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sz w:val="2"/>
          <w:szCs w:val="2"/>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sz w:val="18"/>
                <w:szCs w:val="18"/>
                <w:rtl w:val="0"/>
              </w:rPr>
              <w:t xml:space="preserve"> |</w:t>
            </w:r>
            <w:r w:rsidDel="00000000" w:rsidR="00000000" w:rsidRPr="00000000">
              <w:rPr>
                <w:b w:val="1"/>
                <w:sz w:val="18"/>
                <w:szCs w:val="18"/>
                <w:rtl w:val="0"/>
              </w:rPr>
              <w:t xml:space="preserve"> </w:t>
            </w:r>
            <w:hyperlink r:id="rId8">
              <w:r w:rsidDel="00000000" w:rsidR="00000000" w:rsidRPr="00000000">
                <w:rPr>
                  <w:b w:val="1"/>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r w:rsidDel="00000000" w:rsidR="00000000" w:rsidRPr="00000000">
              <w:rPr>
                <w:rtl w:val="0"/>
              </w:rPr>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spacing w:after="4" w:lineRule="auto"/>
              <w:ind w:left="0" w:firstLine="0"/>
              <w:jc w:val="center"/>
              <w:rPr>
                <w:b w:val="1"/>
                <w:sz w:val="18"/>
                <w:szCs w:val="18"/>
                <w:highlight w:val="yellow"/>
              </w:rPr>
            </w:pPr>
            <w:r w:rsidDel="00000000" w:rsidR="00000000" w:rsidRPr="00000000">
              <w:rPr>
                <w:b w:val="1"/>
                <w:sz w:val="18"/>
                <w:szCs w:val="18"/>
                <w:highlight w:val="yellow"/>
                <w:rtl w:val="0"/>
              </w:rPr>
              <w:t xml:space="preserve">2020 Gold Star Sections: [</w:t>
            </w:r>
            <w:hyperlink w:anchor="_tnkj36sl1zgt">
              <w:r w:rsidDel="00000000" w:rsidR="00000000" w:rsidRPr="00000000">
                <w:rPr>
                  <w:b w:val="1"/>
                  <w:sz w:val="18"/>
                  <w:szCs w:val="18"/>
                  <w:highlight w:val="yellow"/>
                  <w:rtl w:val="0"/>
                </w:rPr>
                <w:t xml:space="preserve">NSABP Studies: An Overview</w:t>
              </w:r>
            </w:hyperlink>
            <w:r w:rsidDel="00000000" w:rsidR="00000000" w:rsidRPr="00000000">
              <w:rPr>
                <w:b w:val="1"/>
                <w:sz w:val="18"/>
                <w:szCs w:val="18"/>
                <w:highlight w:val="yellow"/>
                <w:rtl w:val="0"/>
              </w:rPr>
              <w:t xml:space="preserve">] and [</w:t>
            </w:r>
            <w:hyperlink w:anchor="_82m26dr3iu6o">
              <w:r w:rsidDel="00000000" w:rsidR="00000000" w:rsidRPr="00000000">
                <w:rPr>
                  <w:b w:val="1"/>
                  <w:sz w:val="18"/>
                  <w:szCs w:val="18"/>
                  <w:highlight w:val="yellow"/>
                  <w:rtl w:val="0"/>
                </w:rPr>
                <w:t xml:space="preserve">EBCTCG Studies: An Overview</w:t>
              </w:r>
            </w:hyperlink>
            <w:r w:rsidDel="00000000" w:rsidR="00000000" w:rsidRPr="00000000">
              <w:rPr>
                <w:b w:val="1"/>
                <w:sz w:val="18"/>
                <w:szCs w:val="18"/>
                <w:highlight w:val="yellow"/>
                <w:rtl w:val="0"/>
              </w:rPr>
              <w:t xml:space="preserve">].</w:t>
            </w:r>
          </w:p>
        </w:tc>
      </w:tr>
    </w:tbl>
    <w:p w:rsidR="00000000" w:rsidDel="00000000" w:rsidP="00000000" w:rsidRDefault="00000000" w:rsidRPr="00000000" w14:paraId="00000007">
      <w:pPr>
        <w:ind w:left="0" w:firstLine="0"/>
        <w:rPr/>
      </w:pPr>
      <w:r w:rsidDel="00000000" w:rsidR="00000000" w:rsidRPr="00000000">
        <w:rPr>
          <w:rtl w:val="0"/>
        </w:rPr>
        <w:t xml:space="preserve">See NCTN Trial Portfolios by Disease Site: [</w:t>
      </w:r>
      <w:hyperlink r:id="rId21">
        <w:r w:rsidDel="00000000" w:rsidR="00000000" w:rsidRPr="00000000">
          <w:rPr>
            <w:rtl w:val="0"/>
          </w:rPr>
          <w:t xml:space="preserve">Breast</w:t>
        </w:r>
      </w:hyperlink>
      <w:r w:rsidDel="00000000" w:rsidR="00000000" w:rsidRPr="00000000">
        <w:rPr>
          <w:rtl w:val="0"/>
        </w:rPr>
        <w:t xml:space="preserve">]. </w:t>
      </w:r>
    </w:p>
    <w:p w:rsidR="00000000" w:rsidDel="00000000" w:rsidP="00000000" w:rsidRDefault="00000000" w:rsidRPr="00000000" w14:paraId="00000008">
      <w:pPr>
        <w:pStyle w:val="Heading1"/>
        <w:rPr>
          <w:i w:val="1"/>
          <w:color w:val="000000"/>
        </w:rPr>
      </w:pPr>
      <w:bookmarkStart w:colFirst="0" w:colLast="0" w:name="_pyifw3b5rbp" w:id="0"/>
      <w:bookmarkEnd w:id="0"/>
      <w:r w:rsidDel="00000000" w:rsidR="00000000" w:rsidRPr="00000000">
        <w:rPr>
          <w:color w:val="000000"/>
          <w:rtl w:val="0"/>
        </w:rPr>
        <w:t xml:space="preserve">Breast</w:t>
      </w:r>
      <w:r w:rsidDel="00000000" w:rsidR="00000000" w:rsidRPr="00000000">
        <w:rPr>
          <w:rtl w:val="0"/>
        </w:rPr>
      </w:r>
    </w:p>
    <w:tbl>
      <w:tblPr>
        <w:tblStyle w:val="Table2"/>
        <w:tblW w:w="107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5400"/>
        <w:tblGridChange w:id="0">
          <w:tblGrid>
            <w:gridCol w:w="5385"/>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9">
            <w:pPr>
              <w:ind w:left="0" w:firstLine="0"/>
              <w:rPr>
                <w:b w:val="1"/>
                <w:sz w:val="19"/>
                <w:szCs w:val="19"/>
              </w:rPr>
            </w:pPr>
            <w:hyperlink w:anchor="_tnkj36sl1zgt">
              <w:r w:rsidDel="00000000" w:rsidR="00000000" w:rsidRPr="00000000">
                <w:rPr>
                  <w:b w:val="1"/>
                  <w:sz w:val="19"/>
                  <w:szCs w:val="19"/>
                  <w:rtl w:val="0"/>
                </w:rPr>
                <w:t xml:space="preserve">NSABP Studies: An Overview</w:t>
              </w:r>
            </w:hyperlink>
            <w:r w:rsidDel="00000000" w:rsidR="00000000" w:rsidRPr="00000000">
              <w:rPr>
                <w:rtl w:val="0"/>
              </w:rPr>
            </w:r>
          </w:p>
          <w:p w:rsidR="00000000" w:rsidDel="00000000" w:rsidP="00000000" w:rsidRDefault="00000000" w:rsidRPr="00000000" w14:paraId="0000000A">
            <w:pPr>
              <w:ind w:left="0" w:firstLine="0"/>
              <w:rPr>
                <w:b w:val="1"/>
                <w:sz w:val="19"/>
                <w:szCs w:val="19"/>
              </w:rPr>
            </w:pPr>
            <w:hyperlink w:anchor="_82m26dr3iu6o">
              <w:r w:rsidDel="00000000" w:rsidR="00000000" w:rsidRPr="00000000">
                <w:rPr>
                  <w:b w:val="1"/>
                  <w:sz w:val="19"/>
                  <w:szCs w:val="19"/>
                  <w:rtl w:val="0"/>
                </w:rPr>
                <w:t xml:space="preserve">EBCTCG Studies: An Overview</w:t>
              </w:r>
            </w:hyperlink>
            <w:r w:rsidDel="00000000" w:rsidR="00000000" w:rsidRPr="00000000">
              <w:rPr>
                <w:rtl w:val="0"/>
              </w:rPr>
            </w:r>
          </w:p>
          <w:p w:rsidR="00000000" w:rsidDel="00000000" w:rsidP="00000000" w:rsidRDefault="00000000" w:rsidRPr="00000000" w14:paraId="0000000B">
            <w:pPr>
              <w:ind w:left="0" w:firstLine="0"/>
              <w:rPr>
                <w:b w:val="1"/>
                <w:sz w:val="19"/>
                <w:szCs w:val="19"/>
              </w:rPr>
            </w:pPr>
            <w:hyperlink w:anchor="_wbline9m3r7r">
              <w:r w:rsidDel="00000000" w:rsidR="00000000" w:rsidRPr="00000000">
                <w:rPr>
                  <w:b w:val="1"/>
                  <w:sz w:val="19"/>
                  <w:szCs w:val="19"/>
                  <w:rtl w:val="0"/>
                </w:rPr>
                <w:t xml:space="preserve">General</w:t>
              </w:r>
            </w:hyperlink>
            <w:r w:rsidDel="00000000" w:rsidR="00000000" w:rsidRPr="00000000">
              <w:rPr>
                <w:rtl w:val="0"/>
              </w:rPr>
            </w:r>
          </w:p>
          <w:p w:rsidR="00000000" w:rsidDel="00000000" w:rsidP="00000000" w:rsidRDefault="00000000" w:rsidRPr="00000000" w14:paraId="0000000C">
            <w:pPr>
              <w:ind w:left="360"/>
              <w:rPr>
                <w:sz w:val="19"/>
                <w:szCs w:val="19"/>
              </w:rPr>
            </w:pPr>
            <w:hyperlink w:anchor="_hk03sm1ttqie">
              <w:r w:rsidDel="00000000" w:rsidR="00000000" w:rsidRPr="00000000">
                <w:rPr>
                  <w:sz w:val="19"/>
                  <w:szCs w:val="19"/>
                  <w:rtl w:val="0"/>
                </w:rPr>
                <w:t xml:space="preserve">Genetics</w:t>
              </w:r>
            </w:hyperlink>
            <w:r w:rsidDel="00000000" w:rsidR="00000000" w:rsidRPr="00000000">
              <w:rPr>
                <w:rtl w:val="0"/>
              </w:rPr>
            </w:r>
          </w:p>
          <w:p w:rsidR="00000000" w:rsidDel="00000000" w:rsidP="00000000" w:rsidRDefault="00000000" w:rsidRPr="00000000" w14:paraId="0000000D">
            <w:pPr>
              <w:ind w:left="360"/>
              <w:rPr>
                <w:sz w:val="19"/>
                <w:szCs w:val="19"/>
              </w:rPr>
            </w:pPr>
            <w:hyperlink w:anchor="_ghg6m78vteyd">
              <w:r w:rsidDel="00000000" w:rsidR="00000000" w:rsidRPr="00000000">
                <w:rPr>
                  <w:sz w:val="19"/>
                  <w:szCs w:val="19"/>
                  <w:rtl w:val="0"/>
                </w:rPr>
                <w:t xml:space="preserve">Workup</w:t>
              </w:r>
            </w:hyperlink>
            <w:r w:rsidDel="00000000" w:rsidR="00000000" w:rsidRPr="00000000">
              <w:rPr>
                <w:rtl w:val="0"/>
              </w:rPr>
            </w:r>
          </w:p>
          <w:p w:rsidR="00000000" w:rsidDel="00000000" w:rsidP="00000000" w:rsidRDefault="00000000" w:rsidRPr="00000000" w14:paraId="0000000E">
            <w:pPr>
              <w:ind w:left="360"/>
              <w:rPr>
                <w:sz w:val="19"/>
                <w:szCs w:val="19"/>
              </w:rPr>
            </w:pPr>
            <w:hyperlink w:anchor="_6sfrmho53inn">
              <w:r w:rsidDel="00000000" w:rsidR="00000000" w:rsidRPr="00000000">
                <w:rPr>
                  <w:sz w:val="19"/>
                  <w:szCs w:val="19"/>
                  <w:rtl w:val="0"/>
                </w:rPr>
                <w:t xml:space="preserve">Mammograms</w:t>
              </w:r>
            </w:hyperlink>
            <w:r w:rsidDel="00000000" w:rsidR="00000000" w:rsidRPr="00000000">
              <w:rPr>
                <w:rtl w:val="0"/>
              </w:rPr>
            </w:r>
          </w:p>
          <w:p w:rsidR="00000000" w:rsidDel="00000000" w:rsidP="00000000" w:rsidRDefault="00000000" w:rsidRPr="00000000" w14:paraId="0000000F">
            <w:pPr>
              <w:ind w:left="360"/>
              <w:rPr>
                <w:sz w:val="19"/>
                <w:szCs w:val="19"/>
              </w:rPr>
            </w:pPr>
            <w:hyperlink w:anchor="_obqs2tflze8i">
              <w:r w:rsidDel="00000000" w:rsidR="00000000" w:rsidRPr="00000000">
                <w:rPr>
                  <w:sz w:val="19"/>
                  <w:szCs w:val="19"/>
                  <w:rtl w:val="0"/>
                </w:rPr>
                <w:t xml:space="preserve">MRI</w:t>
              </w:r>
            </w:hyperlink>
            <w:r w:rsidDel="00000000" w:rsidR="00000000" w:rsidRPr="00000000">
              <w:rPr>
                <w:rtl w:val="0"/>
              </w:rPr>
            </w:r>
          </w:p>
          <w:p w:rsidR="00000000" w:rsidDel="00000000" w:rsidP="00000000" w:rsidRDefault="00000000" w:rsidRPr="00000000" w14:paraId="00000010">
            <w:pPr>
              <w:ind w:left="360"/>
              <w:rPr>
                <w:sz w:val="19"/>
                <w:szCs w:val="19"/>
              </w:rPr>
            </w:pPr>
            <w:hyperlink w:anchor="_61if8hrckch8">
              <w:r w:rsidDel="00000000" w:rsidR="00000000" w:rsidRPr="00000000">
                <w:rPr>
                  <w:sz w:val="19"/>
                  <w:szCs w:val="19"/>
                  <w:rtl w:val="0"/>
                </w:rPr>
                <w:t xml:space="preserve">Zaorsky Figures</w:t>
              </w:r>
            </w:hyperlink>
            <w:r w:rsidDel="00000000" w:rsidR="00000000" w:rsidRPr="00000000">
              <w:rPr>
                <w:rtl w:val="0"/>
              </w:rPr>
            </w:r>
          </w:p>
          <w:p w:rsidR="00000000" w:rsidDel="00000000" w:rsidP="00000000" w:rsidRDefault="00000000" w:rsidRPr="00000000" w14:paraId="00000011">
            <w:pPr>
              <w:ind w:left="0" w:firstLine="0"/>
              <w:rPr>
                <w:b w:val="1"/>
                <w:sz w:val="19"/>
                <w:szCs w:val="19"/>
              </w:rPr>
            </w:pPr>
            <w:hyperlink w:anchor="_wzcwogmnm3l7">
              <w:r w:rsidDel="00000000" w:rsidR="00000000" w:rsidRPr="00000000">
                <w:rPr>
                  <w:b w:val="1"/>
                  <w:sz w:val="19"/>
                  <w:szCs w:val="19"/>
                  <w:rtl w:val="0"/>
                </w:rPr>
                <w:t xml:space="preserve">Surgery</w:t>
              </w:r>
            </w:hyperlink>
            <w:r w:rsidDel="00000000" w:rsidR="00000000" w:rsidRPr="00000000">
              <w:rPr>
                <w:rtl w:val="0"/>
              </w:rPr>
            </w:r>
          </w:p>
          <w:p w:rsidR="00000000" w:rsidDel="00000000" w:rsidP="00000000" w:rsidRDefault="00000000" w:rsidRPr="00000000" w14:paraId="00000012">
            <w:pPr>
              <w:ind w:left="360"/>
              <w:rPr>
                <w:sz w:val="19"/>
                <w:szCs w:val="19"/>
              </w:rPr>
            </w:pPr>
            <w:hyperlink w:anchor="_qmtzz7lgjk35">
              <w:r w:rsidDel="00000000" w:rsidR="00000000" w:rsidRPr="00000000">
                <w:rPr>
                  <w:sz w:val="19"/>
                  <w:szCs w:val="19"/>
                  <w:rtl w:val="0"/>
                </w:rPr>
                <w:t xml:space="preserve">Reconstruction Options</w:t>
              </w:r>
            </w:hyperlink>
            <w:r w:rsidDel="00000000" w:rsidR="00000000" w:rsidRPr="00000000">
              <w:rPr>
                <w:rtl w:val="0"/>
              </w:rPr>
            </w:r>
          </w:p>
          <w:p w:rsidR="00000000" w:rsidDel="00000000" w:rsidP="00000000" w:rsidRDefault="00000000" w:rsidRPr="00000000" w14:paraId="00000013">
            <w:pPr>
              <w:ind w:left="360"/>
              <w:rPr>
                <w:sz w:val="19"/>
                <w:szCs w:val="19"/>
              </w:rPr>
            </w:pPr>
            <w:hyperlink w:anchor="_8yjk6h90wz7k">
              <w:r w:rsidDel="00000000" w:rsidR="00000000" w:rsidRPr="00000000">
                <w:rPr>
                  <w:sz w:val="19"/>
                  <w:szCs w:val="19"/>
                  <w:rtl w:val="0"/>
                </w:rPr>
                <w:t xml:space="preserve">Margins</w:t>
              </w:r>
            </w:hyperlink>
            <w:r w:rsidDel="00000000" w:rsidR="00000000" w:rsidRPr="00000000">
              <w:rPr>
                <w:rtl w:val="0"/>
              </w:rPr>
            </w:r>
          </w:p>
          <w:p w:rsidR="00000000" w:rsidDel="00000000" w:rsidP="00000000" w:rsidRDefault="00000000" w:rsidRPr="00000000" w14:paraId="00000014">
            <w:pPr>
              <w:ind w:left="0" w:firstLine="0"/>
              <w:rPr>
                <w:b w:val="1"/>
                <w:sz w:val="19"/>
                <w:szCs w:val="19"/>
              </w:rPr>
            </w:pPr>
            <w:hyperlink w:anchor="_nar4pgyblftb">
              <w:r w:rsidDel="00000000" w:rsidR="00000000" w:rsidRPr="00000000">
                <w:rPr>
                  <w:b w:val="1"/>
                  <w:sz w:val="19"/>
                  <w:szCs w:val="19"/>
                  <w:rtl w:val="0"/>
                </w:rPr>
                <w:t xml:space="preserve">Subtypes / Pathology</w:t>
              </w:r>
            </w:hyperlink>
            <w:r w:rsidDel="00000000" w:rsidR="00000000" w:rsidRPr="00000000">
              <w:rPr>
                <w:rtl w:val="0"/>
              </w:rPr>
            </w:r>
          </w:p>
          <w:p w:rsidR="00000000" w:rsidDel="00000000" w:rsidP="00000000" w:rsidRDefault="00000000" w:rsidRPr="00000000" w14:paraId="00000015">
            <w:pPr>
              <w:ind w:left="360"/>
              <w:rPr>
                <w:sz w:val="19"/>
                <w:szCs w:val="19"/>
              </w:rPr>
            </w:pPr>
            <w:hyperlink w:anchor="_x19s8t4wt950">
              <w:r w:rsidDel="00000000" w:rsidR="00000000" w:rsidRPr="00000000">
                <w:rPr>
                  <w:sz w:val="19"/>
                  <w:szCs w:val="19"/>
                  <w:rtl w:val="0"/>
                </w:rPr>
                <w:t xml:space="preserve">HR+</w:t>
              </w:r>
            </w:hyperlink>
            <w:r w:rsidDel="00000000" w:rsidR="00000000" w:rsidRPr="00000000">
              <w:rPr>
                <w:rtl w:val="0"/>
              </w:rPr>
            </w:r>
          </w:p>
          <w:p w:rsidR="00000000" w:rsidDel="00000000" w:rsidP="00000000" w:rsidRDefault="00000000" w:rsidRPr="00000000" w14:paraId="00000016">
            <w:pPr>
              <w:ind w:left="360"/>
              <w:rPr>
                <w:sz w:val="19"/>
                <w:szCs w:val="19"/>
              </w:rPr>
            </w:pPr>
            <w:hyperlink w:anchor="_adf18mug7ag7">
              <w:r w:rsidDel="00000000" w:rsidR="00000000" w:rsidRPr="00000000">
                <w:rPr>
                  <w:sz w:val="19"/>
                  <w:szCs w:val="19"/>
                  <w:rtl w:val="0"/>
                </w:rPr>
                <w:t xml:space="preserve">HER2-neu</w:t>
              </w:r>
            </w:hyperlink>
            <w:r w:rsidDel="00000000" w:rsidR="00000000" w:rsidRPr="00000000">
              <w:rPr>
                <w:rtl w:val="0"/>
              </w:rPr>
            </w:r>
          </w:p>
          <w:p w:rsidR="00000000" w:rsidDel="00000000" w:rsidP="00000000" w:rsidRDefault="00000000" w:rsidRPr="00000000" w14:paraId="00000017">
            <w:pPr>
              <w:ind w:left="360"/>
              <w:rPr>
                <w:sz w:val="19"/>
                <w:szCs w:val="19"/>
              </w:rPr>
            </w:pPr>
            <w:hyperlink w:anchor="_u9ur6sa78cz3">
              <w:r w:rsidDel="00000000" w:rsidR="00000000" w:rsidRPr="00000000">
                <w:rPr>
                  <w:sz w:val="19"/>
                  <w:szCs w:val="19"/>
                  <w:rtl w:val="0"/>
                </w:rPr>
                <w:t xml:space="preserve">Triple Negative Breast Cancer</w:t>
              </w:r>
            </w:hyperlink>
            <w:r w:rsidDel="00000000" w:rsidR="00000000" w:rsidRPr="00000000">
              <w:rPr>
                <w:rtl w:val="0"/>
              </w:rPr>
            </w:r>
          </w:p>
          <w:p w:rsidR="00000000" w:rsidDel="00000000" w:rsidP="00000000" w:rsidRDefault="00000000" w:rsidRPr="00000000" w14:paraId="00000018">
            <w:pPr>
              <w:ind w:firstLine="720"/>
              <w:rPr>
                <w:sz w:val="19"/>
                <w:szCs w:val="19"/>
              </w:rPr>
            </w:pPr>
            <w:hyperlink w:anchor="_h2clwofw9d98">
              <w:r w:rsidDel="00000000" w:rsidR="00000000" w:rsidRPr="00000000">
                <w:rPr>
                  <w:sz w:val="19"/>
                  <w:szCs w:val="19"/>
                  <w:rtl w:val="0"/>
                </w:rPr>
                <w:t xml:space="preserve">PARPi, Carbo and Pembro</w:t>
              </w:r>
            </w:hyperlink>
            <w:r w:rsidDel="00000000" w:rsidR="00000000" w:rsidRPr="00000000">
              <w:rPr>
                <w:rtl w:val="0"/>
              </w:rPr>
            </w:r>
          </w:p>
          <w:p w:rsidR="00000000" w:rsidDel="00000000" w:rsidP="00000000" w:rsidRDefault="00000000" w:rsidRPr="00000000" w14:paraId="00000019">
            <w:pPr>
              <w:ind w:left="360"/>
              <w:rPr>
                <w:sz w:val="19"/>
                <w:szCs w:val="19"/>
              </w:rPr>
            </w:pPr>
            <w:hyperlink w:anchor="_omzse5sy3eew">
              <w:r w:rsidDel="00000000" w:rsidR="00000000" w:rsidRPr="00000000">
                <w:rPr>
                  <w:sz w:val="19"/>
                  <w:szCs w:val="19"/>
                  <w:rtl w:val="0"/>
                </w:rPr>
                <w:t xml:space="preserve">Inflammatory breast cancer</w:t>
              </w:r>
            </w:hyperlink>
            <w:r w:rsidDel="00000000" w:rsidR="00000000" w:rsidRPr="00000000">
              <w:rPr>
                <w:rtl w:val="0"/>
              </w:rPr>
            </w:r>
          </w:p>
          <w:p w:rsidR="00000000" w:rsidDel="00000000" w:rsidP="00000000" w:rsidRDefault="00000000" w:rsidRPr="00000000" w14:paraId="0000001A">
            <w:pPr>
              <w:ind w:left="0" w:firstLine="0"/>
              <w:rPr>
                <w:b w:val="1"/>
                <w:sz w:val="19"/>
                <w:szCs w:val="19"/>
              </w:rPr>
            </w:pPr>
            <w:hyperlink w:anchor="_9k9uedg13xnw">
              <w:r w:rsidDel="00000000" w:rsidR="00000000" w:rsidRPr="00000000">
                <w:rPr>
                  <w:b w:val="1"/>
                  <w:sz w:val="19"/>
                  <w:szCs w:val="19"/>
                  <w:rtl w:val="0"/>
                </w:rPr>
                <w:t xml:space="preserve">DCIS and LCIS</w:t>
              </w:r>
            </w:hyperlink>
            <w:r w:rsidDel="00000000" w:rsidR="00000000" w:rsidRPr="00000000">
              <w:rPr>
                <w:rtl w:val="0"/>
              </w:rPr>
            </w:r>
          </w:p>
          <w:p w:rsidR="00000000" w:rsidDel="00000000" w:rsidP="00000000" w:rsidRDefault="00000000" w:rsidRPr="00000000" w14:paraId="0000001B">
            <w:pPr>
              <w:ind w:left="360"/>
              <w:rPr>
                <w:sz w:val="19"/>
                <w:szCs w:val="19"/>
              </w:rPr>
            </w:pPr>
            <w:hyperlink w:anchor="_y90tefxf2wxj">
              <w:r w:rsidDel="00000000" w:rsidR="00000000" w:rsidRPr="00000000">
                <w:rPr>
                  <w:sz w:val="19"/>
                  <w:szCs w:val="19"/>
                  <w:rtl w:val="0"/>
                </w:rPr>
                <w:t xml:space="preserve">LCIS</w:t>
              </w:r>
            </w:hyperlink>
            <w:r w:rsidDel="00000000" w:rsidR="00000000" w:rsidRPr="00000000">
              <w:rPr>
                <w:rtl w:val="0"/>
              </w:rPr>
            </w:r>
          </w:p>
          <w:p w:rsidR="00000000" w:rsidDel="00000000" w:rsidP="00000000" w:rsidRDefault="00000000" w:rsidRPr="00000000" w14:paraId="0000001C">
            <w:pPr>
              <w:ind w:left="0" w:firstLine="0"/>
              <w:rPr>
                <w:sz w:val="19"/>
                <w:szCs w:val="19"/>
              </w:rPr>
            </w:pPr>
            <w:r w:rsidDel="00000000" w:rsidR="00000000" w:rsidRPr="00000000">
              <w:rPr>
                <w:sz w:val="19"/>
                <w:szCs w:val="19"/>
                <w:rtl w:val="0"/>
              </w:rPr>
              <w:t xml:space="preserve">       </w:t>
            </w:r>
            <w:hyperlink w:anchor="_j2wfvt6sle7v">
              <w:r w:rsidDel="00000000" w:rsidR="00000000" w:rsidRPr="00000000">
                <w:rPr>
                  <w:sz w:val="19"/>
                  <w:szCs w:val="19"/>
                  <w:rtl w:val="0"/>
                </w:rPr>
                <w:t xml:space="preserve">DCIS</w:t>
              </w:r>
            </w:hyperlink>
            <w:r w:rsidDel="00000000" w:rsidR="00000000" w:rsidRPr="00000000">
              <w:rPr>
                <w:rtl w:val="0"/>
              </w:rPr>
            </w:r>
          </w:p>
          <w:p w:rsidR="00000000" w:rsidDel="00000000" w:rsidP="00000000" w:rsidRDefault="00000000" w:rsidRPr="00000000" w14:paraId="0000001D">
            <w:pPr>
              <w:ind w:firstLine="720"/>
              <w:rPr>
                <w:sz w:val="19"/>
                <w:szCs w:val="19"/>
              </w:rPr>
            </w:pPr>
            <w:hyperlink w:anchor="_3mplnsglc9oz">
              <w:r w:rsidDel="00000000" w:rsidR="00000000" w:rsidRPr="00000000">
                <w:rPr>
                  <w:sz w:val="19"/>
                  <w:szCs w:val="19"/>
                  <w:rtl w:val="0"/>
                </w:rPr>
                <w:t xml:space="preserve">DCIS with Microinvasion</w:t>
              </w:r>
            </w:hyperlink>
            <w:r w:rsidDel="00000000" w:rsidR="00000000" w:rsidRPr="00000000">
              <w:rPr>
                <w:rtl w:val="0"/>
              </w:rPr>
            </w:r>
          </w:p>
          <w:p w:rsidR="00000000" w:rsidDel="00000000" w:rsidP="00000000" w:rsidRDefault="00000000" w:rsidRPr="00000000" w14:paraId="0000001E">
            <w:pPr>
              <w:ind w:firstLine="720"/>
              <w:rPr>
                <w:sz w:val="19"/>
                <w:szCs w:val="19"/>
              </w:rPr>
            </w:pPr>
            <w:hyperlink w:anchor="_si5gi2x5192d">
              <w:r w:rsidDel="00000000" w:rsidR="00000000" w:rsidRPr="00000000">
                <w:rPr>
                  <w:sz w:val="19"/>
                  <w:szCs w:val="19"/>
                  <w:rtl w:val="0"/>
                </w:rPr>
                <w:t xml:space="preserve">BCT and LRR in DCIS</w:t>
              </w:r>
            </w:hyperlink>
            <w:r w:rsidDel="00000000" w:rsidR="00000000" w:rsidRPr="00000000">
              <w:rPr>
                <w:rtl w:val="0"/>
              </w:rPr>
            </w:r>
          </w:p>
          <w:p w:rsidR="00000000" w:rsidDel="00000000" w:rsidP="00000000" w:rsidRDefault="00000000" w:rsidRPr="00000000" w14:paraId="0000001F">
            <w:pPr>
              <w:ind w:left="360"/>
              <w:rPr>
                <w:sz w:val="19"/>
                <w:szCs w:val="19"/>
              </w:rPr>
            </w:pPr>
            <w:hyperlink w:anchor="_jhy8b46bktl0">
              <w:r w:rsidDel="00000000" w:rsidR="00000000" w:rsidRPr="00000000">
                <w:rPr>
                  <w:sz w:val="19"/>
                  <w:szCs w:val="19"/>
                  <w:rtl w:val="0"/>
                </w:rPr>
                <w:t xml:space="preserve">Hormone therapy (in situ)</w:t>
              </w:r>
            </w:hyperlink>
            <w:r w:rsidDel="00000000" w:rsidR="00000000" w:rsidRPr="00000000">
              <w:rPr>
                <w:rtl w:val="0"/>
              </w:rPr>
            </w:r>
          </w:p>
          <w:p w:rsidR="00000000" w:rsidDel="00000000" w:rsidP="00000000" w:rsidRDefault="00000000" w:rsidRPr="00000000" w14:paraId="00000020">
            <w:pPr>
              <w:ind w:left="360"/>
              <w:rPr>
                <w:sz w:val="19"/>
                <w:szCs w:val="19"/>
              </w:rPr>
            </w:pPr>
            <w:hyperlink w:anchor="_xt458862nzdb">
              <w:r w:rsidDel="00000000" w:rsidR="00000000" w:rsidRPr="00000000">
                <w:rPr>
                  <w:sz w:val="19"/>
                  <w:szCs w:val="19"/>
                  <w:rtl w:val="0"/>
                </w:rPr>
                <w:t xml:space="preserve">Omission of RT for DCIS</w:t>
              </w:r>
            </w:hyperlink>
            <w:r w:rsidDel="00000000" w:rsidR="00000000" w:rsidRPr="00000000">
              <w:rPr>
                <w:rtl w:val="0"/>
              </w:rPr>
            </w:r>
          </w:p>
          <w:p w:rsidR="00000000" w:rsidDel="00000000" w:rsidP="00000000" w:rsidRDefault="00000000" w:rsidRPr="00000000" w14:paraId="00000021">
            <w:pPr>
              <w:ind w:left="360"/>
              <w:rPr>
                <w:sz w:val="19"/>
                <w:szCs w:val="19"/>
              </w:rPr>
            </w:pPr>
            <w:hyperlink w:anchor="_eof68m8g4jre">
              <w:r w:rsidDel="00000000" w:rsidR="00000000" w:rsidRPr="00000000">
                <w:rPr>
                  <w:sz w:val="19"/>
                  <w:szCs w:val="19"/>
                  <w:rtl w:val="0"/>
                </w:rPr>
                <w:t xml:space="preserve">Recurrence Risk Assessment Tools</w:t>
              </w:r>
            </w:hyperlink>
            <w:r w:rsidDel="00000000" w:rsidR="00000000" w:rsidRPr="00000000">
              <w:rPr>
                <w:rtl w:val="0"/>
              </w:rPr>
            </w:r>
          </w:p>
          <w:p w:rsidR="00000000" w:rsidDel="00000000" w:rsidP="00000000" w:rsidRDefault="00000000" w:rsidRPr="00000000" w14:paraId="00000022">
            <w:pPr>
              <w:ind w:left="360"/>
              <w:rPr>
                <w:sz w:val="19"/>
                <w:szCs w:val="19"/>
              </w:rPr>
            </w:pPr>
            <w:hyperlink w:anchor="_xa8fns15ah9p">
              <w:r w:rsidDel="00000000" w:rsidR="00000000" w:rsidRPr="00000000">
                <w:rPr>
                  <w:sz w:val="19"/>
                  <w:szCs w:val="19"/>
                  <w:rtl w:val="0"/>
                </w:rPr>
                <w:t xml:space="preserve">Management of DCIS</w:t>
              </w:r>
            </w:hyperlink>
            <w:r w:rsidDel="00000000" w:rsidR="00000000" w:rsidRPr="00000000">
              <w:rPr>
                <w:rtl w:val="0"/>
              </w:rPr>
            </w:r>
          </w:p>
          <w:p w:rsidR="00000000" w:rsidDel="00000000" w:rsidP="00000000" w:rsidRDefault="00000000" w:rsidRPr="00000000" w14:paraId="00000023">
            <w:pPr>
              <w:ind w:firstLine="720"/>
              <w:rPr>
                <w:sz w:val="19"/>
                <w:szCs w:val="19"/>
              </w:rPr>
            </w:pPr>
            <w:hyperlink w:anchor="_v2bvlbt0p6sg">
              <w:r w:rsidDel="00000000" w:rsidR="00000000" w:rsidRPr="00000000">
                <w:rPr>
                  <w:sz w:val="19"/>
                  <w:szCs w:val="19"/>
                  <w:rtl w:val="0"/>
                </w:rPr>
                <w:t xml:space="preserve">Boost</w:t>
              </w:r>
            </w:hyperlink>
            <w:r w:rsidDel="00000000" w:rsidR="00000000" w:rsidRPr="00000000">
              <w:rPr>
                <w:rtl w:val="0"/>
              </w:rPr>
            </w:r>
          </w:p>
          <w:p w:rsidR="00000000" w:rsidDel="00000000" w:rsidP="00000000" w:rsidRDefault="00000000" w:rsidRPr="00000000" w14:paraId="00000024">
            <w:pPr>
              <w:ind w:firstLine="720"/>
              <w:rPr>
                <w:sz w:val="19"/>
                <w:szCs w:val="19"/>
              </w:rPr>
            </w:pPr>
            <w:hyperlink w:anchor="_gv9fy5n5fqdi">
              <w:r w:rsidDel="00000000" w:rsidR="00000000" w:rsidRPr="00000000">
                <w:rPr>
                  <w:sz w:val="19"/>
                  <w:szCs w:val="19"/>
                  <w:rtl w:val="0"/>
                </w:rPr>
                <w:t xml:space="preserve">Hypofractionation</w:t>
              </w:r>
            </w:hyperlink>
            <w:r w:rsidDel="00000000" w:rsidR="00000000" w:rsidRPr="00000000">
              <w:rPr>
                <w:rtl w:val="0"/>
              </w:rPr>
            </w:r>
          </w:p>
          <w:p w:rsidR="00000000" w:rsidDel="00000000" w:rsidP="00000000" w:rsidRDefault="00000000" w:rsidRPr="00000000" w14:paraId="00000025">
            <w:pPr>
              <w:ind w:left="0" w:firstLine="0"/>
              <w:rPr>
                <w:b w:val="1"/>
                <w:sz w:val="19"/>
                <w:szCs w:val="19"/>
              </w:rPr>
            </w:pPr>
            <w:hyperlink w:anchor="_r8iruj3496kg">
              <w:r w:rsidDel="00000000" w:rsidR="00000000" w:rsidRPr="00000000">
                <w:rPr>
                  <w:b w:val="1"/>
                  <w:sz w:val="19"/>
                  <w:szCs w:val="19"/>
                  <w:rtl w:val="0"/>
                </w:rPr>
                <w:t xml:space="preserve">Fractionation</w:t>
              </w:r>
            </w:hyperlink>
            <w:r w:rsidDel="00000000" w:rsidR="00000000" w:rsidRPr="00000000">
              <w:rPr>
                <w:rtl w:val="0"/>
              </w:rPr>
            </w:r>
          </w:p>
          <w:p w:rsidR="00000000" w:rsidDel="00000000" w:rsidP="00000000" w:rsidRDefault="00000000" w:rsidRPr="00000000" w14:paraId="00000026">
            <w:pPr>
              <w:ind w:left="360"/>
              <w:rPr>
                <w:sz w:val="19"/>
                <w:szCs w:val="19"/>
              </w:rPr>
            </w:pPr>
            <w:hyperlink w:anchor="_y9euwxxf104i">
              <w:r w:rsidDel="00000000" w:rsidR="00000000" w:rsidRPr="00000000">
                <w:rPr>
                  <w:sz w:val="19"/>
                  <w:szCs w:val="19"/>
                  <w:rtl w:val="0"/>
                </w:rPr>
                <w:t xml:space="preserve">Hypofractionation</w:t>
              </w:r>
            </w:hyperlink>
            <w:r w:rsidDel="00000000" w:rsidR="00000000" w:rsidRPr="00000000">
              <w:rPr>
                <w:rtl w:val="0"/>
              </w:rPr>
            </w:r>
          </w:p>
          <w:p w:rsidR="00000000" w:rsidDel="00000000" w:rsidP="00000000" w:rsidRDefault="00000000" w:rsidRPr="00000000" w14:paraId="00000027">
            <w:pPr>
              <w:ind w:left="360"/>
              <w:rPr>
                <w:sz w:val="19"/>
                <w:szCs w:val="19"/>
              </w:rPr>
            </w:pPr>
            <w:hyperlink w:anchor="_rgp47soearl">
              <w:r w:rsidDel="00000000" w:rsidR="00000000" w:rsidRPr="00000000">
                <w:rPr>
                  <w:sz w:val="19"/>
                  <w:szCs w:val="19"/>
                  <w:rtl w:val="0"/>
                </w:rPr>
                <w:t xml:space="preserve">Ultrahypofractionation</w:t>
              </w:r>
            </w:hyperlink>
            <w:r w:rsidDel="00000000" w:rsidR="00000000" w:rsidRPr="00000000">
              <w:rPr>
                <w:rtl w:val="0"/>
              </w:rPr>
            </w:r>
          </w:p>
          <w:p w:rsidR="00000000" w:rsidDel="00000000" w:rsidP="00000000" w:rsidRDefault="00000000" w:rsidRPr="00000000" w14:paraId="00000028">
            <w:pPr>
              <w:ind w:left="360"/>
              <w:rPr>
                <w:b w:val="1"/>
                <w:sz w:val="19"/>
                <w:szCs w:val="19"/>
              </w:rPr>
            </w:pPr>
            <w:hyperlink w:anchor="_de86klx961a">
              <w:r w:rsidDel="00000000" w:rsidR="00000000" w:rsidRPr="00000000">
                <w:rPr>
                  <w:b w:val="1"/>
                  <w:sz w:val="19"/>
                  <w:szCs w:val="19"/>
                  <w:rtl w:val="0"/>
                </w:rPr>
                <w:t xml:space="preserve">APBI</w:t>
              </w:r>
            </w:hyperlink>
            <w:r w:rsidDel="00000000" w:rsidR="00000000" w:rsidRPr="00000000">
              <w:rPr>
                <w:rtl w:val="0"/>
              </w:rPr>
            </w:r>
          </w:p>
          <w:p w:rsidR="00000000" w:rsidDel="00000000" w:rsidP="00000000" w:rsidRDefault="00000000" w:rsidRPr="00000000" w14:paraId="00000029">
            <w:pPr>
              <w:ind w:firstLine="720"/>
              <w:rPr>
                <w:sz w:val="19"/>
                <w:szCs w:val="19"/>
              </w:rPr>
            </w:pPr>
            <w:hyperlink w:anchor="_hqctiz37825y">
              <w:r w:rsidDel="00000000" w:rsidR="00000000" w:rsidRPr="00000000">
                <w:rPr>
                  <w:sz w:val="19"/>
                  <w:szCs w:val="19"/>
                  <w:rtl w:val="0"/>
                </w:rPr>
                <w:t xml:space="preserve">Re-irradiation PBI</w:t>
              </w:r>
            </w:hyperlink>
            <w:r w:rsidDel="00000000" w:rsidR="00000000" w:rsidRPr="00000000">
              <w:rPr>
                <w:rtl w:val="0"/>
              </w:rPr>
            </w:r>
          </w:p>
          <w:p w:rsidR="00000000" w:rsidDel="00000000" w:rsidP="00000000" w:rsidRDefault="00000000" w:rsidRPr="00000000" w14:paraId="0000002A">
            <w:pPr>
              <w:ind w:left="360"/>
              <w:rPr>
                <w:sz w:val="19"/>
                <w:szCs w:val="19"/>
              </w:rPr>
            </w:pPr>
            <w:hyperlink w:anchor="_cjj94yhegujv">
              <w:r w:rsidDel="00000000" w:rsidR="00000000" w:rsidRPr="00000000">
                <w:rPr>
                  <w:sz w:val="19"/>
                  <w:szCs w:val="19"/>
                  <w:rtl w:val="0"/>
                </w:rPr>
                <w:t xml:space="preserve">Multicatheter Brachytherapy</w:t>
              </w:r>
            </w:hyperlink>
            <w:r w:rsidDel="00000000" w:rsidR="00000000" w:rsidRPr="00000000">
              <w:rPr>
                <w:rtl w:val="0"/>
              </w:rPr>
            </w:r>
          </w:p>
          <w:p w:rsidR="00000000" w:rsidDel="00000000" w:rsidP="00000000" w:rsidRDefault="00000000" w:rsidRPr="00000000" w14:paraId="0000002B">
            <w:pPr>
              <w:ind w:left="360"/>
              <w:rPr>
                <w:sz w:val="19"/>
                <w:szCs w:val="19"/>
              </w:rPr>
            </w:pPr>
            <w:hyperlink w:anchor="_izmc5fi5igfd">
              <w:r w:rsidDel="00000000" w:rsidR="00000000" w:rsidRPr="00000000">
                <w:rPr>
                  <w:sz w:val="19"/>
                  <w:szCs w:val="19"/>
                  <w:rtl w:val="0"/>
                </w:rPr>
                <w:t xml:space="preserve">SRS</w:t>
              </w:r>
            </w:hyperlink>
            <w:r w:rsidDel="00000000" w:rsidR="00000000" w:rsidRPr="00000000">
              <w:rPr>
                <w:rtl w:val="0"/>
              </w:rPr>
            </w:r>
          </w:p>
          <w:p w:rsidR="00000000" w:rsidDel="00000000" w:rsidP="00000000" w:rsidRDefault="00000000" w:rsidRPr="00000000" w14:paraId="0000002C">
            <w:pPr>
              <w:ind w:left="360"/>
              <w:rPr>
                <w:sz w:val="19"/>
                <w:szCs w:val="19"/>
              </w:rPr>
            </w:pPr>
            <w:hyperlink w:anchor="_r6k12w6z9bzu">
              <w:r w:rsidDel="00000000" w:rsidR="00000000" w:rsidRPr="00000000">
                <w:rPr>
                  <w:sz w:val="19"/>
                  <w:szCs w:val="19"/>
                  <w:rtl w:val="0"/>
                </w:rPr>
                <w:t xml:space="preserve">IORT</w:t>
              </w:r>
            </w:hyperlink>
            <w:r w:rsidDel="00000000" w:rsidR="00000000" w:rsidRPr="00000000">
              <w:rPr>
                <w:rtl w:val="0"/>
              </w:rPr>
            </w:r>
          </w:p>
          <w:p w:rsidR="00000000" w:rsidDel="00000000" w:rsidP="00000000" w:rsidRDefault="00000000" w:rsidRPr="00000000" w14:paraId="0000002D">
            <w:pPr>
              <w:ind w:left="0" w:firstLine="0"/>
              <w:rPr>
                <w:b w:val="1"/>
                <w:sz w:val="19"/>
                <w:szCs w:val="19"/>
              </w:rPr>
            </w:pPr>
            <w:hyperlink w:anchor="_ck1yqybm9wuj">
              <w:r w:rsidDel="00000000" w:rsidR="00000000" w:rsidRPr="00000000">
                <w:rPr>
                  <w:b w:val="1"/>
                  <w:sz w:val="19"/>
                  <w:szCs w:val="19"/>
                  <w:rtl w:val="0"/>
                </w:rPr>
                <w:t xml:space="preserve">Omission of RT in IDC</w:t>
              </w:r>
            </w:hyperlink>
            <w:r w:rsidDel="00000000" w:rsidR="00000000" w:rsidRPr="00000000">
              <w:rPr>
                <w:rtl w:val="0"/>
              </w:rPr>
            </w:r>
          </w:p>
          <w:p w:rsidR="00000000" w:rsidDel="00000000" w:rsidP="00000000" w:rsidRDefault="00000000" w:rsidRPr="00000000" w14:paraId="0000002E">
            <w:pPr>
              <w:ind w:left="0" w:firstLine="0"/>
              <w:rPr>
                <w:sz w:val="19"/>
                <w:szCs w:val="19"/>
              </w:rPr>
            </w:pPr>
            <w:r w:rsidDel="00000000" w:rsidR="00000000" w:rsidRPr="00000000">
              <w:rPr>
                <w:b w:val="1"/>
                <w:sz w:val="19"/>
                <w:szCs w:val="19"/>
                <w:rtl w:val="0"/>
              </w:rPr>
              <w:t xml:space="preserve">      </w:t>
            </w:r>
            <w:hyperlink w:anchor="_tbormi5s53gs">
              <w:r w:rsidDel="00000000" w:rsidR="00000000" w:rsidRPr="00000000">
                <w:rPr>
                  <w:sz w:val="19"/>
                  <w:szCs w:val="19"/>
                  <w:rtl w:val="0"/>
                </w:rPr>
                <w:t xml:space="preserve">Future Directions for Omission</w:t>
              </w:r>
            </w:hyperlink>
            <w:r w:rsidDel="00000000" w:rsidR="00000000" w:rsidRPr="00000000">
              <w:rPr>
                <w:rtl w:val="0"/>
              </w:rPr>
            </w:r>
          </w:p>
          <w:p w:rsidR="00000000" w:rsidDel="00000000" w:rsidP="00000000" w:rsidRDefault="00000000" w:rsidRPr="00000000" w14:paraId="0000002F">
            <w:pPr>
              <w:ind w:left="0" w:firstLine="0"/>
              <w:rPr>
                <w:b w:val="1"/>
                <w:sz w:val="19"/>
                <w:szCs w:val="19"/>
              </w:rPr>
            </w:pPr>
            <w:hyperlink w:anchor="_tc45e9nvodjs">
              <w:r w:rsidDel="00000000" w:rsidR="00000000" w:rsidRPr="00000000">
                <w:rPr>
                  <w:b w:val="1"/>
                  <w:sz w:val="19"/>
                  <w:szCs w:val="19"/>
                  <w:rtl w:val="0"/>
                </w:rPr>
                <w:t xml:space="preserve">Boost</w:t>
              </w:r>
            </w:hyperlink>
            <w:r w:rsidDel="00000000" w:rsidR="00000000" w:rsidRPr="00000000">
              <w:rPr>
                <w:rtl w:val="0"/>
              </w:rPr>
            </w:r>
          </w:p>
          <w:p w:rsidR="00000000" w:rsidDel="00000000" w:rsidP="00000000" w:rsidRDefault="00000000" w:rsidRPr="00000000" w14:paraId="00000030">
            <w:pPr>
              <w:ind w:left="0" w:firstLine="0"/>
              <w:rPr>
                <w:b w:val="1"/>
                <w:sz w:val="19"/>
                <w:szCs w:val="19"/>
              </w:rPr>
            </w:pPr>
            <w:hyperlink w:anchor="_ja7mbv9tjlmf">
              <w:r w:rsidDel="00000000" w:rsidR="00000000" w:rsidRPr="00000000">
                <w:rPr>
                  <w:b w:val="1"/>
                  <w:sz w:val="19"/>
                  <w:szCs w:val="19"/>
                  <w:rtl w:val="0"/>
                </w:rPr>
                <w:t xml:space="preserve">Management of the Axilla</w:t>
              </w:r>
            </w:hyperlink>
            <w:r w:rsidDel="00000000" w:rsidR="00000000" w:rsidRPr="00000000">
              <w:rPr>
                <w:rtl w:val="0"/>
              </w:rPr>
            </w:r>
          </w:p>
          <w:p w:rsidR="00000000" w:rsidDel="00000000" w:rsidP="00000000" w:rsidRDefault="00000000" w:rsidRPr="00000000" w14:paraId="00000031">
            <w:pPr>
              <w:ind w:left="360"/>
              <w:rPr>
                <w:sz w:val="19"/>
                <w:szCs w:val="19"/>
              </w:rPr>
            </w:pPr>
            <w:hyperlink w:anchor="_52ox7rnzrhwz">
              <w:r w:rsidDel="00000000" w:rsidR="00000000" w:rsidRPr="00000000">
                <w:rPr>
                  <w:sz w:val="19"/>
                  <w:szCs w:val="19"/>
                  <w:rtl w:val="0"/>
                </w:rPr>
                <w:t xml:space="preserve">SLNB</w:t>
              </w:r>
            </w:hyperlink>
            <w:r w:rsidDel="00000000" w:rsidR="00000000" w:rsidRPr="00000000">
              <w:rPr>
                <w:rtl w:val="0"/>
              </w:rPr>
            </w:r>
          </w:p>
          <w:p w:rsidR="00000000" w:rsidDel="00000000" w:rsidP="00000000" w:rsidRDefault="00000000" w:rsidRPr="00000000" w14:paraId="00000032">
            <w:pPr>
              <w:ind w:left="360"/>
              <w:rPr>
                <w:sz w:val="19"/>
                <w:szCs w:val="19"/>
              </w:rPr>
            </w:pPr>
            <w:hyperlink w:anchor="_yagfms5kco6t">
              <w:r w:rsidDel="00000000" w:rsidR="00000000" w:rsidRPr="00000000">
                <w:rPr>
                  <w:sz w:val="19"/>
                  <w:szCs w:val="19"/>
                  <w:rtl w:val="0"/>
                </w:rPr>
                <w:t xml:space="preserve">If ≤ 2 SLN+, should we dissect axilla?</w:t>
              </w:r>
            </w:hyperlink>
            <w:r w:rsidDel="00000000" w:rsidR="00000000" w:rsidRPr="00000000">
              <w:rPr>
                <w:rtl w:val="0"/>
              </w:rPr>
            </w:r>
          </w:p>
          <w:p w:rsidR="00000000" w:rsidDel="00000000" w:rsidP="00000000" w:rsidRDefault="00000000" w:rsidRPr="00000000" w14:paraId="00000033">
            <w:pPr>
              <w:ind w:left="360"/>
              <w:rPr>
                <w:b w:val="1"/>
                <w:sz w:val="19"/>
                <w:szCs w:val="19"/>
              </w:rPr>
            </w:pPr>
            <w:hyperlink w:anchor="_6kffwqvxgm8a">
              <w:r w:rsidDel="00000000" w:rsidR="00000000" w:rsidRPr="00000000">
                <w:rPr>
                  <w:sz w:val="19"/>
                  <w:szCs w:val="19"/>
                  <w:rtl w:val="0"/>
                </w:rPr>
                <w:t xml:space="preserve">Regional Nodal Irradiation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ind w:left="0" w:firstLine="0"/>
              <w:rPr>
                <w:b w:val="1"/>
                <w:sz w:val="19"/>
                <w:szCs w:val="19"/>
              </w:rPr>
            </w:pPr>
            <w:hyperlink w:anchor="_h3zdqlymf9yk">
              <w:r w:rsidDel="00000000" w:rsidR="00000000" w:rsidRPr="00000000">
                <w:rPr>
                  <w:b w:val="1"/>
                  <w:sz w:val="19"/>
                  <w:szCs w:val="19"/>
                  <w:rtl w:val="0"/>
                </w:rPr>
                <w:t xml:space="preserve">PMRT</w:t>
              </w:r>
            </w:hyperlink>
            <w:r w:rsidDel="00000000" w:rsidR="00000000" w:rsidRPr="00000000">
              <w:rPr>
                <w:rtl w:val="0"/>
              </w:rPr>
            </w:r>
          </w:p>
          <w:p w:rsidR="00000000" w:rsidDel="00000000" w:rsidP="00000000" w:rsidRDefault="00000000" w:rsidRPr="00000000" w14:paraId="00000035">
            <w:pPr>
              <w:ind w:left="360"/>
              <w:rPr>
                <w:sz w:val="19"/>
                <w:szCs w:val="19"/>
              </w:rPr>
            </w:pPr>
            <w:hyperlink w:anchor="_gk3tlyjkizl4">
              <w:r w:rsidDel="00000000" w:rsidR="00000000" w:rsidRPr="00000000">
                <w:rPr>
                  <w:sz w:val="19"/>
                  <w:szCs w:val="19"/>
                  <w:rtl w:val="0"/>
                </w:rPr>
                <w:t xml:space="preserve">PMRT for T1-2 N0</w:t>
              </w:r>
            </w:hyperlink>
            <w:r w:rsidDel="00000000" w:rsidR="00000000" w:rsidRPr="00000000">
              <w:rPr>
                <w:rtl w:val="0"/>
              </w:rPr>
            </w:r>
          </w:p>
          <w:p w:rsidR="00000000" w:rsidDel="00000000" w:rsidP="00000000" w:rsidRDefault="00000000" w:rsidRPr="00000000" w14:paraId="00000036">
            <w:pPr>
              <w:ind w:left="360"/>
              <w:rPr>
                <w:sz w:val="19"/>
                <w:szCs w:val="19"/>
              </w:rPr>
            </w:pPr>
            <w:hyperlink w:anchor="_q2t0t2bi1rwl">
              <w:r w:rsidDel="00000000" w:rsidR="00000000" w:rsidRPr="00000000">
                <w:rPr>
                  <w:sz w:val="19"/>
                  <w:szCs w:val="19"/>
                  <w:rtl w:val="0"/>
                </w:rPr>
                <w:t xml:space="preserve">PMRT for stage II (1-3) LN+ IR patients</w:t>
              </w:r>
            </w:hyperlink>
            <w:r w:rsidDel="00000000" w:rsidR="00000000" w:rsidRPr="00000000">
              <w:rPr>
                <w:rtl w:val="0"/>
              </w:rPr>
            </w:r>
          </w:p>
          <w:p w:rsidR="00000000" w:rsidDel="00000000" w:rsidP="00000000" w:rsidRDefault="00000000" w:rsidRPr="00000000" w14:paraId="00000037">
            <w:pPr>
              <w:ind w:left="360"/>
              <w:rPr>
                <w:sz w:val="19"/>
                <w:szCs w:val="19"/>
              </w:rPr>
            </w:pPr>
            <w:hyperlink w:anchor="_my2e4rg0ahon">
              <w:r w:rsidDel="00000000" w:rsidR="00000000" w:rsidRPr="00000000">
                <w:rPr>
                  <w:sz w:val="19"/>
                  <w:szCs w:val="19"/>
                  <w:rtl w:val="0"/>
                </w:rPr>
                <w:t xml:space="preserve">PMRT for pT3N0</w:t>
              </w:r>
            </w:hyperlink>
            <w:r w:rsidDel="00000000" w:rsidR="00000000" w:rsidRPr="00000000">
              <w:rPr>
                <w:rtl w:val="0"/>
              </w:rPr>
            </w:r>
          </w:p>
          <w:p w:rsidR="00000000" w:rsidDel="00000000" w:rsidP="00000000" w:rsidRDefault="00000000" w:rsidRPr="00000000" w14:paraId="00000038">
            <w:pPr>
              <w:ind w:left="360"/>
              <w:rPr>
                <w:sz w:val="19"/>
                <w:szCs w:val="19"/>
              </w:rPr>
            </w:pPr>
            <w:hyperlink w:anchor="_jnu4etb9ty2v">
              <w:r w:rsidDel="00000000" w:rsidR="00000000" w:rsidRPr="00000000">
                <w:rPr>
                  <w:sz w:val="19"/>
                  <w:szCs w:val="19"/>
                  <w:rtl w:val="0"/>
                </w:rPr>
                <w:t xml:space="preserve">PMRT following NAC</w:t>
              </w:r>
            </w:hyperlink>
            <w:r w:rsidDel="00000000" w:rsidR="00000000" w:rsidRPr="00000000">
              <w:rPr>
                <w:rtl w:val="0"/>
              </w:rPr>
            </w:r>
          </w:p>
          <w:p w:rsidR="00000000" w:rsidDel="00000000" w:rsidP="00000000" w:rsidRDefault="00000000" w:rsidRPr="00000000" w14:paraId="00000039">
            <w:pPr>
              <w:ind w:left="360"/>
              <w:rPr>
                <w:sz w:val="19"/>
                <w:szCs w:val="19"/>
              </w:rPr>
            </w:pPr>
            <w:hyperlink w:anchor="_7wikr9iu2w6v">
              <w:r w:rsidDel="00000000" w:rsidR="00000000" w:rsidRPr="00000000">
                <w:rPr>
                  <w:sz w:val="19"/>
                  <w:szCs w:val="19"/>
                  <w:rtl w:val="0"/>
                </w:rPr>
                <w:t xml:space="preserve">PMRT in DCIS</w:t>
              </w:r>
            </w:hyperlink>
            <w:r w:rsidDel="00000000" w:rsidR="00000000" w:rsidRPr="00000000">
              <w:rPr>
                <w:rtl w:val="0"/>
              </w:rPr>
            </w:r>
          </w:p>
          <w:p w:rsidR="00000000" w:rsidDel="00000000" w:rsidP="00000000" w:rsidRDefault="00000000" w:rsidRPr="00000000" w14:paraId="0000003A">
            <w:pPr>
              <w:ind w:left="0" w:firstLine="0"/>
              <w:rPr>
                <w:b w:val="1"/>
                <w:sz w:val="19"/>
                <w:szCs w:val="19"/>
              </w:rPr>
            </w:pPr>
            <w:hyperlink w:anchor="_xrkv7nvk4fe1">
              <w:r w:rsidDel="00000000" w:rsidR="00000000" w:rsidRPr="00000000">
                <w:rPr>
                  <w:b w:val="1"/>
                  <w:sz w:val="19"/>
                  <w:szCs w:val="19"/>
                  <w:rtl w:val="0"/>
                </w:rPr>
                <w:t xml:space="preserve">Systemic Treatment</w:t>
              </w:r>
            </w:hyperlink>
            <w:r w:rsidDel="00000000" w:rsidR="00000000" w:rsidRPr="00000000">
              <w:rPr>
                <w:rtl w:val="0"/>
              </w:rPr>
            </w:r>
          </w:p>
          <w:p w:rsidR="00000000" w:rsidDel="00000000" w:rsidP="00000000" w:rsidRDefault="00000000" w:rsidRPr="00000000" w14:paraId="0000003B">
            <w:pPr>
              <w:ind w:left="360"/>
              <w:rPr>
                <w:sz w:val="19"/>
                <w:szCs w:val="19"/>
              </w:rPr>
            </w:pPr>
            <w:hyperlink w:anchor="_cg382zv04a0m">
              <w:r w:rsidDel="00000000" w:rsidR="00000000" w:rsidRPr="00000000">
                <w:rPr>
                  <w:sz w:val="19"/>
                  <w:szCs w:val="19"/>
                  <w:rtl w:val="0"/>
                </w:rPr>
                <w:t xml:space="preserve">Bone Modifying Agents</w:t>
              </w:r>
            </w:hyperlink>
            <w:r w:rsidDel="00000000" w:rsidR="00000000" w:rsidRPr="00000000">
              <w:rPr>
                <w:rtl w:val="0"/>
              </w:rPr>
            </w:r>
          </w:p>
          <w:p w:rsidR="00000000" w:rsidDel="00000000" w:rsidP="00000000" w:rsidRDefault="00000000" w:rsidRPr="00000000" w14:paraId="0000003C">
            <w:pPr>
              <w:ind w:left="360"/>
              <w:rPr>
                <w:sz w:val="19"/>
                <w:szCs w:val="19"/>
              </w:rPr>
            </w:pPr>
            <w:hyperlink w:anchor="_a3hwz6kgb9wi">
              <w:r w:rsidDel="00000000" w:rsidR="00000000" w:rsidRPr="00000000">
                <w:rPr>
                  <w:sz w:val="19"/>
                  <w:szCs w:val="19"/>
                  <w:rtl w:val="0"/>
                </w:rPr>
                <w:t xml:space="preserve">Hormonal</w:t>
              </w:r>
            </w:hyperlink>
            <w:r w:rsidDel="00000000" w:rsidR="00000000" w:rsidRPr="00000000">
              <w:rPr>
                <w:rtl w:val="0"/>
              </w:rPr>
            </w:r>
          </w:p>
          <w:p w:rsidR="00000000" w:rsidDel="00000000" w:rsidP="00000000" w:rsidRDefault="00000000" w:rsidRPr="00000000" w14:paraId="0000003D">
            <w:pPr>
              <w:ind w:firstLine="720"/>
              <w:rPr>
                <w:sz w:val="19"/>
                <w:szCs w:val="19"/>
              </w:rPr>
            </w:pPr>
            <w:hyperlink w:anchor="_4ugbs2dqm4op">
              <w:r w:rsidDel="00000000" w:rsidR="00000000" w:rsidRPr="00000000">
                <w:rPr>
                  <w:sz w:val="19"/>
                  <w:szCs w:val="19"/>
                  <w:rtl w:val="0"/>
                </w:rPr>
                <w:t xml:space="preserve">Tamoxifen</w:t>
              </w:r>
            </w:hyperlink>
            <w:r w:rsidDel="00000000" w:rsidR="00000000" w:rsidRPr="00000000">
              <w:rPr>
                <w:rtl w:val="0"/>
              </w:rPr>
            </w:r>
          </w:p>
          <w:p w:rsidR="00000000" w:rsidDel="00000000" w:rsidP="00000000" w:rsidRDefault="00000000" w:rsidRPr="00000000" w14:paraId="0000003E">
            <w:pPr>
              <w:ind w:firstLine="720"/>
              <w:rPr>
                <w:sz w:val="19"/>
                <w:szCs w:val="19"/>
              </w:rPr>
            </w:pPr>
            <w:hyperlink w:anchor="_ih2kbnee9xz3">
              <w:r w:rsidDel="00000000" w:rsidR="00000000" w:rsidRPr="00000000">
                <w:rPr>
                  <w:sz w:val="19"/>
                  <w:szCs w:val="19"/>
                  <w:rtl w:val="0"/>
                </w:rPr>
                <w:t xml:space="preserve">Aromatase inhibitors</w:t>
              </w:r>
            </w:hyperlink>
            <w:r w:rsidDel="00000000" w:rsidR="00000000" w:rsidRPr="00000000">
              <w:rPr>
                <w:rtl w:val="0"/>
              </w:rPr>
            </w:r>
          </w:p>
          <w:p w:rsidR="00000000" w:rsidDel="00000000" w:rsidP="00000000" w:rsidRDefault="00000000" w:rsidRPr="00000000" w14:paraId="0000003F">
            <w:pPr>
              <w:ind w:firstLine="720"/>
              <w:rPr>
                <w:sz w:val="19"/>
                <w:szCs w:val="19"/>
              </w:rPr>
            </w:pPr>
            <w:hyperlink w:anchor="_ejlescbn4mhm">
              <w:r w:rsidDel="00000000" w:rsidR="00000000" w:rsidRPr="00000000">
                <w:rPr>
                  <w:sz w:val="19"/>
                  <w:szCs w:val="19"/>
                  <w:rtl w:val="0"/>
                </w:rPr>
                <w:t xml:space="preserve">Chemoprevention</w:t>
              </w:r>
            </w:hyperlink>
            <w:r w:rsidDel="00000000" w:rsidR="00000000" w:rsidRPr="00000000">
              <w:rPr>
                <w:rtl w:val="0"/>
              </w:rPr>
            </w:r>
          </w:p>
          <w:p w:rsidR="00000000" w:rsidDel="00000000" w:rsidP="00000000" w:rsidRDefault="00000000" w:rsidRPr="00000000" w14:paraId="00000040">
            <w:pPr>
              <w:ind w:left="0" w:firstLine="0"/>
              <w:rPr>
                <w:b w:val="1"/>
                <w:sz w:val="19"/>
                <w:szCs w:val="19"/>
              </w:rPr>
            </w:pPr>
            <w:hyperlink w:anchor="_su5gyvr8p391">
              <w:r w:rsidDel="00000000" w:rsidR="00000000" w:rsidRPr="00000000">
                <w:rPr>
                  <w:b w:val="1"/>
                  <w:sz w:val="19"/>
                  <w:szCs w:val="19"/>
                  <w:rtl w:val="0"/>
                </w:rPr>
                <w:t xml:space="preserve">Chemotherapy</w:t>
              </w:r>
            </w:hyperlink>
            <w:r w:rsidDel="00000000" w:rsidR="00000000" w:rsidRPr="00000000">
              <w:rPr>
                <w:rtl w:val="0"/>
              </w:rPr>
            </w:r>
          </w:p>
          <w:p w:rsidR="00000000" w:rsidDel="00000000" w:rsidP="00000000" w:rsidRDefault="00000000" w:rsidRPr="00000000" w14:paraId="00000041">
            <w:pPr>
              <w:ind w:left="360"/>
              <w:rPr>
                <w:sz w:val="19"/>
                <w:szCs w:val="19"/>
              </w:rPr>
            </w:pPr>
            <w:hyperlink w:anchor="_k6751yb54q9w">
              <w:r w:rsidDel="00000000" w:rsidR="00000000" w:rsidRPr="00000000">
                <w:rPr>
                  <w:sz w:val="19"/>
                  <w:szCs w:val="19"/>
                  <w:rtl w:val="0"/>
                </w:rPr>
                <w:t xml:space="preserve">Oncotype Dx (21 gene assay)</w:t>
              </w:r>
            </w:hyperlink>
            <w:r w:rsidDel="00000000" w:rsidR="00000000" w:rsidRPr="00000000">
              <w:rPr>
                <w:rtl w:val="0"/>
              </w:rPr>
            </w:r>
          </w:p>
          <w:p w:rsidR="00000000" w:rsidDel="00000000" w:rsidP="00000000" w:rsidRDefault="00000000" w:rsidRPr="00000000" w14:paraId="00000042">
            <w:pPr>
              <w:ind w:left="360"/>
              <w:rPr>
                <w:sz w:val="19"/>
                <w:szCs w:val="19"/>
              </w:rPr>
            </w:pPr>
            <w:hyperlink w:anchor="_a2mmzzpj6rcg">
              <w:r w:rsidDel="00000000" w:rsidR="00000000" w:rsidRPr="00000000">
                <w:rPr>
                  <w:sz w:val="19"/>
                  <w:szCs w:val="19"/>
                  <w:rtl w:val="0"/>
                </w:rPr>
                <w:t xml:space="preserve">Mammaprint (70 gene assay)</w:t>
              </w:r>
            </w:hyperlink>
            <w:r w:rsidDel="00000000" w:rsidR="00000000" w:rsidRPr="00000000">
              <w:rPr>
                <w:rtl w:val="0"/>
              </w:rPr>
            </w:r>
          </w:p>
          <w:p w:rsidR="00000000" w:rsidDel="00000000" w:rsidP="00000000" w:rsidRDefault="00000000" w:rsidRPr="00000000" w14:paraId="00000043">
            <w:pPr>
              <w:ind w:left="0" w:firstLine="0"/>
              <w:rPr>
                <w:b w:val="1"/>
                <w:sz w:val="19"/>
                <w:szCs w:val="19"/>
              </w:rPr>
            </w:pPr>
            <w:hyperlink w:anchor="_bogdqk4qq6y1">
              <w:r w:rsidDel="00000000" w:rsidR="00000000" w:rsidRPr="00000000">
                <w:rPr>
                  <w:b w:val="1"/>
                  <w:sz w:val="19"/>
                  <w:szCs w:val="19"/>
                  <w:rtl w:val="0"/>
                </w:rPr>
                <w:t xml:space="preserve">Neoadjuvant chemo</w:t>
              </w:r>
            </w:hyperlink>
            <w:r w:rsidDel="00000000" w:rsidR="00000000" w:rsidRPr="00000000">
              <w:rPr>
                <w:rtl w:val="0"/>
              </w:rPr>
            </w:r>
          </w:p>
          <w:p w:rsidR="00000000" w:rsidDel="00000000" w:rsidP="00000000" w:rsidRDefault="00000000" w:rsidRPr="00000000" w14:paraId="00000044">
            <w:pPr>
              <w:ind w:left="360"/>
              <w:rPr>
                <w:sz w:val="19"/>
                <w:szCs w:val="19"/>
              </w:rPr>
            </w:pPr>
            <w:hyperlink w:anchor="_w8wci3yxypjk">
              <w:r w:rsidDel="00000000" w:rsidR="00000000" w:rsidRPr="00000000">
                <w:rPr>
                  <w:sz w:val="19"/>
                  <w:szCs w:val="19"/>
                  <w:rtl w:val="0"/>
                </w:rPr>
                <w:t xml:space="preserve">Neoadjuvant vs. Adjuvant chemo</w:t>
              </w:r>
            </w:hyperlink>
            <w:r w:rsidDel="00000000" w:rsidR="00000000" w:rsidRPr="00000000">
              <w:rPr>
                <w:rtl w:val="0"/>
              </w:rPr>
            </w:r>
          </w:p>
          <w:p w:rsidR="00000000" w:rsidDel="00000000" w:rsidP="00000000" w:rsidRDefault="00000000" w:rsidRPr="00000000" w14:paraId="00000045">
            <w:pPr>
              <w:ind w:left="360"/>
              <w:rPr>
                <w:sz w:val="19"/>
                <w:szCs w:val="19"/>
              </w:rPr>
            </w:pPr>
            <w:hyperlink w:anchor="_ur3arj5pexe">
              <w:r w:rsidDel="00000000" w:rsidR="00000000" w:rsidRPr="00000000">
                <w:rPr>
                  <w:sz w:val="19"/>
                  <w:szCs w:val="19"/>
                  <w:rtl w:val="0"/>
                </w:rPr>
                <w:t xml:space="preserve">Residual Disease </w:t>
              </w:r>
            </w:hyperlink>
            <w:r w:rsidDel="00000000" w:rsidR="00000000" w:rsidRPr="00000000">
              <w:rPr>
                <w:rtl w:val="0"/>
              </w:rPr>
            </w:r>
          </w:p>
          <w:p w:rsidR="00000000" w:rsidDel="00000000" w:rsidP="00000000" w:rsidRDefault="00000000" w:rsidRPr="00000000" w14:paraId="00000046">
            <w:pPr>
              <w:ind w:left="360"/>
              <w:rPr>
                <w:sz w:val="19"/>
                <w:szCs w:val="19"/>
              </w:rPr>
            </w:pPr>
            <w:hyperlink w:anchor="_ekkbdm5sjfqf">
              <w:r w:rsidDel="00000000" w:rsidR="00000000" w:rsidRPr="00000000">
                <w:rPr>
                  <w:sz w:val="19"/>
                  <w:szCs w:val="19"/>
                  <w:rtl w:val="0"/>
                </w:rPr>
                <w:t xml:space="preserve">Predictors of LR after NAC</w:t>
              </w:r>
            </w:hyperlink>
            <w:r w:rsidDel="00000000" w:rsidR="00000000" w:rsidRPr="00000000">
              <w:rPr>
                <w:rtl w:val="0"/>
              </w:rPr>
            </w:r>
          </w:p>
          <w:p w:rsidR="00000000" w:rsidDel="00000000" w:rsidP="00000000" w:rsidRDefault="00000000" w:rsidRPr="00000000" w14:paraId="00000047">
            <w:pPr>
              <w:ind w:left="360"/>
              <w:rPr>
                <w:sz w:val="19"/>
                <w:szCs w:val="19"/>
              </w:rPr>
            </w:pPr>
            <w:hyperlink w:anchor="_oxxiynpmk4ha">
              <w:r w:rsidDel="00000000" w:rsidR="00000000" w:rsidRPr="00000000">
                <w:rPr>
                  <w:sz w:val="19"/>
                  <w:szCs w:val="19"/>
                  <w:rtl w:val="0"/>
                </w:rPr>
                <w:t xml:space="preserve">Future Directions for NAC</w:t>
              </w:r>
            </w:hyperlink>
            <w:r w:rsidDel="00000000" w:rsidR="00000000" w:rsidRPr="00000000">
              <w:rPr>
                <w:rtl w:val="0"/>
              </w:rPr>
            </w:r>
          </w:p>
          <w:p w:rsidR="00000000" w:rsidDel="00000000" w:rsidP="00000000" w:rsidRDefault="00000000" w:rsidRPr="00000000" w14:paraId="00000048">
            <w:pPr>
              <w:ind w:left="0" w:firstLine="0"/>
              <w:rPr>
                <w:b w:val="1"/>
                <w:sz w:val="19"/>
                <w:szCs w:val="19"/>
              </w:rPr>
            </w:pPr>
            <w:hyperlink w:anchor="_pq6nrnujgdzn">
              <w:r w:rsidDel="00000000" w:rsidR="00000000" w:rsidRPr="00000000">
                <w:rPr>
                  <w:b w:val="1"/>
                  <w:sz w:val="19"/>
                  <w:szCs w:val="19"/>
                  <w:rtl w:val="0"/>
                </w:rPr>
                <w:t xml:space="preserve">Recurrent Breast Cancer</w:t>
              </w:r>
            </w:hyperlink>
            <w:r w:rsidDel="00000000" w:rsidR="00000000" w:rsidRPr="00000000">
              <w:rPr>
                <w:rtl w:val="0"/>
              </w:rPr>
            </w:r>
          </w:p>
          <w:p w:rsidR="00000000" w:rsidDel="00000000" w:rsidP="00000000" w:rsidRDefault="00000000" w:rsidRPr="00000000" w14:paraId="00000049">
            <w:pPr>
              <w:ind w:left="0" w:firstLine="0"/>
              <w:rPr>
                <w:b w:val="1"/>
                <w:sz w:val="19"/>
                <w:szCs w:val="19"/>
              </w:rPr>
            </w:pPr>
            <w:hyperlink w:anchor="_dpu41fwc4mrv">
              <w:r w:rsidDel="00000000" w:rsidR="00000000" w:rsidRPr="00000000">
                <w:rPr>
                  <w:b w:val="1"/>
                  <w:sz w:val="19"/>
                  <w:szCs w:val="19"/>
                  <w:rtl w:val="0"/>
                </w:rPr>
                <w:t xml:space="preserve">Metastatic Breast Cancer</w:t>
              </w:r>
            </w:hyperlink>
            <w:r w:rsidDel="00000000" w:rsidR="00000000" w:rsidRPr="00000000">
              <w:rPr>
                <w:rtl w:val="0"/>
              </w:rPr>
            </w:r>
          </w:p>
          <w:p w:rsidR="00000000" w:rsidDel="00000000" w:rsidP="00000000" w:rsidRDefault="00000000" w:rsidRPr="00000000" w14:paraId="0000004A">
            <w:pPr>
              <w:ind w:left="360"/>
              <w:rPr>
                <w:sz w:val="19"/>
                <w:szCs w:val="19"/>
              </w:rPr>
            </w:pPr>
            <w:hyperlink w:anchor="_ad7rahnkbese">
              <w:r w:rsidDel="00000000" w:rsidR="00000000" w:rsidRPr="00000000">
                <w:rPr>
                  <w:sz w:val="19"/>
                  <w:szCs w:val="19"/>
                  <w:rtl w:val="0"/>
                </w:rPr>
                <w:t xml:space="preserve">CDK4/6 inhibitors</w:t>
              </w:r>
            </w:hyperlink>
            <w:r w:rsidDel="00000000" w:rsidR="00000000" w:rsidRPr="00000000">
              <w:rPr>
                <w:rtl w:val="0"/>
              </w:rPr>
            </w:r>
          </w:p>
          <w:p w:rsidR="00000000" w:rsidDel="00000000" w:rsidP="00000000" w:rsidRDefault="00000000" w:rsidRPr="00000000" w14:paraId="0000004B">
            <w:pPr>
              <w:ind w:left="360"/>
              <w:rPr>
                <w:sz w:val="19"/>
                <w:szCs w:val="19"/>
              </w:rPr>
            </w:pPr>
            <w:hyperlink w:anchor="_e4nwcdbqdp4c">
              <w:r w:rsidDel="00000000" w:rsidR="00000000" w:rsidRPr="00000000">
                <w:rPr>
                  <w:sz w:val="19"/>
                  <w:szCs w:val="19"/>
                  <w:rtl w:val="0"/>
                </w:rPr>
                <w:t xml:space="preserve">PI3K inhibitors</w:t>
              </w:r>
            </w:hyperlink>
            <w:r w:rsidDel="00000000" w:rsidR="00000000" w:rsidRPr="00000000">
              <w:rPr>
                <w:rtl w:val="0"/>
              </w:rPr>
            </w:r>
          </w:p>
          <w:p w:rsidR="00000000" w:rsidDel="00000000" w:rsidP="00000000" w:rsidRDefault="00000000" w:rsidRPr="00000000" w14:paraId="0000004C">
            <w:pPr>
              <w:ind w:left="360"/>
              <w:rPr>
                <w:sz w:val="19"/>
                <w:szCs w:val="19"/>
              </w:rPr>
            </w:pPr>
            <w:hyperlink w:anchor="_2u2ndkivgzjg">
              <w:r w:rsidDel="00000000" w:rsidR="00000000" w:rsidRPr="00000000">
                <w:rPr>
                  <w:sz w:val="19"/>
                  <w:szCs w:val="19"/>
                  <w:rtl w:val="0"/>
                </w:rPr>
                <w:t xml:space="preserve">PARP inhibitors</w:t>
              </w:r>
            </w:hyperlink>
            <w:r w:rsidDel="00000000" w:rsidR="00000000" w:rsidRPr="00000000">
              <w:rPr>
                <w:rtl w:val="0"/>
              </w:rPr>
            </w:r>
          </w:p>
          <w:p w:rsidR="00000000" w:rsidDel="00000000" w:rsidP="00000000" w:rsidRDefault="00000000" w:rsidRPr="00000000" w14:paraId="0000004D">
            <w:pPr>
              <w:ind w:left="360"/>
              <w:rPr>
                <w:sz w:val="19"/>
                <w:szCs w:val="19"/>
              </w:rPr>
            </w:pPr>
            <w:hyperlink w:anchor="_v4rq3qxgo00k">
              <w:r w:rsidDel="00000000" w:rsidR="00000000" w:rsidRPr="00000000">
                <w:rPr>
                  <w:sz w:val="19"/>
                  <w:szCs w:val="19"/>
                  <w:rtl w:val="0"/>
                </w:rPr>
                <w:t xml:space="preserve">Immunotherapy</w:t>
              </w:r>
            </w:hyperlink>
            <w:r w:rsidDel="00000000" w:rsidR="00000000" w:rsidRPr="00000000">
              <w:rPr>
                <w:rtl w:val="0"/>
              </w:rPr>
            </w:r>
          </w:p>
          <w:p w:rsidR="00000000" w:rsidDel="00000000" w:rsidP="00000000" w:rsidRDefault="00000000" w:rsidRPr="00000000" w14:paraId="0000004E">
            <w:pPr>
              <w:ind w:left="360"/>
              <w:rPr>
                <w:sz w:val="19"/>
                <w:szCs w:val="19"/>
              </w:rPr>
            </w:pPr>
            <w:hyperlink w:anchor="_2fu5ykqqgbu0">
              <w:r w:rsidDel="00000000" w:rsidR="00000000" w:rsidRPr="00000000">
                <w:rPr>
                  <w:sz w:val="19"/>
                  <w:szCs w:val="19"/>
                  <w:rtl w:val="0"/>
                </w:rPr>
                <w:t xml:space="preserve">Brain Metastases</w:t>
              </w:r>
            </w:hyperlink>
            <w:r w:rsidDel="00000000" w:rsidR="00000000" w:rsidRPr="00000000">
              <w:rPr>
                <w:rtl w:val="0"/>
              </w:rPr>
            </w:r>
          </w:p>
          <w:p w:rsidR="00000000" w:rsidDel="00000000" w:rsidP="00000000" w:rsidRDefault="00000000" w:rsidRPr="00000000" w14:paraId="0000004F">
            <w:pPr>
              <w:ind w:left="0" w:firstLine="0"/>
              <w:rPr>
                <w:b w:val="1"/>
                <w:sz w:val="19"/>
                <w:szCs w:val="19"/>
              </w:rPr>
            </w:pPr>
            <w:hyperlink w:anchor="_2658cl4zyefd">
              <w:r w:rsidDel="00000000" w:rsidR="00000000" w:rsidRPr="00000000">
                <w:rPr>
                  <w:b w:val="1"/>
                  <w:sz w:val="19"/>
                  <w:szCs w:val="19"/>
                  <w:rtl w:val="0"/>
                </w:rPr>
                <w:t xml:space="preserve">Toxicity</w:t>
              </w:r>
            </w:hyperlink>
            <w:r w:rsidDel="00000000" w:rsidR="00000000" w:rsidRPr="00000000">
              <w:rPr>
                <w:rtl w:val="0"/>
              </w:rPr>
            </w:r>
          </w:p>
          <w:p w:rsidR="00000000" w:rsidDel="00000000" w:rsidP="00000000" w:rsidRDefault="00000000" w:rsidRPr="00000000" w14:paraId="00000050">
            <w:pPr>
              <w:ind w:left="360"/>
              <w:rPr>
                <w:sz w:val="19"/>
                <w:szCs w:val="19"/>
              </w:rPr>
            </w:pPr>
            <w:hyperlink w:anchor="_6b7j0z9a9fv8">
              <w:r w:rsidDel="00000000" w:rsidR="00000000" w:rsidRPr="00000000">
                <w:rPr>
                  <w:sz w:val="19"/>
                  <w:szCs w:val="19"/>
                  <w:rtl w:val="0"/>
                </w:rPr>
                <w:t xml:space="preserve">Lymphedema</w:t>
              </w:r>
            </w:hyperlink>
            <w:r w:rsidDel="00000000" w:rsidR="00000000" w:rsidRPr="00000000">
              <w:rPr>
                <w:rtl w:val="0"/>
              </w:rPr>
            </w:r>
          </w:p>
          <w:p w:rsidR="00000000" w:rsidDel="00000000" w:rsidP="00000000" w:rsidRDefault="00000000" w:rsidRPr="00000000" w14:paraId="00000051">
            <w:pPr>
              <w:ind w:left="360"/>
              <w:rPr>
                <w:sz w:val="19"/>
                <w:szCs w:val="19"/>
              </w:rPr>
            </w:pPr>
            <w:hyperlink w:anchor="_m77zqjedo7">
              <w:r w:rsidDel="00000000" w:rsidR="00000000" w:rsidRPr="00000000">
                <w:rPr>
                  <w:sz w:val="19"/>
                  <w:szCs w:val="19"/>
                  <w:rtl w:val="0"/>
                </w:rPr>
                <w:t xml:space="preserve">Reconstruction complications</w:t>
              </w:r>
            </w:hyperlink>
            <w:r w:rsidDel="00000000" w:rsidR="00000000" w:rsidRPr="00000000">
              <w:rPr>
                <w:rtl w:val="0"/>
              </w:rPr>
            </w:r>
          </w:p>
          <w:p w:rsidR="00000000" w:rsidDel="00000000" w:rsidP="00000000" w:rsidRDefault="00000000" w:rsidRPr="00000000" w14:paraId="00000052">
            <w:pPr>
              <w:ind w:left="360"/>
              <w:rPr>
                <w:sz w:val="19"/>
                <w:szCs w:val="19"/>
              </w:rPr>
            </w:pPr>
            <w:hyperlink w:anchor="_wtevuah18lh">
              <w:r w:rsidDel="00000000" w:rsidR="00000000" w:rsidRPr="00000000">
                <w:rPr>
                  <w:sz w:val="19"/>
                  <w:szCs w:val="19"/>
                  <w:rtl w:val="0"/>
                </w:rPr>
                <w:t xml:space="preserve">Impact of Boost on reconstruction complications</w:t>
              </w:r>
            </w:hyperlink>
            <w:r w:rsidDel="00000000" w:rsidR="00000000" w:rsidRPr="00000000">
              <w:rPr>
                <w:rtl w:val="0"/>
              </w:rPr>
            </w:r>
          </w:p>
          <w:p w:rsidR="00000000" w:rsidDel="00000000" w:rsidP="00000000" w:rsidRDefault="00000000" w:rsidRPr="00000000" w14:paraId="00000053">
            <w:pPr>
              <w:ind w:left="0" w:firstLine="0"/>
              <w:rPr>
                <w:b w:val="1"/>
                <w:sz w:val="19"/>
                <w:szCs w:val="19"/>
              </w:rPr>
            </w:pPr>
            <w:hyperlink w:anchor="_q1j7gkssc675">
              <w:r w:rsidDel="00000000" w:rsidR="00000000" w:rsidRPr="00000000">
                <w:rPr>
                  <w:b w:val="1"/>
                  <w:sz w:val="19"/>
                  <w:szCs w:val="19"/>
                  <w:rtl w:val="0"/>
                </w:rPr>
                <w:t xml:space="preserve">Treatment Planning</w:t>
              </w:r>
            </w:hyperlink>
            <w:r w:rsidDel="00000000" w:rsidR="00000000" w:rsidRPr="00000000">
              <w:rPr>
                <w:rtl w:val="0"/>
              </w:rPr>
            </w:r>
          </w:p>
          <w:p w:rsidR="00000000" w:rsidDel="00000000" w:rsidP="00000000" w:rsidRDefault="00000000" w:rsidRPr="00000000" w14:paraId="00000054">
            <w:pPr>
              <w:ind w:left="360"/>
              <w:rPr>
                <w:sz w:val="19"/>
                <w:szCs w:val="19"/>
              </w:rPr>
            </w:pPr>
            <w:hyperlink w:anchor="_64xa55e9pxel">
              <w:r w:rsidDel="00000000" w:rsidR="00000000" w:rsidRPr="00000000">
                <w:rPr>
                  <w:sz w:val="19"/>
                  <w:szCs w:val="19"/>
                  <w:rtl w:val="0"/>
                </w:rPr>
                <w:t xml:space="preserve">Whole Breast RT (WBRT)</w:t>
              </w:r>
            </w:hyperlink>
            <w:r w:rsidDel="00000000" w:rsidR="00000000" w:rsidRPr="00000000">
              <w:rPr>
                <w:rtl w:val="0"/>
              </w:rPr>
            </w:r>
          </w:p>
          <w:p w:rsidR="00000000" w:rsidDel="00000000" w:rsidP="00000000" w:rsidRDefault="00000000" w:rsidRPr="00000000" w14:paraId="00000055">
            <w:pPr>
              <w:ind w:left="360"/>
              <w:rPr>
                <w:sz w:val="19"/>
                <w:szCs w:val="19"/>
              </w:rPr>
            </w:pPr>
            <w:hyperlink w:anchor="_uiepr7wbpcqr">
              <w:r w:rsidDel="00000000" w:rsidR="00000000" w:rsidRPr="00000000">
                <w:rPr>
                  <w:sz w:val="19"/>
                  <w:szCs w:val="19"/>
                  <w:rtl w:val="0"/>
                </w:rPr>
                <w:t xml:space="preserve">Post-Mastectomy RT (PMRT)</w:t>
              </w:r>
            </w:hyperlink>
            <w:r w:rsidDel="00000000" w:rsidR="00000000" w:rsidRPr="00000000">
              <w:rPr>
                <w:rtl w:val="0"/>
              </w:rPr>
            </w:r>
          </w:p>
          <w:p w:rsidR="00000000" w:rsidDel="00000000" w:rsidP="00000000" w:rsidRDefault="00000000" w:rsidRPr="00000000" w14:paraId="00000056">
            <w:pPr>
              <w:ind w:left="360"/>
              <w:rPr>
                <w:sz w:val="19"/>
                <w:szCs w:val="19"/>
              </w:rPr>
            </w:pPr>
            <w:hyperlink w:anchor="_523c7tdpafx5">
              <w:r w:rsidDel="00000000" w:rsidR="00000000" w:rsidRPr="00000000">
                <w:rPr>
                  <w:sz w:val="19"/>
                  <w:szCs w:val="19"/>
                  <w:rtl w:val="0"/>
                </w:rPr>
                <w:t xml:space="preserve">Nodal Coverage / RNI</w:t>
              </w:r>
            </w:hyperlink>
            <w:r w:rsidDel="00000000" w:rsidR="00000000" w:rsidRPr="00000000">
              <w:rPr>
                <w:rtl w:val="0"/>
              </w:rPr>
            </w:r>
          </w:p>
          <w:p w:rsidR="00000000" w:rsidDel="00000000" w:rsidP="00000000" w:rsidRDefault="00000000" w:rsidRPr="00000000" w14:paraId="00000057">
            <w:pPr>
              <w:ind w:left="360"/>
              <w:rPr>
                <w:sz w:val="19"/>
                <w:szCs w:val="19"/>
              </w:rPr>
            </w:pPr>
            <w:hyperlink w:anchor="_jhd55xejii4n">
              <w:r w:rsidDel="00000000" w:rsidR="00000000" w:rsidRPr="00000000">
                <w:rPr>
                  <w:sz w:val="19"/>
                  <w:szCs w:val="19"/>
                  <w:rtl w:val="0"/>
                </w:rPr>
                <w:t xml:space="preserve">IMRT</w:t>
              </w:r>
            </w:hyperlink>
            <w:r w:rsidDel="00000000" w:rsidR="00000000" w:rsidRPr="00000000">
              <w:rPr>
                <w:rtl w:val="0"/>
              </w:rPr>
            </w:r>
          </w:p>
          <w:p w:rsidR="00000000" w:rsidDel="00000000" w:rsidP="00000000" w:rsidRDefault="00000000" w:rsidRPr="00000000" w14:paraId="00000058">
            <w:pPr>
              <w:ind w:left="360"/>
              <w:rPr>
                <w:sz w:val="19"/>
                <w:szCs w:val="19"/>
              </w:rPr>
            </w:pPr>
            <w:hyperlink w:anchor="_5vkg6zsm7e1k">
              <w:r w:rsidDel="00000000" w:rsidR="00000000" w:rsidRPr="00000000">
                <w:rPr>
                  <w:sz w:val="19"/>
                  <w:szCs w:val="19"/>
                  <w:rtl w:val="0"/>
                </w:rPr>
                <w:t xml:space="preserve">APBI volumes</w:t>
              </w:r>
            </w:hyperlink>
            <w:r w:rsidDel="00000000" w:rsidR="00000000" w:rsidRPr="00000000">
              <w:rPr>
                <w:rtl w:val="0"/>
              </w:rPr>
            </w:r>
          </w:p>
          <w:p w:rsidR="00000000" w:rsidDel="00000000" w:rsidP="00000000" w:rsidRDefault="00000000" w:rsidRPr="00000000" w14:paraId="00000059">
            <w:pPr>
              <w:ind w:left="0" w:firstLine="0"/>
              <w:rPr>
                <w:b w:val="1"/>
                <w:sz w:val="19"/>
                <w:szCs w:val="19"/>
              </w:rPr>
            </w:pPr>
            <w:hyperlink w:anchor="_4l6gym5dzm0x">
              <w:r w:rsidDel="00000000" w:rsidR="00000000" w:rsidRPr="00000000">
                <w:rPr>
                  <w:b w:val="1"/>
                  <w:sz w:val="19"/>
                  <w:szCs w:val="19"/>
                  <w:rtl w:val="0"/>
                </w:rPr>
                <w:t xml:space="preserve">Follow up</w:t>
              </w:r>
            </w:hyperlink>
            <w:r w:rsidDel="00000000" w:rsidR="00000000" w:rsidRPr="00000000">
              <w:rPr>
                <w:rtl w:val="0"/>
              </w:rPr>
            </w:r>
          </w:p>
          <w:p w:rsidR="00000000" w:rsidDel="00000000" w:rsidP="00000000" w:rsidRDefault="00000000" w:rsidRPr="00000000" w14:paraId="0000005A">
            <w:pPr>
              <w:ind w:left="0" w:firstLine="0"/>
              <w:rPr>
                <w:b w:val="1"/>
                <w:sz w:val="19"/>
                <w:szCs w:val="19"/>
              </w:rPr>
            </w:pPr>
            <w:hyperlink w:anchor="_vw08ws6bnc73">
              <w:r w:rsidDel="00000000" w:rsidR="00000000" w:rsidRPr="00000000">
                <w:rPr>
                  <w:b w:val="1"/>
                  <w:sz w:val="19"/>
                  <w:szCs w:val="19"/>
                  <w:rtl w:val="0"/>
                </w:rPr>
                <w:t xml:space="preserve">Future Directions</w:t>
              </w:r>
            </w:hyperlink>
            <w:r w:rsidDel="00000000" w:rsidR="00000000" w:rsidRPr="00000000">
              <w:rPr>
                <w:rtl w:val="0"/>
              </w:rPr>
            </w:r>
          </w:p>
          <w:p w:rsidR="00000000" w:rsidDel="00000000" w:rsidP="00000000" w:rsidRDefault="00000000" w:rsidRPr="00000000" w14:paraId="0000005B">
            <w:pPr>
              <w:ind w:left="360"/>
              <w:rPr>
                <w:sz w:val="19"/>
                <w:szCs w:val="19"/>
              </w:rPr>
            </w:pPr>
            <w:hyperlink w:anchor="_ktkrunwh1ld9">
              <w:r w:rsidDel="00000000" w:rsidR="00000000" w:rsidRPr="00000000">
                <w:rPr>
                  <w:sz w:val="19"/>
                  <w:szCs w:val="19"/>
                  <w:rtl w:val="0"/>
                </w:rPr>
                <w:t xml:space="preserve">Neoadjuvant</w:t>
              </w:r>
            </w:hyperlink>
            <w:r w:rsidDel="00000000" w:rsidR="00000000" w:rsidRPr="00000000">
              <w:rPr>
                <w:rtl w:val="0"/>
              </w:rPr>
            </w:r>
          </w:p>
          <w:p w:rsidR="00000000" w:rsidDel="00000000" w:rsidP="00000000" w:rsidRDefault="00000000" w:rsidRPr="00000000" w14:paraId="0000005C">
            <w:pPr>
              <w:ind w:left="360"/>
              <w:rPr>
                <w:sz w:val="19"/>
                <w:szCs w:val="19"/>
              </w:rPr>
            </w:pPr>
            <w:hyperlink w:anchor="_aoeajydnfu19">
              <w:r w:rsidDel="00000000" w:rsidR="00000000" w:rsidRPr="00000000">
                <w:rPr>
                  <w:sz w:val="19"/>
                  <w:szCs w:val="19"/>
                  <w:rtl w:val="0"/>
                </w:rPr>
                <w:t xml:space="preserve">Post-Neoadjuvant</w:t>
              </w:r>
            </w:hyperlink>
            <w:r w:rsidDel="00000000" w:rsidR="00000000" w:rsidRPr="00000000">
              <w:rPr>
                <w:rtl w:val="0"/>
              </w:rPr>
            </w:r>
          </w:p>
          <w:p w:rsidR="00000000" w:rsidDel="00000000" w:rsidP="00000000" w:rsidRDefault="00000000" w:rsidRPr="00000000" w14:paraId="0000005D">
            <w:pPr>
              <w:ind w:left="360"/>
              <w:rPr>
                <w:sz w:val="19"/>
                <w:szCs w:val="19"/>
              </w:rPr>
            </w:pPr>
            <w:hyperlink w:anchor="_fqpwrzovxfu0">
              <w:r w:rsidDel="00000000" w:rsidR="00000000" w:rsidRPr="00000000">
                <w:rPr>
                  <w:sz w:val="19"/>
                  <w:szCs w:val="19"/>
                  <w:rtl w:val="0"/>
                </w:rPr>
                <w:t xml:space="preserve">Adjuvant</w:t>
              </w:r>
            </w:hyperlink>
            <w:r w:rsidDel="00000000" w:rsidR="00000000" w:rsidRPr="00000000">
              <w:rPr>
                <w:rtl w:val="0"/>
              </w:rPr>
            </w:r>
          </w:p>
          <w:p w:rsidR="00000000" w:rsidDel="00000000" w:rsidP="00000000" w:rsidRDefault="00000000" w:rsidRPr="00000000" w14:paraId="0000005E">
            <w:pPr>
              <w:ind w:left="360"/>
              <w:rPr>
                <w:b w:val="1"/>
                <w:sz w:val="19"/>
                <w:szCs w:val="19"/>
              </w:rPr>
            </w:pPr>
            <w:hyperlink w:anchor="_xbk33aap8sow">
              <w:r w:rsidDel="00000000" w:rsidR="00000000" w:rsidRPr="00000000">
                <w:rPr>
                  <w:sz w:val="19"/>
                  <w:szCs w:val="19"/>
                  <w:rtl w:val="0"/>
                </w:rPr>
                <w:t xml:space="preserve">Metastatic</w:t>
              </w:r>
            </w:hyperlink>
            <w:r w:rsidDel="00000000" w:rsidR="00000000" w:rsidRPr="00000000">
              <w:rPr>
                <w:rtl w:val="0"/>
              </w:rPr>
            </w:r>
          </w:p>
        </w:tc>
      </w:tr>
    </w:tbl>
    <w:p w:rsidR="00000000" w:rsidDel="00000000" w:rsidP="00000000" w:rsidRDefault="00000000" w:rsidRPr="00000000" w14:paraId="0000005F">
      <w:pPr>
        <w:ind w:left="0" w:firstLine="0"/>
        <w:rPr>
          <w:i w:val="1"/>
          <w:sz w:val="18"/>
          <w:szCs w:val="18"/>
        </w:rPr>
      </w:pPr>
      <w:hyperlink r:id="rId22">
        <w:r w:rsidDel="00000000" w:rsidR="00000000" w:rsidRPr="00000000">
          <w:rPr>
            <w:b w:val="1"/>
            <w:sz w:val="18"/>
            <w:szCs w:val="18"/>
            <w:rtl w:val="0"/>
          </w:rPr>
          <w:t xml:space="preserve">StatPearls: Breast </w:t>
        </w:r>
      </w:hyperlink>
      <w:r w:rsidDel="00000000" w:rsidR="00000000" w:rsidRPr="00000000">
        <w:rPr>
          <w:i w:val="1"/>
          <w:sz w:val="18"/>
          <w:szCs w:val="18"/>
          <w:rtl w:val="0"/>
        </w:rPr>
        <w:t xml:space="preserve">Last update: 6/4/2019.</w:t>
      </w:r>
    </w:p>
    <w:p w:rsidR="00000000" w:rsidDel="00000000" w:rsidP="00000000" w:rsidRDefault="00000000" w:rsidRPr="00000000" w14:paraId="00000060">
      <w:pPr>
        <w:ind w:left="0" w:firstLine="0"/>
        <w:rPr>
          <w:i w:val="1"/>
          <w:sz w:val="18"/>
          <w:szCs w:val="18"/>
        </w:rPr>
      </w:pPr>
      <w:hyperlink r:id="rId23">
        <w:r w:rsidDel="00000000" w:rsidR="00000000" w:rsidRPr="00000000">
          <w:rPr>
            <w:b w:val="1"/>
            <w:sz w:val="18"/>
            <w:szCs w:val="18"/>
            <w:rtl w:val="0"/>
          </w:rPr>
          <w:t xml:space="preserve">StatPearls: Breast Conserving Surgery</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9/23/2019.</w:t>
      </w:r>
    </w:p>
    <w:p w:rsidR="00000000" w:rsidDel="00000000" w:rsidP="00000000" w:rsidRDefault="00000000" w:rsidRPr="00000000" w14:paraId="00000061">
      <w:pPr>
        <w:ind w:left="0" w:firstLine="0"/>
        <w:rPr>
          <w:i w:val="1"/>
          <w:sz w:val="18"/>
          <w:szCs w:val="18"/>
        </w:rPr>
      </w:pPr>
      <w:hyperlink r:id="rId24">
        <w:r w:rsidDel="00000000" w:rsidR="00000000" w:rsidRPr="00000000">
          <w:rPr>
            <w:b w:val="1"/>
            <w:sz w:val="18"/>
            <w:szCs w:val="18"/>
            <w:rtl w:val="0"/>
          </w:rPr>
          <w:t xml:space="preserve">StatPearls: Male Breast Cancer </w:t>
        </w:r>
      </w:hyperlink>
      <w:r w:rsidDel="00000000" w:rsidR="00000000" w:rsidRPr="00000000">
        <w:rPr>
          <w:i w:val="1"/>
          <w:sz w:val="18"/>
          <w:szCs w:val="18"/>
          <w:rtl w:val="0"/>
        </w:rPr>
        <w:t xml:space="preserve">Last update: 11/15/2019.</w:t>
      </w:r>
    </w:p>
    <w:p w:rsidR="00000000" w:rsidDel="00000000" w:rsidP="00000000" w:rsidRDefault="00000000" w:rsidRPr="00000000" w14:paraId="00000062">
      <w:pPr>
        <w:ind w:left="0" w:firstLine="0"/>
        <w:rPr>
          <w:i w:val="1"/>
          <w:sz w:val="18"/>
          <w:szCs w:val="18"/>
        </w:rPr>
      </w:pPr>
      <w:hyperlink r:id="rId25">
        <w:r w:rsidDel="00000000" w:rsidR="00000000" w:rsidRPr="00000000">
          <w:rPr>
            <w:b w:val="1"/>
            <w:sz w:val="18"/>
            <w:szCs w:val="18"/>
            <w:rtl w:val="0"/>
          </w:rPr>
          <w:t xml:space="preserve">StatPearls: Postmastectomy Radiation Therapy</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9/24/2019.</w:t>
      </w:r>
    </w:p>
    <w:p w:rsidR="00000000" w:rsidDel="00000000" w:rsidP="00000000" w:rsidRDefault="00000000" w:rsidRPr="00000000" w14:paraId="00000063">
      <w:pPr>
        <w:ind w:left="0" w:firstLine="0"/>
        <w:rPr>
          <w:i w:val="1"/>
          <w:sz w:val="18"/>
          <w:szCs w:val="18"/>
        </w:rPr>
      </w:pPr>
      <w:hyperlink r:id="rId26">
        <w:r w:rsidDel="00000000" w:rsidR="00000000" w:rsidRPr="00000000">
          <w:rPr>
            <w:b w:val="1"/>
            <w:sz w:val="18"/>
            <w:szCs w:val="18"/>
            <w:rtl w:val="0"/>
          </w:rPr>
          <w:t xml:space="preserve">StatPearls: Radiation Therapy for Early Stage Breast Cancer</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1/23/20.</w:t>
      </w:r>
    </w:p>
    <w:p w:rsidR="00000000" w:rsidDel="00000000" w:rsidP="00000000" w:rsidRDefault="00000000" w:rsidRPr="00000000" w14:paraId="00000064">
      <w:pPr>
        <w:ind w:left="0" w:right="60" w:firstLine="0"/>
        <w:rPr>
          <w:sz w:val="18"/>
          <w:szCs w:val="18"/>
        </w:rPr>
      </w:pPr>
      <w:r w:rsidDel="00000000" w:rsidR="00000000" w:rsidRPr="00000000">
        <w:rPr>
          <w:b w:val="1"/>
          <w:sz w:val="18"/>
          <w:szCs w:val="18"/>
          <w:rtl w:val="0"/>
        </w:rPr>
        <w:t xml:space="preserve">Zaorsky</w:t>
      </w:r>
      <w:r w:rsidDel="00000000" w:rsidR="00000000" w:rsidRPr="00000000">
        <w:rPr>
          <w:sz w:val="18"/>
          <w:szCs w:val="18"/>
          <w:rtl w:val="0"/>
        </w:rPr>
        <w:t xml:space="preserve">: [</w:t>
      </w:r>
      <w:hyperlink r:id="rId27">
        <w:r w:rsidDel="00000000" w:rsidR="00000000" w:rsidRPr="00000000">
          <w:rPr>
            <w:sz w:val="18"/>
            <w:szCs w:val="18"/>
            <w:rtl w:val="0"/>
          </w:rPr>
          <w:t xml:space="preserve">simplified mammography diagram</w:t>
        </w:r>
      </w:hyperlink>
      <w:r w:rsidDel="00000000" w:rsidR="00000000" w:rsidRPr="00000000">
        <w:rPr>
          <w:sz w:val="18"/>
          <w:szCs w:val="18"/>
          <w:rtl w:val="0"/>
        </w:rPr>
        <w:t xml:space="preserve">], [</w:t>
      </w:r>
      <w:hyperlink r:id="rId28">
        <w:r w:rsidDel="00000000" w:rsidR="00000000" w:rsidRPr="00000000">
          <w:rPr>
            <w:sz w:val="18"/>
            <w:szCs w:val="18"/>
            <w:rtl w:val="0"/>
          </w:rPr>
          <w:t xml:space="preserve">mammography interpretations</w:t>
        </w:r>
      </w:hyperlink>
      <w:r w:rsidDel="00000000" w:rsidR="00000000" w:rsidRPr="00000000">
        <w:rPr>
          <w:sz w:val="18"/>
          <w:szCs w:val="18"/>
          <w:rtl w:val="0"/>
        </w:rPr>
        <w:t xml:space="preserve">], [</w:t>
      </w:r>
      <w:hyperlink r:id="rId29">
        <w:r w:rsidDel="00000000" w:rsidR="00000000" w:rsidRPr="00000000">
          <w:rPr>
            <w:sz w:val="18"/>
            <w:szCs w:val="18"/>
            <w:rtl w:val="0"/>
          </w:rPr>
          <w:t xml:space="preserve">node stations</w:t>
        </w:r>
      </w:hyperlink>
      <w:r w:rsidDel="00000000" w:rsidR="00000000" w:rsidRPr="00000000">
        <w:rPr>
          <w:sz w:val="18"/>
          <w:szCs w:val="18"/>
          <w:rtl w:val="0"/>
        </w:rPr>
        <w:t xml:space="preserve">], [</w:t>
      </w:r>
      <w:hyperlink r:id="rId30">
        <w:r w:rsidDel="00000000" w:rsidR="00000000" w:rsidRPr="00000000">
          <w:rPr>
            <w:sz w:val="18"/>
            <w:szCs w:val="18"/>
            <w:rtl w:val="0"/>
          </w:rPr>
          <w:t xml:space="preserve">atlas</w:t>
        </w:r>
      </w:hyperlink>
      <w:r w:rsidDel="00000000" w:rsidR="00000000" w:rsidRPr="00000000">
        <w:rPr>
          <w:sz w:val="18"/>
          <w:szCs w:val="18"/>
          <w:rtl w:val="0"/>
        </w:rPr>
        <w:t xml:space="preserve">], [</w:t>
      </w:r>
      <w:hyperlink r:id="rId31">
        <w:r w:rsidDel="00000000" w:rsidR="00000000" w:rsidRPr="00000000">
          <w:rPr>
            <w:sz w:val="18"/>
            <w:szCs w:val="18"/>
            <w:rtl w:val="0"/>
          </w:rPr>
          <w:t xml:space="preserve">nodal couch kick</w:t>
        </w:r>
      </w:hyperlink>
      <w:r w:rsidDel="00000000" w:rsidR="00000000" w:rsidRPr="00000000">
        <w:rPr>
          <w:sz w:val="18"/>
          <w:szCs w:val="18"/>
          <w:rtl w:val="0"/>
        </w:rPr>
        <w:t xml:space="preserve">] and [</w:t>
      </w:r>
      <w:hyperlink r:id="rId32">
        <w:r w:rsidDel="00000000" w:rsidR="00000000" w:rsidRPr="00000000">
          <w:rPr>
            <w:sz w:val="18"/>
            <w:szCs w:val="18"/>
            <w:rtl w:val="0"/>
          </w:rPr>
          <w:t xml:space="preserve">field matching</w:t>
        </w:r>
      </w:hyperlink>
      <w:r w:rsidDel="00000000" w:rsidR="00000000" w:rsidRPr="00000000">
        <w:rPr>
          <w:sz w:val="18"/>
          <w:szCs w:val="18"/>
          <w:rtl w:val="0"/>
        </w:rPr>
        <w:t xml:space="preserve">].</w:t>
      </w:r>
    </w:p>
    <w:p w:rsidR="00000000" w:rsidDel="00000000" w:rsidP="00000000" w:rsidRDefault="00000000" w:rsidRPr="00000000" w14:paraId="00000065">
      <w:pPr>
        <w:ind w:left="0" w:right="60" w:firstLine="0"/>
        <w:rPr/>
        <w:sectPr>
          <w:headerReference r:id="rId33" w:type="default"/>
          <w:footerReference r:id="rId34" w:type="default"/>
          <w:pgSz w:h="15840" w:w="12240"/>
          <w:pgMar w:bottom="645" w:top="698" w:left="719" w:right="719" w:header="0" w:footer="720"/>
          <w:pgNumType w:start="1"/>
        </w:sect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35">
        <w:r w:rsidDel="00000000" w:rsidR="00000000" w:rsidRPr="00000000">
          <w:rPr>
            <w:sz w:val="18"/>
            <w:szCs w:val="18"/>
            <w:rtl w:val="0"/>
          </w:rPr>
          <w:t xml:space="preserve">APBI case</w:t>
        </w:r>
      </w:hyperlink>
      <w:r w:rsidDel="00000000" w:rsidR="00000000" w:rsidRPr="00000000">
        <w:rPr>
          <w:sz w:val="18"/>
          <w:szCs w:val="18"/>
          <w:rtl w:val="0"/>
        </w:rPr>
        <w:t xml:space="preserve">, </w:t>
      </w:r>
      <w:hyperlink r:id="rId36">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37">
        <w:r w:rsidDel="00000000" w:rsidR="00000000" w:rsidRPr="00000000">
          <w:rPr>
            <w:sz w:val="18"/>
            <w:szCs w:val="18"/>
            <w:rtl w:val="0"/>
          </w:rPr>
          <w:t xml:space="preserve">DCIS case</w:t>
        </w:r>
      </w:hyperlink>
      <w:r w:rsidDel="00000000" w:rsidR="00000000" w:rsidRPr="00000000">
        <w:rPr>
          <w:sz w:val="18"/>
          <w:szCs w:val="18"/>
          <w:rtl w:val="0"/>
        </w:rPr>
        <w:t xml:space="preserve">, </w:t>
      </w:r>
      <w:hyperlink r:id="rId38">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39">
        <w:r w:rsidDel="00000000" w:rsidR="00000000" w:rsidRPr="00000000">
          <w:rPr>
            <w:sz w:val="18"/>
            <w:szCs w:val="18"/>
            <w:rtl w:val="0"/>
          </w:rPr>
          <w:t xml:space="preserve">Inflammatory breast cancer</w:t>
        </w:r>
      </w:hyperlink>
      <w:r w:rsidDel="00000000" w:rsidR="00000000" w:rsidRPr="00000000">
        <w:rPr>
          <w:sz w:val="18"/>
          <w:szCs w:val="18"/>
          <w:rtl w:val="0"/>
        </w:rPr>
        <w:t xml:space="preserve">], [</w:t>
      </w:r>
      <w:hyperlink r:id="rId40">
        <w:r w:rsidDel="00000000" w:rsidR="00000000" w:rsidRPr="00000000">
          <w:rPr>
            <w:sz w:val="18"/>
            <w:szCs w:val="18"/>
            <w:rtl w:val="0"/>
          </w:rPr>
          <w:t xml:space="preserve">Radiation indications in the setting of NAC</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66">
      <w:pPr>
        <w:pStyle w:val="Heading1"/>
        <w:rPr>
          <w:color w:val="000000"/>
        </w:rPr>
      </w:pPr>
      <w:bookmarkStart w:colFirst="0" w:colLast="0" w:name="_tnkj36sl1zgt" w:id="1"/>
      <w:bookmarkEnd w:id="1"/>
      <w:hyperlink w:anchor="_pyifw3b5rbp">
        <w:r w:rsidDel="00000000" w:rsidR="00000000" w:rsidRPr="00000000">
          <w:rPr>
            <w:color w:val="000000"/>
            <w:rtl w:val="0"/>
          </w:rPr>
          <w:t xml:space="preserve">NSABP Studies: An Overview</w:t>
        </w:r>
      </w:hyperlink>
      <w:r w:rsidDel="00000000" w:rsidR="00000000" w:rsidRPr="00000000">
        <w:rPr>
          <w:rtl w:val="0"/>
        </w:rPr>
      </w:r>
    </w:p>
    <w:p w:rsidR="00000000" w:rsidDel="00000000" w:rsidP="00000000" w:rsidRDefault="00000000" w:rsidRPr="00000000" w14:paraId="00000067">
      <w:pPr>
        <w:widowControl w:val="0"/>
        <w:ind w:left="0" w:firstLine="0"/>
        <w:jc w:val="center"/>
        <w:rPr/>
      </w:pPr>
      <w:r w:rsidDel="00000000" w:rsidR="00000000" w:rsidRPr="00000000">
        <w:rPr>
          <w:rtl w:val="0"/>
        </w:rPr>
        <w:t xml:space="preserve">See [</w:t>
      </w:r>
      <w:hyperlink w:anchor="lo7ae5d744xf">
        <w:r w:rsidDel="00000000" w:rsidR="00000000" w:rsidRPr="00000000">
          <w:rPr>
            <w:rtl w:val="0"/>
          </w:rPr>
          <w:t xml:space="preserve">Bernard Fisher: 1918-2019</w:t>
        </w:r>
      </w:hyperlink>
      <w:r w:rsidDel="00000000" w:rsidR="00000000" w:rsidRPr="00000000">
        <w:rPr>
          <w:rtl w:val="0"/>
        </w:rPr>
        <w:t xml:space="preserve">]. Summaries in quotations below are cited directly from the [</w:t>
      </w:r>
      <w:hyperlink r:id="rId41">
        <w:r w:rsidDel="00000000" w:rsidR="00000000" w:rsidRPr="00000000">
          <w:rPr>
            <w:rtl w:val="0"/>
          </w:rPr>
          <w:t xml:space="preserve">50 years of NSABP Website</w:t>
        </w:r>
      </w:hyperlink>
      <w:r w:rsidDel="00000000" w:rsidR="00000000" w:rsidRPr="00000000">
        <w:rPr>
          <w:rtl w:val="0"/>
        </w:rPr>
        <w:t xml:space="preserve">]. </w:t>
      </w:r>
    </w:p>
    <w:p w:rsidR="00000000" w:rsidDel="00000000" w:rsidP="00000000" w:rsidRDefault="00000000" w:rsidRPr="00000000" w14:paraId="00000068">
      <w:pPr>
        <w:widowControl w:val="0"/>
        <w:ind w:left="0" w:firstLine="0"/>
        <w:rPr>
          <w:b w:val="1"/>
        </w:rPr>
      </w:pPr>
      <w:r w:rsidDel="00000000" w:rsidR="00000000" w:rsidRPr="00000000">
        <w:rPr>
          <w:b w:val="1"/>
          <w:rtl w:val="0"/>
        </w:rPr>
        <w:t xml:space="preserve">1970s</w:t>
      </w:r>
    </w:p>
    <w:p w:rsidR="00000000" w:rsidDel="00000000" w:rsidP="00000000" w:rsidRDefault="00000000" w:rsidRPr="00000000" w14:paraId="00000069">
      <w:pPr>
        <w:widowControl w:val="0"/>
        <w:numPr>
          <w:ilvl w:val="0"/>
          <w:numId w:val="22"/>
        </w:numPr>
        <w:rPr>
          <w:b w:val="0"/>
          <w:color w:val="000000"/>
          <w:sz w:val="20"/>
          <w:szCs w:val="20"/>
        </w:rPr>
      </w:pPr>
      <w:r w:rsidDel="00000000" w:rsidR="00000000" w:rsidRPr="00000000">
        <w:rPr>
          <w:rtl w:val="0"/>
        </w:rPr>
        <w:t xml:space="preserve">"Was the disfiguring surgery more effective than the breast-conserving procedures being proposed by some surgeons? The trials that ultimately answered this question were begun in 1971 with [</w:t>
      </w:r>
      <w:hyperlink w:anchor="kix.9bb8jhs9nn6g">
        <w:r w:rsidDel="00000000" w:rsidR="00000000" w:rsidRPr="00000000">
          <w:rPr>
            <w:b w:val="1"/>
            <w:rtl w:val="0"/>
          </w:rPr>
          <w:t xml:space="preserve">NSABP B-04</w:t>
        </w:r>
      </w:hyperlink>
      <w:r w:rsidDel="00000000" w:rsidR="00000000" w:rsidRPr="00000000">
        <w:rPr>
          <w:rtl w:val="0"/>
        </w:rPr>
        <w:t xml:space="preserve">], which, after 25 years of follow-up, continued to demonstrate no difference in recurrence or survival among patients with operable breast cancer treated with ei</w:t>
      </w:r>
      <w:r w:rsidDel="00000000" w:rsidR="00000000" w:rsidRPr="00000000">
        <w:rPr>
          <w:rtl w:val="0"/>
        </w:rPr>
        <w:t xml:space="preserve">ther breast-conserving procedures or radical mastectomy. The results of the B-04 trial were so significant that in 1979 the NIH Consensus Conference announced that mastectomy and axillary dissection should be considered the standard treatment for early breast cancer, resulting in the rapid decline in radical mastectomy. Succeeding clinical trials gave even more credence to the hypothesis that breast-conserving surgery results were at least as good as those for the more radical procedure."</w:t>
      </w:r>
    </w:p>
    <w:p w:rsidR="00000000" w:rsidDel="00000000" w:rsidP="00000000" w:rsidRDefault="00000000" w:rsidRPr="00000000" w14:paraId="0000006A">
      <w:pPr>
        <w:widowControl w:val="0"/>
        <w:numPr>
          <w:ilvl w:val="0"/>
          <w:numId w:val="22"/>
        </w:numPr>
        <w:rPr/>
      </w:pPr>
      <w:r w:rsidDel="00000000" w:rsidR="00000000" w:rsidRPr="00000000">
        <w:rPr>
          <w:rtl w:val="0"/>
        </w:rPr>
        <w:t xml:space="preserve">[</w:t>
      </w:r>
      <w:hyperlink w:anchor="kix.tg7utp7t9uui">
        <w:r w:rsidDel="00000000" w:rsidR="00000000" w:rsidRPr="00000000">
          <w:rPr>
            <w:b w:val="1"/>
            <w:rtl w:val="0"/>
          </w:rPr>
          <w:t xml:space="preserve">NSABP B-06</w:t>
        </w:r>
      </w:hyperlink>
      <w:r w:rsidDel="00000000" w:rsidR="00000000" w:rsidRPr="00000000">
        <w:rPr>
          <w:rtl w:val="0"/>
        </w:rPr>
        <w:t xml:space="preserve">] compared BCS, BCT and MRM with ALND for all. </w:t>
      </w:r>
      <w:r w:rsidDel="00000000" w:rsidR="00000000" w:rsidRPr="00000000">
        <w:rPr>
          <w:i w:val="1"/>
          <w:rtl w:val="0"/>
        </w:rPr>
        <w:t xml:space="preserve">There was a small DCIS cohort in this trial.</w:t>
      </w:r>
    </w:p>
    <w:p w:rsidR="00000000" w:rsidDel="00000000" w:rsidP="00000000" w:rsidRDefault="00000000" w:rsidRPr="00000000" w14:paraId="0000006B">
      <w:pPr>
        <w:widowControl w:val="0"/>
        <w:ind w:left="0" w:firstLine="0"/>
        <w:rPr>
          <w:b w:val="1"/>
        </w:rPr>
      </w:pPr>
      <w:r w:rsidDel="00000000" w:rsidR="00000000" w:rsidRPr="00000000">
        <w:rPr>
          <w:b w:val="1"/>
          <w:rtl w:val="0"/>
        </w:rPr>
        <w:t xml:space="preserve">1980s</w:t>
      </w:r>
    </w:p>
    <w:p w:rsidR="00000000" w:rsidDel="00000000" w:rsidP="00000000" w:rsidRDefault="00000000" w:rsidRPr="00000000" w14:paraId="0000006C">
      <w:pPr>
        <w:widowControl w:val="0"/>
        <w:numPr>
          <w:ilvl w:val="0"/>
          <w:numId w:val="90"/>
        </w:numPr>
        <w:rPr>
          <w:b w:val="0"/>
          <w:sz w:val="20"/>
          <w:szCs w:val="20"/>
        </w:rPr>
      </w:pPr>
      <w:r w:rsidDel="00000000" w:rsidR="00000000" w:rsidRPr="00000000">
        <w:rPr>
          <w:rtl w:val="0"/>
        </w:rPr>
        <w:t xml:space="preserve">"During the 1980's, mammography became widely used, making it possible for physicians to diagnose very small tumors. [</w:t>
      </w:r>
      <w:hyperlink w:anchor="kix.7llzd2ojr2ab">
        <w:r w:rsidDel="00000000" w:rsidR="00000000" w:rsidRPr="00000000">
          <w:rPr>
            <w:b w:val="1"/>
            <w:rtl w:val="0"/>
          </w:rPr>
          <w:t xml:space="preserve">NSABP B-17</w:t>
        </w:r>
      </w:hyperlink>
      <w:r w:rsidDel="00000000" w:rsidR="00000000" w:rsidRPr="00000000">
        <w:rPr>
          <w:rtl w:val="0"/>
        </w:rPr>
        <w:t xml:space="preserve">] was developed to determine if </w:t>
      </w:r>
      <w:r w:rsidDel="00000000" w:rsidR="00000000" w:rsidRPr="00000000">
        <w:rPr>
          <w:b w:val="1"/>
          <w:rtl w:val="0"/>
        </w:rPr>
        <w:t xml:space="preserve">DCIS</w:t>
      </w:r>
      <w:r w:rsidDel="00000000" w:rsidR="00000000" w:rsidRPr="00000000">
        <w:rPr>
          <w:rtl w:val="0"/>
        </w:rPr>
        <w:t xml:space="preserve">, tumors too small to be felt, could be treated using tissue-conserving techniques. Lumpectomy alone (BCS) was compared to lumpectomy plus radiation (BCT) in patients with localized disease. The results of this landmark study demonstrated that radiation therapy significantly reduced the incidence of cancer in the ipsilateral breast, marking another step forward by the NSABP in a decade that was memorable for advancements in breast cancer research." </w:t>
      </w:r>
      <w:r w:rsidDel="00000000" w:rsidR="00000000" w:rsidRPr="00000000">
        <w:rPr>
          <w:i w:val="1"/>
          <w:rtl w:val="0"/>
        </w:rPr>
        <w:t xml:space="preserve">Notable NSABP DCIS trials: B-06, B-17, B-24.</w:t>
      </w:r>
    </w:p>
    <w:p w:rsidR="00000000" w:rsidDel="00000000" w:rsidP="00000000" w:rsidRDefault="00000000" w:rsidRPr="00000000" w14:paraId="0000006D">
      <w:pPr>
        <w:widowControl w:val="0"/>
        <w:numPr>
          <w:ilvl w:val="0"/>
          <w:numId w:val="90"/>
        </w:numPr>
        <w:rPr/>
      </w:pPr>
      <w:r w:rsidDel="00000000" w:rsidR="00000000" w:rsidRPr="00000000">
        <w:rPr>
          <w:rtl w:val="0"/>
        </w:rPr>
        <w:t xml:space="preserve">[</w:t>
      </w:r>
      <w:hyperlink w:anchor="g4n91v3njt90">
        <w:r w:rsidDel="00000000" w:rsidR="00000000" w:rsidRPr="00000000">
          <w:rPr>
            <w:b w:val="1"/>
            <w:rtl w:val="0"/>
          </w:rPr>
          <w:t xml:space="preserve">NSABP B-14</w:t>
        </w:r>
      </w:hyperlink>
      <w:r w:rsidDel="00000000" w:rsidR="00000000" w:rsidRPr="00000000">
        <w:rPr>
          <w:rtl w:val="0"/>
        </w:rPr>
        <w:t xml:space="preserve">] was the first characterization of tamoxifen benefits/side effects. It was developed to determine if </w:t>
      </w:r>
      <w:r w:rsidDel="00000000" w:rsidR="00000000" w:rsidRPr="00000000">
        <w:rPr>
          <w:b w:val="1"/>
          <w:rtl w:val="0"/>
        </w:rPr>
        <w:t xml:space="preserve">IDC </w:t>
      </w:r>
      <w:r w:rsidDel="00000000" w:rsidR="00000000" w:rsidRPr="00000000">
        <w:rPr>
          <w:rtl w:val="0"/>
        </w:rPr>
        <w:t xml:space="preserve">tumors in ER(+) women with histologically negative lymph nodes would benefit from tamoxifen. [</w:t>
      </w:r>
      <w:hyperlink w:anchor="g4n91v3njt90">
        <w:r w:rsidDel="00000000" w:rsidR="00000000" w:rsidRPr="00000000">
          <w:rPr>
            <w:rtl w:val="0"/>
          </w:rPr>
          <w:t xml:space="preserve">NSABP B-20</w:t>
        </w:r>
      </w:hyperlink>
      <w:r w:rsidDel="00000000" w:rsidR="00000000" w:rsidRPr="00000000">
        <w:rPr>
          <w:rtl w:val="0"/>
        </w:rPr>
        <w:t xml:space="preserve">] later evaluated the benefit in the addition of chemo to tamoxifen in this subgroup. These two trials are what [</w:t>
      </w:r>
      <w:hyperlink w:anchor="_k6751yb54q9w">
        <w:r w:rsidDel="00000000" w:rsidR="00000000" w:rsidRPr="00000000">
          <w:rPr>
            <w:rtl w:val="0"/>
          </w:rPr>
          <w:t xml:space="preserve">Oncotype Dx</w:t>
        </w:r>
      </w:hyperlink>
      <w:r w:rsidDel="00000000" w:rsidR="00000000" w:rsidRPr="00000000">
        <w:rPr>
          <w:rtl w:val="0"/>
        </w:rPr>
        <w:t xml:space="preserve">] is based upon.</w:t>
      </w:r>
    </w:p>
    <w:p w:rsidR="00000000" w:rsidDel="00000000" w:rsidP="00000000" w:rsidRDefault="00000000" w:rsidRPr="00000000" w14:paraId="0000006E">
      <w:pPr>
        <w:widowControl w:val="0"/>
        <w:numPr>
          <w:ilvl w:val="0"/>
          <w:numId w:val="90"/>
        </w:numPr>
        <w:rPr/>
      </w:pPr>
      <w:r w:rsidDel="00000000" w:rsidR="00000000" w:rsidRPr="00000000">
        <w:rPr>
          <w:rtl w:val="0"/>
        </w:rPr>
        <w:t xml:space="preserve">[</w:t>
      </w:r>
      <w:hyperlink w:anchor="kix.t9v4hbayi5bb">
        <w:r w:rsidDel="00000000" w:rsidR="00000000" w:rsidRPr="00000000">
          <w:rPr>
            <w:b w:val="1"/>
            <w:rtl w:val="0"/>
          </w:rPr>
          <w:t xml:space="preserve">NSABP B-24</w:t>
        </w:r>
      </w:hyperlink>
      <w:r w:rsidDel="00000000" w:rsidR="00000000" w:rsidRPr="00000000">
        <w:rPr>
          <w:rtl w:val="0"/>
        </w:rPr>
        <w:t xml:space="preserve">] evaluated the natural history of </w:t>
      </w:r>
      <w:r w:rsidDel="00000000" w:rsidR="00000000" w:rsidRPr="00000000">
        <w:rPr>
          <w:b w:val="1"/>
          <w:rtl w:val="0"/>
        </w:rPr>
        <w:t xml:space="preserve">DCIS </w:t>
      </w:r>
      <w:r w:rsidDel="00000000" w:rsidR="00000000" w:rsidRPr="00000000">
        <w:rPr>
          <w:rtl w:val="0"/>
        </w:rPr>
        <w:t xml:space="preserve">with or without Tamoxifen in the setting of BCT (standard per B-17), demonstrating around 3% absolute risk reduction in both ipsilateral (30% RRR) and contralateral (50% RRR) breast tumor recurrence. </w:t>
      </w:r>
      <w:r w:rsidDel="00000000" w:rsidR="00000000" w:rsidRPr="00000000">
        <w:rPr>
          <w:i w:val="1"/>
          <w:rtl w:val="0"/>
        </w:rPr>
        <w:t xml:space="preserve">Note: Only 75% of patients were ER+ on this trial, so the RRR for IBTR may be under-stated. </w:t>
      </w:r>
      <w:r w:rsidDel="00000000" w:rsidR="00000000" w:rsidRPr="00000000">
        <w:rPr>
          <w:rtl w:val="0"/>
        </w:rPr>
      </w:r>
    </w:p>
    <w:p w:rsidR="00000000" w:rsidDel="00000000" w:rsidP="00000000" w:rsidRDefault="00000000" w:rsidRPr="00000000" w14:paraId="0000006F">
      <w:pPr>
        <w:widowControl w:val="0"/>
        <w:numPr>
          <w:ilvl w:val="0"/>
          <w:numId w:val="90"/>
        </w:numPr>
        <w:rPr/>
      </w:pPr>
      <w:r w:rsidDel="00000000" w:rsidR="00000000" w:rsidRPr="00000000">
        <w:rPr>
          <w:rtl w:val="0"/>
        </w:rPr>
        <w:t xml:space="preserve">[</w:t>
      </w:r>
      <w:hyperlink w:anchor="kix.o6zb8cq2s6be">
        <w:r w:rsidDel="00000000" w:rsidR="00000000" w:rsidRPr="00000000">
          <w:rPr>
            <w:b w:val="1"/>
            <w:rtl w:val="0"/>
          </w:rPr>
          <w:t xml:space="preserve">NSABP B-21</w:t>
        </w:r>
      </w:hyperlink>
      <w:r w:rsidDel="00000000" w:rsidR="00000000" w:rsidRPr="00000000">
        <w:rPr>
          <w:rtl w:val="0"/>
        </w:rPr>
        <w:t xml:space="preserve">] was developed to determine if </w:t>
      </w:r>
      <w:r w:rsidDel="00000000" w:rsidR="00000000" w:rsidRPr="00000000">
        <w:rPr>
          <w:b w:val="1"/>
          <w:rtl w:val="0"/>
        </w:rPr>
        <w:t xml:space="preserve">IDC</w:t>
      </w:r>
      <w:r w:rsidDel="00000000" w:rsidR="00000000" w:rsidRPr="00000000">
        <w:rPr>
          <w:rtl w:val="0"/>
        </w:rPr>
        <w:t xml:space="preserve">, tumors too small to be felt, would benefit from tamoxifen alone vs. WBRT vs. WBRT + Tamoxifen after breast conserving surgery (BCS). Long term follow-up questioned the benefit in IBTR when adding tamoxifen in the setting of WBRT, especially for small tumors. However, it proved a 3% decrease in contralateral breast tumors with tamoxifen. Notably, only 56% of patients on this study were ER+ (i.e., stood less of a chance to see benefit in IBTR with tamoxifen), so the benefit of hormone blockers in the setting of BCT [</w:t>
      </w:r>
      <w:hyperlink w:anchor="81qc2yfdoqim">
        <w:r w:rsidDel="00000000" w:rsidR="00000000" w:rsidRPr="00000000">
          <w:rPr>
            <w:rtl w:val="0"/>
          </w:rPr>
          <w:t xml:space="preserve">remains in question</w:t>
        </w:r>
      </w:hyperlink>
      <w:r w:rsidDel="00000000" w:rsidR="00000000" w:rsidRPr="00000000">
        <w:rPr>
          <w:rtl w:val="0"/>
        </w:rPr>
        <w:t xml:space="preserve">].</w:t>
      </w:r>
    </w:p>
    <w:p w:rsidR="00000000" w:rsidDel="00000000" w:rsidP="00000000" w:rsidRDefault="00000000" w:rsidRPr="00000000" w14:paraId="00000070">
      <w:pPr>
        <w:widowControl w:val="0"/>
        <w:ind w:left="0" w:firstLine="0"/>
        <w:rPr>
          <w:b w:val="1"/>
        </w:rPr>
      </w:pPr>
      <w:r w:rsidDel="00000000" w:rsidR="00000000" w:rsidRPr="00000000">
        <w:rPr>
          <w:b w:val="1"/>
          <w:rtl w:val="0"/>
        </w:rPr>
        <w:t xml:space="preserve">1990s and Chemoprevention</w:t>
      </w:r>
    </w:p>
    <w:p w:rsidR="00000000" w:rsidDel="00000000" w:rsidP="00000000" w:rsidRDefault="00000000" w:rsidRPr="00000000" w14:paraId="00000071">
      <w:pPr>
        <w:widowControl w:val="0"/>
        <w:numPr>
          <w:ilvl w:val="0"/>
          <w:numId w:val="42"/>
        </w:numPr>
        <w:rPr>
          <w:b w:val="0"/>
          <w:sz w:val="20"/>
          <w:szCs w:val="20"/>
        </w:rPr>
      </w:pPr>
      <w:r w:rsidDel="00000000" w:rsidR="00000000" w:rsidRPr="00000000">
        <w:rPr>
          <w:rtl w:val="0"/>
        </w:rPr>
        <w:t xml:space="preserve">"The group maintained its focus during this difficult period, and its first chemoprevention study, the first breast cancer chemoprevention trial ever conducted, was launched in 1992. In [</w:t>
      </w:r>
      <w:hyperlink w:anchor="kix.7wz4fwxlh1su">
        <w:r w:rsidDel="00000000" w:rsidR="00000000" w:rsidRPr="00000000">
          <w:rPr>
            <w:b w:val="1"/>
            <w:rtl w:val="0"/>
          </w:rPr>
          <w:t xml:space="preserve">NSABP P-1</w:t>
        </w:r>
      </w:hyperlink>
      <w:r w:rsidDel="00000000" w:rsidR="00000000" w:rsidRPr="00000000">
        <w:rPr>
          <w:rtl w:val="0"/>
        </w:rPr>
        <w:t xml:space="preserve">], more than 13,000 well women, determined to be at increased risk of developing breast cancer, were randomly assigned to tamoxifen or a placebo. After 5 years, there was a 49% reduction in invasive breast cancer in the group taking tamoxifen. In the </w:t>
      </w:r>
      <w:hyperlink w:anchor="7kmcf62vv79o">
        <w:r w:rsidDel="00000000" w:rsidR="00000000" w:rsidRPr="00000000">
          <w:rPr>
            <w:rtl w:val="0"/>
          </w:rPr>
          <w:t xml:space="preserve">[</w:t>
        </w:r>
      </w:hyperlink>
      <w:hyperlink w:anchor="7kmcf62vv79o">
        <w:r w:rsidDel="00000000" w:rsidR="00000000" w:rsidRPr="00000000">
          <w:rPr>
            <w:b w:val="1"/>
            <w:rtl w:val="0"/>
          </w:rPr>
          <w:t xml:space="preserve">NSABP P-2 </w:t>
        </w:r>
      </w:hyperlink>
      <w:hyperlink w:anchor="7kmcf62vv79o">
        <w:r w:rsidDel="00000000" w:rsidR="00000000" w:rsidRPr="00000000">
          <w:rPr>
            <w:rtl w:val="0"/>
          </w:rPr>
          <w:t xml:space="preserve">(</w:t>
        </w:r>
      </w:hyperlink>
      <w:hyperlink w:anchor="7kmcf62vv79o">
        <w:r w:rsidDel="00000000" w:rsidR="00000000" w:rsidRPr="00000000">
          <w:rPr>
            <w:b w:val="1"/>
            <w:rtl w:val="0"/>
          </w:rPr>
          <w:t xml:space="preserve">STAR</w:t>
        </w:r>
      </w:hyperlink>
      <w:hyperlink w:anchor="7kmcf62vv79o">
        <w:r w:rsidDel="00000000" w:rsidR="00000000" w:rsidRPr="00000000">
          <w:rPr>
            <w:rtl w:val="0"/>
          </w:rPr>
          <w:t xml:space="preserve">)</w:t>
        </w:r>
      </w:hyperlink>
      <w:hyperlink w:anchor="7kmcf62vv79o">
        <w:r w:rsidDel="00000000" w:rsidR="00000000" w:rsidRPr="00000000">
          <w:rPr>
            <w:rtl w:val="0"/>
          </w:rPr>
          <w:t xml:space="preserve">]</w:t>
        </w:r>
      </w:hyperlink>
      <w:r w:rsidDel="00000000" w:rsidR="00000000" w:rsidRPr="00000000">
        <w:rPr>
          <w:rtl w:val="0"/>
        </w:rPr>
        <w:t xml:space="preserve">, a trial of nearly 20,000 women, that opened at the end of the decade, tamoxifen and raloxifene were shown to be equally effective in reducing the risk of invasive breast cancer, with fewer cardiovascular side effects in those women taking raloxifene."</w:t>
      </w:r>
    </w:p>
    <w:p w:rsidR="00000000" w:rsidDel="00000000" w:rsidP="00000000" w:rsidRDefault="00000000" w:rsidRPr="00000000" w14:paraId="00000072">
      <w:pPr>
        <w:widowControl w:val="0"/>
        <w:ind w:left="0" w:firstLine="0"/>
        <w:rPr>
          <w:b w:val="1"/>
        </w:rPr>
      </w:pPr>
      <w:r w:rsidDel="00000000" w:rsidR="00000000" w:rsidRPr="00000000">
        <w:rPr>
          <w:b w:val="1"/>
          <w:rtl w:val="0"/>
        </w:rPr>
        <w:t xml:space="preserve">1990s and Neoadjuvant vs. Adjuvant Chemo</w:t>
      </w:r>
    </w:p>
    <w:p w:rsidR="00000000" w:rsidDel="00000000" w:rsidP="00000000" w:rsidRDefault="00000000" w:rsidRPr="00000000" w14:paraId="00000073">
      <w:pPr>
        <w:widowControl w:val="0"/>
        <w:numPr>
          <w:ilvl w:val="0"/>
          <w:numId w:val="3"/>
        </w:numPr>
        <w:rPr/>
      </w:pPr>
      <w:r w:rsidDel="00000000" w:rsidR="00000000" w:rsidRPr="00000000">
        <w:rPr>
          <w:rtl w:val="0"/>
        </w:rPr>
        <w:t xml:space="preserve">[</w:t>
      </w:r>
      <w:hyperlink w:anchor="85wk28tstops">
        <w:r w:rsidDel="00000000" w:rsidR="00000000" w:rsidRPr="00000000">
          <w:rPr>
            <w:b w:val="1"/>
            <w:rtl w:val="0"/>
          </w:rPr>
          <w:t xml:space="preserve">NSABP B-18</w:t>
        </w:r>
      </w:hyperlink>
      <w:r w:rsidDel="00000000" w:rsidR="00000000" w:rsidRPr="00000000">
        <w:rPr>
          <w:rtl w:val="0"/>
        </w:rPr>
        <w:t xml:space="preserve">] and [</w:t>
      </w:r>
      <w:hyperlink w:anchor="kpdz4kt1y85g">
        <w:r w:rsidDel="00000000" w:rsidR="00000000" w:rsidRPr="00000000">
          <w:rPr>
            <w:b w:val="1"/>
            <w:rtl w:val="0"/>
          </w:rPr>
          <w:t xml:space="preserve">B-27</w:t>
        </w:r>
      </w:hyperlink>
      <w:r w:rsidDel="00000000" w:rsidR="00000000" w:rsidRPr="00000000">
        <w:rPr>
          <w:rtl w:val="0"/>
        </w:rPr>
        <w:t xml:space="preserve">] proved neoadjuvant chemotherapy to have equivalent DFS/OS to adjuvant chemotherapy, and may convert to breast conserving surgery. The addition of a taxol in the preoperative setting appears to double pathologic complete response rate. </w:t>
      </w:r>
    </w:p>
    <w:p w:rsidR="00000000" w:rsidDel="00000000" w:rsidP="00000000" w:rsidRDefault="00000000" w:rsidRPr="00000000" w14:paraId="00000074">
      <w:pPr>
        <w:widowControl w:val="0"/>
        <w:ind w:left="0" w:firstLine="0"/>
        <w:rPr>
          <w:b w:val="1"/>
        </w:rPr>
      </w:pPr>
      <w:r w:rsidDel="00000000" w:rsidR="00000000" w:rsidRPr="00000000">
        <w:rPr>
          <w:b w:val="1"/>
          <w:rtl w:val="0"/>
        </w:rPr>
        <w:t xml:space="preserve">2000s</w:t>
      </w:r>
    </w:p>
    <w:p w:rsidR="00000000" w:rsidDel="00000000" w:rsidP="00000000" w:rsidRDefault="00000000" w:rsidRPr="00000000" w14:paraId="00000075">
      <w:pPr>
        <w:widowControl w:val="0"/>
        <w:numPr>
          <w:ilvl w:val="0"/>
          <w:numId w:val="134"/>
        </w:numPr>
        <w:rPr/>
      </w:pPr>
      <w:r w:rsidDel="00000000" w:rsidR="00000000" w:rsidRPr="00000000">
        <w:rPr>
          <w:rtl w:val="0"/>
        </w:rPr>
        <w:t xml:space="preserve">"In the 15 years that followed (the turn of the century), the results of the NSABP [</w:t>
      </w:r>
      <w:hyperlink w:anchor="q6t5bma1bxyn">
        <w:r w:rsidDel="00000000" w:rsidR="00000000" w:rsidRPr="00000000">
          <w:rPr>
            <w:b w:val="1"/>
            <w:rtl w:val="0"/>
          </w:rPr>
          <w:t xml:space="preserve">B-31</w:t>
        </w:r>
      </w:hyperlink>
      <w:r w:rsidDel="00000000" w:rsidR="00000000" w:rsidRPr="00000000">
        <w:rPr>
          <w:rtl w:val="0"/>
        </w:rPr>
        <w:t xml:space="preserve">] and [</w:t>
      </w:r>
      <w:hyperlink w:anchor="iolc9ie2i6ol">
        <w:r w:rsidDel="00000000" w:rsidR="00000000" w:rsidRPr="00000000">
          <w:rPr>
            <w:b w:val="1"/>
            <w:rtl w:val="0"/>
          </w:rPr>
          <w:t xml:space="preserve">B-32</w:t>
        </w:r>
      </w:hyperlink>
      <w:r w:rsidDel="00000000" w:rsidR="00000000" w:rsidRPr="00000000">
        <w:rPr>
          <w:rtl w:val="0"/>
        </w:rPr>
        <w:t xml:space="preserve">] trials changed the way breast cancer was treated and established a new standard of care. [</w:t>
      </w:r>
      <w:hyperlink w:anchor="q6t5bma1bxyn">
        <w:r w:rsidDel="00000000" w:rsidR="00000000" w:rsidRPr="00000000">
          <w:rPr>
            <w:b w:val="1"/>
            <w:rtl w:val="0"/>
          </w:rPr>
          <w:t xml:space="preserve">B-31</w:t>
        </w:r>
      </w:hyperlink>
      <w:r w:rsidDel="00000000" w:rsidR="00000000" w:rsidRPr="00000000">
        <w:rPr>
          <w:rtl w:val="0"/>
        </w:rPr>
        <w:t xml:space="preserve">] demonstrated that the addition of 52 weeks of Herceptin to standard therapy reduced mortality by 39%, findings that excited the oncology community worldwide. [</w:t>
      </w:r>
      <w:hyperlink w:anchor="iolc9ie2i6ol">
        <w:r w:rsidDel="00000000" w:rsidR="00000000" w:rsidRPr="00000000">
          <w:rPr>
            <w:b w:val="1"/>
            <w:rtl w:val="0"/>
          </w:rPr>
          <w:t xml:space="preserve">B-32</w:t>
        </w:r>
      </w:hyperlink>
      <w:r w:rsidDel="00000000" w:rsidR="00000000" w:rsidRPr="00000000">
        <w:rPr>
          <w:rtl w:val="0"/>
        </w:rPr>
        <w:t xml:space="preserve">]  resolved a question that had been asked for many years: Could results from sentinel node resection equal those from conventional axillary dissection in clinically node-negative breast cancer patients? After more than 10 yea</w:t>
      </w:r>
      <w:r w:rsidDel="00000000" w:rsidR="00000000" w:rsidRPr="00000000">
        <w:rPr>
          <w:rtl w:val="0"/>
        </w:rPr>
        <w:t xml:space="preserve">rs of follow-up, there continues to be no significant difference in overall survival or in disease-free survival for the study patients, making it possible for them to avoid a more extensive surgical procedure with its associated increased risks"</w:t>
      </w:r>
    </w:p>
    <w:p w:rsidR="00000000" w:rsidDel="00000000" w:rsidP="00000000" w:rsidRDefault="00000000" w:rsidRPr="00000000" w14:paraId="00000076">
      <w:pPr>
        <w:widowControl w:val="0"/>
        <w:ind w:firstLine="720"/>
        <w:rPr/>
      </w:pPr>
      <w:r w:rsidDel="00000000" w:rsidR="00000000" w:rsidRPr="00000000">
        <w:rPr>
          <w:rtl w:val="0"/>
        </w:rPr>
      </w:r>
    </w:p>
    <w:p w:rsidR="00000000" w:rsidDel="00000000" w:rsidP="00000000" w:rsidRDefault="00000000" w:rsidRPr="00000000" w14:paraId="00000077">
      <w:pPr>
        <w:widowControl w:val="0"/>
        <w:ind w:left="0" w:firstLine="0"/>
        <w:jc w:val="center"/>
        <w:rPr/>
      </w:pPr>
      <w:r w:rsidDel="00000000" w:rsidR="00000000" w:rsidRPr="00000000">
        <w:rPr>
          <w:rtl w:val="0"/>
        </w:rPr>
        <w:t xml:space="preserve">"In 2014, under the NCI mandate to reduce the number of National Clinical Trials groups, the NSABP joined with the Radiation Therapy Oncology Group (RTOG) and Gynecological Oncology Group (GOG), to create a new corporation qualified to become the federal grantee.Government-sponsored breast and colon studies led by the NSABP are now developed and managed within the NRG Oncology Foundation, Inc."</w:t>
      </w:r>
    </w:p>
    <w:p w:rsidR="00000000" w:rsidDel="00000000" w:rsidP="00000000" w:rsidRDefault="00000000" w:rsidRPr="00000000" w14:paraId="00000078">
      <w:pPr>
        <w:widowControl w:val="0"/>
        <w:ind w:left="0" w:firstLine="0"/>
        <w:jc w:val="left"/>
        <w:rPr>
          <w:b w:val="1"/>
        </w:rPr>
      </w:pPr>
      <w:r w:rsidDel="00000000" w:rsidR="00000000" w:rsidRPr="00000000">
        <w:rPr>
          <w:b w:val="1"/>
          <w:rtl w:val="0"/>
        </w:rPr>
        <w:t xml:space="preserve">Future Directions</w:t>
      </w:r>
    </w:p>
    <w:p w:rsidR="00000000" w:rsidDel="00000000" w:rsidP="00000000" w:rsidRDefault="00000000" w:rsidRPr="00000000" w14:paraId="00000079">
      <w:pPr>
        <w:widowControl w:val="0"/>
        <w:numPr>
          <w:ilvl w:val="0"/>
          <w:numId w:val="17"/>
        </w:numPr>
        <w:rPr>
          <w:u w:val="none"/>
        </w:rPr>
      </w:pPr>
      <w:r w:rsidDel="00000000" w:rsidR="00000000" w:rsidRPr="00000000">
        <w:rPr>
          <w:rtl w:val="0"/>
        </w:rPr>
        <w:t xml:space="preserve">[</w:t>
      </w:r>
      <w:hyperlink w:anchor="kszol2mb6nlx">
        <w:r w:rsidDel="00000000" w:rsidR="00000000" w:rsidRPr="00000000">
          <w:rPr>
            <w:b w:val="1"/>
            <w:rtl w:val="0"/>
          </w:rPr>
          <w:t xml:space="preserve">NSABP B-39</w:t>
        </w:r>
      </w:hyperlink>
      <w:r w:rsidDel="00000000" w:rsidR="00000000" w:rsidRPr="00000000">
        <w:rPr>
          <w:rtl w:val="0"/>
        </w:rPr>
        <w:t xml:space="preserve">] has demonstrated the safety and efficacy of APBI, while [</w:t>
      </w:r>
      <w:hyperlink w:anchor="tc7hrjgeh2zs">
        <w:r w:rsidDel="00000000" w:rsidR="00000000" w:rsidRPr="00000000">
          <w:rPr>
            <w:b w:val="1"/>
            <w:rtl w:val="0"/>
          </w:rPr>
          <w:t xml:space="preserve">NSABP B-51</w:t>
        </w:r>
      </w:hyperlink>
      <w:r w:rsidDel="00000000" w:rsidR="00000000" w:rsidRPr="00000000">
        <w:rPr>
          <w:rtl w:val="0"/>
        </w:rPr>
        <w:t xml:space="preserve">] is an ongoing trial evaluating patients with a cN+ axilla at diagnosis who develop a negative SLNB after NAC.</w:t>
      </w:r>
    </w:p>
    <w:p w:rsidR="00000000" w:rsidDel="00000000" w:rsidP="00000000" w:rsidRDefault="00000000" w:rsidRPr="00000000" w14:paraId="0000007A">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07B">
      <w:pPr>
        <w:pStyle w:val="Heading1"/>
        <w:rPr>
          <w:color w:val="000000"/>
        </w:rPr>
      </w:pPr>
      <w:bookmarkStart w:colFirst="0" w:colLast="0" w:name="_82m26dr3iu6o" w:id="2"/>
      <w:bookmarkEnd w:id="2"/>
      <w:hyperlink w:anchor="_pyifw3b5rbp">
        <w:r w:rsidDel="00000000" w:rsidR="00000000" w:rsidRPr="00000000">
          <w:rPr>
            <w:color w:val="000000"/>
            <w:rtl w:val="0"/>
          </w:rPr>
          <w:t xml:space="preserve">EBCTCG Studies</w:t>
        </w:r>
      </w:hyperlink>
      <w:r w:rsidDel="00000000" w:rsidR="00000000" w:rsidRPr="00000000">
        <w:rPr>
          <w:color w:val="000000"/>
          <w:rtl w:val="0"/>
        </w:rPr>
        <w:t xml:space="preserve">: An Overview</w:t>
      </w:r>
    </w:p>
    <w:p w:rsidR="00000000" w:rsidDel="00000000" w:rsidP="00000000" w:rsidRDefault="00000000" w:rsidRPr="00000000" w14:paraId="0000007C">
      <w:pPr>
        <w:widowControl w:val="0"/>
        <w:ind w:left="0" w:firstLine="0"/>
        <w:jc w:val="center"/>
        <w:rPr>
          <w:b w:val="1"/>
        </w:rPr>
      </w:pPr>
      <w:r w:rsidDel="00000000" w:rsidR="00000000" w:rsidRPr="00000000">
        <w:rPr>
          <w:rtl w:val="0"/>
        </w:rPr>
        <w:t xml:space="preserve">Summaries in quotations below are cited directly from the [</w:t>
      </w:r>
      <w:hyperlink r:id="rId42">
        <w:r w:rsidDel="00000000" w:rsidR="00000000" w:rsidRPr="00000000">
          <w:rPr>
            <w:rtl w:val="0"/>
          </w:rPr>
          <w:t xml:space="preserve">EBCTCG Previous Findings Website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D">
      <w:pPr>
        <w:widowControl w:val="0"/>
        <w:ind w:left="0" w:firstLine="0"/>
        <w:rPr>
          <w:b w:val="1"/>
        </w:rPr>
      </w:pPr>
      <w:r w:rsidDel="00000000" w:rsidR="00000000" w:rsidRPr="00000000">
        <w:rPr>
          <w:b w:val="1"/>
          <w:rtl w:val="0"/>
        </w:rPr>
        <w:t xml:space="preserve">2005</w:t>
      </w:r>
    </w:p>
    <w:p w:rsidR="00000000" w:rsidDel="00000000" w:rsidP="00000000" w:rsidRDefault="00000000" w:rsidRPr="00000000" w14:paraId="0000007E">
      <w:pPr>
        <w:widowControl w:val="0"/>
        <w:numPr>
          <w:ilvl w:val="0"/>
          <w:numId w:val="36"/>
        </w:numPr>
        <w:rPr>
          <w:b w:val="0"/>
          <w:color w:val="000000"/>
          <w:sz w:val="20"/>
          <w:szCs w:val="20"/>
        </w:rPr>
      </w:pPr>
      <w:r w:rsidDel="00000000" w:rsidR="00000000" w:rsidRPr="00000000">
        <w:rPr>
          <w:rtl w:val="0"/>
        </w:rPr>
        <w:t xml:space="preserve">"The report on [</w:t>
      </w:r>
      <w:hyperlink w:anchor="kix.7z7oaidghbrn">
        <w:r w:rsidDel="00000000" w:rsidR="00000000" w:rsidRPr="00000000">
          <w:rPr>
            <w:b w:val="1"/>
            <w:rtl w:val="0"/>
          </w:rPr>
          <w:t xml:space="preserve">Surgery and Radiotherapy</w:t>
        </w:r>
      </w:hyperlink>
      <w:r w:rsidDel="00000000" w:rsidR="00000000" w:rsidRPr="00000000">
        <w:rPr>
          <w:rtl w:val="0"/>
        </w:rPr>
        <w:t xml:space="preserve">] showed that regimens that substantially reduce 5-year local recurrence rates have little effect on 5-year breast cancer mortality, but moderately reduce 15-year breast cancer mortality.” </w:t>
      </w:r>
      <w:r w:rsidDel="00000000" w:rsidR="00000000" w:rsidRPr="00000000">
        <w:rPr>
          <w:i w:val="1"/>
          <w:rtl w:val="0"/>
        </w:rPr>
        <w:t xml:space="preserve">Origin of 4:1 rule</w:t>
      </w:r>
      <w:r w:rsidDel="00000000" w:rsidR="00000000" w:rsidRPr="00000000">
        <w:rPr>
          <w:rtl w:val="0"/>
        </w:rPr>
        <w:t xml:space="preserve">. </w:t>
      </w:r>
    </w:p>
    <w:p w:rsidR="00000000" w:rsidDel="00000000" w:rsidP="00000000" w:rsidRDefault="00000000" w:rsidRPr="00000000" w14:paraId="0000007F">
      <w:pPr>
        <w:widowControl w:val="0"/>
        <w:numPr>
          <w:ilvl w:val="0"/>
          <w:numId w:val="36"/>
        </w:numPr>
        <w:rPr>
          <w:b w:val="0"/>
          <w:color w:val="000000"/>
          <w:sz w:val="20"/>
          <w:szCs w:val="20"/>
        </w:rPr>
      </w:pPr>
      <w:r w:rsidDel="00000000" w:rsidR="00000000" w:rsidRPr="00000000">
        <w:rPr>
          <w:rtl w:val="0"/>
        </w:rPr>
        <w:t xml:space="preserve">"The Lancet report on [</w:t>
      </w:r>
      <w:hyperlink w:anchor="kix.nz0bfwbyu5e2">
        <w:r w:rsidDel="00000000" w:rsidR="00000000" w:rsidRPr="00000000">
          <w:rPr>
            <w:b w:val="1"/>
            <w:rtl w:val="0"/>
          </w:rPr>
          <w:t xml:space="preserve">Systemic Therapies</w:t>
        </w:r>
      </w:hyperlink>
      <w:r w:rsidDel="00000000" w:rsidR="00000000" w:rsidRPr="00000000">
        <w:rPr>
          <w:rtl w:val="0"/>
        </w:rPr>
        <w:t xml:space="preserve">] showed the substantial effects on 15y survival of the chemo regimens (eg, about 6 mos of anthracycline-based chemo) and endocrine regimens (eg, 5 years of tamoxifen) that were being tested in the 1980s."</w:t>
      </w:r>
    </w:p>
    <w:p w:rsidR="00000000" w:rsidDel="00000000" w:rsidP="00000000" w:rsidRDefault="00000000" w:rsidRPr="00000000" w14:paraId="00000080">
      <w:pPr>
        <w:widowControl w:val="0"/>
        <w:ind w:left="0" w:firstLine="0"/>
        <w:rPr>
          <w:b w:val="1"/>
        </w:rPr>
      </w:pPr>
      <w:r w:rsidDel="00000000" w:rsidR="00000000" w:rsidRPr="00000000">
        <w:rPr>
          <w:b w:val="1"/>
          <w:rtl w:val="0"/>
        </w:rPr>
        <w:t xml:space="preserve">2010</w:t>
      </w:r>
    </w:p>
    <w:p w:rsidR="00000000" w:rsidDel="00000000" w:rsidP="00000000" w:rsidRDefault="00000000" w:rsidRPr="00000000" w14:paraId="00000081">
      <w:pPr>
        <w:widowControl w:val="0"/>
        <w:numPr>
          <w:ilvl w:val="0"/>
          <w:numId w:val="108"/>
        </w:numPr>
        <w:rPr>
          <w:b w:val="0"/>
          <w:color w:val="000000"/>
          <w:sz w:val="20"/>
          <w:szCs w:val="20"/>
        </w:rPr>
      </w:pPr>
      <w:r w:rsidDel="00000000" w:rsidR="00000000" w:rsidRPr="00000000">
        <w:rPr>
          <w:rtl w:val="0"/>
        </w:rPr>
        <w:t xml:space="preserve">IBTR halved with RT for [</w:t>
      </w:r>
      <w:hyperlink w:anchor="kix.cccr6qx2zy8w">
        <w:r w:rsidDel="00000000" w:rsidR="00000000" w:rsidRPr="00000000">
          <w:rPr>
            <w:b w:val="1"/>
            <w:rtl w:val="0"/>
          </w:rPr>
          <w:t xml:space="preserve">DCIS</w:t>
        </w:r>
      </w:hyperlink>
      <w:r w:rsidDel="00000000" w:rsidR="00000000" w:rsidRPr="00000000">
        <w:rPr>
          <w:rtl w:val="0"/>
        </w:rPr>
        <w:t xml:space="preserve">] (compared to [</w:t>
      </w:r>
      <w:hyperlink w:anchor="kix.tjsck8gqma92">
        <w:r w:rsidDel="00000000" w:rsidR="00000000" w:rsidRPr="00000000">
          <w:rPr>
            <w:rtl w:val="0"/>
          </w:rPr>
          <w:t xml:space="preserve">2/3 RRR</w:t>
        </w:r>
      </w:hyperlink>
      <w:r w:rsidDel="00000000" w:rsidR="00000000" w:rsidRPr="00000000">
        <w:rPr>
          <w:rtl w:val="0"/>
        </w:rPr>
        <w:t xml:space="preserve">] with RT in addition to BCS for </w:t>
      </w:r>
      <w:r w:rsidDel="00000000" w:rsidR="00000000" w:rsidRPr="00000000">
        <w:rPr>
          <w:b w:val="1"/>
          <w:rtl w:val="0"/>
        </w:rPr>
        <w:t xml:space="preserve">IDC</w:t>
      </w:r>
      <w:r w:rsidDel="00000000" w:rsidR="00000000" w:rsidRPr="00000000">
        <w:rPr>
          <w:rtl w:val="0"/>
        </w:rPr>
        <w:t xml:space="preserve">). Around half of recurrences are invasive. There is no difference in BCM or OM. However, no therapy has demonstrated an OS benefit for DCIS given the [</w:t>
      </w:r>
      <w:hyperlink w:anchor="stmk8s6xen89">
        <w:r w:rsidDel="00000000" w:rsidR="00000000" w:rsidRPr="00000000">
          <w:rPr>
            <w:rtl w:val="0"/>
          </w:rPr>
          <w:t xml:space="preserve">low risk of death</w:t>
        </w:r>
      </w:hyperlink>
      <w:r w:rsidDel="00000000" w:rsidR="00000000" w:rsidRPr="00000000">
        <w:rPr>
          <w:rtl w:val="0"/>
        </w:rPr>
        <w:t xml:space="preserve">] to begin with. The benefit for BCT in DCIS is more pronounced in women &lt; 50y. </w:t>
      </w:r>
    </w:p>
    <w:p w:rsidR="00000000" w:rsidDel="00000000" w:rsidP="00000000" w:rsidRDefault="00000000" w:rsidRPr="00000000" w14:paraId="00000082">
      <w:pPr>
        <w:widowControl w:val="0"/>
        <w:ind w:left="0" w:firstLine="0"/>
        <w:rPr>
          <w:b w:val="1"/>
        </w:rPr>
      </w:pPr>
      <w:r w:rsidDel="00000000" w:rsidR="00000000" w:rsidRPr="00000000">
        <w:rPr>
          <w:b w:val="1"/>
          <w:rtl w:val="0"/>
        </w:rPr>
        <w:t xml:space="preserve">2011</w:t>
      </w:r>
    </w:p>
    <w:p w:rsidR="00000000" w:rsidDel="00000000" w:rsidP="00000000" w:rsidRDefault="00000000" w:rsidRPr="00000000" w14:paraId="00000083">
      <w:pPr>
        <w:widowControl w:val="0"/>
        <w:numPr>
          <w:ilvl w:val="0"/>
          <w:numId w:val="121"/>
        </w:numPr>
        <w:rPr>
          <w:b w:val="0"/>
          <w:color w:val="000000"/>
          <w:sz w:val="20"/>
          <w:szCs w:val="20"/>
        </w:rPr>
      </w:pPr>
      <w:r w:rsidDel="00000000" w:rsidR="00000000" w:rsidRPr="00000000">
        <w:rPr>
          <w:rtl w:val="0"/>
        </w:rPr>
        <w:t xml:space="preserve">"The 2011-12 Lancet reports updated evidence from 2005, bringing together data from 100,000 women in 123 randomised trials of [</w:t>
      </w:r>
      <w:hyperlink w:anchor="kix.nz0bfwbyu5e2">
        <w:r w:rsidDel="00000000" w:rsidR="00000000" w:rsidRPr="00000000">
          <w:rPr>
            <w:b w:val="1"/>
            <w:rtl w:val="0"/>
          </w:rPr>
          <w:t xml:space="preserve">chemotherapy</w:t>
        </w:r>
      </w:hyperlink>
      <w:r w:rsidDel="00000000" w:rsidR="00000000" w:rsidRPr="00000000">
        <w:rPr>
          <w:rtl w:val="0"/>
        </w:rPr>
        <w:t xml:space="preserve">], showing that chemotherapy can reduce breast cancer mortality not only in ER-negative but also in ER-positive disease, and showing benefits of taxane-based over standard anthracycline chemotherapy."</w:t>
      </w:r>
    </w:p>
    <w:p w:rsidR="00000000" w:rsidDel="00000000" w:rsidP="00000000" w:rsidRDefault="00000000" w:rsidRPr="00000000" w14:paraId="00000084">
      <w:pPr>
        <w:numPr>
          <w:ilvl w:val="0"/>
          <w:numId w:val="121"/>
        </w:numPr>
        <w:rPr>
          <w:b w:val="0"/>
          <w:color w:val="000000"/>
          <w:sz w:val="20"/>
          <w:szCs w:val="20"/>
        </w:rPr>
      </w:pPr>
      <w:r w:rsidDel="00000000" w:rsidR="00000000" w:rsidRPr="00000000">
        <w:rPr>
          <w:rtl w:val="0"/>
        </w:rPr>
        <w:t xml:space="preserve">“The 2011 report on radiotherapy after [</w:t>
      </w:r>
      <w:hyperlink w:anchor="3bf0ln37dlqn">
        <w:r w:rsidDel="00000000" w:rsidR="00000000" w:rsidRPr="00000000">
          <w:rPr>
            <w:b w:val="1"/>
            <w:rtl w:val="0"/>
          </w:rPr>
          <w:t xml:space="preserve">breast-conserving surgery</w:t>
        </w:r>
      </w:hyperlink>
      <w:r w:rsidDel="00000000" w:rsidR="00000000" w:rsidRPr="00000000">
        <w:rPr>
          <w:rtl w:val="0"/>
        </w:rPr>
        <w:t xml:space="preserve">] showed that radiotherapy halves the rate at which the disease recurs and reduces the breast cancer death rate by about a sixth.”</w:t>
      </w:r>
    </w:p>
    <w:p w:rsidR="00000000" w:rsidDel="00000000" w:rsidP="00000000" w:rsidRDefault="00000000" w:rsidRPr="00000000" w14:paraId="00000085">
      <w:pPr>
        <w:ind w:left="0" w:firstLine="0"/>
        <w:rPr>
          <w:b w:val="1"/>
        </w:rPr>
      </w:pPr>
      <w:r w:rsidDel="00000000" w:rsidR="00000000" w:rsidRPr="00000000">
        <w:rPr>
          <w:b w:val="1"/>
          <w:rtl w:val="0"/>
        </w:rPr>
        <w:t xml:space="preserve">2012</w:t>
      </w:r>
    </w:p>
    <w:p w:rsidR="00000000" w:rsidDel="00000000" w:rsidP="00000000" w:rsidRDefault="00000000" w:rsidRPr="00000000" w14:paraId="00000086">
      <w:pPr>
        <w:numPr>
          <w:ilvl w:val="0"/>
          <w:numId w:val="7"/>
        </w:numPr>
        <w:rPr>
          <w:b w:val="0"/>
          <w:color w:val="000000"/>
          <w:sz w:val="20"/>
          <w:szCs w:val="20"/>
        </w:rPr>
      </w:pPr>
      <w:r w:rsidDel="00000000" w:rsidR="00000000" w:rsidRPr="00000000">
        <w:rPr>
          <w:rtl w:val="0"/>
        </w:rPr>
        <w:t xml:space="preserve">“The 2012 report on 20,000 women in 20 RCTs of about 5y of [</w:t>
      </w:r>
      <w:hyperlink w:anchor="kix.3b8g17edtta1">
        <w:r w:rsidDel="00000000" w:rsidR="00000000" w:rsidRPr="00000000">
          <w:rPr>
            <w:b w:val="1"/>
            <w:rtl w:val="0"/>
          </w:rPr>
          <w:t xml:space="preserve">tamoxifen</w:t>
        </w:r>
      </w:hyperlink>
      <w:r w:rsidDel="00000000" w:rsidR="00000000" w:rsidRPr="00000000">
        <w:rPr>
          <w:rtl w:val="0"/>
        </w:rPr>
        <w:t xml:space="preserve">] versus no tamoxifen, showed a highly significant reduction of about a third in BCM not only during years 0-4 and 5-9 after starting treatment but also during years 10-14. Tamoxif</w:t>
      </w:r>
      <w:r w:rsidDel="00000000" w:rsidR="00000000" w:rsidRPr="00000000">
        <w:rPr>
          <w:rtl w:val="0"/>
        </w:rPr>
        <w:t xml:space="preserve">en is effective whether or not chemotherapy has been given and, importantly, even in weakly ER positive </w:t>
      </w:r>
      <w:r w:rsidDel="00000000" w:rsidR="00000000" w:rsidRPr="00000000">
        <w:rPr>
          <w:rtl w:val="0"/>
        </w:rPr>
        <w:t xml:space="preserve">[</w:t>
      </w:r>
      <w:hyperlink w:anchor="o5jjplkow1zk">
        <w:r w:rsidDel="00000000" w:rsidR="00000000" w:rsidRPr="00000000">
          <w:rPr>
            <w:b w:val="1"/>
            <w:rtl w:val="0"/>
          </w:rPr>
          <w:t xml:space="preserve">low positive</w:t>
        </w:r>
      </w:hyperlink>
      <w:r w:rsidDel="00000000" w:rsidR="00000000" w:rsidRPr="00000000">
        <w:rPr>
          <w:rtl w:val="0"/>
        </w:rPr>
        <w:t xml:space="preserve">]</w:t>
      </w:r>
      <w:r w:rsidDel="00000000" w:rsidR="00000000" w:rsidRPr="00000000">
        <w:rPr>
          <w:rtl w:val="0"/>
        </w:rPr>
        <w:t xml:space="preserve"> disease.”</w:t>
      </w:r>
    </w:p>
    <w:p w:rsidR="00000000" w:rsidDel="00000000" w:rsidP="00000000" w:rsidRDefault="00000000" w:rsidRPr="00000000" w14:paraId="00000087">
      <w:pPr>
        <w:ind w:left="0" w:firstLine="0"/>
        <w:rPr>
          <w:b w:val="1"/>
        </w:rPr>
      </w:pPr>
      <w:r w:rsidDel="00000000" w:rsidR="00000000" w:rsidRPr="00000000">
        <w:rPr>
          <w:b w:val="1"/>
          <w:rtl w:val="0"/>
        </w:rPr>
        <w:t xml:space="preserve">2014</w:t>
      </w:r>
    </w:p>
    <w:p w:rsidR="00000000" w:rsidDel="00000000" w:rsidP="00000000" w:rsidRDefault="00000000" w:rsidRPr="00000000" w14:paraId="00000088">
      <w:pPr>
        <w:numPr>
          <w:ilvl w:val="0"/>
          <w:numId w:val="62"/>
        </w:numPr>
        <w:rPr>
          <w:b w:val="0"/>
          <w:color w:val="000000"/>
          <w:sz w:val="20"/>
          <w:szCs w:val="20"/>
        </w:rPr>
      </w:pPr>
      <w:r w:rsidDel="00000000" w:rsidR="00000000" w:rsidRPr="00000000">
        <w:rPr>
          <w:rtl w:val="0"/>
        </w:rPr>
        <w:t xml:space="preserve">“The 2014 report showed that after mastectomy, [</w:t>
      </w:r>
      <w:hyperlink w:anchor="kix.xmlaogusfuyi">
        <w:r w:rsidDel="00000000" w:rsidR="00000000" w:rsidRPr="00000000">
          <w:rPr>
            <w:b w:val="1"/>
            <w:rtl w:val="0"/>
          </w:rPr>
          <w:t xml:space="preserve">PMRT + RNI</w:t>
        </w:r>
      </w:hyperlink>
      <w:r w:rsidDel="00000000" w:rsidR="00000000" w:rsidRPr="00000000">
        <w:rPr>
          <w:rtl w:val="0"/>
        </w:rPr>
        <w:t xml:space="preserve">] reduced breast cancer recurrence and mortality not only in women whose breast cancer had spread to many lymph nodes but also in those with spread to only 1-3 ALNs”</w:t>
      </w:r>
    </w:p>
    <w:p w:rsidR="00000000" w:rsidDel="00000000" w:rsidP="00000000" w:rsidRDefault="00000000" w:rsidRPr="00000000" w14:paraId="00000089">
      <w:pPr>
        <w:ind w:left="0" w:firstLine="0"/>
        <w:rPr>
          <w:b w:val="1"/>
        </w:rPr>
      </w:pPr>
      <w:r w:rsidDel="00000000" w:rsidR="00000000" w:rsidRPr="00000000">
        <w:rPr>
          <w:b w:val="1"/>
          <w:rtl w:val="0"/>
        </w:rPr>
        <w:t xml:space="preserve">2015</w:t>
      </w:r>
    </w:p>
    <w:p w:rsidR="00000000" w:rsidDel="00000000" w:rsidP="00000000" w:rsidRDefault="00000000" w:rsidRPr="00000000" w14:paraId="0000008A">
      <w:pPr>
        <w:numPr>
          <w:ilvl w:val="0"/>
          <w:numId w:val="86"/>
        </w:numPr>
        <w:rPr>
          <w:b w:val="0"/>
          <w:color w:val="000000"/>
          <w:sz w:val="20"/>
          <w:szCs w:val="20"/>
        </w:rPr>
      </w:pPr>
      <w:r w:rsidDel="00000000" w:rsidR="00000000" w:rsidRPr="00000000">
        <w:rPr>
          <w:rtl w:val="0"/>
        </w:rPr>
        <w:t xml:space="preserve">"The 2015 report on 20,000 women in 26 randomised trials of [</w:t>
      </w:r>
      <w:hyperlink w:anchor="2i6yu4c186on">
        <w:r w:rsidDel="00000000" w:rsidR="00000000" w:rsidRPr="00000000">
          <w:rPr>
            <w:b w:val="1"/>
            <w:rtl w:val="0"/>
          </w:rPr>
          <w:t xml:space="preserve">bisphosphonates</w:t>
        </w:r>
      </w:hyperlink>
      <w:r w:rsidDel="00000000" w:rsidR="00000000" w:rsidRPr="00000000">
        <w:rPr>
          <w:rtl w:val="0"/>
        </w:rPr>
        <w:t xml:space="preserve">], showed that 2–5 years of treatment with these drugs, which are usually used to treat osteoporosis, reduces the risk of breast cancer recurring in the bones, and significantly extends survival. However, bisphosphonate treatment appears effective only for post-menopausal women and had little effect in premenopausal women."</w:t>
      </w:r>
    </w:p>
    <w:p w:rsidR="00000000" w:rsidDel="00000000" w:rsidP="00000000" w:rsidRDefault="00000000" w:rsidRPr="00000000" w14:paraId="0000008B">
      <w:pPr>
        <w:numPr>
          <w:ilvl w:val="0"/>
          <w:numId w:val="86"/>
        </w:numPr>
        <w:rPr>
          <w:b w:val="0"/>
          <w:color w:val="000000"/>
          <w:sz w:val="20"/>
          <w:szCs w:val="20"/>
        </w:rPr>
      </w:pPr>
      <w:r w:rsidDel="00000000" w:rsidR="00000000" w:rsidRPr="00000000">
        <w:rPr>
          <w:rtl w:val="0"/>
        </w:rPr>
        <w:t xml:space="preserve">“The 2015 report on 30,000 postmenopausal women in 9 randomised trials comparing [</w:t>
      </w:r>
      <w:hyperlink w:anchor="kix.fwfjjv658917">
        <w:r w:rsidDel="00000000" w:rsidR="00000000" w:rsidRPr="00000000">
          <w:rPr>
            <w:b w:val="1"/>
            <w:rtl w:val="0"/>
          </w:rPr>
          <w:t xml:space="preserve">aromatase inhibitors</w:t>
        </w:r>
      </w:hyperlink>
      <w:r w:rsidDel="00000000" w:rsidR="00000000" w:rsidRPr="00000000">
        <w:rPr>
          <w:rtl w:val="0"/>
        </w:rPr>
        <w:t xml:space="preserve">] (AIs) with tamoxifen, showed that 5y of treatment with an AI produces even better survival than 5y of tamoxifen. Compared to tamoxifen, taking AIs for 5y further reduced the likelihood of the cancer recurring by 30%, and the risk of dying from breast cancer by around 15%. Thus taking an AI for 5y, compared to no endocrine treatment, would reduce the risk of dying from breast cancer by around 40% in the decade after starting treatment.”</w:t>
      </w:r>
    </w:p>
    <w:p w:rsidR="00000000" w:rsidDel="00000000" w:rsidP="00000000" w:rsidRDefault="00000000" w:rsidRPr="00000000" w14:paraId="0000008C">
      <w:pPr>
        <w:ind w:left="0" w:firstLine="0"/>
        <w:rPr>
          <w:b w:val="1"/>
        </w:rPr>
      </w:pPr>
      <w:r w:rsidDel="00000000" w:rsidR="00000000" w:rsidRPr="00000000">
        <w:rPr>
          <w:b w:val="1"/>
          <w:rtl w:val="0"/>
        </w:rPr>
        <w:t xml:space="preserve">2017</w:t>
      </w:r>
    </w:p>
    <w:p w:rsidR="00000000" w:rsidDel="00000000" w:rsidP="00000000" w:rsidRDefault="00000000" w:rsidRPr="00000000" w14:paraId="0000008D">
      <w:pPr>
        <w:numPr>
          <w:ilvl w:val="0"/>
          <w:numId w:val="130"/>
        </w:numPr>
        <w:rPr>
          <w:b w:val="0"/>
          <w:color w:val="000000"/>
          <w:sz w:val="20"/>
          <w:szCs w:val="20"/>
        </w:rPr>
      </w:pPr>
      <w:r w:rsidDel="00000000" w:rsidR="00000000" w:rsidRPr="00000000">
        <w:rPr>
          <w:rtl w:val="0"/>
        </w:rPr>
        <w:t xml:space="preserve">“A 2017 report on the [</w:t>
      </w:r>
      <w:hyperlink w:anchor="82zqrt8uc9jh">
        <w:r w:rsidDel="00000000" w:rsidR="00000000" w:rsidRPr="00000000">
          <w:rPr>
            <w:b w:val="1"/>
            <w:rtl w:val="0"/>
          </w:rPr>
          <w:t xml:space="preserve">20-year risks of breast cancer recurrence after stopping endocrine therapy after 5 years</w:t>
        </w:r>
      </w:hyperlink>
      <w:r w:rsidDel="00000000" w:rsidR="00000000" w:rsidRPr="00000000">
        <w:rPr>
          <w:rtl w:val="0"/>
        </w:rPr>
        <w:t xml:space="preserve">] </w:t>
      </w:r>
      <w:r w:rsidDel="00000000" w:rsidR="00000000" w:rsidRPr="00000000">
        <w:rPr>
          <w:rtl w:val="0"/>
        </w:rPr>
        <w:t xml:space="preserve">showed that when endocrine therapy ended, the risk of the cancer reappearing and spreading throughout the body continued at a similar rate over at least the next 15 years. The risk depended mainly on the original cancer’s size, and the number of lymph nodes that were cancerous. But, even for those patients with the best outlook (small tumours with no spread to the lymph nodes), there was a 10% chance of cancer spread 20 years after the initial diagnosis, sufficient for further endocrine therapy to be at least considered”</w:t>
      </w:r>
      <w:r w:rsidDel="00000000" w:rsidR="00000000" w:rsidRPr="00000000">
        <w:rPr>
          <w:rtl w:val="0"/>
        </w:rPr>
      </w:r>
    </w:p>
    <w:p w:rsidR="00000000" w:rsidDel="00000000" w:rsidP="00000000" w:rsidRDefault="00000000" w:rsidRPr="00000000" w14:paraId="0000008E">
      <w:pPr>
        <w:numPr>
          <w:ilvl w:val="0"/>
          <w:numId w:val="130"/>
        </w:numPr>
        <w:rPr>
          <w:b w:val="0"/>
          <w:color w:val="000000"/>
          <w:sz w:val="20"/>
          <w:szCs w:val="20"/>
        </w:rPr>
      </w:pPr>
      <w:r w:rsidDel="00000000" w:rsidR="00000000" w:rsidRPr="00000000">
        <w:rPr>
          <w:rtl w:val="0"/>
        </w:rPr>
        <w:t xml:space="preserve">"Report on the [</w:t>
      </w:r>
      <w:hyperlink w:anchor="di9uji1ajkyh">
        <w:r w:rsidDel="00000000" w:rsidR="00000000" w:rsidRPr="00000000">
          <w:rPr>
            <w:b w:val="1"/>
            <w:rtl w:val="0"/>
          </w:rPr>
          <w:t xml:space="preserve">risks of breast cancer radiotherapy</w:t>
        </w:r>
      </w:hyperlink>
      <w:r w:rsidDel="00000000" w:rsidR="00000000" w:rsidRPr="00000000">
        <w:rPr>
          <w:rtl w:val="0"/>
        </w:rPr>
        <w:t xml:space="preserve">] included more than 40,000 women in 75 randomised trials and showed that that late side-effects of modern radiation therapy for breast cancer depend largely on a woman’s smoking status. For non-smokers, the absolute risks of lung cancer and heart disease from modern radiation therapy were &lt; 1%. But for long-term continuing smokers they were close to 5%, which may outweigh the benefit. Stopping smoking at the time of radiotherapy may avoid much of this risk."</w:t>
      </w:r>
    </w:p>
    <w:p w:rsidR="00000000" w:rsidDel="00000000" w:rsidP="00000000" w:rsidRDefault="00000000" w:rsidRPr="00000000" w14:paraId="0000008F">
      <w:pPr>
        <w:ind w:left="0" w:firstLine="0"/>
        <w:rPr>
          <w:b w:val="1"/>
        </w:rPr>
      </w:pPr>
      <w:r w:rsidDel="00000000" w:rsidR="00000000" w:rsidRPr="00000000">
        <w:rPr>
          <w:b w:val="1"/>
          <w:rtl w:val="0"/>
        </w:rPr>
        <w:t xml:space="preserve">2018</w:t>
      </w:r>
    </w:p>
    <w:p w:rsidR="00000000" w:rsidDel="00000000" w:rsidP="00000000" w:rsidRDefault="00000000" w:rsidRPr="00000000" w14:paraId="00000090">
      <w:pPr>
        <w:numPr>
          <w:ilvl w:val="0"/>
          <w:numId w:val="33"/>
        </w:numPr>
        <w:rPr>
          <w:b w:val="0"/>
          <w:color w:val="000000"/>
          <w:sz w:val="20"/>
          <w:szCs w:val="20"/>
        </w:rPr>
      </w:pPr>
      <w:r w:rsidDel="00000000" w:rsidR="00000000" w:rsidRPr="00000000">
        <w:rPr>
          <w:rtl w:val="0"/>
        </w:rPr>
        <w:t xml:space="preserve">“The 2018 report on 4500 women in 10 trials of [</w:t>
      </w:r>
      <w:hyperlink w:anchor="kix.ve0k2ylu5cos">
        <w:r w:rsidDel="00000000" w:rsidR="00000000" w:rsidRPr="00000000">
          <w:rPr>
            <w:b w:val="1"/>
            <w:rtl w:val="0"/>
          </w:rPr>
          <w:t xml:space="preserve">neoadjuvant chemotherapy</w:t>
        </w:r>
      </w:hyperlink>
      <w:r w:rsidDel="00000000" w:rsidR="00000000" w:rsidRPr="00000000">
        <w:rPr>
          <w:rtl w:val="0"/>
        </w:rPr>
        <w:t xml:space="preserve">] versus adjuvant chemotherapy showed that there was no significant difference between neoadjuvant and adjuvant chemotherapy for distant recurrence, breast cancer mortality or death from any cause. Neoadjuvant chemotherapy allowed more women to have breast-conserving therapy than adjuvant chemotherapy. However, the risk of cancer recurring in the breast or adjacent lymph glands (local recurrence) was somewhat higher in the neoadjuvant than the adjuvant chemotherapy group. This increased risk of local recurrence was greater in trials which omitted surgery in the event of a good response to neoadjuvant chemotherapy.”</w:t>
      </w:r>
      <w:r w:rsidDel="00000000" w:rsidR="00000000" w:rsidRPr="00000000">
        <w:rPr>
          <w:rtl w:val="0"/>
        </w:rPr>
      </w:r>
    </w:p>
    <w:p w:rsidR="00000000" w:rsidDel="00000000" w:rsidP="00000000" w:rsidRDefault="00000000" w:rsidRPr="00000000" w14:paraId="00000091">
      <w:pPr>
        <w:ind w:left="0" w:firstLine="0"/>
        <w:rPr>
          <w:b w:val="1"/>
        </w:rPr>
      </w:pPr>
      <w:r w:rsidDel="00000000" w:rsidR="00000000" w:rsidRPr="00000000">
        <w:rPr>
          <w:b w:val="1"/>
          <w:rtl w:val="0"/>
        </w:rPr>
        <w:t xml:space="preserve">2019</w:t>
      </w:r>
    </w:p>
    <w:p w:rsidR="00000000" w:rsidDel="00000000" w:rsidP="00000000" w:rsidRDefault="00000000" w:rsidRPr="00000000" w14:paraId="00000092">
      <w:pPr>
        <w:numPr>
          <w:ilvl w:val="0"/>
          <w:numId w:val="64"/>
        </w:numPr>
        <w:rPr>
          <w:b w:val="0"/>
          <w:color w:val="000000"/>
          <w:sz w:val="20"/>
          <w:szCs w:val="20"/>
        </w:rPr>
        <w:sectPr>
          <w:type w:val="nextPage"/>
          <w:pgSz w:h="15840" w:w="12240"/>
          <w:pgMar w:bottom="645" w:top="698" w:left="719" w:right="719" w:header="0" w:footer="720"/>
          <w:cols w:equalWidth="0"/>
        </w:sectPr>
      </w:pPr>
      <w:r w:rsidDel="00000000" w:rsidR="00000000" w:rsidRPr="00000000">
        <w:rPr>
          <w:rtl w:val="0"/>
        </w:rPr>
        <w:t xml:space="preserve">“The 2019 report on 37,000 women in 26 trials of [</w:t>
      </w:r>
      <w:hyperlink w:anchor="kix.xz3icbgdbgje">
        <w:r w:rsidDel="00000000" w:rsidR="00000000" w:rsidRPr="00000000">
          <w:rPr>
            <w:b w:val="1"/>
            <w:rtl w:val="0"/>
          </w:rPr>
          <w:t xml:space="preserve">chemotherapy dose intensification</w:t>
        </w:r>
      </w:hyperlink>
      <w:r w:rsidDel="00000000" w:rsidR="00000000" w:rsidRPr="00000000">
        <w:rPr>
          <w:rtl w:val="0"/>
        </w:rPr>
        <w:t xml:space="preserve">] showed that increasing dose intensity (eg by 2-weekly rather than 3-weekly administration) reduced the risk of breast cancer recurrence and death.”</w:t>
      </w:r>
    </w:p>
    <w:p w:rsidR="00000000" w:rsidDel="00000000" w:rsidP="00000000" w:rsidRDefault="00000000" w:rsidRPr="00000000" w14:paraId="00000093">
      <w:pPr>
        <w:pStyle w:val="Heading1"/>
        <w:rPr>
          <w:color w:val="000000"/>
        </w:rPr>
      </w:pPr>
      <w:bookmarkStart w:colFirst="0" w:colLast="0" w:name="_wbline9m3r7r" w:id="3"/>
      <w:bookmarkEnd w:id="3"/>
      <w:hyperlink w:anchor="_pyifw3b5rbp">
        <w:r w:rsidDel="00000000" w:rsidR="00000000" w:rsidRPr="00000000">
          <w:rPr>
            <w:color w:val="000000"/>
            <w:rtl w:val="0"/>
          </w:rPr>
          <w:t xml:space="preserve">General</w:t>
        </w:r>
      </w:hyperlink>
      <w:r w:rsidDel="00000000" w:rsidR="00000000" w:rsidRPr="00000000">
        <w:rPr>
          <w:rtl w:val="0"/>
        </w:rPr>
      </w:r>
    </w:p>
    <w:p w:rsidR="00000000" w:rsidDel="00000000" w:rsidP="00000000" w:rsidRDefault="00000000" w:rsidRPr="00000000" w14:paraId="00000094">
      <w:pPr>
        <w:pStyle w:val="Heading3"/>
        <w:spacing w:line="240" w:lineRule="auto"/>
        <w:rPr/>
      </w:pPr>
      <w:bookmarkStart w:colFirst="0" w:colLast="0" w:name="_4i1tj5l4hnjf" w:id="4"/>
      <w:bookmarkEnd w:id="4"/>
      <w:r w:rsidDel="00000000" w:rsidR="00000000" w:rsidRPr="00000000">
        <w:rPr/>
        <w:drawing>
          <wp:inline distB="114300" distT="114300" distL="114300" distR="114300">
            <wp:extent cx="6859270" cy="2832100"/>
            <wp:effectExtent b="0" l="0" r="0" t="0"/>
            <wp:docPr id="15"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685927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ind w:left="0" w:firstLine="0"/>
        <w:rPr/>
      </w:pPr>
      <w:r w:rsidDel="00000000" w:rsidR="00000000" w:rsidRPr="00000000">
        <w:rPr>
          <w:rtl w:val="0"/>
        </w:rPr>
        <w:t xml:space="preserve">Instant.Oncology: </w:t>
      </w:r>
      <w:r w:rsidDel="00000000" w:rsidR="00000000" w:rsidRPr="00000000">
        <w:rPr>
          <w:rtl w:val="0"/>
        </w:rPr>
        <w:t xml:space="preserve">Breast Cancer [</w:t>
      </w:r>
      <w:hyperlink r:id="rId44">
        <w:r w:rsidDel="00000000" w:rsidR="00000000" w:rsidRPr="00000000">
          <w:rPr>
            <w:rtl w:val="0"/>
          </w:rPr>
          <w:t xml:space="preserve">Staging</w:t>
        </w:r>
      </w:hyperlink>
      <w:r w:rsidDel="00000000" w:rsidR="00000000" w:rsidRPr="00000000">
        <w:rPr>
          <w:rtl w:val="0"/>
        </w:rPr>
        <w:t xml:space="preserve">], [</w:t>
      </w:r>
      <w:hyperlink r:id="rId45">
        <w:r w:rsidDel="00000000" w:rsidR="00000000" w:rsidRPr="00000000">
          <w:rPr>
            <w:rtl w:val="0"/>
          </w:rPr>
          <w:t xml:space="preserve">Risk Factors</w:t>
        </w:r>
      </w:hyperlink>
      <w:r w:rsidDel="00000000" w:rsidR="00000000" w:rsidRPr="00000000">
        <w:rPr>
          <w:rtl w:val="0"/>
        </w:rPr>
        <w:t xml:space="preserve">], and [</w:t>
      </w:r>
      <w:hyperlink r:id="rId46">
        <w:r w:rsidDel="00000000" w:rsidR="00000000" w:rsidRPr="00000000">
          <w:rPr>
            <w:rtl w:val="0"/>
          </w:rPr>
          <w:t xml:space="preserve">Carcinogenesis</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96">
      <w:pPr>
        <w:spacing w:line="240" w:lineRule="auto"/>
        <w:ind w:left="0" w:firstLine="0"/>
        <w:rPr/>
      </w:pPr>
      <w:r w:rsidDel="00000000" w:rsidR="00000000" w:rsidRPr="00000000">
        <w:rPr>
          <w:rtl w:val="0"/>
        </w:rPr>
        <w:t xml:space="preserve">New in 2010: IA and IB based upon the presence of micromets.</w:t>
      </w:r>
    </w:p>
    <w:p w:rsidR="00000000" w:rsidDel="00000000" w:rsidP="00000000" w:rsidRDefault="00000000" w:rsidRPr="00000000" w14:paraId="00000097">
      <w:pPr>
        <w:spacing w:line="240" w:lineRule="auto"/>
        <w:ind w:firstLine="720"/>
        <w:rPr/>
      </w:pPr>
      <w:r w:rsidDel="00000000" w:rsidR="00000000" w:rsidRPr="00000000">
        <w:rPr>
          <w:rtl w:val="0"/>
        </w:rPr>
        <w:t xml:space="preserve">pN1mi - 0.2-2 mm; ITC if &lt; 0.2 mm (N0).</w:t>
      </w:r>
    </w:p>
    <w:p w:rsidR="00000000" w:rsidDel="00000000" w:rsidP="00000000" w:rsidRDefault="00000000" w:rsidRPr="00000000" w14:paraId="00000098">
      <w:pPr>
        <w:spacing w:line="240" w:lineRule="auto"/>
        <w:ind w:firstLine="720"/>
        <w:rPr/>
      </w:pPr>
      <w:r w:rsidDel="00000000" w:rsidR="00000000" w:rsidRPr="00000000">
        <w:rPr>
          <w:rFonts w:ascii="Gungsuh" w:cs="Gungsuh" w:eastAsia="Gungsuh" w:hAnsi="Gungsuh"/>
          <w:rtl w:val="0"/>
        </w:rPr>
        <w:t xml:space="preserve">ITC: ≤ 0.2 mm; behave like pN0.</w:t>
      </w:r>
    </w:p>
    <w:p w:rsidR="00000000" w:rsidDel="00000000" w:rsidP="00000000" w:rsidRDefault="00000000" w:rsidRPr="00000000" w14:paraId="00000099">
      <w:pPr>
        <w:spacing w:line="240" w:lineRule="auto"/>
        <w:ind w:firstLine="720"/>
        <w:rPr/>
      </w:pPr>
      <w:r w:rsidDel="00000000" w:rsidR="00000000" w:rsidRPr="00000000">
        <w:rPr>
          <w:rtl w:val="0"/>
        </w:rPr>
        <w:t xml:space="preserve">Micromets (&gt; 0.2 – 2 mm) have prognosis between pN0 and macromets pN1.</w:t>
      </w:r>
    </w:p>
    <w:p w:rsidR="00000000" w:rsidDel="00000000" w:rsidP="00000000" w:rsidRDefault="00000000" w:rsidRPr="00000000" w14:paraId="0000009A">
      <w:pPr>
        <w:spacing w:line="240" w:lineRule="auto"/>
        <w:ind w:left="0" w:firstLine="0"/>
        <w:rPr/>
      </w:pPr>
      <w:r w:rsidDel="00000000" w:rsidR="00000000" w:rsidRPr="00000000">
        <w:rPr>
          <w:rtl w:val="0"/>
        </w:rPr>
        <w:t xml:space="preserve">New in 2018</w:t>
      </w:r>
      <w:r w:rsidDel="00000000" w:rsidR="00000000" w:rsidRPr="00000000">
        <w:rPr>
          <w:rtl w:val="0"/>
        </w:rPr>
        <w:t xml:space="preserve">: Prognostic staging, as HR- and TNBC do worse. HER2+ intermediate prognosis.</w:t>
      </w:r>
    </w:p>
    <w:p w:rsidR="00000000" w:rsidDel="00000000" w:rsidP="00000000" w:rsidRDefault="00000000" w:rsidRPr="00000000" w14:paraId="0000009B">
      <w:pPr>
        <w:spacing w:line="240" w:lineRule="auto"/>
        <w:ind w:left="0" w:firstLine="0"/>
        <w:rPr/>
      </w:pPr>
      <w:r w:rsidDel="00000000" w:rsidR="00000000" w:rsidRPr="00000000">
        <w:rPr>
          <w:rtl w:val="0"/>
        </w:rPr>
        <w:t xml:space="preserve">Get the AJCC 8th ed </w:t>
      </w:r>
      <w:r w:rsidDel="00000000" w:rsidR="00000000" w:rsidRPr="00000000">
        <w:rPr>
          <w:rtl w:val="0"/>
        </w:rPr>
        <w:t xml:space="preserve">Breast Cancer Staging App (including prognostic groups) for [</w:t>
      </w:r>
      <w:hyperlink r:id="rId47">
        <w:r w:rsidDel="00000000" w:rsidR="00000000" w:rsidRPr="00000000">
          <w:rPr>
            <w:rtl w:val="0"/>
          </w:rPr>
          <w:t xml:space="preserve">iPhone</w:t>
        </w:r>
      </w:hyperlink>
      <w:r w:rsidDel="00000000" w:rsidR="00000000" w:rsidRPr="00000000">
        <w:rPr>
          <w:rtl w:val="0"/>
        </w:rPr>
        <w:t xml:space="preserve">] or [</w:t>
      </w:r>
      <w:hyperlink r:id="rId48">
        <w:r w:rsidDel="00000000" w:rsidR="00000000" w:rsidRPr="00000000">
          <w:rPr>
            <w:rtl w:val="0"/>
          </w:rPr>
          <w:t xml:space="preserve">Android</w:t>
        </w:r>
      </w:hyperlink>
      <w:r w:rsidDel="00000000" w:rsidR="00000000" w:rsidRPr="00000000">
        <w:rPr>
          <w:rtl w:val="0"/>
        </w:rPr>
        <w:t xml:space="preserve">].</w:t>
      </w:r>
    </w:p>
    <w:p w:rsidR="00000000" w:rsidDel="00000000" w:rsidP="00000000" w:rsidRDefault="00000000" w:rsidRPr="00000000" w14:paraId="0000009C">
      <w:pPr>
        <w:spacing w:line="240" w:lineRule="auto"/>
        <w:ind w:left="0" w:firstLine="0"/>
        <w:rPr/>
      </w:pPr>
      <w:r w:rsidDel="00000000" w:rsidR="00000000" w:rsidRPr="00000000">
        <w:rPr>
          <w:rtl w:val="0"/>
        </w:rPr>
        <w:t xml:space="preserve">A note on prognostic stage grouping:</w:t>
      </w:r>
    </w:p>
    <w:p w:rsidR="00000000" w:rsidDel="00000000" w:rsidP="00000000" w:rsidRDefault="00000000" w:rsidRPr="00000000" w14:paraId="0000009D">
      <w:pPr>
        <w:spacing w:line="240" w:lineRule="auto"/>
        <w:ind w:left="0" w:firstLine="0"/>
        <w:rPr>
          <w:i w:val="1"/>
        </w:rPr>
      </w:pPr>
      <w:r w:rsidDel="00000000" w:rsidR="00000000" w:rsidRPr="00000000">
        <w:rPr>
          <w:rtl w:val="0"/>
        </w:rPr>
        <w:t xml:space="preserve">   </w:t>
      </w:r>
      <w:r w:rsidDel="00000000" w:rsidR="00000000" w:rsidRPr="00000000">
        <w:rPr>
          <w:rtl w:val="0"/>
        </w:rPr>
        <w:t xml:space="preserve">Oncotype downgrades ER+, HER2-, T1-2N0 tumors to IA if &lt; 11. </w:t>
      </w:r>
      <w:r w:rsidDel="00000000" w:rsidR="00000000" w:rsidRPr="00000000">
        <w:rPr>
          <w:i w:val="1"/>
          <w:rtl w:val="0"/>
        </w:rPr>
        <w:t xml:space="preserve">PR(+) in the setting of ER(+) downswings to IA unless T2G3.</w:t>
      </w:r>
    </w:p>
    <w:p w:rsidR="00000000" w:rsidDel="00000000" w:rsidP="00000000" w:rsidRDefault="00000000" w:rsidRPr="00000000" w14:paraId="0000009E">
      <w:pPr>
        <w:spacing w:line="240" w:lineRule="auto"/>
        <w:ind w:left="0" w:firstLine="0"/>
        <w:rPr>
          <w:i w:val="1"/>
        </w:rPr>
      </w:pPr>
      <w:r w:rsidDel="00000000" w:rsidR="00000000" w:rsidRPr="00000000">
        <w:rPr>
          <w:rtl w:val="0"/>
        </w:rPr>
        <w:t xml:space="preserve">   Upstaging</w:t>
      </w:r>
      <w:r w:rsidDel="00000000" w:rsidR="00000000" w:rsidRPr="00000000">
        <w:rPr>
          <w:rtl w:val="0"/>
        </w:rPr>
        <w:t xml:space="preserve">: T3N1 (IIIA) can't be IIIC if HER2(+), HR(+) or G1. </w:t>
      </w:r>
      <w:r w:rsidDel="00000000" w:rsidR="00000000" w:rsidRPr="00000000">
        <w:rPr>
          <w:i w:val="1"/>
          <w:rtl w:val="0"/>
        </w:rPr>
        <w:t xml:space="preserve">HER2-, HR-, and grade can "upswing"</w:t>
      </w:r>
    </w:p>
    <w:p w:rsidR="00000000" w:rsidDel="00000000" w:rsidP="00000000" w:rsidRDefault="00000000" w:rsidRPr="00000000" w14:paraId="0000009F">
      <w:pPr>
        <w:spacing w:line="240" w:lineRule="auto"/>
        <w:ind w:left="0" w:firstLine="0"/>
        <w:rPr/>
      </w:pPr>
      <w:r w:rsidDel="00000000" w:rsidR="00000000" w:rsidRPr="00000000">
        <w:rPr>
          <w:rtl w:val="0"/>
        </w:rPr>
        <w:t xml:space="preserve">   It is common for prognostic staging to "anchor down" if HR is disjointed (i.e., ER+/PR- or ER-/PR+).</w:t>
      </w:r>
    </w:p>
    <w:p w:rsidR="00000000" w:rsidDel="00000000" w:rsidP="00000000" w:rsidRDefault="00000000" w:rsidRPr="00000000" w14:paraId="000000A0">
      <w:pPr>
        <w:spacing w:line="240" w:lineRule="auto"/>
        <w:ind w:left="0" w:firstLine="0"/>
        <w:rPr/>
      </w:pPr>
      <w:r w:rsidDel="00000000" w:rsidR="00000000" w:rsidRPr="00000000">
        <w:rPr>
          <w:rtl w:val="0"/>
        </w:rPr>
        <w:t xml:space="preserve">   </w:t>
      </w:r>
      <w:r w:rsidDel="00000000" w:rsidR="00000000" w:rsidRPr="00000000">
        <w:rPr>
          <w:rtl w:val="0"/>
        </w:rPr>
        <w:t xml:space="preserve">Downstaging: T3N1 (IIIA) can be IB if G1-2 and triple positive. </w:t>
      </w:r>
      <w:r w:rsidDel="00000000" w:rsidR="00000000" w:rsidRPr="00000000">
        <w:rPr>
          <w:i w:val="1"/>
          <w:rtl w:val="0"/>
        </w:rPr>
        <w:t xml:space="preserve">If HR is disjointed, no down-swinging allowed even if G1, HER2+</w:t>
      </w:r>
      <w:r w:rsidDel="00000000" w:rsidR="00000000" w:rsidRPr="00000000">
        <w:rPr>
          <w:rtl w:val="0"/>
        </w:rPr>
      </w:r>
    </w:p>
    <w:p w:rsidR="00000000" w:rsidDel="00000000" w:rsidP="00000000" w:rsidRDefault="00000000" w:rsidRPr="00000000" w14:paraId="000000A1">
      <w:pPr>
        <w:spacing w:line="240" w:lineRule="auto"/>
        <w:ind w:left="0" w:firstLine="0"/>
        <w:rPr>
          <w:u w:val="single"/>
        </w:rPr>
      </w:pPr>
      <w:r w:rsidDel="00000000" w:rsidR="00000000" w:rsidRPr="00000000">
        <w:rPr>
          <w:rtl w:val="0"/>
        </w:rPr>
        <w:t xml:space="preserve">N2b: IM - axilla, N3b IM + axilla.</w:t>
      </w:r>
      <w:r w:rsidDel="00000000" w:rsidR="00000000" w:rsidRPr="00000000">
        <w:rPr>
          <w:rtl w:val="0"/>
        </w:rPr>
      </w:r>
    </w:p>
    <w:p w:rsidR="00000000" w:rsidDel="00000000" w:rsidP="00000000" w:rsidRDefault="00000000" w:rsidRPr="00000000" w14:paraId="000000A2">
      <w:pPr>
        <w:spacing w:line="240" w:lineRule="auto"/>
        <w:ind w:left="0" w:firstLine="0"/>
        <w:rPr/>
      </w:pPr>
      <w:r w:rsidDel="00000000" w:rsidR="00000000" w:rsidRPr="00000000">
        <w:rPr>
          <w:rtl w:val="0"/>
        </w:rPr>
        <w:t xml:space="preserve">N</w:t>
      </w:r>
      <w:r w:rsidDel="00000000" w:rsidR="00000000" w:rsidRPr="00000000">
        <w:rPr>
          <w:u w:val="single"/>
          <w:rtl w:val="0"/>
        </w:rPr>
        <w:t xml:space="preserve">3</w:t>
      </w:r>
      <w:r w:rsidDel="00000000" w:rsidR="00000000" w:rsidRPr="00000000">
        <w:rPr>
          <w:rtl w:val="0"/>
        </w:rPr>
        <w:t xml:space="preserve"> refers to Level </w:t>
      </w:r>
      <w:r w:rsidDel="00000000" w:rsidR="00000000" w:rsidRPr="00000000">
        <w:rPr>
          <w:u w:val="single"/>
          <w:rtl w:val="0"/>
        </w:rPr>
        <w:t xml:space="preserve">III</w:t>
      </w:r>
      <w:r w:rsidDel="00000000" w:rsidR="00000000" w:rsidRPr="00000000">
        <w:rPr>
          <w:rtl w:val="0"/>
        </w:rPr>
        <w:t xml:space="preserve"> or higher LNs: cN3a - infraclav (Level III); cN3c - SCV.</w:t>
      </w:r>
    </w:p>
    <w:p w:rsidR="00000000" w:rsidDel="00000000" w:rsidP="00000000" w:rsidRDefault="00000000" w:rsidRPr="00000000" w14:paraId="000000A3">
      <w:pPr>
        <w:ind w:left="0" w:firstLine="0"/>
        <w:rPr>
          <w:vertAlign w:val="superscript"/>
        </w:rPr>
      </w:pPr>
      <w:r w:rsidDel="00000000" w:rsidR="00000000" w:rsidRPr="00000000">
        <w:rPr>
          <w:b w:val="1"/>
          <w:rtl w:val="0"/>
        </w:rPr>
        <w:t xml:space="preserve">The Landmark Series: Adjuvant RT for Breast Cancer</w:t>
      </w:r>
      <w:r w:rsidDel="00000000" w:rsidR="00000000" w:rsidRPr="00000000">
        <w:rPr>
          <w:rtl w:val="0"/>
        </w:rPr>
        <w:t xml:space="preserve"> [</w:t>
      </w:r>
      <w:hyperlink r:id="rId49">
        <w:r w:rsidDel="00000000" w:rsidR="00000000" w:rsidRPr="00000000">
          <w:rPr>
            <w:rtl w:val="0"/>
          </w:rPr>
          <w:t xml:space="preserve">Valente &amp; Shah, Surg Onc '20</w:t>
        </w:r>
      </w:hyperlink>
      <w:r w:rsidDel="00000000" w:rsidR="00000000" w:rsidRPr="00000000">
        <w:rPr>
          <w:rtl w:val="0"/>
        </w:rPr>
        <w:t xml:space="preserve">] </w:t>
      </w:r>
      <w:hyperlink w:anchor="ijj8zfg3uj3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A4">
      <w:pPr>
        <w:numPr>
          <w:ilvl w:val="0"/>
          <w:numId w:val="91"/>
        </w:numPr>
        <w:spacing w:line="240" w:lineRule="auto"/>
        <w:rPr/>
      </w:pPr>
      <w:r w:rsidDel="00000000" w:rsidR="00000000" w:rsidRPr="00000000">
        <w:rPr>
          <w:rtl w:val="0"/>
        </w:rPr>
        <w:t xml:space="preserve">Most frequently dx cancer globally: 250k invasives (80%) and 60k non-invasives (20%) in the U.S. with 40k deaths in 2016.</w:t>
      </w:r>
      <w:r w:rsidDel="00000000" w:rsidR="00000000" w:rsidRPr="00000000">
        <w:rPr>
          <w:rtl w:val="0"/>
        </w:rPr>
      </w:r>
    </w:p>
    <w:p w:rsidR="00000000" w:rsidDel="00000000" w:rsidP="00000000" w:rsidRDefault="00000000" w:rsidRPr="00000000" w14:paraId="000000A5">
      <w:pPr>
        <w:numPr>
          <w:ilvl w:val="0"/>
          <w:numId w:val="91"/>
        </w:numPr>
        <w:spacing w:line="240" w:lineRule="auto"/>
        <w:rPr/>
      </w:pPr>
      <w:r w:rsidDel="00000000" w:rsidR="00000000" w:rsidRPr="00000000">
        <w:rPr>
          <w:rtl w:val="0"/>
        </w:rPr>
        <w:t xml:space="preserve">Most commonly diagnosed: Breast &gt; Lung &gt; CRC.</w:t>
      </w:r>
    </w:p>
    <w:p w:rsidR="00000000" w:rsidDel="00000000" w:rsidP="00000000" w:rsidRDefault="00000000" w:rsidRPr="00000000" w14:paraId="000000A6">
      <w:pPr>
        <w:numPr>
          <w:ilvl w:val="0"/>
          <w:numId w:val="91"/>
        </w:numPr>
        <w:spacing w:line="240" w:lineRule="auto"/>
        <w:rPr/>
      </w:pPr>
      <w:r w:rsidDel="00000000" w:rsidR="00000000" w:rsidRPr="00000000">
        <w:rPr>
          <w:rtl w:val="0"/>
        </w:rPr>
        <w:t xml:space="preserve">Cause of death: Lung &gt; breast &gt; CRC.</w:t>
      </w:r>
    </w:p>
    <w:p w:rsidR="00000000" w:rsidDel="00000000" w:rsidP="00000000" w:rsidRDefault="00000000" w:rsidRPr="00000000" w14:paraId="000000A7">
      <w:pPr>
        <w:numPr>
          <w:ilvl w:val="0"/>
          <w:numId w:val="91"/>
        </w:numPr>
        <w:spacing w:line="240" w:lineRule="auto"/>
        <w:rPr/>
      </w:pPr>
      <w:r w:rsidDel="00000000" w:rsidR="00000000" w:rsidRPr="00000000">
        <w:rPr>
          <w:rtl w:val="0"/>
        </w:rPr>
        <w:t xml:space="preserve">61 median age of dx.</w:t>
      </w:r>
    </w:p>
    <w:p w:rsidR="00000000" w:rsidDel="00000000" w:rsidP="00000000" w:rsidRDefault="00000000" w:rsidRPr="00000000" w14:paraId="000000A8">
      <w:pPr>
        <w:numPr>
          <w:ilvl w:val="0"/>
          <w:numId w:val="91"/>
        </w:numPr>
        <w:spacing w:line="240" w:lineRule="auto"/>
        <w:rPr/>
      </w:pPr>
      <w:r w:rsidDel="00000000" w:rsidR="00000000" w:rsidRPr="00000000">
        <w:rPr>
          <w:rtl w:val="0"/>
        </w:rPr>
        <w:t xml:space="preserve">Incidence of diagnosis is increasing. Of women born in 2009, ~12% (</w:t>
      </w:r>
      <w:r w:rsidDel="00000000" w:rsidR="00000000" w:rsidRPr="00000000">
        <w:rPr>
          <w:b w:val="1"/>
          <w:rtl w:val="0"/>
        </w:rPr>
        <w:t xml:space="preserve">1 in 8</w:t>
      </w:r>
      <w:r w:rsidDel="00000000" w:rsidR="00000000" w:rsidRPr="00000000">
        <w:rPr>
          <w:rtl w:val="0"/>
        </w:rPr>
        <w:t xml:space="preserve">) will be dx with BrCa.</w:t>
      </w:r>
    </w:p>
    <w:p w:rsidR="00000000" w:rsidDel="00000000" w:rsidP="00000000" w:rsidRDefault="00000000" w:rsidRPr="00000000" w14:paraId="000000A9">
      <w:pPr>
        <w:numPr>
          <w:ilvl w:val="1"/>
          <w:numId w:val="91"/>
        </w:numPr>
        <w:spacing w:line="240" w:lineRule="auto"/>
        <w:ind w:left="1440" w:hanging="360"/>
        <w:rPr/>
      </w:pPr>
      <w:r w:rsidDel="00000000" w:rsidR="00000000" w:rsidRPr="00000000">
        <w:rPr>
          <w:rtl w:val="0"/>
        </w:rPr>
        <w:t xml:space="preserve">~80% of breast cancer patients are diagnosed with stage 0-II breast cancer.</w:t>
      </w:r>
    </w:p>
    <w:p w:rsidR="00000000" w:rsidDel="00000000" w:rsidP="00000000" w:rsidRDefault="00000000" w:rsidRPr="00000000" w14:paraId="000000AA">
      <w:pPr>
        <w:numPr>
          <w:ilvl w:val="1"/>
          <w:numId w:val="91"/>
        </w:numPr>
        <w:spacing w:line="240" w:lineRule="auto"/>
        <w:ind w:left="1440" w:hanging="360"/>
        <w:rPr/>
      </w:pPr>
      <w:r w:rsidDel="00000000" w:rsidR="00000000" w:rsidRPr="00000000">
        <w:rPr>
          <w:rtl w:val="0"/>
        </w:rPr>
        <w:t xml:space="preserve">Incidence of T3-4 disease decreased by 27% from 1980-1987. Coincides with the institution of mammography (</w:t>
      </w:r>
      <w:r w:rsidDel="00000000" w:rsidR="00000000" w:rsidRPr="00000000">
        <w:rPr>
          <w:rtl w:val="0"/>
        </w:rPr>
        <w:t xml:space="preserve">MMA</w:t>
      </w:r>
      <w:r w:rsidDel="00000000" w:rsidR="00000000" w:rsidRPr="00000000">
        <w:rPr>
          <w:rtl w:val="0"/>
        </w:rPr>
        <w:t xml:space="preserve">).</w:t>
      </w:r>
    </w:p>
    <w:p w:rsidR="00000000" w:rsidDel="00000000" w:rsidP="00000000" w:rsidRDefault="00000000" w:rsidRPr="00000000" w14:paraId="000000AB">
      <w:pPr>
        <w:numPr>
          <w:ilvl w:val="1"/>
          <w:numId w:val="91"/>
        </w:numPr>
        <w:spacing w:line="240" w:lineRule="auto"/>
        <w:ind w:left="1440" w:hanging="360"/>
        <w:rPr/>
      </w:pPr>
      <w:r w:rsidDel="00000000" w:rsidR="00000000" w:rsidRPr="00000000">
        <w:rPr>
          <w:rtl w:val="0"/>
        </w:rPr>
        <w:t xml:space="preserve">SEER analysis from 1992-1999 demonstrated LABC and IBC comprised around 5% and 1% of BrCa.</w:t>
      </w:r>
      <w:r w:rsidDel="00000000" w:rsidR="00000000" w:rsidRPr="00000000">
        <w:rPr>
          <w:rtl w:val="0"/>
        </w:rPr>
      </w:r>
    </w:p>
    <w:p w:rsidR="00000000" w:rsidDel="00000000" w:rsidP="00000000" w:rsidRDefault="00000000" w:rsidRPr="00000000" w14:paraId="000000AC">
      <w:pPr>
        <w:numPr>
          <w:ilvl w:val="0"/>
          <w:numId w:val="91"/>
        </w:numPr>
        <w:spacing w:line="240" w:lineRule="auto"/>
        <w:rPr/>
      </w:pPr>
      <w:r w:rsidDel="00000000" w:rsidR="00000000" w:rsidRPr="00000000">
        <w:rPr>
          <w:rtl w:val="0"/>
        </w:rPr>
        <w:t xml:space="preserve">Incidence of mortality has been decreasing.</w:t>
      </w:r>
    </w:p>
    <w:p w:rsidR="00000000" w:rsidDel="00000000" w:rsidP="00000000" w:rsidRDefault="00000000" w:rsidRPr="00000000" w14:paraId="000000AD">
      <w:pPr>
        <w:numPr>
          <w:ilvl w:val="0"/>
          <w:numId w:val="91"/>
        </w:numPr>
        <w:spacing w:line="240" w:lineRule="auto"/>
        <w:rPr/>
      </w:pPr>
      <w:r w:rsidDel="00000000" w:rsidR="00000000" w:rsidRPr="00000000">
        <w:rPr>
          <w:rtl w:val="0"/>
        </w:rPr>
        <w:t xml:space="preserve">Since 1991, BCM has been declining. Historically more whites had it &gt; 40y, now normalizing 50-59. </w:t>
      </w:r>
    </w:p>
    <w:p w:rsidR="00000000" w:rsidDel="00000000" w:rsidP="00000000" w:rsidRDefault="00000000" w:rsidRPr="00000000" w14:paraId="000000AE">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Risk factors</w:t>
      </w:r>
      <w:r w:rsidDel="00000000" w:rsidR="00000000" w:rsidRPr="00000000">
        <w:rPr>
          <w:rtl w:val="0"/>
        </w:rPr>
        <w:t xml:space="preserve">: Female, age, Fhx, early menarche, late menopause older age at first birth, prolonged HRT (RR 1.7), previous RT, increased MMA breast density, BRCA1/2. </w:t>
      </w:r>
    </w:p>
    <w:p w:rsidR="00000000" w:rsidDel="00000000" w:rsidP="00000000" w:rsidRDefault="00000000" w:rsidRPr="00000000" w14:paraId="000000AF">
      <w:pPr>
        <w:numPr>
          <w:ilvl w:val="1"/>
          <w:numId w:val="91"/>
        </w:numPr>
        <w:spacing w:line="240" w:lineRule="auto"/>
        <w:ind w:left="1440" w:hanging="360"/>
        <w:rPr/>
      </w:pPr>
      <w:r w:rsidDel="00000000" w:rsidR="00000000" w:rsidRPr="00000000">
        <w:rPr>
          <w:rtl w:val="0"/>
        </w:rPr>
        <w:t xml:space="preserve">Only 10% associated with germline mutations.</w:t>
      </w:r>
    </w:p>
    <w:p w:rsidR="00000000" w:rsidDel="00000000" w:rsidP="00000000" w:rsidRDefault="00000000" w:rsidRPr="00000000" w14:paraId="000000B0">
      <w:pPr>
        <w:numPr>
          <w:ilvl w:val="0"/>
          <w:numId w:val="91"/>
        </w:numPr>
        <w:spacing w:line="240" w:lineRule="auto"/>
        <w:rPr/>
      </w:pPr>
      <w:r w:rsidDel="00000000" w:rsidR="00000000" w:rsidRPr="00000000">
        <w:rPr>
          <w:b w:val="1"/>
          <w:rtl w:val="0"/>
        </w:rPr>
        <w:t xml:space="preserve">Prevention</w:t>
      </w:r>
      <w:r w:rsidDel="00000000" w:rsidR="00000000" w:rsidRPr="00000000">
        <w:rPr>
          <w:rtl w:val="0"/>
        </w:rPr>
        <w:t xml:space="preserve">: Avoid HRT! HRT with estrogen and progestin is associated with an increased RR of 1.7.</w:t>
      </w:r>
    </w:p>
    <w:p w:rsidR="00000000" w:rsidDel="00000000" w:rsidP="00000000" w:rsidRDefault="00000000" w:rsidRPr="00000000" w14:paraId="000000B1">
      <w:pPr>
        <w:numPr>
          <w:ilvl w:val="1"/>
          <w:numId w:val="91"/>
        </w:numPr>
        <w:spacing w:line="240" w:lineRule="auto"/>
        <w:ind w:left="1440" w:hanging="360"/>
        <w:rPr>
          <w:u w:val="none"/>
        </w:rPr>
      </w:pPr>
      <w:r w:rsidDel="00000000" w:rsidR="00000000" w:rsidRPr="00000000">
        <w:rPr>
          <w:b w:val="1"/>
          <w:rtl w:val="0"/>
        </w:rPr>
        <w:t xml:space="preserve">HRT Me</w:t>
      </w:r>
      <w:r w:rsidDel="00000000" w:rsidR="00000000" w:rsidRPr="00000000">
        <w:rPr>
          <w:b w:val="1"/>
          <w:rtl w:val="0"/>
        </w:rPr>
        <w:t xml:space="preserve">ta</w:t>
      </w:r>
      <w:r w:rsidDel="00000000" w:rsidR="00000000" w:rsidRPr="00000000">
        <w:rPr>
          <w:rtl w:val="0"/>
        </w:rPr>
        <w:t xml:space="preserve"> [</w:t>
      </w:r>
      <w:hyperlink r:id="rId50">
        <w:r w:rsidDel="00000000" w:rsidR="00000000" w:rsidRPr="00000000">
          <w:rPr>
            <w:rtl w:val="0"/>
          </w:rPr>
          <w:t xml:space="preserve">Lancet '19</w:t>
        </w:r>
      </w:hyperlink>
      <w:r w:rsidDel="00000000" w:rsidR="00000000" w:rsidRPr="00000000">
        <w:rPr>
          <w:rtl w:val="0"/>
        </w:rPr>
        <w:t xml:space="preserve">]: Lean women see increases in breast cancer risk with menopausal HRT.</w:t>
      </w:r>
    </w:p>
    <w:p w:rsidR="00000000" w:rsidDel="00000000" w:rsidP="00000000" w:rsidRDefault="00000000" w:rsidRPr="00000000" w14:paraId="000000B2">
      <w:pPr>
        <w:spacing w:line="240" w:lineRule="auto"/>
        <w:ind w:left="1440" w:firstLine="0"/>
        <w:rPr/>
      </w:pPr>
      <w:r w:rsidDel="00000000" w:rsidR="00000000" w:rsidRPr="00000000">
        <w:rPr>
          <w:rtl w:val="0"/>
        </w:rPr>
        <w:t xml:space="preserve">Any type of menopausal HRT (except vaginal estrogen) was associated with an increased risk of breast cancer. For example, combination MHT x 5 years in an average weight woman resulted in a 2% absolute increase in breast cancer at 20 years. Estrogen-alone MHT x 5 years resulted in a 0.5% absolute increase in breast cancer at 20 years. These rates roughly double for double the duration. Interestingly, the excess risk from MHT was attenuated by weight—but not how you might think. While lean women saw increases in breast cancer risk with MHT, MHT (particularly estrogen alone) didn’t really seem to increase the already-elevated baseline risk among obese women.</w:t>
      </w:r>
    </w:p>
    <w:p w:rsidR="00000000" w:rsidDel="00000000" w:rsidP="00000000" w:rsidRDefault="00000000" w:rsidRPr="00000000" w14:paraId="000000B3">
      <w:pPr>
        <w:spacing w:line="240" w:lineRule="auto"/>
        <w:ind w:left="1440" w:firstLine="0"/>
        <w:rPr/>
      </w:pPr>
      <w:r w:rsidDel="00000000" w:rsidR="00000000" w:rsidRPr="00000000">
        <w:rPr>
          <w:rtl w:val="0"/>
        </w:rPr>
        <w:t xml:space="preserve">TBL</w:t>
      </w:r>
      <w:hyperlink r:id="rId51">
        <w:r w:rsidDel="00000000" w:rsidR="00000000" w:rsidRPr="00000000">
          <w:rPr>
            <w:vertAlign w:val="superscript"/>
            <w:rtl w:val="0"/>
          </w:rPr>
          <w:t xml:space="preserve">QS</w:t>
        </w:r>
      </w:hyperlink>
      <w:r w:rsidDel="00000000" w:rsidR="00000000" w:rsidRPr="00000000">
        <w:rPr>
          <w:rtl w:val="0"/>
        </w:rPr>
        <w:t xml:space="preserve">: Systemic (read: not topical) hormone replacement in post-menopausal women increases the risk of breast cancer in proportion to duration and inverse proportion to BMI.</w:t>
      </w:r>
    </w:p>
    <w:p w:rsidR="00000000" w:rsidDel="00000000" w:rsidP="00000000" w:rsidRDefault="00000000" w:rsidRPr="00000000" w14:paraId="000000B4">
      <w:pPr>
        <w:numPr>
          <w:ilvl w:val="1"/>
          <w:numId w:val="91"/>
        </w:numPr>
        <w:spacing w:line="240" w:lineRule="auto"/>
        <w:ind w:left="1440" w:hanging="360"/>
        <w:rPr/>
      </w:pPr>
      <w:r w:rsidDel="00000000" w:rsidR="00000000" w:rsidRPr="00000000">
        <w:rPr>
          <w:b w:val="1"/>
          <w:rtl w:val="0"/>
        </w:rPr>
        <w:t xml:space="preserve">Million Women Study </w:t>
      </w:r>
      <w:r w:rsidDel="00000000" w:rsidR="00000000" w:rsidRPr="00000000">
        <w:rPr>
          <w:rtl w:val="0"/>
        </w:rPr>
        <w:t xml:space="preserve">[</w:t>
      </w:r>
      <w:hyperlink r:id="rId52">
        <w:r w:rsidDel="00000000" w:rsidR="00000000" w:rsidRPr="00000000">
          <w:rPr>
            <w:rtl w:val="0"/>
          </w:rPr>
          <w:t xml:space="preserve">Beral Lancet '19</w:t>
        </w:r>
      </w:hyperlink>
      <w:r w:rsidDel="00000000" w:rsidR="00000000" w:rsidRPr="00000000">
        <w:rPr>
          <w:rtl w:val="0"/>
        </w:rPr>
        <w:t xml:space="preserve">]:</w:t>
      </w:r>
    </w:p>
    <w:p w:rsidR="00000000" w:rsidDel="00000000" w:rsidP="00000000" w:rsidRDefault="00000000" w:rsidRPr="00000000" w14:paraId="000000B5">
      <w:pPr>
        <w:spacing w:line="240" w:lineRule="auto"/>
        <w:ind w:left="1440" w:firstLine="0"/>
        <w:rPr/>
      </w:pPr>
      <w:r w:rsidDel="00000000" w:rsidR="00000000" w:rsidRPr="00000000">
        <w:rPr>
          <w:rtl w:val="0"/>
        </w:rPr>
        <w:t xml:space="preserve">1/3 of women were taking MHT upon enrollment, while another 15% had a history of MHT. Alas, these women with a history of MHT saw a significant increase in breast cancer mortality over the next 20 years. While the increased risk was seen across all groups, women taking combination MHT for over 5 years had a particularly increased risk.</w:t>
      </w:r>
    </w:p>
    <w:p w:rsidR="00000000" w:rsidDel="00000000" w:rsidP="00000000" w:rsidRDefault="00000000" w:rsidRPr="00000000" w14:paraId="000000B6">
      <w:pPr>
        <w:spacing w:line="240" w:lineRule="auto"/>
        <w:ind w:left="1440" w:firstLine="0"/>
        <w:rPr/>
      </w:pPr>
      <w:r w:rsidDel="00000000" w:rsidR="00000000" w:rsidRPr="00000000">
        <w:rPr>
          <w:rtl w:val="0"/>
        </w:rPr>
        <w:t xml:space="preserve">TBL</w:t>
      </w:r>
      <w:hyperlink r:id="rId53">
        <w:r w:rsidDel="00000000" w:rsidR="00000000" w:rsidRPr="00000000">
          <w:rPr>
            <w:vertAlign w:val="superscript"/>
            <w:rtl w:val="0"/>
          </w:rPr>
          <w:t xml:space="preserve">QS</w:t>
        </w:r>
      </w:hyperlink>
      <w:r w:rsidDel="00000000" w:rsidR="00000000" w:rsidRPr="00000000">
        <w:rPr>
          <w:rtl w:val="0"/>
        </w:rPr>
        <w:t xml:space="preserve">: The excess breast cancers associated with prolonged combination menopausal hormone replacement are also </w:t>
      </w:r>
      <w:r w:rsidDel="00000000" w:rsidR="00000000" w:rsidRPr="00000000">
        <w:rPr>
          <w:rtl w:val="0"/>
        </w:rPr>
        <w:t xml:space="preserve">associated with an increased risk of breast cancer mortality.</w:t>
      </w:r>
    </w:p>
    <w:bookmarkStart w:colFirst="0" w:colLast="0" w:name="ln5sj77v2vpl" w:id="5"/>
    <w:bookmarkEnd w:id="5"/>
    <w:p w:rsidR="00000000" w:rsidDel="00000000" w:rsidP="00000000" w:rsidRDefault="00000000" w:rsidRPr="00000000" w14:paraId="000000B7">
      <w:pPr>
        <w:numPr>
          <w:ilvl w:val="0"/>
          <w:numId w:val="91"/>
        </w:numPr>
        <w:spacing w:line="240" w:lineRule="auto"/>
        <w:rPr>
          <w:b w:val="1"/>
        </w:rPr>
      </w:pPr>
      <w:r w:rsidDel="00000000" w:rsidR="00000000" w:rsidRPr="00000000">
        <w:rPr>
          <w:b w:val="1"/>
          <w:rtl w:val="0"/>
        </w:rPr>
        <w:t xml:space="preserve">Choroidal mets</w:t>
      </w:r>
    </w:p>
    <w:p w:rsidR="00000000" w:rsidDel="00000000" w:rsidP="00000000" w:rsidRDefault="00000000" w:rsidRPr="00000000" w14:paraId="000000B8">
      <w:pPr>
        <w:numPr>
          <w:ilvl w:val="1"/>
          <w:numId w:val="91"/>
        </w:numPr>
        <w:spacing w:line="240" w:lineRule="auto"/>
        <w:ind w:left="1440" w:hanging="360"/>
        <w:rPr/>
      </w:pPr>
      <w:r w:rsidDel="00000000" w:rsidR="00000000" w:rsidRPr="00000000">
        <w:rPr>
          <w:rtl w:val="0"/>
        </w:rPr>
        <w:t xml:space="preserve">Optho exam, MRI brain and spine, consider bx and LP.</w:t>
      </w:r>
    </w:p>
    <w:p w:rsidR="00000000" w:rsidDel="00000000" w:rsidP="00000000" w:rsidRDefault="00000000" w:rsidRPr="00000000" w14:paraId="000000B9">
      <w:pPr>
        <w:numPr>
          <w:ilvl w:val="1"/>
          <w:numId w:val="91"/>
        </w:numPr>
        <w:spacing w:line="240" w:lineRule="auto"/>
        <w:ind w:left="1440" w:hanging="360"/>
        <w:rPr/>
      </w:pPr>
      <w:r w:rsidDel="00000000" w:rsidR="00000000" w:rsidRPr="00000000">
        <w:rPr>
          <w:rtl w:val="0"/>
        </w:rPr>
        <w:t xml:space="preserve">EBRT 40/20, 45-50.4/25-28. HBB at canthus to protect lens/gland - posterior border is posterior globe.</w:t>
      </w:r>
    </w:p>
    <w:p w:rsidR="00000000" w:rsidDel="00000000" w:rsidP="00000000" w:rsidRDefault="00000000" w:rsidRPr="00000000" w14:paraId="000000BA">
      <w:pPr>
        <w:numPr>
          <w:ilvl w:val="1"/>
          <w:numId w:val="91"/>
        </w:numPr>
        <w:spacing w:line="240" w:lineRule="auto"/>
        <w:ind w:left="1440" w:hanging="360"/>
        <w:rPr/>
      </w:pPr>
      <w:r w:rsidDel="00000000" w:rsidR="00000000" w:rsidRPr="00000000">
        <w:rPr>
          <w:rtl w:val="0"/>
        </w:rPr>
        <w:t xml:space="preserve">Plaque if &lt;18x18 mm at base and &lt; 1 cm deep: Rx 45 Gy to apex over 96h with I-125.</w:t>
      </w:r>
    </w:p>
    <w:bookmarkStart w:colFirst="0" w:colLast="0" w:name="ijj8zfg3uj39" w:id="6"/>
    <w:bookmarkEnd w:id="6"/>
    <w:p w:rsidR="00000000" w:rsidDel="00000000" w:rsidP="00000000" w:rsidRDefault="00000000" w:rsidRPr="00000000" w14:paraId="000000BB">
      <w:pPr>
        <w:numPr>
          <w:ilvl w:val="0"/>
          <w:numId w:val="91"/>
        </w:numPr>
        <w:spacing w:line="240" w:lineRule="auto"/>
        <w:rPr>
          <w:u w:val="none"/>
        </w:rPr>
      </w:pPr>
      <w:r w:rsidDel="00000000" w:rsidR="00000000" w:rsidRPr="00000000">
        <w:rPr>
          <w:b w:val="1"/>
          <w:rtl w:val="0"/>
        </w:rPr>
        <w:t xml:space="preserve">The Landmark Series: Adjuvant RT for Breast Cancer</w:t>
      </w:r>
      <w:r w:rsidDel="00000000" w:rsidR="00000000" w:rsidRPr="00000000">
        <w:rPr>
          <w:rtl w:val="0"/>
        </w:rPr>
        <w:t xml:space="preserve"> [</w:t>
      </w:r>
      <w:hyperlink r:id="rId54">
        <w:r w:rsidDel="00000000" w:rsidR="00000000" w:rsidRPr="00000000">
          <w:rPr>
            <w:rtl w:val="0"/>
          </w:rPr>
          <w:t xml:space="preserve">Valente &amp; Shah, Surg Onc '20</w:t>
        </w:r>
      </w:hyperlink>
      <w:r w:rsidDel="00000000" w:rsidR="00000000" w:rsidRPr="00000000">
        <w:rPr>
          <w:rtl w:val="0"/>
        </w:rPr>
        <w:t xml:space="preserve">]:</w:t>
      </w:r>
    </w:p>
    <w:p w:rsidR="00000000" w:rsidDel="00000000" w:rsidP="00000000" w:rsidRDefault="00000000" w:rsidRPr="00000000" w14:paraId="000000BC">
      <w:pPr>
        <w:spacing w:line="240" w:lineRule="auto"/>
        <w:ind w:firstLine="720"/>
        <w:rPr/>
      </w:pPr>
      <w:r w:rsidDel="00000000" w:rsidR="00000000" w:rsidRPr="00000000">
        <w:rPr>
          <w:rtl w:val="0"/>
        </w:rPr>
        <w:t xml:space="preserve">BCT demonstrates a LC and BCM benefit, while PMRT demonstrates improved OS for appropriately selected patients.</w:t>
      </w:r>
    </w:p>
    <w:p w:rsidR="00000000" w:rsidDel="00000000" w:rsidP="00000000" w:rsidRDefault="00000000" w:rsidRPr="00000000" w14:paraId="000000BD">
      <w:pPr>
        <w:numPr>
          <w:ilvl w:val="1"/>
          <w:numId w:val="91"/>
        </w:numPr>
        <w:spacing w:line="240" w:lineRule="auto"/>
        <w:ind w:left="1440" w:hanging="360"/>
        <w:rPr>
          <w:u w:val="none"/>
        </w:rPr>
      </w:pPr>
      <w:r w:rsidDel="00000000" w:rsidR="00000000" w:rsidRPr="00000000">
        <w:rPr>
          <w:rtl w:val="0"/>
        </w:rPr>
        <w:t xml:space="preserve">A must-read review discussing BCT and mastectomy, PMRT, Hypofractionation, adjuvant RT with a positive sentinel lymph node, adjuvant RT with ALND, PBI with BT or 3D, and IORT.</w:t>
      </w:r>
    </w:p>
    <w:p w:rsidR="00000000" w:rsidDel="00000000" w:rsidP="00000000" w:rsidRDefault="00000000" w:rsidRPr="00000000" w14:paraId="000000BE">
      <w:pPr>
        <w:widowControl w:val="0"/>
        <w:jc w:val="center"/>
        <w:rPr>
          <w:b w:val="1"/>
        </w:rPr>
      </w:pPr>
      <w:hyperlink r:id="rId55">
        <w:r w:rsidDel="00000000" w:rsidR="00000000" w:rsidRPr="00000000">
          <w:rPr>
            <w:color w:val="1155cc"/>
            <w:u w:val="single"/>
          </w:rPr>
          <w:drawing>
            <wp:inline distB="114300" distT="114300" distL="114300" distR="114300">
              <wp:extent cx="3163798" cy="3154680"/>
              <wp:effectExtent b="12700" l="12700" r="12700" t="12700"/>
              <wp:docPr id="32"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3163798" cy="3154680"/>
                      </a:xfrm>
                      <a:prstGeom prst="rect"/>
                      <a:ln w="12700">
                        <a:solidFill>
                          <a:srgbClr val="000000"/>
                        </a:solidFill>
                        <a:prstDash val="solid"/>
                      </a:ln>
                    </pic:spPr>
                  </pic:pic>
                </a:graphicData>
              </a:graphic>
            </wp:inline>
          </w:drawing>
        </w:r>
      </w:hyperlink>
      <w:hyperlink r:id="rId57">
        <w:r w:rsidDel="00000000" w:rsidR="00000000" w:rsidRPr="00000000">
          <w:rPr>
            <w:color w:val="1155cc"/>
            <w:u w:val="single"/>
          </w:rPr>
          <w:drawing>
            <wp:inline distB="114300" distT="114300" distL="114300" distR="114300">
              <wp:extent cx="3346149" cy="3154680"/>
              <wp:effectExtent b="12700" l="12700" r="12700" t="12700"/>
              <wp:docPr id="12"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3346149" cy="31546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BF">
      <w:pPr>
        <w:spacing w:line="240" w:lineRule="auto"/>
        <w:ind w:left="0" w:firstLine="0"/>
        <w:rPr>
          <w:b w:val="1"/>
        </w:rPr>
      </w:pPr>
      <w:r w:rsidDel="00000000" w:rsidR="00000000" w:rsidRPr="00000000">
        <w:rPr>
          <w:rtl w:val="0"/>
        </w:rPr>
      </w:r>
    </w:p>
    <w:tbl>
      <w:tblPr>
        <w:tblStyle w:val="Table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njsvjce6lsr0" w:id="7"/>
          <w:bookmarkEnd w:id="7"/>
          <w:p w:rsidR="00000000" w:rsidDel="00000000" w:rsidP="00000000" w:rsidRDefault="00000000" w:rsidRPr="00000000" w14:paraId="000000C0">
            <w:pPr>
              <w:ind w:left="0" w:firstLine="0"/>
              <w:rPr/>
            </w:pPr>
            <w:r w:rsidDel="00000000" w:rsidR="00000000" w:rsidRPr="00000000">
              <w:rPr>
                <w:b w:val="1"/>
                <w:rtl w:val="0"/>
              </w:rPr>
              <w:t xml:space="preserve">When is a woman menopausal?</w:t>
            </w:r>
            <w:r w:rsidDel="00000000" w:rsidR="00000000" w:rsidRPr="00000000">
              <w:rPr>
                <w:rtl w:val="0"/>
              </w:rPr>
              <w:t xml:space="preserve"> </w:t>
            </w:r>
          </w:p>
          <w:p w:rsidR="00000000" w:rsidDel="00000000" w:rsidP="00000000" w:rsidRDefault="00000000" w:rsidRPr="00000000" w14:paraId="000000C1">
            <w:pPr>
              <w:ind w:left="0" w:firstLine="0"/>
              <w:rPr/>
            </w:pPr>
            <w:r w:rsidDel="00000000" w:rsidR="00000000" w:rsidRPr="00000000">
              <w:rPr>
                <w:rtl w:val="0"/>
              </w:rPr>
              <w:t xml:space="preserve">Instant.Oncology: [</w:t>
            </w:r>
            <w:hyperlink r:id="rId59">
              <w:r w:rsidDel="00000000" w:rsidR="00000000" w:rsidRPr="00000000">
                <w:rPr>
                  <w:rtl w:val="0"/>
                </w:rPr>
                <w:t xml:space="preserve">Bone remodeling</w:t>
              </w:r>
            </w:hyperlink>
            <w:r w:rsidDel="00000000" w:rsidR="00000000" w:rsidRPr="00000000">
              <w:rPr>
                <w:rtl w:val="0"/>
              </w:rPr>
              <w:t xml:space="preserve">]</w:t>
            </w:r>
          </w:p>
          <w:p w:rsidR="00000000" w:rsidDel="00000000" w:rsidP="00000000" w:rsidRDefault="00000000" w:rsidRPr="00000000" w14:paraId="000000C2">
            <w:pPr>
              <w:numPr>
                <w:ilvl w:val="0"/>
                <w:numId w:val="116"/>
              </w:numPr>
              <w:rPr>
                <w:u w:val="none"/>
              </w:rPr>
            </w:pPr>
            <w:r w:rsidDel="00000000" w:rsidR="00000000" w:rsidRPr="00000000">
              <w:rPr>
                <w:rFonts w:ascii="Gungsuh" w:cs="Gungsuh" w:eastAsia="Gungsuh" w:hAnsi="Gungsuh"/>
                <w:rtl w:val="0"/>
              </w:rPr>
              <w:t xml:space="preserve">H/o BSO, Age &gt; 60, Age &lt; 60 and amenorrheic for ≥ 12 months in the absence of therapy.* </w:t>
            </w:r>
          </w:p>
          <w:p w:rsidR="00000000" w:rsidDel="00000000" w:rsidP="00000000" w:rsidRDefault="00000000" w:rsidRPr="00000000" w14:paraId="000000C3">
            <w:pPr>
              <w:ind w:firstLine="720"/>
              <w:rPr>
                <w:b w:val="1"/>
              </w:rPr>
            </w:pPr>
            <w:r w:rsidDel="00000000" w:rsidR="00000000" w:rsidRPr="00000000">
              <w:rPr>
                <w:rtl w:val="0"/>
              </w:rPr>
              <w:t xml:space="preserve">*If on tamoxifen or toremifene, must have FSH and estradiol in post-menopausal range (i.e. FSH &gt; ~25.8 mIU/mL)</w:t>
            </w:r>
            <w:r w:rsidDel="00000000" w:rsidR="00000000" w:rsidRPr="00000000">
              <w:rPr>
                <w:rtl w:val="0"/>
              </w:rPr>
            </w:r>
          </w:p>
        </w:tc>
      </w:tr>
    </w:tbl>
    <w:p w:rsidR="00000000" w:rsidDel="00000000" w:rsidP="00000000" w:rsidRDefault="00000000" w:rsidRPr="00000000" w14:paraId="000000C4">
      <w:pPr>
        <w:spacing w:line="240" w:lineRule="auto"/>
        <w:ind w:left="0" w:firstLine="0"/>
        <w:rPr>
          <w:b w:val="1"/>
        </w:rPr>
      </w:pPr>
      <w:r w:rsidDel="00000000" w:rsidR="00000000" w:rsidRPr="00000000">
        <w:rPr>
          <w:rtl w:val="0"/>
        </w:rPr>
      </w:r>
    </w:p>
    <w:p w:rsidR="00000000" w:rsidDel="00000000" w:rsidP="00000000" w:rsidRDefault="00000000" w:rsidRPr="00000000" w14:paraId="000000C5">
      <w:pPr>
        <w:spacing w:line="240" w:lineRule="auto"/>
        <w:ind w:left="0" w:firstLine="0"/>
        <w:rPr>
          <w:b w:val="1"/>
        </w:rPr>
      </w:pPr>
      <w:r w:rsidDel="00000000" w:rsidR="00000000" w:rsidRPr="00000000">
        <w:rPr>
          <w:b w:val="1"/>
          <w:rtl w:val="0"/>
        </w:rPr>
        <w:t xml:space="preserve">Pregnancy</w:t>
      </w:r>
    </w:p>
    <w:p w:rsidR="00000000" w:rsidDel="00000000" w:rsidP="00000000" w:rsidRDefault="00000000" w:rsidRPr="00000000" w14:paraId="000000C6">
      <w:pPr>
        <w:spacing w:line="240" w:lineRule="auto"/>
        <w:ind w:left="0" w:firstLine="0"/>
        <w:rPr/>
      </w:pPr>
      <w:r w:rsidDel="00000000" w:rsidR="00000000" w:rsidRPr="00000000">
        <w:rPr>
          <w:rtl w:val="0"/>
        </w:rPr>
        <w:t xml:space="preserve">Instant.Oncology: [</w:t>
      </w:r>
      <w:hyperlink r:id="rId60">
        <w:r w:rsidDel="00000000" w:rsidR="00000000" w:rsidRPr="00000000">
          <w:rPr>
            <w:rtl w:val="0"/>
          </w:rPr>
          <w:t xml:space="preserve">Fertility options for patients</w:t>
        </w:r>
      </w:hyperlink>
      <w:r w:rsidDel="00000000" w:rsidR="00000000" w:rsidRPr="00000000">
        <w:rPr>
          <w:rtl w:val="0"/>
        </w:rPr>
        <w:t xml:space="preserve">]</w:t>
      </w:r>
    </w:p>
    <w:p w:rsidR="00000000" w:rsidDel="00000000" w:rsidP="00000000" w:rsidRDefault="00000000" w:rsidRPr="00000000" w14:paraId="000000C7">
      <w:pPr>
        <w:numPr>
          <w:ilvl w:val="0"/>
          <w:numId w:val="91"/>
        </w:numPr>
        <w:spacing w:line="240" w:lineRule="auto"/>
        <w:rPr/>
      </w:pPr>
      <w:r w:rsidDel="00000000" w:rsidR="00000000" w:rsidRPr="00000000">
        <w:rPr>
          <w:rtl w:val="0"/>
        </w:rPr>
        <w:t xml:space="preserve">Consider MRI (no CT).</w:t>
      </w:r>
    </w:p>
    <w:p w:rsidR="00000000" w:rsidDel="00000000" w:rsidP="00000000" w:rsidRDefault="00000000" w:rsidRPr="00000000" w14:paraId="000000C8">
      <w:pPr>
        <w:numPr>
          <w:ilvl w:val="0"/>
          <w:numId w:val="91"/>
        </w:numPr>
        <w:spacing w:line="240" w:lineRule="auto"/>
        <w:rPr/>
      </w:pPr>
      <w:r w:rsidDel="00000000" w:rsidR="00000000" w:rsidRPr="00000000">
        <w:rPr>
          <w:rtl w:val="0"/>
        </w:rPr>
        <w:t xml:space="preserve">Same prognosis as non-pregnant women.</w:t>
      </w:r>
    </w:p>
    <w:p w:rsidR="00000000" w:rsidDel="00000000" w:rsidP="00000000" w:rsidRDefault="00000000" w:rsidRPr="00000000" w14:paraId="000000C9">
      <w:pPr>
        <w:numPr>
          <w:ilvl w:val="0"/>
          <w:numId w:val="91"/>
        </w:numPr>
        <w:spacing w:line="240" w:lineRule="auto"/>
        <w:rPr/>
      </w:pPr>
      <w:r w:rsidDel="00000000" w:rsidR="00000000" w:rsidRPr="00000000">
        <w:rPr>
          <w:b w:val="1"/>
          <w:rtl w:val="0"/>
        </w:rPr>
        <w:t xml:space="preserve">1st trimester</w:t>
      </w:r>
      <w:r w:rsidDel="00000000" w:rsidR="00000000" w:rsidRPr="00000000">
        <w:rPr>
          <w:rtl w:val="0"/>
        </w:rPr>
        <w:t xml:space="preserve">: Discuss </w:t>
      </w:r>
      <w:r w:rsidDel="00000000" w:rsidR="00000000" w:rsidRPr="00000000">
        <w:rPr>
          <w:b w:val="1"/>
          <w:rtl w:val="0"/>
        </w:rPr>
        <w:t xml:space="preserve">termination</w:t>
      </w:r>
      <w:r w:rsidDel="00000000" w:rsidR="00000000" w:rsidRPr="00000000">
        <w:rPr>
          <w:rtl w:val="0"/>
        </w:rPr>
        <w:t xml:space="preserve">. MRM + </w:t>
      </w:r>
      <w:r w:rsidDel="00000000" w:rsidR="00000000" w:rsidRPr="00000000">
        <w:rPr>
          <w:rFonts w:ascii="Cardo" w:cs="Cardo" w:eastAsia="Cardo" w:hAnsi="Cardo"/>
          <w:rtl w:val="0"/>
        </w:rPr>
        <w:t xml:space="preserve">ALND→</w:t>
      </w:r>
      <w:r w:rsidDel="00000000" w:rsidR="00000000" w:rsidRPr="00000000">
        <w:rPr>
          <w:rFonts w:ascii="Cardo" w:cs="Cardo" w:eastAsia="Cardo" w:hAnsi="Cardo"/>
          <w:rtl w:val="0"/>
        </w:rPr>
        <w:t xml:space="preserve"> Chemo in 2nd trimester→ delivery→ RT→ Tam.</w:t>
      </w:r>
    </w:p>
    <w:p w:rsidR="00000000" w:rsidDel="00000000" w:rsidP="00000000" w:rsidRDefault="00000000" w:rsidRPr="00000000" w14:paraId="000000CA">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2nd trimester</w:t>
      </w:r>
      <w:r w:rsidDel="00000000" w:rsidR="00000000" w:rsidRPr="00000000">
        <w:rPr>
          <w:rtl w:val="0"/>
        </w:rPr>
        <w:t xml:space="preserve">: Surgery can include BCS and ALND (no SLNB).</w:t>
      </w:r>
    </w:p>
    <w:p w:rsidR="00000000" w:rsidDel="00000000" w:rsidP="00000000" w:rsidRDefault="00000000" w:rsidRPr="00000000" w14:paraId="000000CB">
      <w:pPr>
        <w:numPr>
          <w:ilvl w:val="1"/>
          <w:numId w:val="91"/>
        </w:numPr>
        <w:spacing w:line="240" w:lineRule="auto"/>
        <w:ind w:left="1440" w:hanging="360"/>
        <w:rPr/>
      </w:pPr>
      <w:r w:rsidDel="00000000" w:rsidR="00000000" w:rsidRPr="00000000">
        <w:rPr>
          <w:rtl w:val="0"/>
        </w:rPr>
        <w:t xml:space="preserve">Non-taxane based chemo in 2nd and 3rd trimesters: FAC most common.</w:t>
      </w:r>
    </w:p>
    <w:p w:rsidR="00000000" w:rsidDel="00000000" w:rsidP="00000000" w:rsidRDefault="00000000" w:rsidRPr="00000000" w14:paraId="000000CC">
      <w:pPr>
        <w:numPr>
          <w:ilvl w:val="2"/>
          <w:numId w:val="91"/>
        </w:numPr>
        <w:spacing w:line="240" w:lineRule="auto"/>
        <w:ind w:left="2160" w:hanging="360"/>
        <w:rPr/>
      </w:pPr>
      <w:r w:rsidDel="00000000" w:rsidR="00000000" w:rsidRPr="00000000">
        <w:rPr>
          <w:b w:val="1"/>
          <w:rtl w:val="0"/>
        </w:rPr>
        <w:t xml:space="preserve">FAC</w:t>
      </w:r>
      <w:r w:rsidDel="00000000" w:rsidR="00000000" w:rsidRPr="00000000">
        <w:rPr>
          <w:rtl w:val="0"/>
        </w:rPr>
        <w:t xml:space="preserve">: 5-FU, doxorubicin, cyclophosphamide. </w:t>
      </w:r>
      <w:r w:rsidDel="00000000" w:rsidR="00000000" w:rsidRPr="00000000">
        <w:rPr>
          <w:i w:val="1"/>
          <w:rtl w:val="0"/>
        </w:rPr>
        <w:t xml:space="preserve">Non-taxane chemo, most common for pregnant women.</w:t>
      </w:r>
      <w:r w:rsidDel="00000000" w:rsidR="00000000" w:rsidRPr="00000000">
        <w:rPr>
          <w:rtl w:val="0"/>
        </w:rPr>
      </w:r>
    </w:p>
    <w:p w:rsidR="00000000" w:rsidDel="00000000" w:rsidP="00000000" w:rsidRDefault="00000000" w:rsidRPr="00000000" w14:paraId="000000CD">
      <w:pPr>
        <w:numPr>
          <w:ilvl w:val="0"/>
          <w:numId w:val="91"/>
        </w:numPr>
        <w:spacing w:line="240" w:lineRule="auto"/>
        <w:rPr/>
      </w:pPr>
      <w:r w:rsidDel="00000000" w:rsidR="00000000" w:rsidRPr="00000000">
        <w:rPr>
          <w:rtl w:val="0"/>
        </w:rPr>
        <w:t xml:space="preserve">No Tam/AI or SLN dye during pregnancy. No RT in any trimester.</w:t>
      </w:r>
    </w:p>
    <w:p w:rsidR="00000000" w:rsidDel="00000000" w:rsidP="00000000" w:rsidRDefault="00000000" w:rsidRPr="00000000" w14:paraId="000000CE">
      <w:pPr>
        <w:spacing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tbl>
      <w:tblPr>
        <w:tblStyle w:val="Table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3aqx4kfnqf7b" w:id="8"/>
          <w:bookmarkEnd w:id="8"/>
          <w:p w:rsidR="00000000" w:rsidDel="00000000" w:rsidP="00000000" w:rsidRDefault="00000000" w:rsidRPr="00000000" w14:paraId="000000D0">
            <w:pPr>
              <w:ind w:left="0" w:firstLine="0"/>
              <w:rPr/>
            </w:pPr>
            <w:r w:rsidDel="00000000" w:rsidR="00000000" w:rsidRPr="00000000">
              <w:rPr>
                <w:b w:val="1"/>
                <w:rtl w:val="0"/>
              </w:rPr>
              <w:t xml:space="preserve">Simplified BRCA Testing Criteria</w:t>
            </w:r>
            <w:r w:rsidDel="00000000" w:rsidR="00000000" w:rsidRPr="00000000">
              <w:rPr>
                <w:rtl w:val="0"/>
              </w:rPr>
              <w:t xml:space="preserve"> [</w:t>
            </w:r>
            <w:hyperlink r:id="rId61">
              <w:r w:rsidDel="00000000" w:rsidR="00000000" w:rsidRPr="00000000">
                <w:rPr>
                  <w:rtl w:val="0"/>
                </w:rPr>
                <w:t xml:space="preserve">Mainstream Cancer Genetics</w:t>
              </w:r>
            </w:hyperlink>
            <w:r w:rsidDel="00000000" w:rsidR="00000000" w:rsidRPr="00000000">
              <w:rPr>
                <w:rtl w:val="0"/>
              </w:rPr>
              <w:t xml:space="preserve">], Prospectively validated [</w:t>
            </w:r>
            <w:hyperlink r:id="rId62">
              <w:r w:rsidDel="00000000" w:rsidR="00000000" w:rsidRPr="00000000">
                <w:rPr>
                  <w:rtl w:val="0"/>
                </w:rPr>
                <w:t xml:space="preserve">Kemp JAMA Onc '19</w:t>
              </w:r>
            </w:hyperlink>
            <w:r w:rsidDel="00000000" w:rsidR="00000000" w:rsidRPr="00000000">
              <w:rPr>
                <w:rtl w:val="0"/>
              </w:rPr>
              <w:t xml:space="preserve">]:</w:t>
              <w:br w:type="textWrapping"/>
              <w:t xml:space="preserve">Family History is a thing of the past. Relying on complicated family medical trees to decipher who should and shouldn’t be tested for BRCA-mutations has led to some serious undertesting of people at risk. This is due to a couple of reasons: (1) it’s complicated, and (2) patients don’t know their family medical trees.</w:t>
            </w:r>
          </w:p>
          <w:p w:rsidR="00000000" w:rsidDel="00000000" w:rsidP="00000000" w:rsidRDefault="00000000" w:rsidRPr="00000000" w14:paraId="000000D1">
            <w:pPr>
              <w:ind w:left="0" w:firstLine="0"/>
              <w:rPr/>
            </w:pPr>
            <w:r w:rsidDel="00000000" w:rsidR="00000000" w:rsidRPr="00000000">
              <w:rPr>
                <w:rtl w:val="0"/>
              </w:rPr>
              <w:t xml:space="preserve">TBL</w:t>
            </w:r>
            <w:hyperlink r:id="rId63">
              <w:r w:rsidDel="00000000" w:rsidR="00000000" w:rsidRPr="00000000">
                <w:rPr>
                  <w:vertAlign w:val="superscript"/>
                  <w:rtl w:val="0"/>
                </w:rPr>
                <w:t xml:space="preserve">QS</w:t>
              </w:r>
            </w:hyperlink>
            <w:r w:rsidDel="00000000" w:rsidR="00000000" w:rsidRPr="00000000">
              <w:rPr>
                <w:rtl w:val="0"/>
              </w:rPr>
              <w:t xml:space="preserve">: Five simple cancer criteria can be used to identify patients with 10% risk of harboring a BRCA-mutation, making way for a streamlined and cost-effective testing approach with no middle man.</w:t>
            </w:r>
          </w:p>
          <w:p w:rsidR="00000000" w:rsidDel="00000000" w:rsidP="00000000" w:rsidRDefault="00000000" w:rsidRPr="00000000" w14:paraId="000000D2">
            <w:pPr>
              <w:numPr>
                <w:ilvl w:val="0"/>
                <w:numId w:val="51"/>
              </w:numPr>
            </w:pPr>
            <w:r w:rsidDel="00000000" w:rsidR="00000000" w:rsidRPr="00000000">
              <w:rPr>
                <w:b w:val="1"/>
                <w:rtl w:val="0"/>
              </w:rPr>
              <w:t xml:space="preserve">MCG BRCA Testing Eligibility Criteria</w:t>
            </w:r>
            <w:r w:rsidDel="00000000" w:rsidR="00000000" w:rsidRPr="00000000">
              <w:rPr>
                <w:rtl w:val="0"/>
              </w:rPr>
              <w:t xml:space="preserve">: </w:t>
            </w:r>
            <w:r w:rsidDel="00000000" w:rsidR="00000000" w:rsidRPr="00000000">
              <w:rPr>
                <w:b w:val="1"/>
                <w:rtl w:val="0"/>
              </w:rPr>
              <w:t xml:space="preserve">An individual with any of the following</w:t>
            </w:r>
            <w:r w:rsidDel="00000000" w:rsidR="00000000" w:rsidRPr="00000000">
              <w:rPr>
                <w:rtl w:val="0"/>
              </w:rPr>
              <w:t xml:space="preserve">:</w:t>
            </w:r>
          </w:p>
          <w:p w:rsidR="00000000" w:rsidDel="00000000" w:rsidP="00000000" w:rsidRDefault="00000000" w:rsidRPr="00000000" w14:paraId="000000D3">
            <w:pPr>
              <w:numPr>
                <w:ilvl w:val="1"/>
                <w:numId w:val="51"/>
              </w:numPr>
              <w:ind w:left="1440" w:hanging="360"/>
            </w:pPr>
            <w:r w:rsidDel="00000000" w:rsidR="00000000" w:rsidRPr="00000000">
              <w:rPr>
                <w:b w:val="1"/>
                <w:rtl w:val="0"/>
              </w:rPr>
              <w:t xml:space="preserve">Ovarian cancer</w:t>
            </w:r>
            <w:r w:rsidDel="00000000" w:rsidR="00000000" w:rsidRPr="00000000">
              <w:rPr>
                <w:rtl w:val="0"/>
              </w:rPr>
              <w:t xml:space="preserve">.</w:t>
            </w:r>
          </w:p>
          <w:p w:rsidR="00000000" w:rsidDel="00000000" w:rsidP="00000000" w:rsidRDefault="00000000" w:rsidRPr="00000000" w14:paraId="000000D4">
            <w:pPr>
              <w:numPr>
                <w:ilvl w:val="1"/>
                <w:numId w:val="51"/>
              </w:numPr>
              <w:ind w:left="1440" w:hanging="360"/>
            </w:pPr>
            <w:r w:rsidDel="00000000" w:rsidR="00000000" w:rsidRPr="00000000">
              <w:rPr>
                <w:rFonts w:ascii="Gungsuh" w:cs="Gungsuh" w:eastAsia="Gungsuh" w:hAnsi="Gungsuh"/>
                <w:b w:val="1"/>
                <w:rtl w:val="0"/>
              </w:rPr>
              <w:t xml:space="preserve">Breast cancer ≤ 45y</w:t>
            </w:r>
            <w:r w:rsidDel="00000000" w:rsidR="00000000" w:rsidRPr="00000000">
              <w:rPr>
                <w:rtl w:val="0"/>
              </w:rPr>
              <w:t xml:space="preserve">.</w:t>
            </w:r>
          </w:p>
          <w:p w:rsidR="00000000" w:rsidDel="00000000" w:rsidP="00000000" w:rsidRDefault="00000000" w:rsidRPr="00000000" w14:paraId="000000D5">
            <w:pPr>
              <w:numPr>
                <w:ilvl w:val="1"/>
                <w:numId w:val="51"/>
              </w:numPr>
              <w:ind w:left="1440" w:hanging="360"/>
            </w:pPr>
            <w:r w:rsidDel="00000000" w:rsidR="00000000" w:rsidRPr="00000000">
              <w:rPr>
                <w:rFonts w:ascii="Gungsuh" w:cs="Gungsuh" w:eastAsia="Gungsuh" w:hAnsi="Gungsuh"/>
                <w:b w:val="1"/>
                <w:rtl w:val="0"/>
              </w:rPr>
              <w:t xml:space="preserve">Two primary breast cancers, both ≤ 60y</w:t>
            </w:r>
            <w:r w:rsidDel="00000000" w:rsidR="00000000" w:rsidRPr="00000000">
              <w:rPr>
                <w:rtl w:val="0"/>
              </w:rPr>
              <w:t xml:space="preserve">.</w:t>
            </w:r>
          </w:p>
          <w:p w:rsidR="00000000" w:rsidDel="00000000" w:rsidP="00000000" w:rsidRDefault="00000000" w:rsidRPr="00000000" w14:paraId="000000D6">
            <w:pPr>
              <w:numPr>
                <w:ilvl w:val="1"/>
                <w:numId w:val="51"/>
              </w:numPr>
              <w:ind w:left="1440" w:hanging="360"/>
            </w:pPr>
            <w:r w:rsidDel="00000000" w:rsidR="00000000" w:rsidRPr="00000000">
              <w:rPr>
                <w:b w:val="1"/>
                <w:rtl w:val="0"/>
              </w:rPr>
              <w:t xml:space="preserve">TNBC</w:t>
            </w:r>
            <w:r w:rsidDel="00000000" w:rsidR="00000000" w:rsidRPr="00000000">
              <w:rPr>
                <w:rtl w:val="0"/>
              </w:rPr>
              <w:t xml:space="preserve">.</w:t>
            </w:r>
          </w:p>
          <w:p w:rsidR="00000000" w:rsidDel="00000000" w:rsidP="00000000" w:rsidRDefault="00000000" w:rsidRPr="00000000" w14:paraId="000000D7">
            <w:pPr>
              <w:numPr>
                <w:ilvl w:val="1"/>
                <w:numId w:val="51"/>
              </w:numPr>
              <w:ind w:left="1440" w:hanging="360"/>
            </w:pPr>
            <w:r w:rsidDel="00000000" w:rsidR="00000000" w:rsidRPr="00000000">
              <w:rPr>
                <w:b w:val="1"/>
                <w:rtl w:val="0"/>
              </w:rPr>
              <w:t xml:space="preserve">Male breast cancer</w:t>
            </w:r>
            <w:r w:rsidDel="00000000" w:rsidR="00000000" w:rsidRPr="00000000">
              <w:rPr>
                <w:rtl w:val="0"/>
              </w:rPr>
              <w:t xml:space="preserve">.</w:t>
            </w:r>
          </w:p>
          <w:p w:rsidR="00000000" w:rsidDel="00000000" w:rsidP="00000000" w:rsidRDefault="00000000" w:rsidRPr="00000000" w14:paraId="000000D8">
            <w:pPr>
              <w:numPr>
                <w:ilvl w:val="0"/>
                <w:numId w:val="51"/>
              </w:numPr>
            </w:pPr>
            <w:r w:rsidDel="00000000" w:rsidR="00000000" w:rsidRPr="00000000">
              <w:rPr>
                <w:rFonts w:ascii="Gungsuh" w:cs="Gungsuh" w:eastAsia="Gungsuh" w:hAnsi="Gungsuh"/>
                <w:b w:val="1"/>
                <w:rtl w:val="0"/>
              </w:rPr>
              <w:t xml:space="preserve">≤ 10% </w:t>
            </w:r>
            <w:r w:rsidDel="00000000" w:rsidR="00000000" w:rsidRPr="00000000">
              <w:rPr>
                <w:rtl w:val="0"/>
              </w:rPr>
              <w:t xml:space="preserve">of breast cancers are due to hereditary mutations in a single gene.</w:t>
            </w:r>
          </w:p>
          <w:p w:rsidR="00000000" w:rsidDel="00000000" w:rsidP="00000000" w:rsidRDefault="00000000" w:rsidRPr="00000000" w14:paraId="000000D9">
            <w:pPr>
              <w:numPr>
                <w:ilvl w:val="0"/>
                <w:numId w:val="51"/>
              </w:numPr>
            </w:pPr>
            <w:r w:rsidDel="00000000" w:rsidR="00000000" w:rsidRPr="00000000">
              <w:rPr>
                <w:rtl w:val="0"/>
              </w:rPr>
              <w:t xml:space="preserve">If BRCAmt, consider annual MMA and MRI breast 10y prior to the youngest family member with breast cancer but not prior to age 30 (MMA) or age 25 (MRI). Also screen younger if RT to chest at a young age (same rules for minimum age of 25y for MRI or 30y for MMA, but 10y </w:t>
            </w:r>
            <w:r w:rsidDel="00000000" w:rsidR="00000000" w:rsidRPr="00000000">
              <w:rPr>
                <w:i w:val="1"/>
                <w:rtl w:val="0"/>
              </w:rPr>
              <w:t xml:space="preserve">after</w:t>
            </w:r>
            <w:r w:rsidDel="00000000" w:rsidR="00000000" w:rsidRPr="00000000">
              <w:rPr>
                <w:rtl w:val="0"/>
              </w:rPr>
              <w:t xml:space="preserve"> prior thoracic RT)</w:t>
            </w:r>
            <w:r w:rsidDel="00000000" w:rsidR="00000000" w:rsidRPr="00000000">
              <w:rPr>
                <w:rtl w:val="0"/>
              </w:rPr>
              <w:t xml:space="preserve">. </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b w:val="1"/>
                <w:rtl w:val="0"/>
              </w:rPr>
              <w:t xml:space="preserve">USPSTF Guideline: Risk Assessment, Genetic Counseling, and Genetic Testing for BRCA-related can</w:t>
            </w:r>
            <w:r w:rsidDel="00000000" w:rsidR="00000000" w:rsidRPr="00000000">
              <w:rPr>
                <w:b w:val="1"/>
                <w:rtl w:val="0"/>
              </w:rPr>
              <w:t xml:space="preserve">cer</w:t>
            </w:r>
            <w:r w:rsidDel="00000000" w:rsidR="00000000" w:rsidRPr="00000000">
              <w:rPr>
                <w:rtl w:val="0"/>
              </w:rPr>
              <w:t xml:space="preserve"> [</w:t>
            </w:r>
            <w:hyperlink r:id="rId64">
              <w:r w:rsidDel="00000000" w:rsidR="00000000" w:rsidRPr="00000000">
                <w:rPr>
                  <w:rtl w:val="0"/>
                </w:rPr>
                <w:t xml:space="preserve">JAMA '19</w:t>
              </w:r>
            </w:hyperlink>
            <w:r w:rsidDel="00000000" w:rsidR="00000000" w:rsidRPr="00000000">
              <w:rPr>
                <w:rtl w:val="0"/>
              </w:rPr>
              <w:t xml:space="preserve">]</w:t>
            </w:r>
          </w:p>
          <w:p w:rsidR="00000000" w:rsidDel="00000000" w:rsidP="00000000" w:rsidRDefault="00000000" w:rsidRPr="00000000" w14:paraId="000000DC">
            <w:pPr>
              <w:numPr>
                <w:ilvl w:val="0"/>
                <w:numId w:val="79"/>
              </w:numPr>
            </w:pPr>
            <w:r w:rsidDel="00000000" w:rsidR="00000000" w:rsidRPr="00000000">
              <w:rPr>
                <w:rtl w:val="0"/>
              </w:rPr>
              <w:t xml:space="preserve">Breast + Ovarian in one individual.</w:t>
            </w:r>
          </w:p>
          <w:p w:rsidR="00000000" w:rsidDel="00000000" w:rsidP="00000000" w:rsidRDefault="00000000" w:rsidRPr="00000000" w14:paraId="000000DD">
            <w:pPr>
              <w:numPr>
                <w:ilvl w:val="0"/>
                <w:numId w:val="79"/>
              </w:numPr>
              <w:rPr>
                <w:u w:val="none"/>
              </w:rPr>
            </w:pPr>
            <w:r w:rsidDel="00000000" w:rsidR="00000000" w:rsidRPr="00000000">
              <w:rPr>
                <w:rtl w:val="0"/>
              </w:rPr>
              <w:t xml:space="preserve">Breast cancer &lt; 50y.</w:t>
            </w:r>
          </w:p>
          <w:p w:rsidR="00000000" w:rsidDel="00000000" w:rsidP="00000000" w:rsidRDefault="00000000" w:rsidRPr="00000000" w14:paraId="000000DE">
            <w:pPr>
              <w:numPr>
                <w:ilvl w:val="0"/>
                <w:numId w:val="79"/>
              </w:numPr>
              <w:rPr>
                <w:u w:val="none"/>
              </w:rPr>
            </w:pPr>
            <w:r w:rsidDel="00000000" w:rsidR="00000000" w:rsidRPr="00000000">
              <w:rPr>
                <w:rtl w:val="0"/>
              </w:rPr>
              <w:t xml:space="preserve">Bilateral breast cancer.</w:t>
            </w:r>
          </w:p>
          <w:p w:rsidR="00000000" w:rsidDel="00000000" w:rsidP="00000000" w:rsidRDefault="00000000" w:rsidRPr="00000000" w14:paraId="000000DF">
            <w:pPr>
              <w:numPr>
                <w:ilvl w:val="0"/>
                <w:numId w:val="79"/>
              </w:numPr>
              <w:rPr>
                <w:u w:val="none"/>
              </w:rPr>
            </w:pPr>
            <w:r w:rsidDel="00000000" w:rsidR="00000000" w:rsidRPr="00000000">
              <w:rPr>
                <w:rtl w:val="0"/>
              </w:rPr>
              <w:t xml:space="preserve">Male family members with breast cancer.</w:t>
            </w:r>
          </w:p>
          <w:p w:rsidR="00000000" w:rsidDel="00000000" w:rsidP="00000000" w:rsidRDefault="00000000" w:rsidRPr="00000000" w14:paraId="000000E0">
            <w:pPr>
              <w:numPr>
                <w:ilvl w:val="0"/>
                <w:numId w:val="79"/>
              </w:numPr>
              <w:rPr>
                <w:u w:val="none"/>
              </w:rPr>
            </w:pPr>
            <w:r w:rsidDel="00000000" w:rsidR="00000000" w:rsidRPr="00000000">
              <w:rPr>
                <w:rtl w:val="0"/>
              </w:rPr>
              <w:t xml:space="preserve">Multiple cases of breast cancer in the family.</w:t>
            </w:r>
          </w:p>
          <w:p w:rsidR="00000000" w:rsidDel="00000000" w:rsidP="00000000" w:rsidRDefault="00000000" w:rsidRPr="00000000" w14:paraId="000000E1">
            <w:pPr>
              <w:numPr>
                <w:ilvl w:val="0"/>
                <w:numId w:val="79"/>
              </w:numPr>
              <w:rPr>
                <w:u w:val="none"/>
              </w:rPr>
            </w:pPr>
            <w:r w:rsidDel="00000000" w:rsidR="00000000" w:rsidRPr="00000000">
              <w:rPr>
                <w:rtl w:val="0"/>
              </w:rPr>
              <w:t xml:space="preserve">1+ family </w:t>
            </w:r>
            <w:r w:rsidDel="00000000" w:rsidR="00000000" w:rsidRPr="00000000">
              <w:rPr>
                <w:rtl w:val="0"/>
              </w:rPr>
              <w:t xml:space="preserve">member</w:t>
            </w:r>
            <w:r w:rsidDel="00000000" w:rsidR="00000000" w:rsidRPr="00000000">
              <w:rPr>
                <w:rtl w:val="0"/>
              </w:rPr>
              <w:t xml:space="preserve"> with 2 primary types of BRCA cancer (such as ovarian, breast, prostate, pancreas cancer).</w:t>
            </w:r>
          </w:p>
          <w:p w:rsidR="00000000" w:rsidDel="00000000" w:rsidP="00000000" w:rsidRDefault="00000000" w:rsidRPr="00000000" w14:paraId="000000E2">
            <w:pPr>
              <w:numPr>
                <w:ilvl w:val="0"/>
                <w:numId w:val="79"/>
              </w:numPr>
              <w:rPr>
                <w:u w:val="none"/>
              </w:rPr>
            </w:pPr>
            <w:r w:rsidDel="00000000" w:rsidR="00000000" w:rsidRPr="00000000">
              <w:rPr>
                <w:rtl w:val="0"/>
              </w:rPr>
              <w:t xml:space="preserve">Ashkenazi jew ancestry.</w:t>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b w:val="1"/>
                <w:rtl w:val="0"/>
              </w:rPr>
              <w:t xml:space="preserve">Consensus Guidelines on Genetic Testing for Hereditary Breast Cancer from the ASBrS</w:t>
            </w:r>
            <w:r w:rsidDel="00000000" w:rsidR="00000000" w:rsidRPr="00000000">
              <w:rPr>
                <w:rtl w:val="0"/>
              </w:rPr>
              <w:t xml:space="preserve"> [</w:t>
            </w:r>
            <w:hyperlink r:id="rId65">
              <w:r w:rsidDel="00000000" w:rsidR="00000000" w:rsidRPr="00000000">
                <w:rPr>
                  <w:rtl w:val="0"/>
                </w:rPr>
                <w:t xml:space="preserve">Manahan ASO '10</w:t>
              </w:r>
            </w:hyperlink>
            <w:r w:rsidDel="00000000" w:rsidR="00000000" w:rsidRPr="00000000">
              <w:rPr>
                <w:rtl w:val="0"/>
              </w:rPr>
              <w:t xml:space="preserve">]</w:t>
            </w:r>
          </w:p>
          <w:p w:rsidR="00000000" w:rsidDel="00000000" w:rsidP="00000000" w:rsidRDefault="00000000" w:rsidRPr="00000000" w14:paraId="000000E5">
            <w:pPr>
              <w:numPr>
                <w:ilvl w:val="0"/>
                <w:numId w:val="41"/>
              </w:numPr>
              <w:rPr>
                <w:u w:val="none"/>
              </w:rPr>
            </w:pPr>
            <w:r w:rsidDel="00000000" w:rsidR="00000000" w:rsidRPr="00000000">
              <w:rPr>
                <w:rtl w:val="0"/>
              </w:rPr>
              <w:t xml:space="preserve">Genetic testing should be made available to all patients with a personal history of breast cancer.</w:t>
            </w:r>
          </w:p>
          <w:p w:rsidR="00000000" w:rsidDel="00000000" w:rsidP="00000000" w:rsidRDefault="00000000" w:rsidRPr="00000000" w14:paraId="000000E6">
            <w:pPr>
              <w:numPr>
                <w:ilvl w:val="0"/>
                <w:numId w:val="41"/>
              </w:numPr>
              <w:rPr>
                <w:u w:val="none"/>
              </w:rPr>
            </w:pPr>
            <w:r w:rsidDel="00000000" w:rsidR="00000000" w:rsidRPr="00000000">
              <w:rPr>
                <w:rtl w:val="0"/>
              </w:rPr>
              <w:t xml:space="preserve">Testing should include BRCA1/BRCA2, PALB2, P53, ATM, CHEK2, PTEN, CDH1 and STK11.</w:t>
            </w:r>
          </w:p>
          <w:p w:rsidR="00000000" w:rsidDel="00000000" w:rsidP="00000000" w:rsidRDefault="00000000" w:rsidRPr="00000000" w14:paraId="000000E7">
            <w:pPr>
              <w:numPr>
                <w:ilvl w:val="0"/>
                <w:numId w:val="41"/>
              </w:numPr>
              <w:rPr>
                <w:u w:val="none"/>
              </w:rPr>
            </w:pPr>
            <w:r w:rsidDel="00000000" w:rsidR="00000000" w:rsidRPr="00000000">
              <w:rPr>
                <w:rtl w:val="0"/>
              </w:rPr>
              <w:t xml:space="preserve">Variants of uncertain significance are not clinically actionable and should be managed on individual risk factors.</w:t>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b w:val="1"/>
                <w:rtl w:val="0"/>
              </w:rPr>
              <w:t xml:space="preserve">ASCO/ASTRO/SSO Guideline: Management of Hereditary Breast Cancer </w:t>
            </w:r>
            <w:r w:rsidDel="00000000" w:rsidR="00000000" w:rsidRPr="00000000">
              <w:rPr>
                <w:rtl w:val="0"/>
              </w:rPr>
              <w:t xml:space="preserve">[</w:t>
            </w:r>
            <w:hyperlink r:id="rId66">
              <w:r w:rsidDel="00000000" w:rsidR="00000000" w:rsidRPr="00000000">
                <w:rPr>
                  <w:rtl w:val="0"/>
                </w:rPr>
                <w:t xml:space="preserve">Tung JCO '20</w:t>
              </w:r>
            </w:hyperlink>
            <w:r w:rsidDel="00000000" w:rsidR="00000000" w:rsidRPr="00000000">
              <w:rPr>
                <w:rtl w:val="0"/>
              </w:rPr>
              <w:t xml:space="preserve">, </w:t>
            </w:r>
            <w:hyperlink r:id="rId67">
              <w:r w:rsidDel="00000000" w:rsidR="00000000" w:rsidRPr="00000000">
                <w:rPr>
                  <w:rtl w:val="0"/>
                </w:rPr>
                <w:t xml:space="preserve">Trombetta PRO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A">
            <w:pPr>
              <w:numPr>
                <w:ilvl w:val="0"/>
                <w:numId w:val="103"/>
              </w:numPr>
              <w:rPr>
                <w:u w:val="none"/>
              </w:rPr>
            </w:pPr>
            <w:r w:rsidDel="00000000" w:rsidR="00000000" w:rsidRPr="00000000">
              <w:rPr>
                <w:rtl w:val="0"/>
              </w:rPr>
              <w:t xml:space="preserve">Newly diagnosed BRCA1/2 mutations may be considered for BCT with local control of the index cancer similar to that of non-carriers. The significant risk of CBC, especially in young women, and the higher risk of new cancers in the ipsilateral breast warrant discussion of bilateral mastectomy. Nipple sparing mastectomy is a reasonable approach.</w:t>
            </w:r>
          </w:p>
          <w:p w:rsidR="00000000" w:rsidDel="00000000" w:rsidP="00000000" w:rsidRDefault="00000000" w:rsidRPr="00000000" w14:paraId="000000EB">
            <w:pPr>
              <w:numPr>
                <w:ilvl w:val="0"/>
                <w:numId w:val="103"/>
              </w:numPr>
              <w:rPr>
                <w:u w:val="none"/>
              </w:rPr>
            </w:pPr>
            <w:r w:rsidDel="00000000" w:rsidR="00000000" w:rsidRPr="00000000">
              <w:rPr>
                <w:rtl w:val="0"/>
              </w:rPr>
              <w:t xml:space="preserve">Patients with mutations in moderate-risk genes should be offered BCT. </w:t>
            </w:r>
          </w:p>
          <w:p w:rsidR="00000000" w:rsidDel="00000000" w:rsidP="00000000" w:rsidRDefault="00000000" w:rsidRPr="00000000" w14:paraId="000000EC">
            <w:pPr>
              <w:numPr>
                <w:ilvl w:val="0"/>
                <w:numId w:val="103"/>
              </w:numPr>
              <w:rPr>
                <w:u w:val="none"/>
              </w:rPr>
            </w:pPr>
            <w:r w:rsidDel="00000000" w:rsidR="00000000" w:rsidRPr="00000000">
              <w:rPr>
                <w:rtl w:val="0"/>
              </w:rPr>
              <w:t xml:space="preserve">For women with BRCA1/2 or moderate-penetrance genes who are eligible for mastectomy, nipple-sparing mastectomy is a reasonable approach. </w:t>
            </w:r>
          </w:p>
          <w:p w:rsidR="00000000" w:rsidDel="00000000" w:rsidP="00000000" w:rsidRDefault="00000000" w:rsidRPr="00000000" w14:paraId="000000ED">
            <w:pPr>
              <w:numPr>
                <w:ilvl w:val="0"/>
                <w:numId w:val="103"/>
              </w:numPr>
              <w:rPr>
                <w:u w:val="none"/>
              </w:rPr>
            </w:pPr>
            <w:r w:rsidDel="00000000" w:rsidR="00000000" w:rsidRPr="00000000">
              <w:rPr>
                <w:rtl w:val="0"/>
              </w:rPr>
              <w:t xml:space="preserve">Radiation should not be withheld in ATM carriers.</w:t>
            </w:r>
          </w:p>
          <w:p w:rsidR="00000000" w:rsidDel="00000000" w:rsidP="00000000" w:rsidRDefault="00000000" w:rsidRPr="00000000" w14:paraId="000000EE">
            <w:pPr>
              <w:numPr>
                <w:ilvl w:val="0"/>
                <w:numId w:val="103"/>
              </w:numPr>
              <w:rPr>
                <w:u w:val="none"/>
              </w:rPr>
            </w:pPr>
            <w:r w:rsidDel="00000000" w:rsidR="00000000" w:rsidRPr="00000000">
              <w:rPr>
                <w:rtl w:val="0"/>
              </w:rPr>
              <w:t xml:space="preserve">For patients with germline TP53 mutations, mastectomy is advised; RT is contraindicated except in those with significant risk of LRR.</w:t>
            </w:r>
          </w:p>
          <w:p w:rsidR="00000000" w:rsidDel="00000000" w:rsidP="00000000" w:rsidRDefault="00000000" w:rsidRPr="00000000" w14:paraId="000000EF">
            <w:pPr>
              <w:numPr>
                <w:ilvl w:val="0"/>
                <w:numId w:val="103"/>
              </w:numPr>
              <w:rPr>
                <w:u w:val="none"/>
              </w:rPr>
            </w:pPr>
            <w:r w:rsidDel="00000000" w:rsidR="00000000" w:rsidRPr="00000000">
              <w:rPr>
                <w:rtl w:val="0"/>
              </w:rPr>
              <w:t xml:space="preserve">Platinum agents are recommended versus taxanes to treat advanced breast cancer in BRCA carriers.</w:t>
            </w:r>
          </w:p>
          <w:p w:rsidR="00000000" w:rsidDel="00000000" w:rsidP="00000000" w:rsidRDefault="00000000" w:rsidRPr="00000000" w14:paraId="000000F0">
            <w:pPr>
              <w:numPr>
                <w:ilvl w:val="0"/>
                <w:numId w:val="103"/>
              </w:numPr>
              <w:rPr>
                <w:u w:val="none"/>
              </w:rPr>
            </w:pPr>
            <w:r w:rsidDel="00000000" w:rsidR="00000000" w:rsidRPr="00000000">
              <w:rPr>
                <w:rtl w:val="0"/>
              </w:rPr>
              <w:t xml:space="preserve">In the adjuvant/neoadjuvant setting, data do not support the routine addition of platinum to anthracycline and taxane-based chemotherapy. </w:t>
            </w:r>
          </w:p>
          <w:p w:rsidR="00000000" w:rsidDel="00000000" w:rsidP="00000000" w:rsidRDefault="00000000" w:rsidRPr="00000000" w14:paraId="000000F1">
            <w:pPr>
              <w:numPr>
                <w:ilvl w:val="0"/>
                <w:numId w:val="103"/>
              </w:numPr>
              <w:rPr>
                <w:u w:val="none"/>
              </w:rPr>
            </w:pPr>
            <w:r w:rsidDel="00000000" w:rsidR="00000000" w:rsidRPr="00000000">
              <w:rPr>
                <w:rtl w:val="0"/>
              </w:rPr>
              <w:t xml:space="preserve">PARPi (olaparib and talazoparib) are preferable to non-platinum single-agent chemotherapy for treatment of advanced breast cancer in BRCA1/2 carriers. Data is insufficient to recommend PARPi use in the early setting or in moderate-penetrance cancers.</w:t>
            </w:r>
          </w:p>
        </w:tc>
      </w:tr>
    </w:tbl>
    <w:p w:rsidR="00000000" w:rsidDel="00000000" w:rsidP="00000000" w:rsidRDefault="00000000" w:rsidRPr="00000000" w14:paraId="000000F2">
      <w:pPr>
        <w:pStyle w:val="Heading2"/>
        <w:rPr/>
      </w:pPr>
      <w:bookmarkStart w:colFirst="0" w:colLast="0" w:name="_rzb155fll8ot" w:id="9"/>
      <w:bookmarkEnd w:id="9"/>
      <w:r w:rsidDel="00000000" w:rsidR="00000000" w:rsidRPr="00000000">
        <w:rPr>
          <w:rtl w:val="0"/>
        </w:rPr>
      </w:r>
    </w:p>
    <w:p w:rsidR="00000000" w:rsidDel="00000000" w:rsidP="00000000" w:rsidRDefault="00000000" w:rsidRPr="00000000" w14:paraId="000000F3">
      <w:pPr>
        <w:pStyle w:val="Heading2"/>
        <w:rPr/>
      </w:pPr>
      <w:bookmarkStart w:colFirst="0" w:colLast="0" w:name="_hk03sm1ttqie" w:id="10"/>
      <w:bookmarkEnd w:id="10"/>
      <w:hyperlink w:anchor="_pyifw3b5rbp">
        <w:r w:rsidDel="00000000" w:rsidR="00000000" w:rsidRPr="00000000">
          <w:rPr>
            <w:rtl w:val="0"/>
          </w:rPr>
          <w:t xml:space="preserve">Genetics</w:t>
        </w:r>
      </w:hyperlink>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t xml:space="preserve">Genetic Factors in the Locoregional Management of Breast Cancer [</w:t>
      </w:r>
      <w:hyperlink r:id="rId68">
        <w:r w:rsidDel="00000000" w:rsidR="00000000" w:rsidRPr="00000000">
          <w:rPr>
            <w:rtl w:val="0"/>
          </w:rPr>
          <w:t xml:space="preserve">Haffty, Euhus and Pierce JCO '20</w:t>
        </w:r>
      </w:hyperlink>
      <w:r w:rsidDel="00000000" w:rsidR="00000000" w:rsidRPr="00000000">
        <w:rPr>
          <w:rtl w:val="0"/>
        </w:rPr>
        <w:t xml:space="preserve">].</w:t>
      </w:r>
    </w:p>
    <w:p w:rsidR="00000000" w:rsidDel="00000000" w:rsidP="00000000" w:rsidRDefault="00000000" w:rsidRPr="00000000" w14:paraId="000000F5">
      <w:pPr>
        <w:ind w:left="0" w:firstLine="0"/>
        <w:rPr>
          <w:i w:val="1"/>
        </w:rPr>
      </w:pPr>
      <w:hyperlink r:id="rId69">
        <w:r w:rsidDel="00000000" w:rsidR="00000000" w:rsidRPr="00000000">
          <w:rPr>
            <w:b w:val="1"/>
            <w:rtl w:val="0"/>
          </w:rPr>
          <w:t xml:space="preserve">StatPearls: BRCA 1 and 2</w:t>
        </w:r>
      </w:hyperlink>
      <w:r w:rsidDel="00000000" w:rsidR="00000000" w:rsidRPr="00000000">
        <w:rPr>
          <w:b w:val="1"/>
          <w:rtl w:val="0"/>
        </w:rPr>
        <w:t xml:space="preserve"> </w:t>
      </w:r>
      <w:r w:rsidDel="00000000" w:rsidR="00000000" w:rsidRPr="00000000">
        <w:rPr>
          <w:i w:val="1"/>
          <w:rtl w:val="0"/>
        </w:rPr>
        <w:t xml:space="preserve">Last update: 4/21/20.</w:t>
      </w:r>
    </w:p>
    <w:p w:rsidR="00000000" w:rsidDel="00000000" w:rsidP="00000000" w:rsidRDefault="00000000" w:rsidRPr="00000000" w14:paraId="000000F6">
      <w:pPr>
        <w:numPr>
          <w:ilvl w:val="0"/>
          <w:numId w:val="91"/>
        </w:numPr>
      </w:pPr>
      <w:r w:rsidDel="00000000" w:rsidR="00000000" w:rsidRPr="00000000">
        <w:rPr>
          <w:rtl w:val="0"/>
        </w:rPr>
        <w:t xml:space="preserve">Around 5-10% of breast cancers are due to a heritable mutation.</w:t>
      </w:r>
    </w:p>
    <w:p w:rsidR="00000000" w:rsidDel="00000000" w:rsidP="00000000" w:rsidRDefault="00000000" w:rsidRPr="00000000" w14:paraId="000000F7">
      <w:pPr>
        <w:numPr>
          <w:ilvl w:val="0"/>
          <w:numId w:val="91"/>
        </w:numPr>
      </w:pPr>
      <w:r w:rsidDel="00000000" w:rsidR="00000000" w:rsidRPr="00000000">
        <w:rPr>
          <w:rtl w:val="0"/>
        </w:rPr>
        <w:t xml:space="preserve">In appropriately selected pts (read: BRCAmt, DNA-DRmt), [</w:t>
      </w:r>
      <w:hyperlink w:anchor="gf0sdffhgfxp">
        <w:r w:rsidDel="00000000" w:rsidR="00000000" w:rsidRPr="00000000">
          <w:rPr>
            <w:rtl w:val="0"/>
          </w:rPr>
          <w:t xml:space="preserve">PARPi</w:t>
        </w:r>
      </w:hyperlink>
      <w:r w:rsidDel="00000000" w:rsidR="00000000" w:rsidRPr="00000000">
        <w:rPr>
          <w:rtl w:val="0"/>
        </w:rPr>
        <w:t xml:space="preserve">] is promising in the [</w:t>
      </w:r>
      <w:hyperlink w:anchor="dg87gckapl4l">
        <w:r w:rsidDel="00000000" w:rsidR="00000000" w:rsidRPr="00000000">
          <w:rPr>
            <w:rtl w:val="0"/>
          </w:rPr>
          <w:t xml:space="preserve">neoadjuvant</w:t>
        </w:r>
      </w:hyperlink>
      <w:r w:rsidDel="00000000" w:rsidR="00000000" w:rsidRPr="00000000">
        <w:rPr>
          <w:rtl w:val="0"/>
        </w:rPr>
        <w:t xml:space="preserve">] or [</w:t>
      </w:r>
      <w:hyperlink w:anchor="4ld7z2t6ct75">
        <w:r w:rsidDel="00000000" w:rsidR="00000000" w:rsidRPr="00000000">
          <w:rPr>
            <w:rtl w:val="0"/>
          </w:rPr>
          <w:t xml:space="preserve">metastatic</w:t>
        </w:r>
      </w:hyperlink>
      <w:r w:rsidDel="00000000" w:rsidR="00000000" w:rsidRPr="00000000">
        <w:rPr>
          <w:rtl w:val="0"/>
        </w:rPr>
        <w:t xml:space="preserve">] setting.</w:t>
      </w:r>
    </w:p>
    <w:p w:rsidR="00000000" w:rsidDel="00000000" w:rsidP="00000000" w:rsidRDefault="00000000" w:rsidRPr="00000000" w14:paraId="000000F8">
      <w:pPr>
        <w:numPr>
          <w:ilvl w:val="0"/>
          <w:numId w:val="91"/>
        </w:numPr>
      </w:pPr>
      <w:r w:rsidDel="00000000" w:rsidR="00000000" w:rsidRPr="00000000">
        <w:rPr>
          <w:rtl w:val="0"/>
        </w:rPr>
        <w:t xml:space="preserve">Testing should include BRCA1/BRCA2, PALB2, P53, ATM</w:t>
      </w:r>
      <w:r w:rsidDel="00000000" w:rsidR="00000000" w:rsidRPr="00000000">
        <w:rPr>
          <w:rtl w:val="0"/>
        </w:rPr>
        <w:t xml:space="preserve">, CHEK2, PTEN, CDH1 and STK11 [</w:t>
      </w:r>
      <w:hyperlink r:id="rId70">
        <w:r w:rsidDel="00000000" w:rsidR="00000000" w:rsidRPr="00000000">
          <w:rPr>
            <w:rtl w:val="0"/>
          </w:rPr>
          <w:t xml:space="preserve">Manahan ASO '10</w:t>
        </w:r>
      </w:hyperlink>
      <w:r w:rsidDel="00000000" w:rsidR="00000000" w:rsidRPr="00000000">
        <w:rPr>
          <w:rtl w:val="0"/>
        </w:rPr>
        <w:t xml:space="preserve">].</w:t>
      </w:r>
    </w:p>
    <w:p w:rsidR="00000000" w:rsidDel="00000000" w:rsidP="00000000" w:rsidRDefault="00000000" w:rsidRPr="00000000" w14:paraId="000000F9">
      <w:pPr>
        <w:numPr>
          <w:ilvl w:val="0"/>
          <w:numId w:val="91"/>
        </w:numPr>
      </w:pPr>
      <w:r w:rsidDel="00000000" w:rsidR="00000000" w:rsidRPr="00000000">
        <w:rPr>
          <w:rtl w:val="0"/>
        </w:rPr>
        <w:t xml:space="preserve">[BRCA</w:t>
      </w:r>
      <w:hyperlink w:anchor="3aqx4kfnqf7b">
        <w:r w:rsidDel="00000000" w:rsidR="00000000" w:rsidRPr="00000000">
          <w:rPr>
            <w:rtl w:val="0"/>
          </w:rPr>
          <w:t xml:space="preserve"> testing criteria</w:t>
        </w:r>
      </w:hyperlink>
      <w:r w:rsidDel="00000000" w:rsidR="00000000" w:rsidRPr="00000000">
        <w:rPr>
          <w:rFonts w:ascii="Gungsuh" w:cs="Gungsuh" w:eastAsia="Gungsuh" w:hAnsi="Gungsuh"/>
          <w:rtl w:val="0"/>
        </w:rPr>
        <w:t xml:space="preserve">]: Ovarian, Breast cancer ≤ 45yo, two primary breast cancers ≤ 60yo, TNBC, male breast cancer. </w:t>
      </w:r>
    </w:p>
    <w:p w:rsidR="00000000" w:rsidDel="00000000" w:rsidP="00000000" w:rsidRDefault="00000000" w:rsidRPr="00000000" w14:paraId="000000FA">
      <w:pPr>
        <w:numPr>
          <w:ilvl w:val="1"/>
          <w:numId w:val="91"/>
        </w:numPr>
        <w:ind w:left="1440" w:hanging="360"/>
        <w:rPr>
          <w:b w:val="1"/>
        </w:rPr>
      </w:pPr>
      <w:r w:rsidDel="00000000" w:rsidR="00000000" w:rsidRPr="00000000">
        <w:rPr>
          <w:rFonts w:ascii="Gungsuh" w:cs="Gungsuh" w:eastAsia="Gungsuh" w:hAnsi="Gungsuh"/>
          <w:rtl w:val="0"/>
        </w:rPr>
        <w:t xml:space="preserve">TNBC at age ≤ 60 yo will have BRCA-2 in 10% of patients.</w:t>
      </w:r>
    </w:p>
    <w:p w:rsidR="00000000" w:rsidDel="00000000" w:rsidP="00000000" w:rsidRDefault="00000000" w:rsidRPr="00000000" w14:paraId="000000FB">
      <w:pPr>
        <w:numPr>
          <w:ilvl w:val="1"/>
          <w:numId w:val="91"/>
        </w:numPr>
        <w:ind w:left="1440" w:hanging="360"/>
        <w:rPr>
          <w:b w:val="1"/>
        </w:rPr>
      </w:pPr>
      <w:r w:rsidDel="00000000" w:rsidR="00000000" w:rsidRPr="00000000">
        <w:rPr>
          <w:rtl w:val="0"/>
        </w:rPr>
        <w:t xml:space="preserve">Male breast cancer: More likely ER+, BRCA 2.</w:t>
      </w:r>
    </w:p>
    <w:p w:rsidR="00000000" w:rsidDel="00000000" w:rsidP="00000000" w:rsidRDefault="00000000" w:rsidRPr="00000000" w14:paraId="000000FC">
      <w:pPr>
        <w:numPr>
          <w:ilvl w:val="1"/>
          <w:numId w:val="91"/>
        </w:numPr>
        <w:ind w:left="1440" w:hanging="360"/>
      </w:pPr>
      <w:r w:rsidDel="00000000" w:rsidR="00000000" w:rsidRPr="00000000">
        <w:rPr>
          <w:rtl w:val="0"/>
        </w:rPr>
        <w:t xml:space="preserve">Loosest criteria: Three diagnoses of breast cancer at any age within two degrees of relationship.</w:t>
      </w:r>
    </w:p>
    <w:p w:rsidR="00000000" w:rsidDel="00000000" w:rsidP="00000000" w:rsidRDefault="00000000" w:rsidRPr="00000000" w14:paraId="000000FD">
      <w:pPr>
        <w:numPr>
          <w:ilvl w:val="1"/>
          <w:numId w:val="91"/>
        </w:numPr>
        <w:ind w:left="1440" w:hanging="360"/>
      </w:pPr>
      <w:r w:rsidDel="00000000" w:rsidR="00000000" w:rsidRPr="00000000">
        <w:rPr>
          <w:rtl w:val="0"/>
        </w:rPr>
        <w:t xml:space="preserve">Known mutation in family.</w:t>
      </w:r>
    </w:p>
    <w:p w:rsidR="00000000" w:rsidDel="00000000" w:rsidP="00000000" w:rsidRDefault="00000000" w:rsidRPr="00000000" w14:paraId="000000FE">
      <w:pPr>
        <w:numPr>
          <w:ilvl w:val="1"/>
          <w:numId w:val="91"/>
        </w:numPr>
        <w:ind w:left="1440" w:hanging="360"/>
      </w:pPr>
      <w:r w:rsidDel="00000000" w:rsidR="00000000" w:rsidRPr="00000000">
        <w:rPr>
          <w:rtl w:val="0"/>
        </w:rPr>
        <w:t xml:space="preserve">Ashkenazi jew: As many as </w:t>
      </w:r>
      <w:r w:rsidDel="00000000" w:rsidR="00000000" w:rsidRPr="00000000">
        <w:rPr>
          <w:b w:val="1"/>
          <w:rtl w:val="0"/>
        </w:rPr>
        <w:t xml:space="preserve">1 in 40 </w:t>
      </w:r>
      <w:r w:rsidDel="00000000" w:rsidR="00000000" w:rsidRPr="00000000">
        <w:rPr>
          <w:rtl w:val="0"/>
        </w:rPr>
        <w:t xml:space="preserve">Ashkenazi jews have BRCA1 or BRCA 2 [</w:t>
      </w:r>
      <w:hyperlink r:id="rId71">
        <w:r w:rsidDel="00000000" w:rsidR="00000000" w:rsidRPr="00000000">
          <w:rPr>
            <w:rtl w:val="0"/>
          </w:rPr>
          <w:t xml:space="preserve">Metcalfe JCO '10</w:t>
        </w:r>
      </w:hyperlink>
      <w:r w:rsidDel="00000000" w:rsidR="00000000" w:rsidRPr="00000000">
        <w:rPr>
          <w:rtl w:val="0"/>
        </w:rPr>
        <w:t xml:space="preserve">].</w:t>
      </w:r>
    </w:p>
    <w:p w:rsidR="00000000" w:rsidDel="00000000" w:rsidP="00000000" w:rsidRDefault="00000000" w:rsidRPr="00000000" w14:paraId="000000FF">
      <w:pPr>
        <w:numPr>
          <w:ilvl w:val="1"/>
          <w:numId w:val="91"/>
        </w:numPr>
        <w:ind w:left="1440" w:hanging="360"/>
      </w:pPr>
      <w:r w:rsidDel="00000000" w:rsidR="00000000" w:rsidRPr="00000000">
        <w:rPr>
          <w:rtl w:val="0"/>
        </w:rPr>
        <w:t xml:space="preserve">Family </w:t>
      </w:r>
      <w:r w:rsidDel="00000000" w:rsidR="00000000" w:rsidRPr="00000000">
        <w:rPr>
          <w:rtl w:val="0"/>
        </w:rPr>
        <w:t xml:space="preserve">member</w:t>
      </w:r>
      <w:r w:rsidDel="00000000" w:rsidR="00000000" w:rsidRPr="00000000">
        <w:rPr>
          <w:rtl w:val="0"/>
        </w:rPr>
        <w:t xml:space="preserve"> with breast cancer and other cancers in the same person such as prostate, pancreas.</w:t>
      </w:r>
    </w:p>
    <w:p w:rsidR="00000000" w:rsidDel="00000000" w:rsidP="00000000" w:rsidRDefault="00000000" w:rsidRPr="00000000" w14:paraId="00000100">
      <w:pPr>
        <w:numPr>
          <w:ilvl w:val="1"/>
          <w:numId w:val="91"/>
        </w:numPr>
        <w:ind w:left="1440" w:hanging="360"/>
      </w:pPr>
      <w:r w:rsidDel="00000000" w:rsidR="00000000" w:rsidRPr="00000000">
        <w:rPr>
          <w:rtl w:val="0"/>
        </w:rPr>
        <w:t xml:space="preserve">Age 45-50 with up to a second degree relative with breast cancer, any age.</w:t>
      </w:r>
    </w:p>
    <w:p w:rsidR="00000000" w:rsidDel="00000000" w:rsidP="00000000" w:rsidRDefault="00000000" w:rsidRPr="00000000" w14:paraId="00000101">
      <w:pPr>
        <w:numPr>
          <w:ilvl w:val="1"/>
          <w:numId w:val="91"/>
        </w:numPr>
        <w:ind w:left="1440" w:hanging="360"/>
      </w:pPr>
      <w:r w:rsidDel="00000000" w:rsidR="00000000" w:rsidRPr="00000000">
        <w:rPr>
          <w:rFonts w:ascii="Gungsuh" w:cs="Gungsuh" w:eastAsia="Gungsuh" w:hAnsi="Gungsuh"/>
          <w:rtl w:val="0"/>
        </w:rPr>
        <w:t xml:space="preserve">Breast cancer and relative with breast cancer ≤ 50yo.</w:t>
      </w:r>
    </w:p>
    <w:p w:rsidR="00000000" w:rsidDel="00000000" w:rsidP="00000000" w:rsidRDefault="00000000" w:rsidRPr="00000000" w14:paraId="00000102">
      <w:pPr>
        <w:numPr>
          <w:ilvl w:val="1"/>
          <w:numId w:val="91"/>
        </w:numPr>
        <w:ind w:left="1440" w:hanging="360"/>
      </w:pPr>
      <w:r w:rsidDel="00000000" w:rsidR="00000000" w:rsidRPr="00000000">
        <w:rPr>
          <w:rFonts w:ascii="Gungsuh" w:cs="Gungsuh" w:eastAsia="Gungsuh" w:hAnsi="Gungsuh"/>
          <w:rtl w:val="0"/>
        </w:rPr>
        <w:t xml:space="preserve">≥ 1 ovarian cancer on the same side of the family.</w:t>
      </w:r>
    </w:p>
    <w:p w:rsidR="00000000" w:rsidDel="00000000" w:rsidP="00000000" w:rsidRDefault="00000000" w:rsidRPr="00000000" w14:paraId="00000103">
      <w:pPr>
        <w:numPr>
          <w:ilvl w:val="1"/>
          <w:numId w:val="91"/>
        </w:numPr>
        <w:ind w:left="1440" w:hanging="360"/>
      </w:pPr>
      <w:r w:rsidDel="00000000" w:rsidR="00000000" w:rsidRPr="00000000">
        <w:rPr>
          <w:rFonts w:ascii="Gungsuh" w:cs="Gungsuh" w:eastAsia="Gungsuh" w:hAnsi="Gungsuh"/>
          <w:rtl w:val="0"/>
        </w:rPr>
        <w:t xml:space="preserve">≥ 2 relatives with breast cancer on the same side of the family.</w:t>
      </w:r>
    </w:p>
    <w:p w:rsidR="00000000" w:rsidDel="00000000" w:rsidP="00000000" w:rsidRDefault="00000000" w:rsidRPr="00000000" w14:paraId="00000104">
      <w:pPr>
        <w:numPr>
          <w:ilvl w:val="0"/>
          <w:numId w:val="91"/>
        </w:numPr>
      </w:pPr>
      <w:r w:rsidDel="00000000" w:rsidR="00000000" w:rsidRPr="00000000">
        <w:rPr>
          <w:b w:val="1"/>
          <w:rtl w:val="0"/>
        </w:rPr>
        <w:t xml:space="preserve">BRCA1</w:t>
      </w:r>
      <w:r w:rsidDel="00000000" w:rsidR="00000000" w:rsidRPr="00000000">
        <w:rPr>
          <w:rtl w:val="0"/>
        </w:rPr>
        <w:t xml:space="preserve"> </w:t>
      </w:r>
      <w:r w:rsidDel="00000000" w:rsidR="00000000" w:rsidRPr="00000000">
        <w:rPr>
          <w:b w:val="1"/>
          <w:rtl w:val="0"/>
        </w:rPr>
        <w:t xml:space="preserve">behaves like TNBC</w:t>
      </w:r>
      <w:r w:rsidDel="00000000" w:rsidR="00000000" w:rsidRPr="00000000">
        <w:rPr>
          <w:rtl w:val="0"/>
        </w:rPr>
        <w:t xml:space="preserve">. More aggressive, more G3. Chromosome 17q.</w:t>
      </w:r>
    </w:p>
    <w:p w:rsidR="00000000" w:rsidDel="00000000" w:rsidP="00000000" w:rsidRDefault="00000000" w:rsidRPr="00000000" w14:paraId="00000105">
      <w:pPr>
        <w:ind w:firstLine="720"/>
        <w:rPr>
          <w:b w:val="1"/>
          <w:i w:val="1"/>
        </w:rPr>
      </w:pPr>
      <w:r w:rsidDel="00000000" w:rsidR="00000000" w:rsidRPr="00000000">
        <w:rPr>
          <w:rtl w:val="0"/>
        </w:rPr>
        <w:t xml:space="preserve">Higher risk for Ovarian, cOlon, prOstate.</w:t>
      </w:r>
      <w:r w:rsidDel="00000000" w:rsidR="00000000" w:rsidRPr="00000000">
        <w:rPr>
          <w:rtl w:val="0"/>
        </w:rPr>
      </w:r>
    </w:p>
    <w:p w:rsidR="00000000" w:rsidDel="00000000" w:rsidP="00000000" w:rsidRDefault="00000000" w:rsidRPr="00000000" w14:paraId="00000106">
      <w:pPr>
        <w:numPr>
          <w:ilvl w:val="1"/>
          <w:numId w:val="91"/>
        </w:numPr>
        <w:ind w:left="1440" w:hanging="360"/>
      </w:pPr>
      <w:r w:rsidDel="00000000" w:rsidR="00000000" w:rsidRPr="00000000">
        <w:rPr>
          <w:rtl w:val="0"/>
        </w:rPr>
        <w:t xml:space="preserve">~20% TN will be associated with BRCA, while only 5% of all BrCa associated with BRCA [</w:t>
      </w:r>
      <w:hyperlink r:id="rId72">
        <w:r w:rsidDel="00000000" w:rsidR="00000000" w:rsidRPr="00000000">
          <w:rPr>
            <w:rtl w:val="0"/>
          </w:rPr>
          <w:t xml:space="preserve">Gonzalez-Angulo '11</w:t>
        </w:r>
      </w:hyperlink>
      <w:r w:rsidDel="00000000" w:rsidR="00000000" w:rsidRPr="00000000">
        <w:rPr>
          <w:rtl w:val="0"/>
        </w:rPr>
        <w:t xml:space="preserve">].</w:t>
      </w:r>
    </w:p>
    <w:p w:rsidR="00000000" w:rsidDel="00000000" w:rsidP="00000000" w:rsidRDefault="00000000" w:rsidRPr="00000000" w14:paraId="00000107">
      <w:pPr>
        <w:numPr>
          <w:ilvl w:val="0"/>
          <w:numId w:val="91"/>
        </w:numPr>
      </w:pPr>
      <w:r w:rsidDel="00000000" w:rsidR="00000000" w:rsidRPr="00000000">
        <w:rPr>
          <w:b w:val="1"/>
          <w:rtl w:val="0"/>
        </w:rPr>
        <w:t xml:space="preserve">BRCA2 behaves</w:t>
      </w:r>
      <w:r w:rsidDel="00000000" w:rsidR="00000000" w:rsidRPr="00000000">
        <w:rPr>
          <w:rtl w:val="0"/>
        </w:rPr>
        <w:t xml:space="preserve"> </w:t>
      </w:r>
      <w:r w:rsidDel="00000000" w:rsidR="00000000" w:rsidRPr="00000000">
        <w:rPr>
          <w:b w:val="1"/>
          <w:rtl w:val="0"/>
        </w:rPr>
        <w:t xml:space="preserve">like sporadic</w:t>
      </w:r>
      <w:r w:rsidDel="00000000" w:rsidR="00000000" w:rsidRPr="00000000">
        <w:rPr>
          <w:rtl w:val="0"/>
        </w:rPr>
        <w:t xml:space="preserve">, more likely lobular.</w:t>
      </w:r>
      <w:r w:rsidDel="00000000" w:rsidR="00000000" w:rsidRPr="00000000">
        <w:rPr>
          <w:b w:val="1"/>
          <w:rtl w:val="0"/>
        </w:rPr>
        <w:t xml:space="preserve"> </w:t>
      </w:r>
      <w:r w:rsidDel="00000000" w:rsidR="00000000" w:rsidRPr="00000000">
        <w:rPr>
          <w:rtl w:val="0"/>
        </w:rPr>
        <w:t xml:space="preserve">HR+, HER2 neg.</w:t>
      </w:r>
      <w:r w:rsidDel="00000000" w:rsidR="00000000" w:rsidRPr="00000000">
        <w:rPr>
          <w:i w:val="1"/>
          <w:rtl w:val="0"/>
        </w:rPr>
        <w:t xml:space="preserve"> </w:t>
      </w:r>
      <w:r w:rsidDel="00000000" w:rsidR="00000000" w:rsidRPr="00000000">
        <w:rPr>
          <w:rtl w:val="0"/>
        </w:rPr>
        <w:t xml:space="preserve">Chromosome 13q.</w:t>
      </w:r>
    </w:p>
    <w:p w:rsidR="00000000" w:rsidDel="00000000" w:rsidP="00000000" w:rsidRDefault="00000000" w:rsidRPr="00000000" w14:paraId="00000108">
      <w:pPr>
        <w:numPr>
          <w:ilvl w:val="1"/>
          <w:numId w:val="91"/>
        </w:numPr>
        <w:ind w:left="1440" w:hanging="360"/>
      </w:pPr>
      <w:r w:rsidDel="00000000" w:rsidR="00000000" w:rsidRPr="00000000">
        <w:rPr>
          <w:rtl w:val="0"/>
        </w:rPr>
        <w:t xml:space="preserve">Pancreatic, male breast cancer, ovarian, D1 fanconi anemia. ~50% risk of breast, ~20% risk ovarian.</w:t>
      </w:r>
    </w:p>
    <w:p w:rsidR="00000000" w:rsidDel="00000000" w:rsidP="00000000" w:rsidRDefault="00000000" w:rsidRPr="00000000" w14:paraId="00000109">
      <w:pPr>
        <w:numPr>
          <w:ilvl w:val="0"/>
          <w:numId w:val="91"/>
        </w:numPr>
      </w:pPr>
      <w:r w:rsidDel="00000000" w:rsidR="00000000" w:rsidRPr="00000000">
        <w:rPr>
          <w:b w:val="1"/>
          <w:rtl w:val="0"/>
        </w:rPr>
        <w:t xml:space="preserve">BRCA1 vs. 2</w:t>
      </w:r>
      <w:r w:rsidDel="00000000" w:rsidR="00000000" w:rsidRPr="00000000">
        <w:rPr>
          <w:rtl w:val="0"/>
        </w:rPr>
        <w:t xml:space="preserve"> [</w:t>
      </w:r>
      <w:hyperlink r:id="rId73">
        <w:r w:rsidDel="00000000" w:rsidR="00000000" w:rsidRPr="00000000">
          <w:rPr>
            <w:rtl w:val="0"/>
          </w:rPr>
          <w:t xml:space="preserve">Chen JCO '07</w:t>
        </w:r>
      </w:hyperlink>
      <w:r w:rsidDel="00000000" w:rsidR="00000000" w:rsidRPr="00000000">
        <w:rPr>
          <w:rtl w:val="0"/>
        </w:rPr>
        <w:t xml:space="preserve">]: </w:t>
      </w:r>
      <w:r w:rsidDel="00000000" w:rsidR="00000000" w:rsidRPr="00000000">
        <w:rPr>
          <w:b w:val="1"/>
          <w:rtl w:val="0"/>
        </w:rPr>
        <w:t xml:space="preserve">BRCA1 vs. BRCA2</w:t>
      </w:r>
      <w:r w:rsidDel="00000000" w:rsidR="00000000" w:rsidRPr="00000000">
        <w:rPr>
          <w:rtl w:val="0"/>
        </w:rPr>
        <w:t xml:space="preserve">.</w:t>
        <w:br w:type="textWrapping"/>
        <w:t xml:space="preserve">BRCA1 behaves like TNBC, and has a higher risk of female breast cancer and ovarian cancer than BRCA 2.</w:t>
      </w:r>
    </w:p>
    <w:p w:rsidR="00000000" w:rsidDel="00000000" w:rsidP="00000000" w:rsidRDefault="00000000" w:rsidRPr="00000000" w14:paraId="0000010A">
      <w:pPr>
        <w:ind w:firstLine="720"/>
        <w:rPr/>
      </w:pPr>
      <w:r w:rsidDel="00000000" w:rsidR="00000000" w:rsidRPr="00000000">
        <w:rPr>
          <w:rtl w:val="0"/>
        </w:rPr>
        <w:t xml:space="preserve">BRCA2 behaves more like sporadic (HR+), and is more likely to be associated with male breast cancer.</w:t>
      </w:r>
    </w:p>
    <w:p w:rsidR="00000000" w:rsidDel="00000000" w:rsidP="00000000" w:rsidRDefault="00000000" w:rsidRPr="00000000" w14:paraId="0000010B">
      <w:pPr>
        <w:numPr>
          <w:ilvl w:val="1"/>
          <w:numId w:val="91"/>
        </w:numPr>
        <w:ind w:left="1440" w:hanging="360"/>
      </w:pPr>
      <w:r w:rsidDel="00000000" w:rsidR="00000000" w:rsidRPr="00000000">
        <w:rPr>
          <w:rFonts w:ascii="Cardo" w:cs="Cardo" w:eastAsia="Cardo" w:hAnsi="Cardo"/>
          <w:rtl w:val="0"/>
        </w:rPr>
        <w:t xml:space="preserve">Male breast cancer 1→ 7% [</w:t>
      </w:r>
      <w:hyperlink r:id="rId74">
        <w:r w:rsidDel="00000000" w:rsidR="00000000" w:rsidRPr="00000000">
          <w:rPr>
            <w:rtl w:val="0"/>
          </w:rPr>
          <w:t xml:space="preserve">Giordano NEJM '18</w:t>
        </w:r>
      </w:hyperlink>
      <w:r w:rsidDel="00000000" w:rsidR="00000000" w:rsidRPr="00000000">
        <w:rPr>
          <w:rtl w:val="0"/>
        </w:rPr>
        <w:t xml:space="preserve">].</w:t>
      </w:r>
    </w:p>
    <w:p w:rsidR="00000000" w:rsidDel="00000000" w:rsidP="00000000" w:rsidRDefault="00000000" w:rsidRPr="00000000" w14:paraId="0000010C">
      <w:pPr>
        <w:numPr>
          <w:ilvl w:val="1"/>
          <w:numId w:val="91"/>
        </w:numPr>
        <w:ind w:left="1440" w:hanging="360"/>
      </w:pPr>
      <w:r w:rsidDel="00000000" w:rsidR="00000000" w:rsidRPr="00000000">
        <w:rPr>
          <w:rFonts w:ascii="Cardo" w:cs="Cardo" w:eastAsia="Cardo" w:hAnsi="Cardo"/>
          <w:rtl w:val="0"/>
        </w:rPr>
        <w:t xml:space="preserve">Female breast cancer 60→ 50%.</w:t>
      </w:r>
    </w:p>
    <w:p w:rsidR="00000000" w:rsidDel="00000000" w:rsidP="00000000" w:rsidRDefault="00000000" w:rsidRPr="00000000" w14:paraId="0000010D">
      <w:pPr>
        <w:numPr>
          <w:ilvl w:val="1"/>
          <w:numId w:val="91"/>
        </w:numPr>
        <w:ind w:left="1440" w:hanging="360"/>
      </w:pPr>
      <w:r w:rsidDel="00000000" w:rsidR="00000000" w:rsidRPr="00000000">
        <w:rPr>
          <w:rFonts w:ascii="Cardo" w:cs="Cardo" w:eastAsia="Cardo" w:hAnsi="Cardo"/>
          <w:rtl w:val="0"/>
        </w:rPr>
        <w:t xml:space="preserve">Ovarian cancer 40→ 20%.</w:t>
      </w:r>
    </w:p>
    <w:p w:rsidR="00000000" w:rsidDel="00000000" w:rsidP="00000000" w:rsidRDefault="00000000" w:rsidRPr="00000000" w14:paraId="0000010E">
      <w:pPr>
        <w:numPr>
          <w:ilvl w:val="0"/>
          <w:numId w:val="91"/>
        </w:numPr>
      </w:pPr>
      <w:r w:rsidDel="00000000" w:rsidR="00000000" w:rsidRPr="00000000">
        <w:rPr>
          <w:rtl w:val="0"/>
        </w:rPr>
        <w:t xml:space="preserve">Two other hereditary syndromes:</w:t>
      </w:r>
      <w:r w:rsidDel="00000000" w:rsidR="00000000" w:rsidRPr="00000000">
        <w:rPr>
          <w:b w:val="1"/>
          <w:rtl w:val="0"/>
        </w:rPr>
        <w:t xml:space="preserve"> Li-Fraumeni </w:t>
      </w:r>
      <w:r w:rsidDel="00000000" w:rsidR="00000000" w:rsidRPr="00000000">
        <w:rPr>
          <w:rtl w:val="0"/>
        </w:rPr>
        <w:t xml:space="preserve">(TP53) and </w:t>
      </w:r>
      <w:r w:rsidDel="00000000" w:rsidR="00000000" w:rsidRPr="00000000">
        <w:rPr>
          <w:b w:val="1"/>
          <w:rtl w:val="0"/>
        </w:rPr>
        <w:t xml:space="preserve">Cowden syndrome </w:t>
      </w:r>
      <w:r w:rsidDel="00000000" w:rsidR="00000000" w:rsidRPr="00000000">
        <w:rPr>
          <w:rtl w:val="0"/>
        </w:rPr>
        <w:t xml:space="preserve">(PTEN), both are a result in TSGs.</w:t>
      </w:r>
    </w:p>
    <w:p w:rsidR="00000000" w:rsidDel="00000000" w:rsidP="00000000" w:rsidRDefault="00000000" w:rsidRPr="00000000" w14:paraId="0000010F">
      <w:pPr>
        <w:numPr>
          <w:ilvl w:val="1"/>
          <w:numId w:val="91"/>
        </w:numPr>
        <w:ind w:left="1440" w:hanging="360"/>
      </w:pPr>
      <w:r w:rsidDel="00000000" w:rsidR="00000000" w:rsidRPr="00000000">
        <w:rPr>
          <w:b w:val="1"/>
          <w:rtl w:val="0"/>
        </w:rPr>
        <w:t xml:space="preserve">Bannayan-Riley-Ruvalcaba</w:t>
      </w:r>
      <w:r w:rsidDel="00000000" w:rsidR="00000000" w:rsidRPr="00000000">
        <w:rPr>
          <w:rtl w:val="0"/>
        </w:rPr>
        <w:t xml:space="preserve"> is also a mutation of PTEN (TSG).</w:t>
      </w:r>
    </w:p>
    <w:p w:rsidR="00000000" w:rsidDel="00000000" w:rsidP="00000000" w:rsidRDefault="00000000" w:rsidRPr="00000000" w14:paraId="00000110">
      <w:pPr>
        <w:numPr>
          <w:ilvl w:val="1"/>
          <w:numId w:val="91"/>
        </w:numPr>
        <w:ind w:left="1440" w:hanging="360"/>
        <w:rPr>
          <w:u w:val="none"/>
        </w:rPr>
      </w:pPr>
      <w:r w:rsidDel="00000000" w:rsidR="00000000" w:rsidRPr="00000000">
        <w:rPr>
          <w:rtl w:val="0"/>
        </w:rPr>
        <w:t xml:space="preserve">Hereditary diffuse gastric cancer syndrome (Cadherin 1 [CDH1]).</w:t>
      </w:r>
    </w:p>
    <w:p w:rsidR="00000000" w:rsidDel="00000000" w:rsidP="00000000" w:rsidRDefault="00000000" w:rsidRPr="00000000" w14:paraId="00000111">
      <w:pPr>
        <w:numPr>
          <w:ilvl w:val="0"/>
          <w:numId w:val="91"/>
        </w:numPr>
      </w:pPr>
      <w:r w:rsidDel="00000000" w:rsidR="00000000" w:rsidRPr="00000000">
        <w:rPr>
          <w:rtl w:val="0"/>
        </w:rPr>
        <w:t xml:space="preserve">BRCA1/2 carries will develop CBC at ~2% per year [</w:t>
      </w:r>
      <w:hyperlink r:id="rId75">
        <w:r w:rsidDel="00000000" w:rsidR="00000000" w:rsidRPr="00000000">
          <w:rPr>
            <w:rtl w:val="0"/>
          </w:rPr>
          <w:t xml:space="preserve">Lubinski Br Ca Res Treat '19</w:t>
        </w:r>
      </w:hyperlink>
      <w:r w:rsidDel="00000000" w:rsidR="00000000" w:rsidRPr="00000000">
        <w:rPr>
          <w:rtl w:val="0"/>
        </w:rPr>
        <w:t xml:space="preserve">, </w:t>
      </w:r>
      <w:hyperlink r:id="rId76">
        <w:r w:rsidDel="00000000" w:rsidR="00000000" w:rsidRPr="00000000">
          <w:rPr>
            <w:rtl w:val="0"/>
          </w:rPr>
          <w:t xml:space="preserve">van den Broek JCO '16</w:t>
        </w:r>
      </w:hyperlink>
      <w:r w:rsidDel="00000000" w:rsidR="00000000" w:rsidRPr="00000000">
        <w:rPr>
          <w:rtl w:val="0"/>
        </w:rPr>
        <w:t xml:space="preserve">], but this risk is higher for women diagnosed with breast cancer before age 40 [</w:t>
      </w:r>
      <w:hyperlink r:id="rId77">
        <w:r w:rsidDel="00000000" w:rsidR="00000000" w:rsidRPr="00000000">
          <w:rPr>
            <w:rtl w:val="0"/>
          </w:rPr>
          <w:t xml:space="preserve">Haffty Lancet '02</w:t>
        </w:r>
      </w:hyperlink>
      <w:r w:rsidDel="00000000" w:rsidR="00000000" w:rsidRPr="00000000">
        <w:rPr>
          <w:rtl w:val="0"/>
        </w:rPr>
        <w:t xml:space="preserve">] and for BRCA1 than BRCA2. This risk is modified by tamoxifen use or oophorectomy [</w:t>
      </w:r>
      <w:hyperlink r:id="rId78">
        <w:r w:rsidDel="00000000" w:rsidR="00000000" w:rsidRPr="00000000">
          <w:rPr>
            <w:rtl w:val="0"/>
          </w:rPr>
          <w:t xml:space="preserve">Xu BrCa</w:t>
        </w:r>
      </w:hyperlink>
      <w:hyperlink r:id="rId79">
        <w:r w:rsidDel="00000000" w:rsidR="00000000" w:rsidRPr="00000000">
          <w:rPr>
            <w:rtl w:val="0"/>
          </w:rPr>
          <w:t xml:space="preserve"> '15</w:t>
        </w:r>
      </w:hyperlink>
      <w:r w:rsidDel="00000000" w:rsidR="00000000" w:rsidRPr="00000000">
        <w:rPr>
          <w:rtl w:val="0"/>
        </w:rPr>
        <w:t xml:space="preserve">, </w:t>
      </w:r>
      <w:hyperlink r:id="rId80">
        <w:r w:rsidDel="00000000" w:rsidR="00000000" w:rsidRPr="00000000">
          <w:rPr>
            <w:rtl w:val="0"/>
          </w:rPr>
          <w:t xml:space="preserve">Metcalfe JCO '04</w:t>
        </w:r>
      </w:hyperlink>
      <w:r w:rsidDel="00000000" w:rsidR="00000000" w:rsidRPr="00000000">
        <w:rPr>
          <w:rtl w:val="0"/>
        </w:rPr>
        <w:t xml:space="preserve">, </w:t>
      </w:r>
      <w:hyperlink r:id="rId81">
        <w:r w:rsidDel="00000000" w:rsidR="00000000" w:rsidRPr="00000000">
          <w:rPr>
            <w:rtl w:val="0"/>
          </w:rPr>
          <w:t xml:space="preserve">Pierce JCO '06</w:t>
        </w:r>
      </w:hyperlink>
      <w:r w:rsidDel="00000000" w:rsidR="00000000" w:rsidRPr="00000000">
        <w:rPr>
          <w:rtl w:val="0"/>
        </w:rPr>
        <w:t xml:space="preserve">]. </w:t>
      </w:r>
      <w:r w:rsidDel="00000000" w:rsidR="00000000" w:rsidRPr="00000000">
        <w:rPr>
          <w:b w:val="1"/>
          <w:rtl w:val="0"/>
        </w:rPr>
        <w:t xml:space="preserve">Lifetime CBC risk may be as high as 60-80% among BRCA1/2 carriers </w:t>
      </w:r>
      <w:r w:rsidDel="00000000" w:rsidR="00000000" w:rsidRPr="00000000">
        <w:rPr>
          <w:rtl w:val="0"/>
        </w:rPr>
        <w:t xml:space="preserve">[</w:t>
      </w:r>
      <w:hyperlink r:id="rId82">
        <w:r w:rsidDel="00000000" w:rsidR="00000000" w:rsidRPr="00000000">
          <w:rPr>
            <w:rtl w:val="0"/>
          </w:rPr>
          <w:t xml:space="preserve">Mavaddat JNCI '13</w:t>
        </w:r>
      </w:hyperlink>
      <w:r w:rsidDel="00000000" w:rsidR="00000000" w:rsidRPr="00000000">
        <w:rPr>
          <w:rtl w:val="0"/>
        </w:rPr>
        <w:t xml:space="preserve">]. Conflicting modern evidence that ppx BSO decreases breast cancer OM </w:t>
      </w:r>
      <w:hyperlink r:id="rId83">
        <w:r w:rsidDel="00000000" w:rsidR="00000000" w:rsidRPr="00000000">
          <w:rPr>
            <w:rtl w:val="0"/>
          </w:rPr>
          <w:t xml:space="preserve">[Heemskerk-Gerritsen JNCI '15]</w:t>
        </w:r>
      </w:hyperlink>
      <w:r w:rsidDel="00000000" w:rsidR="00000000" w:rsidRPr="00000000">
        <w:rPr>
          <w:rtl w:val="0"/>
        </w:rPr>
        <w:t xml:space="preserve">. Due to conflicting data for contralateral risk-reducing mastectomy, a cochrane review concluded evidence is insufficient to claim a survival advantage for CRRM [</w:t>
      </w:r>
      <w:hyperlink r:id="rId84">
        <w:r w:rsidDel="00000000" w:rsidR="00000000" w:rsidRPr="00000000">
          <w:rPr>
            <w:rtl w:val="0"/>
          </w:rPr>
          <w:t xml:space="preserve">Carbine Cochrane DSR'18</w:t>
        </w:r>
      </w:hyperlink>
      <w:r w:rsidDel="00000000" w:rsidR="00000000" w:rsidRPr="00000000">
        <w:rPr>
          <w:rtl w:val="0"/>
        </w:rPr>
        <w:t xml:space="preserve">].</w:t>
      </w:r>
    </w:p>
    <w:p w:rsidR="00000000" w:rsidDel="00000000" w:rsidP="00000000" w:rsidRDefault="00000000" w:rsidRPr="00000000" w14:paraId="00000112">
      <w:pPr>
        <w:numPr>
          <w:ilvl w:val="0"/>
          <w:numId w:val="91"/>
        </w:numPr>
      </w:pPr>
      <w:r w:rsidDel="00000000" w:rsidR="00000000" w:rsidRPr="00000000">
        <w:rPr>
          <w:rtl w:val="0"/>
        </w:rPr>
        <w:t xml:space="preserve">CRRM does not mandate a SLNB in the context of normal findings on MRI.</w:t>
      </w:r>
    </w:p>
    <w:p w:rsidR="00000000" w:rsidDel="00000000" w:rsidP="00000000" w:rsidRDefault="00000000" w:rsidRPr="00000000" w14:paraId="00000113">
      <w:pPr>
        <w:numPr>
          <w:ilvl w:val="0"/>
          <w:numId w:val="91"/>
        </w:numPr>
        <w:rPr>
          <w:u w:val="none"/>
        </w:rPr>
      </w:pPr>
      <w:r w:rsidDel="00000000" w:rsidR="00000000" w:rsidRPr="00000000">
        <w:rPr>
          <w:b w:val="1"/>
          <w:rtl w:val="0"/>
        </w:rPr>
        <w:t xml:space="preserve">BRCA1/2 in Locally Recurrent BrCa after BC</w:t>
      </w:r>
      <w:r w:rsidDel="00000000" w:rsidR="00000000" w:rsidRPr="00000000">
        <w:rPr>
          <w:b w:val="1"/>
          <w:rtl w:val="0"/>
        </w:rPr>
        <w:t xml:space="preserve">T</w:t>
      </w:r>
      <w:r w:rsidDel="00000000" w:rsidR="00000000" w:rsidRPr="00000000">
        <w:rPr>
          <w:rtl w:val="0"/>
        </w:rPr>
        <w:t xml:space="preserve"> [</w:t>
      </w:r>
      <w:hyperlink r:id="rId85">
        <w:r w:rsidDel="00000000" w:rsidR="00000000" w:rsidRPr="00000000">
          <w:rPr>
            <w:rtl w:val="0"/>
          </w:rPr>
          <w:t xml:space="preserve">Turner JCO '99</w:t>
        </w:r>
      </w:hyperlink>
      <w:r w:rsidDel="00000000" w:rsidR="00000000" w:rsidRPr="00000000">
        <w:rPr>
          <w:rtl w:val="0"/>
        </w:rPr>
        <w:t xml:space="preserve">]: </w:t>
      </w:r>
      <w:r w:rsidDel="00000000" w:rsidR="00000000" w:rsidRPr="00000000">
        <w:rPr>
          <w:b w:val="1"/>
          <w:rtl w:val="0"/>
        </w:rPr>
        <w:t xml:space="preserve">± BRCA1/2</w:t>
      </w:r>
      <w:r w:rsidDel="00000000" w:rsidR="00000000" w:rsidRPr="00000000">
        <w:rPr>
          <w:rtl w:val="0"/>
        </w:rPr>
        <w:t xml:space="preserve">.</w:t>
      </w:r>
    </w:p>
    <w:p w:rsidR="00000000" w:rsidDel="00000000" w:rsidP="00000000" w:rsidRDefault="00000000" w:rsidRPr="00000000" w14:paraId="00000114">
      <w:pPr>
        <w:numPr>
          <w:ilvl w:val="1"/>
          <w:numId w:val="91"/>
        </w:numPr>
        <w:ind w:left="1440" w:hanging="360"/>
        <w:rPr>
          <w:u w:val="none"/>
        </w:rPr>
      </w:pPr>
      <w:r w:rsidDel="00000000" w:rsidR="00000000" w:rsidRPr="00000000">
        <w:rPr>
          <w:rFonts w:ascii="Cardo" w:cs="Cardo" w:eastAsia="Cardo" w:hAnsi="Cardo"/>
          <w:rtl w:val="0"/>
        </w:rPr>
        <w:t xml:space="preserve">Median time to IBTR 5→ 8 years. </w:t>
      </w:r>
      <w:r w:rsidDel="00000000" w:rsidR="00000000" w:rsidRPr="00000000">
        <w:rPr>
          <w:i w:val="1"/>
          <w:rtl w:val="0"/>
        </w:rPr>
        <w:t xml:space="preserve">This suggests BRCA1/2mt may be radiosensitive, as second cancers in the BRCA1/2 cohort occurred in different locations, histology, and timing of subsequent breast events.</w:t>
      </w:r>
      <w:r w:rsidDel="00000000" w:rsidR="00000000" w:rsidRPr="00000000">
        <w:rPr>
          <w:rtl w:val="0"/>
        </w:rPr>
      </w:r>
    </w:p>
    <w:p w:rsidR="00000000" w:rsidDel="00000000" w:rsidP="00000000" w:rsidRDefault="00000000" w:rsidRPr="00000000" w14:paraId="00000115">
      <w:pPr>
        <w:numPr>
          <w:ilvl w:val="0"/>
          <w:numId w:val="91"/>
        </w:numPr>
        <w:rPr>
          <w:u w:val="none"/>
        </w:rPr>
      </w:pPr>
      <w:r w:rsidDel="00000000" w:rsidR="00000000" w:rsidRPr="00000000">
        <w:rPr>
          <w:b w:val="1"/>
          <w:rtl w:val="0"/>
        </w:rPr>
        <w:t xml:space="preserve">10y Multi-institutional results of breast conserving surgery and RT in BRCA1/2 BrCa</w:t>
      </w:r>
      <w:r w:rsidDel="00000000" w:rsidR="00000000" w:rsidRPr="00000000">
        <w:rPr>
          <w:rtl w:val="0"/>
        </w:rPr>
        <w:t xml:space="preserve"> [</w:t>
      </w:r>
      <w:hyperlink r:id="rId86">
        <w:r w:rsidDel="00000000" w:rsidR="00000000" w:rsidRPr="00000000">
          <w:rPr>
            <w:rtl w:val="0"/>
          </w:rPr>
          <w:t xml:space="preserve">Pierce JCO '06]</w:t>
        </w:r>
      </w:hyperlink>
      <w:r w:rsidDel="00000000" w:rsidR="00000000" w:rsidRPr="00000000">
        <w:rPr>
          <w:rtl w:val="0"/>
        </w:rPr>
        <w:t xml:space="preserve">. </w:t>
      </w:r>
      <w:r w:rsidDel="00000000" w:rsidR="00000000" w:rsidRPr="00000000">
        <w:rPr>
          <w:b w:val="1"/>
          <w:rtl w:val="0"/>
        </w:rPr>
        <w:t xml:space="preserve">± BRCA1/2</w:t>
      </w:r>
      <w:r w:rsidDel="00000000" w:rsidR="00000000" w:rsidRPr="00000000">
        <w:rPr>
          <w:rtl w:val="0"/>
        </w:rPr>
        <w:t xml:space="preserve">.</w:t>
      </w:r>
    </w:p>
    <w:p w:rsidR="00000000" w:rsidDel="00000000" w:rsidP="00000000" w:rsidRDefault="00000000" w:rsidRPr="00000000" w14:paraId="00000116">
      <w:pPr>
        <w:numPr>
          <w:ilvl w:val="1"/>
          <w:numId w:val="91"/>
        </w:numPr>
        <w:ind w:left="1440" w:hanging="360"/>
      </w:pPr>
      <w:r w:rsidDel="00000000" w:rsidR="00000000" w:rsidRPr="00000000">
        <w:rPr>
          <w:rtl w:val="0"/>
        </w:rPr>
        <w:t xml:space="preserve">Outcomes after BCT for BRCA1/2 are similar if the patient gets BSO (higher recurrence with intact ovaries: Fig 1B), but risk of contralateral BrCa remains high for this high-risk group.</w:t>
      </w:r>
    </w:p>
    <w:p w:rsidR="00000000" w:rsidDel="00000000" w:rsidP="00000000" w:rsidRDefault="00000000" w:rsidRPr="00000000" w14:paraId="00000117">
      <w:pPr>
        <w:numPr>
          <w:ilvl w:val="1"/>
          <w:numId w:val="91"/>
        </w:numPr>
        <w:ind w:left="1440" w:hanging="360"/>
        <w:rPr>
          <w:u w:val="none"/>
        </w:rPr>
      </w:pPr>
      <w:r w:rsidDel="00000000" w:rsidR="00000000" w:rsidRPr="00000000">
        <w:rPr>
          <w:rFonts w:ascii="Cardo" w:cs="Cardo" w:eastAsia="Cardo" w:hAnsi="Cardo"/>
          <w:rtl w:val="0"/>
        </w:rPr>
        <w:t xml:space="preserve">Median time to IBTR 5→ 9 years.</w:t>
      </w:r>
    </w:p>
    <w:p w:rsidR="00000000" w:rsidDel="00000000" w:rsidP="00000000" w:rsidRDefault="00000000" w:rsidRPr="00000000" w14:paraId="00000118">
      <w:pPr>
        <w:numPr>
          <w:ilvl w:val="1"/>
          <w:numId w:val="91"/>
        </w:numPr>
        <w:ind w:left="1440" w:hanging="360"/>
        <w:rPr>
          <w:u w:val="none"/>
        </w:rPr>
      </w:pPr>
      <w:r w:rsidDel="00000000" w:rsidR="00000000" w:rsidRPr="00000000">
        <w:rPr>
          <w:rFonts w:ascii="Cardo" w:cs="Cardo" w:eastAsia="Cardo" w:hAnsi="Cardo"/>
          <w:rtl w:val="0"/>
        </w:rPr>
        <w:t xml:space="preserve">Second tumors in different quadrants 29→ 60%. </w:t>
      </w:r>
      <w:r w:rsidDel="00000000" w:rsidR="00000000" w:rsidRPr="00000000">
        <w:rPr>
          <w:rtl w:val="0"/>
        </w:rPr>
      </w:r>
    </w:p>
    <w:p w:rsidR="00000000" w:rsidDel="00000000" w:rsidP="00000000" w:rsidRDefault="00000000" w:rsidRPr="00000000" w14:paraId="00000119">
      <w:pPr>
        <w:numPr>
          <w:ilvl w:val="0"/>
          <w:numId w:val="91"/>
        </w:numPr>
        <w:rPr>
          <w:u w:val="none"/>
        </w:rPr>
      </w:pPr>
      <w:r w:rsidDel="00000000" w:rsidR="00000000" w:rsidRPr="00000000">
        <w:rPr>
          <w:b w:val="1"/>
          <w:rtl w:val="0"/>
        </w:rPr>
        <w:t xml:space="preserve">CIMBA: Pathology of breast and ovarian cancer </w:t>
      </w:r>
      <w:r w:rsidDel="00000000" w:rsidR="00000000" w:rsidRPr="00000000">
        <w:rPr>
          <w:rtl w:val="0"/>
        </w:rPr>
        <w:t xml:space="preserve">[</w:t>
      </w:r>
      <w:hyperlink r:id="rId87">
        <w:r w:rsidDel="00000000" w:rsidR="00000000" w:rsidRPr="00000000">
          <w:rPr>
            <w:rtl w:val="0"/>
          </w:rPr>
          <w:t xml:space="preserve">Mavaddat Ca Epidem Bio Prev '02</w:t>
        </w:r>
      </w:hyperlink>
      <w:r w:rsidDel="00000000" w:rsidR="00000000" w:rsidRPr="00000000">
        <w:rPr>
          <w:rtl w:val="0"/>
        </w:rPr>
        <w:t xml:space="preserve">]: </w:t>
      </w:r>
      <w:r w:rsidDel="00000000" w:rsidR="00000000" w:rsidRPr="00000000">
        <w:rPr>
          <w:b w:val="1"/>
          <w:rtl w:val="0"/>
        </w:rPr>
        <w:t xml:space="preserve">BRCA1 and BRCA2</w:t>
      </w:r>
      <w:r w:rsidDel="00000000" w:rsidR="00000000" w:rsidRPr="00000000">
        <w:rPr>
          <w:rtl w:val="0"/>
        </w:rPr>
        <w:t xml:space="preserve">.</w:t>
      </w:r>
    </w:p>
    <w:p w:rsidR="00000000" w:rsidDel="00000000" w:rsidP="00000000" w:rsidRDefault="00000000" w:rsidRPr="00000000" w14:paraId="0000011A">
      <w:pPr>
        <w:numPr>
          <w:ilvl w:val="1"/>
          <w:numId w:val="91"/>
        </w:numPr>
        <w:ind w:left="1440" w:hanging="360"/>
      </w:pPr>
      <w:r w:rsidDel="00000000" w:rsidR="00000000" w:rsidRPr="00000000">
        <w:rPr>
          <w:rFonts w:ascii="Cardo" w:cs="Cardo" w:eastAsia="Cardo" w:hAnsi="Cardo"/>
          <w:rtl w:val="0"/>
        </w:rPr>
        <w:t xml:space="preserve">ER negativity for BRCA1 / 2 of 78→ 23%. </w:t>
      </w:r>
    </w:p>
    <w:p w:rsidR="00000000" w:rsidDel="00000000" w:rsidP="00000000" w:rsidRDefault="00000000" w:rsidRPr="00000000" w14:paraId="0000011B">
      <w:pPr>
        <w:numPr>
          <w:ilvl w:val="1"/>
          <w:numId w:val="91"/>
        </w:numPr>
        <w:ind w:left="1440" w:hanging="360"/>
      </w:pPr>
      <w:r w:rsidDel="00000000" w:rsidR="00000000" w:rsidRPr="00000000">
        <w:rPr>
          <w:rFonts w:ascii="Cardo" w:cs="Cardo" w:eastAsia="Cardo" w:hAnsi="Cardo"/>
          <w:rtl w:val="0"/>
        </w:rPr>
        <w:t xml:space="preserve">TNBC for BRCA1 / 2 of  69→ 16%.</w:t>
      </w:r>
    </w:p>
    <w:p w:rsidR="00000000" w:rsidDel="00000000" w:rsidP="00000000" w:rsidRDefault="00000000" w:rsidRPr="00000000" w14:paraId="0000011C">
      <w:pPr>
        <w:numPr>
          <w:ilvl w:val="1"/>
          <w:numId w:val="91"/>
        </w:numPr>
        <w:ind w:left="1440" w:hanging="360"/>
        <w:rPr>
          <w:u w:val="none"/>
        </w:rPr>
      </w:pPr>
      <w:r w:rsidDel="00000000" w:rsidR="00000000" w:rsidRPr="00000000">
        <w:rPr>
          <w:rtl w:val="0"/>
        </w:rPr>
        <w:t xml:space="preserve">Lobular cancers are most likely associated with BRCA2, while medullary cancers are associated with BRCA1.</w:t>
      </w:r>
    </w:p>
    <w:p w:rsidR="00000000" w:rsidDel="00000000" w:rsidP="00000000" w:rsidRDefault="00000000" w:rsidRPr="00000000" w14:paraId="0000011D">
      <w:pPr>
        <w:numPr>
          <w:ilvl w:val="0"/>
          <w:numId w:val="91"/>
        </w:numPr>
      </w:pPr>
      <w:r w:rsidDel="00000000" w:rsidR="00000000" w:rsidRPr="00000000">
        <w:rPr>
          <w:b w:val="1"/>
          <w:rtl w:val="0"/>
        </w:rPr>
        <w:t xml:space="preserve">WECARE study</w:t>
      </w:r>
      <w:r w:rsidDel="00000000" w:rsidR="00000000" w:rsidRPr="00000000">
        <w:rPr>
          <w:b w:val="1"/>
          <w:rtl w:val="0"/>
        </w:rPr>
        <w:t xml:space="preserve">: CBC after RT Among BRCA1/2 Carriers</w:t>
      </w:r>
      <w:r w:rsidDel="00000000" w:rsidR="00000000" w:rsidRPr="00000000">
        <w:rPr>
          <w:rtl w:val="0"/>
        </w:rPr>
        <w:t xml:space="preserve"> [</w:t>
      </w:r>
      <w:hyperlink r:id="rId88">
        <w:r w:rsidDel="00000000" w:rsidR="00000000" w:rsidRPr="00000000">
          <w:rPr>
            <w:rtl w:val="0"/>
          </w:rPr>
          <w:t xml:space="preserve">Bernstein EJC '13</w:t>
        </w:r>
      </w:hyperlink>
      <w:r w:rsidDel="00000000" w:rsidR="00000000" w:rsidRPr="00000000">
        <w:rPr>
          <w:rtl w:val="0"/>
        </w:rPr>
        <w:t xml:space="preserve">]</w:t>
      </w:r>
    </w:p>
    <w:p w:rsidR="00000000" w:rsidDel="00000000" w:rsidP="00000000" w:rsidRDefault="00000000" w:rsidRPr="00000000" w14:paraId="0000011E">
      <w:pPr>
        <w:numPr>
          <w:ilvl w:val="1"/>
          <w:numId w:val="91"/>
        </w:numPr>
        <w:ind w:left="1440" w:hanging="360"/>
      </w:pPr>
      <w:r w:rsidDel="00000000" w:rsidR="00000000" w:rsidRPr="00000000">
        <w:rPr>
          <w:rtl w:val="0"/>
        </w:rPr>
        <w:t xml:space="preserve">603 women with CBC, 1,199 women with unilateral breast cancer with known BRCA status (n=158).</w:t>
      </w:r>
    </w:p>
    <w:p w:rsidR="00000000" w:rsidDel="00000000" w:rsidP="00000000" w:rsidRDefault="00000000" w:rsidRPr="00000000" w14:paraId="0000011F">
      <w:pPr>
        <w:numPr>
          <w:ilvl w:val="1"/>
          <w:numId w:val="91"/>
        </w:numPr>
        <w:ind w:left="1440" w:hanging="360"/>
      </w:pPr>
      <w:r w:rsidDel="00000000" w:rsidR="00000000" w:rsidRPr="00000000">
        <w:rPr>
          <w:rtl w:val="0"/>
        </w:rPr>
        <w:t xml:space="preserve">RT did not result in a statistically higher risk of CBC in BRCA1/2 carriers.</w:t>
      </w:r>
    </w:p>
    <w:p w:rsidR="00000000" w:rsidDel="00000000" w:rsidP="00000000" w:rsidRDefault="00000000" w:rsidRPr="00000000" w14:paraId="00000120">
      <w:pPr>
        <w:numPr>
          <w:ilvl w:val="0"/>
          <w:numId w:val="91"/>
        </w:numPr>
        <w:rPr>
          <w:u w:val="none"/>
        </w:rPr>
      </w:pPr>
      <w:r w:rsidDel="00000000" w:rsidR="00000000" w:rsidRPr="00000000">
        <w:rPr>
          <w:rtl w:val="0"/>
        </w:rPr>
        <w:t xml:space="preserve">BRCA1/2 carriers do not have increased acute skin toxicity [</w:t>
      </w:r>
      <w:hyperlink r:id="rId89">
        <w:r w:rsidDel="00000000" w:rsidR="00000000" w:rsidRPr="00000000">
          <w:rPr>
            <w:rtl w:val="0"/>
          </w:rPr>
          <w:t xml:space="preserve">Park IJROBP '14</w:t>
        </w:r>
      </w:hyperlink>
      <w:r w:rsidDel="00000000" w:rsidR="00000000" w:rsidRPr="00000000">
        <w:rPr>
          <w:rtl w:val="0"/>
        </w:rPr>
        <w:t xml:space="preserve">].</w:t>
      </w:r>
    </w:p>
    <w:p w:rsidR="00000000" w:rsidDel="00000000" w:rsidP="00000000" w:rsidRDefault="00000000" w:rsidRPr="00000000" w14:paraId="00000121">
      <w:pPr>
        <w:numPr>
          <w:ilvl w:val="0"/>
          <w:numId w:val="91"/>
        </w:numPr>
      </w:pPr>
      <w:r w:rsidDel="00000000" w:rsidR="00000000" w:rsidRPr="00000000">
        <w:rPr>
          <w:rtl w:val="0"/>
        </w:rPr>
        <w:t xml:space="preserve">ATM, CHEK1, ERCC2, RAD51C, TGFB1 are associated with RT-induced early adverse skin reactions. </w:t>
      </w:r>
      <w:hyperlink w:anchor="5ndpjif3ucy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22">
      <w:pPr>
        <w:numPr>
          <w:ilvl w:val="1"/>
          <w:numId w:val="91"/>
        </w:numPr>
        <w:ind w:left="1440" w:hanging="360"/>
        <w:rPr>
          <w:u w:val="none"/>
        </w:rPr>
      </w:pPr>
      <w:r w:rsidDel="00000000" w:rsidR="00000000" w:rsidRPr="00000000">
        <w:rPr>
          <w:rFonts w:ascii="Cardo" w:cs="Cardo" w:eastAsia="Cardo" w:hAnsi="Cardo"/>
          <w:rtl w:val="0"/>
        </w:rPr>
        <w:t xml:space="preserve">Grade 2+ fibrosis for ± C-509T TGF-β of 4→ 14% [</w:t>
      </w:r>
      <w:hyperlink r:id="rId90">
        <w:r w:rsidDel="00000000" w:rsidR="00000000" w:rsidRPr="00000000">
          <w:rPr>
            <w:rtl w:val="0"/>
          </w:rPr>
          <w:t xml:space="preserve">Grossberg JAMA Onc '18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3">
      <w:pPr>
        <w:numPr>
          <w:ilvl w:val="0"/>
          <w:numId w:val="91"/>
        </w:numPr>
        <w:rPr>
          <w:u w:val="none"/>
        </w:rPr>
      </w:pPr>
      <w:r w:rsidDel="00000000" w:rsidR="00000000" w:rsidRPr="00000000">
        <w:rPr>
          <w:rtl w:val="0"/>
        </w:rPr>
        <w:t xml:space="preserve">Non-BRCA hereditary mutations include PALB2, P53, ATM, CHECK2, PTEN, CDH1 and STK11 [</w:t>
      </w:r>
      <w:hyperlink r:id="rId91">
        <w:r w:rsidDel="00000000" w:rsidR="00000000" w:rsidRPr="00000000">
          <w:rPr>
            <w:rtl w:val="0"/>
          </w:rPr>
          <w:t xml:space="preserve">Manahan ASO '10</w:t>
        </w:r>
      </w:hyperlink>
      <w:r w:rsidDel="00000000" w:rsidR="00000000" w:rsidRPr="00000000">
        <w:rPr>
          <w:rtl w:val="0"/>
        </w:rPr>
        <w:t xml:space="preserve">].</w:t>
      </w:r>
    </w:p>
    <w:p w:rsidR="00000000" w:rsidDel="00000000" w:rsidP="00000000" w:rsidRDefault="00000000" w:rsidRPr="00000000" w14:paraId="00000124">
      <w:pPr>
        <w:numPr>
          <w:ilvl w:val="0"/>
          <w:numId w:val="91"/>
        </w:numPr>
        <w:rPr>
          <w:u w:val="none"/>
        </w:rPr>
      </w:pPr>
      <w:r w:rsidDel="00000000" w:rsidR="00000000" w:rsidRPr="00000000">
        <w:rPr>
          <w:rtl w:val="0"/>
        </w:rPr>
        <w:t xml:space="preserve">Homozygous carriers of the ATM gene are exquisitely sensitive, but carriers are only 1-2% of the population.</w:t>
      </w:r>
    </w:p>
    <w:p w:rsidR="00000000" w:rsidDel="00000000" w:rsidP="00000000" w:rsidRDefault="00000000" w:rsidRPr="00000000" w14:paraId="00000125">
      <w:pPr>
        <w:numPr>
          <w:ilvl w:val="1"/>
          <w:numId w:val="91"/>
        </w:numPr>
        <w:ind w:left="1440" w:hanging="360"/>
        <w:rPr>
          <w:u w:val="none"/>
        </w:rPr>
      </w:pPr>
      <w:r w:rsidDel="00000000" w:rsidR="00000000" w:rsidRPr="00000000">
        <w:rPr>
          <w:rtl w:val="0"/>
        </w:rPr>
        <w:t xml:space="preserve">Heterozygous ATM status should not influence decision making regarding RT use.</w:t>
      </w:r>
    </w:p>
    <w:p w:rsidR="00000000" w:rsidDel="00000000" w:rsidP="00000000" w:rsidRDefault="00000000" w:rsidRPr="00000000" w14:paraId="00000126">
      <w:pPr>
        <w:numPr>
          <w:ilvl w:val="0"/>
          <w:numId w:val="91"/>
        </w:numPr>
        <w:rPr>
          <w:u w:val="none"/>
        </w:rPr>
      </w:pPr>
      <w:r w:rsidDel="00000000" w:rsidR="00000000" w:rsidRPr="00000000">
        <w:rPr>
          <w:rtl w:val="0"/>
        </w:rPr>
        <w:t xml:space="preserve">Pathogenic mutation of PALB2 (the partner/localizer of BRCA2) account for &lt; 1% of breast cancers</w:t>
      </w:r>
    </w:p>
    <w:p w:rsidR="00000000" w:rsidDel="00000000" w:rsidP="00000000" w:rsidRDefault="00000000" w:rsidRPr="00000000" w14:paraId="00000127">
      <w:pPr>
        <w:numPr>
          <w:ilvl w:val="0"/>
          <w:numId w:val="91"/>
        </w:numPr>
        <w:rPr>
          <w:u w:val="none"/>
        </w:rPr>
      </w:pPr>
      <w:r w:rsidDel="00000000" w:rsidR="00000000" w:rsidRPr="00000000">
        <w:rPr>
          <w:rtl w:val="0"/>
        </w:rPr>
        <w:t xml:space="preserve">Secondary malignancies are more common with Li-Fraumeni [</w:t>
      </w:r>
      <w:hyperlink r:id="rId92">
        <w:r w:rsidDel="00000000" w:rsidR="00000000" w:rsidRPr="00000000">
          <w:rPr>
            <w:rtl w:val="0"/>
          </w:rPr>
          <w:t xml:space="preserve">Wendt Acta Onc '19</w:t>
        </w:r>
      </w:hyperlink>
      <w:r w:rsidDel="00000000" w:rsidR="00000000" w:rsidRPr="00000000">
        <w:rPr>
          <w:rtl w:val="0"/>
        </w:rPr>
        <w:t xml:space="preserve">, </w:t>
      </w:r>
      <w:hyperlink r:id="rId93">
        <w:r w:rsidDel="00000000" w:rsidR="00000000" w:rsidRPr="00000000">
          <w:rPr>
            <w:rtl w:val="0"/>
          </w:rPr>
          <w:t xml:space="preserve">Heymann Rad Onc '10</w:t>
        </w:r>
      </w:hyperlink>
      <w:r w:rsidDel="00000000" w:rsidR="00000000" w:rsidRPr="00000000">
        <w:rPr>
          <w:rtl w:val="0"/>
        </w:rPr>
        <w:t xml:space="preserve">].</w:t>
      </w:r>
    </w:p>
    <w:p w:rsidR="00000000" w:rsidDel="00000000" w:rsidP="00000000" w:rsidRDefault="00000000" w:rsidRPr="00000000" w14:paraId="00000128">
      <w:pPr>
        <w:numPr>
          <w:ilvl w:val="0"/>
          <w:numId w:val="91"/>
        </w:numPr>
        <w:rPr>
          <w:u w:val="none"/>
        </w:rPr>
      </w:pPr>
      <w:r w:rsidDel="00000000" w:rsidR="00000000" w:rsidRPr="00000000">
        <w:rPr>
          <w:rtl w:val="0"/>
        </w:rPr>
        <w:t xml:space="preserve">CHEK21100del have a worse prognosis than CHEK2I157T [</w:t>
      </w:r>
      <w:hyperlink r:id="rId94">
        <w:r w:rsidDel="00000000" w:rsidR="00000000" w:rsidRPr="00000000">
          <w:rPr>
            <w:rtl w:val="0"/>
          </w:rPr>
          <w:t xml:space="preserve">Muranen Br Ca Res '16</w:t>
        </w:r>
      </w:hyperlink>
      <w:r w:rsidDel="00000000" w:rsidR="00000000" w:rsidRPr="00000000">
        <w:rPr>
          <w:rtl w:val="0"/>
        </w:rPr>
        <w:t xml:space="preserve">].</w:t>
      </w:r>
    </w:p>
    <w:p w:rsidR="00000000" w:rsidDel="00000000" w:rsidP="00000000" w:rsidRDefault="00000000" w:rsidRPr="00000000" w14:paraId="00000129">
      <w:pPr>
        <w:ind w:left="0" w:firstLine="0"/>
        <w:rPr/>
      </w:pPr>
      <w:hyperlink r:id="rId95">
        <w:r w:rsidDel="00000000" w:rsidR="00000000" w:rsidRPr="00000000">
          <w:rPr>
            <w:color w:val="1155cc"/>
            <w:u w:val="single"/>
          </w:rPr>
          <w:drawing>
            <wp:inline distB="114300" distT="114300" distL="114300" distR="114300">
              <wp:extent cx="6859270" cy="7467600"/>
              <wp:effectExtent b="12700" l="12700" r="12700" t="12700"/>
              <wp:docPr id="9" name="image8.png"/>
              <a:graphic>
                <a:graphicData uri="http://schemas.openxmlformats.org/drawingml/2006/picture">
                  <pic:pic>
                    <pic:nvPicPr>
                      <pic:cNvPr id="0" name="image8.png"/>
                      <pic:cNvPicPr preferRelativeResize="0"/>
                    </pic:nvPicPr>
                    <pic:blipFill>
                      <a:blip r:embed="rId96"/>
                      <a:srcRect b="0" l="0" r="0" t="0"/>
                      <a:stretch>
                        <a:fillRect/>
                      </a:stretch>
                    </pic:blipFill>
                    <pic:spPr>
                      <a:xfrm>
                        <a:off x="0" y="0"/>
                        <a:ext cx="6859270" cy="746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pStyle w:val="Heading2"/>
        <w:ind w:left="0" w:firstLine="0"/>
        <w:rPr/>
      </w:pPr>
      <w:bookmarkStart w:colFirst="0" w:colLast="0" w:name="_ghg6m78vteyd" w:id="11"/>
      <w:bookmarkEnd w:id="11"/>
      <w:hyperlink w:anchor="_pyifw3b5rbp">
        <w:r w:rsidDel="00000000" w:rsidR="00000000" w:rsidRPr="00000000">
          <w:rPr>
            <w:b w:val="1"/>
            <w:rtl w:val="0"/>
          </w:rPr>
          <w:t xml:space="preserve">Workup</w:t>
        </w:r>
      </w:hyperlink>
      <w:r w:rsidDel="00000000" w:rsidR="00000000" w:rsidRPr="00000000">
        <w:rPr>
          <w:rtl w:val="0"/>
        </w:rPr>
      </w:r>
    </w:p>
    <w:p w:rsidR="00000000" w:rsidDel="00000000" w:rsidP="00000000" w:rsidRDefault="00000000" w:rsidRPr="00000000" w14:paraId="0000012C">
      <w:pPr>
        <w:numPr>
          <w:ilvl w:val="0"/>
          <w:numId w:val="91"/>
        </w:numPr>
      </w:pPr>
      <w:r w:rsidDel="00000000" w:rsidR="00000000" w:rsidRPr="00000000">
        <w:rPr>
          <w:b w:val="1"/>
          <w:rtl w:val="0"/>
        </w:rPr>
        <w:t xml:space="preserve">Screening </w:t>
      </w:r>
      <w:r w:rsidDel="00000000" w:rsidR="00000000" w:rsidRPr="00000000">
        <w:rPr>
          <w:rtl w:val="0"/>
        </w:rPr>
        <w:t xml:space="preserve">(per </w:t>
      </w:r>
      <w:r w:rsidDel="00000000" w:rsidR="00000000" w:rsidRPr="00000000">
        <w:rPr>
          <w:rtl w:val="0"/>
        </w:rPr>
        <w:t xml:space="preserve">NCCN 2020.3</w:t>
      </w:r>
      <w:r w:rsidDel="00000000" w:rsidR="00000000" w:rsidRPr="00000000">
        <w:rPr>
          <w:rtl w:val="0"/>
        </w:rPr>
        <w:t xml:space="preserve">): </w:t>
      </w:r>
    </w:p>
    <w:p w:rsidR="00000000" w:rsidDel="00000000" w:rsidP="00000000" w:rsidRDefault="00000000" w:rsidRPr="00000000" w14:paraId="0000012D">
      <w:pPr>
        <w:ind w:firstLine="720"/>
        <w:rPr/>
      </w:pPr>
      <w:r w:rsidDel="00000000" w:rsidR="00000000" w:rsidRPr="00000000">
        <w:rPr>
          <w:rtl w:val="0"/>
        </w:rPr>
        <w:t xml:space="preserve">Generally speaking, no mammography for women &lt; 30y and no MRI for women &lt; 25y.</w:t>
      </w:r>
    </w:p>
    <w:p w:rsidR="00000000" w:rsidDel="00000000" w:rsidP="00000000" w:rsidRDefault="00000000" w:rsidRPr="00000000" w14:paraId="0000012E">
      <w:pPr>
        <w:numPr>
          <w:ilvl w:val="1"/>
          <w:numId w:val="91"/>
        </w:numPr>
        <w:ind w:left="1440" w:hanging="360"/>
      </w:pPr>
      <w:r w:rsidDel="00000000" w:rsidR="00000000" w:rsidRPr="00000000">
        <w:rPr>
          <w:rtl w:val="0"/>
        </w:rPr>
        <w:t xml:space="preserve">Clinical encounter and breast awareness starting at age 25.</w:t>
      </w:r>
    </w:p>
    <w:p w:rsidR="00000000" w:rsidDel="00000000" w:rsidP="00000000" w:rsidRDefault="00000000" w:rsidRPr="00000000" w14:paraId="0000012F">
      <w:pPr>
        <w:numPr>
          <w:ilvl w:val="1"/>
          <w:numId w:val="91"/>
        </w:numPr>
        <w:ind w:left="1440" w:hanging="360"/>
      </w:pPr>
      <w:r w:rsidDel="00000000" w:rsidR="00000000" w:rsidRPr="00000000">
        <w:rPr>
          <w:rtl w:val="0"/>
        </w:rPr>
        <w:t xml:space="preserve">Annual mammogram starting at age 40; no specific age to stop.</w:t>
      </w:r>
    </w:p>
    <w:p w:rsidR="00000000" w:rsidDel="00000000" w:rsidP="00000000" w:rsidRDefault="00000000" w:rsidRPr="00000000" w14:paraId="00000130">
      <w:pPr>
        <w:numPr>
          <w:ilvl w:val="1"/>
          <w:numId w:val="91"/>
        </w:numPr>
        <w:ind w:left="1440" w:hanging="360"/>
      </w:pPr>
      <w:r w:rsidDel="00000000" w:rsidR="00000000" w:rsidRPr="00000000">
        <w:rPr>
          <w:rtl w:val="0"/>
        </w:rPr>
        <w:t xml:space="preserve">5y [</w:t>
      </w:r>
      <w:hyperlink r:id="rId97">
        <w:r w:rsidDel="00000000" w:rsidR="00000000" w:rsidRPr="00000000">
          <w:rPr>
            <w:rtl w:val="0"/>
          </w:rPr>
          <w:t xml:space="preserve">Gail model</w:t>
        </w:r>
      </w:hyperlink>
      <w:r w:rsidDel="00000000" w:rsidR="00000000" w:rsidRPr="00000000">
        <w:rPr>
          <w:rFonts w:ascii="Gungsuh" w:cs="Gungsuh" w:eastAsia="Gungsuh" w:hAnsi="Gungsuh"/>
          <w:rtl w:val="0"/>
        </w:rPr>
        <w:t xml:space="preserve">] risk of invasive breast cancer ≥ 1.7%:</w:t>
      </w:r>
    </w:p>
    <w:p w:rsidR="00000000" w:rsidDel="00000000" w:rsidP="00000000" w:rsidRDefault="00000000" w:rsidRPr="00000000" w14:paraId="00000131">
      <w:pPr>
        <w:ind w:left="1440" w:firstLine="0"/>
        <w:rPr/>
      </w:pPr>
      <w:r w:rsidDel="00000000" w:rsidR="00000000" w:rsidRPr="00000000">
        <w:rPr>
          <w:rtl w:val="0"/>
        </w:rPr>
        <w:t xml:space="preserve">One of the first tools which attempts to estimate a woman's risk of developing breast cancer over the next 5 years. It includes current age, age of first menstrual period, age at first birth or nulliparity, number of degrees of relatives with a history of breast cancer, number of prior benign breast biopsies, ADH in previous breast biopsy, and race. It may underestimate the need for testing as it does not account for prior ovarian cancer, age of onset of breast cancer, bilateral breast cancers, history of second degree relatives with breast cancers, or the biology of breast cancer.</w:t>
      </w:r>
    </w:p>
    <w:p w:rsidR="00000000" w:rsidDel="00000000" w:rsidP="00000000" w:rsidRDefault="00000000" w:rsidRPr="00000000" w14:paraId="00000132">
      <w:pPr>
        <w:numPr>
          <w:ilvl w:val="2"/>
          <w:numId w:val="91"/>
        </w:numPr>
        <w:ind w:left="2160" w:hanging="360"/>
      </w:pPr>
      <w:r w:rsidDel="00000000" w:rsidR="00000000" w:rsidRPr="00000000">
        <w:rPr>
          <w:rFonts w:ascii="Gungsuh" w:cs="Gungsuh" w:eastAsia="Gungsuh" w:hAnsi="Gungsuh"/>
          <w:rtl w:val="0"/>
        </w:rPr>
        <w:t xml:space="preserve">If 5y risk ≥ 1.7% (e.g., LCIS or ADH), may consider risk reduction strategies [</w:t>
      </w:r>
      <w:hyperlink w:anchor="kix.7wz4fwxlh1su">
        <w:r w:rsidDel="00000000" w:rsidR="00000000" w:rsidRPr="00000000">
          <w:rPr>
            <w:rtl w:val="0"/>
          </w:rPr>
          <w:t xml:space="preserve">NSABP P-1</w:t>
        </w:r>
      </w:hyperlink>
      <w:r w:rsidDel="00000000" w:rsidR="00000000" w:rsidRPr="00000000">
        <w:rPr>
          <w:rtl w:val="0"/>
        </w:rPr>
        <w:t xml:space="preserve">]. </w:t>
      </w:r>
      <w:hyperlink w:anchor="_ejlescbn4mh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33">
      <w:pPr>
        <w:numPr>
          <w:ilvl w:val="2"/>
          <w:numId w:val="91"/>
        </w:numPr>
        <w:ind w:left="2160" w:hanging="360"/>
        <w:rPr/>
      </w:pPr>
      <w:r w:rsidDel="00000000" w:rsidR="00000000" w:rsidRPr="00000000">
        <w:rPr>
          <w:rtl w:val="0"/>
        </w:rPr>
        <w:t xml:space="preserve">May start annual screening MMA younger than age 40.</w:t>
      </w:r>
      <w:r w:rsidDel="00000000" w:rsidR="00000000" w:rsidRPr="00000000">
        <w:rPr>
          <w:rtl w:val="0"/>
        </w:rPr>
      </w:r>
    </w:p>
    <w:p w:rsidR="00000000" w:rsidDel="00000000" w:rsidP="00000000" w:rsidRDefault="00000000" w:rsidRPr="00000000" w14:paraId="00000134">
      <w:pPr>
        <w:numPr>
          <w:ilvl w:val="1"/>
          <w:numId w:val="91"/>
        </w:numPr>
        <w:ind w:left="1440" w:hanging="360"/>
        <w:rPr>
          <w:u w:val="none"/>
        </w:rPr>
      </w:pPr>
      <w:r w:rsidDel="00000000" w:rsidR="00000000" w:rsidRPr="00000000">
        <w:rPr>
          <w:rFonts w:ascii="Gungsuh" w:cs="Gungsuh" w:eastAsia="Gungsuh" w:hAnsi="Gungsuh"/>
          <w:rtl w:val="0"/>
        </w:rPr>
        <w:t xml:space="preserve">Women with lifetime risk ≥ 20%: </w:t>
      </w:r>
    </w:p>
    <w:p w:rsidR="00000000" w:rsidDel="00000000" w:rsidP="00000000" w:rsidRDefault="00000000" w:rsidRPr="00000000" w14:paraId="00000135">
      <w:pPr>
        <w:ind w:left="1440" w:firstLine="0"/>
        <w:rPr/>
      </w:pPr>
      <w:r w:rsidDel="00000000" w:rsidR="00000000" w:rsidRPr="00000000">
        <w:rPr>
          <w:rtl w:val="0"/>
        </w:rPr>
        <w:t xml:space="preserve">Lifetime risk models largely depending on family history: Claus, BRCAPRO, BOADICEA, Tyler-Cuzick.</w:t>
      </w:r>
    </w:p>
    <w:p w:rsidR="00000000" w:rsidDel="00000000" w:rsidP="00000000" w:rsidRDefault="00000000" w:rsidRPr="00000000" w14:paraId="00000136">
      <w:pPr>
        <w:numPr>
          <w:ilvl w:val="2"/>
          <w:numId w:val="91"/>
        </w:numPr>
        <w:ind w:left="2160" w:hanging="360"/>
      </w:pPr>
      <w:r w:rsidDel="00000000" w:rsidR="00000000" w:rsidRPr="00000000">
        <w:rPr>
          <w:rtl w:val="0"/>
        </w:rPr>
        <w:t xml:space="preserve">Consider risk reduction strategies. </w:t>
      </w:r>
      <w:hyperlink w:anchor="_ejlescbn4mh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37">
      <w:pPr>
        <w:numPr>
          <w:ilvl w:val="2"/>
          <w:numId w:val="91"/>
        </w:numPr>
        <w:ind w:left="2160" w:hanging="360"/>
        <w:rPr>
          <w:u w:val="none"/>
        </w:rPr>
      </w:pPr>
      <w:r w:rsidDel="00000000" w:rsidR="00000000" w:rsidRPr="00000000">
        <w:rPr>
          <w:rtl w:val="0"/>
        </w:rPr>
        <w:t xml:space="preserve">Annual MMA and MRI breast 10y prior to the youngest family member with breast cancer but not prior to age 30 (MMA) or age 25 (MRI).</w:t>
      </w:r>
    </w:p>
    <w:p w:rsidR="00000000" w:rsidDel="00000000" w:rsidP="00000000" w:rsidRDefault="00000000" w:rsidRPr="00000000" w14:paraId="00000138">
      <w:pPr>
        <w:numPr>
          <w:ilvl w:val="1"/>
          <w:numId w:val="91"/>
        </w:numPr>
        <w:ind w:left="1440" w:hanging="360"/>
        <w:rPr>
          <w:u w:val="none"/>
        </w:rPr>
      </w:pPr>
      <w:r w:rsidDel="00000000" w:rsidR="00000000" w:rsidRPr="00000000">
        <w:rPr>
          <w:rtl w:val="0"/>
        </w:rPr>
        <w:t xml:space="preserve">Prior thoracic RT</w:t>
      </w:r>
      <w:r w:rsidDel="00000000" w:rsidR="00000000" w:rsidRPr="00000000">
        <w:rPr>
          <w:i w:val="1"/>
          <w:rtl w:val="0"/>
        </w:rPr>
        <w:t xml:space="preserve"> </w:t>
      </w:r>
      <w:r w:rsidDel="00000000" w:rsidR="00000000" w:rsidRPr="00000000">
        <w:rPr>
          <w:rtl w:val="0"/>
        </w:rPr>
        <w:t xml:space="preserve">at age 10-30: </w:t>
      </w:r>
    </w:p>
    <w:p w:rsidR="00000000" w:rsidDel="00000000" w:rsidP="00000000" w:rsidRDefault="00000000" w:rsidRPr="00000000" w14:paraId="00000139">
      <w:pPr>
        <w:numPr>
          <w:ilvl w:val="2"/>
          <w:numId w:val="91"/>
        </w:numPr>
        <w:ind w:left="2160" w:hanging="360"/>
      </w:pPr>
      <w:r w:rsidDel="00000000" w:rsidR="00000000" w:rsidRPr="00000000">
        <w:rPr>
          <w:rtl w:val="0"/>
        </w:rPr>
        <w:t xml:space="preserve">Annual MMA and MRI breast 10y after RT, but not prior to age 30 (MMA) or 25 (MRI).</w:t>
      </w:r>
    </w:p>
    <w:p w:rsidR="00000000" w:rsidDel="00000000" w:rsidP="00000000" w:rsidRDefault="00000000" w:rsidRPr="00000000" w14:paraId="0000013A">
      <w:pPr>
        <w:numPr>
          <w:ilvl w:val="1"/>
          <w:numId w:val="91"/>
        </w:numPr>
        <w:ind w:left="1440" w:hanging="360"/>
      </w:pPr>
      <w:r w:rsidDel="00000000" w:rsidR="00000000" w:rsidRPr="00000000">
        <w:rPr>
          <w:rtl w:val="0"/>
        </w:rPr>
        <w:t xml:space="preserve">Screening at age 40 (ACR) vs. 45 (ACS) vs. 50 (USPSTF). </w:t>
      </w:r>
    </w:p>
    <w:p w:rsidR="00000000" w:rsidDel="00000000" w:rsidP="00000000" w:rsidRDefault="00000000" w:rsidRPr="00000000" w14:paraId="0000013B">
      <w:pPr>
        <w:numPr>
          <w:ilvl w:val="2"/>
          <w:numId w:val="91"/>
        </w:numPr>
        <w:ind w:left="2160" w:hanging="360"/>
      </w:pPr>
      <w:r w:rsidDel="00000000" w:rsidR="00000000" w:rsidRPr="00000000">
        <w:rPr>
          <w:rtl w:val="0"/>
        </w:rPr>
        <w:t xml:space="preserve">Screening with 20-35% decrease BCM from ages 50-69, less impact for ages 40-49.</w:t>
      </w:r>
    </w:p>
    <w:p w:rsidR="00000000" w:rsidDel="00000000" w:rsidP="00000000" w:rsidRDefault="00000000" w:rsidRPr="00000000" w14:paraId="0000013C">
      <w:pPr>
        <w:numPr>
          <w:ilvl w:val="1"/>
          <w:numId w:val="91"/>
        </w:numPr>
        <w:ind w:left="1440" w:hanging="360"/>
      </w:pPr>
      <w:r w:rsidDel="00000000" w:rsidR="00000000" w:rsidRPr="00000000">
        <w:rPr>
          <w:rtl w:val="0"/>
        </w:rPr>
        <w:t xml:space="preserve">CHEK2 mutation - screening breast MRI.</w:t>
      </w:r>
    </w:p>
    <w:p w:rsidR="00000000" w:rsidDel="00000000" w:rsidP="00000000" w:rsidRDefault="00000000" w:rsidRPr="00000000" w14:paraId="0000013D">
      <w:pPr>
        <w:numPr>
          <w:ilvl w:val="0"/>
          <w:numId w:val="91"/>
        </w:numPr>
      </w:pPr>
      <w:r w:rsidDel="00000000" w:rsidR="00000000" w:rsidRPr="00000000">
        <w:rPr>
          <w:rtl w:val="0"/>
        </w:rPr>
        <w:t xml:space="preserve">Prelim evidence for U/S screening of high-risk women with dense breasts is available, but screening is not recommended.</w:t>
      </w:r>
    </w:p>
    <w:p w:rsidR="00000000" w:rsidDel="00000000" w:rsidP="00000000" w:rsidRDefault="00000000" w:rsidRPr="00000000" w14:paraId="0000013E">
      <w:pPr>
        <w:numPr>
          <w:ilvl w:val="0"/>
          <w:numId w:val="91"/>
        </w:numPr>
      </w:pPr>
      <w:r w:rsidDel="00000000" w:rsidR="00000000" w:rsidRPr="00000000">
        <w:rPr>
          <w:rtl w:val="0"/>
        </w:rPr>
        <w:t xml:space="preserve">Instruction on SBE has no effect on reducing mortality.</w:t>
      </w:r>
    </w:p>
    <w:p w:rsidR="00000000" w:rsidDel="00000000" w:rsidP="00000000" w:rsidRDefault="00000000" w:rsidRPr="00000000" w14:paraId="0000013F">
      <w:pPr>
        <w:numPr>
          <w:ilvl w:val="0"/>
          <w:numId w:val="91"/>
        </w:numPr>
      </w:pPr>
      <w:r w:rsidDel="00000000" w:rsidR="00000000" w:rsidRPr="00000000">
        <w:rPr>
          <w:rtl w:val="0"/>
        </w:rPr>
        <w:t xml:space="preserve">Pec invasion vs true CW invasion: if on flexing, the mass is fixed but on relaxing it’s movable - then it’s pec only. If true CW invasion it’s always fixed.</w:t>
      </w:r>
    </w:p>
    <w:p w:rsidR="00000000" w:rsidDel="00000000" w:rsidP="00000000" w:rsidRDefault="00000000" w:rsidRPr="00000000" w14:paraId="00000140">
      <w:pPr>
        <w:numPr>
          <w:ilvl w:val="0"/>
          <w:numId w:val="91"/>
        </w:numPr>
      </w:pPr>
      <w:r w:rsidDel="00000000" w:rsidR="00000000" w:rsidRPr="00000000">
        <w:rPr>
          <w:b w:val="1"/>
          <w:rtl w:val="0"/>
        </w:rPr>
        <w:t xml:space="preserve">CT C/A/P or PET/CT</w:t>
      </w:r>
      <w:r w:rsidDel="00000000" w:rsidR="00000000" w:rsidRPr="00000000">
        <w:rPr>
          <w:rtl w:val="0"/>
        </w:rPr>
        <w:t xml:space="preserve">: For symptoms or abnormal LFTs. Consider for T2+ or N1+.</w:t>
      </w:r>
    </w:p>
    <w:p w:rsidR="00000000" w:rsidDel="00000000" w:rsidP="00000000" w:rsidRDefault="00000000" w:rsidRPr="00000000" w14:paraId="00000141">
      <w:pPr>
        <w:numPr>
          <w:ilvl w:val="0"/>
          <w:numId w:val="91"/>
        </w:numPr>
      </w:pPr>
      <w:r w:rsidDel="00000000" w:rsidR="00000000" w:rsidRPr="00000000">
        <w:rPr>
          <w:b w:val="1"/>
          <w:rtl w:val="0"/>
        </w:rPr>
        <w:t xml:space="preserve">Bone scan</w:t>
      </w:r>
      <w:r w:rsidDel="00000000" w:rsidR="00000000" w:rsidRPr="00000000">
        <w:rPr>
          <w:rtl w:val="0"/>
        </w:rPr>
        <w:t xml:space="preserve">: If localized bone pain, elevated alkaline phosphatase, or PET/CT. Also consider for T2+ or N1+. </w:t>
      </w:r>
      <w:r w:rsidDel="00000000" w:rsidR="00000000" w:rsidRPr="00000000">
        <w:rPr>
          <w:rtl w:val="0"/>
        </w:rPr>
      </w:r>
    </w:p>
    <w:p w:rsidR="00000000" w:rsidDel="00000000" w:rsidP="00000000" w:rsidRDefault="00000000" w:rsidRPr="00000000" w14:paraId="00000142">
      <w:pPr>
        <w:numPr>
          <w:ilvl w:val="0"/>
          <w:numId w:val="91"/>
        </w:numPr>
      </w:pPr>
      <w:r w:rsidDel="00000000" w:rsidR="00000000" w:rsidRPr="00000000">
        <w:rPr>
          <w:b w:val="1"/>
          <w:rtl w:val="0"/>
        </w:rPr>
        <w:t xml:space="preserve">Genetic counseling if high risk</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See [</w:t>
      </w:r>
      <w:hyperlink w:anchor="3aqx4kfnqf7b">
        <w:r w:rsidDel="00000000" w:rsidR="00000000" w:rsidRPr="00000000">
          <w:rPr>
            <w:rtl w:val="0"/>
          </w:rPr>
          <w:t xml:space="preserve">simplified BRCA testing criteria</w:t>
        </w:r>
      </w:hyperlink>
      <w:r w:rsidDel="00000000" w:rsidR="00000000" w:rsidRPr="00000000">
        <w:rPr>
          <w:rtl w:val="0"/>
        </w:rPr>
        <w:t xml:space="preserve">].</w:t>
      </w:r>
    </w:p>
    <w:p w:rsidR="00000000" w:rsidDel="00000000" w:rsidP="00000000" w:rsidRDefault="00000000" w:rsidRPr="00000000" w14:paraId="00000143">
      <w:pPr>
        <w:numPr>
          <w:ilvl w:val="1"/>
          <w:numId w:val="91"/>
        </w:numPr>
        <w:ind w:left="1440" w:hanging="360"/>
      </w:pPr>
      <w:r w:rsidDel="00000000" w:rsidR="00000000" w:rsidRPr="00000000">
        <w:rPr>
          <w:rFonts w:ascii="Gungsuh" w:cs="Gungsuh" w:eastAsia="Gungsuh" w:hAnsi="Gungsuh"/>
          <w:rtl w:val="0"/>
        </w:rPr>
        <w:t xml:space="preserve">Ovarian cancer, Breast cancer ≤ 45yo, two primary breast cancers ≤ 60yo, TNBC, male breast cancer. </w:t>
      </w:r>
    </w:p>
    <w:p w:rsidR="00000000" w:rsidDel="00000000" w:rsidP="00000000" w:rsidRDefault="00000000" w:rsidRPr="00000000" w14:paraId="00000144">
      <w:pPr>
        <w:numPr>
          <w:ilvl w:val="0"/>
          <w:numId w:val="91"/>
        </w:numPr>
      </w:pPr>
      <w:r w:rsidDel="00000000" w:rsidR="00000000" w:rsidRPr="00000000">
        <w:rPr>
          <w:b w:val="1"/>
          <w:rtl w:val="0"/>
        </w:rPr>
        <w:t xml:space="preserve">Fertility counseling if premeno</w:t>
      </w:r>
      <w:r w:rsidDel="00000000" w:rsidR="00000000" w:rsidRPr="00000000">
        <w:rPr>
          <w:rtl w:val="0"/>
        </w:rPr>
        <w:t xml:space="preserve">: most women esp &lt; 35yo regain menstrual function within 2y of completing chemo. </w:t>
      </w:r>
    </w:p>
    <w:p w:rsidR="00000000" w:rsidDel="00000000" w:rsidP="00000000" w:rsidRDefault="00000000" w:rsidRPr="00000000" w14:paraId="00000145">
      <w:pPr>
        <w:ind w:firstLine="720"/>
        <w:rPr/>
      </w:pPr>
      <w:r w:rsidDel="00000000" w:rsidR="00000000" w:rsidRPr="00000000">
        <w:rPr>
          <w:rtl w:val="0"/>
        </w:rPr>
        <w:t xml:space="preserve">Instant.Oncology: [</w:t>
      </w:r>
      <w:hyperlink r:id="rId98">
        <w:r w:rsidDel="00000000" w:rsidR="00000000" w:rsidRPr="00000000">
          <w:rPr>
            <w:rtl w:val="0"/>
          </w:rPr>
          <w:t xml:space="preserve">Fertility options for patients</w:t>
        </w:r>
      </w:hyperlink>
      <w:r w:rsidDel="00000000" w:rsidR="00000000" w:rsidRPr="00000000">
        <w:rPr>
          <w:rtl w:val="0"/>
        </w:rPr>
        <w:t xml:space="preserve">]</w:t>
      </w:r>
    </w:p>
    <w:p w:rsidR="00000000" w:rsidDel="00000000" w:rsidP="00000000" w:rsidRDefault="00000000" w:rsidRPr="00000000" w14:paraId="00000146">
      <w:pPr>
        <w:numPr>
          <w:ilvl w:val="1"/>
          <w:numId w:val="91"/>
        </w:numPr>
        <w:ind w:left="1440" w:hanging="360"/>
        <w:rPr>
          <w:u w:val="none"/>
        </w:rPr>
      </w:pPr>
      <w:r w:rsidDel="00000000" w:rsidR="00000000" w:rsidRPr="00000000">
        <w:rPr>
          <w:rtl w:val="0"/>
        </w:rPr>
        <w:t xml:space="preserve">Fertility may or may not coordinate with menses. </w:t>
      </w:r>
    </w:p>
    <w:p w:rsidR="00000000" w:rsidDel="00000000" w:rsidP="00000000" w:rsidRDefault="00000000" w:rsidRPr="00000000" w14:paraId="00000147">
      <w:pPr>
        <w:numPr>
          <w:ilvl w:val="1"/>
          <w:numId w:val="91"/>
        </w:numPr>
        <w:ind w:left="1440" w:hanging="360"/>
      </w:pPr>
      <w:r w:rsidDel="00000000" w:rsidR="00000000" w:rsidRPr="00000000">
        <w:rPr>
          <w:rtl w:val="0"/>
        </w:rPr>
        <w:t xml:space="preserve">GnRH prior to CTX or concurrently with CTX may protect against ovarian failure. </w:t>
      </w:r>
    </w:p>
    <w:p w:rsidR="00000000" w:rsidDel="00000000" w:rsidP="00000000" w:rsidRDefault="00000000" w:rsidRPr="00000000" w14:paraId="00000148">
      <w:pPr>
        <w:numPr>
          <w:ilvl w:val="2"/>
          <w:numId w:val="91"/>
        </w:numPr>
        <w:ind w:left="2160" w:hanging="360"/>
      </w:pPr>
      <w:r w:rsidDel="00000000" w:rsidR="00000000" w:rsidRPr="00000000">
        <w:rPr>
          <w:rtl w:val="0"/>
        </w:rPr>
        <w:t xml:space="preserve">For ER-, early stage BrCa: GnRH may improve preggers 11-21%. </w:t>
      </w:r>
    </w:p>
    <w:p w:rsidR="00000000" w:rsidDel="00000000" w:rsidP="00000000" w:rsidRDefault="00000000" w:rsidRPr="00000000" w14:paraId="00000149">
      <w:pPr>
        <w:numPr>
          <w:ilvl w:val="2"/>
          <w:numId w:val="91"/>
        </w:numPr>
        <w:ind w:left="2160" w:hanging="360"/>
      </w:pPr>
      <w:r w:rsidDel="00000000" w:rsidR="00000000" w:rsidRPr="00000000">
        <w:rPr>
          <w:rtl w:val="0"/>
        </w:rPr>
        <w:t xml:space="preserve">For ER+ dz, there are conflicting results.</w:t>
      </w:r>
    </w:p>
    <w:p w:rsidR="00000000" w:rsidDel="00000000" w:rsidP="00000000" w:rsidRDefault="00000000" w:rsidRPr="00000000" w14:paraId="0000014A">
      <w:pPr>
        <w:numPr>
          <w:ilvl w:val="0"/>
          <w:numId w:val="91"/>
        </w:numPr>
      </w:pPr>
      <w:r w:rsidDel="00000000" w:rsidR="00000000" w:rsidRPr="00000000">
        <w:rPr>
          <w:b w:val="1"/>
          <w:rtl w:val="0"/>
        </w:rPr>
        <w:t xml:space="preserve">CA 15-3</w:t>
      </w:r>
      <w:r w:rsidDel="00000000" w:rsidR="00000000" w:rsidRPr="00000000">
        <w:rPr>
          <w:rtl w:val="0"/>
        </w:rPr>
        <w:t xml:space="preserve"> and </w:t>
      </w:r>
      <w:r w:rsidDel="00000000" w:rsidR="00000000" w:rsidRPr="00000000">
        <w:rPr>
          <w:b w:val="1"/>
          <w:rtl w:val="0"/>
        </w:rPr>
        <w:t xml:space="preserve">CA 27.29</w:t>
      </w:r>
      <w:r w:rsidDel="00000000" w:rsidR="00000000" w:rsidRPr="00000000">
        <w:rPr>
          <w:rtl w:val="0"/>
        </w:rPr>
        <w:t xml:space="preserve">: Not good enough sensitivity for treatment response.</w:t>
      </w:r>
    </w:p>
    <w:p w:rsidR="00000000" w:rsidDel="00000000" w:rsidP="00000000" w:rsidRDefault="00000000" w:rsidRPr="00000000" w14:paraId="0000014B">
      <w:pPr>
        <w:numPr>
          <w:ilvl w:val="0"/>
          <w:numId w:val="91"/>
        </w:numPr>
      </w:pPr>
      <w:r w:rsidDel="00000000" w:rsidR="00000000" w:rsidRPr="00000000">
        <w:rPr>
          <w:b w:val="1"/>
          <w:rtl w:val="0"/>
        </w:rPr>
        <w:t xml:space="preserve">Biopsy</w:t>
      </w:r>
      <w:r w:rsidDel="00000000" w:rsidR="00000000" w:rsidRPr="00000000">
        <w:rPr>
          <w:rtl w:val="0"/>
        </w:rPr>
        <w:t xml:space="preserve">: </w:t>
      </w:r>
      <w:r w:rsidDel="00000000" w:rsidR="00000000" w:rsidRPr="00000000">
        <w:rPr>
          <w:b w:val="1"/>
          <w:rtl w:val="0"/>
        </w:rPr>
        <w:t xml:space="preserve">Core needle</w:t>
      </w:r>
      <w:r w:rsidDel="00000000" w:rsidR="00000000" w:rsidRPr="00000000">
        <w:rPr>
          <w:rtl w:val="0"/>
        </w:rPr>
        <w:t xml:space="preserve"> standard. </w:t>
      </w:r>
      <w:r w:rsidDel="00000000" w:rsidR="00000000" w:rsidRPr="00000000">
        <w:rPr>
          <w:b w:val="1"/>
          <w:rtl w:val="0"/>
        </w:rPr>
        <w:t xml:space="preserve">Stereotactic</w:t>
      </w:r>
      <w:r w:rsidDel="00000000" w:rsidR="00000000" w:rsidRPr="00000000">
        <w:rPr>
          <w:rtl w:val="0"/>
        </w:rPr>
        <w:t xml:space="preserve"> (if calcs), </w:t>
      </w:r>
      <w:r w:rsidDel="00000000" w:rsidR="00000000" w:rsidRPr="00000000">
        <w:rPr>
          <w:b w:val="1"/>
          <w:rtl w:val="0"/>
        </w:rPr>
        <w:t xml:space="preserve">U/S guided </w:t>
      </w:r>
      <w:r w:rsidDel="00000000" w:rsidR="00000000" w:rsidRPr="00000000">
        <w:rPr>
          <w:rtl w:val="0"/>
        </w:rPr>
        <w:t xml:space="preserve">(if hypoechoic), </w:t>
      </w:r>
      <w:r w:rsidDel="00000000" w:rsidR="00000000" w:rsidRPr="00000000">
        <w:rPr>
          <w:b w:val="1"/>
          <w:rtl w:val="0"/>
        </w:rPr>
        <w:t xml:space="preserve">manual</w:t>
      </w:r>
      <w:r w:rsidDel="00000000" w:rsidR="00000000" w:rsidRPr="00000000">
        <w:rPr>
          <w:rtl w:val="0"/>
        </w:rPr>
        <w:t xml:space="preserve"> (if palpable).</w:t>
      </w:r>
    </w:p>
    <w:p w:rsidR="00000000" w:rsidDel="00000000" w:rsidP="00000000" w:rsidRDefault="00000000" w:rsidRPr="00000000" w14:paraId="0000014C">
      <w:pPr>
        <w:numPr>
          <w:ilvl w:val="1"/>
          <w:numId w:val="91"/>
        </w:numPr>
        <w:ind w:left="1440" w:hanging="360"/>
      </w:pPr>
      <w:r w:rsidDel="00000000" w:rsidR="00000000" w:rsidRPr="00000000">
        <w:rPr>
          <w:rtl w:val="0"/>
        </w:rPr>
        <w:t xml:space="preserve">Wire-guided excisional biopsy if too close to CW, implant or for architectural distortion.</w:t>
      </w:r>
    </w:p>
    <w:p w:rsidR="00000000" w:rsidDel="00000000" w:rsidP="00000000" w:rsidRDefault="00000000" w:rsidRPr="00000000" w14:paraId="0000014D">
      <w:pPr>
        <w:numPr>
          <w:ilvl w:val="1"/>
          <w:numId w:val="91"/>
        </w:numPr>
        <w:ind w:left="1440" w:hanging="360"/>
      </w:pPr>
      <w:r w:rsidDel="00000000" w:rsidR="00000000" w:rsidRPr="00000000">
        <w:rPr>
          <w:rtl w:val="0"/>
        </w:rPr>
        <w:t xml:space="preserve">FNA and clinically positive nodes with axillary ultrasound.</w:t>
      </w:r>
    </w:p>
    <w:p w:rsidR="00000000" w:rsidDel="00000000" w:rsidP="00000000" w:rsidRDefault="00000000" w:rsidRPr="00000000" w14:paraId="0000014E">
      <w:pPr>
        <w:ind w:left="0" w:firstLine="0"/>
        <w:rPr/>
      </w:pPr>
      <w:r w:rsidDel="00000000" w:rsidR="00000000" w:rsidRPr="00000000">
        <w:rPr>
          <w:rtl w:val="0"/>
        </w:rPr>
      </w:r>
    </w:p>
    <w:tbl>
      <w:tblPr>
        <w:tblStyle w:val="Table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Screening Guidelines</w:t>
            </w:r>
          </w:p>
          <w:p w:rsidR="00000000" w:rsidDel="00000000" w:rsidP="00000000" w:rsidRDefault="00000000" w:rsidRPr="00000000" w14:paraId="00000150">
            <w:pPr>
              <w:numPr>
                <w:ilvl w:val="0"/>
                <w:numId w:val="91"/>
              </w:numPr>
            </w:pPr>
            <w:r w:rsidDel="00000000" w:rsidR="00000000" w:rsidRPr="00000000">
              <w:rPr>
                <w:b w:val="1"/>
                <w:rtl w:val="0"/>
              </w:rPr>
              <w:t xml:space="preserve">Prior thoracic RT</w:t>
            </w:r>
            <w:r w:rsidDel="00000000" w:rsidR="00000000" w:rsidRPr="00000000">
              <w:rPr>
                <w:rtl w:val="0"/>
              </w:rPr>
              <w:t xml:space="preserve">: NCCN 2019</w:t>
            </w:r>
          </w:p>
          <w:p w:rsidR="00000000" w:rsidDel="00000000" w:rsidP="00000000" w:rsidRDefault="00000000" w:rsidRPr="00000000" w14:paraId="00000151">
            <w:pPr>
              <w:numPr>
                <w:ilvl w:val="1"/>
                <w:numId w:val="91"/>
              </w:numPr>
              <w:ind w:left="1440" w:hanging="360"/>
            </w:pPr>
            <w:r w:rsidDel="00000000" w:rsidR="00000000" w:rsidRPr="00000000">
              <w:rPr>
                <w:rtl w:val="0"/>
              </w:rPr>
              <w:t xml:space="preserve">Age &lt; 25: Annual CBE beginning 10y after RT.</w:t>
            </w:r>
          </w:p>
          <w:p w:rsidR="00000000" w:rsidDel="00000000" w:rsidP="00000000" w:rsidRDefault="00000000" w:rsidRPr="00000000" w14:paraId="00000152">
            <w:pPr>
              <w:numPr>
                <w:ilvl w:val="1"/>
                <w:numId w:val="91"/>
              </w:numPr>
              <w:ind w:left="1440" w:hanging="360"/>
            </w:pPr>
            <w:r w:rsidDel="00000000" w:rsidR="00000000" w:rsidRPr="00000000">
              <w:rPr>
                <w:rtl w:val="0"/>
              </w:rPr>
              <w:t xml:space="preserve">Age &gt; 25: CBE q6-12mo + Annual MMA and breast MRI 10y after RT.</w:t>
            </w:r>
            <w:r w:rsidDel="00000000" w:rsidR="00000000" w:rsidRPr="00000000">
              <w:rPr>
                <w:rtl w:val="0"/>
              </w:rPr>
            </w:r>
          </w:p>
          <w:p w:rsidR="00000000" w:rsidDel="00000000" w:rsidP="00000000" w:rsidRDefault="00000000" w:rsidRPr="00000000" w14:paraId="00000153">
            <w:pPr>
              <w:numPr>
                <w:ilvl w:val="0"/>
                <w:numId w:val="91"/>
              </w:numPr>
            </w:pPr>
            <w:r w:rsidDel="00000000" w:rsidR="00000000" w:rsidRPr="00000000">
              <w:rPr>
                <w:b w:val="1"/>
                <w:rtl w:val="0"/>
              </w:rPr>
              <w:t xml:space="preserve">ACR Guidelines </w:t>
            </w:r>
            <w:r w:rsidDel="00000000" w:rsidR="00000000" w:rsidRPr="00000000">
              <w:rPr>
                <w:rtl w:val="0"/>
              </w:rPr>
              <w:t xml:space="preserve">[</w:t>
            </w:r>
            <w:hyperlink r:id="rId99">
              <w:r w:rsidDel="00000000" w:rsidR="00000000" w:rsidRPr="00000000">
                <w:rPr>
                  <w:rtl w:val="0"/>
                </w:rPr>
                <w:t xml:space="preserve">Monticciolo JACR '18</w:t>
              </w:r>
            </w:hyperlink>
            <w:r w:rsidDel="00000000" w:rsidR="00000000" w:rsidRPr="00000000">
              <w:rPr>
                <w:rtl w:val="0"/>
              </w:rPr>
              <w:t xml:space="preserve">]:</w:t>
            </w:r>
          </w:p>
          <w:p w:rsidR="00000000" w:rsidDel="00000000" w:rsidP="00000000" w:rsidRDefault="00000000" w:rsidRPr="00000000" w14:paraId="00000154">
            <w:pPr>
              <w:numPr>
                <w:ilvl w:val="1"/>
                <w:numId w:val="91"/>
              </w:numPr>
              <w:ind w:left="1440" w:hanging="360"/>
            </w:pPr>
            <w:r w:rsidDel="00000000" w:rsidR="00000000" w:rsidRPr="00000000">
              <w:rPr>
                <w:rtl w:val="0"/>
              </w:rPr>
              <w:t xml:space="preserve">Age 40: Yearly mammogram.</w:t>
            </w:r>
          </w:p>
          <w:p w:rsidR="00000000" w:rsidDel="00000000" w:rsidP="00000000" w:rsidRDefault="00000000" w:rsidRPr="00000000" w14:paraId="00000155">
            <w:pPr>
              <w:numPr>
                <w:ilvl w:val="1"/>
                <w:numId w:val="91"/>
              </w:numPr>
              <w:ind w:left="1440" w:hanging="360"/>
            </w:pPr>
            <w:r w:rsidDel="00000000" w:rsidR="00000000" w:rsidRPr="00000000">
              <w:rPr>
                <w:rFonts w:ascii="Gungsuh" w:cs="Gungsuh" w:eastAsia="Gungsuh" w:hAnsi="Gungsuh"/>
                <w:rtl w:val="0"/>
              </w:rPr>
              <w:t xml:space="preserve">Calculated lifetime risk ≥ 20%, history of chest or mantle at young age rec use of MRI.</w:t>
            </w:r>
          </w:p>
          <w:p w:rsidR="00000000" w:rsidDel="00000000" w:rsidP="00000000" w:rsidRDefault="00000000" w:rsidRPr="00000000" w14:paraId="00000156">
            <w:pPr>
              <w:numPr>
                <w:ilvl w:val="2"/>
                <w:numId w:val="91"/>
              </w:numPr>
              <w:ind w:left="2160" w:hanging="360"/>
            </w:pPr>
            <w:r w:rsidDel="00000000" w:rsidR="00000000" w:rsidRPr="00000000">
              <w:rPr>
                <w:rtl w:val="0"/>
              </w:rPr>
              <w:t xml:space="preserve">Prior Mantle &lt; 30y: Annual MMA and/or MRI 8y after RT, or age 25, whichever is later.</w:t>
            </w:r>
          </w:p>
          <w:p w:rsidR="00000000" w:rsidDel="00000000" w:rsidP="00000000" w:rsidRDefault="00000000" w:rsidRPr="00000000" w14:paraId="00000157">
            <w:pPr>
              <w:numPr>
                <w:ilvl w:val="2"/>
                <w:numId w:val="91"/>
              </w:numPr>
              <w:ind w:left="2160" w:hanging="360"/>
            </w:pPr>
            <w:r w:rsidDel="00000000" w:rsidR="00000000" w:rsidRPr="00000000">
              <w:rPr>
                <w:rtl w:val="0"/>
              </w:rPr>
              <w:t xml:space="preserve">Around 25% of mantle field pts treated by age 25 will have br cancer by age 45</w:t>
            </w:r>
            <w:r w:rsidDel="00000000" w:rsidR="00000000" w:rsidRPr="00000000">
              <w:rPr>
                <w:b w:val="1"/>
                <w:rtl w:val="0"/>
              </w:rPr>
              <w:t xml:space="preserve"> </w:t>
            </w:r>
            <w:r w:rsidDel="00000000" w:rsidR="00000000" w:rsidRPr="00000000">
              <w:rPr>
                <w:rtl w:val="0"/>
              </w:rPr>
              <w:t xml:space="preserve">[</w:t>
            </w:r>
            <w:hyperlink r:id="rId100">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158">
            <w:pPr>
              <w:numPr>
                <w:ilvl w:val="1"/>
                <w:numId w:val="91"/>
              </w:numPr>
              <w:ind w:left="1440" w:hanging="360"/>
            </w:pPr>
            <w:r w:rsidDel="00000000" w:rsidR="00000000" w:rsidRPr="00000000">
              <w:rPr>
                <w:rtl w:val="0"/>
              </w:rPr>
              <w:t xml:space="preserve"> MRI is also recommended for h/o breast cancer and dense tissue or dx by age 40.</w:t>
            </w:r>
          </w:p>
          <w:p w:rsidR="00000000" w:rsidDel="00000000" w:rsidP="00000000" w:rsidRDefault="00000000" w:rsidRPr="00000000" w14:paraId="00000159">
            <w:pPr>
              <w:numPr>
                <w:ilvl w:val="1"/>
                <w:numId w:val="91"/>
              </w:numPr>
              <w:ind w:left="1440" w:hanging="360"/>
            </w:pPr>
            <w:r w:rsidDel="00000000" w:rsidR="00000000" w:rsidRPr="00000000">
              <w:rPr>
                <w:rtl w:val="0"/>
              </w:rPr>
              <w:t xml:space="preserve">Consider U/S for those who cannot undergo MRI.</w:t>
            </w:r>
          </w:p>
          <w:p w:rsidR="00000000" w:rsidDel="00000000" w:rsidP="00000000" w:rsidRDefault="00000000" w:rsidRPr="00000000" w14:paraId="0000015A">
            <w:pPr>
              <w:numPr>
                <w:ilvl w:val="1"/>
                <w:numId w:val="91"/>
              </w:numPr>
              <w:ind w:left="1440" w:hanging="360"/>
            </w:pPr>
            <w:r w:rsidDel="00000000" w:rsidR="00000000" w:rsidRPr="00000000">
              <w:rPr>
                <w:rtl w:val="0"/>
              </w:rPr>
              <w:t xml:space="preserve">All women (esp. AA and Ashkenazi jew) should be evaluated for breast ca risk by age 30.</w:t>
            </w:r>
          </w:p>
          <w:p w:rsidR="00000000" w:rsidDel="00000000" w:rsidP="00000000" w:rsidRDefault="00000000" w:rsidRPr="00000000" w14:paraId="0000015B">
            <w:pPr>
              <w:numPr>
                <w:ilvl w:val="0"/>
                <w:numId w:val="91"/>
              </w:numPr>
            </w:pPr>
            <w:r w:rsidDel="00000000" w:rsidR="00000000" w:rsidRPr="00000000">
              <w:rPr>
                <w:b w:val="1"/>
                <w:rtl w:val="0"/>
              </w:rPr>
              <w:t xml:space="preserve">ACS Guidelines</w:t>
            </w:r>
            <w:r w:rsidDel="00000000" w:rsidR="00000000" w:rsidRPr="00000000">
              <w:rPr>
                <w:rtl w:val="0"/>
              </w:rPr>
              <w:t xml:space="preserve"> [</w:t>
            </w:r>
            <w:hyperlink r:id="rId101">
              <w:r w:rsidDel="00000000" w:rsidR="00000000" w:rsidRPr="00000000">
                <w:rPr>
                  <w:rtl w:val="0"/>
                </w:rPr>
                <w:t xml:space="preserve">Oeffinger JAMA '15</w:t>
              </w:r>
            </w:hyperlink>
            <w:r w:rsidDel="00000000" w:rsidR="00000000" w:rsidRPr="00000000">
              <w:rPr>
                <w:rtl w:val="0"/>
              </w:rPr>
              <w:t xml:space="preserve">]</w:t>
            </w:r>
          </w:p>
          <w:p w:rsidR="00000000" w:rsidDel="00000000" w:rsidP="00000000" w:rsidRDefault="00000000" w:rsidRPr="00000000" w14:paraId="0000015C">
            <w:pPr>
              <w:numPr>
                <w:ilvl w:val="1"/>
                <w:numId w:val="91"/>
              </w:numPr>
              <w:ind w:left="1440" w:hanging="360"/>
            </w:pPr>
            <w:r w:rsidDel="00000000" w:rsidR="00000000" w:rsidRPr="00000000">
              <w:rPr>
                <w:rtl w:val="0"/>
              </w:rPr>
              <w:t xml:space="preserve">Age 40-44: Opportunity for annual mammograms.</w:t>
            </w:r>
          </w:p>
          <w:p w:rsidR="00000000" w:rsidDel="00000000" w:rsidP="00000000" w:rsidRDefault="00000000" w:rsidRPr="00000000" w14:paraId="0000015D">
            <w:pPr>
              <w:numPr>
                <w:ilvl w:val="1"/>
                <w:numId w:val="91"/>
              </w:numPr>
              <w:ind w:left="1440" w:hanging="360"/>
            </w:pPr>
            <w:r w:rsidDel="00000000" w:rsidR="00000000" w:rsidRPr="00000000">
              <w:rPr>
                <w:rtl w:val="0"/>
              </w:rPr>
              <w:t xml:space="preserve">Ages 45-54: Yearly mammogram.</w:t>
            </w:r>
          </w:p>
          <w:p w:rsidR="00000000" w:rsidDel="00000000" w:rsidP="00000000" w:rsidRDefault="00000000" w:rsidRPr="00000000" w14:paraId="0000015E">
            <w:pPr>
              <w:numPr>
                <w:ilvl w:val="1"/>
                <w:numId w:val="91"/>
              </w:numPr>
              <w:ind w:left="1440" w:hanging="360"/>
            </w:pPr>
            <w:r w:rsidDel="00000000" w:rsidR="00000000" w:rsidRPr="00000000">
              <w:rPr>
                <w:rtl w:val="0"/>
              </w:rPr>
              <w:t xml:space="preserve">Ages 55+: Biennial mammogram, with opportunity to continue annual mammograms.</w:t>
            </w:r>
          </w:p>
          <w:p w:rsidR="00000000" w:rsidDel="00000000" w:rsidP="00000000" w:rsidRDefault="00000000" w:rsidRPr="00000000" w14:paraId="0000015F">
            <w:pPr>
              <w:numPr>
                <w:ilvl w:val="2"/>
                <w:numId w:val="91"/>
              </w:numPr>
              <w:ind w:left="2160" w:hanging="360"/>
            </w:pPr>
            <w:r w:rsidDel="00000000" w:rsidR="00000000" w:rsidRPr="00000000">
              <w:rPr>
                <w:rFonts w:ascii="Gungsuh" w:cs="Gungsuh" w:eastAsia="Gungsuh" w:hAnsi="Gungsuh"/>
                <w:rtl w:val="0"/>
              </w:rPr>
              <w:t xml:space="preserve">No age cutoff, so long as life expectancy ≥ 10y.</w:t>
            </w:r>
            <w:r w:rsidDel="00000000" w:rsidR="00000000" w:rsidRPr="00000000">
              <w:rPr>
                <w:rtl w:val="0"/>
              </w:rPr>
            </w:r>
          </w:p>
          <w:p w:rsidR="00000000" w:rsidDel="00000000" w:rsidP="00000000" w:rsidRDefault="00000000" w:rsidRPr="00000000" w14:paraId="00000160">
            <w:pPr>
              <w:numPr>
                <w:ilvl w:val="0"/>
                <w:numId w:val="91"/>
              </w:numPr>
            </w:pPr>
            <w:r w:rsidDel="00000000" w:rsidR="00000000" w:rsidRPr="00000000">
              <w:rPr>
                <w:b w:val="1"/>
                <w:rtl w:val="0"/>
              </w:rPr>
              <w:t xml:space="preserve">USPSTF Guidelines </w:t>
            </w:r>
            <w:r w:rsidDel="00000000" w:rsidR="00000000" w:rsidRPr="00000000">
              <w:rPr>
                <w:rtl w:val="0"/>
              </w:rPr>
              <w:t xml:space="preserve">[</w:t>
            </w:r>
            <w:hyperlink r:id="rId102">
              <w:r w:rsidDel="00000000" w:rsidR="00000000" w:rsidRPr="00000000">
                <w:rPr>
                  <w:rtl w:val="0"/>
                </w:rPr>
                <w:t xml:space="preserve">Jan '16</w:t>
              </w:r>
            </w:hyperlink>
            <w:r w:rsidDel="00000000" w:rsidR="00000000" w:rsidRPr="00000000">
              <w:rPr>
                <w:rtl w:val="0"/>
              </w:rPr>
              <w:t xml:space="preserve">]</w:t>
            </w:r>
          </w:p>
          <w:p w:rsidR="00000000" w:rsidDel="00000000" w:rsidP="00000000" w:rsidRDefault="00000000" w:rsidRPr="00000000" w14:paraId="00000161">
            <w:pPr>
              <w:numPr>
                <w:ilvl w:val="1"/>
                <w:numId w:val="91"/>
              </w:numPr>
              <w:ind w:left="1440" w:hanging="360"/>
            </w:pPr>
            <w:r w:rsidDel="00000000" w:rsidR="00000000" w:rsidRPr="00000000">
              <w:rPr>
                <w:rtl w:val="0"/>
              </w:rPr>
              <w:t xml:space="preserve">Age &lt; 50: Individual decision making based on potential benefits and potential harms.</w:t>
            </w:r>
          </w:p>
          <w:p w:rsidR="00000000" w:rsidDel="00000000" w:rsidP="00000000" w:rsidRDefault="00000000" w:rsidRPr="00000000" w14:paraId="00000162">
            <w:pPr>
              <w:numPr>
                <w:ilvl w:val="1"/>
                <w:numId w:val="91"/>
              </w:numPr>
              <w:ind w:left="1440" w:hanging="360"/>
            </w:pPr>
            <w:r w:rsidDel="00000000" w:rsidR="00000000" w:rsidRPr="00000000">
              <w:rPr>
                <w:rtl w:val="0"/>
              </w:rPr>
              <w:t xml:space="preserve">Age 50-74: Biennial screening.</w:t>
            </w:r>
          </w:p>
          <w:p w:rsidR="00000000" w:rsidDel="00000000" w:rsidP="00000000" w:rsidRDefault="00000000" w:rsidRPr="00000000" w14:paraId="00000163">
            <w:pPr>
              <w:numPr>
                <w:ilvl w:val="1"/>
                <w:numId w:val="91"/>
              </w:numPr>
              <w:ind w:left="1440" w:hanging="360"/>
            </w:pPr>
            <w:r w:rsidDel="00000000" w:rsidR="00000000" w:rsidRPr="00000000">
              <w:rPr>
                <w:rtl w:val="0"/>
              </w:rPr>
              <w:t xml:space="preserve">Age 75+: Insufficient evidence to recommend screening.</w:t>
            </w:r>
          </w:p>
        </w:tc>
      </w:tr>
    </w:tbl>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pStyle w:val="Heading2"/>
        <w:rPr/>
      </w:pPr>
      <w:bookmarkStart w:colFirst="0" w:colLast="0" w:name="_6sfrmho53inn" w:id="12"/>
      <w:bookmarkEnd w:id="12"/>
      <w:hyperlink w:anchor="_pyifw3b5rbp">
        <w:r w:rsidDel="00000000" w:rsidR="00000000" w:rsidRPr="00000000">
          <w:rPr>
            <w:rtl w:val="0"/>
          </w:rPr>
          <w:t xml:space="preserve">Mammograms</w:t>
        </w:r>
      </w:hyperlink>
      <w:r w:rsidDel="00000000" w:rsidR="00000000" w:rsidRPr="00000000">
        <w:rPr>
          <w:rtl w:val="0"/>
        </w:rPr>
      </w:r>
    </w:p>
    <w:p w:rsidR="00000000" w:rsidDel="00000000" w:rsidP="00000000" w:rsidRDefault="00000000" w:rsidRPr="00000000" w14:paraId="00000166">
      <w:pPr>
        <w:ind w:left="0" w:right="60" w:firstLine="0"/>
        <w:rPr/>
      </w:pPr>
      <w:r w:rsidDel="00000000" w:rsidR="00000000" w:rsidRPr="00000000">
        <w:rPr>
          <w:rtl w:val="0"/>
        </w:rPr>
        <w:t xml:space="preserve">Imaging in Locoregional Management of Breast Cancer [</w:t>
      </w:r>
      <w:hyperlink r:id="rId103">
        <w:r w:rsidDel="00000000" w:rsidR="00000000" w:rsidRPr="00000000">
          <w:rPr>
            <w:rtl w:val="0"/>
          </w:rPr>
          <w:t xml:space="preserve">Kuhl, Lehman and Bedrosian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7">
      <w:pPr>
        <w:ind w:left="0" w:right="60" w:firstLine="0"/>
        <w:rPr/>
      </w:pPr>
      <w:r w:rsidDel="00000000" w:rsidR="00000000" w:rsidRPr="00000000">
        <w:rPr>
          <w:b w:val="1"/>
          <w:rtl w:val="0"/>
        </w:rPr>
        <w:t xml:space="preserve">Zaorsky</w:t>
      </w:r>
      <w:r w:rsidDel="00000000" w:rsidR="00000000" w:rsidRPr="00000000">
        <w:rPr>
          <w:rtl w:val="0"/>
        </w:rPr>
        <w:t xml:space="preserve">: [</w:t>
      </w:r>
      <w:hyperlink r:id="rId104">
        <w:r w:rsidDel="00000000" w:rsidR="00000000" w:rsidRPr="00000000">
          <w:rPr>
            <w:rtl w:val="0"/>
          </w:rPr>
          <w:t xml:space="preserve">simplified mammography diagram</w:t>
        </w:r>
      </w:hyperlink>
      <w:r w:rsidDel="00000000" w:rsidR="00000000" w:rsidRPr="00000000">
        <w:rPr>
          <w:rtl w:val="0"/>
        </w:rPr>
        <w:t xml:space="preserve">], [</w:t>
      </w:r>
      <w:hyperlink r:id="rId105">
        <w:r w:rsidDel="00000000" w:rsidR="00000000" w:rsidRPr="00000000">
          <w:rPr>
            <w:rtl w:val="0"/>
          </w:rPr>
          <w:t xml:space="preserve">mammography interpretations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8">
      <w:pPr>
        <w:numPr>
          <w:ilvl w:val="0"/>
          <w:numId w:val="129"/>
        </w:numPr>
        <w:rPr>
          <w:u w:val="none"/>
        </w:rPr>
      </w:pPr>
      <w:r w:rsidDel="00000000" w:rsidR="00000000" w:rsidRPr="00000000">
        <w:rPr>
          <w:rtl w:val="0"/>
        </w:rPr>
        <w:t xml:space="preserve">10% are MMA occult. MMA microcalcs are most common (84-98% of cases). </w:t>
      </w:r>
    </w:p>
    <w:p w:rsidR="00000000" w:rsidDel="00000000" w:rsidP="00000000" w:rsidRDefault="00000000" w:rsidRPr="00000000" w14:paraId="00000169">
      <w:pPr>
        <w:numPr>
          <w:ilvl w:val="0"/>
          <w:numId w:val="91"/>
        </w:numPr>
      </w:pPr>
      <w:r w:rsidDel="00000000" w:rsidR="00000000" w:rsidRPr="00000000">
        <w:rPr>
          <w:rFonts w:ascii="Gungsuh" w:cs="Gungsuh" w:eastAsia="Gungsuh" w:hAnsi="Gungsuh"/>
          <w:rtl w:val="0"/>
        </w:rPr>
        <w:t xml:space="preserve">Sn and Sp ≥ 90%.</w:t>
      </w:r>
    </w:p>
    <w:p w:rsidR="00000000" w:rsidDel="00000000" w:rsidP="00000000" w:rsidRDefault="00000000" w:rsidRPr="00000000" w14:paraId="0000016A">
      <w:pPr>
        <w:numPr>
          <w:ilvl w:val="0"/>
          <w:numId w:val="91"/>
        </w:numPr>
      </w:pPr>
      <w:r w:rsidDel="00000000" w:rsidR="00000000" w:rsidRPr="00000000">
        <w:rPr>
          <w:b w:val="1"/>
          <w:rtl w:val="0"/>
        </w:rPr>
        <w:t xml:space="preserve">Swedis</w:t>
      </w:r>
      <w:r w:rsidDel="00000000" w:rsidR="00000000" w:rsidRPr="00000000">
        <w:rPr>
          <w:b w:val="1"/>
          <w:rtl w:val="0"/>
        </w:rPr>
        <w:t xml:space="preserve">h Registry</w:t>
      </w:r>
      <w:r w:rsidDel="00000000" w:rsidR="00000000" w:rsidRPr="00000000">
        <w:rPr>
          <w:rtl w:val="0"/>
        </w:rPr>
        <w:t xml:space="preserve"> [</w:t>
      </w:r>
      <w:hyperlink r:id="rId106">
        <w:r w:rsidDel="00000000" w:rsidR="00000000" w:rsidRPr="00000000">
          <w:rPr>
            <w:rtl w:val="0"/>
          </w:rPr>
          <w:t xml:space="preserve">Duffy Cancer '20</w:t>
        </w:r>
      </w:hyperlink>
      <w:r w:rsidDel="00000000" w:rsidR="00000000" w:rsidRPr="00000000">
        <w:rPr>
          <w:rtl w:val="0"/>
        </w:rPr>
        <w:t xml:space="preserve">]: Registry. </w:t>
      </w:r>
      <w:r w:rsidDel="00000000" w:rsidR="00000000" w:rsidRPr="00000000">
        <w:rPr>
          <w:b w:val="1"/>
          <w:rtl w:val="0"/>
        </w:rPr>
        <w:t xml:space="preserve">± Mammography screening</w:t>
      </w:r>
      <w:r w:rsidDel="00000000" w:rsidR="00000000" w:rsidRPr="00000000">
        <w:rPr>
          <w:rtl w:val="0"/>
        </w:rPr>
        <w:t xml:space="preserve">.</w:t>
      </w:r>
    </w:p>
    <w:p w:rsidR="00000000" w:rsidDel="00000000" w:rsidP="00000000" w:rsidRDefault="00000000" w:rsidRPr="00000000" w14:paraId="0000016B">
      <w:pPr>
        <w:ind w:firstLine="720"/>
        <w:rPr/>
      </w:pPr>
      <w:r w:rsidDel="00000000" w:rsidR="00000000" w:rsidRPr="00000000">
        <w:rPr>
          <w:rtl w:val="0"/>
        </w:rPr>
        <w:t xml:space="preserve">Mammography is associated with a 41% reduction in risk of dying of breast cancer within 10 years and a 25% reduction in the rate of advanced breast cancers.</w:t>
      </w:r>
    </w:p>
    <w:p w:rsidR="00000000" w:rsidDel="00000000" w:rsidP="00000000" w:rsidRDefault="00000000" w:rsidRPr="00000000" w14:paraId="0000016C">
      <w:pPr>
        <w:numPr>
          <w:ilvl w:val="1"/>
          <w:numId w:val="91"/>
        </w:numPr>
        <w:ind w:left="1440" w:hanging="360"/>
      </w:pPr>
      <w:r w:rsidDel="00000000" w:rsidR="00000000" w:rsidRPr="00000000">
        <w:rPr>
          <w:rtl w:val="0"/>
        </w:rPr>
        <w:t xml:space="preserve">549,091 women, comprising 30% of the Swedish screening-eligible population. </w:t>
      </w:r>
    </w:p>
    <w:p w:rsidR="00000000" w:rsidDel="00000000" w:rsidP="00000000" w:rsidRDefault="00000000" w:rsidRPr="00000000" w14:paraId="0000016D">
      <w:pPr>
        <w:numPr>
          <w:ilvl w:val="1"/>
          <w:numId w:val="91"/>
        </w:numPr>
        <w:ind w:left="1440" w:hanging="360"/>
        <w:rPr>
          <w:u w:val="none"/>
        </w:rPr>
      </w:pPr>
      <w:r w:rsidDel="00000000" w:rsidR="00000000" w:rsidRPr="00000000">
        <w:rPr>
          <w:rtl w:val="0"/>
        </w:rPr>
        <w:t xml:space="preserve">Authors calculated an incidence of 2,473 breast cancers that were fatal within 10y after diagnosis and incidence of 9,737 advanced breast cancers.</w:t>
      </w:r>
    </w:p>
    <w:p w:rsidR="00000000" w:rsidDel="00000000" w:rsidP="00000000" w:rsidRDefault="00000000" w:rsidRPr="00000000" w14:paraId="0000016E">
      <w:pPr>
        <w:numPr>
          <w:ilvl w:val="1"/>
          <w:numId w:val="91"/>
        </w:numPr>
        <w:ind w:left="1440" w:hanging="360"/>
      </w:pPr>
      <w:r w:rsidDel="00000000" w:rsidR="00000000" w:rsidRPr="00000000">
        <w:rPr>
          <w:rtl w:val="0"/>
        </w:rPr>
        <w:t xml:space="preserve">10y risk of dying of breast cancer RR 0.59. Rate of advanced breast cancers RR 0.75. </w:t>
      </w:r>
      <w:r w:rsidDel="00000000" w:rsidR="00000000" w:rsidRPr="00000000">
        <w:rPr>
          <w:rtl w:val="0"/>
        </w:rPr>
      </w:r>
    </w:p>
    <w:p w:rsidR="00000000" w:rsidDel="00000000" w:rsidP="00000000" w:rsidRDefault="00000000" w:rsidRPr="00000000" w14:paraId="0000016F">
      <w:pPr>
        <w:numPr>
          <w:ilvl w:val="0"/>
          <w:numId w:val="91"/>
        </w:numPr>
      </w:pPr>
      <w:r w:rsidDel="00000000" w:rsidR="00000000" w:rsidRPr="00000000">
        <w:rPr>
          <w:b w:val="1"/>
          <w:rtl w:val="0"/>
        </w:rPr>
        <w:t xml:space="preserve">Screening</w:t>
      </w:r>
      <w:r w:rsidDel="00000000" w:rsidR="00000000" w:rsidRPr="00000000">
        <w:rPr>
          <w:rtl w:val="0"/>
        </w:rPr>
        <w:t xml:space="preserve">: MLO for S/I localization. CC for medial-lateral localization.</w:t>
      </w:r>
    </w:p>
    <w:p w:rsidR="00000000" w:rsidDel="00000000" w:rsidP="00000000" w:rsidRDefault="00000000" w:rsidRPr="00000000" w14:paraId="00000170">
      <w:pPr>
        <w:numPr>
          <w:ilvl w:val="1"/>
          <w:numId w:val="91"/>
        </w:numPr>
        <w:ind w:left="1440" w:hanging="360"/>
      </w:pPr>
      <w:r w:rsidDel="00000000" w:rsidR="00000000" w:rsidRPr="00000000">
        <w:rPr>
          <w:rtl w:val="0"/>
        </w:rPr>
        <w:t xml:space="preserve">MLO angled 30-60%. Need to see pec muscle to mid-breast/to ensure max breast tissue. Includes ax tail.</w:t>
      </w:r>
    </w:p>
    <w:p w:rsidR="00000000" w:rsidDel="00000000" w:rsidP="00000000" w:rsidRDefault="00000000" w:rsidRPr="00000000" w14:paraId="00000171">
      <w:pPr>
        <w:numPr>
          <w:ilvl w:val="0"/>
          <w:numId w:val="91"/>
        </w:numPr>
      </w:pPr>
      <w:r w:rsidDel="00000000" w:rsidR="00000000" w:rsidRPr="00000000">
        <w:rPr>
          <w:b w:val="1"/>
          <w:rtl w:val="0"/>
        </w:rPr>
        <w:t xml:space="preserve">Diagnostic</w:t>
      </w:r>
      <w:r w:rsidDel="00000000" w:rsidR="00000000" w:rsidRPr="00000000">
        <w:rPr>
          <w:rtl w:val="0"/>
        </w:rPr>
        <w:t xml:space="preserve">:</w:t>
      </w:r>
      <w:r w:rsidDel="00000000" w:rsidR="00000000" w:rsidRPr="00000000">
        <w:rPr>
          <w:b w:val="1"/>
          <w:rtl w:val="0"/>
        </w:rPr>
        <w:t xml:space="preserve"> Spot compression</w:t>
      </w:r>
      <w:r w:rsidDel="00000000" w:rsidR="00000000" w:rsidRPr="00000000">
        <w:rPr>
          <w:rtl w:val="0"/>
        </w:rPr>
        <w:t xml:space="preserve"> for densities, </w:t>
      </w:r>
      <w:r w:rsidDel="00000000" w:rsidR="00000000" w:rsidRPr="00000000">
        <w:rPr>
          <w:b w:val="1"/>
          <w:rtl w:val="0"/>
        </w:rPr>
        <w:t xml:space="preserve">magnification</w:t>
      </w:r>
      <w:r w:rsidDel="00000000" w:rsidR="00000000" w:rsidRPr="00000000">
        <w:rPr>
          <w:rtl w:val="0"/>
        </w:rPr>
        <w:t xml:space="preserve"> view for calcs.</w:t>
      </w:r>
    </w:p>
    <w:p w:rsidR="00000000" w:rsidDel="00000000" w:rsidP="00000000" w:rsidRDefault="00000000" w:rsidRPr="00000000" w14:paraId="00000172">
      <w:pPr>
        <w:numPr>
          <w:ilvl w:val="0"/>
          <w:numId w:val="91"/>
        </w:numPr>
      </w:pPr>
      <w:r w:rsidDel="00000000" w:rsidR="00000000" w:rsidRPr="00000000">
        <w:rPr>
          <w:rtl w:val="0"/>
        </w:rPr>
        <w:t xml:space="preserve">~90% of spiculated masses are cancerous, while ~10% of calcifications are cancerous.</w:t>
      </w:r>
    </w:p>
    <w:p w:rsidR="00000000" w:rsidDel="00000000" w:rsidP="00000000" w:rsidRDefault="00000000" w:rsidRPr="00000000" w14:paraId="00000173">
      <w:pPr>
        <w:numPr>
          <w:ilvl w:val="0"/>
          <w:numId w:val="91"/>
        </w:numPr>
      </w:pPr>
      <w:hyperlink r:id="rId107">
        <w:r w:rsidDel="00000000" w:rsidR="00000000" w:rsidRPr="00000000">
          <w:rPr>
            <w:b w:val="1"/>
            <w:rtl w:val="0"/>
          </w:rPr>
          <w:t xml:space="preserve">StatPearls: Breast, Imaging, Reporting and Data System (BI RADS) </w:t>
        </w:r>
      </w:hyperlink>
      <w:r w:rsidDel="00000000" w:rsidR="00000000" w:rsidRPr="00000000">
        <w:rPr>
          <w:i w:val="1"/>
          <w:rtl w:val="0"/>
        </w:rPr>
        <w:t xml:space="preserve">Last update: 2/17/20.</w:t>
      </w:r>
      <w:r w:rsidDel="00000000" w:rsidR="00000000" w:rsidRPr="00000000">
        <w:rPr>
          <w:rtl w:val="0"/>
        </w:rPr>
      </w:r>
    </w:p>
    <w:p w:rsidR="00000000" w:rsidDel="00000000" w:rsidP="00000000" w:rsidRDefault="00000000" w:rsidRPr="00000000" w14:paraId="00000174">
      <w:pPr>
        <w:numPr>
          <w:ilvl w:val="0"/>
          <w:numId w:val="91"/>
        </w:numPr>
      </w:pPr>
      <w:r w:rsidDel="00000000" w:rsidR="00000000" w:rsidRPr="00000000">
        <w:rPr>
          <w:b w:val="1"/>
          <w:rtl w:val="0"/>
        </w:rPr>
        <w:t xml:space="preserve">BIRADS</w:t>
      </w:r>
      <w:r w:rsidDel="00000000" w:rsidR="00000000" w:rsidRPr="00000000">
        <w:rPr>
          <w:rtl w:val="0"/>
        </w:rPr>
        <w:t xml:space="preserve"> </w:t>
      </w:r>
    </w:p>
    <w:p w:rsidR="00000000" w:rsidDel="00000000" w:rsidP="00000000" w:rsidRDefault="00000000" w:rsidRPr="00000000" w14:paraId="00000175">
      <w:pPr>
        <w:numPr>
          <w:ilvl w:val="1"/>
          <w:numId w:val="91"/>
        </w:numPr>
        <w:ind w:left="1440" w:hanging="360"/>
      </w:pPr>
      <w:r w:rsidDel="00000000" w:rsidR="00000000" w:rsidRPr="00000000">
        <w:rPr>
          <w:rtl w:val="0"/>
        </w:rPr>
        <w:t xml:space="preserve">0: Incomplete</w:t>
      </w:r>
    </w:p>
    <w:p w:rsidR="00000000" w:rsidDel="00000000" w:rsidP="00000000" w:rsidRDefault="00000000" w:rsidRPr="00000000" w14:paraId="00000176">
      <w:pPr>
        <w:numPr>
          <w:ilvl w:val="1"/>
          <w:numId w:val="91"/>
        </w:numPr>
        <w:ind w:left="1440" w:hanging="360"/>
      </w:pPr>
      <w:r w:rsidDel="00000000" w:rsidR="00000000" w:rsidRPr="00000000">
        <w:rPr>
          <w:rtl w:val="0"/>
        </w:rPr>
        <w:t xml:space="preserve">1: Negative</w:t>
      </w:r>
    </w:p>
    <w:p w:rsidR="00000000" w:rsidDel="00000000" w:rsidP="00000000" w:rsidRDefault="00000000" w:rsidRPr="00000000" w14:paraId="00000177">
      <w:pPr>
        <w:numPr>
          <w:ilvl w:val="1"/>
          <w:numId w:val="91"/>
        </w:numPr>
        <w:ind w:left="1440" w:hanging="360"/>
      </w:pPr>
      <w:r w:rsidDel="00000000" w:rsidR="00000000" w:rsidRPr="00000000">
        <w:rPr>
          <w:rtl w:val="0"/>
        </w:rPr>
        <w:t xml:space="preserve">2: Benign</w:t>
      </w:r>
    </w:p>
    <w:p w:rsidR="00000000" w:rsidDel="00000000" w:rsidP="00000000" w:rsidRDefault="00000000" w:rsidRPr="00000000" w14:paraId="00000178">
      <w:pPr>
        <w:numPr>
          <w:ilvl w:val="1"/>
          <w:numId w:val="91"/>
        </w:numPr>
        <w:ind w:left="1440" w:hanging="360"/>
      </w:pPr>
      <w:r w:rsidDel="00000000" w:rsidR="00000000" w:rsidRPr="00000000">
        <w:rPr>
          <w:rtl w:val="0"/>
        </w:rPr>
        <w:t xml:space="preserve">3: Probably benign, repeat imaging 6 mo (&lt; 2% risk)</w:t>
      </w:r>
    </w:p>
    <w:p w:rsidR="00000000" w:rsidDel="00000000" w:rsidP="00000000" w:rsidRDefault="00000000" w:rsidRPr="00000000" w14:paraId="00000179">
      <w:pPr>
        <w:numPr>
          <w:ilvl w:val="1"/>
          <w:numId w:val="91"/>
        </w:numPr>
        <w:ind w:left="1440" w:hanging="360"/>
      </w:pPr>
      <w:r w:rsidDel="00000000" w:rsidR="00000000" w:rsidRPr="00000000">
        <w:rPr>
          <w:rtl w:val="0"/>
        </w:rPr>
        <w:t xml:space="preserve">4: Suspicious, biopsy recommended (3-95% risk)</w:t>
      </w:r>
    </w:p>
    <w:p w:rsidR="00000000" w:rsidDel="00000000" w:rsidP="00000000" w:rsidRDefault="00000000" w:rsidRPr="00000000" w14:paraId="0000017A">
      <w:pPr>
        <w:numPr>
          <w:ilvl w:val="1"/>
          <w:numId w:val="91"/>
        </w:numPr>
        <w:ind w:left="1440" w:hanging="360"/>
      </w:pPr>
      <w:r w:rsidDel="00000000" w:rsidR="00000000" w:rsidRPr="00000000">
        <w:rPr>
          <w:rtl w:val="0"/>
        </w:rPr>
        <w:t xml:space="preserve">5: Likely cancer (&gt; 95% risk)</w:t>
      </w:r>
    </w:p>
    <w:p w:rsidR="00000000" w:rsidDel="00000000" w:rsidP="00000000" w:rsidRDefault="00000000" w:rsidRPr="00000000" w14:paraId="0000017B">
      <w:pPr>
        <w:numPr>
          <w:ilvl w:val="1"/>
          <w:numId w:val="91"/>
        </w:numPr>
        <w:ind w:left="1440" w:hanging="360"/>
      </w:pPr>
      <w:r w:rsidDel="00000000" w:rsidR="00000000" w:rsidRPr="00000000">
        <w:rPr>
          <w:rtl w:val="0"/>
        </w:rPr>
        <w:t xml:space="preserve">6: Biopsy proven mass.</w:t>
      </w:r>
    </w:p>
    <w:p w:rsidR="00000000" w:rsidDel="00000000" w:rsidP="00000000" w:rsidRDefault="00000000" w:rsidRPr="00000000" w14:paraId="0000017C">
      <w:pPr>
        <w:numPr>
          <w:ilvl w:val="0"/>
          <w:numId w:val="91"/>
        </w:numPr>
      </w:pPr>
      <w:r w:rsidDel="00000000" w:rsidR="00000000" w:rsidRPr="00000000">
        <w:rPr>
          <w:b w:val="1"/>
          <w:rtl w:val="0"/>
        </w:rPr>
        <w:t xml:space="preserve">Malmo Breast Tomo Screening Trial</w:t>
      </w:r>
      <w:r w:rsidDel="00000000" w:rsidR="00000000" w:rsidRPr="00000000">
        <w:rPr>
          <w:rtl w:val="0"/>
        </w:rPr>
        <w:t xml:space="preserve"> [</w:t>
      </w:r>
      <w:hyperlink r:id="rId108">
        <w:r w:rsidDel="00000000" w:rsidR="00000000" w:rsidRPr="00000000">
          <w:rPr>
            <w:rtl w:val="0"/>
          </w:rPr>
          <w:t xml:space="preserve">Zackrisson Lancet Onc '18</w:t>
        </w:r>
      </w:hyperlink>
      <w:r w:rsidDel="00000000" w:rsidR="00000000" w:rsidRPr="00000000">
        <w:rPr>
          <w:rtl w:val="0"/>
        </w:rPr>
        <w:t xml:space="preserve">]: </w:t>
      </w:r>
      <w:r w:rsidDel="00000000" w:rsidR="00000000" w:rsidRPr="00000000">
        <w:rPr>
          <w:b w:val="1"/>
          <w:rtl w:val="0"/>
        </w:rPr>
        <w:t xml:space="preserve">Tomo vs. 2-view MMA</w:t>
      </w:r>
      <w:r w:rsidDel="00000000" w:rsidR="00000000" w:rsidRPr="00000000">
        <w:rPr>
          <w:rtl w:val="0"/>
        </w:rPr>
        <w:t xml:space="preserve">.</w:t>
        <w:br w:type="textWrapping"/>
        <w:t xml:space="preserve">TBL</w:t>
      </w:r>
      <w:hyperlink r:id="rId109">
        <w:r w:rsidDel="00000000" w:rsidR="00000000" w:rsidRPr="00000000">
          <w:rPr>
            <w:vertAlign w:val="superscript"/>
            <w:rtl w:val="0"/>
          </w:rPr>
          <w:t xml:space="preserve">QS</w:t>
        </w:r>
      </w:hyperlink>
      <w:r w:rsidDel="00000000" w:rsidR="00000000" w:rsidRPr="00000000">
        <w:rPr>
          <w:rtl w:val="0"/>
        </w:rPr>
        <w:t xml:space="preserve">: Single view breast tomosynthesis has a higher sensitivity for detecting breast cancer than two-view digital mammography.</w:t>
      </w:r>
    </w:p>
    <w:p w:rsidR="00000000" w:rsidDel="00000000" w:rsidP="00000000" w:rsidRDefault="00000000" w:rsidRPr="00000000" w14:paraId="0000017D">
      <w:pPr>
        <w:numPr>
          <w:ilvl w:val="0"/>
          <w:numId w:val="91"/>
        </w:numPr>
      </w:pPr>
      <w:r w:rsidDel="00000000" w:rsidR="00000000" w:rsidRPr="00000000">
        <w:rPr>
          <w:b w:val="1"/>
          <w:rtl w:val="0"/>
        </w:rPr>
        <w:t xml:space="preserve">To-Be trial</w:t>
      </w:r>
      <w:r w:rsidDel="00000000" w:rsidR="00000000" w:rsidRPr="00000000">
        <w:rPr>
          <w:rtl w:val="0"/>
        </w:rPr>
        <w:t xml:space="preserve"> [</w:t>
      </w:r>
      <w:hyperlink r:id="rId110">
        <w:r w:rsidDel="00000000" w:rsidR="00000000" w:rsidRPr="00000000">
          <w:rPr>
            <w:rtl w:val="0"/>
          </w:rPr>
          <w:t xml:space="preserve">Hofvind</w:t>
        </w:r>
      </w:hyperlink>
      <w:hyperlink r:id="rId111">
        <w:r w:rsidDel="00000000" w:rsidR="00000000" w:rsidRPr="00000000">
          <w:rPr>
            <w:rtl w:val="0"/>
          </w:rPr>
          <w:t xml:space="preserve"> Lanc Onc '19</w:t>
        </w:r>
      </w:hyperlink>
      <w:r w:rsidDel="00000000" w:rsidR="00000000" w:rsidRPr="00000000">
        <w:rPr>
          <w:rtl w:val="0"/>
        </w:rPr>
        <w:t xml:space="preserve">]: </w:t>
      </w:r>
      <w:r w:rsidDel="00000000" w:rsidR="00000000" w:rsidRPr="00000000">
        <w:rPr>
          <w:b w:val="1"/>
          <w:rtl w:val="0"/>
        </w:rPr>
        <w:t xml:space="preserve">Tomosynthesis vs. standard digital mammography</w:t>
      </w:r>
      <w:r w:rsidDel="00000000" w:rsidR="00000000" w:rsidRPr="00000000">
        <w:rPr>
          <w:rtl w:val="0"/>
        </w:rPr>
        <w:t xml:space="preserve">.</w:t>
        <w:br w:type="textWrapping"/>
        <w:t xml:space="preserve">TBL</w:t>
      </w:r>
      <w:hyperlink r:id="rId112">
        <w:r w:rsidDel="00000000" w:rsidR="00000000" w:rsidRPr="00000000">
          <w:rPr>
            <w:vertAlign w:val="superscript"/>
            <w:rtl w:val="0"/>
          </w:rPr>
          <w:t xml:space="preserve">QS</w:t>
        </w:r>
      </w:hyperlink>
      <w:r w:rsidDel="00000000" w:rsidR="00000000" w:rsidRPr="00000000">
        <w:rPr>
          <w:rtl w:val="0"/>
        </w:rPr>
        <w:t xml:space="preserve">: Women randomized to first-generation breast tomosynthesis screening had similar cancer detection rates to those who had standard digital mammography.</w:t>
      </w:r>
    </w:p>
    <w:p w:rsidR="00000000" w:rsidDel="00000000" w:rsidP="00000000" w:rsidRDefault="00000000" w:rsidRPr="00000000" w14:paraId="0000017E">
      <w:pPr>
        <w:numPr>
          <w:ilvl w:val="1"/>
          <w:numId w:val="91"/>
        </w:numPr>
        <w:ind w:left="1440" w:hanging="360"/>
      </w:pPr>
      <w:r w:rsidDel="00000000" w:rsidR="00000000" w:rsidRPr="00000000">
        <w:rPr>
          <w:rtl w:val="0"/>
        </w:rPr>
        <w:t xml:space="preserve">30,000 women.</w:t>
      </w:r>
    </w:p>
    <w:p w:rsidR="00000000" w:rsidDel="00000000" w:rsidP="00000000" w:rsidRDefault="00000000" w:rsidRPr="00000000" w14:paraId="0000017F">
      <w:pPr>
        <w:numPr>
          <w:ilvl w:val="1"/>
          <w:numId w:val="91"/>
        </w:numPr>
        <w:ind w:left="1440" w:hanging="360"/>
      </w:pPr>
      <w:r w:rsidDel="00000000" w:rsidR="00000000" w:rsidRPr="00000000">
        <w:rPr>
          <w:rtl w:val="0"/>
        </w:rPr>
        <w:t xml:space="preserve">Recall rate lower with tomo, though rates of biopsy and cancer detection were no different.</w:t>
      </w:r>
    </w:p>
    <w:p w:rsidR="00000000" w:rsidDel="00000000" w:rsidP="00000000" w:rsidRDefault="00000000" w:rsidRPr="00000000" w14:paraId="00000180">
      <w:pPr>
        <w:numPr>
          <w:ilvl w:val="1"/>
          <w:numId w:val="91"/>
        </w:numPr>
        <w:ind w:left="1440" w:hanging="360"/>
      </w:pPr>
      <w:r w:rsidDel="00000000" w:rsidR="00000000" w:rsidRPr="00000000">
        <w:rPr>
          <w:rtl w:val="0"/>
        </w:rPr>
        <w:t xml:space="preserve">Tomosynthesis was no better at detecting higher grade tumors.</w:t>
      </w:r>
    </w:p>
    <w:p w:rsidR="00000000" w:rsidDel="00000000" w:rsidP="00000000" w:rsidRDefault="00000000" w:rsidRPr="00000000" w14:paraId="00000181">
      <w:pPr>
        <w:numPr>
          <w:ilvl w:val="0"/>
          <w:numId w:val="91"/>
        </w:numPr>
        <w:rPr>
          <w:u w:val="none"/>
        </w:rPr>
      </w:pPr>
      <w:r w:rsidDel="00000000" w:rsidR="00000000" w:rsidRPr="00000000">
        <w:rPr>
          <w:b w:val="1"/>
          <w:rtl w:val="0"/>
        </w:rPr>
        <w:t xml:space="preserve">Google/DeepMind AI syste</w:t>
      </w:r>
      <w:r w:rsidDel="00000000" w:rsidR="00000000" w:rsidRPr="00000000">
        <w:rPr>
          <w:b w:val="1"/>
          <w:rtl w:val="0"/>
        </w:rPr>
        <w:t xml:space="preserve">m</w:t>
      </w:r>
      <w:r w:rsidDel="00000000" w:rsidR="00000000" w:rsidRPr="00000000">
        <w:rPr>
          <w:rtl w:val="0"/>
        </w:rPr>
        <w:t xml:space="preserve"> </w:t>
      </w:r>
      <w:r w:rsidDel="00000000" w:rsidR="00000000" w:rsidRPr="00000000">
        <w:rPr>
          <w:rtl w:val="0"/>
        </w:rPr>
        <w:t xml:space="preserve">[</w:t>
      </w:r>
      <w:hyperlink r:id="rId113">
        <w:r w:rsidDel="00000000" w:rsidR="00000000" w:rsidRPr="00000000">
          <w:rPr>
            <w:rtl w:val="0"/>
          </w:rPr>
          <w:t xml:space="preserve">McKinney Nature '20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Radiologis</w:t>
      </w:r>
      <w:r w:rsidDel="00000000" w:rsidR="00000000" w:rsidRPr="00000000">
        <w:rPr>
          <w:b w:val="1"/>
          <w:rtl w:val="0"/>
        </w:rPr>
        <w:t xml:space="preserve">t vs. Google/DeepMind</w:t>
      </w:r>
      <w:r w:rsidDel="00000000" w:rsidR="00000000" w:rsidRPr="00000000">
        <w:rPr>
          <w:rtl w:val="0"/>
        </w:rPr>
        <w:t xml:space="preserve">.</w:t>
      </w:r>
    </w:p>
    <w:p w:rsidR="00000000" w:rsidDel="00000000" w:rsidP="00000000" w:rsidRDefault="00000000" w:rsidRPr="00000000" w14:paraId="00000182">
      <w:pPr>
        <w:ind w:firstLine="720"/>
        <w:rPr/>
      </w:pPr>
      <w:r w:rsidDel="00000000" w:rsidR="00000000" w:rsidRPr="00000000">
        <w:rPr>
          <w:rtl w:val="0"/>
        </w:rPr>
        <w:t xml:space="preserve">TB</w:t>
      </w:r>
      <w:r w:rsidDel="00000000" w:rsidR="00000000" w:rsidRPr="00000000">
        <w:rPr>
          <w:rtl w:val="0"/>
        </w:rPr>
        <w:t xml:space="preserve">L</w:t>
      </w:r>
      <w:hyperlink r:id="rId114">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Google and DeepMind’s AI system for mammographic detection of breast cancer performs well—some may point out better than humans—in real-world cohorts of breast cancer screening patients.</w:t>
      </w:r>
    </w:p>
    <w:p w:rsidR="00000000" w:rsidDel="00000000" w:rsidP="00000000" w:rsidRDefault="00000000" w:rsidRPr="00000000" w14:paraId="00000183">
      <w:pPr>
        <w:numPr>
          <w:ilvl w:val="0"/>
          <w:numId w:val="91"/>
        </w:numPr>
      </w:pPr>
      <w:r w:rsidDel="00000000" w:rsidR="00000000" w:rsidRPr="00000000">
        <w:rPr>
          <w:b w:val="1"/>
          <w:rtl w:val="0"/>
        </w:rPr>
        <w:t xml:space="preserve">US</w:t>
      </w:r>
      <w:r w:rsidDel="00000000" w:rsidR="00000000" w:rsidRPr="00000000">
        <w:rPr>
          <w:rtl w:val="0"/>
        </w:rPr>
        <w:t xml:space="preserve">: hypoechoic mass with uneven borders, angular margins, taller than wide, and posterior shadowing.</w:t>
      </w:r>
    </w:p>
    <w:p w:rsidR="00000000" w:rsidDel="00000000" w:rsidP="00000000" w:rsidRDefault="00000000" w:rsidRPr="00000000" w14:paraId="00000184">
      <w:pPr>
        <w:pStyle w:val="Heading2"/>
        <w:rPr/>
      </w:pPr>
      <w:bookmarkStart w:colFirst="0" w:colLast="0" w:name="_6b61ivrmgxpw" w:id="13"/>
      <w:bookmarkEnd w:id="13"/>
      <w:r w:rsidDel="00000000" w:rsidR="00000000" w:rsidRPr="00000000">
        <w:rPr>
          <w:rtl w:val="0"/>
        </w:rPr>
      </w:r>
    </w:p>
    <w:p w:rsidR="00000000" w:rsidDel="00000000" w:rsidP="00000000" w:rsidRDefault="00000000" w:rsidRPr="00000000" w14:paraId="00000185">
      <w:pPr>
        <w:pStyle w:val="Heading2"/>
        <w:rPr/>
      </w:pPr>
      <w:bookmarkStart w:colFirst="0" w:colLast="0" w:name="_obqs2tflze8i" w:id="14"/>
      <w:bookmarkEnd w:id="14"/>
      <w:hyperlink w:anchor="_pyifw3b5rbp">
        <w:r w:rsidDel="00000000" w:rsidR="00000000" w:rsidRPr="00000000">
          <w:rPr>
            <w:rtl w:val="0"/>
          </w:rPr>
          <w:t xml:space="preserve">MRI</w:t>
        </w:r>
      </w:hyperlink>
      <w:r w:rsidDel="00000000" w:rsidR="00000000" w:rsidRPr="00000000">
        <w:rPr>
          <w:rtl w:val="0"/>
        </w:rPr>
      </w:r>
    </w:p>
    <w:p w:rsidR="00000000" w:rsidDel="00000000" w:rsidP="00000000" w:rsidRDefault="00000000" w:rsidRPr="00000000" w14:paraId="00000186">
      <w:pPr>
        <w:ind w:left="0" w:right="60" w:firstLine="0"/>
        <w:rPr/>
      </w:pPr>
      <w:r w:rsidDel="00000000" w:rsidR="00000000" w:rsidRPr="00000000">
        <w:rPr>
          <w:rtl w:val="0"/>
        </w:rPr>
        <w:t xml:space="preserve">Imaging in Locoregional Management of Breast Cancer [</w:t>
      </w:r>
      <w:hyperlink r:id="rId115">
        <w:r w:rsidDel="00000000" w:rsidR="00000000" w:rsidRPr="00000000">
          <w:rPr>
            <w:rtl w:val="0"/>
          </w:rPr>
          <w:t xml:space="preserve">Kuhl, Lehman and Bedrosian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7">
      <w:pPr>
        <w:numPr>
          <w:ilvl w:val="0"/>
          <w:numId w:val="91"/>
        </w:numPr>
      </w:pPr>
      <w:r w:rsidDel="00000000" w:rsidR="00000000" w:rsidRPr="00000000">
        <w:rPr>
          <w:b w:val="1"/>
          <w:rtl w:val="0"/>
        </w:rPr>
        <w:t xml:space="preserve">MRI supplements MMA beginning at age 30 for patients with high lifetime risk</w:t>
      </w:r>
      <w:r w:rsidDel="00000000" w:rsidR="00000000" w:rsidRPr="00000000">
        <w:rPr>
          <w:rtl w:val="0"/>
        </w:rPr>
        <w:t xml:space="preserve"> (</w:t>
      </w:r>
      <w:r w:rsidDel="00000000" w:rsidR="00000000" w:rsidRPr="00000000">
        <w:rPr>
          <w:b w:val="1"/>
          <w:rtl w:val="0"/>
        </w:rPr>
        <w:t xml:space="preserve">&gt;20-25% risk</w:t>
      </w:r>
      <w:r w:rsidDel="00000000" w:rsidR="00000000" w:rsidRPr="00000000">
        <w:rPr>
          <w:rtl w:val="0"/>
        </w:rPr>
        <w:t xml:space="preserve">):</w:t>
      </w:r>
    </w:p>
    <w:p w:rsidR="00000000" w:rsidDel="00000000" w:rsidP="00000000" w:rsidRDefault="00000000" w:rsidRPr="00000000" w14:paraId="00000188">
      <w:pPr>
        <w:numPr>
          <w:ilvl w:val="1"/>
          <w:numId w:val="91"/>
        </w:numPr>
        <w:ind w:left="1440" w:hanging="360"/>
      </w:pPr>
      <w:r w:rsidDel="00000000" w:rsidR="00000000" w:rsidRPr="00000000">
        <w:rPr>
          <w:rtl w:val="0"/>
        </w:rPr>
        <w:t xml:space="preserve">Known BRCA 1/2 or first degree relatives with BRCA1/2 and untested starting at age 25.</w:t>
      </w:r>
    </w:p>
    <w:p w:rsidR="00000000" w:rsidDel="00000000" w:rsidP="00000000" w:rsidRDefault="00000000" w:rsidRPr="00000000" w14:paraId="00000189">
      <w:pPr>
        <w:numPr>
          <w:ilvl w:val="1"/>
          <w:numId w:val="91"/>
        </w:numPr>
        <w:ind w:left="1440" w:hanging="360"/>
      </w:pPr>
      <w:r w:rsidDel="00000000" w:rsidR="00000000" w:rsidRPr="00000000">
        <w:rPr>
          <w:rtl w:val="0"/>
        </w:rPr>
        <w:t xml:space="preserve">Lifetime risk &gt; 20-25% [</w:t>
      </w:r>
      <w:hyperlink r:id="rId116">
        <w:r w:rsidDel="00000000" w:rsidR="00000000" w:rsidRPr="00000000">
          <w:rPr>
            <w:rtl w:val="0"/>
          </w:rPr>
          <w:t xml:space="preserve">Gail model</w:t>
        </w:r>
      </w:hyperlink>
      <w:r w:rsidDel="00000000" w:rsidR="00000000" w:rsidRPr="00000000">
        <w:rPr>
          <w:rtl w:val="0"/>
        </w:rPr>
        <w:t xml:space="preserve">]</w:t>
      </w:r>
      <w:r w:rsidDel="00000000" w:rsidR="00000000" w:rsidRPr="00000000">
        <w:rPr>
          <w:i w:val="1"/>
          <w:rtl w:val="0"/>
        </w:rPr>
        <w:t xml:space="preserve">:</w:t>
      </w:r>
      <w:r w:rsidDel="00000000" w:rsidR="00000000" w:rsidRPr="00000000">
        <w:rPr>
          <w:rFonts w:ascii="Gungsuh" w:cs="Gungsuh" w:eastAsia="Gungsuh" w:hAnsi="Gungsuh"/>
          <w:rtl w:val="0"/>
        </w:rPr>
        <w:t xml:space="preserve"> If ≥ 1.7% 5y risk, may consider risk reduction strategies [</w:t>
      </w:r>
      <w:hyperlink w:anchor="kix.7wz4fwxlh1su">
        <w:r w:rsidDel="00000000" w:rsidR="00000000" w:rsidRPr="00000000">
          <w:rPr>
            <w:rtl w:val="0"/>
          </w:rPr>
          <w:t xml:space="preserve">NSABP P-1</w:t>
        </w:r>
      </w:hyperlink>
      <w:r w:rsidDel="00000000" w:rsidR="00000000" w:rsidRPr="00000000">
        <w:rPr>
          <w:rtl w:val="0"/>
        </w:rPr>
        <w:t xml:space="preserve">].</w:t>
      </w:r>
    </w:p>
    <w:p w:rsidR="00000000" w:rsidDel="00000000" w:rsidP="00000000" w:rsidRDefault="00000000" w:rsidRPr="00000000" w14:paraId="0000018A">
      <w:pPr>
        <w:numPr>
          <w:ilvl w:val="1"/>
          <w:numId w:val="91"/>
        </w:numPr>
        <w:ind w:left="1440" w:hanging="360"/>
      </w:pPr>
      <w:r w:rsidDel="00000000" w:rsidR="00000000" w:rsidRPr="00000000">
        <w:rPr>
          <w:rtl w:val="0"/>
        </w:rPr>
        <w:t xml:space="preserve">Prior thoracic RT</w:t>
      </w:r>
      <w:r w:rsidDel="00000000" w:rsidR="00000000" w:rsidRPr="00000000">
        <w:rPr>
          <w:i w:val="1"/>
          <w:rtl w:val="0"/>
        </w:rPr>
        <w:t xml:space="preserve">: </w:t>
      </w:r>
      <w:r w:rsidDel="00000000" w:rsidR="00000000" w:rsidRPr="00000000">
        <w:rPr>
          <w:rtl w:val="0"/>
        </w:rPr>
        <w:t xml:space="preserve">Annual MMA and/or MRI 8y after RT, or age 25, whichever is later.</w:t>
      </w:r>
    </w:p>
    <w:p w:rsidR="00000000" w:rsidDel="00000000" w:rsidP="00000000" w:rsidRDefault="00000000" w:rsidRPr="00000000" w14:paraId="0000018B">
      <w:pPr>
        <w:numPr>
          <w:ilvl w:val="2"/>
          <w:numId w:val="91"/>
        </w:numPr>
        <w:ind w:left="2160" w:hanging="360"/>
      </w:pPr>
      <w:r w:rsidDel="00000000" w:rsidR="00000000" w:rsidRPr="00000000">
        <w:rPr>
          <w:rtl w:val="0"/>
        </w:rPr>
        <w:t xml:space="preserve">Around 25% of mantle field pts treated by age 25 will have breast cancer by age 45</w:t>
      </w:r>
      <w:r w:rsidDel="00000000" w:rsidR="00000000" w:rsidRPr="00000000">
        <w:rPr>
          <w:b w:val="1"/>
          <w:rtl w:val="0"/>
        </w:rPr>
        <w:t xml:space="preserve"> </w:t>
      </w:r>
      <w:r w:rsidDel="00000000" w:rsidR="00000000" w:rsidRPr="00000000">
        <w:rPr>
          <w:rtl w:val="0"/>
        </w:rPr>
        <w:t xml:space="preserve">[</w:t>
      </w:r>
      <w:hyperlink r:id="rId117">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18C">
      <w:pPr>
        <w:numPr>
          <w:ilvl w:val="1"/>
          <w:numId w:val="91"/>
        </w:numPr>
        <w:ind w:left="1440" w:hanging="360"/>
      </w:pPr>
      <w:r w:rsidDel="00000000" w:rsidR="00000000" w:rsidRPr="00000000">
        <w:rPr>
          <w:rtl w:val="0"/>
        </w:rPr>
        <w:t xml:space="preserve">1st degree relatives with genetic mutation in TP53 or PTEN (e.g. Cowden, Bannayan-Riley-Ruvalcaba)</w:t>
      </w:r>
    </w:p>
    <w:p w:rsidR="00000000" w:rsidDel="00000000" w:rsidP="00000000" w:rsidRDefault="00000000" w:rsidRPr="00000000" w14:paraId="0000018D">
      <w:pPr>
        <w:numPr>
          <w:ilvl w:val="0"/>
          <w:numId w:val="91"/>
        </w:numPr>
      </w:pPr>
      <w:r w:rsidDel="00000000" w:rsidR="00000000" w:rsidRPr="00000000">
        <w:rPr>
          <w:b w:val="1"/>
          <w:rtl w:val="0"/>
        </w:rPr>
        <w:t xml:space="preserve">DENSE trial</w:t>
      </w:r>
      <w:r w:rsidDel="00000000" w:rsidR="00000000" w:rsidRPr="00000000">
        <w:rPr>
          <w:rtl w:val="0"/>
        </w:rPr>
        <w:t xml:space="preserve"> [</w:t>
      </w:r>
      <w:hyperlink r:id="rId118">
        <w:r w:rsidDel="00000000" w:rsidR="00000000" w:rsidRPr="00000000">
          <w:rPr>
            <w:rtl w:val="0"/>
          </w:rPr>
          <w:t xml:space="preserve">Bakker NEJM '19</w:t>
        </w:r>
      </w:hyperlink>
      <w:r w:rsidDel="00000000" w:rsidR="00000000" w:rsidRPr="00000000">
        <w:rPr>
          <w:rtl w:val="0"/>
        </w:rPr>
        <w:t xml:space="preserve">]: </w:t>
      </w:r>
      <w:r w:rsidDel="00000000" w:rsidR="00000000" w:rsidRPr="00000000">
        <w:rPr>
          <w:b w:val="1"/>
          <w:rtl w:val="0"/>
        </w:rPr>
        <w:t xml:space="preserve">Screening MMA ± MRI</w:t>
      </w:r>
      <w:r w:rsidDel="00000000" w:rsidR="00000000" w:rsidRPr="00000000">
        <w:rPr>
          <w:rtl w:val="0"/>
        </w:rPr>
        <w:t xml:space="preserve">. </w:t>
      </w:r>
      <w:r w:rsidDel="00000000" w:rsidR="00000000" w:rsidRPr="00000000">
        <w:rPr>
          <w:rtl w:val="0"/>
        </w:rPr>
        <w:br w:type="textWrapping"/>
        <w:t xml:space="preserve">TB</w:t>
      </w:r>
      <w:r w:rsidDel="00000000" w:rsidR="00000000" w:rsidRPr="00000000">
        <w:rPr>
          <w:rtl w:val="0"/>
        </w:rPr>
        <w:t xml:space="preserve">L</w:t>
      </w:r>
      <w:hyperlink r:id="rId119">
        <w:r w:rsidDel="00000000" w:rsidR="00000000" w:rsidRPr="00000000">
          <w:rPr>
            <w:vertAlign w:val="superscript"/>
            <w:rtl w:val="0"/>
          </w:rPr>
          <w:t xml:space="preserve">QS</w:t>
        </w:r>
      </w:hyperlink>
      <w:r w:rsidDel="00000000" w:rsidR="00000000" w:rsidRPr="00000000">
        <w:rPr>
          <w:rtl w:val="0"/>
        </w:rPr>
        <w:t xml:space="preserve">: S</w:t>
      </w:r>
      <w:r w:rsidDel="00000000" w:rsidR="00000000" w:rsidRPr="00000000">
        <w:rPr>
          <w:rtl w:val="0"/>
        </w:rPr>
        <w:t xml:space="preserve">upplemental breast MRI after negative mammogram for women with extremely dense breasts halves the rate of breast cancer that develops in the interval between biennial mammography.</w:t>
      </w:r>
    </w:p>
    <w:p w:rsidR="00000000" w:rsidDel="00000000" w:rsidP="00000000" w:rsidRDefault="00000000" w:rsidRPr="00000000" w14:paraId="0000018E">
      <w:pPr>
        <w:numPr>
          <w:ilvl w:val="1"/>
          <w:numId w:val="91"/>
        </w:numPr>
        <w:ind w:left="1440" w:hanging="360"/>
        <w:rPr>
          <w:u w:val="none"/>
        </w:rPr>
      </w:pPr>
      <w:r w:rsidDel="00000000" w:rsidR="00000000" w:rsidRPr="00000000">
        <w:rPr>
          <w:rtl w:val="0"/>
        </w:rPr>
        <w:t xml:space="preserve">40k pts aged 50-75. Extremely dense breast tissue and normal screening MMA.</w:t>
      </w:r>
    </w:p>
    <w:p w:rsidR="00000000" w:rsidDel="00000000" w:rsidP="00000000" w:rsidRDefault="00000000" w:rsidRPr="00000000" w14:paraId="0000018F">
      <w:pPr>
        <w:numPr>
          <w:ilvl w:val="1"/>
          <w:numId w:val="91"/>
        </w:numPr>
        <w:ind w:left="1440" w:hanging="360"/>
        <w:rPr>
          <w:u w:val="none"/>
        </w:rPr>
      </w:pPr>
      <w:r w:rsidDel="00000000" w:rsidR="00000000" w:rsidRPr="00000000">
        <w:rPr>
          <w:rFonts w:ascii="Cardo" w:cs="Cardo" w:eastAsia="Cardo" w:hAnsi="Cardo"/>
          <w:rtl w:val="0"/>
        </w:rPr>
        <w:t xml:space="preserve">Interval cancer rate 2.5→ 5 per 1000 screenings. Only 60% received MRI.</w:t>
      </w:r>
    </w:p>
    <w:p w:rsidR="00000000" w:rsidDel="00000000" w:rsidP="00000000" w:rsidRDefault="00000000" w:rsidRPr="00000000" w14:paraId="00000190">
      <w:pPr>
        <w:numPr>
          <w:ilvl w:val="1"/>
          <w:numId w:val="91"/>
        </w:numPr>
        <w:ind w:left="1440" w:hanging="360"/>
        <w:rPr>
          <w:u w:val="none"/>
        </w:rPr>
      </w:pPr>
      <w:r w:rsidDel="00000000" w:rsidR="00000000" w:rsidRPr="00000000">
        <w:rPr>
          <w:rtl w:val="0"/>
        </w:rPr>
        <w:t xml:space="preserve"> MRI cancer-detection rate among women who underwent MRI of 16.5 per 1000 screenings.</w:t>
      </w:r>
    </w:p>
    <w:p w:rsidR="00000000" w:rsidDel="00000000" w:rsidP="00000000" w:rsidRDefault="00000000" w:rsidRPr="00000000" w14:paraId="00000191">
      <w:pPr>
        <w:numPr>
          <w:ilvl w:val="1"/>
          <w:numId w:val="91"/>
        </w:numPr>
        <w:ind w:left="1440" w:hanging="360"/>
        <w:rPr>
          <w:u w:val="none"/>
        </w:rPr>
      </w:pPr>
      <w:r w:rsidDel="00000000" w:rsidR="00000000" w:rsidRPr="00000000">
        <w:rPr>
          <w:rtl w:val="0"/>
        </w:rPr>
        <w:t xml:space="preserve">PPV 26% for biopsy. False positive rate 80 per 1000 screenings. </w:t>
      </w:r>
    </w:p>
    <w:p w:rsidR="00000000" w:rsidDel="00000000" w:rsidP="00000000" w:rsidRDefault="00000000" w:rsidRPr="00000000" w14:paraId="00000192">
      <w:pPr>
        <w:numPr>
          <w:ilvl w:val="0"/>
          <w:numId w:val="91"/>
        </w:numPr>
      </w:pPr>
      <w:r w:rsidDel="00000000" w:rsidR="00000000" w:rsidRPr="00000000">
        <w:rPr>
          <w:rtl w:val="0"/>
        </w:rPr>
        <w:t xml:space="preserve">The accuracy of MRI in determining pCR is 83% [</w:t>
      </w:r>
      <w:hyperlink r:id="rId120">
        <w:r w:rsidDel="00000000" w:rsidR="00000000" w:rsidRPr="00000000">
          <w:rPr>
            <w:rtl w:val="0"/>
          </w:rPr>
          <w:t xml:space="preserve">Marinovich JNCI '13</w:t>
        </w:r>
      </w:hyperlink>
      <w:r w:rsidDel="00000000" w:rsidR="00000000" w:rsidRPr="00000000">
        <w:rPr>
          <w:rtl w:val="0"/>
        </w:rPr>
        <w:t xml:space="preserve">].</w:t>
      </w:r>
    </w:p>
    <w:p w:rsidR="00000000" w:rsidDel="00000000" w:rsidP="00000000" w:rsidRDefault="00000000" w:rsidRPr="00000000" w14:paraId="00000193">
      <w:pPr>
        <w:numPr>
          <w:ilvl w:val="0"/>
          <w:numId w:val="91"/>
        </w:numPr>
      </w:pPr>
      <w:r w:rsidDel="00000000" w:rsidR="00000000" w:rsidRPr="00000000">
        <w:rPr>
          <w:rtl w:val="0"/>
        </w:rPr>
        <w:t xml:space="preserve">Imaging to guide NAC: MMA and U/S with correlation coefficients of 0.4, combined 0.7, whereas MRI is 0.8. </w:t>
      </w:r>
      <w:hyperlink r:id="rId12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94">
      <w:pPr>
        <w:numPr>
          <w:ilvl w:val="0"/>
          <w:numId w:val="91"/>
        </w:numPr>
      </w:pPr>
      <w:r w:rsidDel="00000000" w:rsidR="00000000" w:rsidRPr="00000000">
        <w:rPr>
          <w:rtl w:val="0"/>
        </w:rPr>
        <w:t xml:space="preserve">MRI alters surgical tx in up to 33.3%, may detect occult primary in contralateral breast 3% of the time.</w:t>
      </w:r>
    </w:p>
    <w:p w:rsidR="00000000" w:rsidDel="00000000" w:rsidP="00000000" w:rsidRDefault="00000000" w:rsidRPr="00000000" w14:paraId="00000195">
      <w:pPr>
        <w:numPr>
          <w:ilvl w:val="0"/>
          <w:numId w:val="91"/>
        </w:numPr>
      </w:pPr>
      <w:r w:rsidDel="00000000" w:rsidR="00000000" w:rsidRPr="00000000">
        <w:rPr>
          <w:rtl w:val="0"/>
        </w:rPr>
        <w:t xml:space="preserve">Consider for occult primary, assessing response after NAC, multifocal/multicentric disease.</w:t>
      </w:r>
    </w:p>
    <w:p w:rsidR="00000000" w:rsidDel="00000000" w:rsidP="00000000" w:rsidRDefault="00000000" w:rsidRPr="00000000" w14:paraId="00000196">
      <w:pPr>
        <w:numPr>
          <w:ilvl w:val="0"/>
          <w:numId w:val="91"/>
        </w:numPr>
      </w:pPr>
      <w:r w:rsidDel="00000000" w:rsidR="00000000" w:rsidRPr="00000000">
        <w:rPr>
          <w:rtl w:val="0"/>
        </w:rPr>
        <w:t xml:space="preserve">Breast MRI should be performed with dedicated breast coil, experienced rads, capacity for MRI-guided bx.</w:t>
      </w:r>
    </w:p>
    <w:p w:rsidR="00000000" w:rsidDel="00000000" w:rsidP="00000000" w:rsidRDefault="00000000" w:rsidRPr="00000000" w14:paraId="00000197">
      <w:pPr>
        <w:ind w:firstLine="720"/>
        <w:rPr/>
      </w:pPr>
      <w:r w:rsidDel="00000000" w:rsidR="00000000" w:rsidRPr="00000000">
        <w:rPr>
          <w:rtl w:val="0"/>
        </w:rPr>
      </w:r>
    </w:p>
    <w:tbl>
      <w:tblPr>
        <w:tblStyle w:val="Table6"/>
        <w:tblW w:w="8190.0" w:type="dxa"/>
        <w:jc w:val="center"/>
        <w:tblLayout w:type="fixed"/>
        <w:tblLook w:val="0600"/>
      </w:tblPr>
      <w:tblGrid>
        <w:gridCol w:w="3210"/>
        <w:gridCol w:w="4980"/>
        <w:tblGridChange w:id="0">
          <w:tblGrid>
            <w:gridCol w:w="3210"/>
            <w:gridCol w:w="4980"/>
          </w:tblGrid>
        </w:tblGridChange>
      </w:tblGrid>
      <w:tr>
        <w:tc>
          <w:tcPr>
            <w:gridSpan w:val="2"/>
            <w:tcBorders>
              <w:top w:color="000000" w:space="0" w:sz="6" w:val="single"/>
              <w:left w:color="000000" w:space="0" w:sz="6" w:val="single"/>
              <w:bottom w:color="000000" w:space="0" w:sz="6" w:val="single"/>
              <w:right w:color="000000" w:space="0" w:sz="6"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8">
            <w:pPr>
              <w:ind w:left="0" w:firstLine="0"/>
              <w:jc w:val="center"/>
              <w:rPr>
                <w:b w:val="1"/>
              </w:rPr>
            </w:pPr>
            <w:r w:rsidDel="00000000" w:rsidR="00000000" w:rsidRPr="00000000">
              <w:rPr>
                <w:b w:val="1"/>
                <w:rtl w:val="0"/>
              </w:rPr>
              <w:t xml:space="preserve">Use of Breast MRI at Diagnosis</w:t>
            </w:r>
          </w:p>
        </w:tc>
      </w:tr>
      <w:tr>
        <w:tc>
          <w:tcPr>
            <w:tcBorders>
              <w:top w:color="000000" w:space="0" w:sz="6" w:val="single"/>
              <w:left w:color="000000" w:space="0" w:sz="6" w:val="single"/>
              <w:bottom w:color="000000" w:space="0" w:sz="6" w:val="single"/>
              <w:right w:color="000000" w:space="0" w:sz="6"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A">
            <w:pPr>
              <w:ind w:left="0" w:firstLine="0"/>
              <w:jc w:val="center"/>
              <w:rPr>
                <w:u w:val="single"/>
              </w:rPr>
            </w:pPr>
            <w:r w:rsidDel="00000000" w:rsidR="00000000" w:rsidRPr="00000000">
              <w:rPr>
                <w:u w:val="single"/>
                <w:rtl w:val="0"/>
              </w:rPr>
              <w:t xml:space="preserve">Not Established</w:t>
            </w:r>
          </w:p>
          <w:p w:rsidR="00000000" w:rsidDel="00000000" w:rsidP="00000000" w:rsidRDefault="00000000" w:rsidRPr="00000000" w14:paraId="0000019B">
            <w:pPr>
              <w:ind w:left="0" w:firstLine="0"/>
              <w:rPr/>
            </w:pPr>
            <w:r w:rsidDel="00000000" w:rsidR="00000000" w:rsidRPr="00000000">
              <w:rPr>
                <w:rtl w:val="0"/>
              </w:rPr>
              <w:t xml:space="preserve">Fewer re-excisions.</w:t>
            </w:r>
          </w:p>
          <w:p w:rsidR="00000000" w:rsidDel="00000000" w:rsidP="00000000" w:rsidRDefault="00000000" w:rsidRPr="00000000" w14:paraId="0000019C">
            <w:pPr>
              <w:ind w:left="0" w:firstLine="0"/>
              <w:rPr/>
            </w:pPr>
            <w:r w:rsidDel="00000000" w:rsidR="00000000" w:rsidRPr="00000000">
              <w:rPr>
                <w:rtl w:val="0"/>
              </w:rPr>
              <w:t xml:space="preserve">Decreased LR.</w:t>
            </w:r>
          </w:p>
          <w:p w:rsidR="00000000" w:rsidDel="00000000" w:rsidP="00000000" w:rsidRDefault="00000000" w:rsidRPr="00000000" w14:paraId="0000019D">
            <w:pPr>
              <w:ind w:left="0" w:firstLine="0"/>
              <w:rPr/>
            </w:pPr>
            <w:r w:rsidDel="00000000" w:rsidR="00000000" w:rsidRPr="00000000">
              <w:rPr>
                <w:rtl w:val="0"/>
              </w:rPr>
              <w:t xml:space="preserve">Improved OS.</w:t>
            </w:r>
          </w:p>
        </w:tc>
        <w:tc>
          <w:tcPr>
            <w:tcBorders>
              <w:top w:color="000000" w:space="0" w:sz="6" w:val="single"/>
              <w:left w:color="000000" w:space="0" w:sz="6" w:val="single"/>
              <w:bottom w:color="000000" w:space="0" w:sz="6" w:val="single"/>
              <w:right w:color="000000" w:space="0" w:sz="6"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E">
            <w:pPr>
              <w:ind w:left="0" w:firstLine="0"/>
              <w:jc w:val="center"/>
              <w:rPr>
                <w:u w:val="single"/>
              </w:rPr>
            </w:pPr>
            <w:r w:rsidDel="00000000" w:rsidR="00000000" w:rsidRPr="00000000">
              <w:rPr>
                <w:u w:val="single"/>
                <w:rtl w:val="0"/>
              </w:rPr>
              <w:t xml:space="preserve">Established</w:t>
            </w:r>
          </w:p>
          <w:p w:rsidR="00000000" w:rsidDel="00000000" w:rsidP="00000000" w:rsidRDefault="00000000" w:rsidRPr="00000000" w14:paraId="0000019F">
            <w:pPr>
              <w:ind w:left="0" w:firstLine="0"/>
              <w:rPr/>
            </w:pPr>
            <w:r w:rsidDel="00000000" w:rsidR="00000000" w:rsidRPr="00000000">
              <w:rPr>
                <w:rtl w:val="0"/>
              </w:rPr>
              <w:t xml:space="preserve">Finds multicentric disease in ipsi breast (4-10%, 2B).</w:t>
            </w:r>
          </w:p>
          <w:p w:rsidR="00000000" w:rsidDel="00000000" w:rsidP="00000000" w:rsidRDefault="00000000" w:rsidRPr="00000000" w14:paraId="000001A0">
            <w:pPr>
              <w:ind w:left="0" w:firstLine="0"/>
              <w:rPr/>
            </w:pPr>
            <w:r w:rsidDel="00000000" w:rsidR="00000000" w:rsidRPr="00000000">
              <w:rPr>
                <w:rtl w:val="0"/>
              </w:rPr>
              <w:t xml:space="preserve">Screens for contralateral (1-4%, 2B).</w:t>
            </w:r>
          </w:p>
          <w:p w:rsidR="00000000" w:rsidDel="00000000" w:rsidP="00000000" w:rsidRDefault="00000000" w:rsidRPr="00000000" w14:paraId="000001A1">
            <w:pPr>
              <w:ind w:left="0" w:firstLine="0"/>
              <w:rPr/>
            </w:pPr>
            <w:r w:rsidDel="00000000" w:rsidR="00000000" w:rsidRPr="00000000">
              <w:rPr>
                <w:rtl w:val="0"/>
              </w:rPr>
              <w:t xml:space="preserve">Evaluation of treatment response after NAC.</w:t>
            </w:r>
          </w:p>
          <w:p w:rsidR="00000000" w:rsidDel="00000000" w:rsidP="00000000" w:rsidRDefault="00000000" w:rsidRPr="00000000" w14:paraId="000001A2">
            <w:pPr>
              <w:ind w:left="0" w:firstLine="0"/>
              <w:rPr/>
            </w:pPr>
            <w:r w:rsidDel="00000000" w:rsidR="00000000" w:rsidRPr="00000000">
              <w:rPr>
                <w:rtl w:val="0"/>
              </w:rPr>
              <w:t xml:space="preserve">Occult primary/Paget's.</w:t>
            </w:r>
          </w:p>
          <w:p w:rsidR="00000000" w:rsidDel="00000000" w:rsidP="00000000" w:rsidRDefault="00000000" w:rsidRPr="00000000" w14:paraId="000001A3">
            <w:pPr>
              <w:ind w:left="0" w:firstLine="0"/>
              <w:rPr/>
            </w:pPr>
            <w:r w:rsidDel="00000000" w:rsidR="00000000" w:rsidRPr="00000000">
              <w:rPr>
                <w:rtl w:val="0"/>
              </w:rPr>
              <w:t xml:space="preserve">Detect primaries in occult disease (Paget's, axillary primary).</w:t>
            </w:r>
          </w:p>
          <w:p w:rsidR="00000000" w:rsidDel="00000000" w:rsidP="00000000" w:rsidRDefault="00000000" w:rsidRPr="00000000" w14:paraId="000001A4">
            <w:pPr>
              <w:ind w:left="0" w:firstLine="0"/>
              <w:rPr/>
            </w:pPr>
            <w:r w:rsidDel="00000000" w:rsidR="00000000" w:rsidRPr="00000000">
              <w:rPr>
                <w:rtl w:val="0"/>
              </w:rPr>
              <w:t xml:space="preserve">More delays, biopsies, and costs.</w:t>
            </w:r>
          </w:p>
          <w:p w:rsidR="00000000" w:rsidDel="00000000" w:rsidP="00000000" w:rsidRDefault="00000000" w:rsidRPr="00000000" w14:paraId="000001A5">
            <w:pPr>
              <w:ind w:left="0" w:firstLine="0"/>
              <w:rPr/>
            </w:pPr>
            <w:r w:rsidDel="00000000" w:rsidR="00000000" w:rsidRPr="00000000">
              <w:rPr>
                <w:rtl w:val="0"/>
              </w:rPr>
              <w:t xml:space="preserve">More mastectomies (MRI cohorts are usually younger, denser breasts with larger tumors).</w:t>
            </w:r>
          </w:p>
        </w:tc>
      </w:tr>
    </w:tbl>
    <w:p w:rsidR="00000000" w:rsidDel="00000000" w:rsidP="00000000" w:rsidRDefault="00000000" w:rsidRPr="00000000" w14:paraId="000001A6">
      <w:pPr>
        <w:spacing w:before="200" w:lineRule="auto"/>
        <w:ind w:left="0" w:firstLine="0"/>
        <w:rPr/>
      </w:pPr>
      <w:r w:rsidDel="00000000" w:rsidR="00000000" w:rsidRPr="00000000">
        <w:rPr>
          <w:rtl w:val="0"/>
        </w:rPr>
      </w:r>
    </w:p>
    <w:p w:rsidR="00000000" w:rsidDel="00000000" w:rsidP="00000000" w:rsidRDefault="00000000" w:rsidRPr="00000000" w14:paraId="000001A7">
      <w:pPr>
        <w:numPr>
          <w:ilvl w:val="0"/>
          <w:numId w:val="1"/>
        </w:numPr>
        <w:spacing w:after="0" w:afterAutospacing="0" w:before="200" w:lineRule="auto"/>
      </w:pPr>
      <w:r w:rsidDel="00000000" w:rsidR="00000000" w:rsidRPr="00000000">
        <w:rPr>
          <w:rtl w:val="0"/>
        </w:rPr>
        <w:t xml:space="preserve">MRI detects 98% of cancer and 70% of DCIS.</w:t>
      </w:r>
    </w:p>
    <w:p w:rsidR="00000000" w:rsidDel="00000000" w:rsidP="00000000" w:rsidRDefault="00000000" w:rsidRPr="00000000" w14:paraId="000001A8">
      <w:pPr>
        <w:numPr>
          <w:ilvl w:val="0"/>
          <w:numId w:val="1"/>
        </w:numPr>
        <w:spacing w:after="0" w:afterAutospacing="0" w:before="0" w:beforeAutospacing="0" w:lineRule="auto"/>
      </w:pPr>
      <w:r w:rsidDel="00000000" w:rsidR="00000000" w:rsidRPr="00000000">
        <w:rPr>
          <w:rtl w:val="0"/>
        </w:rPr>
        <w:t xml:space="preserve">MRI is 98% sensitive for high-grade DCIS, MMA ~50%. </w:t>
      </w:r>
    </w:p>
    <w:p w:rsidR="00000000" w:rsidDel="00000000" w:rsidP="00000000" w:rsidRDefault="00000000" w:rsidRPr="00000000" w14:paraId="000001A9">
      <w:pPr>
        <w:numPr>
          <w:ilvl w:val="1"/>
          <w:numId w:val="1"/>
        </w:numPr>
        <w:spacing w:after="0" w:afterAutospacing="0" w:before="0" w:beforeAutospacing="0" w:lineRule="auto"/>
        <w:ind w:left="1440" w:hanging="360"/>
      </w:pPr>
      <w:r w:rsidDel="00000000" w:rsidR="00000000" w:rsidRPr="00000000">
        <w:rPr>
          <w:rtl w:val="0"/>
        </w:rPr>
        <w:t xml:space="preserve">MRI does not increase the likelihood of SM- or decrease conversion to mastectomy.</w:t>
      </w:r>
    </w:p>
    <w:p w:rsidR="00000000" w:rsidDel="00000000" w:rsidP="00000000" w:rsidRDefault="00000000" w:rsidRPr="00000000" w14:paraId="000001AA">
      <w:pPr>
        <w:numPr>
          <w:ilvl w:val="1"/>
          <w:numId w:val="1"/>
        </w:numPr>
        <w:spacing w:after="0" w:afterAutospacing="0" w:before="0" w:beforeAutospacing="0" w:lineRule="auto"/>
        <w:ind w:left="1440" w:hanging="360"/>
      </w:pPr>
      <w:r w:rsidDel="00000000" w:rsidR="00000000" w:rsidRPr="00000000">
        <w:rPr>
          <w:rtl w:val="0"/>
        </w:rPr>
        <w:t xml:space="preserve">MMA microcalcifications are most common.</w:t>
      </w:r>
    </w:p>
    <w:p w:rsidR="00000000" w:rsidDel="00000000" w:rsidP="00000000" w:rsidRDefault="00000000" w:rsidRPr="00000000" w14:paraId="000001AB">
      <w:pPr>
        <w:numPr>
          <w:ilvl w:val="1"/>
          <w:numId w:val="1"/>
        </w:numPr>
        <w:spacing w:after="0" w:afterAutospacing="0" w:before="0" w:beforeAutospacing="0" w:lineRule="auto"/>
        <w:ind w:left="1440" w:hanging="360"/>
      </w:pPr>
      <w:r w:rsidDel="00000000" w:rsidR="00000000" w:rsidRPr="00000000">
        <w:rPr>
          <w:rtl w:val="0"/>
        </w:rPr>
        <w:t xml:space="preserve">Clumped pattern (vs. heterogeneous) more likely G3, small focal masses associated w ER+ DCIS.</w:t>
      </w:r>
    </w:p>
    <w:p w:rsidR="00000000" w:rsidDel="00000000" w:rsidP="00000000" w:rsidRDefault="00000000" w:rsidRPr="00000000" w14:paraId="000001AC">
      <w:pPr>
        <w:numPr>
          <w:ilvl w:val="1"/>
          <w:numId w:val="1"/>
        </w:numPr>
        <w:spacing w:after="0" w:afterAutospacing="0" w:before="0" w:beforeAutospacing="0" w:lineRule="auto"/>
        <w:ind w:left="1440" w:hanging="360"/>
      </w:pPr>
      <w:r w:rsidDel="00000000" w:rsidR="00000000" w:rsidRPr="00000000">
        <w:rPr>
          <w:rtl w:val="0"/>
        </w:rPr>
        <w:t xml:space="preserve">&gt;11mm and linear vs grouped more likely to have invasive components.</w:t>
      </w:r>
    </w:p>
    <w:p w:rsidR="00000000" w:rsidDel="00000000" w:rsidP="00000000" w:rsidRDefault="00000000" w:rsidRPr="00000000" w14:paraId="000001AD">
      <w:pPr>
        <w:numPr>
          <w:ilvl w:val="0"/>
          <w:numId w:val="1"/>
        </w:numPr>
        <w:spacing w:after="0" w:afterAutospacing="0" w:before="0" w:beforeAutospacing="0" w:lineRule="auto"/>
      </w:pPr>
      <w:r w:rsidDel="00000000" w:rsidR="00000000" w:rsidRPr="00000000">
        <w:rPr>
          <w:rtl w:val="0"/>
        </w:rPr>
        <w:t xml:space="preserve">Improved estimate of size that does </w:t>
      </w:r>
      <w:r w:rsidDel="00000000" w:rsidR="00000000" w:rsidRPr="00000000">
        <w:rPr>
          <w:i w:val="1"/>
          <w:rtl w:val="0"/>
        </w:rPr>
        <w:t xml:space="preserve">not</w:t>
      </w:r>
      <w:r w:rsidDel="00000000" w:rsidR="00000000" w:rsidRPr="00000000">
        <w:rPr>
          <w:rtl w:val="0"/>
        </w:rPr>
        <w:t xml:space="preserve"> correlate entirely with pathology.</w:t>
      </w:r>
    </w:p>
    <w:p w:rsidR="00000000" w:rsidDel="00000000" w:rsidP="00000000" w:rsidRDefault="00000000" w:rsidRPr="00000000" w14:paraId="000001AE">
      <w:pPr>
        <w:numPr>
          <w:ilvl w:val="0"/>
          <w:numId w:val="1"/>
        </w:numPr>
        <w:spacing w:after="0" w:afterAutospacing="0" w:before="0" w:beforeAutospacing="0" w:lineRule="auto"/>
        <w:rPr>
          <w:u w:val="none"/>
        </w:rPr>
      </w:pPr>
      <w:r w:rsidDel="00000000" w:rsidR="00000000" w:rsidRPr="00000000">
        <w:rPr>
          <w:b w:val="1"/>
          <w:rtl w:val="0"/>
        </w:rPr>
        <w:t xml:space="preserve">A01104/ACRIN 6694 </w:t>
      </w:r>
      <w:r w:rsidDel="00000000" w:rsidR="00000000" w:rsidRPr="00000000">
        <w:rPr>
          <w:rtl w:val="0"/>
        </w:rPr>
        <w:t xml:space="preserve">[</w:t>
      </w:r>
      <w:hyperlink r:id="rId122">
        <w:r w:rsidDel="00000000" w:rsidR="00000000" w:rsidRPr="00000000">
          <w:rPr>
            <w:rtl w:val="0"/>
          </w:rPr>
          <w:t xml:space="preserve">NCT01805076</w:t>
        </w:r>
      </w:hyperlink>
      <w:r w:rsidDel="00000000" w:rsidR="00000000" w:rsidRPr="00000000">
        <w:rPr>
          <w:rtl w:val="0"/>
        </w:rPr>
        <w:t xml:space="preserve">]: </w:t>
      </w:r>
      <w:r w:rsidDel="00000000" w:rsidR="00000000" w:rsidRPr="00000000">
        <w:rPr>
          <w:b w:val="1"/>
          <w:rtl w:val="0"/>
        </w:rPr>
        <w:t xml:space="preserve">± Preoperative MRI</w:t>
      </w:r>
      <w:r w:rsidDel="00000000" w:rsidR="00000000" w:rsidRPr="00000000">
        <w:rPr>
          <w:rtl w:val="0"/>
        </w:rPr>
        <w:t xml:space="preserve">.</w:t>
      </w:r>
    </w:p>
    <w:p w:rsidR="00000000" w:rsidDel="00000000" w:rsidP="00000000" w:rsidRDefault="00000000" w:rsidRPr="00000000" w14:paraId="000001AF">
      <w:pPr>
        <w:numPr>
          <w:ilvl w:val="1"/>
          <w:numId w:val="1"/>
        </w:numPr>
        <w:spacing w:before="0" w:beforeAutospacing="0" w:lineRule="auto"/>
        <w:ind w:left="1440" w:hanging="360"/>
        <w:rPr>
          <w:u w:val="none"/>
        </w:rPr>
        <w:sectPr>
          <w:type w:val="continuous"/>
          <w:pgSz w:h="15840" w:w="12240"/>
          <w:pgMar w:bottom="645" w:top="698" w:left="719" w:right="719" w:header="0" w:footer="720"/>
        </w:sectPr>
      </w:pPr>
      <w:r w:rsidDel="00000000" w:rsidR="00000000" w:rsidRPr="00000000">
        <w:rPr>
          <w:rtl w:val="0"/>
        </w:rPr>
        <w:t xml:space="preserve">Will long term local control be improved if additional MRI-detected lesions (4-10%) are removed surgically?</w:t>
      </w:r>
    </w:p>
    <w:p w:rsidR="00000000" w:rsidDel="00000000" w:rsidP="00000000" w:rsidRDefault="00000000" w:rsidRPr="00000000" w14:paraId="000001B0">
      <w:pPr>
        <w:pStyle w:val="Heading2"/>
        <w:ind w:left="0" w:firstLine="0"/>
        <w:rPr/>
      </w:pPr>
      <w:bookmarkStart w:colFirst="0" w:colLast="0" w:name="_61if8hrckch8" w:id="15"/>
      <w:bookmarkEnd w:id="15"/>
      <w:r w:rsidDel="00000000" w:rsidR="00000000" w:rsidRPr="00000000">
        <w:rPr>
          <w:rtl w:val="0"/>
        </w:rPr>
        <w:t xml:space="preserve"> Zaorsky Figures</w:t>
      </w:r>
    </w:p>
    <w:p w:rsidR="00000000" w:rsidDel="00000000" w:rsidP="00000000" w:rsidRDefault="00000000" w:rsidRPr="00000000" w14:paraId="000001B1">
      <w:pPr>
        <w:ind w:left="0" w:firstLine="0"/>
        <w:rPr>
          <w:sz w:val="18"/>
          <w:szCs w:val="18"/>
        </w:rPr>
      </w:pPr>
      <w:r w:rsidDel="00000000" w:rsidR="00000000" w:rsidRPr="00000000">
        <w:rPr>
          <w:sz w:val="18"/>
          <w:szCs w:val="18"/>
          <w:rtl w:val="0"/>
        </w:rPr>
        <w:t xml:space="preserve">See tweets on </w:t>
      </w:r>
      <w:r w:rsidDel="00000000" w:rsidR="00000000" w:rsidRPr="00000000">
        <w:rPr>
          <w:sz w:val="18"/>
          <w:szCs w:val="18"/>
          <w:rtl w:val="0"/>
        </w:rPr>
        <w:t xml:space="preserve">[</w:t>
      </w:r>
      <w:hyperlink r:id="rId123">
        <w:r w:rsidDel="00000000" w:rsidR="00000000" w:rsidRPr="00000000">
          <w:rPr>
            <w:sz w:val="18"/>
            <w:szCs w:val="18"/>
            <w:rtl w:val="0"/>
          </w:rPr>
          <w:t xml:space="preserve">simplified mammography diagram</w:t>
        </w:r>
      </w:hyperlink>
      <w:r w:rsidDel="00000000" w:rsidR="00000000" w:rsidRPr="00000000">
        <w:rPr>
          <w:sz w:val="18"/>
          <w:szCs w:val="18"/>
          <w:rtl w:val="0"/>
        </w:rPr>
        <w:t xml:space="preserve">], [</w:t>
      </w:r>
      <w:hyperlink r:id="rId124">
        <w:r w:rsidDel="00000000" w:rsidR="00000000" w:rsidRPr="00000000">
          <w:rPr>
            <w:sz w:val="18"/>
            <w:szCs w:val="18"/>
            <w:rtl w:val="0"/>
          </w:rPr>
          <w:t xml:space="preserve">mammography interpretations</w:t>
        </w:r>
      </w:hyperlink>
      <w:r w:rsidDel="00000000" w:rsidR="00000000" w:rsidRPr="00000000">
        <w:rPr>
          <w:sz w:val="18"/>
          <w:szCs w:val="18"/>
          <w:rtl w:val="0"/>
        </w:rPr>
        <w:t xml:space="preserve">], [</w:t>
      </w:r>
      <w:hyperlink r:id="rId125">
        <w:r w:rsidDel="00000000" w:rsidR="00000000" w:rsidRPr="00000000">
          <w:rPr>
            <w:sz w:val="18"/>
            <w:szCs w:val="18"/>
            <w:rtl w:val="0"/>
          </w:rPr>
          <w:t xml:space="preserve">nodal stations</w:t>
        </w:r>
      </w:hyperlink>
      <w:r w:rsidDel="00000000" w:rsidR="00000000" w:rsidRPr="00000000">
        <w:rPr>
          <w:sz w:val="18"/>
          <w:szCs w:val="18"/>
          <w:rtl w:val="0"/>
        </w:rPr>
        <w:t xml:space="preserve">], [</w:t>
      </w:r>
      <w:hyperlink r:id="rId126">
        <w:r w:rsidDel="00000000" w:rsidR="00000000" w:rsidRPr="00000000">
          <w:rPr>
            <w:sz w:val="18"/>
            <w:szCs w:val="18"/>
            <w:rtl w:val="0"/>
          </w:rPr>
          <w:t xml:space="preserve">atlas</w:t>
        </w:r>
      </w:hyperlink>
      <w:r w:rsidDel="00000000" w:rsidR="00000000" w:rsidRPr="00000000">
        <w:rPr>
          <w:sz w:val="18"/>
          <w:szCs w:val="18"/>
          <w:rtl w:val="0"/>
        </w:rPr>
        <w:t xml:space="preserve">], [</w:t>
      </w:r>
      <w:hyperlink r:id="rId127">
        <w:r w:rsidDel="00000000" w:rsidR="00000000" w:rsidRPr="00000000">
          <w:rPr>
            <w:sz w:val="18"/>
            <w:szCs w:val="18"/>
            <w:rtl w:val="0"/>
          </w:rPr>
          <w:t xml:space="preserve">nodal couch kick</w:t>
        </w:r>
      </w:hyperlink>
      <w:r w:rsidDel="00000000" w:rsidR="00000000" w:rsidRPr="00000000">
        <w:rPr>
          <w:sz w:val="18"/>
          <w:szCs w:val="18"/>
          <w:rtl w:val="0"/>
        </w:rPr>
        <w:t xml:space="preserve">] and [</w:t>
      </w:r>
      <w:hyperlink r:id="rId128">
        <w:r w:rsidDel="00000000" w:rsidR="00000000" w:rsidRPr="00000000">
          <w:rPr>
            <w:sz w:val="18"/>
            <w:szCs w:val="18"/>
            <w:rtl w:val="0"/>
          </w:rPr>
          <w:t xml:space="preserve">field matching</w:t>
        </w:r>
      </w:hyperlink>
      <w:r w:rsidDel="00000000" w:rsidR="00000000" w:rsidRPr="00000000">
        <w:rPr>
          <w:sz w:val="18"/>
          <w:szCs w:val="18"/>
          <w:rtl w:val="0"/>
        </w:rPr>
        <w:t xml:space="preserve">].</w:t>
      </w:r>
    </w:p>
    <w:p w:rsidR="00000000" w:rsidDel="00000000" w:rsidP="00000000" w:rsidRDefault="00000000" w:rsidRPr="00000000" w14:paraId="000001B2">
      <w:pPr>
        <w:ind w:left="0" w:firstLine="0"/>
        <w:rPr/>
      </w:pPr>
      <w:hyperlink r:id="rId129">
        <w:r w:rsidDel="00000000" w:rsidR="00000000" w:rsidRPr="00000000">
          <w:rPr>
            <w:color w:val="1155cc"/>
            <w:u w:val="single"/>
          </w:rPr>
          <w:drawing>
            <wp:inline distB="114300" distT="114300" distL="114300" distR="114300">
              <wp:extent cx="6859270" cy="3987800"/>
              <wp:effectExtent b="12700" l="12700" r="12700" t="12700"/>
              <wp:docPr id="23"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6859270" cy="3987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3">
      <w:pPr>
        <w:ind w:left="0" w:firstLine="0"/>
        <w:rPr/>
      </w:pPr>
      <w:hyperlink r:id="rId131">
        <w:r w:rsidDel="00000000" w:rsidR="00000000" w:rsidRPr="00000000">
          <w:rPr>
            <w:color w:val="1155cc"/>
            <w:u w:val="single"/>
          </w:rPr>
          <w:drawing>
            <wp:inline distB="114300" distT="114300" distL="114300" distR="114300">
              <wp:extent cx="6859270" cy="3759200"/>
              <wp:effectExtent b="0" l="0" r="0" t="0"/>
              <wp:docPr id="39" name="image41.png"/>
              <a:graphic>
                <a:graphicData uri="http://schemas.openxmlformats.org/drawingml/2006/picture">
                  <pic:pic>
                    <pic:nvPicPr>
                      <pic:cNvPr id="0" name="image41.png"/>
                      <pic:cNvPicPr preferRelativeResize="0"/>
                    </pic:nvPicPr>
                    <pic:blipFill>
                      <a:blip r:embed="rId132"/>
                      <a:srcRect b="0" l="0" r="0" t="0"/>
                      <a:stretch>
                        <a:fillRect/>
                      </a:stretch>
                    </pic:blipFill>
                    <pic:spPr>
                      <a:xfrm>
                        <a:off x="0" y="0"/>
                        <a:ext cx="6859270" cy="3759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4">
      <w:pPr>
        <w:ind w:left="0" w:firstLine="0"/>
        <w:rPr/>
      </w:pPr>
      <w:hyperlink r:id="rId133">
        <w:r w:rsidDel="00000000" w:rsidR="00000000" w:rsidRPr="00000000">
          <w:rPr>
            <w:color w:val="1155cc"/>
            <w:u w:val="single"/>
          </w:rPr>
          <w:drawing>
            <wp:inline distB="114300" distT="114300" distL="114300" distR="114300">
              <wp:extent cx="6800850" cy="8572500"/>
              <wp:effectExtent b="0" l="0" r="0" t="0"/>
              <wp:docPr id="36" name="image38.png"/>
              <a:graphic>
                <a:graphicData uri="http://schemas.openxmlformats.org/drawingml/2006/picture">
                  <pic:pic>
                    <pic:nvPicPr>
                      <pic:cNvPr id="0" name="image38.png"/>
                      <pic:cNvPicPr preferRelativeResize="0"/>
                    </pic:nvPicPr>
                    <pic:blipFill>
                      <a:blip r:embed="rId134"/>
                      <a:srcRect b="0" l="0" r="0" t="0"/>
                      <a:stretch>
                        <a:fillRect/>
                      </a:stretch>
                    </pic:blipFill>
                    <pic:spPr>
                      <a:xfrm>
                        <a:off x="0" y="0"/>
                        <a:ext cx="6800850" cy="8572500"/>
                      </a:xfrm>
                      <a:prstGeom prst="rect"/>
                      <a:ln/>
                    </pic:spPr>
                  </pic:pic>
                </a:graphicData>
              </a:graphic>
            </wp:inline>
          </w:drawing>
        </w:r>
      </w:hyperlink>
      <w:hyperlink r:id="rId135">
        <w:r w:rsidDel="00000000" w:rsidR="00000000" w:rsidRPr="00000000">
          <w:rPr>
            <w:color w:val="1155cc"/>
            <w:u w:val="single"/>
          </w:rPr>
          <w:drawing>
            <wp:inline distB="114300" distT="114300" distL="114300" distR="114300">
              <wp:extent cx="6859270" cy="7543800"/>
              <wp:effectExtent b="0" l="0" r="0" t="0"/>
              <wp:docPr id="7" name="image23.png"/>
              <a:graphic>
                <a:graphicData uri="http://schemas.openxmlformats.org/drawingml/2006/picture">
                  <pic:pic>
                    <pic:nvPicPr>
                      <pic:cNvPr id="0" name="image23.png"/>
                      <pic:cNvPicPr preferRelativeResize="0"/>
                    </pic:nvPicPr>
                    <pic:blipFill>
                      <a:blip r:embed="rId136"/>
                      <a:srcRect b="0" l="0" r="0" t="0"/>
                      <a:stretch>
                        <a:fillRect/>
                      </a:stretch>
                    </pic:blipFill>
                    <pic:spPr>
                      <a:xfrm>
                        <a:off x="0" y="0"/>
                        <a:ext cx="6859270" cy="7543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5">
      <w:pPr>
        <w:ind w:left="0" w:firstLine="0"/>
        <w:rPr/>
        <w:sectPr>
          <w:type w:val="nextPage"/>
          <w:pgSz w:h="15840" w:w="12240"/>
          <w:pgMar w:bottom="645" w:top="698" w:left="719" w:right="719" w:header="0" w:footer="720"/>
          <w:cols w:equalWidth="0"/>
        </w:sectPr>
      </w:pPr>
      <w:hyperlink r:id="rId137">
        <w:r w:rsidDel="00000000" w:rsidR="00000000" w:rsidRPr="00000000">
          <w:rPr>
            <w:color w:val="1155cc"/>
            <w:u w:val="single"/>
          </w:rPr>
          <w:drawing>
            <wp:inline distB="114300" distT="114300" distL="114300" distR="114300">
              <wp:extent cx="6859270" cy="6870700"/>
              <wp:effectExtent b="0" l="0" r="0" t="0"/>
              <wp:docPr id="24" name="image33.png"/>
              <a:graphic>
                <a:graphicData uri="http://schemas.openxmlformats.org/drawingml/2006/picture">
                  <pic:pic>
                    <pic:nvPicPr>
                      <pic:cNvPr id="0" name="image33.png"/>
                      <pic:cNvPicPr preferRelativeResize="0"/>
                    </pic:nvPicPr>
                    <pic:blipFill>
                      <a:blip r:embed="rId138"/>
                      <a:srcRect b="0" l="0" r="0" t="0"/>
                      <a:stretch>
                        <a:fillRect/>
                      </a:stretch>
                    </pic:blipFill>
                    <pic:spPr>
                      <a:xfrm>
                        <a:off x="0" y="0"/>
                        <a:ext cx="6859270" cy="6870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6">
      <w:pPr>
        <w:pStyle w:val="Heading1"/>
        <w:rPr>
          <w:color w:val="000000"/>
        </w:rPr>
      </w:pPr>
      <w:bookmarkStart w:colFirst="0" w:colLast="0" w:name="_wzcwogmnm3l7" w:id="16"/>
      <w:bookmarkEnd w:id="16"/>
      <w:hyperlink w:anchor="_pyifw3b5rbp">
        <w:r w:rsidDel="00000000" w:rsidR="00000000" w:rsidRPr="00000000">
          <w:rPr>
            <w:color w:val="000000"/>
            <w:rtl w:val="0"/>
          </w:rPr>
          <w:t xml:space="preserve">Surgery</w:t>
        </w:r>
      </w:hyperlink>
      <w:r w:rsidDel="00000000" w:rsidR="00000000" w:rsidRPr="00000000">
        <w:rPr>
          <w:rtl w:val="0"/>
        </w:rPr>
      </w:r>
    </w:p>
    <w:tbl>
      <w:tblPr>
        <w:tblStyle w:val="Table7"/>
        <w:tblW w:w="10935.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35"/>
        <w:tblGridChange w:id="0">
          <w:tblGrid>
            <w:gridCol w:w="10935"/>
          </w:tblGrid>
        </w:tblGridChange>
      </w:tblGrid>
      <w:tr>
        <w:trPr>
          <w:trHeight w:val="12525" w:hRule="atLeast"/>
        </w:trPr>
        <w:tc>
          <w:tcPr>
            <w:shd w:fill="auto" w:val="clear"/>
            <w:tcMar>
              <w:top w:w="100.0" w:type="dxa"/>
              <w:left w:w="100.0" w:type="dxa"/>
              <w:bottom w:w="100.0" w:type="dxa"/>
              <w:right w:w="100.0" w:type="dxa"/>
            </w:tcMar>
            <w:vAlign w:val="top"/>
          </w:tcPr>
          <w:bookmarkStart w:colFirst="0" w:colLast="0" w:name="kix.7z7oaidghbrn" w:id="17"/>
          <w:bookmarkEnd w:id="17"/>
          <w:p w:rsidR="00000000" w:rsidDel="00000000" w:rsidP="00000000" w:rsidRDefault="00000000" w:rsidRPr="00000000" w14:paraId="000001B7">
            <w:pPr>
              <w:ind w:left="0" w:firstLine="0"/>
              <w:rPr/>
            </w:pPr>
            <w:r w:rsidDel="00000000" w:rsidR="00000000" w:rsidRPr="00000000">
              <w:rPr>
                <w:b w:val="1"/>
                <w:rtl w:val="0"/>
              </w:rPr>
              <w:t xml:space="preserve">EBCTCG Older BCS and MRM Data </w:t>
            </w:r>
            <w:r w:rsidDel="00000000" w:rsidR="00000000" w:rsidRPr="00000000">
              <w:rPr>
                <w:rtl w:val="0"/>
              </w:rPr>
              <w:t xml:space="preserve">[</w:t>
            </w:r>
            <w:hyperlink r:id="rId139">
              <w:r w:rsidDel="00000000" w:rsidR="00000000" w:rsidRPr="00000000">
                <w:rPr>
                  <w:rtl w:val="0"/>
                </w:rPr>
                <w:t xml:space="preserve">Lancet '05</w:t>
              </w:r>
            </w:hyperlink>
            <w:r w:rsidDel="00000000" w:rsidR="00000000" w:rsidRPr="00000000">
              <w:rPr>
                <w:rtl w:val="0"/>
              </w:rPr>
              <w:t xml:space="preserve">]: </w:t>
            </w:r>
            <w:r w:rsidDel="00000000" w:rsidR="00000000" w:rsidRPr="00000000">
              <w:rPr>
                <w:b w:val="1"/>
                <w:rtl w:val="0"/>
              </w:rPr>
              <w:t xml:space="preserve">BCS or MRM ± PORT</w:t>
            </w:r>
            <w:r w:rsidDel="00000000" w:rsidR="00000000" w:rsidRPr="00000000">
              <w:rPr>
                <w:rtl w:val="0"/>
              </w:rPr>
              <w:t xml:space="preserve">. </w:t>
            </w:r>
            <w:r w:rsidDel="00000000" w:rsidR="00000000" w:rsidRPr="00000000">
              <w:rPr>
                <w:b w:val="1"/>
                <w:rtl w:val="0"/>
              </w:rPr>
              <w:t xml:space="preserve">5y LRR and 15y CSM</w:t>
            </w:r>
            <w:r w:rsidDel="00000000" w:rsidR="00000000" w:rsidRPr="00000000">
              <w:rPr>
                <w:rtl w:val="0"/>
              </w:rPr>
              <w:t xml:space="preserve">.</w:t>
            </w:r>
          </w:p>
          <w:p w:rsidR="00000000" w:rsidDel="00000000" w:rsidP="00000000" w:rsidRDefault="00000000" w:rsidRPr="00000000" w14:paraId="000001B8">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r>
          </w:p>
          <w:p w:rsidR="00000000" w:rsidDel="00000000" w:rsidP="00000000" w:rsidRDefault="00000000" w:rsidRPr="00000000" w14:paraId="000001B9">
            <w:pPr>
              <w:ind w:left="0" w:firstLine="0"/>
              <w:rPr/>
            </w:pPr>
            <w:r w:rsidDel="00000000" w:rsidR="00000000" w:rsidRPr="00000000">
              <w:rPr>
                <w:rtl w:val="0"/>
              </w:rPr>
              <w:t xml:space="preserve">“The 2005 report on surgery and radiotherapy showed that regimens that substantially reduce 5-year local recurrence rates have little effect on 5-year breast cancer mortality, but moderately reduce 15-year breast cancer mortality.”</w:t>
            </w:r>
          </w:p>
          <w:bookmarkStart w:colFirst="0" w:colLast="0" w:name="kix.1je0n6kz6pio" w:id="18"/>
          <w:bookmarkEnd w:id="18"/>
          <w:p w:rsidR="00000000" w:rsidDel="00000000" w:rsidP="00000000" w:rsidRDefault="00000000" w:rsidRPr="00000000" w14:paraId="000001BA">
            <w:pPr>
              <w:ind w:left="0" w:firstLine="0"/>
              <w:rPr/>
            </w:pPr>
            <w:r w:rsidDel="00000000" w:rsidR="00000000" w:rsidRPr="00000000">
              <w:rPr>
                <w:b w:val="1"/>
                <w:rtl w:val="0"/>
              </w:rPr>
              <w:t xml:space="preserve">The 4:1 Rule</w:t>
            </w:r>
            <w:r w:rsidDel="00000000" w:rsidR="00000000" w:rsidRPr="00000000">
              <w:rPr>
                <w:rtl w:val="0"/>
              </w:rPr>
              <w:t xml:space="preserve">: Differences in local treatment that substantially affect local recurrence rates would, in the hypothetical absence of any other causes of death, avoid about one breast cancer death over the next 15 years for every four local recurrences avoided, and should reduce 15-year overall mortality.</w:t>
              <w:br w:type="textWrapping"/>
              <w:t xml:space="preserve">If 5y LR is &lt; 10%, then there is little difference in 15 year BCM.  If 5y LR is &gt; 10%, then BCM is improved. </w:t>
            </w:r>
          </w:p>
          <w:p w:rsidR="00000000" w:rsidDel="00000000" w:rsidP="00000000" w:rsidRDefault="00000000" w:rsidRPr="00000000" w14:paraId="000001BB">
            <w:pPr>
              <w:numPr>
                <w:ilvl w:val="0"/>
                <w:numId w:val="20"/>
              </w:numPr>
            </w:pPr>
            <w:r w:rsidDel="00000000" w:rsidR="00000000" w:rsidRPr="00000000">
              <w:rPr>
                <w:rtl w:val="0"/>
              </w:rPr>
              <w:t xml:space="preserve">Meta of 42k patients in 78 RCTs. To relate the effect on LRR on BCM, grouping based on 5y LRR ± 10%.</w:t>
            </w:r>
          </w:p>
          <w:p w:rsidR="00000000" w:rsidDel="00000000" w:rsidP="00000000" w:rsidRDefault="00000000" w:rsidRPr="00000000" w14:paraId="000001BC">
            <w:pPr>
              <w:numPr>
                <w:ilvl w:val="1"/>
                <w:numId w:val="20"/>
              </w:numPr>
              <w:ind w:left="1440" w:hanging="360"/>
            </w:pPr>
            <w:r w:rsidDel="00000000" w:rsidR="00000000" w:rsidRPr="00000000">
              <w:rPr>
                <w:rtl w:val="0"/>
              </w:rPr>
              <w:t xml:space="preserve">BCT to the whole breast, MRM to CW and RNI. </w:t>
            </w:r>
          </w:p>
          <w:p w:rsidR="00000000" w:rsidDel="00000000" w:rsidP="00000000" w:rsidRDefault="00000000" w:rsidRPr="00000000" w14:paraId="000001BD">
            <w:pPr>
              <w:numPr>
                <w:ilvl w:val="0"/>
                <w:numId w:val="20"/>
              </w:numPr>
            </w:pPr>
            <w:r w:rsidDel="00000000" w:rsidR="00000000" w:rsidRPr="00000000">
              <w:rPr>
                <w:rtl w:val="0"/>
              </w:rPr>
              <w:t xml:space="preserve">Around 3/4 of LRR occurred during the first 5y. </w:t>
            </w:r>
          </w:p>
          <w:p w:rsidR="00000000" w:rsidDel="00000000" w:rsidP="00000000" w:rsidRDefault="00000000" w:rsidRPr="00000000" w14:paraId="000001BE">
            <w:pPr>
              <w:numPr>
                <w:ilvl w:val="0"/>
                <w:numId w:val="20"/>
              </w:numPr>
            </w:pPr>
            <w:r w:rsidDel="00000000" w:rsidR="00000000" w:rsidRPr="00000000">
              <w:rPr>
                <w:rFonts w:ascii="Cardo" w:cs="Cardo" w:eastAsia="Cardo" w:hAnsi="Cardo"/>
                <w:rtl w:val="0"/>
              </w:rPr>
              <w:t xml:space="preserve">For BCT, 5y LRR of 26→ 7% (ARR 19%) and 15y CSM of 36→ 30.5% (AMR 5%). </w:t>
            </w:r>
          </w:p>
          <w:p w:rsidR="00000000" w:rsidDel="00000000" w:rsidP="00000000" w:rsidRDefault="00000000" w:rsidRPr="00000000" w14:paraId="000001BF">
            <w:pPr>
              <w:numPr>
                <w:ilvl w:val="0"/>
                <w:numId w:val="20"/>
              </w:numPr>
            </w:pPr>
            <w:r w:rsidDel="00000000" w:rsidR="00000000" w:rsidRPr="00000000">
              <w:rPr>
                <w:rFonts w:ascii="Cardo" w:cs="Cardo" w:eastAsia="Cardo" w:hAnsi="Cardo"/>
                <w:rtl w:val="0"/>
              </w:rPr>
              <w:t xml:space="preserve">For MRM, 5y LRR of 23→ 6% (ARR 17%) and 15y CSM of 60→ 55%. (AMR 5%).</w:t>
              <w:br w:type="textWrapping"/>
              <w:t xml:space="preserve">Reducing 5y LR by a mean of ~20% reduces the 15y BCM by 5%, regardless of BCS or MRM.</w:t>
            </w:r>
          </w:p>
          <w:p w:rsidR="00000000" w:rsidDel="00000000" w:rsidP="00000000" w:rsidRDefault="00000000" w:rsidRPr="00000000" w14:paraId="000001C0">
            <w:pPr>
              <w:numPr>
                <w:ilvl w:val="0"/>
                <w:numId w:val="20"/>
              </w:numPr>
            </w:pPr>
            <w:r w:rsidDel="00000000" w:rsidR="00000000" w:rsidRPr="00000000">
              <w:rPr>
                <w:rtl w:val="0"/>
              </w:rPr>
              <w:t xml:space="preserve">5y tamoxifen decreases LR by ~50% for ER+ disease.</w:t>
            </w:r>
          </w:p>
          <w:p w:rsidR="00000000" w:rsidDel="00000000" w:rsidP="00000000" w:rsidRDefault="00000000" w:rsidRPr="00000000" w14:paraId="000001C1">
            <w:pPr>
              <w:numPr>
                <w:ilvl w:val="0"/>
                <w:numId w:val="20"/>
              </w:numPr>
            </w:pPr>
            <w:r w:rsidDel="00000000" w:rsidR="00000000" w:rsidRPr="00000000">
              <w:rPr>
                <w:rtl w:val="0"/>
              </w:rPr>
              <w:t xml:space="preserve">Polychemotherapy decreases LR by ~33% depending on age.</w:t>
            </w:r>
          </w:p>
          <w:p w:rsidR="00000000" w:rsidDel="00000000" w:rsidP="00000000" w:rsidRDefault="00000000" w:rsidRPr="00000000" w14:paraId="000001C2">
            <w:pPr>
              <w:ind w:left="0" w:firstLine="0"/>
              <w:rPr/>
            </w:pPr>
            <w:r w:rsidDel="00000000" w:rsidR="00000000" w:rsidRPr="00000000">
              <w:rPr>
                <w:rtl w:val="0"/>
              </w:rPr>
            </w:r>
          </w:p>
          <w:bookmarkStart w:colFirst="0" w:colLast="0" w:name="3bf0ln37dlqn" w:id="19"/>
          <w:bookmarkEnd w:id="19"/>
          <w:p w:rsidR="00000000" w:rsidDel="00000000" w:rsidP="00000000" w:rsidRDefault="00000000" w:rsidRPr="00000000" w14:paraId="000001C3">
            <w:pPr>
              <w:ind w:left="0" w:firstLine="0"/>
              <w:rPr>
                <w:b w:val="1"/>
              </w:rPr>
            </w:pPr>
            <w:r w:rsidDel="00000000" w:rsidR="00000000" w:rsidRPr="00000000">
              <w:rPr>
                <w:b w:val="1"/>
                <w:rtl w:val="0"/>
              </w:rPr>
              <w:t xml:space="preserve">EBCTCG BCS Data </w:t>
            </w:r>
            <w:r w:rsidDel="00000000" w:rsidR="00000000" w:rsidRPr="00000000">
              <w:rPr>
                <w:rtl w:val="0"/>
              </w:rPr>
              <w:t xml:space="preserve">[</w:t>
            </w:r>
            <w:hyperlink r:id="rId140">
              <w:r w:rsidDel="00000000" w:rsidR="00000000" w:rsidRPr="00000000">
                <w:rPr>
                  <w:rtl w:val="0"/>
                </w:rPr>
                <w:t xml:space="preserve">Lancet '11</w:t>
              </w:r>
            </w:hyperlink>
            <w:r w:rsidDel="00000000" w:rsidR="00000000" w:rsidRPr="00000000">
              <w:rPr>
                <w:rtl w:val="0"/>
              </w:rPr>
              <w:t xml:space="preserve">]: </w:t>
            </w:r>
            <w:r w:rsidDel="00000000" w:rsidR="00000000" w:rsidRPr="00000000">
              <w:rPr>
                <w:b w:val="1"/>
                <w:rtl w:val="0"/>
              </w:rPr>
              <w:t xml:space="preserve">BCS vs. BCT</w:t>
            </w:r>
            <w:r w:rsidDel="00000000" w:rsidR="00000000" w:rsidRPr="00000000">
              <w:rPr>
                <w:rtl w:val="0"/>
              </w:rPr>
              <w:t xml:space="preserve"> (BCS + WBRT). </w:t>
            </w:r>
            <w:r w:rsidDel="00000000" w:rsidR="00000000" w:rsidRPr="00000000">
              <w:rPr>
                <w:b w:val="1"/>
                <w:rtl w:val="0"/>
              </w:rPr>
              <w:t xml:space="preserve">10y LRR and 15y CSM</w:t>
            </w:r>
          </w:p>
          <w:p w:rsidR="00000000" w:rsidDel="00000000" w:rsidP="00000000" w:rsidRDefault="00000000" w:rsidRPr="00000000" w14:paraId="000001C4">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“The 2011 report on radiotherapy after breast-conserving surgery showed that radiotherapy halves the rate at which the disease recurs and reduces the breast cancer death rate by about a sixth.”</w:t>
            </w:r>
          </w:p>
          <w:p w:rsidR="00000000" w:rsidDel="00000000" w:rsidP="00000000" w:rsidRDefault="00000000" w:rsidRPr="00000000" w14:paraId="000001C5">
            <w:pPr>
              <w:ind w:left="0" w:firstLine="0"/>
              <w:rPr/>
            </w:pPr>
            <w:r w:rsidDel="00000000" w:rsidR="00000000" w:rsidRPr="00000000">
              <w:rPr>
                <w:rtl w:val="0"/>
              </w:rPr>
              <w:t xml:space="preserve">Every four recurrences prevented at 10 years avoids one breast cancer death at 15 years. </w:t>
            </w:r>
          </w:p>
          <w:p w:rsidR="00000000" w:rsidDel="00000000" w:rsidP="00000000" w:rsidRDefault="00000000" w:rsidRPr="00000000" w14:paraId="000001C6">
            <w:pPr>
              <w:ind w:left="0" w:firstLine="0"/>
              <w:rPr/>
            </w:pPr>
            <w:r w:rsidDel="00000000" w:rsidR="00000000" w:rsidRPr="00000000">
              <w:rPr>
                <w:rtl w:val="0"/>
              </w:rPr>
              <w:t xml:space="preserve">Modern era data demonstrates a 10y BCM benefit in the context of 10y LRR of 5% [</w:t>
            </w:r>
            <w:hyperlink w:anchor="dxztgnjii4qv">
              <w:r w:rsidDel="00000000" w:rsidR="00000000" w:rsidRPr="00000000">
                <w:rPr>
                  <w:rtl w:val="0"/>
                </w:rPr>
                <w:t xml:space="preserve">EORTC 22922</w:t>
              </w:r>
            </w:hyperlink>
            <w:r w:rsidDel="00000000" w:rsidR="00000000" w:rsidRPr="00000000">
              <w:rPr>
                <w:rtl w:val="0"/>
              </w:rPr>
              <w:t xml:space="preserve">].</w:t>
            </w:r>
          </w:p>
          <w:p w:rsidR="00000000" w:rsidDel="00000000" w:rsidP="00000000" w:rsidRDefault="00000000" w:rsidRPr="00000000" w14:paraId="000001C7">
            <w:pPr>
              <w:numPr>
                <w:ilvl w:val="0"/>
                <w:numId w:val="20"/>
              </w:numPr>
            </w:pPr>
            <w:r w:rsidDel="00000000" w:rsidR="00000000" w:rsidRPr="00000000">
              <w:rPr>
                <w:rtl w:val="0"/>
              </w:rPr>
              <w:t xml:space="preserve">Meta of 11k pts in 17 RCTs treated with pN0 and pN+ disease.</w:t>
            </w:r>
          </w:p>
          <w:p w:rsidR="00000000" w:rsidDel="00000000" w:rsidP="00000000" w:rsidRDefault="00000000" w:rsidRPr="00000000" w14:paraId="000001C8">
            <w:pPr>
              <w:numPr>
                <w:ilvl w:val="0"/>
                <w:numId w:val="20"/>
              </w:numPr>
            </w:pPr>
            <w:r w:rsidDel="00000000" w:rsidR="00000000" w:rsidRPr="00000000">
              <w:rPr>
                <w:rFonts w:ascii="Cardo" w:cs="Cardo" w:eastAsia="Cardo" w:hAnsi="Cardo"/>
                <w:rtl w:val="0"/>
              </w:rPr>
              <w:t xml:space="preserve">10y any first recurrence of 35→ 19% (ARR 16%) and 15y CSM of 25→ 21% (AMR 4%).</w:t>
              <w:br w:type="textWrapping"/>
              <w:t xml:space="preserve">Overall, about one breast cancer death was avoided by year 15 for every four recurrences avoided by year 10.</w:t>
            </w:r>
          </w:p>
          <w:p w:rsidR="00000000" w:rsidDel="00000000" w:rsidP="00000000" w:rsidRDefault="00000000" w:rsidRPr="00000000" w14:paraId="000001C9">
            <w:pPr>
              <w:numPr>
                <w:ilvl w:val="0"/>
                <w:numId w:val="20"/>
              </w:numPr>
            </w:pPr>
            <w:r w:rsidDel="00000000" w:rsidR="00000000" w:rsidRPr="00000000">
              <w:rPr>
                <w:rFonts w:ascii="Cardo" w:cs="Cardo" w:eastAsia="Cardo" w:hAnsi="Cardo"/>
                <w:rtl w:val="0"/>
              </w:rPr>
              <w:t xml:space="preserve">10y any recurrence for pN0 subgroups of 31→ 16% (ARR 15%) and 15y CSM of 20→ 17% (AMR 3%).</w:t>
            </w:r>
          </w:p>
          <w:p w:rsidR="00000000" w:rsidDel="00000000" w:rsidP="00000000" w:rsidRDefault="00000000" w:rsidRPr="00000000" w14:paraId="000001CA">
            <w:pPr>
              <w:numPr>
                <w:ilvl w:val="1"/>
                <w:numId w:val="20"/>
              </w:numPr>
              <w:ind w:left="1440" w:hanging="360"/>
            </w:pPr>
            <w:r w:rsidDel="00000000" w:rsidR="00000000" w:rsidRPr="00000000">
              <w:rPr>
                <w:rFonts w:ascii="Gungsuh" w:cs="Gungsuh" w:eastAsia="Gungsuh" w:hAnsi="Gungsuh"/>
                <w:rtl w:val="0"/>
              </w:rPr>
              <w:t xml:space="preserve">For 10y recurrence reductions of ≥ 20 / 10-20 / &lt; 10%, 15y AMR was 8→ 1→ 0.1%. </w:t>
            </w:r>
          </w:p>
          <w:p w:rsidR="00000000" w:rsidDel="00000000" w:rsidP="00000000" w:rsidRDefault="00000000" w:rsidRPr="00000000" w14:paraId="000001CB">
            <w:pPr>
              <w:numPr>
                <w:ilvl w:val="0"/>
                <w:numId w:val="20"/>
              </w:numPr>
            </w:pPr>
            <w:r w:rsidDel="00000000" w:rsidR="00000000" w:rsidRPr="00000000">
              <w:rPr>
                <w:rFonts w:ascii="Cardo" w:cs="Cardo" w:eastAsia="Cardo" w:hAnsi="Cardo"/>
                <w:rtl w:val="0"/>
              </w:rPr>
              <w:t xml:space="preserve">10y any recurrence for pN+ subgroup of 64→ 43% (ARR 21%) and 15y CSM of 51→ 43% (AMR 8%).</w:t>
            </w:r>
          </w:p>
          <w:p w:rsidR="00000000" w:rsidDel="00000000" w:rsidP="00000000" w:rsidRDefault="00000000" w:rsidRPr="00000000" w14:paraId="000001CC">
            <w:pPr>
              <w:numPr>
                <w:ilvl w:val="0"/>
                <w:numId w:val="20"/>
              </w:numPr>
            </w:pPr>
            <w:r w:rsidDel="00000000" w:rsidR="00000000" w:rsidRPr="00000000">
              <w:rPr>
                <w:rtl w:val="0"/>
              </w:rPr>
              <w:t xml:space="preserve">Patients with N1 disease had more pronounced OS benefit than those with N2 disease (DM cause of death). </w:t>
            </w:r>
          </w:p>
          <w:p w:rsidR="00000000" w:rsidDel="00000000" w:rsidP="00000000" w:rsidRDefault="00000000" w:rsidRPr="00000000" w14:paraId="000001CD">
            <w:pPr>
              <w:numPr>
                <w:ilvl w:val="0"/>
                <w:numId w:val="20"/>
              </w:numPr>
            </w:pPr>
            <w:r w:rsidDel="00000000" w:rsidR="00000000" w:rsidRPr="00000000">
              <w:rPr>
                <w:rFonts w:ascii="Cardo" w:cs="Cardo" w:eastAsia="Cardo" w:hAnsi="Cardo"/>
                <w:rtl w:val="0"/>
              </w:rPr>
              <w:t xml:space="preserve">15y CSM 25→ 21%. RT reduced the annual breast cancer rate by 1/6th.</w:t>
            </w:r>
          </w:p>
          <w:p w:rsidR="00000000" w:rsidDel="00000000" w:rsidP="00000000" w:rsidRDefault="00000000" w:rsidRPr="00000000" w14:paraId="000001CE">
            <w:pPr>
              <w:ind w:left="0" w:firstLine="0"/>
              <w:rPr/>
            </w:pPr>
            <w:r w:rsidDel="00000000" w:rsidR="00000000" w:rsidRPr="00000000">
              <w:rPr>
                <w:rtl w:val="0"/>
              </w:rPr>
            </w:r>
          </w:p>
          <w:bookmarkStart w:colFirst="0" w:colLast="0" w:name="kix.xmlaogusfuyi" w:id="20"/>
          <w:bookmarkEnd w:id="20"/>
          <w:p w:rsidR="00000000" w:rsidDel="00000000" w:rsidP="00000000" w:rsidRDefault="00000000" w:rsidRPr="00000000" w14:paraId="000001CF">
            <w:pPr>
              <w:ind w:left="0" w:firstLine="0"/>
              <w:rPr/>
            </w:pPr>
            <w:r w:rsidDel="00000000" w:rsidR="00000000" w:rsidRPr="00000000">
              <w:rPr>
                <w:b w:val="1"/>
                <w:rtl w:val="0"/>
              </w:rPr>
              <w:t xml:space="preserve">EBCTCG MRM Data </w:t>
            </w:r>
            <w:r w:rsidDel="00000000" w:rsidR="00000000" w:rsidRPr="00000000">
              <w:rPr>
                <w:rtl w:val="0"/>
              </w:rPr>
              <w:t xml:space="preserve">(1964-1986) [</w:t>
            </w:r>
            <w:hyperlink r:id="rId141">
              <w:r w:rsidDel="00000000" w:rsidR="00000000" w:rsidRPr="00000000">
                <w:rPr>
                  <w:rtl w:val="0"/>
                </w:rPr>
                <w:t xml:space="preserve">Lancet ‘14</w:t>
              </w:r>
            </w:hyperlink>
            <w:r w:rsidDel="00000000" w:rsidR="00000000" w:rsidRPr="00000000">
              <w:rPr>
                <w:rtl w:val="0"/>
              </w:rPr>
              <w:t xml:space="preserve">]: </w:t>
            </w:r>
            <w:r w:rsidDel="00000000" w:rsidR="00000000" w:rsidRPr="00000000">
              <w:rPr>
                <w:b w:val="1"/>
                <w:rtl w:val="0"/>
              </w:rPr>
              <w:t xml:space="preserve">MRM ± PMRT</w:t>
            </w:r>
            <w:r w:rsidDel="00000000" w:rsidR="00000000" w:rsidRPr="00000000">
              <w:rPr>
                <w:rtl w:val="0"/>
              </w:rPr>
              <w:t xml:space="preserve">. </w:t>
            </w:r>
            <w:r w:rsidDel="00000000" w:rsidR="00000000" w:rsidRPr="00000000">
              <w:rPr>
                <w:b w:val="1"/>
                <w:rtl w:val="0"/>
              </w:rPr>
              <w:t xml:space="preserve">10y LRR and 20y CSM</w:t>
            </w:r>
            <w:r w:rsidDel="00000000" w:rsidR="00000000" w:rsidRPr="00000000">
              <w:rPr>
                <w:rtl w:val="0"/>
              </w:rPr>
              <w:t xml:space="preserve">. </w:t>
            </w:r>
          </w:p>
          <w:p w:rsidR="00000000" w:rsidDel="00000000" w:rsidP="00000000" w:rsidRDefault="00000000" w:rsidRPr="00000000" w14:paraId="000001D0">
            <w:pPr>
              <w:ind w:left="0" w:firstLine="0"/>
              <w:rPr/>
            </w:pPr>
            <w:r w:rsidDel="00000000" w:rsidR="00000000" w:rsidRPr="00000000">
              <w:rPr>
                <w:rtl w:val="0"/>
              </w:rPr>
              <w:t xml:space="preserve">See the </w:t>
            </w:r>
            <w:r w:rsidDel="00000000" w:rsidR="00000000" w:rsidRPr="00000000">
              <w:rPr>
                <w:rtl w:val="0"/>
              </w:rPr>
              <w:t xml:space="preserve">[</w:t>
            </w:r>
            <w:hyperlink w:anchor="_h3zdqlymf9yk">
              <w:r w:rsidDel="00000000" w:rsidR="00000000" w:rsidRPr="00000000">
                <w:rPr>
                  <w:rtl w:val="0"/>
                </w:rPr>
                <w:t xml:space="preserve">PMRT</w:t>
              </w:r>
            </w:hyperlink>
            <w:r w:rsidDel="00000000" w:rsidR="00000000" w:rsidRPr="00000000">
              <w:rPr>
                <w:rtl w:val="0"/>
              </w:rPr>
              <w:t xml:space="preserve">] section for more. 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w:t>
            </w:r>
          </w:p>
          <w:p w:rsidR="00000000" w:rsidDel="00000000" w:rsidP="00000000" w:rsidRDefault="00000000" w:rsidRPr="00000000" w14:paraId="000001D1">
            <w:pPr>
              <w:ind w:left="0" w:firstLine="0"/>
              <w:rPr/>
            </w:pPr>
            <w:r w:rsidDel="00000000" w:rsidR="00000000" w:rsidRPr="00000000">
              <w:rPr>
                <w:rtl w:val="0"/>
              </w:rPr>
              <w:t xml:space="preserve">“The 2014 report showed that after mastectomy, PMRT + RNI reduced breast cancer recurrence and mortality not only in women whose breast cancer had spread to many lymph nodes but also in those with spread to only 1-3 ALNs”</w:t>
            </w:r>
          </w:p>
          <w:p w:rsidR="00000000" w:rsidDel="00000000" w:rsidP="00000000" w:rsidRDefault="00000000" w:rsidRPr="00000000" w14:paraId="000001D2">
            <w:pPr>
              <w:ind w:left="0" w:firstLine="0"/>
              <w:rPr/>
            </w:pPr>
            <w:r w:rsidDel="00000000" w:rsidR="00000000" w:rsidRPr="00000000">
              <w:rPr>
                <w:rtl w:val="0"/>
              </w:rPr>
              <w:t xml:space="preserve">There is a suggestion of an overall mortality </w:t>
            </w:r>
            <w:r w:rsidDel="00000000" w:rsidR="00000000" w:rsidRPr="00000000">
              <w:rPr>
                <w:i w:val="1"/>
                <w:rtl w:val="0"/>
              </w:rPr>
              <w:t xml:space="preserve">detriment</w:t>
            </w:r>
            <w:r w:rsidDel="00000000" w:rsidR="00000000" w:rsidRPr="00000000">
              <w:rPr>
                <w:rtl w:val="0"/>
              </w:rPr>
              <w:t xml:space="preserve"> for pN0 patients who received PMRT.</w:t>
            </w:r>
          </w:p>
          <w:p w:rsidR="00000000" w:rsidDel="00000000" w:rsidP="00000000" w:rsidRDefault="00000000" w:rsidRPr="00000000" w14:paraId="000001D3">
            <w:pPr>
              <w:ind w:left="0" w:firstLine="0"/>
              <w:rPr>
                <w:ins w:author="" w:id="0"/>
              </w:rPr>
            </w:pPr>
            <w:r w:rsidDel="00000000" w:rsidR="00000000" w:rsidRPr="00000000">
              <w:rPr>
                <w:rtl w:val="0"/>
              </w:rPr>
              <w:t xml:space="preserve">There is a suggestion of a BCM benefit in N1 disease, while an OS benefit was demonstrated for N2 disease. </w:t>
            </w:r>
            <w:ins w:author="" w:id="0">
              <w:r w:rsidDel="00000000" w:rsidR="00000000" w:rsidRPr="00000000">
                <w:rPr>
                  <w:rtl w:val="0"/>
                </w:rPr>
              </w:r>
            </w:ins>
          </w:p>
          <w:p w:rsidR="00000000" w:rsidDel="00000000" w:rsidP="00000000" w:rsidRDefault="00000000" w:rsidRPr="00000000" w14:paraId="000001D4">
            <w:pPr>
              <w:ind w:left="0" w:firstLine="0"/>
              <w:rPr/>
            </w:pPr>
            <w:r w:rsidDel="00000000" w:rsidR="00000000" w:rsidRPr="00000000">
              <w:rPr>
                <w:rtl w:val="0"/>
              </w:rPr>
              <w:t xml:space="preserve">For node positive patients, every 1.5 recurrences prevented by 10y translates to a death avoided at 20 years.</w:t>
            </w:r>
          </w:p>
          <w:p w:rsidR="00000000" w:rsidDel="00000000" w:rsidP="00000000" w:rsidRDefault="00000000" w:rsidRPr="00000000" w14:paraId="000001D5">
            <w:pPr>
              <w:numPr>
                <w:ilvl w:val="0"/>
                <w:numId w:val="20"/>
              </w:numPr>
            </w:pPr>
            <w:r w:rsidDel="00000000" w:rsidR="00000000" w:rsidRPr="00000000">
              <w:rPr>
                <w:rtl w:val="0"/>
              </w:rPr>
              <w:t xml:space="preserve">Meta of 8k patients on 22 trials from 1964-1986. 3.7k patients were dissected to at least level II.  </w:t>
            </w:r>
          </w:p>
          <w:p w:rsidR="00000000" w:rsidDel="00000000" w:rsidP="00000000" w:rsidRDefault="00000000" w:rsidRPr="00000000" w14:paraId="000001D6">
            <w:pPr>
              <w:numPr>
                <w:ilvl w:val="1"/>
                <w:numId w:val="20"/>
              </w:numPr>
              <w:ind w:left="1440" w:hanging="360"/>
            </w:pPr>
            <w:r w:rsidDel="00000000" w:rsidR="00000000" w:rsidRPr="00000000">
              <w:rPr>
                <w:rtl w:val="0"/>
              </w:rPr>
              <w:t xml:space="preserve">PMRT in all studies included CW, IMN, SCV and/or PAB. </w:t>
            </w:r>
            <w:r w:rsidDel="00000000" w:rsidR="00000000" w:rsidRPr="00000000">
              <w:rPr>
                <w:b w:val="1"/>
                <w:rtl w:val="0"/>
              </w:rPr>
              <w:t xml:space="preserve">Only includes pts median 10 LN removed</w:t>
            </w:r>
            <w:r w:rsidDel="00000000" w:rsidR="00000000" w:rsidRPr="00000000">
              <w:rPr>
                <w:rtl w:val="0"/>
              </w:rPr>
              <w:t xml:space="preserve">.</w:t>
            </w:r>
          </w:p>
          <w:p w:rsidR="00000000" w:rsidDel="00000000" w:rsidP="00000000" w:rsidRDefault="00000000" w:rsidRPr="00000000" w14:paraId="000001D7">
            <w:pPr>
              <w:numPr>
                <w:ilvl w:val="1"/>
                <w:numId w:val="20"/>
              </w:numPr>
              <w:ind w:left="1440" w:hanging="360"/>
            </w:pPr>
            <w:r w:rsidDel="00000000" w:rsidR="00000000" w:rsidRPr="00000000">
              <w:rPr>
                <w:rtl w:val="0"/>
              </w:rPr>
              <w:t xml:space="preserve">Heavily influenced by [</w:t>
            </w:r>
            <w:hyperlink w:anchor="6fkgy16ns4wy">
              <w:r w:rsidDel="00000000" w:rsidR="00000000" w:rsidRPr="00000000">
                <w:rPr>
                  <w:rtl w:val="0"/>
                </w:rPr>
                <w:t xml:space="preserve">Danish trial</w:t>
              </w:r>
            </w:hyperlink>
            <w:r w:rsidDel="00000000" w:rsidR="00000000" w:rsidRPr="00000000">
              <w:rPr>
                <w:rtl w:val="0"/>
              </w:rPr>
              <w:t xml:space="preserve">] which had a large percentage of the total pts (CMF chemo or tamox).</w:t>
            </w:r>
          </w:p>
          <w:p w:rsidR="00000000" w:rsidDel="00000000" w:rsidP="00000000" w:rsidRDefault="00000000" w:rsidRPr="00000000" w14:paraId="000001D8">
            <w:pPr>
              <w:numPr>
                <w:ilvl w:val="0"/>
                <w:numId w:val="20"/>
              </w:numPr>
            </w:pPr>
            <w:r w:rsidDel="00000000" w:rsidR="00000000" w:rsidRPr="00000000">
              <w:rPr>
                <w:rFonts w:ascii="Cardo" w:cs="Cardo" w:eastAsia="Cardo" w:hAnsi="Cardo"/>
                <w:rtl w:val="0"/>
              </w:rPr>
              <w:t xml:space="preserve">PMRT ↓ LR regardless of age, tumor, systemic use, tx era, although ARR was larger in higher risk populations.</w:t>
            </w:r>
          </w:p>
          <w:p w:rsidR="00000000" w:rsidDel="00000000" w:rsidP="00000000" w:rsidRDefault="00000000" w:rsidRPr="00000000" w14:paraId="000001D9">
            <w:pPr>
              <w:numPr>
                <w:ilvl w:val="0"/>
                <w:numId w:val="20"/>
              </w:numPr>
            </w:pPr>
            <w:r w:rsidDel="00000000" w:rsidR="00000000" w:rsidRPr="00000000">
              <w:rPr>
                <w:rFonts w:ascii="Cardo" w:cs="Cardo" w:eastAsia="Cardo" w:hAnsi="Cardo"/>
                <w:rtl w:val="0"/>
              </w:rPr>
              <w:t xml:space="preserve">10y isolated LRF 21→ 4% and 20y BCM 49→ 41% for all-comers.</w:t>
              <w:br w:type="textWrapping"/>
              <w:t xml:space="preserve">Overall, about one breast cancer death was avoided by year 20 for every two recurrences avoided by year 10. </w:t>
            </w:r>
          </w:p>
          <w:tbl>
            <w:tblPr>
              <w:tblStyle w:val="Table8"/>
              <w:tblW w:w="66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200"/>
              <w:gridCol w:w="1665"/>
              <w:gridCol w:w="1155"/>
              <w:gridCol w:w="1155"/>
              <w:tblGridChange w:id="0">
                <w:tblGrid>
                  <w:gridCol w:w="1485"/>
                  <w:gridCol w:w="1200"/>
                  <w:gridCol w:w="1665"/>
                  <w:gridCol w:w="1155"/>
                  <w:gridCol w:w="115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1DA">
                  <w:pPr>
                    <w:widowControl w:val="0"/>
                    <w:ind w:left="0" w:firstLine="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DB">
                  <w:pPr>
                    <w:widowControl w:val="0"/>
                    <w:ind w:left="0" w:firstLine="0"/>
                    <w:jc w:val="center"/>
                    <w:rPr>
                      <w:b w:val="1"/>
                    </w:rPr>
                  </w:pPr>
                  <w:r w:rsidDel="00000000" w:rsidR="00000000" w:rsidRPr="00000000">
                    <w:rPr>
                      <w:b w:val="1"/>
                      <w:rtl w:val="0"/>
                    </w:rPr>
                    <w:t xml:space="preserve">10y LR first</w:t>
                  </w:r>
                </w:p>
              </w:tc>
              <w:tc>
                <w:tcPr>
                  <w:shd w:fill="auto" w:val="clear"/>
                  <w:tcMar>
                    <w:top w:w="0.0" w:type="dxa"/>
                    <w:left w:w="0.0" w:type="dxa"/>
                    <w:bottom w:w="0.0" w:type="dxa"/>
                    <w:right w:w="0.0" w:type="dxa"/>
                  </w:tcMar>
                  <w:vAlign w:val="top"/>
                </w:tcPr>
                <w:p w:rsidR="00000000" w:rsidDel="00000000" w:rsidP="00000000" w:rsidRDefault="00000000" w:rsidRPr="00000000" w14:paraId="000001DC">
                  <w:pPr>
                    <w:widowControl w:val="0"/>
                    <w:ind w:left="0" w:firstLine="0"/>
                    <w:jc w:val="center"/>
                    <w:rPr>
                      <w:b w:val="1"/>
                    </w:rPr>
                  </w:pPr>
                  <w:r w:rsidDel="00000000" w:rsidR="00000000" w:rsidRPr="00000000">
                    <w:rPr>
                      <w:b w:val="1"/>
                      <w:rtl w:val="0"/>
                    </w:rPr>
                    <w:t xml:space="preserve">10y any recurrence</w:t>
                  </w:r>
                </w:p>
              </w:tc>
              <w:tc>
                <w:tcPr>
                  <w:shd w:fill="auto" w:val="clear"/>
                  <w:tcMar>
                    <w:top w:w="0.0" w:type="dxa"/>
                    <w:left w:w="0.0" w:type="dxa"/>
                    <w:bottom w:w="0.0" w:type="dxa"/>
                    <w:right w:w="0.0" w:type="dxa"/>
                  </w:tcMar>
                  <w:vAlign w:val="top"/>
                </w:tcPr>
                <w:p w:rsidR="00000000" w:rsidDel="00000000" w:rsidP="00000000" w:rsidRDefault="00000000" w:rsidRPr="00000000" w14:paraId="000001DD">
                  <w:pPr>
                    <w:widowControl w:val="0"/>
                    <w:ind w:left="0" w:firstLine="0"/>
                    <w:jc w:val="center"/>
                    <w:rPr>
                      <w:b w:val="1"/>
                    </w:rPr>
                  </w:pPr>
                  <w:r w:rsidDel="00000000" w:rsidR="00000000" w:rsidRPr="00000000">
                    <w:rPr>
                      <w:b w:val="1"/>
                      <w:rtl w:val="0"/>
                    </w:rPr>
                    <w:t xml:space="preserve">20y BCM</w:t>
                  </w:r>
                </w:p>
              </w:tc>
              <w:tc>
                <w:tcPr>
                  <w:shd w:fill="auto" w:val="clear"/>
                  <w:tcMar>
                    <w:top w:w="0.0" w:type="dxa"/>
                    <w:left w:w="0.0" w:type="dxa"/>
                    <w:bottom w:w="0.0" w:type="dxa"/>
                    <w:right w:w="0.0" w:type="dxa"/>
                  </w:tcMar>
                  <w:vAlign w:val="top"/>
                </w:tcPr>
                <w:p w:rsidR="00000000" w:rsidDel="00000000" w:rsidP="00000000" w:rsidRDefault="00000000" w:rsidRPr="00000000" w14:paraId="000001DE">
                  <w:pPr>
                    <w:widowControl w:val="0"/>
                    <w:ind w:left="0" w:firstLine="0"/>
                    <w:jc w:val="center"/>
                    <w:rPr>
                      <w:b w:val="1"/>
                    </w:rPr>
                  </w:pPr>
                  <w:r w:rsidDel="00000000" w:rsidR="00000000" w:rsidRPr="00000000">
                    <w:rPr>
                      <w:b w:val="1"/>
                      <w:rtl w:val="0"/>
                    </w:rPr>
                    <w:t xml:space="preserve">20y OM</w:t>
                  </w:r>
                </w:p>
              </w:tc>
            </w:tr>
            <w:tr>
              <w:tc>
                <w:tcPr>
                  <w:shd w:fill="auto" w:val="clear"/>
                  <w:tcMar>
                    <w:top w:w="0.0" w:type="dxa"/>
                    <w:left w:w="0.0" w:type="dxa"/>
                    <w:bottom w:w="0.0" w:type="dxa"/>
                    <w:right w:w="0.0" w:type="dxa"/>
                  </w:tcMar>
                  <w:vAlign w:val="top"/>
                </w:tcPr>
                <w:p w:rsidR="00000000" w:rsidDel="00000000" w:rsidP="00000000" w:rsidRDefault="00000000" w:rsidRPr="00000000" w14:paraId="000001DF">
                  <w:pPr>
                    <w:widowControl w:val="0"/>
                    <w:ind w:left="0" w:firstLine="0"/>
                    <w:rPr/>
                  </w:pPr>
                  <w:r w:rsidDel="00000000" w:rsidR="00000000" w:rsidRPr="00000000">
                    <w:rPr>
                      <w:b w:val="1"/>
                      <w:rtl w:val="0"/>
                    </w:rPr>
                    <w:t xml:space="preserve">pN0 </w:t>
                  </w:r>
                  <w:r w:rsidDel="00000000" w:rsidR="00000000" w:rsidRPr="00000000">
                    <w:rPr>
                      <w:rtl w:val="0"/>
                    </w:rPr>
                    <w:t xml:space="preserve">(n=700)</w:t>
                  </w:r>
                </w:p>
              </w:tc>
              <w:tc>
                <w:tcPr>
                  <w:shd w:fill="auto" w:val="clear"/>
                  <w:tcMar>
                    <w:top w:w="0.0" w:type="dxa"/>
                    <w:left w:w="0.0" w:type="dxa"/>
                    <w:bottom w:w="0.0" w:type="dxa"/>
                    <w:right w:w="0.0" w:type="dxa"/>
                  </w:tcMar>
                  <w:vAlign w:val="top"/>
                </w:tcPr>
                <w:p w:rsidR="00000000" w:rsidDel="00000000" w:rsidP="00000000" w:rsidRDefault="00000000" w:rsidRPr="00000000" w14:paraId="000001E0">
                  <w:pPr>
                    <w:widowControl w:val="0"/>
                    <w:ind w:left="0" w:firstLine="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14:paraId="000001E1">
                  <w:pPr>
                    <w:widowControl w:val="0"/>
                    <w:ind w:left="0" w:firstLine="0"/>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14:paraId="000001E2">
                  <w:pPr>
                    <w:widowControl w:val="0"/>
                    <w:ind w:left="0" w:firstLine="0"/>
                    <w:rPr/>
                  </w:pPr>
                  <w:r w:rsidDel="00000000" w:rsidR="00000000" w:rsidRPr="00000000">
                    <w:rPr>
                      <w:rtl w:val="0"/>
                    </w:rPr>
                    <w:t xml:space="preserve">~27%</w:t>
                  </w:r>
                </w:p>
              </w:tc>
              <w:tc>
                <w:tcPr>
                  <w:shd w:fill="auto" w:val="clear"/>
                  <w:tcMar>
                    <w:top w:w="0.0" w:type="dxa"/>
                    <w:left w:w="0.0" w:type="dxa"/>
                    <w:bottom w:w="0.0" w:type="dxa"/>
                    <w:right w:w="0.0" w:type="dxa"/>
                  </w:tcMar>
                  <w:vAlign w:val="top"/>
                </w:tcPr>
                <w:p w:rsidR="00000000" w:rsidDel="00000000" w:rsidP="00000000" w:rsidRDefault="00000000" w:rsidRPr="00000000" w14:paraId="000001E3">
                  <w:pPr>
                    <w:widowControl w:val="0"/>
                    <w:ind w:left="0" w:firstLine="0"/>
                    <w:rPr/>
                  </w:pPr>
                  <w:r w:rsidDel="00000000" w:rsidR="00000000" w:rsidRPr="00000000">
                    <w:rPr>
                      <w:rFonts w:ascii="Cardo" w:cs="Cardo" w:eastAsia="Cardo" w:hAnsi="Cardo"/>
                      <w:b w:val="1"/>
                      <w:rtl w:val="0"/>
                    </w:rPr>
                    <w:t xml:space="preserve">42→ </w:t>
                  </w:r>
                  <w:r w:rsidDel="00000000" w:rsidR="00000000" w:rsidRPr="00000000">
                    <w:rPr>
                      <w:b w:val="1"/>
                      <w:color w:val="ff0000"/>
                      <w:rtl w:val="0"/>
                    </w:rPr>
                    <w:t xml:space="preserve">48%</w:t>
                  </w: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14:paraId="000001E4">
                  <w:pPr>
                    <w:widowControl w:val="0"/>
                    <w:ind w:left="0" w:firstLine="0"/>
                    <w:rPr/>
                  </w:pPr>
                  <w:r w:rsidDel="00000000" w:rsidR="00000000" w:rsidRPr="00000000">
                    <w:rPr>
                      <w:b w:val="1"/>
                      <w:rtl w:val="0"/>
                    </w:rPr>
                    <w:t xml:space="preserve">pN+ </w:t>
                  </w:r>
                  <w:r w:rsidDel="00000000" w:rsidR="00000000" w:rsidRPr="00000000">
                    <w:rPr>
                      <w:rtl w:val="0"/>
                    </w:rPr>
                    <w:t xml:space="preserve">(n=3100)</w:t>
                  </w:r>
                </w:p>
              </w:tc>
              <w:tc>
                <w:tcPr>
                  <w:shd w:fill="auto" w:val="clear"/>
                  <w:tcMar>
                    <w:top w:w="0.0" w:type="dxa"/>
                    <w:left w:w="0.0" w:type="dxa"/>
                    <w:bottom w:w="0.0" w:type="dxa"/>
                    <w:right w:w="0.0" w:type="dxa"/>
                  </w:tcMar>
                  <w:vAlign w:val="top"/>
                </w:tcPr>
                <w:p w:rsidR="00000000" w:rsidDel="00000000" w:rsidP="00000000" w:rsidRDefault="00000000" w:rsidRPr="00000000" w14:paraId="000001E5">
                  <w:pPr>
                    <w:widowControl w:val="0"/>
                    <w:ind w:left="0" w:firstLine="0"/>
                    <w:rPr>
                      <w:b w:val="1"/>
                    </w:rPr>
                  </w:pPr>
                  <w:r w:rsidDel="00000000" w:rsidR="00000000" w:rsidRPr="00000000">
                    <w:rPr>
                      <w:rFonts w:ascii="Cardo" w:cs="Cardo" w:eastAsia="Cardo" w:hAnsi="Cardo"/>
                      <w:b w:val="1"/>
                      <w:rtl w:val="0"/>
                    </w:rPr>
                    <w:t xml:space="preserve">26→ 8%</w:t>
                  </w:r>
                </w:p>
              </w:tc>
              <w:tc>
                <w:tcPr>
                  <w:shd w:fill="auto" w:val="clear"/>
                  <w:tcMar>
                    <w:top w:w="0.0" w:type="dxa"/>
                    <w:left w:w="0.0" w:type="dxa"/>
                    <w:bottom w:w="0.0" w:type="dxa"/>
                    <w:right w:w="0.0" w:type="dxa"/>
                  </w:tcMar>
                  <w:vAlign w:val="top"/>
                </w:tcPr>
                <w:p w:rsidR="00000000" w:rsidDel="00000000" w:rsidP="00000000" w:rsidRDefault="00000000" w:rsidRPr="00000000" w14:paraId="000001E6">
                  <w:pPr>
                    <w:widowControl w:val="0"/>
                    <w:ind w:left="0" w:firstLine="0"/>
                    <w:rPr>
                      <w:b w:val="1"/>
                    </w:rPr>
                  </w:pPr>
                  <w:r w:rsidDel="00000000" w:rsidR="00000000" w:rsidRPr="00000000">
                    <w:rPr>
                      <w:rFonts w:ascii="Cardo" w:cs="Cardo" w:eastAsia="Cardo" w:hAnsi="Cardo"/>
                      <w:b w:val="1"/>
                      <w:rtl w:val="0"/>
                    </w:rPr>
                    <w:t xml:space="preserve">63→ 52%</w:t>
                  </w:r>
                </w:p>
              </w:tc>
              <w:tc>
                <w:tcPr>
                  <w:shd w:fill="auto" w:val="clear"/>
                  <w:tcMar>
                    <w:top w:w="0.0" w:type="dxa"/>
                    <w:left w:w="0.0" w:type="dxa"/>
                    <w:bottom w:w="0.0" w:type="dxa"/>
                    <w:right w:w="0.0" w:type="dxa"/>
                  </w:tcMar>
                  <w:vAlign w:val="top"/>
                </w:tcPr>
                <w:p w:rsidR="00000000" w:rsidDel="00000000" w:rsidP="00000000" w:rsidRDefault="00000000" w:rsidRPr="00000000" w14:paraId="000001E7">
                  <w:pPr>
                    <w:widowControl w:val="0"/>
                    <w:ind w:left="0" w:firstLine="0"/>
                    <w:rPr>
                      <w:b w:val="1"/>
                    </w:rPr>
                  </w:pPr>
                  <w:r w:rsidDel="00000000" w:rsidR="00000000" w:rsidRPr="00000000">
                    <w:rPr>
                      <w:rFonts w:ascii="Cardo" w:cs="Cardo" w:eastAsia="Cardo" w:hAnsi="Cardo"/>
                      <w:b w:val="1"/>
                      <w:rtl w:val="0"/>
                    </w:rPr>
                    <w:t xml:space="preserve">66→ 58%</w:t>
                  </w:r>
                </w:p>
              </w:tc>
              <w:tc>
                <w:tcPr>
                  <w:shd w:fill="auto" w:val="clear"/>
                  <w:tcMar>
                    <w:top w:w="0.0" w:type="dxa"/>
                    <w:left w:w="0.0" w:type="dxa"/>
                    <w:bottom w:w="0.0" w:type="dxa"/>
                    <w:right w:w="0.0" w:type="dxa"/>
                  </w:tcMar>
                  <w:vAlign w:val="top"/>
                </w:tcPr>
                <w:p w:rsidR="00000000" w:rsidDel="00000000" w:rsidP="00000000" w:rsidRDefault="00000000" w:rsidRPr="00000000" w14:paraId="000001E8">
                  <w:pPr>
                    <w:widowControl w:val="0"/>
                    <w:ind w:left="0" w:firstLine="0"/>
                    <w:rPr>
                      <w:b w:val="1"/>
                    </w:rPr>
                  </w:pPr>
                  <w:r w:rsidDel="00000000" w:rsidR="00000000" w:rsidRPr="00000000">
                    <w:rPr>
                      <w:rFonts w:ascii="Cardo" w:cs="Cardo" w:eastAsia="Cardo" w:hAnsi="Cardo"/>
                      <w:b w:val="1"/>
                      <w:rtl w:val="0"/>
                    </w:rPr>
                    <w:t xml:space="preserve">70→ 65%</w:t>
                  </w:r>
                </w:p>
              </w:tc>
            </w:tr>
            <w:tr>
              <w:tc>
                <w:tcPr>
                  <w:shd w:fill="auto" w:val="clear"/>
                  <w:tcMar>
                    <w:top w:w="0.0" w:type="dxa"/>
                    <w:left w:w="0.0" w:type="dxa"/>
                    <w:bottom w:w="0.0" w:type="dxa"/>
                    <w:right w:w="0.0" w:type="dxa"/>
                  </w:tcMar>
                  <w:vAlign w:val="top"/>
                </w:tcPr>
                <w:p w:rsidR="00000000" w:rsidDel="00000000" w:rsidP="00000000" w:rsidRDefault="00000000" w:rsidRPr="00000000" w14:paraId="000001E9">
                  <w:pPr>
                    <w:widowControl w:val="0"/>
                    <w:ind w:left="0" w:firstLine="0"/>
                    <w:rPr/>
                  </w:pPr>
                  <w:r w:rsidDel="00000000" w:rsidR="00000000" w:rsidRPr="00000000">
                    <w:rPr>
                      <w:b w:val="1"/>
                      <w:rtl w:val="0"/>
                    </w:rPr>
                    <w:t xml:space="preserve">1-3 LN </w:t>
                  </w:r>
                  <w:r w:rsidDel="00000000" w:rsidR="00000000" w:rsidRPr="00000000">
                    <w:rPr>
                      <w:rtl w:val="0"/>
                    </w:rPr>
                    <w:t xml:space="preserve">(n=1300)</w:t>
                  </w:r>
                </w:p>
              </w:tc>
              <w:tc>
                <w:tcPr>
                  <w:shd w:fill="auto" w:val="clear"/>
                  <w:tcMar>
                    <w:top w:w="0.0" w:type="dxa"/>
                    <w:left w:w="0.0" w:type="dxa"/>
                    <w:bottom w:w="0.0" w:type="dxa"/>
                    <w:right w:w="0.0" w:type="dxa"/>
                  </w:tcMar>
                  <w:vAlign w:val="top"/>
                </w:tcPr>
                <w:p w:rsidR="00000000" w:rsidDel="00000000" w:rsidP="00000000" w:rsidRDefault="00000000" w:rsidRPr="00000000" w14:paraId="000001EA">
                  <w:pPr>
                    <w:widowControl w:val="0"/>
                    <w:ind w:left="0" w:firstLine="0"/>
                    <w:rPr>
                      <w:b w:val="1"/>
                    </w:rPr>
                  </w:pPr>
                  <w:r w:rsidDel="00000000" w:rsidR="00000000" w:rsidRPr="00000000">
                    <w:rPr>
                      <w:rFonts w:ascii="Cardo" w:cs="Cardo" w:eastAsia="Cardo" w:hAnsi="Cardo"/>
                      <w:b w:val="1"/>
                      <w:rtl w:val="0"/>
                    </w:rPr>
                    <w:t xml:space="preserve">20→ 4%</w:t>
                  </w:r>
                </w:p>
              </w:tc>
              <w:tc>
                <w:tcPr>
                  <w:shd w:fill="auto" w:val="clear"/>
                  <w:tcMar>
                    <w:top w:w="0.0" w:type="dxa"/>
                    <w:left w:w="0.0" w:type="dxa"/>
                    <w:bottom w:w="0.0" w:type="dxa"/>
                    <w:right w:w="0.0" w:type="dxa"/>
                  </w:tcMar>
                  <w:vAlign w:val="top"/>
                </w:tcPr>
                <w:p w:rsidR="00000000" w:rsidDel="00000000" w:rsidP="00000000" w:rsidRDefault="00000000" w:rsidRPr="00000000" w14:paraId="000001EB">
                  <w:pPr>
                    <w:widowControl w:val="0"/>
                    <w:ind w:left="0" w:firstLine="0"/>
                    <w:rPr>
                      <w:b w:val="1"/>
                    </w:rPr>
                  </w:pPr>
                  <w:r w:rsidDel="00000000" w:rsidR="00000000" w:rsidRPr="00000000">
                    <w:rPr>
                      <w:rFonts w:ascii="Cardo" w:cs="Cardo" w:eastAsia="Cardo" w:hAnsi="Cardo"/>
                      <w:b w:val="1"/>
                      <w:rtl w:val="0"/>
                    </w:rPr>
                    <w:t xml:space="preserve">46→ 35%</w:t>
                  </w:r>
                </w:p>
              </w:tc>
              <w:tc>
                <w:tcPr>
                  <w:shd w:fill="auto" w:val="clear"/>
                  <w:tcMar>
                    <w:top w:w="0.0" w:type="dxa"/>
                    <w:left w:w="0.0" w:type="dxa"/>
                    <w:bottom w:w="0.0" w:type="dxa"/>
                    <w:right w:w="0.0" w:type="dxa"/>
                  </w:tcMar>
                  <w:vAlign w:val="top"/>
                </w:tcPr>
                <w:p w:rsidR="00000000" w:rsidDel="00000000" w:rsidP="00000000" w:rsidRDefault="00000000" w:rsidRPr="00000000" w14:paraId="000001EC">
                  <w:pPr>
                    <w:widowControl w:val="0"/>
                    <w:ind w:left="0" w:firstLine="0"/>
                    <w:rPr>
                      <w:b w:val="1"/>
                    </w:rPr>
                  </w:pPr>
                  <w:r w:rsidDel="00000000" w:rsidR="00000000" w:rsidRPr="00000000">
                    <w:rPr>
                      <w:rFonts w:ascii="Cardo" w:cs="Cardo" w:eastAsia="Cardo" w:hAnsi="Cardo"/>
                      <w:b w:val="1"/>
                      <w:rtl w:val="0"/>
                    </w:rPr>
                    <w:t xml:space="preserve">50→ 42%</w:t>
                  </w:r>
                </w:p>
              </w:tc>
              <w:tc>
                <w:tcPr>
                  <w:shd w:fill="auto" w:val="clear"/>
                  <w:tcMar>
                    <w:top w:w="0.0" w:type="dxa"/>
                    <w:left w:w="0.0" w:type="dxa"/>
                    <w:bottom w:w="0.0" w:type="dxa"/>
                    <w:right w:w="0.0" w:type="dxa"/>
                  </w:tcMar>
                  <w:vAlign w:val="top"/>
                </w:tcPr>
                <w:p w:rsidR="00000000" w:rsidDel="00000000" w:rsidP="00000000" w:rsidRDefault="00000000" w:rsidRPr="00000000" w14:paraId="000001ED">
                  <w:pPr>
                    <w:widowControl w:val="0"/>
                    <w:ind w:left="0" w:firstLine="0"/>
                    <w:rPr/>
                  </w:pPr>
                  <w:r w:rsidDel="00000000" w:rsidR="00000000" w:rsidRPr="00000000">
                    <w:rPr>
                      <w:rtl w:val="0"/>
                    </w:rPr>
                    <w:t xml:space="preserve">~55%</w:t>
                  </w:r>
                </w:p>
              </w:tc>
            </w:tr>
            <w:tr>
              <w:tc>
                <w:tcPr>
                  <w:shd w:fill="auto" w:val="clear"/>
                  <w:tcMar>
                    <w:top w:w="0.0" w:type="dxa"/>
                    <w:left w:w="0.0" w:type="dxa"/>
                    <w:bottom w:w="0.0" w:type="dxa"/>
                    <w:right w:w="0.0" w:type="dxa"/>
                  </w:tcMar>
                  <w:vAlign w:val="top"/>
                </w:tcPr>
                <w:p w:rsidR="00000000" w:rsidDel="00000000" w:rsidP="00000000" w:rsidRDefault="00000000" w:rsidRPr="00000000" w14:paraId="000001EE">
                  <w:pPr>
                    <w:widowControl w:val="0"/>
                    <w:ind w:left="0" w:firstLine="0"/>
                    <w:rPr/>
                  </w:pPr>
                  <w:r w:rsidDel="00000000" w:rsidR="00000000" w:rsidRPr="00000000">
                    <w:rPr>
                      <w:b w:val="1"/>
                      <w:rtl w:val="0"/>
                    </w:rPr>
                    <w:t xml:space="preserve">4+ LN </w:t>
                  </w:r>
                  <w:r w:rsidDel="00000000" w:rsidR="00000000" w:rsidRPr="00000000">
                    <w:rPr>
                      <w:rtl w:val="0"/>
                    </w:rPr>
                    <w:t xml:space="preserve">(n=1800)</w:t>
                  </w:r>
                </w:p>
              </w:tc>
              <w:tc>
                <w:tcPr>
                  <w:shd w:fill="auto" w:val="clear"/>
                  <w:tcMar>
                    <w:top w:w="0.0" w:type="dxa"/>
                    <w:left w:w="0.0" w:type="dxa"/>
                    <w:bottom w:w="0.0" w:type="dxa"/>
                    <w:right w:w="0.0" w:type="dxa"/>
                  </w:tcMar>
                  <w:vAlign w:val="top"/>
                </w:tcPr>
                <w:p w:rsidR="00000000" w:rsidDel="00000000" w:rsidP="00000000" w:rsidRDefault="00000000" w:rsidRPr="00000000" w14:paraId="000001EF">
                  <w:pPr>
                    <w:widowControl w:val="0"/>
                    <w:ind w:left="0" w:firstLine="0"/>
                    <w:rPr>
                      <w:b w:val="1"/>
                    </w:rPr>
                  </w:pPr>
                  <w:r w:rsidDel="00000000" w:rsidR="00000000" w:rsidRPr="00000000">
                    <w:rPr>
                      <w:rFonts w:ascii="Cardo" w:cs="Cardo" w:eastAsia="Cardo" w:hAnsi="Cardo"/>
                      <w:b w:val="1"/>
                      <w:rtl w:val="0"/>
                    </w:rPr>
                    <w:t xml:space="preserve">32→ 13%</w:t>
                  </w:r>
                </w:p>
              </w:tc>
              <w:tc>
                <w:tcPr>
                  <w:shd w:fill="auto" w:val="clear"/>
                  <w:tcMar>
                    <w:top w:w="0.0" w:type="dxa"/>
                    <w:left w:w="0.0" w:type="dxa"/>
                    <w:bottom w:w="0.0" w:type="dxa"/>
                    <w:right w:w="0.0" w:type="dxa"/>
                  </w:tcMar>
                  <w:vAlign w:val="top"/>
                </w:tcPr>
                <w:p w:rsidR="00000000" w:rsidDel="00000000" w:rsidP="00000000" w:rsidRDefault="00000000" w:rsidRPr="00000000" w14:paraId="000001F0">
                  <w:pPr>
                    <w:widowControl w:val="0"/>
                    <w:ind w:left="0" w:firstLine="0"/>
                    <w:rPr>
                      <w:b w:val="1"/>
                    </w:rPr>
                  </w:pPr>
                  <w:r w:rsidDel="00000000" w:rsidR="00000000" w:rsidRPr="00000000">
                    <w:rPr>
                      <w:rFonts w:ascii="Cardo" w:cs="Cardo" w:eastAsia="Cardo" w:hAnsi="Cardo"/>
                      <w:b w:val="1"/>
                      <w:rtl w:val="0"/>
                    </w:rPr>
                    <w:t xml:space="preserve">75→ 66.3%</w:t>
                  </w:r>
                </w:p>
              </w:tc>
              <w:tc>
                <w:tcPr>
                  <w:shd w:fill="auto" w:val="clear"/>
                  <w:tcMar>
                    <w:top w:w="0.0" w:type="dxa"/>
                    <w:left w:w="0.0" w:type="dxa"/>
                    <w:bottom w:w="0.0" w:type="dxa"/>
                    <w:right w:w="0.0" w:type="dxa"/>
                  </w:tcMar>
                  <w:vAlign w:val="top"/>
                </w:tcPr>
                <w:p w:rsidR="00000000" w:rsidDel="00000000" w:rsidP="00000000" w:rsidRDefault="00000000" w:rsidRPr="00000000" w14:paraId="000001F1">
                  <w:pPr>
                    <w:widowControl w:val="0"/>
                    <w:ind w:left="0" w:firstLine="0"/>
                    <w:rPr>
                      <w:b w:val="1"/>
                    </w:rPr>
                  </w:pPr>
                  <w:r w:rsidDel="00000000" w:rsidR="00000000" w:rsidRPr="00000000">
                    <w:rPr>
                      <w:rFonts w:ascii="Cardo" w:cs="Cardo" w:eastAsia="Cardo" w:hAnsi="Cardo"/>
                      <w:b w:val="1"/>
                      <w:rtl w:val="0"/>
                    </w:rPr>
                    <w:t xml:space="preserve">80→ 71%</w:t>
                  </w:r>
                </w:p>
              </w:tc>
              <w:tc>
                <w:tcPr>
                  <w:shd w:fill="auto" w:val="clear"/>
                  <w:tcMar>
                    <w:top w:w="0.0" w:type="dxa"/>
                    <w:left w:w="0.0" w:type="dxa"/>
                    <w:bottom w:w="0.0" w:type="dxa"/>
                    <w:right w:w="0.0" w:type="dxa"/>
                  </w:tcMar>
                  <w:vAlign w:val="top"/>
                </w:tcPr>
                <w:p w:rsidR="00000000" w:rsidDel="00000000" w:rsidP="00000000" w:rsidRDefault="00000000" w:rsidRPr="00000000" w14:paraId="000001F2">
                  <w:pPr>
                    <w:widowControl w:val="0"/>
                    <w:ind w:left="0" w:firstLine="0"/>
                    <w:rPr>
                      <w:b w:val="1"/>
                    </w:rPr>
                  </w:pPr>
                  <w:r w:rsidDel="00000000" w:rsidR="00000000" w:rsidRPr="00000000">
                    <w:rPr>
                      <w:rFonts w:ascii="Cardo" w:cs="Cardo" w:eastAsia="Cardo" w:hAnsi="Cardo"/>
                      <w:b w:val="1"/>
                      <w:rtl w:val="0"/>
                    </w:rPr>
                    <w:t xml:space="preserve">83→ 75%</w:t>
                  </w:r>
                </w:p>
              </w:tc>
            </w:tr>
          </w:tbl>
          <w:p w:rsidR="00000000" w:rsidDel="00000000" w:rsidP="00000000" w:rsidRDefault="00000000" w:rsidRPr="00000000" w14:paraId="000001F3">
            <w:pPr>
              <w:ind w:left="0" w:firstLine="0"/>
              <w:rPr/>
            </w:pPr>
            <w:r w:rsidDel="00000000" w:rsidR="00000000" w:rsidRPr="00000000">
              <w:rPr>
                <w:rtl w:val="0"/>
              </w:rPr>
            </w:r>
          </w:p>
        </w:tc>
      </w:tr>
    </w:tbl>
    <w:p w:rsidR="00000000" w:rsidDel="00000000" w:rsidP="00000000" w:rsidRDefault="00000000" w:rsidRPr="00000000" w14:paraId="000001F4">
      <w:pPr>
        <w:ind w:left="0" w:firstLine="0"/>
        <w:rPr/>
      </w:pPr>
      <w:r w:rsidDel="00000000" w:rsidR="00000000" w:rsidRPr="00000000">
        <w:rPr>
          <w:rtl w:val="0"/>
        </w:rPr>
        <w:t xml:space="preserve">Oncoplastic Surgery in the Management of Breast Cancer [</w:t>
      </w:r>
      <w:hyperlink r:id="rId142">
        <w:r w:rsidDel="00000000" w:rsidR="00000000" w:rsidRPr="00000000">
          <w:rPr>
            <w:rtl w:val="0"/>
          </w:rPr>
          <w:t xml:space="preserve">Shaitelman, Jeruss and Pusic JCO '20</w:t>
        </w:r>
      </w:hyperlink>
      <w:r w:rsidDel="00000000" w:rsidR="00000000" w:rsidRPr="00000000">
        <w:rPr>
          <w:rtl w:val="0"/>
        </w:rPr>
        <w:t xml:space="preserve">].</w:t>
      </w:r>
    </w:p>
    <w:p w:rsidR="00000000" w:rsidDel="00000000" w:rsidP="00000000" w:rsidRDefault="00000000" w:rsidRPr="00000000" w14:paraId="000001F5">
      <w:pPr>
        <w:ind w:left="0" w:firstLine="0"/>
        <w:rPr/>
      </w:pPr>
      <w:hyperlink r:id="rId143">
        <w:r w:rsidDel="00000000" w:rsidR="00000000" w:rsidRPr="00000000">
          <w:rPr>
            <w:color w:val="1155cc"/>
            <w:u w:val="single"/>
          </w:rPr>
          <w:drawing>
            <wp:inline distB="114300" distT="114300" distL="114300" distR="114300">
              <wp:extent cx="6859270" cy="3238500"/>
              <wp:effectExtent b="12700" l="12700" r="12700" t="12700"/>
              <wp:docPr id="30" name="image26.png"/>
              <a:graphic>
                <a:graphicData uri="http://schemas.openxmlformats.org/drawingml/2006/picture">
                  <pic:pic>
                    <pic:nvPicPr>
                      <pic:cNvPr id="0" name="image26.png"/>
                      <pic:cNvPicPr preferRelativeResize="0"/>
                    </pic:nvPicPr>
                    <pic:blipFill>
                      <a:blip r:embed="rId144"/>
                      <a:srcRect b="0" l="0" r="0" t="0"/>
                      <a:stretch>
                        <a:fillRect/>
                      </a:stretch>
                    </pic:blipFill>
                    <pic:spPr>
                      <a:xfrm>
                        <a:off x="0" y="0"/>
                        <a:ext cx="6859270" cy="32385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F6">
      <w:pPr>
        <w:numPr>
          <w:ilvl w:val="0"/>
          <w:numId w:val="12"/>
        </w:numPr>
      </w:pPr>
      <w:r w:rsidDel="00000000" w:rsidR="00000000" w:rsidRPr="00000000">
        <w:rPr>
          <w:rtl w:val="0"/>
        </w:rPr>
        <w:t xml:space="preserve">Nodal harvest: Collects levels I-II (e.g. MRM) Considered full dissection if &gt; 10 LN removed.</w:t>
      </w:r>
    </w:p>
    <w:p w:rsidR="00000000" w:rsidDel="00000000" w:rsidP="00000000" w:rsidRDefault="00000000" w:rsidRPr="00000000" w14:paraId="000001F7">
      <w:pPr>
        <w:numPr>
          <w:ilvl w:val="1"/>
          <w:numId w:val="12"/>
        </w:numPr>
        <w:ind w:left="1440" w:hanging="360"/>
      </w:pPr>
      <w:r w:rsidDel="00000000" w:rsidR="00000000" w:rsidRPr="00000000">
        <w:rPr>
          <w:rtl w:val="0"/>
        </w:rPr>
        <w:t xml:space="preserve">Include level III only if gross disease in level I or II.</w:t>
      </w:r>
    </w:p>
    <w:p w:rsidR="00000000" w:rsidDel="00000000" w:rsidP="00000000" w:rsidRDefault="00000000" w:rsidRPr="00000000" w14:paraId="000001F8">
      <w:pPr>
        <w:numPr>
          <w:ilvl w:val="0"/>
          <w:numId w:val="12"/>
        </w:numPr>
      </w:pPr>
      <w:r w:rsidDel="00000000" w:rsidR="00000000" w:rsidRPr="00000000">
        <w:rPr>
          <w:b w:val="1"/>
          <w:rtl w:val="0"/>
        </w:rPr>
        <w:t xml:space="preserve">Indications for MRM</w:t>
      </w:r>
      <w:r w:rsidDel="00000000" w:rsidR="00000000" w:rsidRPr="00000000">
        <w:rPr>
          <w:rtl w:val="0"/>
        </w:rPr>
        <w:t xml:space="preserve">:</w:t>
      </w:r>
    </w:p>
    <w:p w:rsidR="00000000" w:rsidDel="00000000" w:rsidP="00000000" w:rsidRDefault="00000000" w:rsidRPr="00000000" w14:paraId="000001F9">
      <w:pPr>
        <w:numPr>
          <w:ilvl w:val="1"/>
          <w:numId w:val="12"/>
        </w:numPr>
        <w:ind w:left="1440" w:hanging="360"/>
      </w:pPr>
      <w:r w:rsidDel="00000000" w:rsidR="00000000" w:rsidRPr="00000000">
        <w:rPr>
          <w:rtl w:val="0"/>
        </w:rPr>
        <w:t xml:space="preserve">First trimester pregnancy. BCT is reasonable for some 2nd and many 3rd trimester patients who can receive RT after delivery.</w:t>
      </w:r>
    </w:p>
    <w:p w:rsidR="00000000" w:rsidDel="00000000" w:rsidP="00000000" w:rsidRDefault="00000000" w:rsidRPr="00000000" w14:paraId="000001FA">
      <w:pPr>
        <w:numPr>
          <w:ilvl w:val="1"/>
          <w:numId w:val="12"/>
        </w:numPr>
        <w:spacing w:after="0" w:afterAutospacing="0"/>
        <w:ind w:left="1440" w:hanging="360"/>
      </w:pPr>
      <w:r w:rsidDel="00000000" w:rsidR="00000000" w:rsidRPr="00000000">
        <w:rPr>
          <w:rtl w:val="0"/>
        </w:rPr>
        <w:t xml:space="preserve">Diffuse microcalcifications on imaging, multicentric DCIS (20-30% of MRM specimens have multicentric disease).</w:t>
      </w:r>
    </w:p>
    <w:p w:rsidR="00000000" w:rsidDel="00000000" w:rsidP="00000000" w:rsidRDefault="00000000" w:rsidRPr="00000000" w14:paraId="000001FB">
      <w:pPr>
        <w:numPr>
          <w:ilvl w:val="1"/>
          <w:numId w:val="12"/>
        </w:numPr>
        <w:spacing w:after="0" w:afterAutospacing="0" w:before="0" w:beforeAutospacing="0" w:lineRule="auto"/>
        <w:ind w:left="1440" w:hanging="360"/>
      </w:pPr>
      <w:r w:rsidDel="00000000" w:rsidR="00000000" w:rsidRPr="00000000">
        <w:rPr>
          <w:rtl w:val="0"/>
        </w:rPr>
        <w:t xml:space="preserve">Prior RT to chest wall or breast.</w:t>
      </w:r>
    </w:p>
    <w:p w:rsidR="00000000" w:rsidDel="00000000" w:rsidP="00000000" w:rsidRDefault="00000000" w:rsidRPr="00000000" w14:paraId="000001FC">
      <w:pPr>
        <w:numPr>
          <w:ilvl w:val="1"/>
          <w:numId w:val="12"/>
        </w:numPr>
        <w:spacing w:after="0" w:afterAutospacing="0" w:before="0" w:beforeAutospacing="0" w:lineRule="auto"/>
        <w:ind w:left="1440" w:hanging="360"/>
      </w:pPr>
      <w:r w:rsidDel="00000000" w:rsidR="00000000" w:rsidRPr="00000000">
        <w:rPr>
          <w:rtl w:val="0"/>
        </w:rPr>
        <w:t xml:space="preserve">Unattainable negative margins.</w:t>
      </w:r>
    </w:p>
    <w:p w:rsidR="00000000" w:rsidDel="00000000" w:rsidP="00000000" w:rsidRDefault="00000000" w:rsidRPr="00000000" w14:paraId="000001FD">
      <w:pPr>
        <w:numPr>
          <w:ilvl w:val="1"/>
          <w:numId w:val="12"/>
        </w:numPr>
        <w:spacing w:after="0" w:afterAutospacing="0" w:before="0" w:beforeAutospacing="0" w:lineRule="auto"/>
        <w:ind w:left="1440" w:hanging="360"/>
      </w:pPr>
      <w:r w:rsidDel="00000000" w:rsidR="00000000" w:rsidRPr="00000000">
        <w:rPr>
          <w:rtl w:val="0"/>
        </w:rPr>
        <w:t xml:space="preserve">Large tumor size relative to small breast size.</w:t>
      </w:r>
    </w:p>
    <w:p w:rsidR="00000000" w:rsidDel="00000000" w:rsidP="00000000" w:rsidRDefault="00000000" w:rsidRPr="00000000" w14:paraId="000001FE">
      <w:pPr>
        <w:numPr>
          <w:ilvl w:val="1"/>
          <w:numId w:val="12"/>
        </w:numPr>
        <w:spacing w:before="0" w:beforeAutospacing="0" w:lineRule="auto"/>
        <w:ind w:left="1440" w:hanging="360"/>
      </w:pPr>
      <w:r w:rsidDel="00000000" w:rsidR="00000000" w:rsidRPr="00000000">
        <w:rPr>
          <w:rtl w:val="0"/>
        </w:rPr>
        <w:t xml:space="preserve">DCIS is associated with BRCA mutations (patients may elect for b/l MRM).</w:t>
      </w:r>
    </w:p>
    <w:p w:rsidR="00000000" w:rsidDel="00000000" w:rsidP="00000000" w:rsidRDefault="00000000" w:rsidRPr="00000000" w14:paraId="000001FF">
      <w:pPr>
        <w:numPr>
          <w:ilvl w:val="0"/>
          <w:numId w:val="12"/>
        </w:numPr>
      </w:pPr>
      <w:r w:rsidDel="00000000" w:rsidR="00000000" w:rsidRPr="00000000">
        <w:rPr>
          <w:b w:val="1"/>
          <w:rtl w:val="0"/>
        </w:rPr>
        <w:t xml:space="preserve">Contraindications to BCS</w:t>
      </w:r>
      <w:r w:rsidDel="00000000" w:rsidR="00000000" w:rsidRPr="00000000">
        <w:rPr>
          <w:rtl w:val="0"/>
        </w:rPr>
        <w:t xml:space="preserve">:</w:t>
      </w:r>
    </w:p>
    <w:p w:rsidR="00000000" w:rsidDel="00000000" w:rsidP="00000000" w:rsidRDefault="00000000" w:rsidRPr="00000000" w14:paraId="00000200">
      <w:pPr>
        <w:numPr>
          <w:ilvl w:val="1"/>
          <w:numId w:val="12"/>
        </w:numPr>
        <w:ind w:left="1440" w:hanging="360"/>
      </w:pPr>
      <w:r w:rsidDel="00000000" w:rsidR="00000000" w:rsidRPr="00000000">
        <w:rPr>
          <w:b w:val="1"/>
          <w:rtl w:val="0"/>
        </w:rPr>
        <w:t xml:space="preserve">Absolute</w:t>
      </w:r>
      <w:r w:rsidDel="00000000" w:rsidR="00000000" w:rsidRPr="00000000">
        <w:rPr>
          <w:rtl w:val="0"/>
        </w:rPr>
        <w:t xml:space="preserve">: Pregnancy (cannot do SLNB/radioactive dye), persistent SM+ (e..g. Multicentric or multifocal), diffuse microcalcifications, multicentric (now more of a relative contraindication and the subject of </w:t>
      </w:r>
      <w:r w:rsidDel="00000000" w:rsidR="00000000" w:rsidRPr="00000000">
        <w:rPr>
          <w:rtl w:val="0"/>
        </w:rPr>
        <w:t xml:space="preserve">Alliance Z11102</w:t>
      </w:r>
      <w:r w:rsidDel="00000000" w:rsidR="00000000" w:rsidRPr="00000000">
        <w:rPr>
          <w:rtl w:val="0"/>
        </w:rPr>
        <w:t xml:space="preserve"> [</w:t>
      </w:r>
      <w:hyperlink r:id="rId145">
        <w:r w:rsidDel="00000000" w:rsidR="00000000" w:rsidRPr="00000000">
          <w:rPr>
            <w:rtl w:val="0"/>
          </w:rPr>
          <w:t xml:space="preserve">NCT01556243</w:t>
        </w:r>
      </w:hyperlink>
      <w:r w:rsidDel="00000000" w:rsidR="00000000" w:rsidRPr="00000000">
        <w:rPr>
          <w:rtl w:val="0"/>
        </w:rPr>
        <w:t xml:space="preserve">]), homozygous for ATM mutation.</w:t>
      </w:r>
    </w:p>
    <w:p w:rsidR="00000000" w:rsidDel="00000000" w:rsidP="00000000" w:rsidRDefault="00000000" w:rsidRPr="00000000" w14:paraId="00000201">
      <w:pPr>
        <w:numPr>
          <w:ilvl w:val="1"/>
          <w:numId w:val="12"/>
        </w:numPr>
        <w:ind w:left="1440" w:hanging="360"/>
      </w:pPr>
      <w:r w:rsidDel="00000000" w:rsidR="00000000" w:rsidRPr="00000000">
        <w:rPr>
          <w:b w:val="1"/>
          <w:rtl w:val="0"/>
        </w:rPr>
        <w:t xml:space="preserve">Relative</w:t>
      </w:r>
      <w:r w:rsidDel="00000000" w:rsidR="00000000" w:rsidRPr="00000000">
        <w:rPr>
          <w:rtl w:val="0"/>
        </w:rPr>
        <w:t xml:space="preserve">: Prior RT, active scleroderma/lupus, T3+, focally SM+, genetic/suspected predisposition to breast cancer, large breast to tumor ratio, known genetic predisposition.</w:t>
      </w:r>
    </w:p>
    <w:p w:rsidR="00000000" w:rsidDel="00000000" w:rsidP="00000000" w:rsidRDefault="00000000" w:rsidRPr="00000000" w14:paraId="00000202">
      <w:pPr>
        <w:numPr>
          <w:ilvl w:val="1"/>
          <w:numId w:val="12"/>
        </w:numPr>
        <w:ind w:left="1440" w:hanging="360"/>
      </w:pPr>
      <w:r w:rsidDel="00000000" w:rsidR="00000000" w:rsidRPr="00000000">
        <w:rPr>
          <w:rtl w:val="0"/>
        </w:rPr>
        <w:t xml:space="preserve">Outcomes after BCT for BRCA1/2 are similar if pt gets BSO (higher recurrence with intact ovaries); no increased toxicity from RT; however, BRCA1/2 patients remain at higher risk of contralateral BrCa [</w:t>
      </w:r>
      <w:hyperlink r:id="rId146">
        <w:r w:rsidDel="00000000" w:rsidR="00000000" w:rsidRPr="00000000">
          <w:rPr>
            <w:rtl w:val="0"/>
          </w:rPr>
          <w:t xml:space="preserve">Pierce JCO '06]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3">
      <w:pPr>
        <w:numPr>
          <w:ilvl w:val="0"/>
          <w:numId w:val="20"/>
        </w:numPr>
      </w:pPr>
      <w:r w:rsidDel="00000000" w:rsidR="00000000" w:rsidRPr="00000000">
        <w:rPr>
          <w:b w:val="1"/>
          <w:rtl w:val="0"/>
        </w:rPr>
        <w:t xml:space="preserve">Types of Mastectomy</w:t>
      </w:r>
      <w:r w:rsidDel="00000000" w:rsidR="00000000" w:rsidRPr="00000000">
        <w:rPr>
          <w:rtl w:val="0"/>
        </w:rPr>
        <w:t xml:space="preserve">:</w:t>
      </w:r>
    </w:p>
    <w:p w:rsidR="00000000" w:rsidDel="00000000" w:rsidP="00000000" w:rsidRDefault="00000000" w:rsidRPr="00000000" w14:paraId="00000204">
      <w:pPr>
        <w:numPr>
          <w:ilvl w:val="1"/>
          <w:numId w:val="20"/>
        </w:numPr>
        <w:ind w:left="1440" w:hanging="360"/>
        <w:rPr>
          <w:b w:val="1"/>
        </w:rPr>
      </w:pPr>
      <w:r w:rsidDel="00000000" w:rsidR="00000000" w:rsidRPr="00000000">
        <w:rPr>
          <w:b w:val="1"/>
          <w:rtl w:val="0"/>
        </w:rPr>
        <w:t xml:space="preserve">Radical (Halsted Mastectomy): Pec minor/major + levels I-III.</w:t>
      </w:r>
    </w:p>
    <w:p w:rsidR="00000000" w:rsidDel="00000000" w:rsidP="00000000" w:rsidRDefault="00000000" w:rsidRPr="00000000" w14:paraId="00000205">
      <w:pPr>
        <w:numPr>
          <w:ilvl w:val="1"/>
          <w:numId w:val="20"/>
        </w:numPr>
        <w:ind w:left="1440" w:hanging="360"/>
        <w:rPr>
          <w:b w:val="1"/>
        </w:rPr>
      </w:pPr>
      <w:r w:rsidDel="00000000" w:rsidR="00000000" w:rsidRPr="00000000">
        <w:rPr>
          <w:b w:val="1"/>
          <w:rtl w:val="0"/>
        </w:rPr>
        <w:t xml:space="preserve">Modified Radical Mastectomy: Underlying fascia of pec major + levels I-II</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Spares pectoralis muscle.</w:t>
      </w:r>
    </w:p>
    <w:p w:rsidR="00000000" w:rsidDel="00000000" w:rsidP="00000000" w:rsidRDefault="00000000" w:rsidRPr="00000000" w14:paraId="00000206">
      <w:pPr>
        <w:numPr>
          <w:ilvl w:val="2"/>
          <w:numId w:val="20"/>
        </w:numPr>
        <w:ind w:left="2160" w:hanging="360"/>
      </w:pPr>
      <w:r w:rsidDel="00000000" w:rsidR="00000000" w:rsidRPr="00000000">
        <w:rPr>
          <w:rtl w:val="0"/>
        </w:rPr>
        <w:t xml:space="preserve">Complete removal of breast tissue = Tissue inferior to axillary v from lat dorsi to med border of pec minor.</w:t>
      </w:r>
    </w:p>
    <w:p w:rsidR="00000000" w:rsidDel="00000000" w:rsidP="00000000" w:rsidRDefault="00000000" w:rsidRPr="00000000" w14:paraId="00000207">
      <w:pPr>
        <w:numPr>
          <w:ilvl w:val="3"/>
          <w:numId w:val="20"/>
        </w:numPr>
        <w:ind w:left="2880" w:hanging="360"/>
      </w:pPr>
      <w:r w:rsidDel="00000000" w:rsidR="00000000" w:rsidRPr="00000000">
        <w:rPr>
          <w:rtl w:val="0"/>
        </w:rPr>
        <w:t xml:space="preserve">Removal of Breast from clavicle to rectus abdominis and sternal edge and lat dorsi. </w:t>
      </w:r>
    </w:p>
    <w:p w:rsidR="00000000" w:rsidDel="00000000" w:rsidP="00000000" w:rsidRDefault="00000000" w:rsidRPr="00000000" w14:paraId="00000208">
      <w:pPr>
        <w:numPr>
          <w:ilvl w:val="2"/>
          <w:numId w:val="20"/>
        </w:numPr>
        <w:ind w:left="2160" w:hanging="360"/>
      </w:pPr>
      <w:r w:rsidDel="00000000" w:rsidR="00000000" w:rsidRPr="00000000">
        <w:rPr>
          <w:rtl w:val="0"/>
        </w:rPr>
        <w:t xml:space="preserve">Pec Minor and </w:t>
      </w:r>
      <w:r w:rsidDel="00000000" w:rsidR="00000000" w:rsidRPr="00000000">
        <w:rPr>
          <w:rtl w:val="0"/>
        </w:rPr>
        <w:t xml:space="preserve">Pe</w:t>
      </w:r>
      <w:r w:rsidDel="00000000" w:rsidR="00000000" w:rsidRPr="00000000">
        <w:rPr>
          <w:rtl w:val="0"/>
        </w:rPr>
        <w:t xml:space="preserve">c Major are preserved (sometimes pec minor can be removed).</w:t>
      </w:r>
      <w:r w:rsidDel="00000000" w:rsidR="00000000" w:rsidRPr="00000000">
        <w:rPr>
          <w:rtl w:val="0"/>
        </w:rPr>
      </w:r>
    </w:p>
    <w:p w:rsidR="00000000" w:rsidDel="00000000" w:rsidP="00000000" w:rsidRDefault="00000000" w:rsidRPr="00000000" w14:paraId="00000209">
      <w:pPr>
        <w:numPr>
          <w:ilvl w:val="2"/>
          <w:numId w:val="20"/>
        </w:numPr>
        <w:ind w:left="2160" w:hanging="360"/>
      </w:pPr>
      <w:r w:rsidDel="00000000" w:rsidR="00000000" w:rsidRPr="00000000">
        <w:rPr>
          <w:rFonts w:ascii="Cardo" w:cs="Cardo" w:eastAsia="Cardo" w:hAnsi="Cardo"/>
          <w:rtl w:val="0"/>
        </w:rPr>
        <w:t xml:space="preserve">Intercostobrachial nerve is sacrificed→ numbness in the medial arm.</w:t>
      </w:r>
    </w:p>
    <w:p w:rsidR="00000000" w:rsidDel="00000000" w:rsidP="00000000" w:rsidRDefault="00000000" w:rsidRPr="00000000" w14:paraId="0000020A">
      <w:pPr>
        <w:numPr>
          <w:ilvl w:val="1"/>
          <w:numId w:val="20"/>
        </w:numPr>
        <w:ind w:left="1440" w:hanging="360"/>
      </w:pPr>
      <w:r w:rsidDel="00000000" w:rsidR="00000000" w:rsidRPr="00000000">
        <w:rPr>
          <w:b w:val="1"/>
          <w:rtl w:val="0"/>
        </w:rPr>
        <w:t xml:space="preserve">Total (Simple) Mastectomy: Only used for ppx or DCIS</w:t>
      </w:r>
      <w:r w:rsidDel="00000000" w:rsidR="00000000" w:rsidRPr="00000000">
        <w:rPr>
          <w:rtl w:val="0"/>
        </w:rPr>
        <w:t xml:space="preserve">. </w:t>
      </w:r>
      <w:r w:rsidDel="00000000" w:rsidR="00000000" w:rsidRPr="00000000">
        <w:rPr>
          <w:i w:val="1"/>
          <w:rtl w:val="0"/>
        </w:rPr>
        <w:t xml:space="preserve">No ALND.</w:t>
      </w:r>
    </w:p>
    <w:p w:rsidR="00000000" w:rsidDel="00000000" w:rsidP="00000000" w:rsidRDefault="00000000" w:rsidRPr="00000000" w14:paraId="0000020B">
      <w:pPr>
        <w:numPr>
          <w:ilvl w:val="1"/>
          <w:numId w:val="20"/>
        </w:numPr>
        <w:ind w:left="1440" w:hanging="360"/>
      </w:pPr>
      <w:r w:rsidDel="00000000" w:rsidR="00000000" w:rsidRPr="00000000">
        <w:rPr>
          <w:b w:val="1"/>
          <w:rtl w:val="0"/>
        </w:rPr>
        <w:t xml:space="preserve">Skin sparing Mastectomy</w:t>
      </w:r>
      <w:r w:rsidDel="00000000" w:rsidR="00000000" w:rsidRPr="00000000">
        <w:rPr>
          <w:rtl w:val="0"/>
        </w:rPr>
        <w:t xml:space="preserve">: Majority of skin left for reconstruction.</w:t>
      </w:r>
    </w:p>
    <w:p w:rsidR="00000000" w:rsidDel="00000000" w:rsidP="00000000" w:rsidRDefault="00000000" w:rsidRPr="00000000" w14:paraId="0000020C">
      <w:pPr>
        <w:numPr>
          <w:ilvl w:val="1"/>
          <w:numId w:val="20"/>
        </w:numPr>
        <w:ind w:left="1440" w:hanging="360"/>
      </w:pPr>
      <w:r w:rsidDel="00000000" w:rsidR="00000000" w:rsidRPr="00000000">
        <w:rPr>
          <w:b w:val="1"/>
          <w:rtl w:val="0"/>
        </w:rPr>
        <w:t xml:space="preserve">Nipple sparing Mastectomy</w:t>
      </w:r>
      <w:r w:rsidDel="00000000" w:rsidR="00000000" w:rsidRPr="00000000">
        <w:rPr>
          <w:rtl w:val="0"/>
        </w:rPr>
        <w:t xml:space="preserve">:</w:t>
      </w:r>
    </w:p>
    <w:p w:rsidR="00000000" w:rsidDel="00000000" w:rsidP="00000000" w:rsidRDefault="00000000" w:rsidRPr="00000000" w14:paraId="0000020D">
      <w:pPr>
        <w:numPr>
          <w:ilvl w:val="2"/>
          <w:numId w:val="20"/>
        </w:numPr>
        <w:ind w:left="2160" w:hanging="360"/>
      </w:pPr>
      <w:r w:rsidDel="00000000" w:rsidR="00000000" w:rsidRPr="00000000">
        <w:rPr>
          <w:rtl w:val="0"/>
        </w:rPr>
        <w:t xml:space="preserve">Can spare the nipple if DCIS &gt;2 cm from the nipple; early stage biologically favorable.</w:t>
      </w:r>
    </w:p>
    <w:p w:rsidR="00000000" w:rsidDel="00000000" w:rsidP="00000000" w:rsidRDefault="00000000" w:rsidRPr="00000000" w14:paraId="0000020E">
      <w:pPr>
        <w:numPr>
          <w:ilvl w:val="2"/>
          <w:numId w:val="20"/>
        </w:numPr>
        <w:ind w:left="2160" w:hanging="360"/>
      </w:pPr>
      <w:r w:rsidDel="00000000" w:rsidR="00000000" w:rsidRPr="00000000">
        <w:rPr>
          <w:rtl w:val="0"/>
        </w:rPr>
        <w:t xml:space="preserve">Oncoplastic volume displacement aka mastopexy to fill the void.</w:t>
      </w:r>
    </w:p>
    <w:p w:rsidR="00000000" w:rsidDel="00000000" w:rsidP="00000000" w:rsidRDefault="00000000" w:rsidRPr="00000000" w14:paraId="0000020F">
      <w:pPr>
        <w:numPr>
          <w:ilvl w:val="1"/>
          <w:numId w:val="20"/>
        </w:numPr>
        <w:ind w:left="1440" w:hanging="360"/>
      </w:pPr>
      <w:r w:rsidDel="00000000" w:rsidR="00000000" w:rsidRPr="00000000">
        <w:rPr>
          <w:b w:val="1"/>
          <w:rtl w:val="0"/>
        </w:rPr>
        <w:t xml:space="preserve">Quadrantectomy</w:t>
      </w:r>
      <w:r w:rsidDel="00000000" w:rsidR="00000000" w:rsidRPr="00000000">
        <w:rPr>
          <w:rtl w:val="0"/>
        </w:rPr>
        <w:t xml:space="preserve">: Tumor + 1.5-2 cm with overlying skin and deep muscle fascia.</w:t>
      </w:r>
    </w:p>
    <w:p w:rsidR="00000000" w:rsidDel="00000000" w:rsidP="00000000" w:rsidRDefault="00000000" w:rsidRPr="00000000" w14:paraId="00000210">
      <w:pPr>
        <w:ind w:left="0" w:firstLine="0"/>
        <w:rPr/>
      </w:pPr>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lo7ae5d744xf" w:id="21"/>
          <w:bookmarkEnd w:id="21"/>
          <w:p w:rsidR="00000000" w:rsidDel="00000000" w:rsidP="00000000" w:rsidRDefault="00000000" w:rsidRPr="00000000" w14:paraId="00000211">
            <w:pPr>
              <w:ind w:left="0" w:firstLine="0"/>
              <w:rPr/>
            </w:pPr>
            <w:r w:rsidDel="00000000" w:rsidR="00000000" w:rsidRPr="00000000">
              <w:rPr>
                <w:b w:val="1"/>
                <w:rtl w:val="0"/>
              </w:rPr>
              <w:t xml:space="preserve">Bernard Fisher: 1918-2019</w:t>
            </w:r>
            <w:r w:rsidDel="00000000" w:rsidR="00000000" w:rsidRPr="00000000">
              <w:rPr>
                <w:rtl w:val="0"/>
              </w:rPr>
              <w:t xml:space="preserve"> [</w:t>
            </w:r>
            <w:hyperlink r:id="rId147">
              <w:r w:rsidDel="00000000" w:rsidR="00000000" w:rsidRPr="00000000">
                <w:rPr>
                  <w:rtl w:val="0"/>
                </w:rPr>
                <w:t xml:space="preserve">Wolmark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t xml:space="preserve">See [</w:t>
            </w:r>
            <w:hyperlink w:anchor="_tnkj36sl1zgt">
              <w:r w:rsidDel="00000000" w:rsidR="00000000" w:rsidRPr="00000000">
                <w:rPr>
                  <w:rtl w:val="0"/>
                </w:rPr>
                <w:t xml:space="preserve">NSABP Studies: An Overview</w:t>
              </w:r>
            </w:hyperlink>
            <w:r w:rsidDel="00000000" w:rsidR="00000000" w:rsidRPr="00000000">
              <w:rPr>
                <w:rtl w:val="0"/>
              </w:rPr>
              <w:t xml:space="preserve">]. What follows is a hopeless simplification of this article. Every oncologist should read it.</w:t>
            </w:r>
          </w:p>
          <w:p w:rsidR="00000000" w:rsidDel="00000000" w:rsidP="00000000" w:rsidRDefault="00000000" w:rsidRPr="00000000" w14:paraId="00000213">
            <w:pPr>
              <w:ind w:left="0" w:firstLine="0"/>
              <w:rPr/>
            </w:pPr>
            <w:r w:rsidDel="00000000" w:rsidR="00000000" w:rsidRPr="00000000">
              <w:rPr>
                <w:rtl w:val="0"/>
              </w:rPr>
              <w:t xml:space="preserve">"A Turtle only makes progress when its head is exposed" "In God we trust; all others must have data".</w:t>
            </w:r>
          </w:p>
          <w:p w:rsidR="00000000" w:rsidDel="00000000" w:rsidP="00000000" w:rsidRDefault="00000000" w:rsidRPr="00000000" w14:paraId="00000214">
            <w:pPr>
              <w:numPr>
                <w:ilvl w:val="0"/>
                <w:numId w:val="111"/>
              </w:numPr>
              <w:jc w:val="left"/>
              <w:rPr>
                <w:u w:val="none"/>
              </w:rPr>
            </w:pPr>
            <w:r w:rsidDel="00000000" w:rsidR="00000000" w:rsidRPr="00000000">
              <w:rPr>
                <w:rtl w:val="0"/>
              </w:rPr>
              <w:t xml:space="preserve">"[</w:t>
            </w:r>
            <w:hyperlink w:anchor="kix.9bb8jhs9nn6g">
              <w:r w:rsidDel="00000000" w:rsidR="00000000" w:rsidRPr="00000000">
                <w:rPr>
                  <w:rtl w:val="0"/>
                </w:rPr>
                <w:t xml:space="preserve">NSABP B-04</w:t>
              </w:r>
            </w:hyperlink>
            <w:r w:rsidDel="00000000" w:rsidR="00000000" w:rsidRPr="00000000">
              <w:rPr>
                <w:rtl w:val="0"/>
              </w:rPr>
              <w:t xml:space="preserve">] had an enormous influence on how surgeons and clinicians perceived the behavior of breast cancer; it convinced them, once and for all, that nuances in locoregional therapy were unlikely to have a substantial influence on ultimate survival and that patients succumbed to the disease not because of inattention to operative detail but rather because micrometastases were present at the time of the initial operation. This provided the biologic rationale for the evolution of clinical trials that evaluated not only additional reduction in the extent of locoregional therapy, but also, more importantly, the use of adjuvant systemic therapy. The retreat from radical mastectomy and the ascent of systemic therapy are inextricably intertwined."</w:t>
            </w:r>
          </w:p>
          <w:p w:rsidR="00000000" w:rsidDel="00000000" w:rsidP="00000000" w:rsidRDefault="00000000" w:rsidRPr="00000000" w14:paraId="00000215">
            <w:pPr>
              <w:numPr>
                <w:ilvl w:val="0"/>
                <w:numId w:val="111"/>
              </w:numPr>
              <w:jc w:val="left"/>
              <w:rPr>
                <w:u w:val="none"/>
              </w:rPr>
            </w:pPr>
            <w:r w:rsidDel="00000000" w:rsidR="00000000" w:rsidRPr="00000000">
              <w:rPr>
                <w:rtl w:val="0"/>
              </w:rPr>
              <w:t xml:space="preserve">"NSABP B-04 proved to be the elusive Rosetta Stone that ushered in a Periclean age of clinical trials. The findings enabled the development of ensuing clinical trials showing that breast-preserving operations ([</w:t>
            </w:r>
            <w:hyperlink w:anchor="kix.tg7utp7t9uui">
              <w:r w:rsidDel="00000000" w:rsidR="00000000" w:rsidRPr="00000000">
                <w:rPr>
                  <w:rtl w:val="0"/>
                </w:rPr>
                <w:t xml:space="preserve">NSABP B-06</w:t>
              </w:r>
            </w:hyperlink>
            <w:r w:rsidDel="00000000" w:rsidR="00000000" w:rsidRPr="00000000">
              <w:rPr>
                <w:rtl w:val="0"/>
              </w:rPr>
              <w:t xml:space="preserve">]; reported 1985) were the equivalent of the MRM and the first demonstration that adjuvant chemo could prolong DFS (NSABP B-05; reported 1975). Subsequent clinical trials, namely B-09 (reported 1981) and [</w:t>
            </w:r>
            <w:hyperlink w:anchor="g4n91v3njt90">
              <w:r w:rsidDel="00000000" w:rsidR="00000000" w:rsidRPr="00000000">
                <w:rPr>
                  <w:rtl w:val="0"/>
                </w:rPr>
                <w:t xml:space="preserve">B-14</w:t>
              </w:r>
            </w:hyperlink>
            <w:r w:rsidDel="00000000" w:rsidR="00000000" w:rsidRPr="00000000">
              <w:rPr>
                <w:rtl w:val="0"/>
              </w:rPr>
              <w:t xml:space="preserve">] (reported 1989), established that the use of tamoxifen in patients whose tumors contained estrogen receptors was salutary in both node-positive and node-negative breast cancer."</w:t>
            </w:r>
          </w:p>
          <w:p w:rsidR="00000000" w:rsidDel="00000000" w:rsidP="00000000" w:rsidRDefault="00000000" w:rsidRPr="00000000" w14:paraId="00000216">
            <w:pPr>
              <w:numPr>
                <w:ilvl w:val="0"/>
                <w:numId w:val="111"/>
              </w:numPr>
              <w:jc w:val="left"/>
              <w:rPr>
                <w:u w:val="none"/>
              </w:rPr>
            </w:pPr>
            <w:r w:rsidDel="00000000" w:rsidR="00000000" w:rsidRPr="00000000">
              <w:rPr>
                <w:rtl w:val="0"/>
              </w:rPr>
              <w:t xml:space="preserve">"In 1988, the assault on the radical mastectomy continued with the initiation of the first clinical trial to evaluate the worth of preoperative chemotherapy in stage I and II breast cancer [</w:t>
            </w:r>
            <w:hyperlink w:anchor="85wk28tstops">
              <w:r w:rsidDel="00000000" w:rsidR="00000000" w:rsidRPr="00000000">
                <w:rPr>
                  <w:rtl w:val="0"/>
                </w:rPr>
                <w:t xml:space="preserve">NSABP B-18</w:t>
              </w:r>
            </w:hyperlink>
            <w:r w:rsidDel="00000000" w:rsidR="00000000" w:rsidRPr="00000000">
              <w:rPr>
                <w:rtl w:val="0"/>
              </w:rPr>
              <w:t xml:space="preserve">]. The implementation of preoperative chemotherapy was a direct confrontation to the primacy of operative intervention"</w:t>
            </w:r>
          </w:p>
          <w:p w:rsidR="00000000" w:rsidDel="00000000" w:rsidP="00000000" w:rsidRDefault="00000000" w:rsidRPr="00000000" w14:paraId="00000217">
            <w:pPr>
              <w:numPr>
                <w:ilvl w:val="0"/>
                <w:numId w:val="111"/>
              </w:numPr>
              <w:jc w:val="left"/>
              <w:rPr>
                <w:u w:val="none"/>
              </w:rPr>
            </w:pPr>
            <w:r w:rsidDel="00000000" w:rsidR="00000000" w:rsidRPr="00000000">
              <w:rPr>
                <w:rtl w:val="0"/>
              </w:rPr>
              <w:t xml:space="preserve">"In 1992, an ambitious initiative was launched to determine whether tamoxifen could prevent the subsequent occurrence of breast cancer in women who were considered at high risk of developing the disease. [</w:t>
            </w:r>
            <w:hyperlink w:anchor="kix.7wz4fwxlh1su">
              <w:r w:rsidDel="00000000" w:rsidR="00000000" w:rsidRPr="00000000">
                <w:rPr>
                  <w:rtl w:val="0"/>
                </w:rPr>
                <w:t xml:space="preserve">NSABP P-01</w:t>
              </w:r>
            </w:hyperlink>
            <w:r w:rsidDel="00000000" w:rsidR="00000000" w:rsidRPr="00000000">
              <w:rPr>
                <w:rtl w:val="0"/>
              </w:rPr>
              <w:t xml:space="preserve">] randomly assigned 13,388 women without breast cancer to tamoxifen or to placebo. The results of this trial, first reported in 1997,10 confirmed that tamoxifen could reduce the subsequent incidence of invasive breast cancer by approximately 50%. Bernard Fisher considered the trials demonstrating the benefit of tamoxifen in the preventive and therapeutic adjuvant settings to be the cornerstones of his legacy."</w:t>
            </w:r>
            <w:r w:rsidDel="00000000" w:rsidR="00000000" w:rsidRPr="00000000">
              <w:rPr>
                <w:rtl w:val="0"/>
              </w:rPr>
            </w:r>
          </w:p>
        </w:tc>
      </w:tr>
    </w:tbl>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0"/>
        <w:rPr/>
      </w:pPr>
      <w:hyperlink w:anchor="_wzcwogmnm3l7">
        <w:r w:rsidDel="00000000" w:rsidR="00000000" w:rsidRPr="00000000">
          <w:rPr>
            <w:b w:val="1"/>
            <w:rtl w:val="0"/>
          </w:rPr>
          <w:t xml:space="preserve">Why are Mastectomies no longer needed?</w:t>
        </w:r>
      </w:hyperlink>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t xml:space="preserve">See </w:t>
      </w:r>
      <w:r w:rsidDel="00000000" w:rsidR="00000000" w:rsidRPr="00000000">
        <w:rPr>
          <w:rtl w:val="0"/>
        </w:rPr>
        <w:t xml:space="preserve">[</w:t>
      </w:r>
      <w:hyperlink w:anchor="_tnkj36sl1zgt">
        <w:r w:rsidDel="00000000" w:rsidR="00000000" w:rsidRPr="00000000">
          <w:rPr>
            <w:rtl w:val="0"/>
          </w:rPr>
          <w:t xml:space="preserve">NSABP Studies: An Overview</w:t>
        </w:r>
      </w:hyperlink>
      <w:r w:rsidDel="00000000" w:rsidR="00000000" w:rsidRPr="00000000">
        <w:rPr>
          <w:rtl w:val="0"/>
        </w:rPr>
        <w:t xml:space="preserve">] and the Summary Box on Bernard Fisher above.</w:t>
      </w:r>
      <w:r w:rsidDel="00000000" w:rsidR="00000000" w:rsidRPr="00000000">
        <w:rPr>
          <w:rtl w:val="0"/>
        </w:rPr>
      </w:r>
    </w:p>
    <w:p w:rsidR="00000000" w:rsidDel="00000000" w:rsidP="00000000" w:rsidRDefault="00000000" w:rsidRPr="00000000" w14:paraId="0000021B">
      <w:pPr>
        <w:numPr>
          <w:ilvl w:val="0"/>
          <w:numId w:val="20"/>
        </w:numPr>
      </w:pPr>
      <w:r w:rsidDel="00000000" w:rsidR="00000000" w:rsidRPr="00000000">
        <w:rPr>
          <w:rtl w:val="0"/>
        </w:rPr>
        <w:t xml:space="preserve">BCS has equivalent OS, CSS and DM as compared to MRM [</w:t>
      </w:r>
      <w:hyperlink w:anchor="kix.tg7utp7t9uui">
        <w:r w:rsidDel="00000000" w:rsidR="00000000" w:rsidRPr="00000000">
          <w:rPr>
            <w:rtl w:val="0"/>
          </w:rPr>
          <w:t xml:space="preserve">NSABP B-06</w:t>
        </w:r>
      </w:hyperlink>
      <w:r w:rsidDel="00000000" w:rsidR="00000000" w:rsidRPr="00000000">
        <w:rPr>
          <w:rtl w:val="0"/>
        </w:rPr>
        <w:t xml:space="preserve">].</w:t>
      </w:r>
    </w:p>
    <w:p w:rsidR="00000000" w:rsidDel="00000000" w:rsidP="00000000" w:rsidRDefault="00000000" w:rsidRPr="00000000" w14:paraId="0000021C">
      <w:pPr>
        <w:numPr>
          <w:ilvl w:val="0"/>
          <w:numId w:val="20"/>
        </w:numPr>
      </w:pPr>
      <w:r w:rsidDel="00000000" w:rsidR="00000000" w:rsidRPr="00000000">
        <w:rPr>
          <w:rtl w:val="0"/>
        </w:rPr>
        <w:t xml:space="preserve">Results of prospective RCTs comparing reduced extent of surgery: </w:t>
      </w:r>
    </w:p>
    <w:p w:rsidR="00000000" w:rsidDel="00000000" w:rsidP="00000000" w:rsidRDefault="00000000" w:rsidRPr="00000000" w14:paraId="0000021D">
      <w:pPr>
        <w:numPr>
          <w:ilvl w:val="1"/>
          <w:numId w:val="20"/>
        </w:numPr>
        <w:ind w:left="1440" w:hanging="360"/>
      </w:pPr>
      <w:r w:rsidDel="00000000" w:rsidR="00000000" w:rsidRPr="00000000">
        <w:rPr>
          <w:rtl w:val="0"/>
        </w:rPr>
        <w:t xml:space="preserve">Three trials with equivalent LRC when BCT compared to MRM. </w:t>
      </w:r>
    </w:p>
    <w:p w:rsidR="00000000" w:rsidDel="00000000" w:rsidP="00000000" w:rsidRDefault="00000000" w:rsidRPr="00000000" w14:paraId="0000021E">
      <w:pPr>
        <w:numPr>
          <w:ilvl w:val="1"/>
          <w:numId w:val="20"/>
        </w:numPr>
        <w:spacing w:after="0" w:afterAutospacing="0"/>
        <w:ind w:left="1440" w:hanging="360"/>
      </w:pPr>
      <w:r w:rsidDel="00000000" w:rsidR="00000000" w:rsidRPr="00000000">
        <w:rPr>
          <w:rtl w:val="0"/>
        </w:rPr>
        <w:t xml:space="preserve">There was equivalent CBC and second non-breast malignancies.</w:t>
      </w:r>
    </w:p>
    <w:p w:rsidR="00000000" w:rsidDel="00000000" w:rsidP="00000000" w:rsidRDefault="00000000" w:rsidRPr="00000000" w14:paraId="0000021F">
      <w:pPr>
        <w:numPr>
          <w:ilvl w:val="1"/>
          <w:numId w:val="20"/>
        </w:numPr>
        <w:spacing w:after="0" w:afterAutospacing="0" w:before="0" w:beforeAutospacing="0" w:lineRule="auto"/>
        <w:ind w:left="1440" w:hanging="360"/>
      </w:pPr>
      <w:r w:rsidDel="00000000" w:rsidR="00000000" w:rsidRPr="00000000">
        <w:rPr>
          <w:rtl w:val="0"/>
        </w:rPr>
        <w:t xml:space="preserve">There is no modern study comparing MRM to BCS, and we will never have one.</w:t>
      </w:r>
    </w:p>
    <w:p w:rsidR="00000000" w:rsidDel="00000000" w:rsidP="00000000" w:rsidRDefault="00000000" w:rsidRPr="00000000" w14:paraId="00000220">
      <w:pPr>
        <w:numPr>
          <w:ilvl w:val="0"/>
          <w:numId w:val="20"/>
        </w:numPr>
        <w:spacing w:before="0" w:beforeAutospacing="0" w:lineRule="auto"/>
        <w:rPr>
          <w:u w:val="none"/>
        </w:rPr>
      </w:pPr>
      <w:r w:rsidDel="00000000" w:rsidR="00000000" w:rsidRPr="00000000">
        <w:rPr>
          <w:rtl w:val="0"/>
        </w:rPr>
        <w:t xml:space="preserve">Both Milan I and EORTC 10801 demonstrate increased local failure with reduced extent of surgery.</w:t>
      </w:r>
      <w:r w:rsidDel="00000000" w:rsidR="00000000" w:rsidRPr="00000000">
        <w:rPr>
          <w:rtl w:val="0"/>
        </w:rPr>
      </w:r>
    </w:p>
    <w:bookmarkStart w:colFirst="0" w:colLast="0" w:name="kix.9bb8jhs9nn6g" w:id="22"/>
    <w:bookmarkEnd w:id="22"/>
    <w:p w:rsidR="00000000" w:rsidDel="00000000" w:rsidP="00000000" w:rsidRDefault="00000000" w:rsidRPr="00000000" w14:paraId="00000221">
      <w:pPr>
        <w:numPr>
          <w:ilvl w:val="0"/>
          <w:numId w:val="20"/>
        </w:numPr>
      </w:pPr>
      <w:r w:rsidDel="00000000" w:rsidR="00000000" w:rsidRPr="00000000">
        <w:rPr>
          <w:b w:val="1"/>
          <w:rtl w:val="0"/>
        </w:rPr>
        <w:t xml:space="preserve">NSABP B-04 </w:t>
      </w:r>
      <w:r w:rsidDel="00000000" w:rsidR="00000000" w:rsidRPr="00000000">
        <w:rPr>
          <w:rtl w:val="0"/>
        </w:rPr>
        <w:t xml:space="preserve">(</w:t>
      </w:r>
      <w:r w:rsidDel="00000000" w:rsidR="00000000" w:rsidRPr="00000000">
        <w:rPr>
          <w:b w:val="1"/>
          <w:rtl w:val="0"/>
        </w:rPr>
        <w:t xml:space="preserve">25y</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hyperlink r:id="rId148">
        <w:r w:rsidDel="00000000" w:rsidR="00000000" w:rsidRPr="00000000">
          <w:rPr>
            <w:rtl w:val="0"/>
          </w:rPr>
          <w:t xml:space="preserve">Flowchart</w:t>
        </w:r>
      </w:hyperlink>
      <w:r w:rsidDel="00000000" w:rsidR="00000000" w:rsidRPr="00000000">
        <w:rPr>
          <w:rtl w:val="0"/>
        </w:rPr>
        <w:t xml:space="preserve">, </w:t>
      </w:r>
      <w:hyperlink r:id="rId149">
        <w:r w:rsidDel="00000000" w:rsidR="00000000" w:rsidRPr="00000000">
          <w:rPr>
            <w:rtl w:val="0"/>
          </w:rPr>
          <w:t xml:space="preserve">Fisher Cancer '77</w:t>
        </w:r>
      </w:hyperlink>
      <w:r w:rsidDel="00000000" w:rsidR="00000000" w:rsidRPr="00000000">
        <w:rPr>
          <w:rtl w:val="0"/>
        </w:rPr>
        <w:t xml:space="preserve">, </w:t>
      </w:r>
      <w:hyperlink r:id="rId150">
        <w:r w:rsidDel="00000000" w:rsidR="00000000" w:rsidRPr="00000000">
          <w:rPr>
            <w:rtl w:val="0"/>
          </w:rPr>
          <w:t xml:space="preserve">NEJM '02]</w:t>
        </w:r>
      </w:hyperlink>
      <w:r w:rsidDel="00000000" w:rsidR="00000000" w:rsidRPr="00000000">
        <w:rPr>
          <w:rtl w:val="0"/>
        </w:rPr>
        <w:t xml:space="preserve">: cN0. </w:t>
      </w:r>
      <w:r w:rsidDel="00000000" w:rsidR="00000000" w:rsidRPr="00000000">
        <w:rPr>
          <w:b w:val="1"/>
          <w:rtl w:val="0"/>
        </w:rPr>
        <w:t xml:space="preserve">RM vs. TM ± regional PORT</w:t>
      </w:r>
      <w:r w:rsidDel="00000000" w:rsidR="00000000" w:rsidRPr="00000000">
        <w:rPr>
          <w:rtl w:val="0"/>
        </w:rPr>
        <w:t xml:space="preserve"> if cN0, mandated if cN+.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 </w:t>
      </w:r>
    </w:p>
    <w:p w:rsidR="00000000" w:rsidDel="00000000" w:rsidP="00000000" w:rsidRDefault="00000000" w:rsidRPr="00000000" w14:paraId="00000222">
      <w:pPr>
        <w:ind w:firstLine="720"/>
        <w:rPr>
          <w:i w:val="1"/>
        </w:rPr>
      </w:pPr>
      <w:r w:rsidDel="00000000" w:rsidR="00000000" w:rsidRPr="00000000">
        <w:rPr>
          <w:rtl w:val="0"/>
        </w:rPr>
        <w:t xml:space="preserve">Caveat: No systemic therapy given in B-04. </w:t>
      </w:r>
      <w:r w:rsidDel="00000000" w:rsidR="00000000" w:rsidRPr="00000000">
        <w:rPr>
          <w:rtl w:val="0"/>
        </w:rPr>
      </w:r>
    </w:p>
    <w:p w:rsidR="00000000" w:rsidDel="00000000" w:rsidP="00000000" w:rsidRDefault="00000000" w:rsidRPr="00000000" w14:paraId="00000223">
      <w:pPr>
        <w:ind w:firstLine="720"/>
        <w:rPr/>
      </w:pPr>
      <w:r w:rsidDel="00000000" w:rsidR="00000000" w:rsidRPr="00000000">
        <w:rPr>
          <w:rtl w:val="0"/>
        </w:rPr>
        <w:t xml:space="preserve">TM + PMRT is just as effective as the Halsted. Paved way for BCS.</w:t>
        <w:br w:type="textWrapping"/>
        <w:t xml:space="preserve">Of women cN0 axilla without nodal dissection or PORT,</w:t>
      </w:r>
      <w:r w:rsidDel="00000000" w:rsidR="00000000" w:rsidRPr="00000000">
        <w:rPr>
          <w:b w:val="1"/>
          <w:rtl w:val="0"/>
        </w:rPr>
        <w:t xml:space="preserve"> </w:t>
      </w:r>
      <w:r w:rsidDel="00000000" w:rsidR="00000000" w:rsidRPr="00000000">
        <w:rPr>
          <w:rtl w:val="0"/>
        </w:rPr>
        <w:t xml:space="preserve">20% eventually developed a clinically positive axilla.</w:t>
      </w:r>
    </w:p>
    <w:p w:rsidR="00000000" w:rsidDel="00000000" w:rsidP="00000000" w:rsidRDefault="00000000" w:rsidRPr="00000000" w14:paraId="00000224">
      <w:pPr>
        <w:numPr>
          <w:ilvl w:val="1"/>
          <w:numId w:val="20"/>
        </w:numPr>
        <w:ind w:left="1440" w:hanging="360"/>
        <w:rPr/>
      </w:pPr>
      <w:r w:rsidDel="00000000" w:rsidR="00000000" w:rsidRPr="00000000">
        <w:rPr>
          <w:rtl w:val="0"/>
        </w:rPr>
        <w:t xml:space="preserve">1079 pts. Women cN0 who had TM alone (no ALND) with subsequent axillary nodes allowed to have ALND. </w:t>
      </w:r>
    </w:p>
    <w:p w:rsidR="00000000" w:rsidDel="00000000" w:rsidP="00000000" w:rsidRDefault="00000000" w:rsidRPr="00000000" w14:paraId="00000225">
      <w:pPr>
        <w:numPr>
          <w:ilvl w:val="2"/>
          <w:numId w:val="20"/>
        </w:numPr>
        <w:ind w:left="2160" w:hanging="360"/>
        <w:rPr/>
      </w:pPr>
      <w:r w:rsidDel="00000000" w:rsidR="00000000" w:rsidRPr="00000000">
        <w:rPr>
          <w:rtl w:val="0"/>
        </w:rPr>
        <w:t xml:space="preserve">RT: If regional PORT is given (cN+, cN0 if randomized), then PAB fields were used as it is an older trial. </w:t>
      </w:r>
    </w:p>
    <w:p w:rsidR="00000000" w:rsidDel="00000000" w:rsidP="00000000" w:rsidRDefault="00000000" w:rsidRPr="00000000" w14:paraId="00000226">
      <w:pPr>
        <w:numPr>
          <w:ilvl w:val="2"/>
          <w:numId w:val="20"/>
        </w:numPr>
        <w:ind w:left="2160" w:hanging="360"/>
        <w:rPr/>
      </w:pPr>
      <w:r w:rsidDel="00000000" w:rsidR="00000000" w:rsidRPr="00000000">
        <w:rPr>
          <w:b w:val="1"/>
          <w:rtl w:val="0"/>
        </w:rPr>
        <w:t xml:space="preserve">cN+</w:t>
      </w:r>
      <w:r w:rsidDel="00000000" w:rsidR="00000000" w:rsidRPr="00000000">
        <w:rPr>
          <w:rtl w:val="0"/>
        </w:rPr>
        <w:t xml:space="preserve"> (</w:t>
      </w:r>
      <w:r w:rsidDel="00000000" w:rsidR="00000000" w:rsidRPr="00000000">
        <w:rPr>
          <w:b w:val="1"/>
          <w:rtl w:val="0"/>
        </w:rPr>
        <w:t xml:space="preserve">2 arm</w:t>
      </w:r>
      <w:r w:rsidDel="00000000" w:rsidR="00000000" w:rsidRPr="00000000">
        <w:rPr>
          <w:rtl w:val="0"/>
        </w:rPr>
        <w:t xml:space="preserve">): </w:t>
      </w:r>
      <w:r w:rsidDel="00000000" w:rsidR="00000000" w:rsidRPr="00000000">
        <w:rPr>
          <w:b w:val="1"/>
          <w:rtl w:val="0"/>
        </w:rPr>
        <w:t xml:space="preserve">RM vs. TM + regional PORT</w:t>
      </w:r>
      <w:r w:rsidDel="00000000" w:rsidR="00000000" w:rsidRPr="00000000">
        <w:rPr>
          <w:rtl w:val="0"/>
        </w:rPr>
        <w:t xml:space="preserve">. </w:t>
      </w:r>
      <w:r w:rsidDel="00000000" w:rsidR="00000000" w:rsidRPr="00000000">
        <w:rPr>
          <w:i w:val="1"/>
          <w:rtl w:val="0"/>
        </w:rPr>
        <w:t xml:space="preserve">There was an equivalent DFS/OS. </w:t>
      </w:r>
    </w:p>
    <w:p w:rsidR="00000000" w:rsidDel="00000000" w:rsidP="00000000" w:rsidRDefault="00000000" w:rsidRPr="00000000" w14:paraId="00000227">
      <w:pPr>
        <w:numPr>
          <w:ilvl w:val="2"/>
          <w:numId w:val="20"/>
        </w:numPr>
        <w:ind w:left="2160" w:hanging="360"/>
        <w:rPr/>
      </w:pPr>
      <w:r w:rsidDel="00000000" w:rsidR="00000000" w:rsidRPr="00000000">
        <w:rPr>
          <w:b w:val="1"/>
          <w:rtl w:val="0"/>
        </w:rPr>
        <w:t xml:space="preserve">cN0</w:t>
      </w:r>
      <w:r w:rsidDel="00000000" w:rsidR="00000000" w:rsidRPr="00000000">
        <w:rPr>
          <w:rtl w:val="0"/>
        </w:rPr>
        <w:t xml:space="preserve"> (</w:t>
      </w:r>
      <w:r w:rsidDel="00000000" w:rsidR="00000000" w:rsidRPr="00000000">
        <w:rPr>
          <w:b w:val="1"/>
          <w:rtl w:val="0"/>
        </w:rPr>
        <w:t xml:space="preserve">3 arm</w:t>
      </w:r>
      <w:r w:rsidDel="00000000" w:rsidR="00000000" w:rsidRPr="00000000">
        <w:rPr>
          <w:rtl w:val="0"/>
        </w:rPr>
        <w:t xml:space="preserve">): </w:t>
      </w:r>
      <w:r w:rsidDel="00000000" w:rsidR="00000000" w:rsidRPr="00000000">
        <w:rPr>
          <w:b w:val="1"/>
          <w:rtl w:val="0"/>
        </w:rPr>
        <w:t xml:space="preserve">RM vs. TM ± regional PORT </w:t>
      </w:r>
      <w:r w:rsidDel="00000000" w:rsidR="00000000" w:rsidRPr="00000000">
        <w:rPr>
          <w:rtl w:val="0"/>
        </w:rPr>
        <w:t xml:space="preserve">(these old trials used PAB). </w:t>
      </w:r>
      <w:r w:rsidDel="00000000" w:rsidR="00000000" w:rsidRPr="00000000">
        <w:rPr>
          <w:i w:val="1"/>
          <w:rtl w:val="0"/>
        </w:rPr>
        <w:t xml:space="preserve">There was an equivalent DFS/OS. </w:t>
      </w:r>
      <w:r w:rsidDel="00000000" w:rsidR="00000000" w:rsidRPr="00000000">
        <w:rPr>
          <w:rtl w:val="0"/>
        </w:rPr>
      </w:r>
    </w:p>
    <w:p w:rsidR="00000000" w:rsidDel="00000000" w:rsidP="00000000" w:rsidRDefault="00000000" w:rsidRPr="00000000" w14:paraId="00000228">
      <w:pPr>
        <w:numPr>
          <w:ilvl w:val="1"/>
          <w:numId w:val="20"/>
        </w:numPr>
        <w:ind w:left="1440" w:hanging="360"/>
        <w:rPr/>
      </w:pPr>
      <w:r w:rsidDel="00000000" w:rsidR="00000000" w:rsidRPr="00000000">
        <w:rPr>
          <w:rFonts w:ascii="Cardo" w:cs="Cardo" w:eastAsia="Cardo" w:hAnsi="Cardo"/>
          <w:rtl w:val="0"/>
        </w:rPr>
        <w:t xml:space="preserve">Of cN0 arms, axillary failure for TM alone (no ALND) / RM of 19→ &lt; 4%.</w:t>
      </w:r>
    </w:p>
    <w:p w:rsidR="00000000" w:rsidDel="00000000" w:rsidP="00000000" w:rsidRDefault="00000000" w:rsidRPr="00000000" w14:paraId="00000229">
      <w:pPr>
        <w:numPr>
          <w:ilvl w:val="2"/>
          <w:numId w:val="20"/>
        </w:numPr>
        <w:ind w:left="2160" w:hanging="360"/>
        <w:rPr/>
      </w:pPr>
      <w:r w:rsidDel="00000000" w:rsidR="00000000" w:rsidRPr="00000000">
        <w:rPr>
          <w:rtl w:val="0"/>
        </w:rPr>
        <w:t xml:space="preserve">Axillary LND was eventually performed if LN became positive without evidence of distant mets.</w:t>
      </w:r>
    </w:p>
    <w:p w:rsidR="00000000" w:rsidDel="00000000" w:rsidP="00000000" w:rsidRDefault="00000000" w:rsidRPr="00000000" w14:paraId="0000022A">
      <w:pPr>
        <w:numPr>
          <w:ilvl w:val="2"/>
          <w:numId w:val="20"/>
        </w:numPr>
        <w:ind w:left="2160" w:hanging="360"/>
        <w:rPr/>
      </w:pPr>
      <w:r w:rsidDel="00000000" w:rsidR="00000000" w:rsidRPr="00000000">
        <w:rPr>
          <w:rtl w:val="0"/>
        </w:rPr>
        <w:t xml:space="preserve">Median time from mastectomy to identification of axillary nodes of 15 mo.</w:t>
      </w:r>
    </w:p>
    <w:bookmarkStart w:colFirst="0" w:colLast="0" w:name="kix.tg7utp7t9uui" w:id="23"/>
    <w:bookmarkEnd w:id="23"/>
    <w:p w:rsidR="00000000" w:rsidDel="00000000" w:rsidP="00000000" w:rsidRDefault="00000000" w:rsidRPr="00000000" w14:paraId="0000022B">
      <w:pPr>
        <w:numPr>
          <w:ilvl w:val="0"/>
          <w:numId w:val="20"/>
        </w:numPr>
      </w:pPr>
      <w:r w:rsidDel="00000000" w:rsidR="00000000" w:rsidRPr="00000000">
        <w:rPr>
          <w:b w:val="1"/>
          <w:rtl w:val="0"/>
        </w:rPr>
        <w:t xml:space="preserve">NSABP B-06</w:t>
      </w:r>
      <w:r w:rsidDel="00000000" w:rsidR="00000000" w:rsidRPr="00000000">
        <w:rPr>
          <w:rtl w:val="0"/>
        </w:rPr>
        <w:t xml:space="preserve"> (</w:t>
      </w:r>
      <w:r w:rsidDel="00000000" w:rsidR="00000000" w:rsidRPr="00000000">
        <w:rPr>
          <w:b w:val="1"/>
          <w:rtl w:val="0"/>
        </w:rPr>
        <w:t xml:space="preserve">20y</w:t>
      </w:r>
      <w:r w:rsidDel="00000000" w:rsidR="00000000" w:rsidRPr="00000000">
        <w:rPr>
          <w:rtl w:val="0"/>
        </w:rPr>
        <w:t xml:space="preserve">) (1976-1984) [</w:t>
      </w:r>
      <w:hyperlink r:id="rId151">
        <w:r w:rsidDel="00000000" w:rsidR="00000000" w:rsidRPr="00000000">
          <w:rPr>
            <w:rtl w:val="0"/>
          </w:rPr>
          <w:t xml:space="preserve">Flowchart</w:t>
        </w:r>
      </w:hyperlink>
      <w:r w:rsidDel="00000000" w:rsidR="00000000" w:rsidRPr="00000000">
        <w:rPr>
          <w:rtl w:val="0"/>
        </w:rPr>
        <w:t xml:space="preserve">, </w:t>
      </w:r>
      <w:hyperlink r:id="rId152">
        <w:r w:rsidDel="00000000" w:rsidR="00000000" w:rsidRPr="00000000">
          <w:rPr>
            <w:rtl w:val="0"/>
          </w:rPr>
          <w:t xml:space="preserve">Fisher NEJM '85</w:t>
        </w:r>
      </w:hyperlink>
      <w:r w:rsidDel="00000000" w:rsidR="00000000" w:rsidRPr="00000000">
        <w:rPr>
          <w:rtl w:val="0"/>
        </w:rPr>
        <w:t xml:space="preserve">, </w:t>
      </w:r>
      <w:hyperlink r:id="rId153">
        <w:r w:rsidDel="00000000" w:rsidR="00000000" w:rsidRPr="00000000">
          <w:rPr>
            <w:rtl w:val="0"/>
          </w:rPr>
          <w:t xml:space="preserve">'89</w:t>
        </w:r>
      </w:hyperlink>
      <w:r w:rsidDel="00000000" w:rsidR="00000000" w:rsidRPr="00000000">
        <w:rPr>
          <w:rtl w:val="0"/>
        </w:rPr>
        <w:t xml:space="preserve">, </w:t>
      </w:r>
      <w:hyperlink r:id="rId154">
        <w:r w:rsidDel="00000000" w:rsidR="00000000" w:rsidRPr="00000000">
          <w:rPr>
            <w:rtl w:val="0"/>
          </w:rPr>
          <w:t xml:space="preserve">'02</w:t>
        </w:r>
      </w:hyperlink>
      <w:r w:rsidDel="00000000" w:rsidR="00000000" w:rsidRPr="00000000">
        <w:rPr>
          <w:rtl w:val="0"/>
        </w:rPr>
        <w:t xml:space="preserve">]: </w:t>
      </w:r>
      <w:r w:rsidDel="00000000" w:rsidR="00000000" w:rsidRPr="00000000">
        <w:rPr>
          <w:b w:val="1"/>
          <w:rtl w:val="0"/>
        </w:rPr>
        <w:t xml:space="preserve">BCS ± WBRT vs T</w:t>
      </w:r>
      <w:r w:rsidDel="00000000" w:rsidR="00000000" w:rsidRPr="00000000">
        <w:rPr>
          <w:b w:val="1"/>
          <w:rtl w:val="0"/>
        </w:rPr>
        <w:t xml:space="preserve">M</w:t>
      </w:r>
      <w:r w:rsidDel="00000000" w:rsidR="00000000" w:rsidRPr="00000000">
        <w:rPr>
          <w:rtl w:val="0"/>
        </w:rPr>
        <w:t xml:space="preserve">. ALND in all.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22C">
      <w:pPr>
        <w:ind w:firstLine="720"/>
        <w:rPr/>
      </w:pPr>
      <w:r w:rsidDel="00000000" w:rsidR="00000000" w:rsidRPr="00000000">
        <w:rPr>
          <w:rtl w:val="0"/>
        </w:rPr>
        <w:t xml:space="preserve">BCS + XRT is equivalent to RM in terms of OS, at the cost of marginally more local recurrences.</w:t>
        <w:br w:type="textWrapping"/>
        <w:t xml:space="preserve">Don't forget about the small DCIS cohort in this trial! </w:t>
      </w:r>
      <w:r w:rsidDel="00000000" w:rsidR="00000000" w:rsidRPr="00000000">
        <w:rPr>
          <w:i w:val="1"/>
          <w:rtl w:val="0"/>
        </w:rPr>
        <w:t xml:space="preserve">Notable NSABP DCIS trials: B-06, B-17, B-24.</w:t>
      </w:r>
      <w:r w:rsidDel="00000000" w:rsidR="00000000" w:rsidRPr="00000000">
        <w:rPr>
          <w:rtl w:val="0"/>
        </w:rPr>
      </w:r>
    </w:p>
    <w:p w:rsidR="00000000" w:rsidDel="00000000" w:rsidP="00000000" w:rsidRDefault="00000000" w:rsidRPr="00000000" w14:paraId="0000022D">
      <w:pPr>
        <w:numPr>
          <w:ilvl w:val="1"/>
          <w:numId w:val="20"/>
        </w:numPr>
        <w:ind w:left="1440" w:hanging="360"/>
      </w:pPr>
      <w:r w:rsidDel="00000000" w:rsidR="00000000" w:rsidRPr="00000000">
        <w:rPr>
          <w:rtl w:val="0"/>
        </w:rPr>
        <w:t xml:space="preserve">1843 pts. Stage I/II IDC (&lt; 4 cm). Positive nodes received adjuvant 5-FU based chemo. </w:t>
      </w:r>
    </w:p>
    <w:p w:rsidR="00000000" w:rsidDel="00000000" w:rsidP="00000000" w:rsidRDefault="00000000" w:rsidRPr="00000000" w14:paraId="0000022E">
      <w:pPr>
        <w:numPr>
          <w:ilvl w:val="2"/>
          <w:numId w:val="20"/>
        </w:numPr>
        <w:ind w:left="2160" w:hanging="360"/>
      </w:pPr>
      <w:r w:rsidDel="00000000" w:rsidR="00000000" w:rsidRPr="00000000">
        <w:rPr>
          <w:rtl w:val="0"/>
        </w:rPr>
        <w:t xml:space="preserve">WBRT: 50 Gy without RNI or a boost.</w:t>
      </w:r>
    </w:p>
    <w:p w:rsidR="00000000" w:rsidDel="00000000" w:rsidP="00000000" w:rsidRDefault="00000000" w:rsidRPr="00000000" w14:paraId="0000022F">
      <w:pPr>
        <w:numPr>
          <w:ilvl w:val="2"/>
          <w:numId w:val="20"/>
        </w:numPr>
        <w:ind w:left="2160" w:hanging="360"/>
      </w:pPr>
      <w:r w:rsidDel="00000000" w:rsidR="00000000" w:rsidRPr="00000000">
        <w:rPr>
          <w:rtl w:val="0"/>
        </w:rPr>
        <w:t xml:space="preserve">DCIS [</w:t>
      </w:r>
      <w:hyperlink r:id="rId155">
        <w:r w:rsidDel="00000000" w:rsidR="00000000" w:rsidRPr="00000000">
          <w:rPr>
            <w:rtl w:val="0"/>
          </w:rPr>
          <w:t xml:space="preserve">'86</w:t>
        </w:r>
      </w:hyperlink>
      <w:r w:rsidDel="00000000" w:rsidR="00000000" w:rsidRPr="00000000">
        <w:rPr>
          <w:rtl w:val="0"/>
        </w:rPr>
        <w:t xml:space="preserve">, </w:t>
      </w:r>
      <w:hyperlink r:id="rId156">
        <w:r w:rsidDel="00000000" w:rsidR="00000000" w:rsidRPr="00000000">
          <w:rPr>
            <w:rtl w:val="0"/>
          </w:rPr>
          <w:t xml:space="preserve">'91</w:t>
        </w:r>
      </w:hyperlink>
      <w:r w:rsidDel="00000000" w:rsidR="00000000" w:rsidRPr="00000000">
        <w:rPr>
          <w:rFonts w:ascii="Cardo" w:cs="Cardo" w:eastAsia="Cardo" w:hAnsi="Cardo"/>
          <w:rtl w:val="0"/>
        </w:rPr>
        <w:t xml:space="preserve">] in 75 pts: LR for BCS / BCT / MRM of 43→ 7→ 4%.</w:t>
      </w:r>
    </w:p>
    <w:p w:rsidR="00000000" w:rsidDel="00000000" w:rsidP="00000000" w:rsidRDefault="00000000" w:rsidRPr="00000000" w14:paraId="00000230">
      <w:pPr>
        <w:numPr>
          <w:ilvl w:val="1"/>
          <w:numId w:val="20"/>
        </w:numPr>
        <w:ind w:left="1440" w:hanging="360"/>
      </w:pPr>
      <w:r w:rsidDel="00000000" w:rsidR="00000000" w:rsidRPr="00000000">
        <w:rPr>
          <w:rtl w:val="0"/>
        </w:rPr>
        <w:t xml:space="preserve">20y OS ~46%. </w:t>
      </w:r>
      <w:r w:rsidDel="00000000" w:rsidR="00000000" w:rsidRPr="00000000">
        <w:rPr>
          <w:rFonts w:ascii="Cardo" w:cs="Cardo" w:eastAsia="Cardo" w:hAnsi="Cardo"/>
          <w:b w:val="1"/>
          <w:rtl w:val="0"/>
        </w:rPr>
        <w:t xml:space="preserve">20y IBTR for BCS / BCT of 39→ 14%</w:t>
      </w:r>
      <w:r w:rsidDel="00000000" w:rsidR="00000000" w:rsidRPr="00000000">
        <w:rPr>
          <w:rtl w:val="0"/>
        </w:rPr>
        <w:t xml:space="preserve"> (does not include a boost). </w:t>
      </w:r>
      <w:r w:rsidDel="00000000" w:rsidR="00000000" w:rsidRPr="00000000">
        <w:rPr>
          <w:rtl w:val="0"/>
        </w:rPr>
      </w:r>
    </w:p>
    <w:p w:rsidR="00000000" w:rsidDel="00000000" w:rsidP="00000000" w:rsidRDefault="00000000" w:rsidRPr="00000000" w14:paraId="00000231">
      <w:pPr>
        <w:numPr>
          <w:ilvl w:val="0"/>
          <w:numId w:val="20"/>
        </w:numPr>
      </w:pPr>
      <w:r w:rsidDel="00000000" w:rsidR="00000000" w:rsidRPr="00000000">
        <w:rPr>
          <w:b w:val="1"/>
          <w:rtl w:val="0"/>
        </w:rPr>
        <w:t xml:space="preserve">EORTC 10801 </w:t>
      </w:r>
      <w:r w:rsidDel="00000000" w:rsidR="00000000" w:rsidRPr="00000000">
        <w:rPr>
          <w:rtl w:val="0"/>
        </w:rPr>
        <w:t xml:space="preserve">(</w:t>
      </w:r>
      <w:r w:rsidDel="00000000" w:rsidR="00000000" w:rsidRPr="00000000">
        <w:rPr>
          <w:b w:val="1"/>
          <w:rtl w:val="0"/>
        </w:rPr>
        <w:t xml:space="preserve">20y</w:t>
      </w:r>
      <w:r w:rsidDel="00000000" w:rsidR="00000000" w:rsidRPr="00000000">
        <w:rPr>
          <w:rtl w:val="0"/>
        </w:rPr>
        <w:t xml:space="preserve">) (1980-1986) [</w:t>
      </w:r>
      <w:hyperlink r:id="rId157">
        <w:r w:rsidDel="00000000" w:rsidR="00000000" w:rsidRPr="00000000">
          <w:rPr>
            <w:rtl w:val="0"/>
          </w:rPr>
          <w:t xml:space="preserve">Litière Lanc Onc '12</w:t>
        </w:r>
      </w:hyperlink>
      <w:r w:rsidDel="00000000" w:rsidR="00000000" w:rsidRPr="00000000">
        <w:rPr>
          <w:rtl w:val="0"/>
        </w:rPr>
        <w:t xml:space="preserve">]: </w:t>
      </w:r>
      <w:r w:rsidDel="00000000" w:rsidR="00000000" w:rsidRPr="00000000">
        <w:rPr>
          <w:b w:val="1"/>
          <w:rtl w:val="0"/>
        </w:rPr>
        <w:t xml:space="preserve">MRM vs. BCT + boost</w:t>
      </w:r>
      <w:r w:rsidDel="00000000" w:rsidR="00000000" w:rsidRPr="00000000">
        <w:rPr>
          <w:rtl w:val="0"/>
        </w:rPr>
        <w:t xml:space="preserve">. </w:t>
      </w:r>
    </w:p>
    <w:p w:rsidR="00000000" w:rsidDel="00000000" w:rsidP="00000000" w:rsidRDefault="00000000" w:rsidRPr="00000000" w14:paraId="00000232">
      <w:pPr>
        <w:ind w:firstLine="720"/>
        <w:rPr/>
      </w:pPr>
      <w:r w:rsidDel="00000000" w:rsidR="00000000" w:rsidRPr="00000000">
        <w:rPr>
          <w:rtl w:val="0"/>
        </w:rPr>
        <w:t xml:space="preserve">There is no difference in DM or OS with BCT versus MRM. LC is similar when accounting for SM+ with BCT. </w:t>
      </w:r>
    </w:p>
    <w:p w:rsidR="00000000" w:rsidDel="00000000" w:rsidP="00000000" w:rsidRDefault="00000000" w:rsidRPr="00000000" w14:paraId="00000233">
      <w:pPr>
        <w:numPr>
          <w:ilvl w:val="1"/>
          <w:numId w:val="20"/>
        </w:numPr>
        <w:ind w:left="1440" w:hanging="360"/>
      </w:pPr>
      <w:r w:rsidDel="00000000" w:rsidR="00000000" w:rsidRPr="00000000">
        <w:rPr>
          <w:rtl w:val="0"/>
        </w:rPr>
        <w:t xml:space="preserve">902 pts. Stage I/II IDC, &lt; 5 cm. Negative SM were not required - 48% were SM+. Chemo given if N+ and &lt; 55yo.</w:t>
      </w:r>
    </w:p>
    <w:p w:rsidR="00000000" w:rsidDel="00000000" w:rsidP="00000000" w:rsidRDefault="00000000" w:rsidRPr="00000000" w14:paraId="00000234">
      <w:pPr>
        <w:numPr>
          <w:ilvl w:val="2"/>
          <w:numId w:val="20"/>
        </w:numPr>
        <w:ind w:left="2160" w:hanging="360"/>
        <w:rPr>
          <w:u w:val="none"/>
        </w:rPr>
      </w:pPr>
      <w:r w:rsidDel="00000000" w:rsidR="00000000" w:rsidRPr="00000000">
        <w:rPr>
          <w:rtl w:val="0"/>
        </w:rPr>
        <w:t xml:space="preserve">WBRT: 50/25 with 25 Gy Ir-192 boost.</w:t>
      </w:r>
    </w:p>
    <w:p w:rsidR="00000000" w:rsidDel="00000000" w:rsidP="00000000" w:rsidRDefault="00000000" w:rsidRPr="00000000" w14:paraId="00000235">
      <w:pPr>
        <w:numPr>
          <w:ilvl w:val="1"/>
          <w:numId w:val="20"/>
        </w:numPr>
        <w:ind w:left="1440" w:hanging="360"/>
      </w:pPr>
      <w:r w:rsidDel="00000000" w:rsidR="00000000" w:rsidRPr="00000000">
        <w:rPr>
          <w:rtl w:val="0"/>
        </w:rPr>
        <w:t xml:space="preserve">22y DM ~45%. 12y OS ~66%. </w:t>
      </w:r>
    </w:p>
    <w:p w:rsidR="00000000" w:rsidDel="00000000" w:rsidP="00000000" w:rsidRDefault="00000000" w:rsidRPr="00000000" w14:paraId="00000236">
      <w:pPr>
        <w:numPr>
          <w:ilvl w:val="1"/>
          <w:numId w:val="20"/>
        </w:numPr>
        <w:ind w:left="1440" w:hanging="360"/>
      </w:pPr>
      <w:r w:rsidDel="00000000" w:rsidR="00000000" w:rsidRPr="00000000">
        <w:rPr>
          <w:rFonts w:ascii="Cardo" w:cs="Cardo" w:eastAsia="Cardo" w:hAnsi="Cardo"/>
          <w:rtl w:val="0"/>
        </w:rPr>
        <w:t xml:space="preserve">10y LF 12→ 20%. </w:t>
      </w:r>
    </w:p>
    <w:bookmarkStart w:colFirst="0" w:colLast="0" w:name="kix.chluzriuzlpk" w:id="24"/>
    <w:bookmarkEnd w:id="24"/>
    <w:p w:rsidR="00000000" w:rsidDel="00000000" w:rsidP="00000000" w:rsidRDefault="00000000" w:rsidRPr="00000000" w14:paraId="00000237">
      <w:pPr>
        <w:numPr>
          <w:ilvl w:val="0"/>
          <w:numId w:val="20"/>
        </w:numPr>
      </w:pPr>
      <w:r w:rsidDel="00000000" w:rsidR="00000000" w:rsidRPr="00000000">
        <w:rPr>
          <w:b w:val="1"/>
          <w:rtl w:val="0"/>
        </w:rPr>
        <w:t xml:space="preserve">Milan I </w:t>
      </w:r>
      <w:hyperlink r:id="rId158">
        <w:r w:rsidDel="00000000" w:rsidR="00000000" w:rsidRPr="00000000">
          <w:rPr>
            <w:rtl w:val="0"/>
          </w:rPr>
          <w:t xml:space="preserve">(</w:t>
        </w:r>
      </w:hyperlink>
      <w:hyperlink r:id="rId159">
        <w:r w:rsidDel="00000000" w:rsidR="00000000" w:rsidRPr="00000000">
          <w:rPr>
            <w:b w:val="1"/>
            <w:rtl w:val="0"/>
          </w:rPr>
          <w:t xml:space="preserve">20y</w:t>
        </w:r>
      </w:hyperlink>
      <w:hyperlink r:id="rId160">
        <w:r w:rsidDel="00000000" w:rsidR="00000000" w:rsidRPr="00000000">
          <w:rPr>
            <w:rtl w:val="0"/>
          </w:rPr>
          <w:t xml:space="preserve">) [Veronesi NEJM '02]</w:t>
        </w:r>
      </w:hyperlink>
      <w:r w:rsidDel="00000000" w:rsidR="00000000" w:rsidRPr="00000000">
        <w:rPr>
          <w:rtl w:val="0"/>
        </w:rPr>
        <w:t xml:space="preserve">: </w:t>
      </w:r>
      <w:r w:rsidDel="00000000" w:rsidR="00000000" w:rsidRPr="00000000">
        <w:rPr>
          <w:b w:val="1"/>
          <w:rtl w:val="0"/>
        </w:rPr>
        <w:t xml:space="preserve">RM vs. BCT (quadrantectomy)</w:t>
      </w:r>
      <w:r w:rsidDel="00000000" w:rsidR="00000000" w:rsidRPr="00000000">
        <w:rPr>
          <w:rtl w:val="0"/>
        </w:rPr>
        <w:t xml:space="preserve">. ALND in all. </w:t>
      </w:r>
      <w:r w:rsidDel="00000000" w:rsidR="00000000" w:rsidRPr="00000000">
        <w:rPr>
          <w:rtl w:val="0"/>
        </w:rPr>
      </w:r>
    </w:p>
    <w:p w:rsidR="00000000" w:rsidDel="00000000" w:rsidP="00000000" w:rsidRDefault="00000000" w:rsidRPr="00000000" w14:paraId="00000238">
      <w:pPr>
        <w:ind w:firstLine="720"/>
        <w:rPr/>
      </w:pPr>
      <w:r w:rsidDel="00000000" w:rsidR="00000000" w:rsidRPr="00000000">
        <w:rPr>
          <w:rtl w:val="0"/>
        </w:rPr>
        <w:t xml:space="preserve">Equivalent CSS and OS at 20 years of follow up.</w:t>
      </w:r>
    </w:p>
    <w:p w:rsidR="00000000" w:rsidDel="00000000" w:rsidP="00000000" w:rsidRDefault="00000000" w:rsidRPr="00000000" w14:paraId="00000239">
      <w:pPr>
        <w:ind w:firstLine="720"/>
        <w:rPr/>
      </w:pPr>
      <w:r w:rsidDel="00000000" w:rsidR="00000000" w:rsidRPr="00000000">
        <w:rPr>
          <w:rtl w:val="0"/>
        </w:rPr>
        <w:t xml:space="preserve">The incidence of new cancers ipsilateral breast in a location other than the index lesion was similar to that observed in the contralateral breast. This suggests that elective treatment of the remaining ipsilateral breast may not be necessary. This fact was used as the basis in the discussion for [</w:t>
      </w:r>
      <w:hyperlink w:anchor="kszol2mb6nlx">
        <w:r w:rsidDel="00000000" w:rsidR="00000000" w:rsidRPr="00000000">
          <w:rPr>
            <w:rtl w:val="0"/>
          </w:rPr>
          <w:t xml:space="preserve">NSABP B-39</w:t>
        </w:r>
      </w:hyperlink>
      <w:r w:rsidDel="00000000" w:rsidR="00000000" w:rsidRPr="00000000">
        <w:rPr>
          <w:rtl w:val="0"/>
        </w:rPr>
        <w:t xml:space="preserve">], an APBI trial.</w:t>
      </w:r>
    </w:p>
    <w:p w:rsidR="00000000" w:rsidDel="00000000" w:rsidP="00000000" w:rsidRDefault="00000000" w:rsidRPr="00000000" w14:paraId="0000023A">
      <w:pPr>
        <w:numPr>
          <w:ilvl w:val="1"/>
          <w:numId w:val="20"/>
        </w:numPr>
        <w:ind w:left="1440" w:hanging="360"/>
      </w:pPr>
      <w:r w:rsidDel="00000000" w:rsidR="00000000" w:rsidRPr="00000000">
        <w:rPr>
          <w:rtl w:val="0"/>
        </w:rPr>
        <w:t xml:space="preserve">701 pts. Stage I/II IDC &lt; 70y. 60 Gy BCT. </w:t>
      </w:r>
    </w:p>
    <w:p w:rsidR="00000000" w:rsidDel="00000000" w:rsidP="00000000" w:rsidRDefault="00000000" w:rsidRPr="00000000" w14:paraId="0000023B">
      <w:pPr>
        <w:numPr>
          <w:ilvl w:val="2"/>
          <w:numId w:val="20"/>
        </w:numPr>
        <w:ind w:left="2160" w:hanging="360"/>
      </w:pPr>
      <w:r w:rsidDel="00000000" w:rsidR="00000000" w:rsidRPr="00000000">
        <w:rPr>
          <w:rtl w:val="0"/>
        </w:rPr>
        <w:t xml:space="preserve">Later on, N+ pts had CMF chemo.</w:t>
      </w:r>
    </w:p>
    <w:p w:rsidR="00000000" w:rsidDel="00000000" w:rsidP="00000000" w:rsidRDefault="00000000" w:rsidRPr="00000000" w14:paraId="0000023C">
      <w:pPr>
        <w:numPr>
          <w:ilvl w:val="1"/>
          <w:numId w:val="20"/>
        </w:numPr>
        <w:ind w:left="1440" w:hanging="360"/>
      </w:pPr>
      <w:r w:rsidDel="00000000" w:rsidR="00000000" w:rsidRPr="00000000">
        <w:rPr>
          <w:rFonts w:ascii="Cardo" w:cs="Cardo" w:eastAsia="Cardo" w:hAnsi="Cardo"/>
          <w:rtl w:val="0"/>
        </w:rPr>
        <w:t xml:space="preserve">20y LF 2→ 9%. 20y OS ~59%, 20y CSS ~75%. </w:t>
      </w:r>
    </w:p>
    <w:p w:rsidR="00000000" w:rsidDel="00000000" w:rsidP="00000000" w:rsidRDefault="00000000" w:rsidRPr="00000000" w14:paraId="0000023D">
      <w:pPr>
        <w:ind w:left="0" w:firstLine="0"/>
        <w:rPr/>
      </w:pPr>
      <w:r w:rsidDel="00000000" w:rsidR="00000000" w:rsidRPr="00000000">
        <w:rPr>
          <w:rtl w:val="0"/>
        </w:rPr>
      </w:r>
    </w:p>
    <w:tbl>
      <w:tblPr>
        <w:tblStyle w:val="Table1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18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ind w:left="0" w:firstLine="0"/>
              <w:rPr/>
            </w:pPr>
            <w:r w:rsidDel="00000000" w:rsidR="00000000" w:rsidRPr="00000000">
              <w:rPr>
                <w:b w:val="1"/>
                <w:rtl w:val="0"/>
              </w:rPr>
              <w:t xml:space="preserve">BCT and reduction of LRR for IDC</w:t>
            </w:r>
            <w:r w:rsidDel="00000000" w:rsidR="00000000" w:rsidRPr="00000000">
              <w:rPr>
                <w:rtl w:val="0"/>
              </w:rPr>
            </w:r>
          </w:p>
          <w:tbl>
            <w:tblPr>
              <w:tblStyle w:val="Table11"/>
              <w:tblW w:w="8145.0" w:type="dxa"/>
              <w:jc w:val="left"/>
              <w:tblLayout w:type="fixed"/>
              <w:tblLook w:val="0600"/>
            </w:tblPr>
            <w:tblGrid>
              <w:gridCol w:w="2325"/>
              <w:gridCol w:w="1320"/>
              <w:gridCol w:w="1395"/>
              <w:gridCol w:w="1680"/>
              <w:gridCol w:w="1425"/>
              <w:tblGridChange w:id="0">
                <w:tblGrid>
                  <w:gridCol w:w="2325"/>
                  <w:gridCol w:w="1320"/>
                  <w:gridCol w:w="1395"/>
                  <w:gridCol w:w="1680"/>
                  <w:gridCol w:w="1425"/>
                </w:tblGrid>
              </w:tblGridChange>
            </w:tblGrid>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3F">
                  <w:pPr>
                    <w:ind w:left="0" w:firstLine="0"/>
                    <w:rPr>
                      <w:u w:val="single"/>
                    </w:rPr>
                  </w:pPr>
                  <w:r w:rsidDel="00000000" w:rsidR="00000000" w:rsidRPr="00000000">
                    <w:rPr>
                      <w:rtl w:val="0"/>
                    </w:rPr>
                    <w:t xml:space="preserve">      </w:t>
                  </w:r>
                  <w:r w:rsidDel="00000000" w:rsidR="00000000" w:rsidRPr="00000000">
                    <w:rPr>
                      <w:u w:val="single"/>
                      <w:rtl w:val="0"/>
                    </w:rPr>
                    <w:t xml:space="preserve">Trial</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0">
                  <w:pPr>
                    <w:ind w:left="0" w:firstLine="0"/>
                    <w:rPr>
                      <w:u w:val="single"/>
                    </w:rPr>
                  </w:pPr>
                  <w:r w:rsidDel="00000000" w:rsidR="00000000" w:rsidRPr="00000000">
                    <w:rPr>
                      <w:u w:val="single"/>
                      <w:rtl w:val="0"/>
                    </w:rPr>
                    <w:t xml:space="preserve">Follow-up</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1">
                  <w:pPr>
                    <w:ind w:left="0" w:firstLine="0"/>
                    <w:rPr>
                      <w:u w:val="single"/>
                    </w:rPr>
                  </w:pPr>
                  <w:r w:rsidDel="00000000" w:rsidR="00000000" w:rsidRPr="00000000">
                    <w:rPr>
                      <w:u w:val="single"/>
                      <w:rtl w:val="0"/>
                    </w:rPr>
                    <w:t xml:space="preserve">Dose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2">
                  <w:pPr>
                    <w:ind w:left="0" w:firstLine="0"/>
                    <w:rPr>
                      <w:u w:val="single"/>
                    </w:rPr>
                  </w:pPr>
                  <w:r w:rsidDel="00000000" w:rsidR="00000000" w:rsidRPr="00000000">
                    <w:rPr>
                      <w:rFonts w:ascii="Cardo" w:cs="Cardo" w:eastAsia="Cardo" w:hAnsi="Cardo"/>
                      <w:u w:val="single"/>
                      <w:rtl w:val="0"/>
                    </w:rPr>
                    <w:t xml:space="preserve">BCS→ BCT LR</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3">
                  <w:pPr>
                    <w:ind w:left="0" w:firstLine="0"/>
                    <w:rPr>
                      <w:b w:val="1"/>
                      <w:u w:val="single"/>
                    </w:rPr>
                  </w:pPr>
                  <w:r w:rsidDel="00000000" w:rsidR="00000000" w:rsidRPr="00000000">
                    <w:rPr>
                      <w:b w:val="1"/>
                      <w:u w:val="single"/>
                      <w:rtl w:val="0"/>
                    </w:rPr>
                    <w:t xml:space="preserve">RRR</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4">
                  <w:pPr>
                    <w:ind w:left="0" w:firstLine="0"/>
                    <w:rPr/>
                  </w:pPr>
                  <w:r w:rsidDel="00000000" w:rsidR="00000000" w:rsidRPr="00000000">
                    <w:rPr>
                      <w:rtl w:val="0"/>
                    </w:rPr>
                    <w:t xml:space="preserve">      NSABP B-06 (1976)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5">
                  <w:pPr>
                    <w:ind w:left="0" w:firstLine="0"/>
                    <w:rPr/>
                  </w:pPr>
                  <w:r w:rsidDel="00000000" w:rsidR="00000000" w:rsidRPr="00000000">
                    <w:rPr>
                      <w:rtl w:val="0"/>
                    </w:rPr>
                    <w:t xml:space="preserve">20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6">
                  <w:pPr>
                    <w:ind w:left="0" w:firstLine="0"/>
                    <w:rPr/>
                  </w:pPr>
                  <w:r w:rsidDel="00000000" w:rsidR="00000000" w:rsidRPr="00000000">
                    <w:rPr>
                      <w:rtl w:val="0"/>
                    </w:rPr>
                    <w:t xml:space="preserve">50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7">
                  <w:pPr>
                    <w:ind w:left="0" w:firstLine="0"/>
                    <w:rPr/>
                  </w:pPr>
                  <w:r w:rsidDel="00000000" w:rsidR="00000000" w:rsidRPr="00000000">
                    <w:rPr>
                      <w:rFonts w:ascii="Cardo" w:cs="Cardo" w:eastAsia="Cardo" w:hAnsi="Cardo"/>
                      <w:rtl w:val="0"/>
                    </w:rPr>
                    <w:t xml:space="preserve">37→ 12%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8">
                  <w:pPr>
                    <w:ind w:left="0" w:firstLine="0"/>
                    <w:rPr>
                      <w:b w:val="1"/>
                    </w:rPr>
                  </w:pPr>
                  <w:r w:rsidDel="00000000" w:rsidR="00000000" w:rsidRPr="00000000">
                    <w:rPr>
                      <w:b w:val="1"/>
                      <w:rtl w:val="0"/>
                    </w:rPr>
                    <w:t xml:space="preserve">67%</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9">
                  <w:pPr>
                    <w:ind w:left="0" w:firstLine="0"/>
                    <w:rPr/>
                  </w:pPr>
                  <w:r w:rsidDel="00000000" w:rsidR="00000000" w:rsidRPr="00000000">
                    <w:rPr>
                      <w:rtl w:val="0"/>
                    </w:rPr>
                    <w:t xml:space="preserve">      Uppsala-Orebro (1981)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A">
                  <w:pPr>
                    <w:ind w:left="0" w:firstLine="0"/>
                    <w:rPr/>
                  </w:pPr>
                  <w:r w:rsidDel="00000000" w:rsidR="00000000" w:rsidRPr="00000000">
                    <w:rPr>
                      <w:rtl w:val="0"/>
                    </w:rPr>
                    <w:t xml:space="preserve">10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B">
                  <w:pPr>
                    <w:ind w:left="0" w:firstLine="0"/>
                    <w:rPr/>
                  </w:pPr>
                  <w:r w:rsidDel="00000000" w:rsidR="00000000" w:rsidRPr="00000000">
                    <w:rPr>
                      <w:rtl w:val="0"/>
                    </w:rPr>
                    <w:t xml:space="preserve">54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C">
                  <w:pPr>
                    <w:ind w:left="0" w:firstLine="0"/>
                    <w:rPr/>
                  </w:pPr>
                  <w:r w:rsidDel="00000000" w:rsidR="00000000" w:rsidRPr="00000000">
                    <w:rPr>
                      <w:rFonts w:ascii="Cardo" w:cs="Cardo" w:eastAsia="Cardo" w:hAnsi="Cardo"/>
                      <w:rtl w:val="0"/>
                    </w:rPr>
                    <w:t xml:space="preserve">24→ 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D">
                  <w:pPr>
                    <w:ind w:left="0" w:firstLine="0"/>
                    <w:rPr>
                      <w:b w:val="1"/>
                    </w:rPr>
                  </w:pPr>
                  <w:r w:rsidDel="00000000" w:rsidR="00000000" w:rsidRPr="00000000">
                    <w:rPr>
                      <w:b w:val="1"/>
                      <w:rtl w:val="0"/>
                    </w:rPr>
                    <w:t xml:space="preserve">63%</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E">
                  <w:pPr>
                    <w:ind w:left="0" w:firstLine="0"/>
                    <w:rPr/>
                  </w:pPr>
                  <w:r w:rsidDel="00000000" w:rsidR="00000000" w:rsidRPr="00000000">
                    <w:rPr>
                      <w:rtl w:val="0"/>
                    </w:rPr>
                    <w:t xml:space="preserve">      Ontario (1984)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F">
                  <w:pPr>
                    <w:ind w:left="0" w:firstLine="0"/>
                    <w:rPr/>
                  </w:pPr>
                  <w:r w:rsidDel="00000000" w:rsidR="00000000" w:rsidRPr="00000000">
                    <w:rPr>
                      <w:rtl w:val="0"/>
                    </w:rPr>
                    <w:t xml:space="preserve">8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0">
                  <w:pPr>
                    <w:ind w:left="0" w:firstLine="0"/>
                    <w:rPr/>
                  </w:pPr>
                  <w:r w:rsidDel="00000000" w:rsidR="00000000" w:rsidRPr="00000000">
                    <w:rPr>
                      <w:rtl w:val="0"/>
                    </w:rPr>
                    <w:t xml:space="preserve">40/16 + 12.5/5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1">
                  <w:pPr>
                    <w:ind w:left="0" w:firstLine="0"/>
                    <w:rPr/>
                  </w:pPr>
                  <w:r w:rsidDel="00000000" w:rsidR="00000000" w:rsidRPr="00000000">
                    <w:rPr>
                      <w:rFonts w:ascii="Cardo" w:cs="Cardo" w:eastAsia="Cardo" w:hAnsi="Cardo"/>
                      <w:rtl w:val="0"/>
                    </w:rPr>
                    <w:t xml:space="preserve">35→ 11%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2">
                  <w:pPr>
                    <w:ind w:left="0" w:firstLine="0"/>
                    <w:rPr>
                      <w:b w:val="1"/>
                    </w:rPr>
                  </w:pPr>
                  <w:r w:rsidDel="00000000" w:rsidR="00000000" w:rsidRPr="00000000">
                    <w:rPr>
                      <w:b w:val="1"/>
                      <w:rtl w:val="0"/>
                    </w:rPr>
                    <w:t xml:space="preserve">69%</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3">
                  <w:pPr>
                    <w:ind w:left="0" w:firstLine="0"/>
                    <w:rPr/>
                  </w:pPr>
                  <w:r w:rsidDel="00000000" w:rsidR="00000000" w:rsidRPr="00000000">
                    <w:rPr>
                      <w:rtl w:val="0"/>
                    </w:rPr>
                    <w:t xml:space="preserve">      Milan III (1987)</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4">
                  <w:pPr>
                    <w:ind w:left="0" w:firstLine="0"/>
                    <w:rPr/>
                  </w:pPr>
                  <w:r w:rsidDel="00000000" w:rsidR="00000000" w:rsidRPr="00000000">
                    <w:rPr>
                      <w:rtl w:val="0"/>
                    </w:rPr>
                    <w:t xml:space="preserve">10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5">
                  <w:pPr>
                    <w:ind w:left="0" w:firstLine="0"/>
                    <w:rPr/>
                  </w:pPr>
                  <w:r w:rsidDel="00000000" w:rsidR="00000000" w:rsidRPr="00000000">
                    <w:rPr>
                      <w:rtl w:val="0"/>
                    </w:rPr>
                    <w:t xml:space="preserve">50 + 10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6">
                  <w:pPr>
                    <w:ind w:left="0" w:firstLine="0"/>
                    <w:rPr/>
                  </w:pPr>
                  <w:r w:rsidDel="00000000" w:rsidR="00000000" w:rsidRPr="00000000">
                    <w:rPr>
                      <w:rFonts w:ascii="Cardo" w:cs="Cardo" w:eastAsia="Cardo" w:hAnsi="Cardo"/>
                      <w:rtl w:val="0"/>
                    </w:rPr>
                    <w:t xml:space="preserve">24→ 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7">
                  <w:pPr>
                    <w:ind w:left="0" w:firstLine="0"/>
                    <w:rPr>
                      <w:b w:val="1"/>
                    </w:rPr>
                  </w:pPr>
                  <w:r w:rsidDel="00000000" w:rsidR="00000000" w:rsidRPr="00000000">
                    <w:rPr>
                      <w:b w:val="1"/>
                      <w:rtl w:val="0"/>
                    </w:rPr>
                    <w:t xml:space="preserve">75%</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8">
                  <w:pPr>
                    <w:ind w:left="0" w:firstLine="0"/>
                    <w:rPr/>
                  </w:pPr>
                  <w:r w:rsidDel="00000000" w:rsidR="00000000" w:rsidRPr="00000000">
                    <w:rPr>
                      <w:rtl w:val="0"/>
                    </w:rPr>
                    <w:t xml:space="preserve">      SweBCG (1991)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9">
                  <w:pPr>
                    <w:ind w:left="0" w:firstLine="0"/>
                    <w:rPr/>
                  </w:pPr>
                  <w:r w:rsidDel="00000000" w:rsidR="00000000" w:rsidRPr="00000000">
                    <w:rPr>
                      <w:rtl w:val="0"/>
                    </w:rPr>
                    <w:t xml:space="preserve">5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A">
                  <w:pPr>
                    <w:ind w:left="0" w:firstLine="0"/>
                    <w:rPr/>
                  </w:pPr>
                  <w:r w:rsidDel="00000000" w:rsidR="00000000" w:rsidRPr="00000000">
                    <w:rPr>
                      <w:rtl w:val="0"/>
                    </w:rPr>
                    <w:t xml:space="preserve">48-54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B">
                  <w:pPr>
                    <w:ind w:left="0" w:firstLine="0"/>
                    <w:rPr/>
                  </w:pPr>
                  <w:r w:rsidDel="00000000" w:rsidR="00000000" w:rsidRPr="00000000">
                    <w:rPr>
                      <w:rFonts w:ascii="Cardo" w:cs="Cardo" w:eastAsia="Cardo" w:hAnsi="Cardo"/>
                      <w:rtl w:val="0"/>
                    </w:rPr>
                    <w:t xml:space="preserve">14→ 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C">
                  <w:pPr>
                    <w:ind w:left="0" w:firstLine="0"/>
                    <w:rPr>
                      <w:b w:val="1"/>
                    </w:rPr>
                  </w:pPr>
                  <w:r w:rsidDel="00000000" w:rsidR="00000000" w:rsidRPr="00000000">
                    <w:rPr>
                      <w:b w:val="1"/>
                      <w:rtl w:val="0"/>
                    </w:rPr>
                    <w:t xml:space="preserve">71%</w:t>
                  </w:r>
                </w:p>
              </w:tc>
            </w:tr>
          </w:tbl>
          <w:bookmarkStart w:colFirst="0" w:colLast="0" w:name="kix.tjsck8gqma92" w:id="25"/>
          <w:bookmarkEnd w:id="25"/>
          <w:p w:rsidR="00000000" w:rsidDel="00000000" w:rsidP="00000000" w:rsidRDefault="00000000" w:rsidRPr="00000000" w14:paraId="0000025D">
            <w:pPr>
              <w:numPr>
                <w:ilvl w:val="0"/>
                <w:numId w:val="101"/>
              </w:numPr>
            </w:pPr>
            <w:r w:rsidDel="00000000" w:rsidR="00000000" w:rsidRPr="00000000">
              <w:rPr>
                <w:b w:val="1"/>
                <w:rtl w:val="0"/>
              </w:rPr>
              <w:t xml:space="preserve">Around 2/3 RRR in LR with RT for IDC! </w:t>
            </w:r>
            <w:r w:rsidDel="00000000" w:rsidR="00000000" w:rsidRPr="00000000">
              <w:rPr>
                <w:rtl w:val="0"/>
              </w:rPr>
              <w:t xml:space="preserve">Compare to 1/2 RRR in LR for DCIS per [</w:t>
            </w:r>
            <w:hyperlink w:anchor="kix.cccr6qx2zy8w">
              <w:r w:rsidDel="00000000" w:rsidR="00000000" w:rsidRPr="00000000">
                <w:rPr>
                  <w:rtl w:val="0"/>
                </w:rPr>
                <w:t xml:space="preserve">EBCTCG</w:t>
              </w:r>
            </w:hyperlink>
            <w:r w:rsidDel="00000000" w:rsidR="00000000" w:rsidRPr="00000000">
              <w:rPr>
                <w:rtl w:val="0"/>
              </w:rPr>
              <w:t xml:space="preserve">].</w:t>
            </w:r>
          </w:p>
        </w:tc>
      </w:tr>
    </w:tbl>
    <w:p w:rsidR="00000000" w:rsidDel="00000000" w:rsidP="00000000" w:rsidRDefault="00000000" w:rsidRPr="00000000" w14:paraId="0000025E">
      <w:pPr>
        <w:ind w:left="0" w:firstLine="0"/>
        <w:rPr/>
      </w:pPr>
      <w:r w:rsidDel="00000000" w:rsidR="00000000" w:rsidRPr="00000000">
        <w:rPr>
          <w:rtl w:val="0"/>
        </w:rPr>
      </w:r>
    </w:p>
    <w:p w:rsidR="00000000" w:rsidDel="00000000" w:rsidP="00000000" w:rsidRDefault="00000000" w:rsidRPr="00000000" w14:paraId="0000025F">
      <w:pPr>
        <w:pStyle w:val="Heading2"/>
        <w:widowControl w:val="0"/>
        <w:rPr/>
      </w:pPr>
      <w:bookmarkStart w:colFirst="0" w:colLast="0" w:name="_qmtzz7lgjk35" w:id="26"/>
      <w:bookmarkEnd w:id="26"/>
      <w:hyperlink w:anchor="_wzcwogmnm3l7">
        <w:r w:rsidDel="00000000" w:rsidR="00000000" w:rsidRPr="00000000">
          <w:rPr>
            <w:rtl w:val="0"/>
          </w:rPr>
          <w:t xml:space="preserve">Reconstruction Options</w:t>
        </w:r>
      </w:hyperlink>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t xml:space="preserve">See the [</w:t>
      </w:r>
      <w:hyperlink w:anchor="_m77zqjedo7">
        <w:r w:rsidDel="00000000" w:rsidR="00000000" w:rsidRPr="00000000">
          <w:rPr>
            <w:rtl w:val="0"/>
          </w:rPr>
          <w:t xml:space="preserve">Reconstruction complications</w:t>
        </w:r>
      </w:hyperlink>
      <w:r w:rsidDel="00000000" w:rsidR="00000000" w:rsidRPr="00000000">
        <w:rPr>
          <w:rtl w:val="0"/>
        </w:rPr>
        <w:t xml:space="preserve">] section. </w:t>
      </w:r>
      <w:r w:rsidDel="00000000" w:rsidR="00000000" w:rsidRPr="00000000">
        <w:rPr>
          <w:rtl w:val="0"/>
        </w:rPr>
      </w:r>
    </w:p>
    <w:p w:rsidR="00000000" w:rsidDel="00000000" w:rsidP="00000000" w:rsidRDefault="00000000" w:rsidRPr="00000000" w14:paraId="00000261">
      <w:pPr>
        <w:ind w:left="0" w:firstLine="0"/>
        <w:rPr>
          <w:i w:val="1"/>
        </w:rPr>
      </w:pPr>
      <w:hyperlink r:id="rId161">
        <w:r w:rsidDel="00000000" w:rsidR="00000000" w:rsidRPr="00000000">
          <w:rPr>
            <w:b w:val="1"/>
            <w:rtl w:val="0"/>
          </w:rPr>
          <w:t xml:space="preserve">StatPearls: Breast Reconstruction Expander Implant </w:t>
        </w:r>
      </w:hyperlink>
      <w:r w:rsidDel="00000000" w:rsidR="00000000" w:rsidRPr="00000000">
        <w:rPr>
          <w:i w:val="1"/>
          <w:rtl w:val="0"/>
        </w:rPr>
        <w:t xml:space="preserve">Last update:  3/2/20.</w:t>
      </w:r>
    </w:p>
    <w:p w:rsidR="00000000" w:rsidDel="00000000" w:rsidP="00000000" w:rsidRDefault="00000000" w:rsidRPr="00000000" w14:paraId="00000262">
      <w:pPr>
        <w:ind w:left="0" w:firstLine="0"/>
        <w:rPr>
          <w:i w:val="1"/>
        </w:rPr>
      </w:pPr>
      <w:hyperlink r:id="rId162">
        <w:r w:rsidDel="00000000" w:rsidR="00000000" w:rsidRPr="00000000">
          <w:rPr>
            <w:b w:val="1"/>
            <w:rtl w:val="0"/>
          </w:rPr>
          <w:t xml:space="preserve">StatPearls: Breast Reconstruction Free Flaps</w:t>
        </w:r>
      </w:hyperlink>
      <w:r w:rsidDel="00000000" w:rsidR="00000000" w:rsidRPr="00000000">
        <w:rPr>
          <w:b w:val="1"/>
          <w:rtl w:val="0"/>
        </w:rPr>
        <w:t xml:space="preserve"> </w:t>
      </w:r>
      <w:r w:rsidDel="00000000" w:rsidR="00000000" w:rsidRPr="00000000">
        <w:rPr>
          <w:i w:val="1"/>
          <w:rtl w:val="0"/>
        </w:rPr>
        <w:t xml:space="preserve">Last update:  2/6/20.</w:t>
      </w:r>
    </w:p>
    <w:p w:rsidR="00000000" w:rsidDel="00000000" w:rsidP="00000000" w:rsidRDefault="00000000" w:rsidRPr="00000000" w14:paraId="00000263">
      <w:pPr>
        <w:ind w:left="0" w:firstLine="0"/>
        <w:rPr>
          <w:i w:val="1"/>
        </w:rPr>
      </w:pPr>
      <w:hyperlink r:id="rId163">
        <w:r w:rsidDel="00000000" w:rsidR="00000000" w:rsidRPr="00000000">
          <w:rPr>
            <w:b w:val="1"/>
            <w:rtl w:val="0"/>
          </w:rPr>
          <w:t xml:space="preserve">StatPearls: Breast Reconstruction Transverse rectus abdominis muscle</w:t>
        </w:r>
      </w:hyperlink>
      <w:r w:rsidDel="00000000" w:rsidR="00000000" w:rsidRPr="00000000">
        <w:rPr>
          <w:b w:val="1"/>
          <w:rtl w:val="0"/>
        </w:rPr>
        <w:t xml:space="preserve"> </w:t>
      </w:r>
      <w:r w:rsidDel="00000000" w:rsidR="00000000" w:rsidRPr="00000000">
        <w:rPr>
          <w:i w:val="1"/>
          <w:rtl w:val="0"/>
        </w:rPr>
        <w:t xml:space="preserve">Last update: 6/16/2019.</w:t>
      </w:r>
    </w:p>
    <w:p w:rsidR="00000000" w:rsidDel="00000000" w:rsidP="00000000" w:rsidRDefault="00000000" w:rsidRPr="00000000" w14:paraId="00000264">
      <w:pPr>
        <w:ind w:left="0" w:firstLine="0"/>
        <w:rPr>
          <w:i w:val="1"/>
        </w:rPr>
      </w:pPr>
      <w:r w:rsidDel="00000000" w:rsidR="00000000" w:rsidRPr="00000000">
        <w:rPr>
          <w:b w:val="1"/>
          <w:rtl w:val="0"/>
        </w:rPr>
        <w:t xml:space="preserve">Integration of Breast Reconstruction and PMRT</w:t>
      </w:r>
      <w:r w:rsidDel="00000000" w:rsidR="00000000" w:rsidRPr="00000000">
        <w:rPr>
          <w:rtl w:val="0"/>
        </w:rPr>
        <w:t xml:space="preserve"> [</w:t>
      </w:r>
      <w:hyperlink r:id="rId164">
        <w:r w:rsidDel="00000000" w:rsidR="00000000" w:rsidRPr="00000000">
          <w:rPr>
            <w:rtl w:val="0"/>
          </w:rPr>
          <w:t xml:space="preserve">Shumway, Momoh, Sabel and Jagsi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5">
      <w:pPr>
        <w:pStyle w:val="Heading2"/>
        <w:widowControl w:val="0"/>
        <w:rPr>
          <w:b w:val="0"/>
        </w:rPr>
      </w:pPr>
      <w:bookmarkStart w:colFirst="0" w:colLast="0" w:name="_gsamsbs3cegc" w:id="27"/>
      <w:bookmarkEnd w:id="27"/>
      <w:r w:rsidDel="00000000" w:rsidR="00000000" w:rsidRPr="00000000">
        <w:rPr>
          <w:rtl w:val="0"/>
        </w:rPr>
        <w:t xml:space="preserve">Radiotherapy in the setting of breast reconstruction: types, techniques, and timing</w:t>
      </w:r>
      <w:r w:rsidDel="00000000" w:rsidR="00000000" w:rsidRPr="00000000">
        <w:rPr>
          <w:b w:val="0"/>
          <w:rtl w:val="0"/>
        </w:rPr>
        <w:t xml:space="preserve"> [</w:t>
      </w:r>
      <w:hyperlink r:id="rId165">
        <w:r w:rsidDel="00000000" w:rsidR="00000000" w:rsidRPr="00000000">
          <w:rPr>
            <w:b w:val="0"/>
            <w:rtl w:val="0"/>
          </w:rPr>
          <w:t xml:space="preserve">Ho Lancet Onc '17]</w:t>
        </w:r>
      </w:hyperlink>
      <w:r w:rsidDel="00000000" w:rsidR="00000000" w:rsidRPr="00000000">
        <w:rPr>
          <w:rtl w:val="0"/>
        </w:rPr>
      </w:r>
    </w:p>
    <w:p w:rsidR="00000000" w:rsidDel="00000000" w:rsidP="00000000" w:rsidRDefault="00000000" w:rsidRPr="00000000" w14:paraId="00000266">
      <w:pPr>
        <w:numPr>
          <w:ilvl w:val="0"/>
          <w:numId w:val="20"/>
        </w:numPr>
      </w:pPr>
      <w:r w:rsidDel="00000000" w:rsidR="00000000" w:rsidRPr="00000000">
        <w:rPr>
          <w:b w:val="1"/>
          <w:rtl w:val="0"/>
        </w:rPr>
        <w:t xml:space="preserve">Timing - Immediate vs delayed</w:t>
      </w:r>
      <w:r w:rsidDel="00000000" w:rsidR="00000000" w:rsidRPr="00000000">
        <w:rPr>
          <w:rtl w:val="0"/>
        </w:rPr>
        <w:t xml:space="preserve">: </w:t>
      </w:r>
    </w:p>
    <w:p w:rsidR="00000000" w:rsidDel="00000000" w:rsidP="00000000" w:rsidRDefault="00000000" w:rsidRPr="00000000" w14:paraId="00000267">
      <w:pPr>
        <w:numPr>
          <w:ilvl w:val="1"/>
          <w:numId w:val="20"/>
        </w:numPr>
        <w:ind w:left="1440" w:hanging="360"/>
      </w:pPr>
      <w:r w:rsidDel="00000000" w:rsidR="00000000" w:rsidRPr="00000000">
        <w:rPr>
          <w:rtl w:val="0"/>
        </w:rPr>
        <w:t xml:space="preserve">In patients with initial skin involvement, all reconstruction should be delayed until after RT.</w:t>
      </w:r>
      <w:r w:rsidDel="00000000" w:rsidR="00000000" w:rsidRPr="00000000">
        <w:rPr>
          <w:rtl w:val="0"/>
        </w:rPr>
      </w:r>
    </w:p>
    <w:p w:rsidR="00000000" w:rsidDel="00000000" w:rsidP="00000000" w:rsidRDefault="00000000" w:rsidRPr="00000000" w14:paraId="00000268">
      <w:pPr>
        <w:numPr>
          <w:ilvl w:val="1"/>
          <w:numId w:val="20"/>
        </w:numPr>
        <w:ind w:left="1440" w:hanging="360"/>
      </w:pPr>
      <w:r w:rsidDel="00000000" w:rsidR="00000000" w:rsidRPr="00000000">
        <w:rPr>
          <w:b w:val="1"/>
          <w:rtl w:val="0"/>
        </w:rPr>
        <w:t xml:space="preserve">Immediate</w:t>
      </w:r>
      <w:r w:rsidDel="00000000" w:rsidR="00000000" w:rsidRPr="00000000">
        <w:rPr>
          <w:rtl w:val="0"/>
        </w:rPr>
        <w:t xml:space="preserve">: In the past, immediate reconstruction was relatively contraindicated due to potential impact on heart/lung dose (implant-based) and to avoid irradiating flaps (autologous - necrosis). Now, practitioners should be aware that acute reconstruction complications may interrupt PMRT. In 2019, direct to implant (DTI) or delayed autologous (avoiding irradiation of flaps) appear to have the [</w:t>
      </w:r>
      <w:hyperlink w:anchor="cti5yfaet6bk">
        <w:r w:rsidDel="00000000" w:rsidR="00000000" w:rsidRPr="00000000">
          <w:rPr>
            <w:rtl w:val="0"/>
          </w:rPr>
          <w:t xml:space="preserve">lowest rates</w:t>
        </w:r>
      </w:hyperlink>
      <w:r w:rsidDel="00000000" w:rsidR="00000000" w:rsidRPr="00000000">
        <w:rPr>
          <w:rtl w:val="0"/>
        </w:rPr>
        <w:t xml:space="preserve">] of complications. There is suggestion of any use of tissue expanders having a higher rate of complications due to a second procedure required, regardless of PMRT use. </w:t>
      </w:r>
    </w:p>
    <w:p w:rsidR="00000000" w:rsidDel="00000000" w:rsidP="00000000" w:rsidRDefault="00000000" w:rsidRPr="00000000" w14:paraId="00000269">
      <w:pPr>
        <w:numPr>
          <w:ilvl w:val="2"/>
          <w:numId w:val="20"/>
        </w:numPr>
        <w:ind w:left="2160" w:hanging="360"/>
      </w:pPr>
      <w:r w:rsidDel="00000000" w:rsidR="00000000" w:rsidRPr="00000000">
        <w:rPr>
          <w:rtl w:val="0"/>
        </w:rPr>
        <w:t xml:space="preserve">Consider VMAT for immediate implants if heart dose high (e.g. IM coverage) [</w:t>
      </w:r>
      <w:hyperlink r:id="rId166">
        <w:r w:rsidDel="00000000" w:rsidR="00000000" w:rsidRPr="00000000">
          <w:rPr>
            <w:rtl w:val="0"/>
          </w:rPr>
          <w:t xml:space="preserve">Dumane Rad Onc '18</w:t>
        </w:r>
      </w:hyperlink>
      <w:r w:rsidDel="00000000" w:rsidR="00000000" w:rsidRPr="00000000">
        <w:rPr>
          <w:rtl w:val="0"/>
        </w:rPr>
        <w:t xml:space="preserve">]: </w:t>
      </w:r>
    </w:p>
    <w:p w:rsidR="00000000" w:rsidDel="00000000" w:rsidP="00000000" w:rsidRDefault="00000000" w:rsidRPr="00000000" w14:paraId="0000026A">
      <w:pPr>
        <w:numPr>
          <w:ilvl w:val="3"/>
          <w:numId w:val="20"/>
        </w:numPr>
        <w:ind w:left="2880" w:hanging="360"/>
      </w:pPr>
      <w:r w:rsidDel="00000000" w:rsidR="00000000" w:rsidRPr="00000000">
        <w:rPr>
          <w:rtl w:val="0"/>
        </w:rPr>
        <w:t xml:space="preserve">May be useful in pts with implant constructions receiving RNI with DIBH.</w:t>
      </w:r>
    </w:p>
    <w:p w:rsidR="00000000" w:rsidDel="00000000" w:rsidP="00000000" w:rsidRDefault="00000000" w:rsidRPr="00000000" w14:paraId="0000026B">
      <w:pPr>
        <w:numPr>
          <w:ilvl w:val="2"/>
          <w:numId w:val="20"/>
        </w:numPr>
        <w:ind w:left="2160" w:hanging="360"/>
      </w:pPr>
      <w:r w:rsidDel="00000000" w:rsidR="00000000" w:rsidRPr="00000000">
        <w:rPr>
          <w:rtl w:val="0"/>
        </w:rPr>
        <w:t xml:space="preserve">Consider reconstruction if prior radiation to the breast.</w:t>
      </w:r>
    </w:p>
    <w:p w:rsidR="00000000" w:rsidDel="00000000" w:rsidP="00000000" w:rsidRDefault="00000000" w:rsidRPr="00000000" w14:paraId="0000026C">
      <w:pPr>
        <w:numPr>
          <w:ilvl w:val="1"/>
          <w:numId w:val="20"/>
        </w:numPr>
        <w:ind w:left="1440" w:hanging="360"/>
      </w:pPr>
      <w:r w:rsidDel="00000000" w:rsidR="00000000" w:rsidRPr="00000000">
        <w:rPr>
          <w:b w:val="1"/>
          <w:rtl w:val="0"/>
        </w:rPr>
        <w:t xml:space="preserve">Delayed</w:t>
      </w:r>
      <w:r w:rsidDel="00000000" w:rsidR="00000000" w:rsidRPr="00000000">
        <w:rPr>
          <w:rtl w:val="0"/>
        </w:rPr>
        <w:t xml:space="preserve">: Reconstruction offered 6-12 mo after RT.</w:t>
      </w:r>
      <w:r w:rsidDel="00000000" w:rsidR="00000000" w:rsidRPr="00000000">
        <w:rPr>
          <w:rtl w:val="0"/>
        </w:rPr>
      </w:r>
    </w:p>
    <w:p w:rsidR="00000000" w:rsidDel="00000000" w:rsidP="00000000" w:rsidRDefault="00000000" w:rsidRPr="00000000" w14:paraId="0000026D">
      <w:pPr>
        <w:numPr>
          <w:ilvl w:val="2"/>
          <w:numId w:val="20"/>
        </w:numPr>
        <w:ind w:left="2160" w:hanging="360"/>
      </w:pPr>
      <w:r w:rsidDel="00000000" w:rsidR="00000000" w:rsidRPr="00000000">
        <w:rPr>
          <w:rtl w:val="0"/>
        </w:rPr>
        <w:t xml:space="preserve">Modern series demonstrate more complications with delayed reconstruction.</w:t>
      </w:r>
    </w:p>
    <w:p w:rsidR="00000000" w:rsidDel="00000000" w:rsidP="00000000" w:rsidRDefault="00000000" w:rsidRPr="00000000" w14:paraId="0000026E">
      <w:pPr>
        <w:numPr>
          <w:ilvl w:val="2"/>
          <w:numId w:val="20"/>
        </w:numPr>
        <w:ind w:left="2160" w:hanging="360"/>
      </w:pPr>
      <w:r w:rsidDel="00000000" w:rsidR="00000000" w:rsidRPr="00000000">
        <w:rPr>
          <w:u w:val="single"/>
          <w:rtl w:val="0"/>
        </w:rPr>
        <w:t xml:space="preserve">Timing of autologous after PMRT</w:t>
      </w:r>
      <w:r w:rsidDel="00000000" w:rsidR="00000000" w:rsidRPr="00000000">
        <w:rPr>
          <w:rtl w:val="0"/>
        </w:rPr>
        <w:t xml:space="preserve">: One study demonstrated less complications with &gt; 12 mo delay [</w:t>
      </w:r>
      <w:hyperlink r:id="rId167">
        <w:r w:rsidDel="00000000" w:rsidR="00000000" w:rsidRPr="00000000">
          <w:rPr>
            <w:rtl w:val="0"/>
          </w:rPr>
          <w:t xml:space="preserve">Baumann PRCS '11</w:t>
        </w:r>
      </w:hyperlink>
      <w:r w:rsidDel="00000000" w:rsidR="00000000" w:rsidRPr="00000000">
        <w:rPr>
          <w:rtl w:val="0"/>
        </w:rPr>
        <w:t xml:space="preserve">], while another suggests no difference if ± 6 mo after PMRT [</w:t>
      </w:r>
      <w:hyperlink r:id="rId168">
        <w:r w:rsidDel="00000000" w:rsidR="00000000" w:rsidRPr="00000000">
          <w:rPr>
            <w:rtl w:val="0"/>
          </w:rPr>
          <w:t xml:space="preserve">Momoh '12</w:t>
        </w:r>
      </w:hyperlink>
      <w:r w:rsidDel="00000000" w:rsidR="00000000" w:rsidRPr="00000000">
        <w:rPr>
          <w:rtl w:val="0"/>
        </w:rPr>
        <w:t xml:space="preserve">]. </w:t>
      </w:r>
    </w:p>
    <w:p w:rsidR="00000000" w:rsidDel="00000000" w:rsidP="00000000" w:rsidRDefault="00000000" w:rsidRPr="00000000" w14:paraId="0000026F">
      <w:pPr>
        <w:numPr>
          <w:ilvl w:val="1"/>
          <w:numId w:val="20"/>
        </w:numPr>
        <w:ind w:left="1440" w:hanging="360"/>
      </w:pPr>
      <w:r w:rsidDel="00000000" w:rsidR="00000000" w:rsidRPr="00000000">
        <w:rPr>
          <w:b w:val="1"/>
          <w:rtl w:val="0"/>
        </w:rPr>
        <w:t xml:space="preserve">Delayed-immediate with tissue expander placement and partial inflation initially</w:t>
      </w:r>
      <w:r w:rsidDel="00000000" w:rsidR="00000000" w:rsidRPr="00000000">
        <w:rPr>
          <w:rtl w:val="0"/>
        </w:rPr>
        <w:t xml:space="preserve">. </w:t>
        <w:br w:type="textWrapping"/>
        <w:t xml:space="preserve">In 2019, DTI (immediate) or delayed autologous appear to have th</w:t>
      </w:r>
      <w:r w:rsidDel="00000000" w:rsidR="00000000" w:rsidRPr="00000000">
        <w:rPr>
          <w:rtl w:val="0"/>
        </w:rPr>
        <w:t xml:space="preserve">e </w:t>
      </w:r>
      <w:r w:rsidDel="00000000" w:rsidR="00000000" w:rsidRPr="00000000">
        <w:rPr>
          <w:rtl w:val="0"/>
        </w:rPr>
        <w:t xml:space="preserve">[</w:t>
      </w:r>
      <w:hyperlink w:anchor="cti5yfaet6bk">
        <w:r w:rsidDel="00000000" w:rsidR="00000000" w:rsidRPr="00000000">
          <w:rPr>
            <w:rtl w:val="0"/>
          </w:rPr>
          <w:t xml:space="preserve">lowest rates</w:t>
        </w:r>
      </w:hyperlink>
      <w:r w:rsidDel="00000000" w:rsidR="00000000" w:rsidRPr="00000000">
        <w:rPr>
          <w:rtl w:val="0"/>
        </w:rPr>
        <w:t xml:space="preserve">]</w:t>
      </w:r>
      <w:r w:rsidDel="00000000" w:rsidR="00000000" w:rsidRPr="00000000">
        <w:rPr>
          <w:rtl w:val="0"/>
        </w:rPr>
        <w:t xml:space="preserve"> of complications.</w:t>
      </w:r>
    </w:p>
    <w:p w:rsidR="00000000" w:rsidDel="00000000" w:rsidP="00000000" w:rsidRDefault="00000000" w:rsidRPr="00000000" w14:paraId="00000270">
      <w:pPr>
        <w:numPr>
          <w:ilvl w:val="2"/>
          <w:numId w:val="20"/>
        </w:numPr>
        <w:ind w:left="2160" w:hanging="360"/>
        <w:rPr/>
      </w:pPr>
      <w:r w:rsidDel="00000000" w:rsidR="00000000" w:rsidRPr="00000000">
        <w:rPr>
          <w:rtl w:val="0"/>
        </w:rPr>
        <w:t xml:space="preserve">Tissue expanders are typically partially inflated initially, then over-inflated 2w after RT. </w:t>
      </w:r>
    </w:p>
    <w:p w:rsidR="00000000" w:rsidDel="00000000" w:rsidP="00000000" w:rsidRDefault="00000000" w:rsidRPr="00000000" w14:paraId="00000271">
      <w:pPr>
        <w:numPr>
          <w:ilvl w:val="2"/>
          <w:numId w:val="20"/>
        </w:numPr>
        <w:ind w:left="2160" w:hanging="360"/>
        <w:rPr/>
      </w:pPr>
      <w:r w:rsidDel="00000000" w:rsidR="00000000" w:rsidRPr="00000000">
        <w:rPr>
          <w:rFonts w:ascii="Gungsuh" w:cs="Gungsuh" w:eastAsia="Gungsuh" w:hAnsi="Gungsuh"/>
          <w:rtl w:val="0"/>
        </w:rPr>
        <w:t xml:space="preserve">Timing of Implant exchange after RT: One study suggests ≥ 6 mo delay adequate:</w:t>
      </w:r>
    </w:p>
    <w:p w:rsidR="00000000" w:rsidDel="00000000" w:rsidP="00000000" w:rsidRDefault="00000000" w:rsidRPr="00000000" w14:paraId="00000272">
      <w:pPr>
        <w:numPr>
          <w:ilvl w:val="3"/>
          <w:numId w:val="20"/>
        </w:numPr>
        <w:ind w:left="2880" w:hanging="360"/>
        <w:rPr/>
      </w:pPr>
      <w:r w:rsidDel="00000000" w:rsidR="00000000" w:rsidRPr="00000000">
        <w:rPr>
          <w:rFonts w:ascii="Cardo" w:cs="Cardo" w:eastAsia="Cardo" w:hAnsi="Cardo"/>
          <w:rtl w:val="0"/>
        </w:rPr>
        <w:t xml:space="preserve">Implant failures for exchange ± 6 mo of 8→ 22% [</w:t>
      </w:r>
      <w:hyperlink r:id="rId169">
        <w:r w:rsidDel="00000000" w:rsidR="00000000" w:rsidRPr="00000000">
          <w:rPr>
            <w:rtl w:val="0"/>
          </w:rPr>
          <w:t xml:space="preserve">Peled PRSJ '12</w:t>
        </w:r>
      </w:hyperlink>
      <w:r w:rsidDel="00000000" w:rsidR="00000000" w:rsidRPr="00000000">
        <w:rPr>
          <w:rtl w:val="0"/>
        </w:rPr>
        <w:t xml:space="preserve">].</w:t>
      </w:r>
    </w:p>
    <w:p w:rsidR="00000000" w:rsidDel="00000000" w:rsidP="00000000" w:rsidRDefault="00000000" w:rsidRPr="00000000" w14:paraId="00000273">
      <w:pPr>
        <w:numPr>
          <w:ilvl w:val="2"/>
          <w:numId w:val="20"/>
        </w:numPr>
        <w:ind w:left="2160" w:hanging="360"/>
        <w:rPr/>
      </w:pPr>
      <w:r w:rsidDel="00000000" w:rsidR="00000000" w:rsidRPr="00000000">
        <w:rPr>
          <w:rtl w:val="0"/>
        </w:rPr>
        <w:t xml:space="preserve">This strategy avoids RT to an autologous flap.</w:t>
      </w:r>
    </w:p>
    <w:p w:rsidR="00000000" w:rsidDel="00000000" w:rsidP="00000000" w:rsidRDefault="00000000" w:rsidRPr="00000000" w14:paraId="00000274">
      <w:pPr>
        <w:numPr>
          <w:ilvl w:val="2"/>
          <w:numId w:val="20"/>
        </w:numPr>
        <w:ind w:left="2160" w:hanging="360"/>
        <w:rPr/>
      </w:pPr>
      <w:r w:rsidDel="00000000" w:rsidR="00000000" w:rsidRPr="00000000">
        <w:rPr>
          <w:rtl w:val="0"/>
        </w:rPr>
        <w:t xml:space="preserve">Estimated rate of implant failure no different if implant placed before or after RT [</w:t>
      </w:r>
      <w:hyperlink r:id="rId170">
        <w:r w:rsidDel="00000000" w:rsidR="00000000" w:rsidRPr="00000000">
          <w:rPr>
            <w:rtl w:val="0"/>
          </w:rPr>
          <w:t xml:space="preserve">Santosa '16</w:t>
        </w:r>
      </w:hyperlink>
      <w:r w:rsidDel="00000000" w:rsidR="00000000" w:rsidRPr="00000000">
        <w:rPr>
          <w:rtl w:val="0"/>
        </w:rPr>
        <w:t xml:space="preserve">].</w:t>
      </w:r>
    </w:p>
    <w:p w:rsidR="00000000" w:rsidDel="00000000" w:rsidP="00000000" w:rsidRDefault="00000000" w:rsidRPr="00000000" w14:paraId="00000275">
      <w:pPr>
        <w:numPr>
          <w:ilvl w:val="2"/>
          <w:numId w:val="20"/>
        </w:numPr>
        <w:ind w:left="2160" w:hanging="360"/>
        <w:rPr/>
      </w:pPr>
      <w:r w:rsidDel="00000000" w:rsidR="00000000" w:rsidRPr="00000000">
        <w:rPr>
          <w:rtl w:val="0"/>
        </w:rPr>
        <w:t xml:space="preserve">Permanent implant after RT may be best, as capsulotomy may be performed at time of exchange.</w:t>
      </w:r>
    </w:p>
    <w:p w:rsidR="00000000" w:rsidDel="00000000" w:rsidP="00000000" w:rsidRDefault="00000000" w:rsidRPr="00000000" w14:paraId="00000276">
      <w:pPr>
        <w:numPr>
          <w:ilvl w:val="0"/>
          <w:numId w:val="20"/>
        </w:numPr>
        <w:rPr/>
      </w:pPr>
      <w:r w:rsidDel="00000000" w:rsidR="00000000" w:rsidRPr="00000000">
        <w:rPr>
          <w:b w:val="1"/>
          <w:rtl w:val="0"/>
        </w:rPr>
        <w:t xml:space="preserve">Implants vs. autologous</w:t>
      </w:r>
      <w:r w:rsidDel="00000000" w:rsidR="00000000" w:rsidRPr="00000000">
        <w:rPr>
          <w:rtl w:val="0"/>
        </w:rPr>
        <w:t xml:space="preserve">: </w:t>
      </w:r>
    </w:p>
    <w:p w:rsidR="00000000" w:rsidDel="00000000" w:rsidP="00000000" w:rsidRDefault="00000000" w:rsidRPr="00000000" w14:paraId="00000277">
      <w:pPr>
        <w:numPr>
          <w:ilvl w:val="1"/>
          <w:numId w:val="20"/>
        </w:numPr>
        <w:ind w:left="1440" w:hanging="360"/>
        <w:rPr/>
      </w:pPr>
      <w:r w:rsidDel="00000000" w:rsidR="00000000" w:rsidRPr="00000000">
        <w:rPr>
          <w:b w:val="1"/>
          <w:rtl w:val="0"/>
        </w:rPr>
        <w:t xml:space="preserve">Implant reconstruction </w:t>
      </w:r>
      <w:r w:rsidDel="00000000" w:rsidR="00000000" w:rsidRPr="00000000">
        <w:rPr>
          <w:rtl w:val="0"/>
        </w:rPr>
        <w:t xml:space="preserve">for skinnier or athletic women who don't wish for tissue transfer.</w:t>
      </w:r>
    </w:p>
    <w:p w:rsidR="00000000" w:rsidDel="00000000" w:rsidP="00000000" w:rsidRDefault="00000000" w:rsidRPr="00000000" w14:paraId="00000278">
      <w:pPr>
        <w:ind w:left="1440" w:firstLine="0"/>
        <w:rPr/>
      </w:pPr>
      <w:r w:rsidDel="00000000" w:rsidR="00000000" w:rsidRPr="00000000">
        <w:rPr>
          <w:rtl w:val="0"/>
        </w:rPr>
        <w:t xml:space="preserve">In 2019, DTI (immediate) or delayed autologous appear to have the </w:t>
      </w:r>
      <w:r w:rsidDel="00000000" w:rsidR="00000000" w:rsidRPr="00000000">
        <w:rPr>
          <w:rtl w:val="0"/>
        </w:rPr>
        <w:t xml:space="preserve">[</w:t>
      </w:r>
      <w:hyperlink w:anchor="cti5yfaet6bk">
        <w:r w:rsidDel="00000000" w:rsidR="00000000" w:rsidRPr="00000000">
          <w:rPr>
            <w:rtl w:val="0"/>
          </w:rPr>
          <w:t xml:space="preserve">lowest rates</w:t>
        </w:r>
      </w:hyperlink>
      <w:r w:rsidDel="00000000" w:rsidR="00000000" w:rsidRPr="00000000">
        <w:rPr>
          <w:rtl w:val="0"/>
        </w:rPr>
        <w:t xml:space="preserve">]</w:t>
      </w:r>
      <w:r w:rsidDel="00000000" w:rsidR="00000000" w:rsidRPr="00000000">
        <w:rPr>
          <w:rtl w:val="0"/>
        </w:rPr>
        <w:t xml:space="preserve"> of complication</w:t>
      </w:r>
      <w:r w:rsidDel="00000000" w:rsidR="00000000" w:rsidRPr="00000000">
        <w:rPr>
          <w:rtl w:val="0"/>
        </w:rPr>
        <w:t xml:space="preserve">s.</w:t>
      </w:r>
    </w:p>
    <w:p w:rsidR="00000000" w:rsidDel="00000000" w:rsidP="00000000" w:rsidRDefault="00000000" w:rsidRPr="00000000" w14:paraId="00000279">
      <w:pPr>
        <w:numPr>
          <w:ilvl w:val="1"/>
          <w:numId w:val="20"/>
        </w:numPr>
        <w:ind w:left="1440" w:hanging="360"/>
      </w:pPr>
      <w:r w:rsidDel="00000000" w:rsidR="00000000" w:rsidRPr="00000000">
        <w:rPr>
          <w:b w:val="1"/>
          <w:rtl w:val="0"/>
        </w:rPr>
        <w:t xml:space="preserve">Autologous reconstruction should be performed after RT</w:t>
      </w:r>
      <w:r w:rsidDel="00000000" w:rsidR="00000000" w:rsidRPr="00000000">
        <w:rPr>
          <w:rtl w:val="0"/>
        </w:rPr>
        <w:t xml:space="preserve"> (Per NCCN).</w:t>
      </w:r>
    </w:p>
    <w:p w:rsidR="00000000" w:rsidDel="00000000" w:rsidP="00000000" w:rsidRDefault="00000000" w:rsidRPr="00000000" w14:paraId="0000027A">
      <w:pPr>
        <w:numPr>
          <w:ilvl w:val="2"/>
          <w:numId w:val="20"/>
        </w:numPr>
        <w:ind w:left="2160" w:hanging="360"/>
      </w:pPr>
      <w:r w:rsidDel="00000000" w:rsidR="00000000" w:rsidRPr="00000000">
        <w:rPr>
          <w:rtl w:val="0"/>
        </w:rPr>
        <w:t xml:space="preserve">TRAM irradiation with ~30% requiring new flap due to necrosis [</w:t>
      </w:r>
      <w:hyperlink r:id="rId171">
        <w:r w:rsidDel="00000000" w:rsidR="00000000" w:rsidRPr="00000000">
          <w:rPr>
            <w:rtl w:val="0"/>
          </w:rPr>
          <w:t xml:space="preserve">Tran PRCS '01</w:t>
        </w:r>
      </w:hyperlink>
      <w:r w:rsidDel="00000000" w:rsidR="00000000" w:rsidRPr="00000000">
        <w:rPr>
          <w:rtl w:val="0"/>
        </w:rPr>
        <w:t xml:space="preserve">]</w:t>
      </w:r>
    </w:p>
    <w:p w:rsidR="00000000" w:rsidDel="00000000" w:rsidP="00000000" w:rsidRDefault="00000000" w:rsidRPr="00000000" w14:paraId="0000027B">
      <w:pPr>
        <w:numPr>
          <w:ilvl w:val="2"/>
          <w:numId w:val="20"/>
        </w:numPr>
        <w:ind w:left="2160" w:hanging="360"/>
      </w:pPr>
      <w:r w:rsidDel="00000000" w:rsidR="00000000" w:rsidRPr="00000000">
        <w:rPr>
          <w:rtl w:val="0"/>
        </w:rPr>
        <w:t xml:space="preserve">DIEP irradiation with more fat necrosis, fibrosis, and flap contracture [</w:t>
      </w:r>
      <w:hyperlink r:id="rId172">
        <w:r w:rsidDel="00000000" w:rsidR="00000000" w:rsidRPr="00000000">
          <w:rPr>
            <w:rtl w:val="0"/>
          </w:rPr>
          <w:t xml:space="preserve">Rogers PRCS '02</w:t>
        </w:r>
      </w:hyperlink>
      <w:r w:rsidDel="00000000" w:rsidR="00000000" w:rsidRPr="00000000">
        <w:rPr>
          <w:rtl w:val="0"/>
        </w:rPr>
        <w:t xml:space="preserve">]</w:t>
      </w:r>
    </w:p>
    <w:p w:rsidR="00000000" w:rsidDel="00000000" w:rsidP="00000000" w:rsidRDefault="00000000" w:rsidRPr="00000000" w14:paraId="0000027C">
      <w:pPr>
        <w:numPr>
          <w:ilvl w:val="2"/>
          <w:numId w:val="20"/>
        </w:numPr>
        <w:ind w:left="2160" w:hanging="360"/>
      </w:pPr>
      <w:r w:rsidDel="00000000" w:rsidR="00000000" w:rsidRPr="00000000">
        <w:rPr>
          <w:rFonts w:ascii="Cardo" w:cs="Cardo" w:eastAsia="Cardo" w:hAnsi="Cardo"/>
          <w:rtl w:val="0"/>
        </w:rPr>
        <w:t xml:space="preserve">Fat necrosis for muscle sparing TRAM vs. DIEP of 9→ 23% [</w:t>
      </w:r>
      <w:hyperlink r:id="rId173">
        <w:r w:rsidDel="00000000" w:rsidR="00000000" w:rsidRPr="00000000">
          <w:rPr>
            <w:rtl w:val="0"/>
          </w:rPr>
          <w:t xml:space="preserve">Garvey PRCS '14</w:t>
        </w:r>
      </w:hyperlink>
      <w:r w:rsidDel="00000000" w:rsidR="00000000" w:rsidRPr="00000000">
        <w:rPr>
          <w:rtl w:val="0"/>
        </w:rPr>
        <w:t xml:space="preserve">]</w:t>
      </w:r>
    </w:p>
    <w:p w:rsidR="00000000" w:rsidDel="00000000" w:rsidP="00000000" w:rsidRDefault="00000000" w:rsidRPr="00000000" w14:paraId="0000027D">
      <w:pPr>
        <w:numPr>
          <w:ilvl w:val="2"/>
          <w:numId w:val="20"/>
        </w:numPr>
        <w:ind w:left="2160" w:hanging="360"/>
      </w:pPr>
      <w:r w:rsidDel="00000000" w:rsidR="00000000" w:rsidRPr="00000000">
        <w:rPr>
          <w:rtl w:val="0"/>
        </w:rPr>
        <w:t xml:space="preserve">Autologous conclusions: Avoid direct irradiation of the flap as opposed to modifying flap design; delay reconstruction 3-6 mo after RT is complete. Newer data suggests overall complication rates of ~26% regardless of timing relative to PMRT [</w:t>
      </w:r>
      <w:hyperlink r:id="rId174">
        <w:r w:rsidDel="00000000" w:rsidR="00000000" w:rsidRPr="00000000">
          <w:rPr>
            <w:rtl w:val="0"/>
          </w:rPr>
          <w:t xml:space="preserve">Billig PRS '17</w:t>
        </w:r>
      </w:hyperlink>
      <w:r w:rsidDel="00000000" w:rsidR="00000000" w:rsidRPr="00000000">
        <w:rPr>
          <w:rtl w:val="0"/>
        </w:rPr>
        <w:t xml:space="preserve">] including DIEP reconstruction [</w:t>
      </w:r>
      <w:hyperlink r:id="rId175">
        <w:r w:rsidDel="00000000" w:rsidR="00000000" w:rsidRPr="00000000">
          <w:rPr>
            <w:rtl w:val="0"/>
          </w:rPr>
          <w:t xml:space="preserve">Taghizadeh JPRAS '15</w:t>
        </w:r>
      </w:hyperlink>
      <w:r w:rsidDel="00000000" w:rsidR="00000000" w:rsidRPr="00000000">
        <w:rPr>
          <w:rtl w:val="0"/>
        </w:rPr>
        <w:t xml:space="preserve">]. Most recently, Cleveland clinic data has also suggested no difference in reconstruction failure with delayed vs. immediate autologous reconstruction. </w:t>
      </w:r>
      <w:hyperlink w:anchor="rah27eu61cyj">
        <w:r w:rsidDel="00000000" w:rsidR="00000000" w:rsidRPr="00000000">
          <w:rPr>
            <w:vertAlign w:val="superscript"/>
            <w:rtl w:val="0"/>
          </w:rPr>
          <w:t xml:space="preserve">RoR</w:t>
        </w:r>
      </w:hyperlink>
      <w:r w:rsidDel="00000000" w:rsidR="00000000" w:rsidRPr="00000000">
        <w:rPr>
          <w:rtl w:val="0"/>
        </w:rPr>
      </w:r>
    </w:p>
    <w:bookmarkStart w:colFirst="0" w:colLast="0" w:name="kix.7rx891sb881t" w:id="28"/>
    <w:bookmarkEnd w:id="28"/>
    <w:p w:rsidR="00000000" w:rsidDel="00000000" w:rsidP="00000000" w:rsidRDefault="00000000" w:rsidRPr="00000000" w14:paraId="0000027E">
      <w:pPr>
        <w:numPr>
          <w:ilvl w:val="0"/>
          <w:numId w:val="20"/>
        </w:numPr>
        <w:rPr>
          <w:b w:val="1"/>
        </w:rPr>
      </w:pPr>
      <w:r w:rsidDel="00000000" w:rsidR="00000000" w:rsidRPr="00000000">
        <w:rPr>
          <w:b w:val="1"/>
          <w:rtl w:val="0"/>
        </w:rPr>
        <w:t xml:space="preserve">Reconstruction complications</w:t>
      </w:r>
    </w:p>
    <w:p w:rsidR="00000000" w:rsidDel="00000000" w:rsidP="00000000" w:rsidRDefault="00000000" w:rsidRPr="00000000" w14:paraId="0000027F">
      <w:pPr>
        <w:numPr>
          <w:ilvl w:val="1"/>
          <w:numId w:val="20"/>
        </w:numPr>
        <w:ind w:left="1440" w:hanging="360"/>
      </w:pPr>
      <w:r w:rsidDel="00000000" w:rsidR="00000000" w:rsidRPr="00000000">
        <w:rPr>
          <w:rtl w:val="0"/>
        </w:rPr>
        <w:t xml:space="preserve">See the [</w:t>
      </w:r>
      <w:hyperlink w:anchor="enyth21bko88">
        <w:r w:rsidDel="00000000" w:rsidR="00000000" w:rsidRPr="00000000">
          <w:rPr>
            <w:rtl w:val="0"/>
          </w:rPr>
          <w:t xml:space="preserve">Toxicity</w:t>
        </w:r>
      </w:hyperlink>
      <w:r w:rsidDel="00000000" w:rsidR="00000000" w:rsidRPr="00000000">
        <w:rPr>
          <w:rtl w:val="0"/>
        </w:rPr>
        <w:t xml:space="preserve">] section and impact of PMRT on reconstruction complications.</w:t>
      </w:r>
    </w:p>
    <w:p w:rsidR="00000000" w:rsidDel="00000000" w:rsidP="00000000" w:rsidRDefault="00000000" w:rsidRPr="00000000" w14:paraId="00000280">
      <w:pPr>
        <w:numPr>
          <w:ilvl w:val="1"/>
          <w:numId w:val="20"/>
        </w:numPr>
        <w:ind w:left="1440" w:hanging="360"/>
      </w:pPr>
      <w:r w:rsidDel="00000000" w:rsidR="00000000" w:rsidRPr="00000000">
        <w:rPr>
          <w:rtl w:val="0"/>
        </w:rPr>
        <w:t xml:space="preserve">The use of a </w:t>
      </w:r>
      <w:r w:rsidDel="00000000" w:rsidR="00000000" w:rsidRPr="00000000">
        <w:rPr>
          <w:rtl w:val="0"/>
        </w:rPr>
        <w:t xml:space="preserve">[</w:t>
      </w:r>
      <w:hyperlink w:anchor="_wtevuah18lh">
        <w:r w:rsidDel="00000000" w:rsidR="00000000" w:rsidRPr="00000000">
          <w:rPr>
            <w:rtl w:val="0"/>
          </w:rPr>
          <w:t xml:space="preserve">Boost</w:t>
        </w:r>
      </w:hyperlink>
      <w:r w:rsidDel="00000000" w:rsidR="00000000" w:rsidRPr="00000000">
        <w:rPr>
          <w:rtl w:val="0"/>
        </w:rPr>
        <w:t xml:space="preserve">]</w:t>
      </w:r>
      <w:r w:rsidDel="00000000" w:rsidR="00000000" w:rsidRPr="00000000">
        <w:rPr>
          <w:rtl w:val="0"/>
        </w:rPr>
        <w:t xml:space="preserve"> in PMRT does not appear to affect local control, even in the higher risk groups of LVSI. </w:t>
      </w:r>
    </w:p>
    <w:p w:rsidR="00000000" w:rsidDel="00000000" w:rsidP="00000000" w:rsidRDefault="00000000" w:rsidRPr="00000000" w14:paraId="00000281">
      <w:pPr>
        <w:ind w:left="0" w:firstLine="0"/>
        <w:rPr/>
      </w:pPr>
      <w:r w:rsidDel="00000000" w:rsidR="00000000" w:rsidRPr="00000000">
        <w:rPr>
          <w:rtl w:val="0"/>
        </w:rPr>
      </w:r>
    </w:p>
    <w:tbl>
      <w:tblPr>
        <w:tblStyle w:val="Table1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2">
            <w:pPr>
              <w:ind w:left="0" w:firstLine="0"/>
              <w:rPr>
                <w:b w:val="1"/>
              </w:rPr>
            </w:pPr>
            <w:r w:rsidDel="00000000" w:rsidR="00000000" w:rsidRPr="00000000">
              <w:rPr>
                <w:b w:val="1"/>
                <w:rtl w:val="0"/>
              </w:rPr>
              <w:t xml:space="preserve">Clinical Pearl: Surgical Margins </w:t>
            </w:r>
          </w:p>
          <w:p w:rsidR="00000000" w:rsidDel="00000000" w:rsidP="00000000" w:rsidRDefault="00000000" w:rsidRPr="00000000" w14:paraId="00000283">
            <w:pPr>
              <w:ind w:left="0" w:firstLine="0"/>
              <w:rPr>
                <w:b w:val="1"/>
              </w:rPr>
            </w:pPr>
            <w:r w:rsidDel="00000000" w:rsidR="00000000" w:rsidRPr="00000000">
              <w:rPr>
                <w:rtl w:val="0"/>
              </w:rPr>
              <w:t xml:space="preserve">Lumpectomy Margins for IDC/DCIS: Current Recommendations, Their Implications &amp; Impact [</w:t>
            </w:r>
            <w:hyperlink r:id="rId176">
              <w:r w:rsidDel="00000000" w:rsidR="00000000" w:rsidRPr="00000000">
                <w:rPr>
                  <w:rtl w:val="0"/>
                </w:rPr>
                <w:t xml:space="preserve">Schnitt, Moran, Giuliano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4">
            <w:pPr>
              <w:numPr>
                <w:ilvl w:val="0"/>
                <w:numId w:val="20"/>
              </w:numPr>
            </w:pPr>
            <w:r w:rsidDel="00000000" w:rsidR="00000000" w:rsidRPr="00000000">
              <w:rPr>
                <w:rtl w:val="0"/>
              </w:rPr>
              <w:t xml:space="preserve">DCIS: SM </w:t>
            </w:r>
            <w:r w:rsidDel="00000000" w:rsidR="00000000" w:rsidRPr="00000000">
              <w:rPr>
                <w:b w:val="1"/>
                <w:rtl w:val="0"/>
              </w:rPr>
              <w:t xml:space="preserve">&lt; 1mm</w:t>
            </w:r>
            <w:r w:rsidDel="00000000" w:rsidR="00000000" w:rsidRPr="00000000">
              <w:rPr>
                <w:rtl w:val="0"/>
              </w:rPr>
              <w:t xml:space="preserve"> does not mandate re-excision.</w:t>
            </w:r>
            <w:r w:rsidDel="00000000" w:rsidR="00000000" w:rsidRPr="00000000">
              <w:rPr>
                <w:b w:val="1"/>
                <w:rtl w:val="0"/>
              </w:rPr>
              <w:t xml:space="preserve"> 2 mm</w:t>
            </w:r>
            <w:r w:rsidDel="00000000" w:rsidR="00000000" w:rsidRPr="00000000">
              <w:rPr>
                <w:rtl w:val="0"/>
              </w:rPr>
              <w:t xml:space="preserve"> is standard for BCT. </w:t>
            </w:r>
            <w:r w:rsidDel="00000000" w:rsidR="00000000" w:rsidRPr="00000000">
              <w:rPr>
                <w:b w:val="1"/>
                <w:rtl w:val="0"/>
              </w:rPr>
              <w:t xml:space="preserve">3 mm</w:t>
            </w:r>
            <w:r w:rsidDel="00000000" w:rsidR="00000000" w:rsidRPr="00000000">
              <w:rPr>
                <w:rtl w:val="0"/>
              </w:rPr>
              <w:t xml:space="preserve"> for omission of RT. 1 cm previously.</w:t>
            </w:r>
          </w:p>
          <w:p w:rsidR="00000000" w:rsidDel="00000000" w:rsidP="00000000" w:rsidRDefault="00000000" w:rsidRPr="00000000" w14:paraId="00000285">
            <w:pPr>
              <w:numPr>
                <w:ilvl w:val="0"/>
                <w:numId w:val="20"/>
              </w:numPr>
            </w:pPr>
            <w:r w:rsidDel="00000000" w:rsidR="00000000" w:rsidRPr="00000000">
              <w:rPr>
                <w:rtl w:val="0"/>
              </w:rPr>
              <w:t xml:space="preserve">IDC: </w:t>
            </w:r>
            <w:r w:rsidDel="00000000" w:rsidR="00000000" w:rsidRPr="00000000">
              <w:rPr>
                <w:b w:val="1"/>
                <w:rtl w:val="0"/>
              </w:rPr>
              <w:t xml:space="preserve">No tumor on Ink</w:t>
            </w:r>
            <w:r w:rsidDel="00000000" w:rsidR="00000000" w:rsidRPr="00000000">
              <w:rPr>
                <w:rtl w:val="0"/>
              </w:rPr>
              <w:t xml:space="preserve">! </w:t>
            </w:r>
          </w:p>
          <w:p w:rsidR="00000000" w:rsidDel="00000000" w:rsidP="00000000" w:rsidRDefault="00000000" w:rsidRPr="00000000" w14:paraId="00000286">
            <w:pPr>
              <w:ind w:firstLine="720"/>
              <w:rPr/>
            </w:pPr>
            <w:r w:rsidDel="00000000" w:rsidR="00000000" w:rsidRPr="00000000">
              <w:rPr>
                <w:rtl w:val="0"/>
              </w:rPr>
            </w:r>
          </w:p>
          <w:bookmarkStart w:colFirst="0" w:colLast="0" w:name="w6phwca7f39u" w:id="29"/>
          <w:bookmarkEnd w:id="29"/>
          <w:p w:rsidR="00000000" w:rsidDel="00000000" w:rsidP="00000000" w:rsidRDefault="00000000" w:rsidRPr="00000000" w14:paraId="00000287">
            <w:pPr>
              <w:ind w:left="0" w:firstLine="0"/>
              <w:rPr/>
            </w:pPr>
            <w:r w:rsidDel="00000000" w:rsidR="00000000" w:rsidRPr="00000000">
              <w:rPr>
                <w:b w:val="1"/>
                <w:rtl w:val="0"/>
              </w:rPr>
              <w:t xml:space="preserve">ASTRO-SSO Margin Consensus for stage I-II invasive breast cancer </w:t>
            </w:r>
            <w:r w:rsidDel="00000000" w:rsidR="00000000" w:rsidRPr="00000000">
              <w:rPr>
                <w:rtl w:val="0"/>
              </w:rPr>
              <w:t xml:space="preserve">[</w:t>
            </w:r>
            <w:hyperlink r:id="rId177">
              <w:r w:rsidDel="00000000" w:rsidR="00000000" w:rsidRPr="00000000">
                <w:rPr>
                  <w:rtl w:val="0"/>
                </w:rPr>
                <w:t xml:space="preserve">Moran IJROBP '14]</w:t>
              </w:r>
            </w:hyperlink>
            <w:r w:rsidDel="00000000" w:rsidR="00000000" w:rsidRPr="00000000">
              <w:rPr>
                <w:rtl w:val="0"/>
              </w:rPr>
              <w:t xml:space="preserve">: </w:t>
            </w:r>
            <w:r w:rsidDel="00000000" w:rsidR="00000000" w:rsidRPr="00000000">
              <w:rPr>
                <w:b w:val="1"/>
                <w:rtl w:val="0"/>
              </w:rPr>
              <w:t xml:space="preserve">No tumor on ink</w:t>
            </w:r>
            <w:r w:rsidDel="00000000" w:rsidR="00000000" w:rsidRPr="00000000">
              <w:rPr>
                <w:rtl w:val="0"/>
              </w:rPr>
              <w:t xml:space="preserve">! </w:t>
            </w:r>
          </w:p>
          <w:p w:rsidR="00000000" w:rsidDel="00000000" w:rsidP="00000000" w:rsidRDefault="00000000" w:rsidRPr="00000000" w14:paraId="00000288">
            <w:pPr>
              <w:ind w:left="0" w:firstLine="0"/>
              <w:rPr/>
            </w:pPr>
            <w:r w:rsidDel="00000000" w:rsidR="00000000" w:rsidRPr="00000000">
              <w:rPr>
                <w:rtl w:val="0"/>
              </w:rPr>
              <w:t xml:space="preserve">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289">
            <w:pPr>
              <w:numPr>
                <w:ilvl w:val="0"/>
                <w:numId w:val="20"/>
              </w:numPr>
            </w:pPr>
            <w:r w:rsidDel="00000000" w:rsidR="00000000" w:rsidRPr="00000000">
              <w:rPr>
                <w:rtl w:val="0"/>
              </w:rPr>
              <w:t xml:space="preserve">SM+ with LR RR 2.4 not nullified by boost, systemic therapy, or favorable biology [</w:t>
            </w:r>
            <w:hyperlink r:id="rId178">
              <w:r w:rsidDel="00000000" w:rsidR="00000000" w:rsidRPr="00000000">
                <w:rPr>
                  <w:rtl w:val="0"/>
                </w:rPr>
                <w:t xml:space="preserve">Houssami ASO '14]</w:t>
              </w:r>
            </w:hyperlink>
            <w:r w:rsidDel="00000000" w:rsidR="00000000" w:rsidRPr="00000000">
              <w:rPr>
                <w:rtl w:val="0"/>
              </w:rPr>
              <w:t xml:space="preserve">. </w:t>
            </w:r>
          </w:p>
          <w:p w:rsidR="00000000" w:rsidDel="00000000" w:rsidP="00000000" w:rsidRDefault="00000000" w:rsidRPr="00000000" w14:paraId="0000028A">
            <w:pPr>
              <w:numPr>
                <w:ilvl w:val="0"/>
                <w:numId w:val="20"/>
              </w:numPr>
            </w:pPr>
            <w:r w:rsidDel="00000000" w:rsidR="00000000" w:rsidRPr="00000000">
              <w:rPr>
                <w:rtl w:val="0"/>
              </w:rPr>
              <w:t xml:space="preserve">At 6.5y of MFU, IBTR was only 5.3% for stage I-II breast cancer.</w:t>
            </w:r>
          </w:p>
          <w:p w:rsidR="00000000" w:rsidDel="00000000" w:rsidP="00000000" w:rsidRDefault="00000000" w:rsidRPr="00000000" w14:paraId="0000028B">
            <w:pPr>
              <w:numPr>
                <w:ilvl w:val="0"/>
                <w:numId w:val="20"/>
              </w:numPr>
            </w:pPr>
            <w:r w:rsidDel="00000000" w:rsidR="00000000" w:rsidRPr="00000000">
              <w:rPr>
                <w:rtl w:val="0"/>
              </w:rPr>
              <w:t xml:space="preserve">Wider margins do not significantly improve LC. </w:t>
            </w:r>
          </w:p>
          <w:p w:rsidR="00000000" w:rsidDel="00000000" w:rsidP="00000000" w:rsidRDefault="00000000" w:rsidRPr="00000000" w14:paraId="0000028C">
            <w:pPr>
              <w:numPr>
                <w:ilvl w:val="0"/>
                <w:numId w:val="20"/>
              </w:numPr>
            </w:pPr>
            <w:r w:rsidDel="00000000" w:rsidR="00000000" w:rsidRPr="00000000">
              <w:rPr>
                <w:rtl w:val="0"/>
              </w:rPr>
              <w:t xml:space="preserve">Time to stop the </w:t>
            </w:r>
            <w:r w:rsidDel="00000000" w:rsidR="00000000" w:rsidRPr="00000000">
              <w:rPr>
                <w:u w:val="single"/>
                <w:rtl w:val="0"/>
              </w:rPr>
              <w:t xml:space="preserve">routine</w:t>
            </w:r>
            <w:r w:rsidDel="00000000" w:rsidR="00000000" w:rsidRPr="00000000">
              <w:rPr>
                <w:rtl w:val="0"/>
              </w:rPr>
              <w:t xml:space="preserve"> practice of margins more widely clear than tumor on ink. </w:t>
            </w:r>
          </w:p>
          <w:p w:rsidR="00000000" w:rsidDel="00000000" w:rsidP="00000000" w:rsidRDefault="00000000" w:rsidRPr="00000000" w14:paraId="0000028D">
            <w:pPr>
              <w:numPr>
                <w:ilvl w:val="1"/>
                <w:numId w:val="20"/>
              </w:numPr>
              <w:ind w:left="1440" w:hanging="360"/>
            </w:pPr>
            <w:r w:rsidDel="00000000" w:rsidR="00000000" w:rsidRPr="00000000">
              <w:rPr>
                <w:rtl w:val="0"/>
              </w:rPr>
              <w:t xml:space="preserve">Still, consider re-excision for multiple risk factors (i.e. young age, mult SM close, EIC) [</w:t>
            </w:r>
            <w:hyperlink r:id="rId179">
              <w:r w:rsidDel="00000000" w:rsidR="00000000" w:rsidRPr="00000000">
                <w:rPr>
                  <w:rtl w:val="0"/>
                </w:rPr>
                <w:t xml:space="preserve">Jagsi IJROBP '14]</w:t>
              </w:r>
            </w:hyperlink>
            <w:r w:rsidDel="00000000" w:rsidR="00000000" w:rsidRPr="00000000">
              <w:rPr>
                <w:rtl w:val="0"/>
              </w:rPr>
              <w:t xml:space="preserve">.</w:t>
            </w:r>
          </w:p>
          <w:p w:rsidR="00000000" w:rsidDel="00000000" w:rsidP="00000000" w:rsidRDefault="00000000" w:rsidRPr="00000000" w14:paraId="0000028E">
            <w:pPr>
              <w:numPr>
                <w:ilvl w:val="0"/>
                <w:numId w:val="20"/>
              </w:numPr>
            </w:pPr>
            <w:r w:rsidDel="00000000" w:rsidR="00000000" w:rsidRPr="00000000">
              <w:rPr>
                <w:rtl w:val="0"/>
              </w:rPr>
              <w:t xml:space="preserve">Does not apply to: pure DCIS, NAC, APBI.</w:t>
            </w:r>
          </w:p>
        </w:tc>
      </w:tr>
    </w:tbl>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pStyle w:val="Heading2"/>
        <w:rPr/>
      </w:pPr>
      <w:bookmarkStart w:colFirst="0" w:colLast="0" w:name="_8yjk6h90wz7k" w:id="30"/>
      <w:bookmarkEnd w:id="30"/>
      <w:hyperlink w:anchor="_wzcwogmnm3l7">
        <w:r w:rsidDel="00000000" w:rsidR="00000000" w:rsidRPr="00000000">
          <w:rPr>
            <w:rtl w:val="0"/>
          </w:rPr>
          <w:t xml:space="preserve">Margins</w:t>
        </w:r>
      </w:hyperlink>
      <w:r w:rsidDel="00000000" w:rsidR="00000000" w:rsidRPr="00000000">
        <w:rPr>
          <w:rtl w:val="0"/>
        </w:rPr>
      </w:r>
    </w:p>
    <w:p w:rsidR="00000000" w:rsidDel="00000000" w:rsidP="00000000" w:rsidRDefault="00000000" w:rsidRPr="00000000" w14:paraId="00000291">
      <w:pPr>
        <w:ind w:left="0" w:firstLine="0"/>
        <w:rPr/>
      </w:pPr>
      <w:r w:rsidDel="00000000" w:rsidR="00000000" w:rsidRPr="00000000">
        <w:rPr>
          <w:rtl w:val="0"/>
        </w:rPr>
        <w:t xml:space="preserve">See the Surgical Margins Summary Box above and [</w:t>
      </w:r>
      <w:hyperlink w:anchor="_xt458862nzdb">
        <w:r w:rsidDel="00000000" w:rsidR="00000000" w:rsidRPr="00000000">
          <w:rPr>
            <w:rtl w:val="0"/>
          </w:rPr>
          <w:t xml:space="preserve">Omission of RT</w:t>
        </w:r>
      </w:hyperlink>
      <w:r w:rsidDel="00000000" w:rsidR="00000000" w:rsidRPr="00000000">
        <w:rPr>
          <w:rtl w:val="0"/>
        </w:rPr>
        <w:t xml:space="preserve">] in the DCIS section for more.</w:t>
      </w:r>
    </w:p>
    <w:p w:rsidR="00000000" w:rsidDel="00000000" w:rsidP="00000000" w:rsidRDefault="00000000" w:rsidRPr="00000000" w14:paraId="00000292">
      <w:pPr>
        <w:ind w:left="0" w:firstLine="0"/>
        <w:rPr/>
      </w:pPr>
      <w:r w:rsidDel="00000000" w:rsidR="00000000" w:rsidRPr="00000000">
        <w:rPr>
          <w:rtl w:val="0"/>
        </w:rPr>
        <w:t xml:space="preserve">Lumpectomy Margins for IDC/DCIS: Current Recommendations, Their Implications &amp; Impact [</w:t>
      </w:r>
      <w:hyperlink r:id="rId180">
        <w:r w:rsidDel="00000000" w:rsidR="00000000" w:rsidRPr="00000000">
          <w:rPr>
            <w:rtl w:val="0"/>
          </w:rPr>
          <w:t xml:space="preserve">Schnitt, Moran, Giuliano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3">
      <w:pPr>
        <w:numPr>
          <w:ilvl w:val="0"/>
          <w:numId w:val="52"/>
        </w:numPr>
      </w:pPr>
      <w:hyperlink r:id="rId181">
        <w:r w:rsidDel="00000000" w:rsidR="00000000" w:rsidRPr="00000000">
          <w:rPr>
            <w:b w:val="1"/>
            <w:rtl w:val="0"/>
          </w:rPr>
          <w:t xml:space="preserve">ASCO-SSO-ASTRO Guideline: DCIS Margins for BCS with WBRT </w:t>
        </w:r>
      </w:hyperlink>
      <w:r w:rsidDel="00000000" w:rsidR="00000000" w:rsidRPr="00000000">
        <w:rPr>
          <w:i w:val="1"/>
          <w:rtl w:val="0"/>
        </w:rPr>
        <w:t xml:space="preserve">August 15, 2016</w:t>
      </w:r>
    </w:p>
    <w:p w:rsidR="00000000" w:rsidDel="00000000" w:rsidP="00000000" w:rsidRDefault="00000000" w:rsidRPr="00000000" w14:paraId="00000294">
      <w:pPr>
        <w:numPr>
          <w:ilvl w:val="1"/>
          <w:numId w:val="52"/>
        </w:numPr>
        <w:ind w:left="1440" w:hanging="360"/>
      </w:pPr>
      <w:r w:rsidDel="00000000" w:rsidR="00000000" w:rsidRPr="00000000">
        <w:rPr>
          <w:rtl w:val="0"/>
        </w:rPr>
        <w:t xml:space="preserve">Use of a 2 mm margin is standard for DCIS treated with WBRT and is associated with low rates of IBTR with the potential to decrease re-excision rates, improve cosmetic outcomes, and decrease health care costs. </w:t>
      </w:r>
    </w:p>
    <w:p w:rsidR="00000000" w:rsidDel="00000000" w:rsidP="00000000" w:rsidRDefault="00000000" w:rsidRPr="00000000" w14:paraId="00000295">
      <w:pPr>
        <w:numPr>
          <w:ilvl w:val="1"/>
          <w:numId w:val="52"/>
        </w:numPr>
        <w:ind w:left="1440" w:hanging="360"/>
      </w:pPr>
      <w:r w:rsidDel="00000000" w:rsidR="00000000" w:rsidRPr="00000000">
        <w:rPr>
          <w:rtl w:val="0"/>
        </w:rPr>
        <w:t xml:space="preserve">Surgical margins &lt; 2 mm does not mandate re-excision.</w:t>
      </w:r>
      <w:r w:rsidDel="00000000" w:rsidR="00000000" w:rsidRPr="00000000">
        <w:rPr>
          <w:rtl w:val="0"/>
        </w:rPr>
      </w:r>
    </w:p>
    <w:p w:rsidR="00000000" w:rsidDel="00000000" w:rsidP="00000000" w:rsidRDefault="00000000" w:rsidRPr="00000000" w14:paraId="00000296">
      <w:pPr>
        <w:numPr>
          <w:ilvl w:val="2"/>
          <w:numId w:val="52"/>
        </w:numPr>
        <w:ind w:left="2160" w:hanging="360"/>
      </w:pPr>
      <w:r w:rsidDel="00000000" w:rsidR="00000000" w:rsidRPr="00000000">
        <w:rPr>
          <w:rtl w:val="0"/>
        </w:rPr>
        <w:t xml:space="preserve">If pure DCIS with &lt; 2 mm SM, consider post-excision MMA for residual calcifications, extent of DCIS in proximity to margin, location of margin, cosmetic impact of re-excision, life expectancy.</w:t>
      </w:r>
    </w:p>
    <w:p w:rsidR="00000000" w:rsidDel="00000000" w:rsidP="00000000" w:rsidRDefault="00000000" w:rsidRPr="00000000" w14:paraId="00000297">
      <w:pPr>
        <w:numPr>
          <w:ilvl w:val="2"/>
          <w:numId w:val="52"/>
        </w:numPr>
        <w:ind w:left="2160" w:hanging="360"/>
      </w:pPr>
      <w:r w:rsidDel="00000000" w:rsidR="00000000" w:rsidRPr="00000000">
        <w:rPr>
          <w:rtl w:val="0"/>
        </w:rPr>
        <w:t xml:space="preserve">Notable exception: no re-excision if &lt; 1 mm at fibroglandular border of breast (skin/chest wall).</w:t>
      </w:r>
    </w:p>
    <w:p w:rsidR="00000000" w:rsidDel="00000000" w:rsidP="00000000" w:rsidRDefault="00000000" w:rsidRPr="00000000" w14:paraId="00000298">
      <w:pPr>
        <w:numPr>
          <w:ilvl w:val="0"/>
          <w:numId w:val="52"/>
        </w:numPr>
      </w:pPr>
      <w:hyperlink r:id="rId182">
        <w:r w:rsidDel="00000000" w:rsidR="00000000" w:rsidRPr="00000000">
          <w:rPr>
            <w:b w:val="1"/>
            <w:rtl w:val="0"/>
          </w:rPr>
          <w:t xml:space="preserve">ASCO Guideline: Invasive Breast Cancer Margins for BCS with WBRT in Stage I and II </w:t>
        </w:r>
      </w:hyperlink>
      <w:r w:rsidDel="00000000" w:rsidR="00000000" w:rsidRPr="00000000">
        <w:rPr>
          <w:i w:val="1"/>
          <w:rtl w:val="0"/>
        </w:rPr>
        <w:t xml:space="preserve">April 7, 2014</w:t>
      </w:r>
    </w:p>
    <w:p w:rsidR="00000000" w:rsidDel="00000000" w:rsidP="00000000" w:rsidRDefault="00000000" w:rsidRPr="00000000" w14:paraId="00000299">
      <w:pPr>
        <w:numPr>
          <w:ilvl w:val="1"/>
          <w:numId w:val="20"/>
        </w:numPr>
        <w:ind w:left="1440" w:hanging="360"/>
      </w:pPr>
      <w:r w:rsidDel="00000000" w:rsidR="00000000" w:rsidRPr="00000000">
        <w:rPr>
          <w:rtl w:val="0"/>
        </w:rPr>
        <w:t xml:space="preserve">Emphasis placed on the use of post-lumpectomy mammograms for cases with microcalcifications.</w:t>
      </w:r>
    </w:p>
    <w:p w:rsidR="00000000" w:rsidDel="00000000" w:rsidP="00000000" w:rsidRDefault="00000000" w:rsidRPr="00000000" w14:paraId="0000029A">
      <w:pPr>
        <w:numPr>
          <w:ilvl w:val="1"/>
          <w:numId w:val="20"/>
        </w:numPr>
        <w:ind w:left="1440" w:hanging="360"/>
      </w:pPr>
      <w:r w:rsidDel="00000000" w:rsidR="00000000" w:rsidRPr="00000000">
        <w:rPr>
          <w:rtl w:val="0"/>
        </w:rPr>
        <w:t xml:space="preserve">There is no evidence that wider margins in younger women leads to less IBTR.</w:t>
      </w:r>
    </w:p>
    <w:p w:rsidR="00000000" w:rsidDel="00000000" w:rsidP="00000000" w:rsidRDefault="00000000" w:rsidRPr="00000000" w14:paraId="0000029B">
      <w:pPr>
        <w:numPr>
          <w:ilvl w:val="1"/>
          <w:numId w:val="20"/>
        </w:numPr>
        <w:ind w:left="1440" w:hanging="360"/>
      </w:pPr>
      <w:r w:rsidDel="00000000" w:rsidR="00000000" w:rsidRPr="00000000">
        <w:rPr>
          <w:rFonts w:ascii="Gungsuh" w:cs="Gungsuh" w:eastAsia="Gungsuh" w:hAnsi="Gungsuh"/>
          <w:rtl w:val="0"/>
        </w:rPr>
        <w:t xml:space="preserve">Tumor on ink is associated with at ≥ 2x increased IBTR, not nullified by boost, systemic tx or favorable biology.</w:t>
      </w:r>
    </w:p>
    <w:p w:rsidR="00000000" w:rsidDel="00000000" w:rsidP="00000000" w:rsidRDefault="00000000" w:rsidRPr="00000000" w14:paraId="0000029C">
      <w:pPr>
        <w:numPr>
          <w:ilvl w:val="0"/>
          <w:numId w:val="20"/>
        </w:numPr>
      </w:pPr>
      <w:r w:rsidDel="00000000" w:rsidR="00000000" w:rsidRPr="00000000">
        <w:rPr>
          <w:b w:val="1"/>
          <w:rtl w:val="0"/>
        </w:rPr>
        <w:t xml:space="preserve">What about focal positive margins after BCS</w:t>
      </w:r>
      <w:r w:rsidDel="00000000" w:rsidR="00000000" w:rsidRPr="00000000">
        <w:rPr>
          <w:rtl w:val="0"/>
        </w:rPr>
        <w:t xml:space="preserve">?</w:t>
      </w:r>
    </w:p>
    <w:p w:rsidR="00000000" w:rsidDel="00000000" w:rsidP="00000000" w:rsidRDefault="00000000" w:rsidRPr="00000000" w14:paraId="0000029D">
      <w:pPr>
        <w:numPr>
          <w:ilvl w:val="1"/>
          <w:numId w:val="20"/>
        </w:numPr>
        <w:ind w:left="1440" w:hanging="360"/>
      </w:pPr>
      <w:r w:rsidDel="00000000" w:rsidR="00000000" w:rsidRPr="00000000">
        <w:rPr>
          <w:rtl w:val="0"/>
        </w:rPr>
        <w:t xml:space="preserve">Most would recommend re-excision, which may diminish the 10y relapse rate down to baseline. An analysis of 1,752 pts w 193 SM+ demonstrated 5y LR substantially greater for &lt; 40y, around the same for &gt; 40y.</w:t>
      </w:r>
    </w:p>
    <w:p w:rsidR="00000000" w:rsidDel="00000000" w:rsidP="00000000" w:rsidRDefault="00000000" w:rsidRPr="00000000" w14:paraId="0000029E">
      <w:pPr>
        <w:numPr>
          <w:ilvl w:val="0"/>
          <w:numId w:val="20"/>
        </w:numPr>
      </w:pPr>
      <w:r w:rsidDel="00000000" w:rsidR="00000000" w:rsidRPr="00000000">
        <w:rPr>
          <w:b w:val="1"/>
          <w:rtl w:val="0"/>
        </w:rPr>
        <w:t xml:space="preserve">What about focal positive margins for T1-2N0 after MRM</w:t>
      </w:r>
      <w:r w:rsidDel="00000000" w:rsidR="00000000" w:rsidRPr="00000000">
        <w:rPr>
          <w:rtl w:val="0"/>
        </w:rPr>
        <w:t xml:space="preserve">?</w:t>
      </w:r>
    </w:p>
    <w:p w:rsidR="00000000" w:rsidDel="00000000" w:rsidP="00000000" w:rsidRDefault="00000000" w:rsidRPr="00000000" w14:paraId="0000029F">
      <w:pPr>
        <w:numPr>
          <w:ilvl w:val="1"/>
          <w:numId w:val="20"/>
        </w:numPr>
        <w:ind w:left="1440" w:hanging="360"/>
      </w:pPr>
      <w:commentRangeStart w:id="0"/>
      <w:commentRangeStart w:id="1"/>
      <w:r w:rsidDel="00000000" w:rsidR="00000000" w:rsidRPr="00000000">
        <w:rPr>
          <w:rtl w:val="0"/>
        </w:rPr>
        <w:t xml:space="preserve">British Columbia retro</w:t>
      </w:r>
      <w:commentRangeEnd w:id="0"/>
      <w:r w:rsidDel="00000000" w:rsidR="00000000" w:rsidRPr="00000000">
        <w:commentReference w:id="0"/>
      </w:r>
      <w:commentRangeEnd w:id="1"/>
      <w:r w:rsidDel="00000000" w:rsidR="00000000" w:rsidRPr="00000000">
        <w:commentReference w:id="1"/>
      </w:r>
      <w:r w:rsidDel="00000000" w:rsidR="00000000" w:rsidRPr="00000000">
        <w:rPr>
          <w:rFonts w:ascii="Gungsuh" w:cs="Gungsuh" w:eastAsia="Gungsuh" w:hAnsi="Gungsuh"/>
          <w:rtl w:val="0"/>
        </w:rPr>
        <w:t xml:space="preserve"> of 2,570 women w 94 SM+. About half (41) rec'd PMRT. Trend towards improvement in pts ≤ 50, T2, G3, and LVSI. In patients without these features, there was no LR w/o PMRT.</w:t>
      </w:r>
    </w:p>
    <w:p w:rsidR="00000000" w:rsidDel="00000000" w:rsidP="00000000" w:rsidRDefault="00000000" w:rsidRPr="00000000" w14:paraId="000002A0">
      <w:pPr>
        <w:numPr>
          <w:ilvl w:val="0"/>
          <w:numId w:val="20"/>
        </w:numPr>
      </w:pPr>
      <w:r w:rsidDel="00000000" w:rsidR="00000000" w:rsidRPr="00000000">
        <w:rPr>
          <w:rtl w:val="0"/>
        </w:rPr>
        <w:t xml:space="preserve">LR RF for BCT: SM+, molecular subtype (Her2 or basal), young age (less strong).</w:t>
      </w:r>
    </w:p>
    <w:p w:rsidR="00000000" w:rsidDel="00000000" w:rsidP="00000000" w:rsidRDefault="00000000" w:rsidRPr="00000000" w14:paraId="000002A1">
      <w:pPr>
        <w:numPr>
          <w:ilvl w:val="1"/>
          <w:numId w:val="20"/>
        </w:numPr>
        <w:ind w:left="1440" w:hanging="360"/>
      </w:pPr>
      <w:r w:rsidDel="00000000" w:rsidR="00000000" w:rsidRPr="00000000">
        <w:rPr>
          <w:rtl w:val="0"/>
        </w:rPr>
        <w:t xml:space="preserve">Note: EIC is not important as long as negative margins are obtained.</w:t>
      </w:r>
    </w:p>
    <w:p w:rsidR="00000000" w:rsidDel="00000000" w:rsidP="00000000" w:rsidRDefault="00000000" w:rsidRPr="00000000" w14:paraId="000002A2">
      <w:pPr>
        <w:numPr>
          <w:ilvl w:val="1"/>
          <w:numId w:val="20"/>
        </w:numPr>
        <w:ind w:left="1440" w:hanging="360"/>
      </w:pPr>
      <w:r w:rsidDel="00000000" w:rsidR="00000000" w:rsidRPr="00000000">
        <w:rPr>
          <w:rtl w:val="0"/>
        </w:rPr>
        <w:t xml:space="preserve">LR decreased during BCT by boost, chemo, or endocrine.</w:t>
      </w:r>
    </w:p>
    <w:p w:rsidR="00000000" w:rsidDel="00000000" w:rsidP="00000000" w:rsidRDefault="00000000" w:rsidRPr="00000000" w14:paraId="000002A3">
      <w:pPr>
        <w:ind w:left="144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2A4">
      <w:pPr>
        <w:ind w:left="1440" w:firstLine="0"/>
        <w:rPr/>
      </w:pPr>
      <w:r w:rsidDel="00000000" w:rsidR="00000000" w:rsidRPr="00000000">
        <w:rPr>
          <w:rtl w:val="0"/>
        </w:rPr>
      </w:r>
    </w:p>
    <w:p w:rsidR="00000000" w:rsidDel="00000000" w:rsidP="00000000" w:rsidRDefault="00000000" w:rsidRPr="00000000" w14:paraId="000002A5">
      <w:pPr>
        <w:pStyle w:val="Heading1"/>
        <w:rPr>
          <w:color w:val="000000"/>
        </w:rPr>
      </w:pPr>
      <w:bookmarkStart w:colFirst="0" w:colLast="0" w:name="_nar4pgyblftb" w:id="31"/>
      <w:bookmarkEnd w:id="31"/>
      <w:hyperlink w:anchor="_pyifw3b5rbp">
        <w:r w:rsidDel="00000000" w:rsidR="00000000" w:rsidRPr="00000000">
          <w:rPr>
            <w:color w:val="000000"/>
            <w:rtl w:val="0"/>
          </w:rPr>
          <w:t xml:space="preserve">Subtypes / Pathology</w:t>
        </w:r>
      </w:hyperlink>
      <w:r w:rsidDel="00000000" w:rsidR="00000000" w:rsidRPr="00000000">
        <w:rPr>
          <w:rtl w:val="0"/>
        </w:rPr>
      </w:r>
    </w:p>
    <w:tbl>
      <w:tblPr>
        <w:tblStyle w:val="Table1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certlw4qomwi" w:id="32"/>
          <w:bookmarkEnd w:id="32"/>
          <w:p w:rsidR="00000000" w:rsidDel="00000000" w:rsidP="00000000" w:rsidRDefault="00000000" w:rsidRPr="00000000" w14:paraId="000002A6">
            <w:pPr>
              <w:ind w:left="0" w:firstLine="0"/>
              <w:rPr>
                <w:b w:val="1"/>
              </w:rPr>
            </w:pPr>
            <w:r w:rsidDel="00000000" w:rsidR="00000000" w:rsidRPr="00000000">
              <w:rPr>
                <w:b w:val="1"/>
                <w:rtl w:val="0"/>
              </w:rPr>
              <w:t xml:space="preserve">Pathology</w:t>
            </w:r>
          </w:p>
          <w:p w:rsidR="00000000" w:rsidDel="00000000" w:rsidP="00000000" w:rsidRDefault="00000000" w:rsidRPr="00000000" w14:paraId="000002A7">
            <w:pPr>
              <w:numPr>
                <w:ilvl w:val="0"/>
                <w:numId w:val="91"/>
              </w:numPr>
            </w:pPr>
            <w:r w:rsidDel="00000000" w:rsidR="00000000" w:rsidRPr="00000000">
              <w:rPr>
                <w:b w:val="1"/>
                <w:rtl w:val="0"/>
              </w:rPr>
              <w:t xml:space="preserve">Noninvasive</w:t>
            </w:r>
            <w:r w:rsidDel="00000000" w:rsidR="00000000" w:rsidRPr="00000000">
              <w:rPr>
                <w:rtl w:val="0"/>
              </w:rPr>
              <w:t xml:space="preserve">: DCIS (85%), LCIS (15%), Paget's (0.5-5%).</w:t>
            </w:r>
          </w:p>
          <w:p w:rsidR="00000000" w:rsidDel="00000000" w:rsidP="00000000" w:rsidRDefault="00000000" w:rsidRPr="00000000" w14:paraId="000002A8">
            <w:pPr>
              <w:numPr>
                <w:ilvl w:val="1"/>
                <w:numId w:val="91"/>
              </w:numPr>
              <w:ind w:left="1440" w:hanging="360"/>
            </w:pPr>
            <w:r w:rsidDel="00000000" w:rsidR="00000000" w:rsidRPr="00000000">
              <w:rPr>
                <w:rtl w:val="0"/>
              </w:rPr>
              <w:t xml:space="preserve">DCIS ~20-25% of all breast malignancies. 5x more common than LCIS.</w:t>
            </w:r>
          </w:p>
          <w:p w:rsidR="00000000" w:rsidDel="00000000" w:rsidP="00000000" w:rsidRDefault="00000000" w:rsidRPr="00000000" w14:paraId="000002A9">
            <w:pPr>
              <w:numPr>
                <w:ilvl w:val="1"/>
                <w:numId w:val="91"/>
              </w:numPr>
              <w:ind w:left="1440" w:hanging="360"/>
            </w:pPr>
            <w:r w:rsidDel="00000000" w:rsidR="00000000" w:rsidRPr="00000000">
              <w:rPr>
                <w:rtl w:val="0"/>
              </w:rPr>
              <w:t xml:space="preserve">LCIS and DCIS may be hard to tell from ADH or invasive carcinomas with early invasion - Review path!</w:t>
            </w:r>
          </w:p>
          <w:p w:rsidR="00000000" w:rsidDel="00000000" w:rsidP="00000000" w:rsidRDefault="00000000" w:rsidRPr="00000000" w14:paraId="000002AA">
            <w:pPr>
              <w:numPr>
                <w:ilvl w:val="2"/>
                <w:numId w:val="91"/>
              </w:numPr>
              <w:ind w:left="2160" w:hanging="360"/>
            </w:pPr>
            <w:r w:rsidDel="00000000" w:rsidR="00000000" w:rsidRPr="00000000">
              <w:rPr>
                <w:rtl w:val="0"/>
              </w:rPr>
              <w:t xml:space="preserve">Unlike DCIS, IDC increases risk of having IDC in contra breast by 10-15%.</w:t>
            </w:r>
          </w:p>
          <w:p w:rsidR="00000000" w:rsidDel="00000000" w:rsidP="00000000" w:rsidRDefault="00000000" w:rsidRPr="00000000" w14:paraId="000002AB">
            <w:pPr>
              <w:numPr>
                <w:ilvl w:val="0"/>
                <w:numId w:val="91"/>
              </w:numPr>
            </w:pPr>
            <w:r w:rsidDel="00000000" w:rsidR="00000000" w:rsidRPr="00000000">
              <w:rPr>
                <w:b w:val="1"/>
                <w:rtl w:val="0"/>
              </w:rPr>
              <w:t xml:space="preserve">Invasive</w:t>
            </w:r>
            <w:r w:rsidDel="00000000" w:rsidR="00000000" w:rsidRPr="00000000">
              <w:rPr>
                <w:rtl w:val="0"/>
              </w:rPr>
              <w:t xml:space="preserve">: </w:t>
            </w:r>
            <w:r w:rsidDel="00000000" w:rsidR="00000000" w:rsidRPr="00000000">
              <w:rPr>
                <w:b w:val="1"/>
                <w:rtl w:val="0"/>
              </w:rPr>
              <w:t xml:space="preserve">Ductal </w:t>
            </w:r>
            <w:r w:rsidDel="00000000" w:rsidR="00000000" w:rsidRPr="00000000">
              <w:rPr>
                <w:rtl w:val="0"/>
              </w:rPr>
              <w:t xml:space="preserve">(65-80%), </w:t>
            </w:r>
            <w:r w:rsidDel="00000000" w:rsidR="00000000" w:rsidRPr="00000000">
              <w:rPr>
                <w:b w:val="1"/>
                <w:rtl w:val="0"/>
              </w:rPr>
              <w:t xml:space="preserve">Lobular </w:t>
            </w:r>
            <w:r w:rsidDel="00000000" w:rsidR="00000000" w:rsidRPr="00000000">
              <w:rPr>
                <w:rtl w:val="0"/>
              </w:rPr>
              <w:t xml:space="preserve">(10-15%), </w:t>
            </w:r>
            <w:r w:rsidDel="00000000" w:rsidR="00000000" w:rsidRPr="00000000">
              <w:rPr>
                <w:b w:val="1"/>
                <w:rtl w:val="0"/>
              </w:rPr>
              <w:t xml:space="preserve">Mucinous </w:t>
            </w:r>
            <w:r w:rsidDel="00000000" w:rsidR="00000000" w:rsidRPr="00000000">
              <w:rPr>
                <w:rtl w:val="0"/>
              </w:rPr>
              <w:t xml:space="preserve">(2%), </w:t>
            </w:r>
            <w:r w:rsidDel="00000000" w:rsidR="00000000" w:rsidRPr="00000000">
              <w:rPr>
                <w:b w:val="1"/>
                <w:rtl w:val="0"/>
              </w:rPr>
              <w:t xml:space="preserve">Tubular </w:t>
            </w:r>
            <w:r w:rsidDel="00000000" w:rsidR="00000000" w:rsidRPr="00000000">
              <w:rPr>
                <w:rtl w:val="0"/>
              </w:rPr>
              <w:t xml:space="preserve">(1-2%), </w:t>
            </w:r>
            <w:r w:rsidDel="00000000" w:rsidR="00000000" w:rsidRPr="00000000">
              <w:rPr>
                <w:b w:val="1"/>
                <w:rtl w:val="0"/>
              </w:rPr>
              <w:t xml:space="preserve">Medullary </w:t>
            </w:r>
            <w:r w:rsidDel="00000000" w:rsidR="00000000" w:rsidRPr="00000000">
              <w:rPr>
                <w:rtl w:val="0"/>
              </w:rPr>
              <w:t xml:space="preserve">(5%). Papillary, inflammatory, secretory, adenoid cystic, glandular (adenoid), cystic (</w:t>
            </w:r>
            <w:r w:rsidDel="00000000" w:rsidR="00000000" w:rsidRPr="00000000">
              <w:rPr>
                <w:rtl w:val="0"/>
              </w:rPr>
              <w:t xml:space="preserve">cylindromatous</w:t>
            </w:r>
            <w:r w:rsidDel="00000000" w:rsidR="00000000" w:rsidRPr="00000000">
              <w:rPr>
                <w:rtl w:val="0"/>
              </w:rPr>
              <w:t xml:space="preserve">), metaplastic.</w:t>
            </w:r>
          </w:p>
          <w:p w:rsidR="00000000" w:rsidDel="00000000" w:rsidP="00000000" w:rsidRDefault="00000000" w:rsidRPr="00000000" w14:paraId="000002AC">
            <w:pPr>
              <w:numPr>
                <w:ilvl w:val="1"/>
                <w:numId w:val="91"/>
              </w:numPr>
              <w:ind w:left="1440" w:hanging="360"/>
            </w:pPr>
            <w:r w:rsidDel="00000000" w:rsidR="00000000" w:rsidRPr="00000000">
              <w:rPr>
                <w:rtl w:val="0"/>
              </w:rPr>
              <w:t xml:space="preserve">Rare favorable: </w:t>
            </w:r>
            <w:r w:rsidDel="00000000" w:rsidR="00000000" w:rsidRPr="00000000">
              <w:rPr>
                <w:b w:val="1"/>
                <w:rtl w:val="0"/>
              </w:rPr>
              <w:t xml:space="preserve">tubular</w:t>
            </w:r>
            <w:r w:rsidDel="00000000" w:rsidR="00000000" w:rsidRPr="00000000">
              <w:rPr>
                <w:rtl w:val="0"/>
              </w:rPr>
              <w:t xml:space="preserve">, </w:t>
            </w:r>
            <w:r w:rsidDel="00000000" w:rsidR="00000000" w:rsidRPr="00000000">
              <w:rPr>
                <w:b w:val="1"/>
                <w:rtl w:val="0"/>
              </w:rPr>
              <w:t xml:space="preserve">medullary </w:t>
            </w:r>
            <w:r w:rsidDel="00000000" w:rsidR="00000000" w:rsidRPr="00000000">
              <w:rPr>
                <w:rtl w:val="0"/>
              </w:rPr>
              <w:t xml:space="preserve">(colloid, </w:t>
            </w:r>
            <w:r w:rsidDel="00000000" w:rsidR="00000000" w:rsidRPr="00000000">
              <w:rPr>
                <w:i w:val="1"/>
                <w:rtl w:val="0"/>
              </w:rPr>
              <w:t xml:space="preserve">not </w:t>
            </w:r>
            <w:r w:rsidDel="00000000" w:rsidR="00000000" w:rsidRPr="00000000">
              <w:rPr>
                <w:rtl w:val="0"/>
              </w:rPr>
              <w:t xml:space="preserve">atypical), </w:t>
            </w:r>
            <w:r w:rsidDel="00000000" w:rsidR="00000000" w:rsidRPr="00000000">
              <w:rPr>
                <w:b w:val="1"/>
                <w:rtl w:val="0"/>
              </w:rPr>
              <w:t xml:space="preserve">mucinous</w:t>
            </w:r>
            <w:r w:rsidDel="00000000" w:rsidR="00000000" w:rsidRPr="00000000">
              <w:rPr>
                <w:rtl w:val="0"/>
              </w:rPr>
              <w:t xml:space="preserve">, </w:t>
            </w:r>
            <w:r w:rsidDel="00000000" w:rsidR="00000000" w:rsidRPr="00000000">
              <w:rPr>
                <w:b w:val="1"/>
                <w:rtl w:val="0"/>
              </w:rPr>
              <w:t xml:space="preserve">papillary</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Bad = micropapillary.</w:t>
            </w:r>
          </w:p>
          <w:p w:rsidR="00000000" w:rsidDel="00000000" w:rsidP="00000000" w:rsidRDefault="00000000" w:rsidRPr="00000000" w14:paraId="000002AD">
            <w:pPr>
              <w:numPr>
                <w:ilvl w:val="0"/>
                <w:numId w:val="91"/>
              </w:numPr>
            </w:pPr>
            <w:r w:rsidDel="00000000" w:rsidR="00000000" w:rsidRPr="00000000">
              <w:rPr>
                <w:i w:val="1"/>
                <w:rtl w:val="0"/>
              </w:rPr>
              <w:t xml:space="preserve">Ductal</w:t>
            </w:r>
            <w:r w:rsidDel="00000000" w:rsidR="00000000" w:rsidRPr="00000000">
              <w:rPr>
                <w:rtl w:val="0"/>
              </w:rPr>
              <w:t xml:space="preserve"> forms nests, </w:t>
            </w:r>
            <w:r w:rsidDel="00000000" w:rsidR="00000000" w:rsidRPr="00000000">
              <w:rPr>
                <w:i w:val="1"/>
                <w:rtl w:val="0"/>
              </w:rPr>
              <w:t xml:space="preserve">Lobular </w:t>
            </w:r>
            <w:r w:rsidDel="00000000" w:rsidR="00000000" w:rsidRPr="00000000">
              <w:rPr>
                <w:rtl w:val="0"/>
              </w:rPr>
              <w:t xml:space="preserve">tends to form in a single file pattern.</w:t>
            </w:r>
          </w:p>
          <w:p w:rsidR="00000000" w:rsidDel="00000000" w:rsidP="00000000" w:rsidRDefault="00000000" w:rsidRPr="00000000" w14:paraId="000002AE">
            <w:pPr>
              <w:numPr>
                <w:ilvl w:val="0"/>
                <w:numId w:val="91"/>
              </w:numPr>
            </w:pPr>
            <w:r w:rsidDel="00000000" w:rsidR="00000000" w:rsidRPr="00000000">
              <w:rPr>
                <w:i w:val="1"/>
                <w:rtl w:val="0"/>
              </w:rPr>
              <w:t xml:space="preserve">Mucinous </w:t>
            </w:r>
            <w:r w:rsidDel="00000000" w:rsidR="00000000" w:rsidRPr="00000000">
              <w:rPr>
                <w:rtl w:val="0"/>
              </w:rPr>
              <w:t xml:space="preserve">is less prone to metastases. </w:t>
            </w:r>
          </w:p>
          <w:p w:rsidR="00000000" w:rsidDel="00000000" w:rsidP="00000000" w:rsidRDefault="00000000" w:rsidRPr="00000000" w14:paraId="000002AF">
            <w:pPr>
              <w:numPr>
                <w:ilvl w:val="0"/>
                <w:numId w:val="91"/>
              </w:numPr>
            </w:pPr>
            <w:r w:rsidDel="00000000" w:rsidR="00000000" w:rsidRPr="00000000">
              <w:rPr>
                <w:i w:val="1"/>
                <w:rtl w:val="0"/>
              </w:rPr>
              <w:t xml:space="preserve">Tubular </w:t>
            </w:r>
            <w:r w:rsidDel="00000000" w:rsidR="00000000" w:rsidRPr="00000000">
              <w:rPr>
                <w:rtl w:val="0"/>
              </w:rPr>
              <w:t xml:space="preserve">is almost always ER(+)HER2(-). If tubular is ER(-) and/or HER2(+)</w:t>
            </w:r>
            <w:r w:rsidDel="00000000" w:rsidR="00000000" w:rsidRPr="00000000">
              <w:rPr>
                <w:i w:val="1"/>
                <w:rtl w:val="0"/>
              </w:rPr>
              <w:t xml:space="preserve"> - Review path!</w:t>
            </w:r>
            <w:r w:rsidDel="00000000" w:rsidR="00000000" w:rsidRPr="00000000">
              <w:rPr>
                <w:rtl w:val="0"/>
              </w:rPr>
            </w:r>
          </w:p>
          <w:p w:rsidR="00000000" w:rsidDel="00000000" w:rsidP="00000000" w:rsidRDefault="00000000" w:rsidRPr="00000000" w14:paraId="000002B0">
            <w:pPr>
              <w:numPr>
                <w:ilvl w:val="0"/>
                <w:numId w:val="91"/>
              </w:numPr>
              <w:rPr/>
            </w:pPr>
            <w:r w:rsidDel="00000000" w:rsidR="00000000" w:rsidRPr="00000000">
              <w:rPr>
                <w:i w:val="1"/>
                <w:rtl w:val="0"/>
              </w:rPr>
              <w:t xml:space="preserve">Medullary carcinoma </w:t>
            </w:r>
            <w:r w:rsidDel="00000000" w:rsidR="00000000" w:rsidRPr="00000000">
              <w:rPr>
                <w:rtl w:val="0"/>
              </w:rPr>
              <w:t xml:space="preserve">(atypical, not colloid): G3, LVSI, pushing tumor border, syncytial growth pattern. Previously though lower potential for mets. Interobserver variance present, do not withhold adjuvant systemic therapy </w:t>
            </w:r>
            <w:r w:rsidDel="00000000" w:rsidR="00000000" w:rsidRPr="00000000">
              <w:rPr>
                <w:i w:val="1"/>
                <w:rtl w:val="0"/>
              </w:rPr>
              <w:t xml:space="preserve">- Review path! </w:t>
            </w:r>
          </w:p>
          <w:bookmarkStart w:colFirst="0" w:colLast="0" w:name="pkl0yg3iyt5a" w:id="33"/>
          <w:bookmarkEnd w:id="33"/>
          <w:p w:rsidR="00000000" w:rsidDel="00000000" w:rsidP="00000000" w:rsidRDefault="00000000" w:rsidRPr="00000000" w14:paraId="000002B1">
            <w:pPr>
              <w:ind w:left="0" w:firstLine="0"/>
              <w:rPr>
                <w:b w:val="1"/>
              </w:rPr>
            </w:pPr>
            <w:r w:rsidDel="00000000" w:rsidR="00000000" w:rsidRPr="00000000">
              <w:rPr>
                <w:b w:val="1"/>
                <w:rtl w:val="0"/>
              </w:rPr>
              <w:t xml:space="preserve">Subtypes</w:t>
            </w:r>
          </w:p>
          <w:p w:rsidR="00000000" w:rsidDel="00000000" w:rsidP="00000000" w:rsidRDefault="00000000" w:rsidRPr="00000000" w14:paraId="000002B2">
            <w:pPr>
              <w:numPr>
                <w:ilvl w:val="0"/>
                <w:numId w:val="91"/>
              </w:numPr>
            </w:pPr>
            <w:r w:rsidDel="00000000" w:rsidR="00000000" w:rsidRPr="00000000">
              <w:rPr>
                <w:b w:val="1"/>
                <w:rtl w:val="0"/>
              </w:rPr>
              <w:t xml:space="preserve">Luminal A</w:t>
            </w:r>
            <w:r w:rsidDel="00000000" w:rsidR="00000000" w:rsidRPr="00000000">
              <w:rPr>
                <w:rtl w:val="0"/>
              </w:rPr>
              <w:t xml:space="preserve">: HER2 negative. </w:t>
            </w:r>
          </w:p>
          <w:p w:rsidR="00000000" w:rsidDel="00000000" w:rsidP="00000000" w:rsidRDefault="00000000" w:rsidRPr="00000000" w14:paraId="000002B3">
            <w:pPr>
              <w:numPr>
                <w:ilvl w:val="0"/>
                <w:numId w:val="91"/>
              </w:numPr>
            </w:pPr>
            <w:r w:rsidDel="00000000" w:rsidR="00000000" w:rsidRPr="00000000">
              <w:rPr>
                <w:b w:val="1"/>
                <w:rtl w:val="0"/>
              </w:rPr>
              <w:t xml:space="preserve">Luminal B</w:t>
            </w:r>
            <w:r w:rsidDel="00000000" w:rsidR="00000000" w:rsidRPr="00000000">
              <w:rPr>
                <w:rtl w:val="0"/>
              </w:rPr>
              <w:t xml:space="preserve">: Can be HER2 negative with Ki-67 &gt; 15%.  </w:t>
            </w:r>
          </w:p>
          <w:p w:rsidR="00000000" w:rsidDel="00000000" w:rsidP="00000000" w:rsidRDefault="00000000" w:rsidRPr="00000000" w14:paraId="000002B4">
            <w:pPr>
              <w:numPr>
                <w:ilvl w:val="1"/>
                <w:numId w:val="91"/>
              </w:numPr>
              <w:ind w:left="1440" w:hanging="360"/>
            </w:pPr>
            <w:r w:rsidDel="00000000" w:rsidR="00000000" w:rsidRPr="00000000">
              <w:rPr>
                <w:rFonts w:ascii="Cardo" w:cs="Cardo" w:eastAsia="Cardo" w:hAnsi="Cardo"/>
                <w:rtl w:val="0"/>
              </w:rPr>
              <w:t xml:space="preserve">Lymph node involvement for luminal A / B of 11→ 51% </w:t>
            </w:r>
            <w:r w:rsidDel="00000000" w:rsidR="00000000" w:rsidRPr="00000000">
              <w:rPr>
                <w:rtl w:val="0"/>
              </w:rPr>
              <w:t xml:space="preserve">[</w:t>
            </w:r>
            <w:hyperlink r:id="rId183">
              <w:r w:rsidDel="00000000" w:rsidR="00000000" w:rsidRPr="00000000">
                <w:rPr>
                  <w:rtl w:val="0"/>
                </w:rPr>
                <w:t xml:space="preserve">Inic CNIO '14</w:t>
              </w:r>
            </w:hyperlink>
            <w:r w:rsidDel="00000000" w:rsidR="00000000" w:rsidRPr="00000000">
              <w:rPr>
                <w:rtl w:val="0"/>
              </w:rPr>
              <w:t xml:space="preserve">].</w:t>
            </w:r>
          </w:p>
          <w:p w:rsidR="00000000" w:rsidDel="00000000" w:rsidP="00000000" w:rsidRDefault="00000000" w:rsidRPr="00000000" w14:paraId="000002B5">
            <w:pPr>
              <w:numPr>
                <w:ilvl w:val="0"/>
                <w:numId w:val="91"/>
              </w:numPr>
            </w:pPr>
            <w:r w:rsidDel="00000000" w:rsidR="00000000" w:rsidRPr="00000000">
              <w:rPr>
                <w:b w:val="1"/>
                <w:rtl w:val="0"/>
              </w:rPr>
              <w:t xml:space="preserve">Triple negative</w:t>
            </w:r>
            <w:r w:rsidDel="00000000" w:rsidR="00000000" w:rsidRPr="00000000">
              <w:rPr>
                <w:rtl w:val="0"/>
              </w:rPr>
              <w:t xml:space="preserve">: Still candidates for BCT and wider margins not necessary.</w:t>
            </w:r>
          </w:p>
        </w:tc>
      </w:tr>
    </w:tbl>
    <w:p w:rsidR="00000000" w:rsidDel="00000000" w:rsidP="00000000" w:rsidRDefault="00000000" w:rsidRPr="00000000" w14:paraId="000002B6">
      <w:pPr>
        <w:ind w:left="0" w:firstLine="0"/>
        <w:rPr>
          <w:i w:val="1"/>
        </w:rPr>
      </w:pPr>
      <w:hyperlink r:id="rId184">
        <w:r w:rsidDel="00000000" w:rsidR="00000000" w:rsidRPr="00000000">
          <w:rPr>
            <w:b w:val="1"/>
            <w:rtl w:val="0"/>
          </w:rPr>
          <w:t xml:space="preserve">StatPearls: Mucinous Breast Cancer</w:t>
        </w:r>
      </w:hyperlink>
      <w:r w:rsidDel="00000000" w:rsidR="00000000" w:rsidRPr="00000000">
        <w:rPr>
          <w:rtl w:val="0"/>
        </w:rPr>
        <w:t xml:space="preserve"> </w:t>
      </w:r>
      <w:r w:rsidDel="00000000" w:rsidR="00000000" w:rsidRPr="00000000">
        <w:rPr>
          <w:i w:val="1"/>
          <w:rtl w:val="0"/>
        </w:rPr>
        <w:t xml:space="preserve">Last update: 11/18/2019.</w:t>
      </w:r>
    </w:p>
    <w:p w:rsidR="00000000" w:rsidDel="00000000" w:rsidP="00000000" w:rsidRDefault="00000000" w:rsidRPr="00000000" w14:paraId="000002B7">
      <w:pPr>
        <w:ind w:left="0" w:firstLine="0"/>
        <w:rPr>
          <w:i w:val="1"/>
        </w:rPr>
      </w:pPr>
      <w:hyperlink r:id="rId185">
        <w:r w:rsidDel="00000000" w:rsidR="00000000" w:rsidRPr="00000000">
          <w:rPr>
            <w:b w:val="1"/>
            <w:rtl w:val="0"/>
          </w:rPr>
          <w:t xml:space="preserve">StatPearls: Tubular Breast Carcinoma</w:t>
        </w:r>
      </w:hyperlink>
      <w:hyperlink r:id="rId186">
        <w:r w:rsidDel="00000000" w:rsidR="00000000" w:rsidRPr="00000000">
          <w:rPr>
            <w:rtl w:val="0"/>
          </w:rPr>
          <w:t xml:space="preserve"> </w:t>
        </w:r>
      </w:hyperlink>
      <w:r w:rsidDel="00000000" w:rsidR="00000000" w:rsidRPr="00000000">
        <w:rPr>
          <w:i w:val="1"/>
          <w:rtl w:val="0"/>
        </w:rPr>
        <w:t xml:space="preserve">Last update: 9/26/2019.</w:t>
      </w:r>
    </w:p>
    <w:p w:rsidR="00000000" w:rsidDel="00000000" w:rsidP="00000000" w:rsidRDefault="00000000" w:rsidRPr="00000000" w14:paraId="000002B8">
      <w:pPr>
        <w:ind w:left="0" w:firstLine="0"/>
        <w:rPr>
          <w:i w:val="1"/>
        </w:rPr>
      </w:pPr>
      <w:hyperlink r:id="rId187">
        <w:r w:rsidDel="00000000" w:rsidR="00000000" w:rsidRPr="00000000">
          <w:rPr>
            <w:b w:val="1"/>
            <w:rtl w:val="0"/>
          </w:rPr>
          <w:t xml:space="preserve">StatPearls: Medullary Breast Carcinoma</w:t>
        </w:r>
      </w:hyperlink>
      <w:r w:rsidDel="00000000" w:rsidR="00000000" w:rsidRPr="00000000">
        <w:rPr>
          <w:rtl w:val="0"/>
        </w:rPr>
        <w:t xml:space="preserve"> </w:t>
      </w:r>
      <w:r w:rsidDel="00000000" w:rsidR="00000000" w:rsidRPr="00000000">
        <w:rPr>
          <w:i w:val="1"/>
          <w:rtl w:val="0"/>
        </w:rPr>
        <w:t xml:space="preserve">Last update: 11/26/2019.</w:t>
      </w:r>
    </w:p>
    <w:p w:rsidR="00000000" w:rsidDel="00000000" w:rsidP="00000000" w:rsidRDefault="00000000" w:rsidRPr="00000000" w14:paraId="000002B9">
      <w:pPr>
        <w:ind w:left="0" w:firstLine="0"/>
        <w:rPr>
          <w:i w:val="1"/>
        </w:rPr>
      </w:pPr>
      <w:hyperlink r:id="rId188">
        <w:r w:rsidDel="00000000" w:rsidR="00000000" w:rsidRPr="00000000">
          <w:rPr>
            <w:b w:val="1"/>
            <w:rtl w:val="0"/>
          </w:rPr>
          <w:t xml:space="preserve">StatPearls: Phyllodes Tumor of the Breast (Cystosarcoma)</w:t>
        </w:r>
      </w:hyperlink>
      <w:r w:rsidDel="00000000" w:rsidR="00000000" w:rsidRPr="00000000">
        <w:rPr>
          <w:b w:val="1"/>
          <w:rtl w:val="0"/>
        </w:rPr>
        <w:t xml:space="preserve"> </w:t>
      </w:r>
      <w:r w:rsidDel="00000000" w:rsidR="00000000" w:rsidRPr="00000000">
        <w:rPr>
          <w:i w:val="1"/>
          <w:rtl w:val="0"/>
        </w:rPr>
        <w:t xml:space="preserve">Last update:  12/27/19</w:t>
      </w:r>
    </w:p>
    <w:p w:rsidR="00000000" w:rsidDel="00000000" w:rsidP="00000000" w:rsidRDefault="00000000" w:rsidRPr="00000000" w14:paraId="000002BA">
      <w:pPr>
        <w:ind w:left="0" w:firstLine="0"/>
        <w:rPr>
          <w:i w:val="1"/>
        </w:rPr>
      </w:pPr>
      <w:hyperlink r:id="rId189">
        <w:r w:rsidDel="00000000" w:rsidR="00000000" w:rsidRPr="00000000">
          <w:rPr>
            <w:b w:val="1"/>
            <w:rtl w:val="0"/>
          </w:rPr>
          <w:t xml:space="preserve">StatPearls: Male Breast Cancer </w:t>
        </w:r>
      </w:hyperlink>
      <w:r w:rsidDel="00000000" w:rsidR="00000000" w:rsidRPr="00000000">
        <w:rPr>
          <w:i w:val="1"/>
          <w:rtl w:val="0"/>
        </w:rPr>
        <w:t xml:space="preserve">Last update: 11/15/2019.</w:t>
        <w:br w:type="textWrapping"/>
      </w:r>
      <w:hyperlink r:id="rId190">
        <w:r w:rsidDel="00000000" w:rsidR="00000000" w:rsidRPr="00000000">
          <w:rPr>
            <w:b w:val="1"/>
            <w:rtl w:val="0"/>
          </w:rPr>
          <w:t xml:space="preserve">ASCO Guideline: Management of Male Breast Cancer </w:t>
        </w:r>
      </w:hyperlink>
      <w:r w:rsidDel="00000000" w:rsidR="00000000" w:rsidRPr="00000000">
        <w:rPr>
          <w:i w:val="1"/>
          <w:rtl w:val="0"/>
        </w:rPr>
        <w:t xml:space="preserve">Last update: 2/14/2020.</w:t>
      </w:r>
    </w:p>
    <w:p w:rsidR="00000000" w:rsidDel="00000000" w:rsidP="00000000" w:rsidRDefault="00000000" w:rsidRPr="00000000" w14:paraId="000002BB">
      <w:pPr>
        <w:ind w:left="0" w:firstLine="0"/>
        <w:rPr>
          <w:i w:val="1"/>
        </w:rPr>
      </w:pPr>
      <w:r w:rsidDel="00000000" w:rsidR="00000000" w:rsidRPr="00000000">
        <w:rPr>
          <w:rtl w:val="0"/>
        </w:rPr>
      </w:r>
    </w:p>
    <w:p w:rsidR="00000000" w:rsidDel="00000000" w:rsidP="00000000" w:rsidRDefault="00000000" w:rsidRPr="00000000" w14:paraId="000002BC">
      <w:pPr>
        <w:numPr>
          <w:ilvl w:val="0"/>
          <w:numId w:val="91"/>
        </w:numPr>
      </w:pPr>
      <w:r w:rsidDel="00000000" w:rsidR="00000000" w:rsidRPr="00000000">
        <w:rPr>
          <w:b w:val="1"/>
          <w:rtl w:val="0"/>
        </w:rPr>
        <w:t xml:space="preserve">Scarff-Bloom-Richardson system</w:t>
      </w:r>
      <w:r w:rsidDel="00000000" w:rsidR="00000000" w:rsidRPr="00000000">
        <w:rPr>
          <w:rtl w:val="0"/>
        </w:rPr>
        <w:t xml:space="preserve"> (Elston-Ellis modification):</w:t>
      </w:r>
    </w:p>
    <w:p w:rsidR="00000000" w:rsidDel="00000000" w:rsidP="00000000" w:rsidRDefault="00000000" w:rsidRPr="00000000" w14:paraId="000002BD">
      <w:pPr>
        <w:numPr>
          <w:ilvl w:val="1"/>
          <w:numId w:val="91"/>
        </w:numPr>
        <w:ind w:left="1440" w:hanging="360"/>
      </w:pPr>
      <w:r w:rsidDel="00000000" w:rsidR="00000000" w:rsidRPr="00000000">
        <w:rPr>
          <w:rtl w:val="0"/>
        </w:rPr>
        <w:t xml:space="preserve">Grade: Glandular/tubular differentiation, nuclear pleomorphism, mitotic count. Each scored 1-3. </w:t>
      </w:r>
    </w:p>
    <w:p w:rsidR="00000000" w:rsidDel="00000000" w:rsidP="00000000" w:rsidRDefault="00000000" w:rsidRPr="00000000" w14:paraId="000002BE">
      <w:pPr>
        <w:numPr>
          <w:ilvl w:val="2"/>
          <w:numId w:val="91"/>
        </w:numPr>
        <w:ind w:left="2160" w:hanging="360"/>
      </w:pPr>
      <w:r w:rsidDel="00000000" w:rsidR="00000000" w:rsidRPr="00000000">
        <w:rPr>
          <w:rtl w:val="0"/>
        </w:rPr>
        <w:t xml:space="preserve">Grade 1: 3-5. Grade 2: Up to 7. Grade 3: Up to 9.</w:t>
      </w:r>
    </w:p>
    <w:p w:rsidR="00000000" w:rsidDel="00000000" w:rsidP="00000000" w:rsidRDefault="00000000" w:rsidRPr="00000000" w14:paraId="000002BF">
      <w:pPr>
        <w:numPr>
          <w:ilvl w:val="0"/>
          <w:numId w:val="91"/>
        </w:numPr>
      </w:pPr>
      <w:r w:rsidDel="00000000" w:rsidR="00000000" w:rsidRPr="00000000">
        <w:rPr>
          <w:rtl w:val="0"/>
        </w:rPr>
        <w:t xml:space="preserve">Lowery [</w:t>
      </w:r>
      <w:hyperlink r:id="rId191">
        <w:r w:rsidDel="00000000" w:rsidR="00000000" w:rsidRPr="00000000">
          <w:rPr>
            <w:rtl w:val="0"/>
          </w:rPr>
          <w:t xml:space="preserve">BCRT '12]</w:t>
        </w:r>
      </w:hyperlink>
      <w:r w:rsidDel="00000000" w:rsidR="00000000" w:rsidRPr="00000000">
        <w:rPr>
          <w:rtl w:val="0"/>
        </w:rPr>
        <w:t xml:space="preserve">: Meta. 12k patients.</w:t>
        <w:br w:type="textWrapping"/>
        <w:t xml:space="preserve">Difference in LRR between subtypes is not as pronounced in the MRM setting! </w:t>
      </w:r>
    </w:p>
    <w:p w:rsidR="00000000" w:rsidDel="00000000" w:rsidP="00000000" w:rsidRDefault="00000000" w:rsidRPr="00000000" w14:paraId="000002C0">
      <w:pPr>
        <w:numPr>
          <w:ilvl w:val="1"/>
          <w:numId w:val="91"/>
        </w:numPr>
        <w:ind w:left="1440" w:hanging="360"/>
      </w:pPr>
      <w:r w:rsidDel="00000000" w:rsidR="00000000" w:rsidRPr="00000000">
        <w:rPr>
          <w:rtl w:val="0"/>
        </w:rPr>
        <w:t xml:space="preserve">Luminal subtypes with LRR RR ~0.35 vs. HER2/neu or TN after BCT</w:t>
      </w:r>
    </w:p>
    <w:p w:rsidR="00000000" w:rsidDel="00000000" w:rsidP="00000000" w:rsidRDefault="00000000" w:rsidRPr="00000000" w14:paraId="000002C1">
      <w:pPr>
        <w:numPr>
          <w:ilvl w:val="1"/>
          <w:numId w:val="91"/>
        </w:numPr>
        <w:ind w:left="1440" w:hanging="360"/>
      </w:pPr>
      <w:r w:rsidDel="00000000" w:rsidR="00000000" w:rsidRPr="00000000">
        <w:rPr>
          <w:rtl w:val="0"/>
        </w:rPr>
        <w:t xml:space="preserve">Luminal subtypes with ~0.65 RR vs. HER2/neu or TN after MRM. </w:t>
      </w:r>
    </w:p>
    <w:p w:rsidR="00000000" w:rsidDel="00000000" w:rsidP="00000000" w:rsidRDefault="00000000" w:rsidRPr="00000000" w14:paraId="000002C2">
      <w:pPr>
        <w:numPr>
          <w:ilvl w:val="1"/>
          <w:numId w:val="91"/>
        </w:numPr>
        <w:ind w:left="1440" w:hanging="360"/>
      </w:pPr>
      <w:r w:rsidDel="00000000" w:rsidR="00000000" w:rsidRPr="00000000">
        <w:rPr>
          <w:rtl w:val="0"/>
        </w:rPr>
        <w:t xml:space="preserve">Difference in LRR not as pronounced in the MRM setting! </w:t>
      </w:r>
    </w:p>
    <w:bookmarkStart w:colFirst="0" w:colLast="0" w:name="kix.xy7oows32oj7" w:id="34"/>
    <w:bookmarkEnd w:id="34"/>
    <w:p w:rsidR="00000000" w:rsidDel="00000000" w:rsidP="00000000" w:rsidRDefault="00000000" w:rsidRPr="00000000" w14:paraId="000002C3">
      <w:pPr>
        <w:numPr>
          <w:ilvl w:val="0"/>
          <w:numId w:val="91"/>
        </w:numPr>
      </w:pPr>
      <w:r w:rsidDel="00000000" w:rsidR="00000000" w:rsidRPr="00000000">
        <w:rPr>
          <w:b w:val="1"/>
          <w:rtl w:val="0"/>
        </w:rPr>
        <w:t xml:space="preserve">Male breast cancer </w:t>
      </w:r>
      <w:r w:rsidDel="00000000" w:rsidR="00000000" w:rsidRPr="00000000">
        <w:rPr>
          <w:rtl w:val="0"/>
        </w:rPr>
        <w:t xml:space="preserve">[</w:t>
      </w:r>
      <w:hyperlink r:id="rId192">
        <w:r w:rsidDel="00000000" w:rsidR="00000000" w:rsidRPr="00000000">
          <w:rPr>
            <w:rtl w:val="0"/>
          </w:rPr>
          <w:t xml:space="preserve">Giordano NEJM '18</w:t>
        </w:r>
      </w:hyperlink>
      <w:r w:rsidDel="00000000" w:rsidR="00000000" w:rsidRPr="00000000">
        <w:rPr>
          <w:rtl w:val="0"/>
        </w:rPr>
        <w:t xml:space="preserve">]: More likely ER+, BRCA2. </w:t>
      </w:r>
    </w:p>
    <w:p w:rsidR="00000000" w:rsidDel="00000000" w:rsidP="00000000" w:rsidRDefault="00000000" w:rsidRPr="00000000" w14:paraId="000002C4">
      <w:pPr>
        <w:ind w:firstLine="720"/>
        <w:rPr/>
      </w:pPr>
      <w:r w:rsidDel="00000000" w:rsidR="00000000" w:rsidRPr="00000000">
        <w:rPr>
          <w:rtl w:val="0"/>
        </w:rPr>
        <w:t xml:space="preserve">See StatPearls and ASCO Guidelines above. </w:t>
      </w:r>
    </w:p>
    <w:p w:rsidR="00000000" w:rsidDel="00000000" w:rsidP="00000000" w:rsidRDefault="00000000" w:rsidRPr="00000000" w14:paraId="000002C5">
      <w:pPr>
        <w:numPr>
          <w:ilvl w:val="1"/>
          <w:numId w:val="91"/>
        </w:numPr>
        <w:ind w:left="1440" w:hanging="360"/>
      </w:pPr>
      <w:r w:rsidDel="00000000" w:rsidR="00000000" w:rsidRPr="00000000">
        <w:rPr>
          <w:rFonts w:ascii="Cardo" w:cs="Cardo" w:eastAsia="Cardo" w:hAnsi="Cardo"/>
          <w:rtl w:val="0"/>
        </w:rPr>
        <w:t xml:space="preserve">Treatment: MRM→ Chemo/RT if indicated→ Tamox x5y.</w:t>
      </w:r>
    </w:p>
    <w:p w:rsidR="00000000" w:rsidDel="00000000" w:rsidP="00000000" w:rsidRDefault="00000000" w:rsidRPr="00000000" w14:paraId="000002C6">
      <w:pPr>
        <w:numPr>
          <w:ilvl w:val="1"/>
          <w:numId w:val="91"/>
        </w:numPr>
        <w:ind w:left="1440" w:hanging="360"/>
      </w:pPr>
      <w:r w:rsidDel="00000000" w:rsidR="00000000" w:rsidRPr="00000000">
        <w:rPr>
          <w:rtl w:val="0"/>
        </w:rPr>
        <w:t xml:space="preserve">Don't use anastrozole due to incomplete estradiol suppression from feedback loops.</w:t>
      </w:r>
    </w:p>
    <w:p w:rsidR="00000000" w:rsidDel="00000000" w:rsidP="00000000" w:rsidRDefault="00000000" w:rsidRPr="00000000" w14:paraId="000002C7">
      <w:pPr>
        <w:numPr>
          <w:ilvl w:val="0"/>
          <w:numId w:val="91"/>
        </w:numPr>
      </w:pPr>
      <w:r w:rsidDel="00000000" w:rsidR="00000000" w:rsidRPr="00000000">
        <w:rPr>
          <w:b w:val="1"/>
          <w:rtl w:val="0"/>
        </w:rPr>
        <w:t xml:space="preserve">Phyllodes tumors</w:t>
      </w:r>
      <w:r w:rsidDel="00000000" w:rsidR="00000000" w:rsidRPr="00000000">
        <w:rPr>
          <w:rtl w:val="0"/>
        </w:rPr>
        <w:t xml:space="preserve"> aka cystosarcoma phyllodes [</w:t>
      </w:r>
      <w:hyperlink r:id="rId193">
        <w:r w:rsidDel="00000000" w:rsidR="00000000" w:rsidRPr="00000000">
          <w:rPr>
            <w:rtl w:val="0"/>
          </w:rPr>
          <w:t xml:space="preserve">Chaney Cancer '00</w:t>
        </w:r>
      </w:hyperlink>
      <w:r w:rsidDel="00000000" w:rsidR="00000000" w:rsidRPr="00000000">
        <w:rPr>
          <w:rtl w:val="0"/>
        </w:rPr>
        <w:t xml:space="preserve">, </w:t>
      </w:r>
      <w:hyperlink r:id="rId194">
        <w:r w:rsidDel="00000000" w:rsidR="00000000" w:rsidRPr="00000000">
          <w:rPr>
            <w:rtl w:val="0"/>
          </w:rPr>
          <w:t xml:space="preserve">Barrio ASO '07</w:t>
        </w:r>
      </w:hyperlink>
      <w:r w:rsidDel="00000000" w:rsidR="00000000" w:rsidRPr="00000000">
        <w:rPr>
          <w:rtl w:val="0"/>
        </w:rPr>
        <w:t xml:space="preserve">]. See the StatPearls above.</w:t>
      </w:r>
      <w:r w:rsidDel="00000000" w:rsidR="00000000" w:rsidRPr="00000000">
        <w:rPr>
          <w:rtl w:val="0"/>
        </w:rPr>
      </w:r>
    </w:p>
    <w:bookmarkStart w:colFirst="0" w:colLast="0" w:name="d258cvmle4sj" w:id="35"/>
    <w:bookmarkEnd w:id="35"/>
    <w:p w:rsidR="00000000" w:rsidDel="00000000" w:rsidP="00000000" w:rsidRDefault="00000000" w:rsidRPr="00000000" w14:paraId="000002C8">
      <w:pPr>
        <w:spacing w:line="240" w:lineRule="auto"/>
        <w:ind w:firstLine="720"/>
        <w:rPr/>
      </w:pPr>
      <w:r w:rsidDel="00000000" w:rsidR="00000000" w:rsidRPr="00000000">
        <w:rPr>
          <w:b w:val="1"/>
          <w:rtl w:val="0"/>
        </w:rPr>
        <w:t xml:space="preserve">Surgical margins and adjuvant therapy in Phyllodes of the breast</w:t>
      </w:r>
      <w:r w:rsidDel="00000000" w:rsidR="00000000" w:rsidRPr="00000000">
        <w:rPr>
          <w:rtl w:val="0"/>
        </w:rPr>
        <w:t xml:space="preserve"> [</w:t>
      </w:r>
      <w:hyperlink r:id="rId195">
        <w:r w:rsidDel="00000000" w:rsidR="00000000" w:rsidRPr="00000000">
          <w:rPr>
            <w:rtl w:val="0"/>
          </w:rPr>
          <w:t xml:space="preserve">Neron ASO '20</w:t>
        </w:r>
      </w:hyperlink>
      <w:r w:rsidDel="00000000" w:rsidR="00000000" w:rsidRPr="00000000">
        <w:rPr>
          <w:rtl w:val="0"/>
        </w:rPr>
        <w:t xml:space="preserve">]</w:t>
      </w:r>
    </w:p>
    <w:p w:rsidR="00000000" w:rsidDel="00000000" w:rsidP="00000000" w:rsidRDefault="00000000" w:rsidRPr="00000000" w14:paraId="000002C9">
      <w:pPr>
        <w:numPr>
          <w:ilvl w:val="1"/>
          <w:numId w:val="91"/>
        </w:numPr>
        <w:spacing w:line="240" w:lineRule="auto"/>
        <w:ind w:left="1440" w:hanging="360"/>
        <w:rPr/>
      </w:pPr>
      <w:r w:rsidDel="00000000" w:rsidR="00000000" w:rsidRPr="00000000">
        <w:rPr>
          <w:rtl w:val="0"/>
        </w:rPr>
        <w:t xml:space="preserve">Rapidly growing fibroadenoma. Rare. Contain stromal and epithelial elements. </w:t>
      </w:r>
    </w:p>
    <w:p w:rsidR="00000000" w:rsidDel="00000000" w:rsidP="00000000" w:rsidRDefault="00000000" w:rsidRPr="00000000" w14:paraId="000002CA">
      <w:pPr>
        <w:numPr>
          <w:ilvl w:val="1"/>
          <w:numId w:val="91"/>
        </w:numPr>
        <w:spacing w:line="240" w:lineRule="auto"/>
        <w:ind w:left="1440" w:hanging="360"/>
        <w:rPr/>
      </w:pPr>
      <w:r w:rsidDel="00000000" w:rsidR="00000000" w:rsidRPr="00000000">
        <w:rPr>
          <w:rtl w:val="0"/>
        </w:rPr>
        <w:t xml:space="preserve">Benign, borderline, and malignant subtypes (no uniform agreement).</w:t>
      </w:r>
    </w:p>
    <w:p w:rsidR="00000000" w:rsidDel="00000000" w:rsidP="00000000" w:rsidRDefault="00000000" w:rsidRPr="00000000" w14:paraId="000002CB">
      <w:pPr>
        <w:numPr>
          <w:ilvl w:val="2"/>
          <w:numId w:val="91"/>
        </w:numPr>
        <w:spacing w:line="240" w:lineRule="auto"/>
        <w:ind w:left="2160" w:hanging="360"/>
        <w:rPr/>
      </w:pPr>
      <w:r w:rsidDel="00000000" w:rsidR="00000000" w:rsidRPr="00000000">
        <w:rPr>
          <w:rFonts w:ascii="Gungsuh" w:cs="Gungsuh" w:eastAsia="Gungsuh" w:hAnsi="Gungsuh"/>
          <w:rtl w:val="0"/>
        </w:rPr>
        <w:t xml:space="preserve">Stromal overgrowth, size ≥ 7 cm, proliferation &gt; 10/10 HPF, infiltrative borders and necrosis may predict distant metastasis.</w:t>
      </w:r>
    </w:p>
    <w:p w:rsidR="00000000" w:rsidDel="00000000" w:rsidP="00000000" w:rsidRDefault="00000000" w:rsidRPr="00000000" w14:paraId="000002CC">
      <w:pPr>
        <w:numPr>
          <w:ilvl w:val="1"/>
          <w:numId w:val="91"/>
        </w:numPr>
        <w:spacing w:line="240" w:lineRule="auto"/>
        <w:ind w:left="1440" w:hanging="360"/>
        <w:rPr/>
      </w:pPr>
      <w:r w:rsidDel="00000000" w:rsidR="00000000" w:rsidRPr="00000000">
        <w:rPr>
          <w:rtl w:val="0"/>
        </w:rPr>
        <w:t xml:space="preserve">Rare tumors with leaf-like, lobulated appearance on microscopic section.</w:t>
      </w:r>
    </w:p>
    <w:p w:rsidR="00000000" w:rsidDel="00000000" w:rsidP="00000000" w:rsidRDefault="00000000" w:rsidRPr="00000000" w14:paraId="000002CD">
      <w:pPr>
        <w:numPr>
          <w:ilvl w:val="1"/>
          <w:numId w:val="91"/>
        </w:numPr>
        <w:spacing w:line="240" w:lineRule="auto"/>
        <w:ind w:left="1440" w:hanging="360"/>
        <w:rPr/>
      </w:pPr>
      <w:r w:rsidDel="00000000" w:rsidR="00000000" w:rsidRPr="00000000">
        <w:rPr>
          <w:b w:val="1"/>
          <w:rtl w:val="0"/>
        </w:rPr>
        <w:t xml:space="preserve">Margins most important </w:t>
      </w:r>
      <w:r w:rsidDel="00000000" w:rsidR="00000000" w:rsidRPr="00000000">
        <w:rPr>
          <w:rtl w:val="0"/>
        </w:rPr>
        <w:t xml:space="preserve">(</w:t>
      </w:r>
      <w:r w:rsidDel="00000000" w:rsidR="00000000" w:rsidRPr="00000000">
        <w:rPr>
          <w:b w:val="1"/>
          <w:rtl w:val="0"/>
        </w:rPr>
        <w:t xml:space="preserve">1 cm</w:t>
      </w:r>
      <w:r w:rsidDel="00000000" w:rsidR="00000000" w:rsidRPr="00000000">
        <w:rPr>
          <w:rtl w:val="0"/>
        </w:rPr>
        <w:t xml:space="preserve">), although some now say 3 mm </w:t>
      </w:r>
      <w:r w:rsidDel="00000000" w:rsidR="00000000" w:rsidRPr="00000000">
        <w:rPr>
          <w:rtl w:val="0"/>
        </w:rPr>
        <w:t xml:space="preserve">[</w:t>
      </w:r>
      <w:hyperlink w:anchor="d258cvmle4sj">
        <w:r w:rsidDel="00000000" w:rsidR="00000000" w:rsidRPr="00000000">
          <w:rPr>
            <w:rtl w:val="0"/>
          </w:rPr>
          <w:t xml:space="preserve">Neron</w:t>
        </w:r>
      </w:hyperlink>
      <w:r w:rsidDel="00000000" w:rsidR="00000000" w:rsidRPr="00000000">
        <w:rPr>
          <w:rtl w:val="0"/>
        </w:rPr>
        <w:t xml:space="preserve">]</w:t>
      </w:r>
      <w:r w:rsidDel="00000000" w:rsidR="00000000" w:rsidRPr="00000000">
        <w:rPr>
          <w:rtl w:val="0"/>
        </w:rPr>
        <w:t xml:space="preserve">. Axillary eval not necessary in cN0. </w:t>
      </w:r>
    </w:p>
    <w:p w:rsidR="00000000" w:rsidDel="00000000" w:rsidP="00000000" w:rsidRDefault="00000000" w:rsidRPr="00000000" w14:paraId="000002CE">
      <w:pPr>
        <w:numPr>
          <w:ilvl w:val="1"/>
          <w:numId w:val="91"/>
        </w:numPr>
        <w:spacing w:line="240" w:lineRule="auto"/>
        <w:ind w:left="1440" w:hanging="360"/>
        <w:rPr/>
      </w:pPr>
      <w:r w:rsidDel="00000000" w:rsidR="00000000" w:rsidRPr="00000000">
        <w:rPr>
          <w:rtl w:val="0"/>
        </w:rPr>
        <w:t xml:space="preserve">No role for hormones even if ER/PR+. RT is a 2B recommendation.</w:t>
      </w:r>
    </w:p>
    <w:p w:rsidR="00000000" w:rsidDel="00000000" w:rsidP="00000000" w:rsidRDefault="00000000" w:rsidRPr="00000000" w14:paraId="000002CF">
      <w:pPr>
        <w:numPr>
          <w:ilvl w:val="1"/>
          <w:numId w:val="91"/>
        </w:numPr>
        <w:spacing w:line="240" w:lineRule="auto"/>
        <w:ind w:left="1440" w:hanging="360"/>
        <w:rPr/>
      </w:pPr>
      <w:r w:rsidDel="00000000" w:rsidR="00000000" w:rsidRPr="00000000">
        <w:rPr>
          <w:rtl w:val="0"/>
        </w:rPr>
        <w:t xml:space="preserve">Recommend RT for &gt; 2 cm removed with lumpectomy and &gt;10 cm removed with mastectomy </w:t>
      </w:r>
      <w:hyperlink r:id="rId196">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2D0">
      <w:pPr>
        <w:numPr>
          <w:ilvl w:val="0"/>
          <w:numId w:val="91"/>
        </w:numPr>
        <w:spacing w:line="240" w:lineRule="auto"/>
        <w:rPr>
          <w:b w:val="1"/>
        </w:rPr>
      </w:pPr>
      <w:r w:rsidDel="00000000" w:rsidR="00000000" w:rsidRPr="00000000">
        <w:rPr>
          <w:b w:val="1"/>
          <w:rtl w:val="0"/>
        </w:rPr>
        <w:t xml:space="preserve">Axillary breast cancer</w:t>
      </w:r>
    </w:p>
    <w:p w:rsidR="00000000" w:rsidDel="00000000" w:rsidP="00000000" w:rsidRDefault="00000000" w:rsidRPr="00000000" w14:paraId="000002D1">
      <w:pPr>
        <w:numPr>
          <w:ilvl w:val="1"/>
          <w:numId w:val="91"/>
        </w:numPr>
        <w:spacing w:line="240" w:lineRule="auto"/>
        <w:ind w:left="1440" w:hanging="360"/>
        <w:rPr/>
      </w:pPr>
      <w:r w:rsidDel="00000000" w:rsidR="00000000" w:rsidRPr="00000000">
        <w:rPr>
          <w:rtl w:val="0"/>
        </w:rPr>
        <w:t xml:space="preserve">1% have axillary metastasis with no breast primary.</w:t>
      </w:r>
    </w:p>
    <w:p w:rsidR="00000000" w:rsidDel="00000000" w:rsidP="00000000" w:rsidRDefault="00000000" w:rsidRPr="00000000" w14:paraId="000002D2">
      <w:pPr>
        <w:numPr>
          <w:ilvl w:val="1"/>
          <w:numId w:val="91"/>
        </w:numPr>
        <w:spacing w:line="240" w:lineRule="auto"/>
        <w:ind w:left="1440" w:hanging="360"/>
        <w:rPr/>
      </w:pPr>
      <w:r w:rsidDel="00000000" w:rsidR="00000000" w:rsidRPr="00000000">
        <w:rPr>
          <w:rtl w:val="0"/>
        </w:rPr>
        <w:t xml:space="preserve">MRI can identify primary breast lesions in 70% of patients.</w:t>
      </w:r>
    </w:p>
    <w:p w:rsidR="00000000" w:rsidDel="00000000" w:rsidP="00000000" w:rsidRDefault="00000000" w:rsidRPr="00000000" w14:paraId="000002D3">
      <w:pPr>
        <w:numPr>
          <w:ilvl w:val="1"/>
          <w:numId w:val="91"/>
        </w:numPr>
        <w:spacing w:line="240" w:lineRule="auto"/>
        <w:ind w:left="1440" w:hanging="360"/>
        <w:rPr/>
      </w:pPr>
      <w:r w:rsidDel="00000000" w:rsidR="00000000" w:rsidRPr="00000000">
        <w:rPr>
          <w:rFonts w:ascii="Cardo" w:cs="Cardo" w:eastAsia="Cardo" w:hAnsi="Cardo"/>
          <w:rtl w:val="0"/>
        </w:rPr>
        <w:t xml:space="preserve">One strategy: ALND→ chemo→ RT. Reimage before RT to see if calcs develop at primary site.</w:t>
      </w:r>
    </w:p>
    <w:p w:rsidR="00000000" w:rsidDel="00000000" w:rsidP="00000000" w:rsidRDefault="00000000" w:rsidRPr="00000000" w14:paraId="000002D4">
      <w:pPr>
        <w:numPr>
          <w:ilvl w:val="1"/>
          <w:numId w:val="91"/>
        </w:numPr>
        <w:spacing w:line="240" w:lineRule="auto"/>
        <w:ind w:left="1440" w:hanging="360"/>
        <w:rPr/>
      </w:pPr>
      <w:r w:rsidDel="00000000" w:rsidR="00000000" w:rsidRPr="00000000">
        <w:rPr>
          <w:rtl w:val="0"/>
        </w:rPr>
        <w:t xml:space="preserve">May do ALND + WBRT.</w:t>
      </w:r>
    </w:p>
    <w:p w:rsidR="00000000" w:rsidDel="00000000" w:rsidP="00000000" w:rsidRDefault="00000000" w:rsidRPr="00000000" w14:paraId="000002D5">
      <w:pPr>
        <w:numPr>
          <w:ilvl w:val="0"/>
          <w:numId w:val="91"/>
        </w:numPr>
        <w:rPr>
          <w:b w:val="1"/>
        </w:rPr>
      </w:pPr>
      <w:r w:rsidDel="00000000" w:rsidR="00000000" w:rsidRPr="00000000">
        <w:rPr>
          <w:b w:val="1"/>
          <w:rtl w:val="0"/>
        </w:rPr>
        <w:t xml:space="preserve">Paget’s Disease</w:t>
      </w:r>
      <w:r w:rsidDel="00000000" w:rsidR="00000000" w:rsidRPr="00000000">
        <w:rPr>
          <w:rtl w:val="0"/>
        </w:rPr>
        <w:t xml:space="preserve">: </w:t>
      </w:r>
    </w:p>
    <w:p w:rsidR="00000000" w:rsidDel="00000000" w:rsidP="00000000" w:rsidRDefault="00000000" w:rsidRPr="00000000" w14:paraId="000002D6">
      <w:pPr>
        <w:numPr>
          <w:ilvl w:val="1"/>
          <w:numId w:val="91"/>
        </w:numPr>
        <w:ind w:left="1440" w:hanging="360"/>
      </w:pPr>
      <w:r w:rsidDel="00000000" w:rsidR="00000000" w:rsidRPr="00000000">
        <w:rPr>
          <w:rtl w:val="0"/>
        </w:rPr>
        <w:t xml:space="preserve">Crusting/eczematous change of nipple or areolar complex.</w:t>
      </w:r>
    </w:p>
    <w:p w:rsidR="00000000" w:rsidDel="00000000" w:rsidP="00000000" w:rsidRDefault="00000000" w:rsidRPr="00000000" w14:paraId="000002D7">
      <w:pPr>
        <w:numPr>
          <w:ilvl w:val="1"/>
          <w:numId w:val="91"/>
        </w:numPr>
        <w:ind w:left="1440" w:hanging="360"/>
      </w:pPr>
      <w:r w:rsidDel="00000000" w:rsidR="00000000" w:rsidRPr="00000000">
        <w:rPr>
          <w:rtl w:val="0"/>
        </w:rPr>
        <w:t xml:space="preserve">Associated with IDC ~90% of the time. </w:t>
      </w:r>
    </w:p>
    <w:p w:rsidR="00000000" w:rsidDel="00000000" w:rsidP="00000000" w:rsidRDefault="00000000" w:rsidRPr="00000000" w14:paraId="000002D8">
      <w:pPr>
        <w:numPr>
          <w:ilvl w:val="1"/>
          <w:numId w:val="91"/>
        </w:numPr>
        <w:ind w:left="1440" w:hanging="360"/>
      </w:pPr>
      <w:r w:rsidDel="00000000" w:rsidR="00000000" w:rsidRPr="00000000">
        <w:rPr>
          <w:rtl w:val="0"/>
        </w:rPr>
        <w:t xml:space="preserve">MRI can be useful after full thickness punch biopsy of nipple.</w:t>
      </w:r>
    </w:p>
    <w:p w:rsidR="00000000" w:rsidDel="00000000" w:rsidP="00000000" w:rsidRDefault="00000000" w:rsidRPr="00000000" w14:paraId="000002D9">
      <w:pPr>
        <w:numPr>
          <w:ilvl w:val="1"/>
          <w:numId w:val="91"/>
        </w:numPr>
        <w:ind w:left="1440" w:hanging="360"/>
      </w:pPr>
      <w:r w:rsidDel="00000000" w:rsidR="00000000" w:rsidRPr="00000000">
        <w:rPr>
          <w:rtl w:val="0"/>
        </w:rPr>
        <w:t xml:space="preserve">~50% of women will have a palpable mass.</w:t>
      </w:r>
    </w:p>
    <w:p w:rsidR="00000000" w:rsidDel="00000000" w:rsidP="00000000" w:rsidRDefault="00000000" w:rsidRPr="00000000" w14:paraId="000002DA">
      <w:pPr>
        <w:numPr>
          <w:ilvl w:val="1"/>
          <w:numId w:val="91"/>
        </w:numPr>
        <w:ind w:left="1440" w:hanging="360"/>
      </w:pPr>
      <w:r w:rsidDel="00000000" w:rsidR="00000000" w:rsidRPr="00000000">
        <w:rPr>
          <w:rtl w:val="0"/>
        </w:rPr>
        <w:t xml:space="preserve">15% do not have associated abnormalities in imaging. 25% with associated DCIS.</w:t>
      </w:r>
    </w:p>
    <w:p w:rsidR="00000000" w:rsidDel="00000000" w:rsidP="00000000" w:rsidRDefault="00000000" w:rsidRPr="00000000" w14:paraId="000002DB">
      <w:pPr>
        <w:numPr>
          <w:ilvl w:val="1"/>
          <w:numId w:val="91"/>
        </w:numPr>
        <w:ind w:left="1440" w:hanging="360"/>
      </w:pPr>
      <w:r w:rsidDel="00000000" w:rsidR="00000000" w:rsidRPr="00000000">
        <w:rPr>
          <w:rtl w:val="0"/>
        </w:rPr>
        <w:t xml:space="preserve">&gt;80% HER2+.</w:t>
      </w:r>
    </w:p>
    <w:p w:rsidR="00000000" w:rsidDel="00000000" w:rsidP="00000000" w:rsidRDefault="00000000" w:rsidRPr="00000000" w14:paraId="000002DC">
      <w:pPr>
        <w:widowControl w:val="0"/>
        <w:jc w:val="center"/>
        <w:rPr/>
      </w:pPr>
      <w:hyperlink r:id="rId197">
        <w:r w:rsidDel="00000000" w:rsidR="00000000" w:rsidRPr="00000000">
          <w:rPr>
            <w:color w:val="1155cc"/>
            <w:u w:val="single"/>
          </w:rPr>
          <w:drawing>
            <wp:inline distB="114300" distT="114300" distL="114300" distR="114300">
              <wp:extent cx="3183359" cy="3044952"/>
              <wp:effectExtent b="12700" l="12700" r="12700" t="12700"/>
              <wp:docPr id="40" name="image37.png"/>
              <a:graphic>
                <a:graphicData uri="http://schemas.openxmlformats.org/drawingml/2006/picture">
                  <pic:pic>
                    <pic:nvPicPr>
                      <pic:cNvPr id="0" name="image37.png"/>
                      <pic:cNvPicPr preferRelativeResize="0"/>
                    </pic:nvPicPr>
                    <pic:blipFill>
                      <a:blip r:embed="rId198"/>
                      <a:srcRect b="0" l="0" r="0" t="0"/>
                      <a:stretch>
                        <a:fillRect/>
                      </a:stretch>
                    </pic:blipFill>
                    <pic:spPr>
                      <a:xfrm>
                        <a:off x="0" y="0"/>
                        <a:ext cx="3183359" cy="3044952"/>
                      </a:xfrm>
                      <a:prstGeom prst="rect"/>
                      <a:ln w="12700">
                        <a:solidFill>
                          <a:srgbClr val="000000"/>
                        </a:solidFill>
                        <a:prstDash val="solid"/>
                      </a:ln>
                    </pic:spPr>
                  </pic:pic>
                </a:graphicData>
              </a:graphic>
            </wp:inline>
          </w:drawing>
        </w:r>
      </w:hyperlink>
      <w:hyperlink r:id="rId199">
        <w:r w:rsidDel="00000000" w:rsidR="00000000" w:rsidRPr="00000000">
          <w:rPr>
            <w:color w:val="1155cc"/>
            <w:u w:val="single"/>
          </w:rPr>
          <w:drawing>
            <wp:inline distB="114300" distT="114300" distL="114300" distR="114300">
              <wp:extent cx="3330993" cy="3044952"/>
              <wp:effectExtent b="12700" l="12700" r="12700" t="12700"/>
              <wp:docPr id="4" name="image4.png"/>
              <a:graphic>
                <a:graphicData uri="http://schemas.openxmlformats.org/drawingml/2006/picture">
                  <pic:pic>
                    <pic:nvPicPr>
                      <pic:cNvPr id="0" name="image4.png"/>
                      <pic:cNvPicPr preferRelativeResize="0"/>
                    </pic:nvPicPr>
                    <pic:blipFill>
                      <a:blip r:embed="rId200"/>
                      <a:srcRect b="0" l="0" r="0" t="0"/>
                      <a:stretch>
                        <a:fillRect/>
                      </a:stretch>
                    </pic:blipFill>
                    <pic:spPr>
                      <a:xfrm>
                        <a:off x="0" y="0"/>
                        <a:ext cx="3330993" cy="304495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2DD">
      <w:pPr>
        <w:pStyle w:val="Heading2"/>
        <w:spacing w:before="200" w:lineRule="auto"/>
        <w:ind w:left="0" w:firstLine="0"/>
        <w:rPr/>
      </w:pPr>
      <w:bookmarkStart w:colFirst="0" w:colLast="0" w:name="_x19s8t4wt950" w:id="36"/>
      <w:bookmarkEnd w:id="36"/>
      <w:hyperlink w:anchor="_nar4pgyblftb">
        <w:r w:rsidDel="00000000" w:rsidR="00000000" w:rsidRPr="00000000">
          <w:rPr>
            <w:rtl w:val="0"/>
          </w:rPr>
          <w:t xml:space="preserve">HR+</w:t>
        </w:r>
      </w:hyperlink>
      <w:r w:rsidDel="00000000" w:rsidR="00000000" w:rsidRPr="00000000">
        <w:rPr>
          <w:rtl w:val="0"/>
        </w:rPr>
      </w:r>
    </w:p>
    <w:p w:rsidR="00000000" w:rsidDel="00000000" w:rsidP="00000000" w:rsidRDefault="00000000" w:rsidRPr="00000000" w14:paraId="000002DE">
      <w:pPr>
        <w:numPr>
          <w:ilvl w:val="0"/>
          <w:numId w:val="19"/>
        </w:numPr>
      </w:pPr>
      <w:r w:rsidDel="00000000" w:rsidR="00000000" w:rsidRPr="00000000">
        <w:rPr>
          <w:rFonts w:ascii="Gungsuh" w:cs="Gungsuh" w:eastAsia="Gungsuh" w:hAnsi="Gungsuh"/>
          <w:rtl w:val="0"/>
        </w:rPr>
        <w:t xml:space="preserve">Use endocrine therapy if ER+ AND tumor &gt; 0.5 cm (consider for tumors ≤ 0.5 cm).</w:t>
      </w:r>
    </w:p>
    <w:p w:rsidR="00000000" w:rsidDel="00000000" w:rsidP="00000000" w:rsidRDefault="00000000" w:rsidRPr="00000000" w14:paraId="000002DF">
      <w:pPr>
        <w:numPr>
          <w:ilvl w:val="0"/>
          <w:numId w:val="19"/>
        </w:numPr>
      </w:pPr>
      <w:r w:rsidDel="00000000" w:rsidR="00000000" w:rsidRPr="00000000">
        <w:rPr>
          <w:rtl w:val="0"/>
        </w:rPr>
        <w:t xml:space="preserve">Supplementation with 1200 mg calcium and 800 IU Vit D.</w:t>
      </w:r>
    </w:p>
    <w:p w:rsidR="00000000" w:rsidDel="00000000" w:rsidP="00000000" w:rsidRDefault="00000000" w:rsidRPr="00000000" w14:paraId="000002E0">
      <w:pPr>
        <w:numPr>
          <w:ilvl w:val="0"/>
          <w:numId w:val="19"/>
        </w:numPr>
      </w:pPr>
      <w:r w:rsidDel="00000000" w:rsidR="00000000" w:rsidRPr="00000000">
        <w:rPr>
          <w:rtl w:val="0"/>
        </w:rPr>
        <w:t xml:space="preserve">ER and PR should be considered positive if at least 1% positive tumor nuc</w:t>
      </w:r>
      <w:r w:rsidDel="00000000" w:rsidR="00000000" w:rsidRPr="00000000">
        <w:rPr>
          <w:rtl w:val="0"/>
        </w:rPr>
        <w:t xml:space="preserve">lei [</w:t>
      </w:r>
      <w:hyperlink w:anchor="o5jjplkow1zk">
        <w:r w:rsidDel="00000000" w:rsidR="00000000" w:rsidRPr="00000000">
          <w:rPr>
            <w:rtl w:val="0"/>
          </w:rPr>
          <w:t xml:space="preserve">ASCO Guidelines '20</w:t>
        </w:r>
      </w:hyperlink>
      <w:r w:rsidDel="00000000" w:rsidR="00000000" w:rsidRPr="00000000">
        <w:rPr>
          <w:rtl w:val="0"/>
        </w:rPr>
        <w:t xml:space="preserve">].</w:t>
      </w:r>
    </w:p>
    <w:p w:rsidR="00000000" w:rsidDel="00000000" w:rsidP="00000000" w:rsidRDefault="00000000" w:rsidRPr="00000000" w14:paraId="000002E1">
      <w:pPr>
        <w:numPr>
          <w:ilvl w:val="1"/>
          <w:numId w:val="19"/>
        </w:numPr>
        <w:ind w:left="1440" w:hanging="360"/>
        <w:rPr>
          <w:u w:val="none"/>
        </w:rPr>
      </w:pPr>
      <w:r w:rsidDel="00000000" w:rsidR="00000000" w:rsidRPr="00000000">
        <w:rPr>
          <w:rtl w:val="0"/>
        </w:rPr>
        <w:t xml:space="preserve">As of 2020, there is a new category of "Low Positive" for 1-10% positivity. </w:t>
      </w:r>
    </w:p>
    <w:p w:rsidR="00000000" w:rsidDel="00000000" w:rsidP="00000000" w:rsidRDefault="00000000" w:rsidRPr="00000000" w14:paraId="000002E2">
      <w:pPr>
        <w:numPr>
          <w:ilvl w:val="0"/>
          <w:numId w:val="19"/>
        </w:numPr>
        <w:rPr>
          <w:u w:val="none"/>
        </w:rPr>
      </w:pPr>
      <w:r w:rsidDel="00000000" w:rsidR="00000000" w:rsidRPr="00000000">
        <w:rPr>
          <w:rtl w:val="0"/>
        </w:rPr>
        <w:t xml:space="preserve">ER positive breast cancer can have extremely late recurrences, even 20 years out!</w:t>
      </w:r>
    </w:p>
    <w:p w:rsidR="00000000" w:rsidDel="00000000" w:rsidP="00000000" w:rsidRDefault="00000000" w:rsidRPr="00000000" w14:paraId="000002E3">
      <w:pPr>
        <w:numPr>
          <w:ilvl w:val="0"/>
          <w:numId w:val="19"/>
        </w:numPr>
      </w:pPr>
      <w:r w:rsidDel="00000000" w:rsidR="00000000" w:rsidRPr="00000000">
        <w:rPr>
          <w:rtl w:val="0"/>
        </w:rPr>
        <w:t xml:space="preserve">When stopping tamoxifen at 5y for T1N0 disease, there is still at least a 10% chance of DM at 20 years! This suggests that certain patients should be selected for extended therapy (e.g. greater than 5y of hormone therapy) [</w:t>
      </w:r>
      <w:hyperlink w:anchor="82zqrt8uc9jh">
        <w:r w:rsidDel="00000000" w:rsidR="00000000" w:rsidRPr="00000000">
          <w:rPr>
            <w:rtl w:val="0"/>
          </w:rPr>
          <w:t xml:space="preserve">Pan NEJM '17</w:t>
        </w:r>
      </w:hyperlink>
      <w:r w:rsidDel="00000000" w:rsidR="00000000" w:rsidRPr="00000000">
        <w:rPr>
          <w:rtl w:val="0"/>
        </w:rPr>
        <w:t xml:space="preserve">]</w:t>
      </w:r>
    </w:p>
    <w:p w:rsidR="00000000" w:rsidDel="00000000" w:rsidP="00000000" w:rsidRDefault="00000000" w:rsidRPr="00000000" w14:paraId="000002E4">
      <w:pPr>
        <w:numPr>
          <w:ilvl w:val="0"/>
          <w:numId w:val="19"/>
        </w:numPr>
        <w:rPr/>
      </w:pPr>
      <w:r w:rsidDel="00000000" w:rsidR="00000000" w:rsidRPr="00000000">
        <w:rPr>
          <w:rtl w:val="0"/>
        </w:rPr>
        <w:t xml:space="preserve">5 years of tamoxifen has the most significant reduction in BCM not only during years 0-4, but also years 5-9 and 10-14 (i.e., after discontinuation). Relative risk of recurrence is not significant after 10 years, however. Tamoxifen is effective regardless of whether or not chemotherapy has been given. Overall mortality was little affected, despite small absolute increases in thromboembolic or uterine cancer mortality (both in women older than 55y of age) [</w:t>
      </w:r>
      <w:hyperlink w:anchor="kix.3b8g17edtta1">
        <w:r w:rsidDel="00000000" w:rsidR="00000000" w:rsidRPr="00000000">
          <w:rPr>
            <w:rtl w:val="0"/>
          </w:rPr>
          <w:t xml:space="preserve">EBCTCG</w:t>
        </w:r>
      </w:hyperlink>
      <w:r w:rsidDel="00000000" w:rsidR="00000000" w:rsidRPr="00000000">
        <w:rPr>
          <w:rtl w:val="0"/>
        </w:rPr>
        <w:t xml:space="preserve">].</w:t>
      </w:r>
    </w:p>
    <w:p w:rsidR="00000000" w:rsidDel="00000000" w:rsidP="00000000" w:rsidRDefault="00000000" w:rsidRPr="00000000" w14:paraId="000002E5">
      <w:pPr>
        <w:numPr>
          <w:ilvl w:val="0"/>
          <w:numId w:val="19"/>
        </w:numPr>
        <w:rPr/>
      </w:pPr>
      <w:r w:rsidDel="00000000" w:rsidR="00000000" w:rsidRPr="00000000">
        <w:rPr>
          <w:rFonts w:ascii="Gungsuh" w:cs="Gungsuh" w:eastAsia="Gungsuh" w:hAnsi="Gungsuh"/>
          <w:rtl w:val="0"/>
        </w:rPr>
        <w:t xml:space="preserve">For early stage, ER+ node negative disease, 9y DM is only 5% for women &lt; 50 years with Oncotype recurrence score 11-25 if clinical low risk. Clinical low risk: G1 ≤ 3 cm, G2 ≤ 2 cm, G3 ≤ 1 cm (all add up to 4). These patients may not require extended hormone therapy, for example, but should be offered given young age if able to tolerate [</w:t>
      </w:r>
      <w:hyperlink w:anchor="d012y72yr9ik">
        <w:r w:rsidDel="00000000" w:rsidR="00000000" w:rsidRPr="00000000">
          <w:rPr>
            <w:rtl w:val="0"/>
          </w:rPr>
          <w:t xml:space="preserve">Sparano NEJM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6">
      <w:pPr>
        <w:numPr>
          <w:ilvl w:val="0"/>
          <w:numId w:val="19"/>
        </w:numPr>
        <w:rPr/>
      </w:pPr>
      <w:r w:rsidDel="00000000" w:rsidR="00000000" w:rsidRPr="00000000">
        <w:rPr>
          <w:rtl w:val="0"/>
        </w:rPr>
        <w:t xml:space="preserve">Luminal A disease carries a low but persistent risk of DM greater than 15y after treatment, while Luminal B appears to have a much higher early risk of distant failure that confers a very short-term benefit to tamoxifen treated patients [</w:t>
      </w:r>
      <w:hyperlink w:anchor="34xm2vty8mrf">
        <w:r w:rsidDel="00000000" w:rsidR="00000000" w:rsidRPr="00000000">
          <w:rPr>
            <w:rtl w:val="0"/>
          </w:rPr>
          <w:t xml:space="preserve">Yu JAMA Onc '19</w:t>
        </w:r>
      </w:hyperlink>
      <w:r w:rsidDel="00000000" w:rsidR="00000000" w:rsidRPr="00000000">
        <w:rPr>
          <w:rtl w:val="0"/>
        </w:rPr>
        <w:t xml:space="preserve">].</w:t>
      </w:r>
    </w:p>
    <w:p w:rsidR="00000000" w:rsidDel="00000000" w:rsidP="00000000" w:rsidRDefault="00000000" w:rsidRPr="00000000" w14:paraId="000002E7">
      <w:pPr>
        <w:numPr>
          <w:ilvl w:val="0"/>
          <w:numId w:val="19"/>
        </w:numPr>
        <w:rPr/>
      </w:pPr>
      <w:r w:rsidDel="00000000" w:rsidR="00000000" w:rsidRPr="00000000">
        <w:rPr>
          <w:rFonts w:ascii="Gungsuh" w:cs="Gungsuh" w:eastAsia="Gungsuh" w:hAnsi="Gungsuh"/>
          <w:rtl w:val="0"/>
        </w:rPr>
        <w:t xml:space="preserve">SERMs may be used for breast cancer prophylaxis in high risk populations (e.g., 5y projected risk of breast cancer ≥ 1.66% or women with LCIS) [</w:t>
      </w:r>
      <w:hyperlink w:anchor="qj5f1vxy24o8">
        <w:r w:rsidDel="00000000" w:rsidR="00000000" w:rsidRPr="00000000">
          <w:rPr>
            <w:rtl w:val="0"/>
          </w:rPr>
          <w:t xml:space="preserve">2019 USPSTF Recommendation</w:t>
        </w:r>
      </w:hyperlink>
      <w:r w:rsidDel="00000000" w:rsidR="00000000" w:rsidRPr="00000000">
        <w:rPr>
          <w:rtl w:val="0"/>
        </w:rPr>
        <w:t xml:space="preserve">].</w:t>
      </w:r>
    </w:p>
    <w:p w:rsidR="00000000" w:rsidDel="00000000" w:rsidP="00000000" w:rsidRDefault="00000000" w:rsidRPr="00000000" w14:paraId="000002E8">
      <w:pPr>
        <w:numPr>
          <w:ilvl w:val="0"/>
          <w:numId w:val="19"/>
        </w:numPr>
        <w:rPr/>
      </w:pPr>
      <w:r w:rsidDel="00000000" w:rsidR="00000000" w:rsidRPr="00000000">
        <w:rPr>
          <w:rtl w:val="0"/>
        </w:rPr>
        <w:t xml:space="preserve">Deliver adjuvant endocrine treatment if node positive, including an AI, for up to 10 years. Node negative patients should consider extended therapy for up to 10 years, but should not be routinely offered extended therapy (e.g. greater than 5 years). Extended therapy carries ongoing risks and side effects which should be weighed against potential absolute benefit of extended therapy greater than 5 years [</w:t>
      </w:r>
      <w:hyperlink w:anchor="cbwzl0emu5qo">
        <w:r w:rsidDel="00000000" w:rsidR="00000000" w:rsidRPr="00000000">
          <w:rPr>
            <w:rtl w:val="0"/>
          </w:rPr>
          <w:t xml:space="preserve">ASCO Guideline</w:t>
        </w:r>
      </w:hyperlink>
      <w:r w:rsidDel="00000000" w:rsidR="00000000" w:rsidRPr="00000000">
        <w:rPr>
          <w:rtl w:val="0"/>
        </w:rPr>
        <w:t xml:space="preserve">].</w:t>
      </w:r>
    </w:p>
    <w:p w:rsidR="00000000" w:rsidDel="00000000" w:rsidP="00000000" w:rsidRDefault="00000000" w:rsidRPr="00000000" w14:paraId="000002E9">
      <w:pPr>
        <w:numPr>
          <w:ilvl w:val="0"/>
          <w:numId w:val="19"/>
        </w:numPr>
        <w:rPr/>
      </w:pPr>
      <w:r w:rsidDel="00000000" w:rsidR="00000000" w:rsidRPr="00000000">
        <w:rPr>
          <w:rtl w:val="0"/>
        </w:rPr>
        <w:t xml:space="preserve">For metastatic disease, sequential hormones preferred unless in cases of immediately life-threatening disease. Ovarian suppression or ablation should be considered in premenopausal women. Postmenopausal women favor AIs over endocrine therapy, with or without CDK 4/6 inhibitors (e.g. palbociclib). Fulvestrant should be administered as second line therapy, and may be given with palbociclib. Mammalian target of rapamycin inhibitor everolimus may be administered with exemestane whose disease progresses while receiving non-steroidal AIs. For patients with TPBC, HER2 along with AI can be effective for those who are not chemo candidates </w:t>
      </w:r>
      <w:r w:rsidDel="00000000" w:rsidR="00000000" w:rsidRPr="00000000">
        <w:rPr>
          <w:rtl w:val="0"/>
        </w:rPr>
        <w:t xml:space="preserve">[</w:t>
      </w:r>
      <w:hyperlink w:anchor="ch945vwj5q4x">
        <w:r w:rsidDel="00000000" w:rsidR="00000000" w:rsidRPr="00000000">
          <w:rPr>
            <w:rtl w:val="0"/>
          </w:rPr>
          <w:t xml:space="preserve">ASCO Guideline</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EA">
      <w:pPr>
        <w:numPr>
          <w:ilvl w:val="0"/>
          <w:numId w:val="19"/>
        </w:numPr>
        <w:spacing w:line="240" w:lineRule="auto"/>
        <w:ind w:left="720" w:hanging="360"/>
        <w:rPr/>
      </w:pPr>
      <w:r w:rsidDel="00000000" w:rsidR="00000000" w:rsidRPr="00000000">
        <w:rPr>
          <w:b w:val="1"/>
          <w:rtl w:val="0"/>
        </w:rPr>
        <w:t xml:space="preserve">Clinicopathological characteristics and BCSS for single HR+ breast cancer</w:t>
      </w:r>
      <w:r w:rsidDel="00000000" w:rsidR="00000000" w:rsidRPr="00000000">
        <w:rPr>
          <w:rtl w:val="0"/>
        </w:rPr>
        <w:t xml:space="preserve"> [</w:t>
      </w:r>
      <w:hyperlink r:id="rId201">
        <w:r w:rsidDel="00000000" w:rsidR="00000000" w:rsidRPr="00000000">
          <w:rPr>
            <w:rtl w:val="0"/>
          </w:rPr>
          <w:t xml:space="preserve">Li JAMA Netw Open '20</w:t>
        </w:r>
      </w:hyperlink>
      <w:r w:rsidDel="00000000" w:rsidR="00000000" w:rsidRPr="00000000">
        <w:rPr>
          <w:rtl w:val="0"/>
        </w:rPr>
        <w:t xml:space="preserve">]: </w:t>
      </w:r>
      <w:r w:rsidDel="00000000" w:rsidR="00000000" w:rsidRPr="00000000">
        <w:rPr>
          <w:b w:val="1"/>
          <w:rtl w:val="0"/>
        </w:rPr>
        <w:t xml:space="preserve">SEER</w:t>
      </w:r>
      <w:r w:rsidDel="00000000" w:rsidR="00000000" w:rsidRPr="00000000">
        <w:rPr>
          <w:rtl w:val="0"/>
        </w:rPr>
        <w:t xml:space="preserve">.</w:t>
        <w:br w:type="textWrapping"/>
        <w:t xml:space="preserve">TBL</w:t>
      </w:r>
      <w:hyperlink r:id="rId202">
        <w:r w:rsidDel="00000000" w:rsidR="00000000" w:rsidRPr="00000000">
          <w:rPr>
            <w:vertAlign w:val="superscript"/>
            <w:rtl w:val="0"/>
          </w:rPr>
          <w:t xml:space="preserve">QS</w:t>
        </w:r>
      </w:hyperlink>
      <w:r w:rsidDel="00000000" w:rsidR="00000000" w:rsidRPr="00000000">
        <w:rPr>
          <w:rtl w:val="0"/>
        </w:rPr>
        <w:t xml:space="preserve">: The more hormone receptor-positivity the better, meaning those with ER(+)PR(-) and especially ER(-)/PR(+) breast cancers may be deserving of their own more aggressive treatment algorithms.</w:t>
      </w:r>
    </w:p>
    <w:p w:rsidR="00000000" w:rsidDel="00000000" w:rsidP="00000000" w:rsidRDefault="00000000" w:rsidRPr="00000000" w14:paraId="000002EB">
      <w:pPr>
        <w:numPr>
          <w:ilvl w:val="1"/>
          <w:numId w:val="19"/>
        </w:numPr>
        <w:spacing w:line="240" w:lineRule="auto"/>
        <w:ind w:left="1440" w:hanging="360"/>
        <w:rPr>
          <w:u w:val="none"/>
        </w:rPr>
      </w:pPr>
      <w:r w:rsidDel="00000000" w:rsidR="00000000" w:rsidRPr="00000000">
        <w:rPr>
          <w:rtl w:val="0"/>
        </w:rPr>
        <w:t xml:space="preserve">823,399 pts. 1990-2015. MFU 6y. </w:t>
      </w:r>
    </w:p>
    <w:p w:rsidR="00000000" w:rsidDel="00000000" w:rsidP="00000000" w:rsidRDefault="00000000" w:rsidRPr="00000000" w14:paraId="000002EC">
      <w:pPr>
        <w:numPr>
          <w:ilvl w:val="1"/>
          <w:numId w:val="19"/>
        </w:numPr>
        <w:spacing w:line="240" w:lineRule="auto"/>
        <w:ind w:left="1440" w:hanging="360"/>
        <w:rPr>
          <w:u w:val="none"/>
        </w:rPr>
      </w:pPr>
      <w:r w:rsidDel="00000000" w:rsidR="00000000" w:rsidRPr="00000000">
        <w:rPr>
          <w:rtl w:val="0"/>
        </w:rPr>
        <w:t xml:space="preserve">ER/PR(+) in 67%, ER(+)/PR(-) in 12%, ER(-)/PR(+) in 2%, ER/PR(-) in 19%.</w:t>
      </w:r>
    </w:p>
    <w:p w:rsidR="00000000" w:rsidDel="00000000" w:rsidP="00000000" w:rsidRDefault="00000000" w:rsidRPr="00000000" w14:paraId="000002ED">
      <w:pPr>
        <w:numPr>
          <w:ilvl w:val="1"/>
          <w:numId w:val="19"/>
        </w:numPr>
        <w:spacing w:line="240" w:lineRule="auto"/>
        <w:ind w:left="1440" w:hanging="360"/>
        <w:rPr>
          <w:u w:val="none"/>
        </w:rPr>
      </w:pPr>
      <w:r w:rsidDel="00000000" w:rsidR="00000000" w:rsidRPr="00000000">
        <w:rPr>
          <w:rtl w:val="0"/>
        </w:rPr>
        <w:t xml:space="preserve">MVA demonstrated HR(+) discordance with lower BCSS than HR(+).</w:t>
      </w:r>
    </w:p>
    <w:p w:rsidR="00000000" w:rsidDel="00000000" w:rsidP="00000000" w:rsidRDefault="00000000" w:rsidRPr="00000000" w14:paraId="000002EE">
      <w:pPr>
        <w:numPr>
          <w:ilvl w:val="1"/>
          <w:numId w:val="19"/>
        </w:numPr>
        <w:spacing w:line="240" w:lineRule="auto"/>
        <w:ind w:left="1440" w:hanging="360"/>
        <w:rPr>
          <w:u w:val="none"/>
        </w:rPr>
      </w:pPr>
      <w:r w:rsidDel="00000000" w:rsidR="00000000" w:rsidRPr="00000000">
        <w:rPr>
          <w:rFonts w:ascii="Cardo" w:cs="Cardo" w:eastAsia="Cardo" w:hAnsi="Cardo"/>
          <w:rtl w:val="0"/>
        </w:rPr>
        <w:t xml:space="preserve">BCSS HR for isolated ER(+) / PR(+) of 1.4→ 1.6. </w:t>
      </w:r>
      <w:r w:rsidDel="00000000" w:rsidR="00000000" w:rsidRPr="00000000">
        <w:rPr>
          <w:i w:val="1"/>
          <w:rtl w:val="0"/>
        </w:rPr>
        <w:t xml:space="preserve">Isolated PR(+) does worse. </w:t>
      </w:r>
    </w:p>
    <w:p w:rsidR="00000000" w:rsidDel="00000000" w:rsidP="00000000" w:rsidRDefault="00000000" w:rsidRPr="00000000" w14:paraId="000002EF">
      <w:pPr>
        <w:widowControl w:val="0"/>
        <w:jc w:val="center"/>
        <w:rPr>
          <w:i w:val="1"/>
        </w:rPr>
      </w:pPr>
      <w:hyperlink r:id="rId203">
        <w:r w:rsidDel="00000000" w:rsidR="00000000" w:rsidRPr="00000000">
          <w:rPr>
            <w:color w:val="1155cc"/>
            <w:u w:val="single"/>
          </w:rPr>
          <w:drawing>
            <wp:inline distB="114300" distT="114300" distL="114300" distR="114300">
              <wp:extent cx="3163668" cy="3218688"/>
              <wp:effectExtent b="12700" l="12700" r="12700" t="12700"/>
              <wp:docPr id="42" name="image36.png"/>
              <a:graphic>
                <a:graphicData uri="http://schemas.openxmlformats.org/drawingml/2006/picture">
                  <pic:pic>
                    <pic:nvPicPr>
                      <pic:cNvPr id="0" name="image36.png"/>
                      <pic:cNvPicPr preferRelativeResize="0"/>
                    </pic:nvPicPr>
                    <pic:blipFill>
                      <a:blip r:embed="rId204"/>
                      <a:srcRect b="0" l="0" r="0" t="0"/>
                      <a:stretch>
                        <a:fillRect/>
                      </a:stretch>
                    </pic:blipFill>
                    <pic:spPr>
                      <a:xfrm>
                        <a:off x="0" y="0"/>
                        <a:ext cx="3163668" cy="3218688"/>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1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0">
            <w:pPr>
              <w:ind w:left="0" w:firstLine="0"/>
              <w:rPr>
                <w:i w:val="1"/>
              </w:rPr>
            </w:pPr>
            <w:hyperlink r:id="rId205">
              <w:r w:rsidDel="00000000" w:rsidR="00000000" w:rsidRPr="00000000">
                <w:rPr>
                  <w:b w:val="1"/>
                  <w:rtl w:val="0"/>
                </w:rPr>
                <w:t xml:space="preserve">ASCO Guideline: Human Epidermal Growth Factor Receptor 2 Testing in Breast Cancer</w:t>
              </w:r>
            </w:hyperlink>
            <w:r w:rsidDel="00000000" w:rsidR="00000000" w:rsidRPr="00000000">
              <w:rPr>
                <w:b w:val="1"/>
                <w:i w:val="1"/>
                <w:rtl w:val="0"/>
              </w:rPr>
              <w:t xml:space="preserve"> </w:t>
            </w:r>
            <w:r w:rsidDel="00000000" w:rsidR="00000000" w:rsidRPr="00000000">
              <w:rPr>
                <w:i w:val="1"/>
                <w:rtl w:val="0"/>
              </w:rPr>
              <w:t xml:space="preserve">May 30, 2018</w:t>
            </w:r>
          </w:p>
          <w:bookmarkStart w:colFirst="0" w:colLast="0" w:name="liw4bgn0vv04" w:id="37"/>
          <w:bookmarkEnd w:id="37"/>
          <w:p w:rsidR="00000000" w:rsidDel="00000000" w:rsidP="00000000" w:rsidRDefault="00000000" w:rsidRPr="00000000" w14:paraId="000002F1">
            <w:pPr>
              <w:ind w:left="0" w:firstLine="0"/>
              <w:rPr/>
            </w:pPr>
            <w:r w:rsidDel="00000000" w:rsidR="00000000" w:rsidRPr="00000000">
              <w:rPr>
                <w:rFonts w:ascii="Gungsuh" w:cs="Gungsuh" w:eastAsia="Gungsuh" w:hAnsi="Gungsuh"/>
                <w:rtl w:val="0"/>
              </w:rPr>
              <w:t xml:space="preserve">Roughly speaking, if HER2 is 2+ on IHC, then HER2/CEP17 ≥ 2.0 or copy number &gt; 6 signals/nucleus is positive.</w:t>
            </w:r>
          </w:p>
          <w:p w:rsidR="00000000" w:rsidDel="00000000" w:rsidP="00000000" w:rsidRDefault="00000000" w:rsidRPr="00000000" w14:paraId="000002F2">
            <w:pPr>
              <w:numPr>
                <w:ilvl w:val="0"/>
                <w:numId w:val="15"/>
              </w:numPr>
            </w:pPr>
            <w:r w:rsidDel="00000000" w:rsidR="00000000" w:rsidRPr="00000000">
              <w:rPr>
                <w:rtl w:val="0"/>
              </w:rPr>
              <w:t xml:space="preserve">IHC 2+ is IBC with weak to moderate complete membrane staining in &gt; 10% of tumor cells [</w:t>
            </w:r>
            <w:hyperlink r:id="rId206">
              <w:r w:rsidDel="00000000" w:rsidR="00000000" w:rsidRPr="00000000">
                <w:rPr>
                  <w:rtl w:val="0"/>
                </w:rPr>
                <w:t xml:space="preserve">Wolff JCO '13]</w:t>
              </w:r>
            </w:hyperlink>
            <w:r w:rsidDel="00000000" w:rsidR="00000000" w:rsidRPr="00000000">
              <w:rPr>
                <w:rtl w:val="0"/>
              </w:rPr>
              <w:t xml:space="preserve">.</w:t>
            </w:r>
          </w:p>
          <w:p w:rsidR="00000000" w:rsidDel="00000000" w:rsidP="00000000" w:rsidRDefault="00000000" w:rsidRPr="00000000" w14:paraId="000002F3">
            <w:pPr>
              <w:numPr>
                <w:ilvl w:val="0"/>
                <w:numId w:val="15"/>
              </w:numPr>
            </w:pPr>
            <w:r w:rsidDel="00000000" w:rsidR="00000000" w:rsidRPr="00000000">
              <w:rPr>
                <w:rtl w:val="0"/>
              </w:rPr>
              <w:t xml:space="preserve">If initially negative, a new HER2 test may be ordered on the excision specimen.</w:t>
            </w:r>
          </w:p>
          <w:p w:rsidR="00000000" w:rsidDel="00000000" w:rsidP="00000000" w:rsidRDefault="00000000" w:rsidRPr="00000000" w14:paraId="000002F4">
            <w:pPr>
              <w:numPr>
                <w:ilvl w:val="0"/>
                <w:numId w:val="15"/>
              </w:numPr>
            </w:pPr>
            <w:r w:rsidDel="00000000" w:rsidR="00000000" w:rsidRPr="00000000">
              <w:rPr>
                <w:rtl w:val="0"/>
              </w:rPr>
              <w:t xml:space="preserve">Dual-probe (control probe) ISH assay: Concomitant IHC review required for dual-probe ISH groups 2-4.</w:t>
            </w:r>
          </w:p>
          <w:p w:rsidR="00000000" w:rsidDel="00000000" w:rsidP="00000000" w:rsidRDefault="00000000" w:rsidRPr="00000000" w14:paraId="000002F5">
            <w:pPr>
              <w:numPr>
                <w:ilvl w:val="1"/>
                <w:numId w:val="15"/>
              </w:numPr>
              <w:ind w:left="1440" w:hanging="360"/>
            </w:pPr>
            <w:r w:rsidDel="00000000" w:rsidR="00000000" w:rsidRPr="00000000">
              <w:rPr>
                <w:rFonts w:ascii="Gungsuh" w:cs="Gungsuh" w:eastAsia="Gungsuh" w:hAnsi="Gungsuh"/>
                <w:rtl w:val="0"/>
              </w:rPr>
              <w:t xml:space="preserve">ISH group 2: HER2/CEP17 ≥ 2.0, average HER2 copy number &lt; 4.0 signals/cell.</w:t>
            </w:r>
          </w:p>
          <w:p w:rsidR="00000000" w:rsidDel="00000000" w:rsidP="00000000" w:rsidRDefault="00000000" w:rsidRPr="00000000" w14:paraId="000002F6">
            <w:pPr>
              <w:numPr>
                <w:ilvl w:val="2"/>
                <w:numId w:val="15"/>
              </w:numPr>
              <w:ind w:left="2160" w:hanging="360"/>
            </w:pPr>
            <w:r w:rsidDel="00000000" w:rsidR="00000000" w:rsidRPr="00000000">
              <w:rPr>
                <w:rtl w:val="0"/>
              </w:rPr>
              <w:t xml:space="preserve">Evidence is limited in efficacy of HER2 therapy in this group. If the IHC is not 3+, then it is recommended HER2 be considered negative due to low HER2 copy number.</w:t>
            </w:r>
          </w:p>
          <w:p w:rsidR="00000000" w:rsidDel="00000000" w:rsidP="00000000" w:rsidRDefault="00000000" w:rsidRPr="00000000" w14:paraId="000002F7">
            <w:pPr>
              <w:numPr>
                <w:ilvl w:val="1"/>
                <w:numId w:val="15"/>
              </w:numPr>
              <w:ind w:left="1440" w:hanging="360"/>
            </w:pPr>
            <w:r w:rsidDel="00000000" w:rsidR="00000000" w:rsidRPr="00000000">
              <w:rPr>
                <w:rtl w:val="0"/>
              </w:rPr>
              <w:t xml:space="preserve">ISH group 3: HER2/CEP17 &lt; 2.0, average HER2 copy number </w:t>
            </w:r>
            <w:r w:rsidDel="00000000" w:rsidR="00000000" w:rsidRPr="00000000">
              <w:rPr>
                <w:b w:val="1"/>
                <w:rtl w:val="0"/>
              </w:rPr>
              <w:t xml:space="preserve">&gt; 6.0 </w:t>
            </w:r>
            <w:r w:rsidDel="00000000" w:rsidR="00000000" w:rsidRPr="00000000">
              <w:rPr>
                <w:rtl w:val="0"/>
              </w:rPr>
              <w:t xml:space="preserve">signals/cell.</w:t>
            </w:r>
          </w:p>
          <w:p w:rsidR="00000000" w:rsidDel="00000000" w:rsidP="00000000" w:rsidRDefault="00000000" w:rsidRPr="00000000" w14:paraId="000002F8">
            <w:pPr>
              <w:numPr>
                <w:ilvl w:val="1"/>
                <w:numId w:val="15"/>
              </w:numPr>
              <w:ind w:left="1440" w:hanging="360"/>
            </w:pPr>
            <w:r w:rsidDel="00000000" w:rsidR="00000000" w:rsidRPr="00000000">
              <w:rPr>
                <w:rFonts w:ascii="Gungsuh" w:cs="Gungsuh" w:eastAsia="Gungsuh" w:hAnsi="Gungsuh"/>
                <w:rtl w:val="0"/>
              </w:rPr>
              <w:t xml:space="preserve">ISH group 4: HER2/CEP17 &lt; 2.0, average HER2 copy number ≥ 4 and &lt; 6.0 signals/cell.</w:t>
            </w:r>
          </w:p>
          <w:p w:rsidR="00000000" w:rsidDel="00000000" w:rsidP="00000000" w:rsidRDefault="00000000" w:rsidRPr="00000000" w14:paraId="000002F9">
            <w:pPr>
              <w:numPr>
                <w:ilvl w:val="0"/>
                <w:numId w:val="15"/>
              </w:numPr>
            </w:pPr>
            <w:r w:rsidDel="00000000" w:rsidR="00000000" w:rsidRPr="00000000">
              <w:rPr>
                <w:rtl w:val="0"/>
              </w:rPr>
              <w:t xml:space="preserve">For all groups if IHC 2+, have a second pathologist review who is blinded to the ISH results. If second pathology review equivocal, ISH group 2 and 4 are negative, while ISH group 3 is positive (due to high copy number &gt; 6) </w:t>
            </w:r>
          </w:p>
          <w:bookmarkStart w:colFirst="0" w:colLast="0" w:name="odhervmr4gq0" w:id="38"/>
          <w:bookmarkEnd w:id="38"/>
          <w:p w:rsidR="00000000" w:rsidDel="00000000" w:rsidP="00000000" w:rsidRDefault="00000000" w:rsidRPr="00000000" w14:paraId="000002FA">
            <w:pPr>
              <w:ind w:left="0" w:firstLine="0"/>
              <w:rPr/>
            </w:pPr>
            <w:r w:rsidDel="00000000" w:rsidR="00000000" w:rsidRPr="00000000">
              <w:rPr>
                <w:b w:val="1"/>
                <w:rtl w:val="0"/>
              </w:rPr>
              <w:t xml:space="preserve">A</w:t>
            </w:r>
            <w:hyperlink r:id="rId207">
              <w:r w:rsidDel="00000000" w:rsidR="00000000" w:rsidRPr="00000000">
                <w:rPr>
                  <w:b w:val="1"/>
                  <w:rtl w:val="0"/>
                </w:rPr>
                <w:t xml:space="preserve">SCO Guideline: Systemic Tx for Pts w Advanced HER2+ Breast Cancer</w:t>
              </w:r>
            </w:hyperlink>
            <w:r w:rsidDel="00000000" w:rsidR="00000000" w:rsidRPr="00000000">
              <w:rPr>
                <w:b w:val="1"/>
                <w:i w:val="1"/>
                <w:rtl w:val="0"/>
              </w:rPr>
              <w:t xml:space="preserve"> </w:t>
            </w:r>
            <w:r w:rsidDel="00000000" w:rsidR="00000000" w:rsidRPr="00000000">
              <w:rPr>
                <w:i w:val="1"/>
                <w:rtl w:val="0"/>
              </w:rPr>
              <w:t xml:space="preserve">June 25, 2018 </w:t>
            </w:r>
            <w:hyperlink w:anchor="_dpu41fwc4mrv">
              <w:r w:rsidDel="00000000" w:rsidR="00000000" w:rsidRPr="00000000">
                <w:rPr>
                  <w:vertAlign w:val="superscript"/>
                  <w:rtl w:val="0"/>
                </w:rPr>
                <w:t xml:space="preserve">RoR</w:t>
              </w:r>
            </w:hyperlink>
            <w:r w:rsidDel="00000000" w:rsidR="00000000" w:rsidRPr="00000000">
              <w:rPr>
                <w:rtl w:val="0"/>
              </w:rPr>
            </w:r>
          </w:p>
          <w:bookmarkStart w:colFirst="0" w:colLast="0" w:name="6qg3fgpjq7sz" w:id="39"/>
          <w:bookmarkEnd w:id="39"/>
          <w:p w:rsidR="00000000" w:rsidDel="00000000" w:rsidP="00000000" w:rsidRDefault="00000000" w:rsidRPr="00000000" w14:paraId="000002FB">
            <w:pPr>
              <w:ind w:left="0" w:firstLine="0"/>
              <w:rPr>
                <w:i w:val="1"/>
              </w:rPr>
            </w:pPr>
            <w:r w:rsidDel="00000000" w:rsidR="00000000" w:rsidRPr="00000000">
              <w:rPr>
                <w:b w:val="1"/>
                <w:rtl w:val="0"/>
              </w:rPr>
              <w:t xml:space="preserve">A</w:t>
            </w:r>
            <w:hyperlink r:id="rId208">
              <w:r w:rsidDel="00000000" w:rsidR="00000000" w:rsidRPr="00000000">
                <w:rPr>
                  <w:b w:val="1"/>
                  <w:rtl w:val="0"/>
                </w:rPr>
                <w:t xml:space="preserve">SCO Guideline: Recommendations on Dz Mgmt for Pts w Advanced HER2+ BrCa and Brain Mets </w:t>
              </w:r>
            </w:hyperlink>
            <w:r w:rsidDel="00000000" w:rsidR="00000000" w:rsidRPr="00000000">
              <w:rPr>
                <w:i w:val="1"/>
                <w:rtl w:val="0"/>
              </w:rPr>
              <w:t xml:space="preserve">June 25, 2018 </w:t>
            </w:r>
            <w:hyperlink w:anchor="_dpu41fwc4mr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FC">
            <w:pPr>
              <w:numPr>
                <w:ilvl w:val="0"/>
                <w:numId w:val="37"/>
              </w:numPr>
            </w:pPr>
            <w:r w:rsidDel="00000000" w:rsidR="00000000" w:rsidRPr="00000000">
              <w:rPr>
                <w:rtl w:val="0"/>
              </w:rPr>
              <w:t xml:space="preserve">Click on RoR for bullet point summaries of these articles. Then, click on RoR to return to this section. </w:t>
            </w:r>
            <w:r w:rsidDel="00000000" w:rsidR="00000000" w:rsidRPr="00000000">
              <w:rPr>
                <w:rtl w:val="0"/>
              </w:rPr>
            </w:r>
          </w:p>
        </w:tc>
      </w:tr>
    </w:tbl>
    <w:p w:rsidR="00000000" w:rsidDel="00000000" w:rsidP="00000000" w:rsidRDefault="00000000" w:rsidRPr="00000000" w14:paraId="000002FD">
      <w:pPr>
        <w:pStyle w:val="Heading2"/>
        <w:rPr/>
      </w:pPr>
      <w:bookmarkStart w:colFirst="0" w:colLast="0" w:name="_nu8cbwwovqfc" w:id="40"/>
      <w:bookmarkEnd w:id="40"/>
      <w:r w:rsidDel="00000000" w:rsidR="00000000" w:rsidRPr="00000000">
        <w:rPr>
          <w:rtl w:val="0"/>
        </w:rPr>
      </w:r>
    </w:p>
    <w:p w:rsidR="00000000" w:rsidDel="00000000" w:rsidP="00000000" w:rsidRDefault="00000000" w:rsidRPr="00000000" w14:paraId="000002FE">
      <w:pPr>
        <w:pStyle w:val="Heading2"/>
        <w:rPr/>
      </w:pPr>
      <w:bookmarkStart w:colFirst="0" w:colLast="0" w:name="_adf18mug7ag7" w:id="41"/>
      <w:bookmarkEnd w:id="41"/>
      <w:hyperlink w:anchor="_nar4pgyblftb">
        <w:r w:rsidDel="00000000" w:rsidR="00000000" w:rsidRPr="00000000">
          <w:rPr>
            <w:rtl w:val="0"/>
          </w:rPr>
          <w:t xml:space="preserve">HER2-neu</w:t>
        </w:r>
      </w:hyperlink>
      <w:r w:rsidDel="00000000" w:rsidR="00000000" w:rsidRPr="00000000">
        <w:rPr>
          <w:rtl w:val="0"/>
        </w:rPr>
      </w:r>
    </w:p>
    <w:p w:rsidR="00000000" w:rsidDel="00000000" w:rsidP="00000000" w:rsidRDefault="00000000" w:rsidRPr="00000000" w14:paraId="000002FF">
      <w:pPr>
        <w:ind w:left="0" w:firstLine="0"/>
        <w:rPr/>
      </w:pPr>
      <w:r w:rsidDel="00000000" w:rsidR="00000000" w:rsidRPr="00000000">
        <w:rPr>
          <w:rtl w:val="0"/>
        </w:rPr>
        <w:t xml:space="preserve">See the HER2/neu Summary Box above.</w:t>
      </w:r>
      <w:r w:rsidDel="00000000" w:rsidR="00000000" w:rsidRPr="00000000">
        <w:rPr>
          <w:rtl w:val="0"/>
        </w:rPr>
      </w:r>
    </w:p>
    <w:p w:rsidR="00000000" w:rsidDel="00000000" w:rsidP="00000000" w:rsidRDefault="00000000" w:rsidRPr="00000000" w14:paraId="00000300">
      <w:pPr>
        <w:numPr>
          <w:ilvl w:val="0"/>
          <w:numId w:val="127"/>
        </w:numPr>
      </w:pPr>
      <w:r w:rsidDel="00000000" w:rsidR="00000000" w:rsidRPr="00000000">
        <w:rPr>
          <w:rtl w:val="0"/>
        </w:rPr>
        <w:t xml:space="preserve">Commonly false positive or false negative.</w:t>
      </w:r>
    </w:p>
    <w:p w:rsidR="00000000" w:rsidDel="00000000" w:rsidP="00000000" w:rsidRDefault="00000000" w:rsidRPr="00000000" w14:paraId="00000301">
      <w:pPr>
        <w:numPr>
          <w:ilvl w:val="1"/>
          <w:numId w:val="127"/>
        </w:numPr>
        <w:ind w:left="1440" w:hanging="360"/>
      </w:pPr>
      <w:r w:rsidDel="00000000" w:rsidR="00000000" w:rsidRPr="00000000">
        <w:rPr>
          <w:rtl w:val="0"/>
        </w:rPr>
        <w:t xml:space="preserve">Equivocal result: Reflex FISH testing on same specimen or repeat tests if new specimen available.</w:t>
      </w:r>
    </w:p>
    <w:p w:rsidR="00000000" w:rsidDel="00000000" w:rsidP="00000000" w:rsidRDefault="00000000" w:rsidRPr="00000000" w14:paraId="00000302">
      <w:pPr>
        <w:numPr>
          <w:ilvl w:val="1"/>
          <w:numId w:val="127"/>
        </w:numPr>
        <w:ind w:left="1440" w:hanging="360"/>
        <w:rPr>
          <w:u w:val="none"/>
        </w:rPr>
      </w:pPr>
      <w:r w:rsidDel="00000000" w:rsidR="00000000" w:rsidRPr="00000000">
        <w:rPr>
          <w:rFonts w:ascii="Gungsuh" w:cs="Gungsuh" w:eastAsia="Gungsuh" w:hAnsi="Gungsuh"/>
          <w:rtl w:val="0"/>
        </w:rPr>
        <w:t xml:space="preserve">Generally speaking, if IHC 2+, then HER2+ if HER2/CEP17 ≥ 2.0 or copy number &gt; 6 signals/nucleus.</w:t>
      </w:r>
    </w:p>
    <w:p w:rsidR="00000000" w:rsidDel="00000000" w:rsidP="00000000" w:rsidRDefault="00000000" w:rsidRPr="00000000" w14:paraId="00000303">
      <w:pPr>
        <w:numPr>
          <w:ilvl w:val="0"/>
          <w:numId w:val="127"/>
        </w:numPr>
      </w:pPr>
      <w:r w:rsidDel="00000000" w:rsidR="00000000" w:rsidRPr="00000000">
        <w:rPr>
          <w:rtl w:val="0"/>
        </w:rPr>
        <w:t xml:space="preserve">3% of women treated with trastuzumab can develop cardiotoxicity. </w:t>
      </w:r>
    </w:p>
    <w:p w:rsidR="00000000" w:rsidDel="00000000" w:rsidP="00000000" w:rsidRDefault="00000000" w:rsidRPr="00000000" w14:paraId="00000304">
      <w:pPr>
        <w:numPr>
          <w:ilvl w:val="1"/>
          <w:numId w:val="127"/>
        </w:numPr>
        <w:ind w:left="1440" w:hanging="360"/>
      </w:pPr>
      <w:r w:rsidDel="00000000" w:rsidR="00000000" w:rsidRPr="00000000">
        <w:rPr>
          <w:rtl w:val="0"/>
        </w:rPr>
        <w:t xml:space="preserve">This risk increases if the patient also received doxorubicin. </w:t>
      </w:r>
    </w:p>
    <w:p w:rsidR="00000000" w:rsidDel="00000000" w:rsidP="00000000" w:rsidRDefault="00000000" w:rsidRPr="00000000" w14:paraId="00000305">
      <w:pPr>
        <w:numPr>
          <w:ilvl w:val="1"/>
          <w:numId w:val="127"/>
        </w:numPr>
        <w:ind w:left="1440" w:hanging="360"/>
      </w:pPr>
      <w:r w:rsidDel="00000000" w:rsidR="00000000" w:rsidRPr="00000000">
        <w:rPr>
          <w:rtl w:val="0"/>
        </w:rPr>
        <w:t xml:space="preserve">AC + trastuzumab has 27% frequency of significant cardiac dysfunction.</w:t>
      </w:r>
    </w:p>
    <w:p w:rsidR="00000000" w:rsidDel="00000000" w:rsidP="00000000" w:rsidRDefault="00000000" w:rsidRPr="00000000" w14:paraId="00000306">
      <w:pPr>
        <w:numPr>
          <w:ilvl w:val="1"/>
          <w:numId w:val="127"/>
        </w:numPr>
        <w:ind w:left="1440" w:hanging="360"/>
      </w:pPr>
      <w:r w:rsidDel="00000000" w:rsidR="00000000" w:rsidRPr="00000000">
        <w:rPr>
          <w:rtl w:val="0"/>
        </w:rPr>
        <w:t xml:space="preserve">Lifetime dose of adriamycin = </w:t>
      </w:r>
      <w:r w:rsidDel="00000000" w:rsidR="00000000" w:rsidRPr="00000000">
        <w:rPr>
          <w:b w:val="1"/>
          <w:rtl w:val="0"/>
        </w:rPr>
        <w:t xml:space="preserve">450 mg</w:t>
      </w:r>
      <w:r w:rsidDel="00000000" w:rsidR="00000000" w:rsidRPr="00000000">
        <w:rPr>
          <w:rtl w:val="0"/>
        </w:rPr>
        <w:t xml:space="preserve">.</w:t>
      </w:r>
    </w:p>
    <w:p w:rsidR="00000000" w:rsidDel="00000000" w:rsidP="00000000" w:rsidRDefault="00000000" w:rsidRPr="00000000" w14:paraId="00000307">
      <w:pPr>
        <w:numPr>
          <w:ilvl w:val="0"/>
          <w:numId w:val="127"/>
        </w:numPr>
      </w:pPr>
      <w:r w:rsidDel="00000000" w:rsidR="00000000" w:rsidRPr="00000000">
        <w:rPr>
          <w:rtl w:val="0"/>
        </w:rPr>
        <w:t xml:space="preserve">With neoadjuvant chemo, total pCR 50% [</w:t>
      </w:r>
      <w:hyperlink w:anchor="5k8164376shl">
        <w:r w:rsidDel="00000000" w:rsidR="00000000" w:rsidRPr="00000000">
          <w:rPr>
            <w:rtl w:val="0"/>
          </w:rPr>
          <w:t xml:space="preserve">TRYPHAENA</w:t>
        </w:r>
      </w:hyperlink>
      <w:r w:rsidDel="00000000" w:rsidR="00000000" w:rsidRPr="00000000">
        <w:rPr>
          <w:rtl w:val="0"/>
        </w:rPr>
        <w:t xml:space="preserve">] (compared to ~30% for ER+/HER2-).</w:t>
      </w:r>
    </w:p>
    <w:p w:rsidR="00000000" w:rsidDel="00000000" w:rsidP="00000000" w:rsidRDefault="00000000" w:rsidRPr="00000000" w14:paraId="00000308">
      <w:pPr>
        <w:numPr>
          <w:ilvl w:val="1"/>
          <w:numId w:val="127"/>
        </w:numPr>
        <w:ind w:left="1440" w:hanging="360"/>
      </w:pPr>
      <w:r w:rsidDel="00000000" w:rsidR="00000000" w:rsidRPr="00000000">
        <w:rPr>
          <w:rtl w:val="0"/>
        </w:rPr>
        <w:t xml:space="preserve">For residual disease after NAC, give T-DM1 adjuvantly as opposed to trastuzumab for DFS benefit [</w:t>
      </w:r>
      <w:hyperlink w:anchor="f0l22kpduk3p">
        <w:r w:rsidDel="00000000" w:rsidR="00000000" w:rsidRPr="00000000">
          <w:rPr>
            <w:rtl w:val="0"/>
          </w:rPr>
          <w:t xml:space="preserve">KATHERINE</w:t>
        </w:r>
      </w:hyperlink>
      <w:r w:rsidDel="00000000" w:rsidR="00000000" w:rsidRPr="00000000">
        <w:rPr>
          <w:rtl w:val="0"/>
        </w:rPr>
        <w:t xml:space="preserve">].</w:t>
      </w:r>
    </w:p>
    <w:p w:rsidR="00000000" w:rsidDel="00000000" w:rsidP="00000000" w:rsidRDefault="00000000" w:rsidRPr="00000000" w14:paraId="00000309">
      <w:pPr>
        <w:numPr>
          <w:ilvl w:val="0"/>
          <w:numId w:val="127"/>
        </w:numPr>
      </w:pPr>
      <w:r w:rsidDel="00000000" w:rsidR="00000000" w:rsidRPr="00000000">
        <w:rPr>
          <w:rtl w:val="0"/>
        </w:rPr>
        <w:t xml:space="preserve">HER2(+) is considered a weak prognostic indicator in DCIS [</w:t>
      </w:r>
      <w:hyperlink w:anchor="kix.k8bn9lo4kzjp">
        <w:r w:rsidDel="00000000" w:rsidR="00000000" w:rsidRPr="00000000">
          <w:rPr>
            <w:rtl w:val="0"/>
          </w:rPr>
          <w:t xml:space="preserve">NSABP B-43</w:t>
        </w:r>
      </w:hyperlink>
      <w:r w:rsidDel="00000000" w:rsidR="00000000" w:rsidRPr="00000000">
        <w:rPr>
          <w:rtl w:val="0"/>
        </w:rPr>
        <w:t xml:space="preserve">].</w:t>
      </w:r>
    </w:p>
    <w:p w:rsidR="00000000" w:rsidDel="00000000" w:rsidP="00000000" w:rsidRDefault="00000000" w:rsidRPr="00000000" w14:paraId="0000030A">
      <w:pPr>
        <w:widowControl w:val="0"/>
        <w:jc w:val="center"/>
        <w:rPr/>
      </w:pPr>
      <w:hyperlink r:id="rId209">
        <w:r w:rsidDel="00000000" w:rsidR="00000000" w:rsidRPr="00000000">
          <w:rPr>
            <w:color w:val="1155cc"/>
            <w:u w:val="single"/>
          </w:rPr>
          <w:drawing>
            <wp:inline distB="114300" distT="114300" distL="114300" distR="114300">
              <wp:extent cx="3191471" cy="3182112"/>
              <wp:effectExtent b="12700" l="12700" r="12700" t="12700"/>
              <wp:docPr id="43" name="image39.png"/>
              <a:graphic>
                <a:graphicData uri="http://schemas.openxmlformats.org/drawingml/2006/picture">
                  <pic:pic>
                    <pic:nvPicPr>
                      <pic:cNvPr id="0" name="image39.png"/>
                      <pic:cNvPicPr preferRelativeResize="0"/>
                    </pic:nvPicPr>
                    <pic:blipFill>
                      <a:blip r:embed="rId210"/>
                      <a:srcRect b="0" l="0" r="0" t="0"/>
                      <a:stretch>
                        <a:fillRect/>
                      </a:stretch>
                    </pic:blipFill>
                    <pic:spPr>
                      <a:xfrm>
                        <a:off x="0" y="0"/>
                        <a:ext cx="3191471" cy="3182112"/>
                      </a:xfrm>
                      <a:prstGeom prst="rect"/>
                      <a:ln w="12700">
                        <a:solidFill>
                          <a:srgbClr val="000000"/>
                        </a:solidFill>
                        <a:prstDash val="solid"/>
                      </a:ln>
                    </pic:spPr>
                  </pic:pic>
                </a:graphicData>
              </a:graphic>
            </wp:inline>
          </w:drawing>
        </w:r>
      </w:hyperlink>
      <w:hyperlink r:id="rId211">
        <w:r w:rsidDel="00000000" w:rsidR="00000000" w:rsidRPr="00000000">
          <w:rPr>
            <w:color w:val="1155cc"/>
            <w:u w:val="single"/>
          </w:rPr>
          <w:drawing>
            <wp:inline distB="114300" distT="114300" distL="114300" distR="114300">
              <wp:extent cx="3319667" cy="3182112"/>
              <wp:effectExtent b="12700" l="12700" r="12700" t="12700"/>
              <wp:docPr id="33" name="image30.png"/>
              <a:graphic>
                <a:graphicData uri="http://schemas.openxmlformats.org/drawingml/2006/picture">
                  <pic:pic>
                    <pic:nvPicPr>
                      <pic:cNvPr id="0" name="image30.png"/>
                      <pic:cNvPicPr preferRelativeResize="0"/>
                    </pic:nvPicPr>
                    <pic:blipFill>
                      <a:blip r:embed="rId212"/>
                      <a:srcRect b="0" l="0" r="0" t="0"/>
                      <a:stretch>
                        <a:fillRect/>
                      </a:stretch>
                    </pic:blipFill>
                    <pic:spPr>
                      <a:xfrm>
                        <a:off x="0" y="0"/>
                        <a:ext cx="3319667" cy="318211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0B">
      <w:pPr>
        <w:numPr>
          <w:ilvl w:val="0"/>
          <w:numId w:val="127"/>
        </w:numPr>
      </w:pPr>
      <w:r w:rsidDel="00000000" w:rsidR="00000000" w:rsidRPr="00000000">
        <w:rPr>
          <w:b w:val="1"/>
          <w:rtl w:val="0"/>
        </w:rPr>
        <w:t xml:space="preserve">Types</w:t>
      </w:r>
    </w:p>
    <w:p w:rsidR="00000000" w:rsidDel="00000000" w:rsidP="00000000" w:rsidRDefault="00000000" w:rsidRPr="00000000" w14:paraId="0000030C">
      <w:pPr>
        <w:numPr>
          <w:ilvl w:val="1"/>
          <w:numId w:val="127"/>
        </w:numPr>
        <w:ind w:left="1440" w:hanging="360"/>
      </w:pPr>
      <w:r w:rsidDel="00000000" w:rsidR="00000000" w:rsidRPr="00000000">
        <w:rPr>
          <w:b w:val="1"/>
          <w:rtl w:val="0"/>
        </w:rPr>
        <w:t xml:space="preserve">Trastuzumab </w:t>
      </w:r>
      <w:r w:rsidDel="00000000" w:rsidR="00000000" w:rsidRPr="00000000">
        <w:rPr>
          <w:rtl w:val="0"/>
        </w:rPr>
        <w:t xml:space="preserve">targets subdomain IV of HER2.</w:t>
      </w:r>
    </w:p>
    <w:p w:rsidR="00000000" w:rsidDel="00000000" w:rsidP="00000000" w:rsidRDefault="00000000" w:rsidRPr="00000000" w14:paraId="0000030D">
      <w:pPr>
        <w:numPr>
          <w:ilvl w:val="2"/>
          <w:numId w:val="127"/>
        </w:numPr>
        <w:ind w:left="2160" w:hanging="360"/>
      </w:pPr>
      <w:r w:rsidDel="00000000" w:rsidR="00000000" w:rsidRPr="00000000">
        <w:rPr>
          <w:rtl w:val="0"/>
        </w:rPr>
        <w:t xml:space="preserve">Don't give concurrently with Adriamycin but can be given with RT.</w:t>
      </w:r>
    </w:p>
    <w:p w:rsidR="00000000" w:rsidDel="00000000" w:rsidP="00000000" w:rsidRDefault="00000000" w:rsidRPr="00000000" w14:paraId="0000030E">
      <w:pPr>
        <w:numPr>
          <w:ilvl w:val="2"/>
          <w:numId w:val="127"/>
        </w:numPr>
        <w:ind w:left="2160" w:hanging="360"/>
      </w:pPr>
      <w:r w:rsidDel="00000000" w:rsidR="00000000" w:rsidRPr="00000000">
        <w:rPr>
          <w:rtl w:val="0"/>
        </w:rPr>
        <w:t xml:space="preserve">Add pertuzumab with pCR ~50-60%!</w:t>
      </w:r>
    </w:p>
    <w:p w:rsidR="00000000" w:rsidDel="00000000" w:rsidP="00000000" w:rsidRDefault="00000000" w:rsidRPr="00000000" w14:paraId="0000030F">
      <w:pPr>
        <w:numPr>
          <w:ilvl w:val="1"/>
          <w:numId w:val="127"/>
        </w:numPr>
        <w:ind w:left="1440" w:hanging="360"/>
      </w:pPr>
      <w:r w:rsidDel="00000000" w:rsidR="00000000" w:rsidRPr="00000000">
        <w:rPr>
          <w:b w:val="1"/>
          <w:rtl w:val="0"/>
        </w:rPr>
        <w:t xml:space="preserve">Pertuzumab </w:t>
      </w:r>
      <w:r w:rsidDel="00000000" w:rsidR="00000000" w:rsidRPr="00000000">
        <w:rPr>
          <w:rtl w:val="0"/>
        </w:rPr>
        <w:t xml:space="preserve">targets HER2 to inhibit dimerization.</w:t>
      </w:r>
    </w:p>
    <w:p w:rsidR="00000000" w:rsidDel="00000000" w:rsidP="00000000" w:rsidRDefault="00000000" w:rsidRPr="00000000" w14:paraId="00000310">
      <w:pPr>
        <w:numPr>
          <w:ilvl w:val="2"/>
          <w:numId w:val="127"/>
        </w:numPr>
        <w:ind w:left="2160" w:hanging="360"/>
      </w:pPr>
      <w:r w:rsidDel="00000000" w:rsidR="00000000" w:rsidRPr="00000000">
        <w:rPr>
          <w:rtl w:val="0"/>
        </w:rPr>
        <w:t xml:space="preserve">Pertuzumab significantly improves PFS compared to trastuzumab + docetaxel alone.</w:t>
      </w:r>
    </w:p>
    <w:p w:rsidR="00000000" w:rsidDel="00000000" w:rsidP="00000000" w:rsidRDefault="00000000" w:rsidRPr="00000000" w14:paraId="00000311">
      <w:pPr>
        <w:numPr>
          <w:ilvl w:val="1"/>
          <w:numId w:val="127"/>
        </w:numPr>
        <w:ind w:left="1440" w:hanging="360"/>
      </w:pPr>
      <w:r w:rsidDel="00000000" w:rsidR="00000000" w:rsidRPr="00000000">
        <w:rPr>
          <w:b w:val="1"/>
          <w:rtl w:val="0"/>
        </w:rPr>
        <w:t xml:space="preserve">Lapatinib </w:t>
      </w:r>
      <w:r w:rsidDel="00000000" w:rsidR="00000000" w:rsidRPr="00000000">
        <w:rPr>
          <w:rtl w:val="0"/>
        </w:rPr>
        <w:t xml:space="preserve">interrupts HER2/neu and EGFR pathways.</w:t>
      </w:r>
    </w:p>
    <w:p w:rsidR="00000000" w:rsidDel="00000000" w:rsidP="00000000" w:rsidRDefault="00000000" w:rsidRPr="00000000" w14:paraId="00000312">
      <w:pPr>
        <w:numPr>
          <w:ilvl w:val="2"/>
          <w:numId w:val="127"/>
        </w:numPr>
        <w:ind w:left="2160" w:hanging="360"/>
        <w:rPr/>
      </w:pPr>
      <w:r w:rsidDel="00000000" w:rsidR="00000000" w:rsidRPr="00000000">
        <w:rPr>
          <w:rtl w:val="0"/>
        </w:rPr>
        <w:t xml:space="preserve">Lapatinib + capecitabine demonstrates around 30% CNS ORR for heavily pretreated [</w:t>
      </w:r>
      <w:hyperlink w:anchor="cgxcbwbxdwgr">
        <w:r w:rsidDel="00000000" w:rsidR="00000000" w:rsidRPr="00000000">
          <w:rPr>
            <w:rtl w:val="0"/>
          </w:rPr>
          <w:t xml:space="preserve">NALA trial</w:t>
        </w:r>
      </w:hyperlink>
      <w:r w:rsidDel="00000000" w:rsidR="00000000" w:rsidRPr="00000000">
        <w:rPr>
          <w:rtl w:val="0"/>
        </w:rPr>
        <w:t xml:space="preserve">].</w:t>
      </w:r>
    </w:p>
    <w:p w:rsidR="00000000" w:rsidDel="00000000" w:rsidP="00000000" w:rsidRDefault="00000000" w:rsidRPr="00000000" w14:paraId="00000313">
      <w:pPr>
        <w:numPr>
          <w:ilvl w:val="1"/>
          <w:numId w:val="127"/>
        </w:numPr>
        <w:ind w:left="1440" w:hanging="360"/>
      </w:pPr>
      <w:r w:rsidDel="00000000" w:rsidR="00000000" w:rsidRPr="00000000">
        <w:rPr>
          <w:b w:val="1"/>
          <w:rtl w:val="0"/>
        </w:rPr>
        <w:t xml:space="preserve">Pyrotinib</w:t>
      </w:r>
      <w:r w:rsidDel="00000000" w:rsidR="00000000" w:rsidRPr="00000000">
        <w:rPr>
          <w:rtl w:val="0"/>
        </w:rPr>
        <w:t xml:space="preserve"> is an irreversible pan-ErbB inhibitor. It appears to be superior to lapatinib in combination with capecitabine for patients with HER2+ metastatic breast cancer [</w:t>
      </w:r>
      <w:hyperlink r:id="rId213">
        <w:r w:rsidDel="00000000" w:rsidR="00000000" w:rsidRPr="00000000">
          <w:rPr>
            <w:rtl w:val="0"/>
          </w:rPr>
          <w:t xml:space="preserve">PHOEBE Xu ASCO ‘20</w:t>
        </w:r>
      </w:hyperlink>
      <w:r w:rsidDel="00000000" w:rsidR="00000000" w:rsidRPr="00000000">
        <w:rPr>
          <w:rtl w:val="0"/>
        </w:rPr>
        <w:t xml:space="preserve">]</w:t>
      </w:r>
    </w:p>
    <w:p w:rsidR="00000000" w:rsidDel="00000000" w:rsidP="00000000" w:rsidRDefault="00000000" w:rsidRPr="00000000" w14:paraId="00000314">
      <w:pPr>
        <w:numPr>
          <w:ilvl w:val="1"/>
          <w:numId w:val="127"/>
        </w:numPr>
        <w:ind w:left="1440" w:hanging="360"/>
        <w:rPr/>
      </w:pPr>
      <w:r w:rsidDel="00000000" w:rsidR="00000000" w:rsidRPr="00000000">
        <w:rPr>
          <w:b w:val="1"/>
          <w:rtl w:val="0"/>
        </w:rPr>
        <w:t xml:space="preserve">Neratinib </w:t>
      </w:r>
      <w:r w:rsidDel="00000000" w:rsidR="00000000" w:rsidRPr="00000000">
        <w:rPr>
          <w:rtl w:val="0"/>
        </w:rPr>
        <w:t xml:space="preserve">targets HER2 and erbB1/4.</w:t>
      </w:r>
    </w:p>
    <w:p w:rsidR="00000000" w:rsidDel="00000000" w:rsidP="00000000" w:rsidRDefault="00000000" w:rsidRPr="00000000" w14:paraId="00000315">
      <w:pPr>
        <w:numPr>
          <w:ilvl w:val="2"/>
          <w:numId w:val="127"/>
        </w:numPr>
        <w:ind w:left="2160" w:hanging="360"/>
        <w:rPr>
          <w:u w:val="none"/>
        </w:rPr>
      </w:pPr>
      <w:r w:rsidDel="00000000" w:rsidR="00000000" w:rsidRPr="00000000">
        <w:rPr>
          <w:rtl w:val="0"/>
        </w:rPr>
        <w:t xml:space="preserve">Neratinib + capecitabine demonstrated 50% of pts with CNS ORR in the treatment naive setting, although not durable [</w:t>
      </w:r>
      <w:hyperlink w:anchor="3hj8q7hco6j5">
        <w:r w:rsidDel="00000000" w:rsidR="00000000" w:rsidRPr="00000000">
          <w:rPr>
            <w:rtl w:val="0"/>
          </w:rPr>
          <w:t xml:space="preserve">TBCRC 022</w:t>
        </w:r>
      </w:hyperlink>
      <w:r w:rsidDel="00000000" w:rsidR="00000000" w:rsidRPr="00000000">
        <w:rPr>
          <w:rtl w:val="0"/>
        </w:rPr>
        <w:t xml:space="preserve">]. The [</w:t>
      </w:r>
      <w:hyperlink w:anchor="cgxcbwbxdwgr">
        <w:r w:rsidDel="00000000" w:rsidR="00000000" w:rsidRPr="00000000">
          <w:rPr>
            <w:rtl w:val="0"/>
          </w:rPr>
          <w:t xml:space="preserve">NALA trial</w:t>
        </w:r>
      </w:hyperlink>
      <w:r w:rsidDel="00000000" w:rsidR="00000000" w:rsidRPr="00000000">
        <w:rPr>
          <w:rtl w:val="0"/>
        </w:rPr>
        <w:t xml:space="preserve">] demonstrated ~30% CNS ORR for heavily pretreated.</w:t>
      </w:r>
    </w:p>
    <w:p w:rsidR="00000000" w:rsidDel="00000000" w:rsidP="00000000" w:rsidRDefault="00000000" w:rsidRPr="00000000" w14:paraId="00000316">
      <w:pPr>
        <w:numPr>
          <w:ilvl w:val="1"/>
          <w:numId w:val="127"/>
        </w:numPr>
        <w:ind w:left="1440" w:hanging="360"/>
      </w:pPr>
      <w:r w:rsidDel="00000000" w:rsidR="00000000" w:rsidRPr="00000000">
        <w:rPr>
          <w:b w:val="1"/>
          <w:rtl w:val="0"/>
        </w:rPr>
        <w:t xml:space="preserve">Tucatinib</w:t>
      </w:r>
      <w:r w:rsidDel="00000000" w:rsidR="00000000" w:rsidRPr="00000000">
        <w:rPr>
          <w:rtl w:val="0"/>
        </w:rPr>
        <w:t xml:space="preserve"> targets HER2. It [</w:t>
      </w:r>
      <w:hyperlink w:anchor="wm30iyocvxv0">
        <w:r w:rsidDel="00000000" w:rsidR="00000000" w:rsidRPr="00000000">
          <w:rPr>
            <w:rtl w:val="0"/>
          </w:rPr>
          <w:t xml:space="preserve">improves PFS and OS</w:t>
        </w:r>
      </w:hyperlink>
      <w:r w:rsidDel="00000000" w:rsidR="00000000" w:rsidRPr="00000000">
        <w:rPr>
          <w:rtl w:val="0"/>
        </w:rPr>
        <w:t xml:space="preserve">] in pts with brain mets who have progressed on HP </w:t>
      </w:r>
      <w:r w:rsidDel="00000000" w:rsidR="00000000" w:rsidRPr="00000000">
        <w:rPr>
          <w:i w:val="1"/>
          <w:rtl w:val="0"/>
        </w:rPr>
        <w:t xml:space="preserve">and</w:t>
      </w:r>
      <w:r w:rsidDel="00000000" w:rsidR="00000000" w:rsidRPr="00000000">
        <w:rPr>
          <w:rtl w:val="0"/>
        </w:rPr>
        <w:t xml:space="preserve"> T-DM1.</w:t>
      </w:r>
    </w:p>
    <w:p w:rsidR="00000000" w:rsidDel="00000000" w:rsidP="00000000" w:rsidRDefault="00000000" w:rsidRPr="00000000" w14:paraId="00000317">
      <w:pPr>
        <w:numPr>
          <w:ilvl w:val="1"/>
          <w:numId w:val="127"/>
        </w:numPr>
        <w:ind w:left="1440" w:hanging="360"/>
      </w:pPr>
      <w:r w:rsidDel="00000000" w:rsidR="00000000" w:rsidRPr="00000000">
        <w:rPr>
          <w:b w:val="1"/>
          <w:rtl w:val="0"/>
        </w:rPr>
        <w:t xml:space="preserve">T-DM1</w:t>
      </w:r>
      <w:r w:rsidDel="00000000" w:rsidR="00000000" w:rsidRPr="00000000">
        <w:rPr>
          <w:rtl w:val="0"/>
        </w:rPr>
        <w:t xml:space="preserve"> = drug conjugate (trastuzumab + microtubule inhib agent DM1, a derivative of maytansine).</w:t>
      </w:r>
    </w:p>
    <w:p w:rsidR="00000000" w:rsidDel="00000000" w:rsidP="00000000" w:rsidRDefault="00000000" w:rsidRPr="00000000" w14:paraId="00000318">
      <w:pPr>
        <w:numPr>
          <w:ilvl w:val="2"/>
          <w:numId w:val="127"/>
        </w:numPr>
        <w:ind w:left="2160" w:hanging="360"/>
      </w:pPr>
      <w:r w:rsidDel="00000000" w:rsidR="00000000" w:rsidRPr="00000000">
        <w:rPr>
          <w:rtl w:val="0"/>
        </w:rPr>
        <w:t xml:space="preserve">Now preferred for residual disease after NAC [</w:t>
      </w:r>
      <w:hyperlink w:anchor="f0l22kpduk3p">
        <w:r w:rsidDel="00000000" w:rsidR="00000000" w:rsidRPr="00000000">
          <w:rPr>
            <w:rtl w:val="0"/>
          </w:rPr>
          <w:t xml:space="preserve">KATHERINE</w:t>
        </w:r>
      </w:hyperlink>
      <w:r w:rsidDel="00000000" w:rsidR="00000000" w:rsidRPr="00000000">
        <w:rPr>
          <w:rtl w:val="0"/>
        </w:rPr>
        <w:t xml:space="preserve">].</w:t>
      </w:r>
    </w:p>
    <w:p w:rsidR="00000000" w:rsidDel="00000000" w:rsidP="00000000" w:rsidRDefault="00000000" w:rsidRPr="00000000" w14:paraId="00000319">
      <w:pPr>
        <w:numPr>
          <w:ilvl w:val="2"/>
          <w:numId w:val="127"/>
        </w:numPr>
        <w:ind w:left="2160" w:hanging="360"/>
      </w:pPr>
      <w:r w:rsidDel="00000000" w:rsidR="00000000" w:rsidRPr="00000000">
        <w:rPr>
          <w:rtl w:val="0"/>
        </w:rPr>
        <w:t xml:space="preserve">There is no apparent benefit for use in NAC as compared to carboplatin.</w:t>
      </w:r>
    </w:p>
    <w:p w:rsidR="00000000" w:rsidDel="00000000" w:rsidP="00000000" w:rsidRDefault="00000000" w:rsidRPr="00000000" w14:paraId="0000031A">
      <w:pPr>
        <w:numPr>
          <w:ilvl w:val="0"/>
          <w:numId w:val="127"/>
        </w:numPr>
      </w:pPr>
      <w:r w:rsidDel="00000000" w:rsidR="00000000" w:rsidRPr="00000000">
        <w:rPr>
          <w:b w:val="1"/>
          <w:rtl w:val="0"/>
        </w:rPr>
        <w:t xml:space="preserve">Common Regimens </w:t>
      </w:r>
    </w:p>
    <w:p w:rsidR="00000000" w:rsidDel="00000000" w:rsidP="00000000" w:rsidRDefault="00000000" w:rsidRPr="00000000" w14:paraId="0000031B">
      <w:pPr>
        <w:numPr>
          <w:ilvl w:val="1"/>
          <w:numId w:val="127"/>
        </w:numPr>
        <w:ind w:left="1440" w:hanging="360"/>
      </w:pPr>
      <w:r w:rsidDel="00000000" w:rsidR="00000000" w:rsidRPr="00000000">
        <w:rPr>
          <w:rFonts w:ascii="Cardo" w:cs="Cardo" w:eastAsia="Cardo" w:hAnsi="Cardo"/>
          <w:b w:val="1"/>
          <w:rtl w:val="0"/>
        </w:rPr>
        <w:t xml:space="preserve">AC→ TH ± pertuzumab</w:t>
      </w:r>
      <w:r w:rsidDel="00000000" w:rsidR="00000000" w:rsidRPr="00000000">
        <w:rPr>
          <w:rtl w:val="0"/>
        </w:rPr>
        <w:t xml:space="preserve">.</w:t>
      </w:r>
    </w:p>
    <w:p w:rsidR="00000000" w:rsidDel="00000000" w:rsidP="00000000" w:rsidRDefault="00000000" w:rsidRPr="00000000" w14:paraId="0000031C">
      <w:pPr>
        <w:numPr>
          <w:ilvl w:val="2"/>
          <w:numId w:val="127"/>
        </w:numPr>
        <w:ind w:left="2160" w:hanging="360"/>
      </w:pPr>
      <w:r w:rsidDel="00000000" w:rsidR="00000000" w:rsidRPr="00000000">
        <w:rPr>
          <w:b w:val="1"/>
          <w:rtl w:val="0"/>
        </w:rPr>
        <w:t xml:space="preserve">AC</w:t>
      </w:r>
      <w:r w:rsidDel="00000000" w:rsidR="00000000" w:rsidRPr="00000000">
        <w:rPr>
          <w:rtl w:val="0"/>
        </w:rPr>
        <w:t xml:space="preserve">: Adriamycin </w:t>
      </w:r>
      <w:r w:rsidDel="00000000" w:rsidR="00000000" w:rsidRPr="00000000">
        <w:rPr>
          <w:b w:val="1"/>
          <w:rtl w:val="0"/>
        </w:rPr>
        <w:t xml:space="preserve">60 </w:t>
      </w:r>
      <w:r w:rsidDel="00000000" w:rsidR="00000000" w:rsidRPr="00000000">
        <w:rPr>
          <w:rtl w:val="0"/>
        </w:rPr>
        <w:t xml:space="preserve">+ cyclo </w:t>
      </w:r>
      <w:r w:rsidDel="00000000" w:rsidR="00000000" w:rsidRPr="00000000">
        <w:rPr>
          <w:b w:val="1"/>
          <w:rtl w:val="0"/>
        </w:rPr>
        <w:t xml:space="preserve">600 </w:t>
      </w:r>
      <w:r w:rsidDel="00000000" w:rsidR="00000000" w:rsidRPr="00000000">
        <w:rPr>
          <w:rtl w:val="0"/>
        </w:rPr>
        <w:t xml:space="preserve">q</w:t>
      </w:r>
      <w:r w:rsidDel="00000000" w:rsidR="00000000" w:rsidRPr="00000000">
        <w:rPr>
          <w:u w:val="single"/>
          <w:rtl w:val="0"/>
        </w:rPr>
        <w:t xml:space="preserve">2</w:t>
      </w:r>
      <w:r w:rsidDel="00000000" w:rsidR="00000000" w:rsidRPr="00000000">
        <w:rPr>
          <w:rFonts w:ascii="Cardo" w:cs="Cardo" w:eastAsia="Cardo" w:hAnsi="Cardo"/>
          <w:rtl w:val="0"/>
        </w:rPr>
        <w:t xml:space="preserve">/3w x4c→ Paclitaxel </w:t>
      </w:r>
      <w:r w:rsidDel="00000000" w:rsidR="00000000" w:rsidRPr="00000000">
        <w:rPr>
          <w:b w:val="1"/>
          <w:rtl w:val="0"/>
        </w:rPr>
        <w:t xml:space="preserve">175 </w:t>
      </w:r>
      <w:r w:rsidDel="00000000" w:rsidR="00000000" w:rsidRPr="00000000">
        <w:rPr>
          <w:rtl w:val="0"/>
        </w:rPr>
        <w:t xml:space="preserve">q3w x4c or </w:t>
      </w:r>
      <w:r w:rsidDel="00000000" w:rsidR="00000000" w:rsidRPr="00000000">
        <w:rPr>
          <w:b w:val="1"/>
          <w:rtl w:val="0"/>
        </w:rPr>
        <w:t xml:space="preserve">80 </w:t>
      </w:r>
      <w:r w:rsidDel="00000000" w:rsidR="00000000" w:rsidRPr="00000000">
        <w:rPr>
          <w:rtl w:val="0"/>
        </w:rPr>
        <w:t xml:space="preserve">q1w x12c.</w:t>
      </w:r>
    </w:p>
    <w:p w:rsidR="00000000" w:rsidDel="00000000" w:rsidP="00000000" w:rsidRDefault="00000000" w:rsidRPr="00000000" w14:paraId="0000031D">
      <w:pPr>
        <w:numPr>
          <w:ilvl w:val="2"/>
          <w:numId w:val="127"/>
        </w:numPr>
        <w:ind w:left="2160" w:hanging="360"/>
      </w:pPr>
      <w:r w:rsidDel="00000000" w:rsidR="00000000" w:rsidRPr="00000000">
        <w:rPr>
          <w:rtl w:val="0"/>
        </w:rPr>
        <w:t xml:space="preserve">Trastuzumab</w:t>
      </w:r>
      <w:r w:rsidDel="00000000" w:rsidR="00000000" w:rsidRPr="00000000">
        <w:rPr>
          <w:b w:val="1"/>
          <w:rtl w:val="0"/>
        </w:rPr>
        <w:t xml:space="preserve"> 4</w:t>
      </w:r>
      <w:r w:rsidDel="00000000" w:rsidR="00000000" w:rsidRPr="00000000">
        <w:rPr>
          <w:rFonts w:ascii="Cardo" w:cs="Cardo" w:eastAsia="Cardo" w:hAnsi="Cardo"/>
          <w:rtl w:val="0"/>
        </w:rPr>
        <w:t xml:space="preserve"> mg/kg loading→ </w:t>
      </w:r>
      <w:r w:rsidDel="00000000" w:rsidR="00000000" w:rsidRPr="00000000">
        <w:rPr>
          <w:b w:val="1"/>
          <w:rtl w:val="0"/>
        </w:rPr>
        <w:t xml:space="preserve">2</w:t>
      </w:r>
      <w:r w:rsidDel="00000000" w:rsidR="00000000" w:rsidRPr="00000000">
        <w:rPr>
          <w:rFonts w:ascii="Cardo" w:cs="Cardo" w:eastAsia="Cardo" w:hAnsi="Cardo"/>
          <w:rtl w:val="0"/>
        </w:rPr>
        <w:t xml:space="preserve"> mg/kg q1w concurrent with paclitaxel→ trast mono (6 mg/kg q3w) x1y.</w:t>
      </w:r>
    </w:p>
    <w:p w:rsidR="00000000" w:rsidDel="00000000" w:rsidP="00000000" w:rsidRDefault="00000000" w:rsidRPr="00000000" w14:paraId="0000031E">
      <w:pPr>
        <w:numPr>
          <w:ilvl w:val="3"/>
          <w:numId w:val="127"/>
        </w:numPr>
        <w:ind w:left="2880" w:hanging="360"/>
      </w:pPr>
      <w:r w:rsidDel="00000000" w:rsidR="00000000" w:rsidRPr="00000000">
        <w:rPr>
          <w:rtl w:val="0"/>
        </w:rPr>
        <w:t xml:space="preserve">Cardiac monitoring at baseline and 3, 6, 9 mo.</w:t>
      </w:r>
    </w:p>
    <w:p w:rsidR="00000000" w:rsidDel="00000000" w:rsidP="00000000" w:rsidRDefault="00000000" w:rsidRPr="00000000" w14:paraId="0000031F">
      <w:pPr>
        <w:numPr>
          <w:ilvl w:val="1"/>
          <w:numId w:val="127"/>
        </w:numPr>
        <w:ind w:left="1440" w:hanging="360"/>
      </w:pPr>
      <w:r w:rsidDel="00000000" w:rsidR="00000000" w:rsidRPr="00000000">
        <w:rPr>
          <w:b w:val="1"/>
          <w:rtl w:val="0"/>
        </w:rPr>
        <w:t xml:space="preserve">TCH ± pertuzumab</w:t>
      </w:r>
      <w:r w:rsidDel="00000000" w:rsidR="00000000" w:rsidRPr="00000000">
        <w:rPr>
          <w:rtl w:val="0"/>
        </w:rPr>
        <w:t xml:space="preserve">.</w:t>
      </w:r>
    </w:p>
    <w:p w:rsidR="00000000" w:rsidDel="00000000" w:rsidP="00000000" w:rsidRDefault="00000000" w:rsidRPr="00000000" w14:paraId="00000320">
      <w:pPr>
        <w:ind w:left="1440" w:firstLine="0"/>
        <w:rPr/>
      </w:pPr>
      <w:r w:rsidDel="00000000" w:rsidR="00000000" w:rsidRPr="00000000">
        <w:rPr>
          <w:rFonts w:ascii="Cardo" w:cs="Cardo" w:eastAsia="Cardo" w:hAnsi="Cardo"/>
          <w:rtl w:val="0"/>
        </w:rPr>
        <w:t xml:space="preserve">Taxotere 75, Carbo AUC 6, H 8→ 6, Pertuzumab 840→ 420 q3w up to 18c (6c given neoadjuvantly).</w:t>
      </w:r>
    </w:p>
    <w:p w:rsidR="00000000" w:rsidDel="00000000" w:rsidP="00000000" w:rsidRDefault="00000000" w:rsidRPr="00000000" w14:paraId="00000321">
      <w:pPr>
        <w:numPr>
          <w:ilvl w:val="2"/>
          <w:numId w:val="127"/>
        </w:numPr>
        <w:ind w:left="2160" w:hanging="360"/>
        <w:rPr>
          <w:u w:val="none"/>
        </w:rPr>
      </w:pPr>
      <w:r w:rsidDel="00000000" w:rsidR="00000000" w:rsidRPr="00000000">
        <w:rPr>
          <w:rtl w:val="0"/>
        </w:rPr>
        <w:t xml:space="preserve">TCHP (carboplatin) is the most common contemporary NAC for HER2+ breast cancer [</w:t>
      </w:r>
      <w:hyperlink w:anchor="c7f8zth28gmh">
        <w:r w:rsidDel="00000000" w:rsidR="00000000" w:rsidRPr="00000000">
          <w:rPr>
            <w:rtl w:val="0"/>
          </w:rPr>
          <w:t xml:space="preserve">KRISTINE</w:t>
        </w:r>
      </w:hyperlink>
      <w:r w:rsidDel="00000000" w:rsidR="00000000" w:rsidRPr="00000000">
        <w:rPr>
          <w:rtl w:val="0"/>
        </w:rPr>
        <w:t xml:space="preserve">].</w:t>
      </w:r>
    </w:p>
    <w:bookmarkStart w:colFirst="0" w:colLast="0" w:name="q6t5bma1bxyn" w:id="42"/>
    <w:bookmarkEnd w:id="42"/>
    <w:p w:rsidR="00000000" w:rsidDel="00000000" w:rsidP="00000000" w:rsidRDefault="00000000" w:rsidRPr="00000000" w14:paraId="00000322">
      <w:pPr>
        <w:numPr>
          <w:ilvl w:val="0"/>
          <w:numId w:val="127"/>
        </w:numPr>
      </w:pPr>
      <w:r w:rsidDel="00000000" w:rsidR="00000000" w:rsidRPr="00000000">
        <w:rPr>
          <w:b w:val="1"/>
          <w:rtl w:val="0"/>
        </w:rPr>
        <w:t xml:space="preserve">Analysis of NSABP B-31 and N9831</w:t>
      </w:r>
      <w:r w:rsidDel="00000000" w:rsidR="00000000" w:rsidRPr="00000000">
        <w:rPr>
          <w:rtl w:val="0"/>
        </w:rPr>
        <w:t xml:space="preserve"> [</w:t>
      </w:r>
      <w:hyperlink r:id="rId214">
        <w:r w:rsidDel="00000000" w:rsidR="00000000" w:rsidRPr="00000000">
          <w:rPr>
            <w:rtl w:val="0"/>
          </w:rPr>
          <w:t xml:space="preserve">Perez JCO '11</w:t>
        </w:r>
      </w:hyperlink>
      <w:r w:rsidDel="00000000" w:rsidR="00000000" w:rsidRPr="00000000">
        <w:rPr>
          <w:rtl w:val="0"/>
        </w:rPr>
        <w:t xml:space="preserve">, </w:t>
      </w:r>
      <w:hyperlink r:id="rId215">
        <w:r w:rsidDel="00000000" w:rsidR="00000000" w:rsidRPr="00000000">
          <w:rPr>
            <w:rtl w:val="0"/>
          </w:rPr>
          <w:t xml:space="preserve">'14</w:t>
        </w:r>
      </w:hyperlink>
      <w:r w:rsidDel="00000000" w:rsidR="00000000" w:rsidRPr="00000000">
        <w:rPr>
          <w:rtl w:val="0"/>
        </w:rPr>
        <w:t xml:space="preserve">]: </w:t>
      </w:r>
      <w:r w:rsidDel="00000000" w:rsidR="00000000" w:rsidRPr="00000000">
        <w:rPr>
          <w:rFonts w:ascii="Cardo" w:cs="Cardo" w:eastAsia="Cardo" w:hAnsi="Cardo"/>
          <w:b w:val="1"/>
          <w:rtl w:val="0"/>
        </w:rPr>
        <w:t xml:space="preserve">AC→ T ± Herceptin</w:t>
      </w:r>
      <w:r w:rsidDel="00000000" w:rsidR="00000000" w:rsidRPr="00000000">
        <w:rPr>
          <w:rtl w:val="0"/>
        </w:rPr>
        <w:t xml:space="preserve">.</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323">
      <w:pPr>
        <w:ind w:firstLine="720"/>
        <w:rPr/>
      </w:pPr>
      <w:r w:rsidDel="00000000" w:rsidR="00000000" w:rsidRPr="00000000">
        <w:rPr>
          <w:rtl w:val="0"/>
        </w:rPr>
        <w:t xml:space="preserve">Around 1% OS benefit per year when adding herceptin to adjuvant paclitaxel after AC chemotherapy.</w:t>
      </w:r>
    </w:p>
    <w:p w:rsidR="00000000" w:rsidDel="00000000" w:rsidP="00000000" w:rsidRDefault="00000000" w:rsidRPr="00000000" w14:paraId="00000324">
      <w:pPr>
        <w:numPr>
          <w:ilvl w:val="1"/>
          <w:numId w:val="127"/>
        </w:numPr>
        <w:ind w:left="1440" w:hanging="360"/>
      </w:pPr>
      <w:r w:rsidDel="00000000" w:rsidR="00000000" w:rsidRPr="00000000">
        <w:rPr>
          <w:rtl w:val="0"/>
        </w:rPr>
        <w:t xml:space="preserve">4045 pts with HER2(+) operable breast cancer. MFU 8y.</w:t>
      </w:r>
    </w:p>
    <w:p w:rsidR="00000000" w:rsidDel="00000000" w:rsidP="00000000" w:rsidRDefault="00000000" w:rsidRPr="00000000" w14:paraId="00000325">
      <w:pPr>
        <w:numPr>
          <w:ilvl w:val="2"/>
          <w:numId w:val="127"/>
        </w:numPr>
        <w:ind w:left="2160" w:hanging="360"/>
      </w:pPr>
      <w:r w:rsidDel="00000000" w:rsidR="00000000" w:rsidRPr="00000000">
        <w:rPr>
          <w:u w:val="single"/>
          <w:rtl w:val="0"/>
        </w:rPr>
        <w:t xml:space="preserve">NSABP B-31</w:t>
      </w:r>
      <w:r w:rsidDel="00000000" w:rsidR="00000000" w:rsidRPr="00000000">
        <w:rPr>
          <w:rFonts w:ascii="Cardo" w:cs="Cardo" w:eastAsia="Cardo" w:hAnsi="Cardo"/>
          <w:rtl w:val="0"/>
        </w:rPr>
        <w:t xml:space="preserve">: AC→ T q3w ± Herceptin→ Herceptin x1y.</w:t>
      </w:r>
    </w:p>
    <w:p w:rsidR="00000000" w:rsidDel="00000000" w:rsidP="00000000" w:rsidRDefault="00000000" w:rsidRPr="00000000" w14:paraId="00000326">
      <w:pPr>
        <w:numPr>
          <w:ilvl w:val="2"/>
          <w:numId w:val="127"/>
        </w:numPr>
        <w:ind w:left="2160" w:hanging="360"/>
      </w:pPr>
      <w:r w:rsidDel="00000000" w:rsidR="00000000" w:rsidRPr="00000000">
        <w:rPr>
          <w:u w:val="single"/>
          <w:rtl w:val="0"/>
        </w:rPr>
        <w:t xml:space="preserve">NCCTG N9831</w:t>
      </w:r>
      <w:r w:rsidDel="00000000" w:rsidR="00000000" w:rsidRPr="00000000">
        <w:rPr>
          <w:rFonts w:ascii="Cardo" w:cs="Cardo" w:eastAsia="Cardo" w:hAnsi="Cardo"/>
          <w:rtl w:val="0"/>
        </w:rPr>
        <w:t xml:space="preserve">: AC→ T q1w vs. AC→ T→ H vs. AC→ T+H→ H.</w:t>
      </w:r>
    </w:p>
    <w:p w:rsidR="00000000" w:rsidDel="00000000" w:rsidP="00000000" w:rsidRDefault="00000000" w:rsidRPr="00000000" w14:paraId="00000327">
      <w:pPr>
        <w:numPr>
          <w:ilvl w:val="3"/>
          <w:numId w:val="127"/>
        </w:numPr>
        <w:ind w:left="2880" w:hanging="360"/>
      </w:pPr>
      <w:r w:rsidDel="00000000" w:rsidR="00000000" w:rsidRPr="00000000">
        <w:rPr>
          <w:rFonts w:ascii="Gungsuh" w:cs="Gungsuh" w:eastAsia="Gungsuh" w:hAnsi="Gungsuh"/>
          <w:rtl w:val="0"/>
        </w:rPr>
        <w:t xml:space="preserve">N+ or N- , ≥ T1b if ER-, ≥ T1c if ER+. </w:t>
      </w:r>
    </w:p>
    <w:p w:rsidR="00000000" w:rsidDel="00000000" w:rsidP="00000000" w:rsidRDefault="00000000" w:rsidRPr="00000000" w14:paraId="00000328">
      <w:pPr>
        <w:numPr>
          <w:ilvl w:val="1"/>
          <w:numId w:val="127"/>
        </w:numPr>
        <w:ind w:left="1440" w:hanging="360"/>
      </w:pPr>
      <w:r w:rsidDel="00000000" w:rsidR="00000000" w:rsidRPr="00000000">
        <w:rPr>
          <w:rFonts w:ascii="Cardo" w:cs="Cardo" w:eastAsia="Cardo" w:hAnsi="Cardo"/>
          <w:rtl w:val="0"/>
        </w:rPr>
        <w:t xml:space="preserve">10y OS 75→ 84% (HR 0.63). 10y DFS 62→ 74% (HR 0.60).</w:t>
      </w:r>
    </w:p>
    <w:p w:rsidR="00000000" w:rsidDel="00000000" w:rsidP="00000000" w:rsidRDefault="00000000" w:rsidRPr="00000000" w14:paraId="00000329">
      <w:pPr>
        <w:numPr>
          <w:ilvl w:val="0"/>
          <w:numId w:val="127"/>
        </w:numPr>
        <w:rPr>
          <w:u w:val="none"/>
        </w:rPr>
      </w:pPr>
      <w:r w:rsidDel="00000000" w:rsidR="00000000" w:rsidRPr="00000000">
        <w:rPr>
          <w:b w:val="1"/>
          <w:rtl w:val="0"/>
        </w:rPr>
        <w:t xml:space="preserve">Late Relapses in HER2+ receiving adjuvant Trastuzumab</w:t>
      </w:r>
      <w:r w:rsidDel="00000000" w:rsidR="00000000" w:rsidRPr="00000000">
        <w:rPr>
          <w:rtl w:val="0"/>
        </w:rPr>
        <w:t xml:space="preserve"> [</w:t>
      </w:r>
      <w:hyperlink r:id="rId216">
        <w:r w:rsidDel="00000000" w:rsidR="00000000" w:rsidRPr="00000000">
          <w:rPr>
            <w:rtl w:val="0"/>
          </w:rPr>
          <w:t xml:space="preserve">Chumsri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AC→ T ± Herceptin</w:t>
      </w:r>
      <w:r w:rsidDel="00000000" w:rsidR="00000000" w:rsidRPr="00000000">
        <w:rPr>
          <w:rtl w:val="0"/>
        </w:rPr>
        <w:t xml:space="preserve">.</w:t>
        <w:br w:type="textWrapping"/>
        <w:t xml:space="preserve">For HR+, HER2- patients, there is a suggestion of &gt; 50% of recurrences occurring </w:t>
      </w:r>
      <w:r w:rsidDel="00000000" w:rsidR="00000000" w:rsidRPr="00000000">
        <w:rPr>
          <w:i w:val="1"/>
          <w:rtl w:val="0"/>
        </w:rPr>
        <w:t xml:space="preserve">after </w:t>
      </w:r>
      <w:r w:rsidDel="00000000" w:rsidR="00000000" w:rsidRPr="00000000">
        <w:rPr>
          <w:rtl w:val="0"/>
        </w:rPr>
        <w:t xml:space="preserve">5 years [</w:t>
      </w:r>
      <w:hyperlink w:anchor="82zqrt8uc9jh">
        <w:r w:rsidDel="00000000" w:rsidR="00000000" w:rsidRPr="00000000">
          <w:rPr>
            <w:rtl w:val="0"/>
          </w:rPr>
          <w:t xml:space="preserve">Pan NEJM '17</w:t>
        </w:r>
      </w:hyperlink>
      <w:r w:rsidDel="00000000" w:rsidR="00000000" w:rsidRPr="00000000">
        <w:rPr>
          <w:rtl w:val="0"/>
        </w:rPr>
        <w:t xml:space="preserve">].</w:t>
      </w:r>
    </w:p>
    <w:p w:rsidR="00000000" w:rsidDel="00000000" w:rsidP="00000000" w:rsidRDefault="00000000" w:rsidRPr="00000000" w14:paraId="0000032A">
      <w:pPr>
        <w:ind w:firstLine="720"/>
        <w:rPr/>
      </w:pPr>
      <w:r w:rsidDel="00000000" w:rsidR="00000000" w:rsidRPr="00000000">
        <w:rPr>
          <w:rtl w:val="0"/>
        </w:rPr>
        <w:t xml:space="preserve">In contrast, HR- breast cancer has a higher risk of recurrence in the first few years, which declines after 5 years. </w:t>
      </w:r>
    </w:p>
    <w:p w:rsidR="00000000" w:rsidDel="00000000" w:rsidP="00000000" w:rsidRDefault="00000000" w:rsidRPr="00000000" w14:paraId="0000032B">
      <w:pPr>
        <w:ind w:firstLine="720"/>
        <w:rPr/>
      </w:pPr>
      <w:r w:rsidDel="00000000" w:rsidR="00000000" w:rsidRPr="00000000">
        <w:rPr>
          <w:rtl w:val="0"/>
        </w:rPr>
        <w:t xml:space="preserve">The benefit of adjuvant trastuzumab persists for a long time. A distinct pattern of recurrence was observed between HR+ and HR- HER2+ disease but with a similar degree of benefit from adjuvant trastuzumab. Risk of recurrence in years 5-10 in HR+ HER2+ breast cancer is low, particularly in patients with N0 or N1 disease.</w:t>
      </w:r>
    </w:p>
    <w:p w:rsidR="00000000" w:rsidDel="00000000" w:rsidP="00000000" w:rsidRDefault="00000000" w:rsidRPr="00000000" w14:paraId="0000032C">
      <w:pPr>
        <w:numPr>
          <w:ilvl w:val="1"/>
          <w:numId w:val="127"/>
        </w:numPr>
        <w:ind w:left="1440" w:hanging="360"/>
        <w:rPr>
          <w:u w:val="none"/>
        </w:rPr>
      </w:pPr>
      <w:r w:rsidDel="00000000" w:rsidR="00000000" w:rsidRPr="00000000">
        <w:rPr>
          <w:rtl w:val="0"/>
        </w:rPr>
        <w:t xml:space="preserve">3,177 pts from NSABP B-31 and N9831. Median 50y. 30% N2, 15% N3. MFU 8y. </w:t>
      </w:r>
    </w:p>
    <w:p w:rsidR="00000000" w:rsidDel="00000000" w:rsidP="00000000" w:rsidRDefault="00000000" w:rsidRPr="00000000" w14:paraId="0000032D">
      <w:pPr>
        <w:numPr>
          <w:ilvl w:val="1"/>
          <w:numId w:val="127"/>
        </w:numPr>
        <w:ind w:left="1440" w:hanging="360"/>
        <w:rPr>
          <w:u w:val="none"/>
        </w:rPr>
      </w:pPr>
      <w:r w:rsidDel="00000000" w:rsidR="00000000" w:rsidRPr="00000000">
        <w:rPr>
          <w:rFonts w:ascii="Cardo" w:cs="Cardo" w:eastAsia="Cardo" w:hAnsi="Cardo"/>
          <w:rtl w:val="0"/>
        </w:rPr>
        <w:t xml:space="preserve">RFS for HR+ breast cancer of 0.65 during the first 5 years. 5y RFS for HR+ breast cancer of 11→ 17%. </w:t>
      </w:r>
    </w:p>
    <w:p w:rsidR="00000000" w:rsidDel="00000000" w:rsidP="00000000" w:rsidRDefault="00000000" w:rsidRPr="00000000" w14:paraId="0000032E">
      <w:pPr>
        <w:numPr>
          <w:ilvl w:val="1"/>
          <w:numId w:val="127"/>
        </w:numPr>
        <w:ind w:left="1440" w:hanging="360"/>
        <w:rPr>
          <w:u w:val="none"/>
        </w:rPr>
      </w:pPr>
      <w:r w:rsidDel="00000000" w:rsidR="00000000" w:rsidRPr="00000000">
        <w:rPr>
          <w:rtl w:val="0"/>
        </w:rPr>
        <w:t xml:space="preserve">There was no significant difference in RFS based on HR status during years 5-10. </w:t>
      </w:r>
    </w:p>
    <w:p w:rsidR="00000000" w:rsidDel="00000000" w:rsidP="00000000" w:rsidRDefault="00000000" w:rsidRPr="00000000" w14:paraId="0000032F">
      <w:pPr>
        <w:numPr>
          <w:ilvl w:val="2"/>
          <w:numId w:val="127"/>
        </w:numPr>
        <w:ind w:left="2160" w:hanging="360"/>
        <w:rPr>
          <w:u w:val="none"/>
        </w:rPr>
      </w:pPr>
      <w:r w:rsidDel="00000000" w:rsidR="00000000" w:rsidRPr="00000000">
        <w:rPr>
          <w:rFonts w:ascii="Cardo" w:cs="Cardo" w:eastAsia="Cardo" w:hAnsi="Cardo"/>
          <w:rtl w:val="0"/>
        </w:rPr>
        <w:t xml:space="preserve">Recurrence at 5-10y for N0 / N1 of 3.2→ 6.4%. </w:t>
      </w:r>
    </w:p>
    <w:p w:rsidR="00000000" w:rsidDel="00000000" w:rsidP="00000000" w:rsidRDefault="00000000" w:rsidRPr="00000000" w14:paraId="00000330">
      <w:pPr>
        <w:numPr>
          <w:ilvl w:val="1"/>
          <w:numId w:val="127"/>
        </w:numPr>
        <w:ind w:left="1440" w:hanging="360"/>
        <w:rPr>
          <w:u w:val="none"/>
        </w:rPr>
      </w:pPr>
      <w:r w:rsidDel="00000000" w:rsidR="00000000" w:rsidRPr="00000000">
        <w:rPr>
          <w:rtl w:val="0"/>
        </w:rPr>
        <w:t xml:space="preserve">Trastuzumab improved benefit in both HR+ and HR- breast cancers. </w:t>
      </w:r>
    </w:p>
    <w:p w:rsidR="00000000" w:rsidDel="00000000" w:rsidP="00000000" w:rsidRDefault="00000000" w:rsidRPr="00000000" w14:paraId="00000331">
      <w:pPr>
        <w:numPr>
          <w:ilvl w:val="1"/>
          <w:numId w:val="127"/>
        </w:numPr>
        <w:ind w:left="1440" w:hanging="360"/>
      </w:pPr>
      <w:r w:rsidDel="00000000" w:rsidR="00000000" w:rsidRPr="00000000">
        <w:rPr>
          <w:rtl w:val="0"/>
        </w:rPr>
        <w:t xml:space="preserve">Median time to recurrence or death 2.5 years.</w:t>
      </w:r>
    </w:p>
    <w:p w:rsidR="00000000" w:rsidDel="00000000" w:rsidP="00000000" w:rsidRDefault="00000000" w:rsidRPr="00000000" w14:paraId="00000332">
      <w:pPr>
        <w:numPr>
          <w:ilvl w:val="1"/>
          <w:numId w:val="127"/>
        </w:numPr>
        <w:ind w:left="1440" w:hanging="360"/>
        <w:rPr>
          <w:u w:val="none"/>
        </w:rPr>
      </w:pPr>
      <w:r w:rsidDel="00000000" w:rsidR="00000000" w:rsidRPr="00000000">
        <w:rPr>
          <w:rtl w:val="0"/>
        </w:rPr>
        <w:t xml:space="preserve">There was a low risk of recurrence in years 5-10 among patients with HR+ HER2+ breast cancer.</w:t>
      </w:r>
    </w:p>
    <w:p w:rsidR="00000000" w:rsidDel="00000000" w:rsidP="00000000" w:rsidRDefault="00000000" w:rsidRPr="00000000" w14:paraId="00000333">
      <w:pPr>
        <w:numPr>
          <w:ilvl w:val="2"/>
          <w:numId w:val="127"/>
        </w:numPr>
        <w:ind w:left="2160" w:hanging="360"/>
        <w:rPr>
          <w:u w:val="none"/>
        </w:rPr>
      </w:pPr>
      <w:r w:rsidDel="00000000" w:rsidR="00000000" w:rsidRPr="00000000">
        <w:rPr>
          <w:rFonts w:ascii="Cardo" w:cs="Cardo" w:eastAsia="Cardo" w:hAnsi="Cardo"/>
          <w:rtl w:val="0"/>
        </w:rPr>
        <w:t xml:space="preserve">5-10y PFS for HR+ HER2+ with N0 / N1 of 3.2→ 6.4%. Previous reports suggest 11→ 19%.</w:t>
      </w:r>
    </w:p>
    <w:p w:rsidR="00000000" w:rsidDel="00000000" w:rsidP="00000000" w:rsidRDefault="00000000" w:rsidRPr="00000000" w14:paraId="00000334">
      <w:pPr>
        <w:numPr>
          <w:ilvl w:val="1"/>
          <w:numId w:val="127"/>
        </w:numPr>
        <w:ind w:left="1440" w:hanging="360"/>
        <w:rPr>
          <w:u w:val="none"/>
        </w:rPr>
      </w:pPr>
      <w:r w:rsidDel="00000000" w:rsidR="00000000" w:rsidRPr="00000000">
        <w:rPr>
          <w:rtl w:val="0"/>
        </w:rPr>
        <w:t xml:space="preserve">Intrinsic subtypes and outcomes</w:t>
      </w:r>
    </w:p>
    <w:p w:rsidR="00000000" w:rsidDel="00000000" w:rsidP="00000000" w:rsidRDefault="00000000" w:rsidRPr="00000000" w14:paraId="00000335">
      <w:pPr>
        <w:numPr>
          <w:ilvl w:val="2"/>
          <w:numId w:val="127"/>
        </w:numPr>
        <w:ind w:left="2160" w:hanging="360"/>
        <w:rPr>
          <w:u w:val="none"/>
        </w:rPr>
      </w:pPr>
      <w:r w:rsidDel="00000000" w:rsidR="00000000" w:rsidRPr="00000000">
        <w:rPr>
          <w:rtl w:val="0"/>
        </w:rPr>
        <w:t xml:space="preserve">Intrinsic subtypes: HER2 enriched (77%), Lum B (10%), Lum A (8%), Basal-like (5%).</w:t>
      </w:r>
    </w:p>
    <w:p w:rsidR="00000000" w:rsidDel="00000000" w:rsidP="00000000" w:rsidRDefault="00000000" w:rsidRPr="00000000" w14:paraId="00000336">
      <w:pPr>
        <w:numPr>
          <w:ilvl w:val="2"/>
          <w:numId w:val="127"/>
        </w:numPr>
        <w:ind w:left="2160" w:hanging="360"/>
        <w:rPr>
          <w:u w:val="none"/>
        </w:rPr>
      </w:pPr>
      <w:r w:rsidDel="00000000" w:rsidR="00000000" w:rsidRPr="00000000">
        <w:rPr>
          <w:rFonts w:ascii="Cardo" w:cs="Cardo" w:eastAsia="Cardo" w:hAnsi="Cardo"/>
          <w:rtl w:val="0"/>
        </w:rPr>
        <w:t xml:space="preserve">10y RFS for basal / HER2 enriched / Lum B / Lum A of 64→ 69→ 73→ 77%. </w:t>
      </w:r>
    </w:p>
    <w:p w:rsidR="00000000" w:rsidDel="00000000" w:rsidP="00000000" w:rsidRDefault="00000000" w:rsidRPr="00000000" w14:paraId="00000337">
      <w:pPr>
        <w:numPr>
          <w:ilvl w:val="2"/>
          <w:numId w:val="127"/>
        </w:numPr>
        <w:ind w:left="2160" w:hanging="360"/>
        <w:rPr>
          <w:u w:val="none"/>
        </w:rPr>
      </w:pPr>
      <w:r w:rsidDel="00000000" w:rsidR="00000000" w:rsidRPr="00000000">
        <w:rPr>
          <w:rFonts w:ascii="Cardo" w:cs="Cardo" w:eastAsia="Cardo" w:hAnsi="Cardo"/>
          <w:rtl w:val="0"/>
        </w:rPr>
        <w:t xml:space="preserve">10y RFS for basal / HER2 enriched / Lum B / Lum A receiving trastuzumab of 74→ 77→ 82→ 90%.</w:t>
      </w:r>
    </w:p>
    <w:p w:rsidR="00000000" w:rsidDel="00000000" w:rsidP="00000000" w:rsidRDefault="00000000" w:rsidRPr="00000000" w14:paraId="00000338">
      <w:pPr>
        <w:numPr>
          <w:ilvl w:val="2"/>
          <w:numId w:val="127"/>
        </w:numPr>
        <w:ind w:left="2160" w:hanging="360"/>
        <w:rPr>
          <w:u w:val="none"/>
        </w:rPr>
      </w:pPr>
      <w:r w:rsidDel="00000000" w:rsidR="00000000" w:rsidRPr="00000000">
        <w:rPr>
          <w:rtl w:val="0"/>
        </w:rPr>
        <w:t xml:space="preserve">10y RFS for N0 HER2 </w:t>
      </w:r>
      <w:r w:rsidDel="00000000" w:rsidR="00000000" w:rsidRPr="00000000">
        <w:rPr>
          <w:rtl w:val="0"/>
        </w:rPr>
        <w:t xml:space="preserve">enriched of 89%</w:t>
      </w:r>
      <w:r w:rsidDel="00000000" w:rsidR="00000000" w:rsidRPr="00000000">
        <w:rPr>
          <w:rtl w:val="0"/>
        </w:rPr>
        <w:t xml:space="preserve">. </w:t>
      </w:r>
    </w:p>
    <w:p w:rsidR="00000000" w:rsidDel="00000000" w:rsidP="00000000" w:rsidRDefault="00000000" w:rsidRPr="00000000" w14:paraId="00000339">
      <w:pPr>
        <w:numPr>
          <w:ilvl w:val="0"/>
          <w:numId w:val="127"/>
        </w:numPr>
      </w:pPr>
      <w:r w:rsidDel="00000000" w:rsidR="00000000" w:rsidRPr="00000000">
        <w:rPr>
          <w:b w:val="1"/>
          <w:rtl w:val="0"/>
        </w:rPr>
        <w:t xml:space="preserve">APT Study</w:t>
      </w:r>
      <w:r w:rsidDel="00000000" w:rsidR="00000000" w:rsidRPr="00000000">
        <w:rPr>
          <w:rtl w:val="0"/>
        </w:rPr>
        <w:t xml:space="preserve"> [</w:t>
      </w:r>
      <w:hyperlink r:id="rId217">
        <w:r w:rsidDel="00000000" w:rsidR="00000000" w:rsidRPr="00000000">
          <w:rPr>
            <w:rtl w:val="0"/>
          </w:rPr>
          <w:t xml:space="preserve">Tolaney NEJM '15</w:t>
        </w:r>
      </w:hyperlink>
      <w:r w:rsidDel="00000000" w:rsidR="00000000" w:rsidRPr="00000000">
        <w:rPr>
          <w:rtl w:val="0"/>
        </w:rPr>
        <w:t xml:space="preserve">, </w:t>
      </w:r>
      <w:hyperlink r:id="rId218">
        <w:r w:rsidDel="00000000" w:rsidR="00000000" w:rsidRPr="00000000">
          <w:rPr>
            <w:rtl w:val="0"/>
          </w:rPr>
          <w:t xml:space="preserve">JCO '19</w:t>
        </w:r>
      </w:hyperlink>
      <w:r w:rsidDel="00000000" w:rsidR="00000000" w:rsidRPr="00000000">
        <w:rPr>
          <w:rtl w:val="0"/>
        </w:rPr>
        <w:t xml:space="preserve">]: </w:t>
      </w:r>
      <w:r w:rsidDel="00000000" w:rsidR="00000000" w:rsidRPr="00000000">
        <w:rPr>
          <w:rFonts w:ascii="Cardo" w:cs="Cardo" w:eastAsia="Cardo" w:hAnsi="Cardo"/>
          <w:b w:val="1"/>
          <w:rtl w:val="0"/>
        </w:rPr>
        <w:t xml:space="preserve">Paclitaxel + Trastuzumab x12w→ 9 mo maintenance Trastuzumab</w:t>
      </w:r>
      <w:r w:rsidDel="00000000" w:rsidR="00000000" w:rsidRPr="00000000">
        <w:rPr>
          <w:rtl w:val="0"/>
        </w:rPr>
        <w:t xml:space="preserve">.</w:t>
      </w:r>
    </w:p>
    <w:p w:rsidR="00000000" w:rsidDel="00000000" w:rsidP="00000000" w:rsidRDefault="00000000" w:rsidRPr="00000000" w14:paraId="0000033A">
      <w:pPr>
        <w:ind w:firstLine="720"/>
        <w:rPr/>
      </w:pPr>
      <w:r w:rsidDel="00000000" w:rsidR="00000000" w:rsidRPr="00000000">
        <w:rPr>
          <w:rtl w:val="0"/>
        </w:rPr>
        <w:t xml:space="preserve">Treatment with adjuvant paclitaxel and trastuzumab was associated with decreased risk of early recurrence by 2%. </w:t>
      </w:r>
    </w:p>
    <w:p w:rsidR="00000000" w:rsidDel="00000000" w:rsidP="00000000" w:rsidRDefault="00000000" w:rsidRPr="00000000" w14:paraId="0000033B">
      <w:pPr>
        <w:numPr>
          <w:ilvl w:val="1"/>
          <w:numId w:val="127"/>
        </w:numPr>
        <w:ind w:left="1440" w:hanging="360"/>
      </w:pPr>
      <w:r w:rsidDel="00000000" w:rsidR="00000000" w:rsidRPr="00000000">
        <w:rPr>
          <w:rFonts w:ascii="Gungsuh" w:cs="Gungsuh" w:eastAsia="Gungsuh" w:hAnsi="Gungsuh"/>
          <w:rtl w:val="0"/>
        </w:rPr>
        <w:t xml:space="preserve">406 pts. HER2+ ≤ 3 cm. N0 or Nmic. MFU 7y.</w:t>
      </w:r>
    </w:p>
    <w:p w:rsidR="00000000" w:rsidDel="00000000" w:rsidP="00000000" w:rsidRDefault="00000000" w:rsidRPr="00000000" w14:paraId="0000033C">
      <w:pPr>
        <w:numPr>
          <w:ilvl w:val="2"/>
          <w:numId w:val="127"/>
        </w:numPr>
        <w:ind w:left="2160" w:hanging="360"/>
      </w:pPr>
      <w:r w:rsidDel="00000000" w:rsidR="00000000" w:rsidRPr="00000000">
        <w:rPr>
          <w:rtl w:val="0"/>
        </w:rPr>
        <w:t xml:space="preserve">Very few RT details</w:t>
      </w:r>
      <w:r w:rsidDel="00000000" w:rsidR="00000000" w:rsidRPr="00000000">
        <w:rPr>
          <w:rtl w:val="0"/>
        </w:rPr>
        <w:t xml:space="preserve"> available.</w:t>
      </w:r>
    </w:p>
    <w:p w:rsidR="00000000" w:rsidDel="00000000" w:rsidP="00000000" w:rsidRDefault="00000000" w:rsidRPr="00000000" w14:paraId="0000033D">
      <w:pPr>
        <w:numPr>
          <w:ilvl w:val="2"/>
          <w:numId w:val="127"/>
        </w:numPr>
        <w:ind w:left="2160" w:hanging="360"/>
      </w:pPr>
      <w:r w:rsidDel="00000000" w:rsidR="00000000" w:rsidRPr="00000000">
        <w:rPr>
          <w:rFonts w:ascii="Cardo" w:cs="Cardo" w:eastAsia="Cardo" w:hAnsi="Cardo"/>
          <w:rtl w:val="0"/>
        </w:rPr>
        <w:t xml:space="preserve">Chemo: Paclitaxel 80 q1w x12c. Trastuzumab 4 loading→ 2 q1w. Maintenance could be 6 q3w.</w:t>
      </w:r>
    </w:p>
    <w:p w:rsidR="00000000" w:rsidDel="00000000" w:rsidP="00000000" w:rsidRDefault="00000000" w:rsidRPr="00000000" w14:paraId="0000033E">
      <w:pPr>
        <w:numPr>
          <w:ilvl w:val="1"/>
          <w:numId w:val="127"/>
        </w:numPr>
        <w:ind w:left="1440" w:hanging="360"/>
      </w:pPr>
      <w:r w:rsidDel="00000000" w:rsidR="00000000" w:rsidRPr="00000000">
        <w:rPr>
          <w:rtl w:val="0"/>
        </w:rPr>
        <w:t xml:space="preserve">3y DFS 99%. 7y DFS 93%. </w:t>
      </w:r>
    </w:p>
    <w:p w:rsidR="00000000" w:rsidDel="00000000" w:rsidP="00000000" w:rsidRDefault="00000000" w:rsidRPr="00000000" w14:paraId="0000033F">
      <w:pPr>
        <w:numPr>
          <w:ilvl w:val="1"/>
          <w:numId w:val="127"/>
        </w:numPr>
        <w:ind w:left="1440" w:hanging="360"/>
      </w:pPr>
      <w:r w:rsidDel="00000000" w:rsidR="00000000" w:rsidRPr="00000000">
        <w:rPr>
          <w:rtl w:val="0"/>
        </w:rPr>
        <w:t xml:space="preserve">Among 12 relapses, 2 were due to distant metastasis.</w:t>
      </w:r>
    </w:p>
    <w:p w:rsidR="00000000" w:rsidDel="00000000" w:rsidP="00000000" w:rsidRDefault="00000000" w:rsidRPr="00000000" w14:paraId="00000340">
      <w:pPr>
        <w:numPr>
          <w:ilvl w:val="1"/>
          <w:numId w:val="127"/>
        </w:numPr>
        <w:ind w:left="1440" w:hanging="360"/>
      </w:pPr>
      <w:r w:rsidDel="00000000" w:rsidR="00000000" w:rsidRPr="00000000">
        <w:rPr>
          <w:rtl w:val="0"/>
        </w:rPr>
        <w:t xml:space="preserve">G3+ neuropathy at least one episode in 3.2% (n=13).</w:t>
      </w:r>
    </w:p>
    <w:p w:rsidR="00000000" w:rsidDel="00000000" w:rsidP="00000000" w:rsidRDefault="00000000" w:rsidRPr="00000000" w14:paraId="00000341">
      <w:pPr>
        <w:numPr>
          <w:ilvl w:val="1"/>
          <w:numId w:val="127"/>
        </w:numPr>
        <w:ind w:left="1440" w:hanging="360"/>
      </w:pPr>
      <w:r w:rsidDel="00000000" w:rsidR="00000000" w:rsidRPr="00000000">
        <w:rPr>
          <w:rtl w:val="0"/>
        </w:rPr>
        <w:t xml:space="preserve">Symptomatic CHF 0.5% (n=2), both of whom had normalization of LV EF after discontinuation of trastuzumab.</w:t>
      </w:r>
    </w:p>
    <w:p w:rsidR="00000000" w:rsidDel="00000000" w:rsidP="00000000" w:rsidRDefault="00000000" w:rsidRPr="00000000" w14:paraId="00000342">
      <w:pPr>
        <w:numPr>
          <w:ilvl w:val="0"/>
          <w:numId w:val="127"/>
        </w:numPr>
      </w:pPr>
      <w:r w:rsidDel="00000000" w:rsidR="00000000" w:rsidRPr="00000000">
        <w:rPr>
          <w:b w:val="1"/>
          <w:rtl w:val="0"/>
        </w:rPr>
        <w:t xml:space="preserve">HERA BIG</w:t>
      </w:r>
      <w:r w:rsidDel="00000000" w:rsidR="00000000" w:rsidRPr="00000000">
        <w:rPr>
          <w:rtl w:val="0"/>
        </w:rPr>
        <w:t xml:space="preserve"> [</w:t>
      </w:r>
      <w:hyperlink r:id="rId219">
        <w:r w:rsidDel="00000000" w:rsidR="00000000" w:rsidRPr="00000000">
          <w:rPr>
            <w:rtl w:val="0"/>
          </w:rPr>
          <w:t xml:space="preserve">Cameron Lancet '17</w:t>
        </w:r>
      </w:hyperlink>
      <w:r w:rsidDel="00000000" w:rsidR="00000000" w:rsidRPr="00000000">
        <w:rPr>
          <w:rtl w:val="0"/>
        </w:rPr>
        <w:t xml:space="preserve">]:</w:t>
      </w:r>
      <w:r w:rsidDel="00000000" w:rsidR="00000000" w:rsidRPr="00000000">
        <w:rPr>
          <w:b w:val="1"/>
          <w:rtl w:val="0"/>
        </w:rPr>
        <w:t xml:space="preserve"> Observation vs. trastuzumab x1y vs. 2y</w:t>
      </w:r>
      <w:r w:rsidDel="00000000" w:rsidR="00000000" w:rsidRPr="00000000">
        <w:rPr>
          <w:rtl w:val="0"/>
        </w:rPr>
        <w:t xml:space="preserve">.</w:t>
        <w:br w:type="textWrapping"/>
        <w:t xml:space="preserve">Two years of trastuzumab appears to offer no additional benefit. </w:t>
      </w:r>
    </w:p>
    <w:p w:rsidR="00000000" w:rsidDel="00000000" w:rsidP="00000000" w:rsidRDefault="00000000" w:rsidRPr="00000000" w14:paraId="00000343">
      <w:pPr>
        <w:ind w:firstLine="720"/>
        <w:rPr/>
      </w:pPr>
      <w:r w:rsidDel="00000000" w:rsidR="00000000" w:rsidRPr="00000000">
        <w:rPr>
          <w:rtl w:val="0"/>
        </w:rPr>
        <w:t xml:space="preserve">Even T1-2N1 HER2(+) receiving targeted therapy [</w:t>
      </w:r>
      <w:hyperlink w:anchor="y4qpx0m6qixj">
        <w:r w:rsidDel="00000000" w:rsidR="00000000" w:rsidRPr="00000000">
          <w:rPr>
            <w:rtl w:val="0"/>
          </w:rPr>
          <w:t xml:space="preserve">appears to benefit</w:t>
        </w:r>
      </w:hyperlink>
      <w:r w:rsidDel="00000000" w:rsidR="00000000" w:rsidRPr="00000000">
        <w:rPr>
          <w:rtl w:val="0"/>
        </w:rPr>
        <w:t xml:space="preserve">] from PMRT. </w:t>
      </w:r>
    </w:p>
    <w:p w:rsidR="00000000" w:rsidDel="00000000" w:rsidP="00000000" w:rsidRDefault="00000000" w:rsidRPr="00000000" w14:paraId="00000344">
      <w:pPr>
        <w:numPr>
          <w:ilvl w:val="1"/>
          <w:numId w:val="127"/>
        </w:numPr>
        <w:ind w:left="1440" w:hanging="360"/>
        <w:rPr>
          <w:u w:val="none"/>
        </w:rPr>
      </w:pPr>
      <w:r w:rsidDel="00000000" w:rsidR="00000000" w:rsidRPr="00000000">
        <w:rPr>
          <w:rtl w:val="0"/>
        </w:rPr>
        <w:t xml:space="preserve">5,102 pts. Advanced breast cancer. 2001-2005. MFU 11y.</w:t>
      </w:r>
    </w:p>
    <w:p w:rsidR="00000000" w:rsidDel="00000000" w:rsidP="00000000" w:rsidRDefault="00000000" w:rsidRPr="00000000" w14:paraId="00000345">
      <w:pPr>
        <w:numPr>
          <w:ilvl w:val="2"/>
          <w:numId w:val="127"/>
        </w:numPr>
        <w:ind w:left="2160" w:hanging="360"/>
        <w:rPr>
          <w:u w:val="none"/>
        </w:rPr>
      </w:pPr>
      <w:r w:rsidDel="00000000" w:rsidR="00000000" w:rsidRPr="00000000">
        <w:rPr>
          <w:rtl w:val="0"/>
        </w:rPr>
        <w:t xml:space="preserve">Trastuzumab 8 loading, then 6 q3w x1-2y.</w:t>
      </w:r>
    </w:p>
    <w:p w:rsidR="00000000" w:rsidDel="00000000" w:rsidP="00000000" w:rsidRDefault="00000000" w:rsidRPr="00000000" w14:paraId="00000346">
      <w:pPr>
        <w:numPr>
          <w:ilvl w:val="1"/>
          <w:numId w:val="127"/>
        </w:numPr>
        <w:ind w:left="1440" w:hanging="360"/>
        <w:rPr>
          <w:u w:val="none"/>
        </w:rPr>
      </w:pPr>
      <w:r w:rsidDel="00000000" w:rsidR="00000000" w:rsidRPr="00000000">
        <w:rPr>
          <w:rFonts w:ascii="Cardo" w:cs="Cardo" w:eastAsia="Cardo" w:hAnsi="Cardo"/>
          <w:rtl w:val="0"/>
        </w:rPr>
        <w:t xml:space="preserve">10y DFS 63→ 69→ 69%. </w:t>
      </w:r>
    </w:p>
    <w:p w:rsidR="00000000" w:rsidDel="00000000" w:rsidP="00000000" w:rsidRDefault="00000000" w:rsidRPr="00000000" w14:paraId="00000347">
      <w:pPr>
        <w:numPr>
          <w:ilvl w:val="1"/>
          <w:numId w:val="127"/>
        </w:numPr>
        <w:ind w:left="1440" w:hanging="360"/>
        <w:rPr>
          <w:u w:val="none"/>
        </w:rPr>
      </w:pPr>
      <w:r w:rsidDel="00000000" w:rsidR="00000000" w:rsidRPr="00000000">
        <w:rPr>
          <w:rFonts w:ascii="Cardo" w:cs="Cardo" w:eastAsia="Cardo" w:hAnsi="Cardo"/>
          <w:rtl w:val="0"/>
        </w:rPr>
        <w:t xml:space="preserve">Secondary cardiac endpoints 1→ 4→ 7%. </w:t>
      </w:r>
    </w:p>
    <w:p w:rsidR="00000000" w:rsidDel="00000000" w:rsidP="00000000" w:rsidRDefault="00000000" w:rsidRPr="00000000" w14:paraId="00000348">
      <w:pPr>
        <w:ind w:left="0" w:firstLine="0"/>
        <w:rPr>
          <w:b w:val="1"/>
        </w:rPr>
      </w:pPr>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ind w:left="0" w:firstLine="0"/>
              <w:rPr>
                <w:b w:val="1"/>
              </w:rPr>
            </w:pPr>
            <w:r w:rsidDel="00000000" w:rsidR="00000000" w:rsidRPr="00000000">
              <w:rPr>
                <w:b w:val="1"/>
                <w:rtl w:val="0"/>
              </w:rPr>
              <w:t xml:space="preserve">NAC in HER2+</w:t>
            </w:r>
          </w:p>
          <w:p w:rsidR="00000000" w:rsidDel="00000000" w:rsidP="00000000" w:rsidRDefault="00000000" w:rsidRPr="00000000" w14:paraId="0000034A">
            <w:pPr>
              <w:widowControl w:val="0"/>
              <w:numPr>
                <w:ilvl w:val="0"/>
                <w:numId w:val="4"/>
              </w:numPr>
            </w:pPr>
            <w:r w:rsidDel="00000000" w:rsidR="00000000" w:rsidRPr="00000000">
              <w:rPr>
                <w:rtl w:val="0"/>
              </w:rPr>
              <w:t xml:space="preserve">There appears to be no benefit with the addition of T-DM1 to herceptin/perjeta for HER2+ breast cancer.</w:t>
            </w:r>
          </w:p>
          <w:p w:rsidR="00000000" w:rsidDel="00000000" w:rsidP="00000000" w:rsidRDefault="00000000" w:rsidRPr="00000000" w14:paraId="0000034B">
            <w:pPr>
              <w:numPr>
                <w:ilvl w:val="0"/>
                <w:numId w:val="4"/>
              </w:numPr>
            </w:pPr>
            <w:r w:rsidDel="00000000" w:rsidR="00000000" w:rsidRPr="00000000">
              <w:rPr>
                <w:rFonts w:ascii="Cardo" w:cs="Cardo" w:eastAsia="Cardo" w:hAnsi="Cardo"/>
                <w:rtl w:val="0"/>
              </w:rPr>
              <w:t xml:space="preserve">Trastuzumab: 8 mg/kg loading→ 6 mg/kg q3w x10c, then given for a year total after surgery and RT (if indicated).</w:t>
            </w:r>
          </w:p>
        </w:tc>
      </w:tr>
    </w:tbl>
    <w:p w:rsidR="00000000" w:rsidDel="00000000" w:rsidP="00000000" w:rsidRDefault="00000000" w:rsidRPr="00000000" w14:paraId="0000034C">
      <w:pPr>
        <w:ind w:left="0" w:firstLine="0"/>
        <w:rPr>
          <w:b w:val="1"/>
        </w:rPr>
      </w:pPr>
      <w:r w:rsidDel="00000000" w:rsidR="00000000" w:rsidRPr="00000000">
        <w:rPr>
          <w:rtl w:val="0"/>
        </w:rPr>
      </w:r>
    </w:p>
    <w:p w:rsidR="00000000" w:rsidDel="00000000" w:rsidP="00000000" w:rsidRDefault="00000000" w:rsidRPr="00000000" w14:paraId="0000034D">
      <w:pPr>
        <w:ind w:left="0" w:firstLine="0"/>
        <w:rPr/>
      </w:pPr>
      <w:hyperlink w:anchor="_adf18mug7ag7">
        <w:r w:rsidDel="00000000" w:rsidR="00000000" w:rsidRPr="00000000">
          <w:rPr>
            <w:b w:val="1"/>
            <w:rtl w:val="0"/>
          </w:rPr>
          <w:t xml:space="preserve">NAC in HER2+ </w:t>
        </w:r>
      </w:hyperlink>
      <w:r w:rsidDel="00000000" w:rsidR="00000000" w:rsidRPr="00000000">
        <w:rPr>
          <w:rtl w:val="0"/>
        </w:rPr>
      </w:r>
    </w:p>
    <w:p w:rsidR="00000000" w:rsidDel="00000000" w:rsidP="00000000" w:rsidRDefault="00000000" w:rsidRPr="00000000" w14:paraId="0000034E">
      <w:pPr>
        <w:ind w:left="0" w:firstLine="0"/>
        <w:rPr/>
      </w:pPr>
      <w:r w:rsidDel="00000000" w:rsidR="00000000" w:rsidRPr="00000000">
        <w:rPr>
          <w:rtl w:val="0"/>
        </w:rPr>
        <w:t xml:space="preserve">See more in the [</w:t>
      </w:r>
      <w:hyperlink w:anchor="_bogdqk4qq6y1">
        <w:r w:rsidDel="00000000" w:rsidR="00000000" w:rsidRPr="00000000">
          <w:rPr>
            <w:rtl w:val="0"/>
          </w:rPr>
          <w:t xml:space="preserve">neoadjuvant chemotherapy</w:t>
        </w:r>
      </w:hyperlink>
      <w:r w:rsidDel="00000000" w:rsidR="00000000" w:rsidRPr="00000000">
        <w:rPr>
          <w:rtl w:val="0"/>
        </w:rPr>
        <w:t xml:space="preserve">] section.</w:t>
      </w:r>
    </w:p>
    <w:p w:rsidR="00000000" w:rsidDel="00000000" w:rsidP="00000000" w:rsidRDefault="00000000" w:rsidRPr="00000000" w14:paraId="0000034F">
      <w:pPr>
        <w:numPr>
          <w:ilvl w:val="0"/>
          <w:numId w:val="84"/>
        </w:numPr>
      </w:pPr>
      <w:r w:rsidDel="00000000" w:rsidR="00000000" w:rsidRPr="00000000">
        <w:rPr>
          <w:b w:val="1"/>
          <w:rtl w:val="0"/>
        </w:rPr>
        <w:t xml:space="preserve">NeoSphere </w:t>
      </w:r>
      <w:r w:rsidDel="00000000" w:rsidR="00000000" w:rsidRPr="00000000">
        <w:rPr>
          <w:rtl w:val="0"/>
        </w:rPr>
        <w:t xml:space="preserve">[</w:t>
      </w:r>
      <w:hyperlink r:id="rId220">
        <w:r w:rsidDel="00000000" w:rsidR="00000000" w:rsidRPr="00000000">
          <w:rPr>
            <w:rtl w:val="0"/>
          </w:rPr>
          <w:t xml:space="preserve">Gianni Lanc Onc '16</w:t>
        </w:r>
      </w:hyperlink>
      <w:r w:rsidDel="00000000" w:rsidR="00000000" w:rsidRPr="00000000">
        <w:rPr>
          <w:rtl w:val="0"/>
        </w:rPr>
        <w:t xml:space="preserve">]: Phase II. </w:t>
      </w:r>
      <w:r w:rsidDel="00000000" w:rsidR="00000000" w:rsidRPr="00000000">
        <w:rPr>
          <w:b w:val="1"/>
          <w:rtl w:val="0"/>
        </w:rPr>
        <w:t xml:space="preserve">TP vs. HP vs. TH vs. THP</w:t>
      </w:r>
      <w:r w:rsidDel="00000000" w:rsidR="00000000" w:rsidRPr="00000000">
        <w:rPr>
          <w:rtl w:val="0"/>
        </w:rPr>
        <w:t xml:space="preserve">. </w:t>
        <w:br w:type="textWrapping"/>
        <w:t xml:space="preserve">Adding pertuzumab to trastuzumab and docetaxel only had 23% total pCR. </w:t>
      </w:r>
    </w:p>
    <w:p w:rsidR="00000000" w:rsidDel="00000000" w:rsidP="00000000" w:rsidRDefault="00000000" w:rsidRPr="00000000" w14:paraId="00000350">
      <w:pPr>
        <w:numPr>
          <w:ilvl w:val="1"/>
          <w:numId w:val="84"/>
        </w:numPr>
        <w:ind w:left="1440" w:hanging="360"/>
      </w:pPr>
      <w:r w:rsidDel="00000000" w:rsidR="00000000" w:rsidRPr="00000000">
        <w:rPr>
          <w:rtl w:val="0"/>
        </w:rPr>
        <w:t xml:space="preserve">417 pts. 2007-2009. Locally advanced, inflammatory or early stage breast cancer treated with NAC. </w:t>
      </w:r>
    </w:p>
    <w:p w:rsidR="00000000" w:rsidDel="00000000" w:rsidP="00000000" w:rsidRDefault="00000000" w:rsidRPr="00000000" w14:paraId="00000351">
      <w:pPr>
        <w:numPr>
          <w:ilvl w:val="2"/>
          <w:numId w:val="84"/>
        </w:numPr>
        <w:ind w:left="2160" w:hanging="360"/>
      </w:pPr>
      <w:r w:rsidDel="00000000" w:rsidR="00000000" w:rsidRPr="00000000">
        <w:rPr>
          <w:rtl w:val="0"/>
        </w:rPr>
        <w:t xml:space="preserve">Trastuzumab (H): 8 loading, 6 mg/kg q2w</w:t>
      </w:r>
    </w:p>
    <w:p w:rsidR="00000000" w:rsidDel="00000000" w:rsidP="00000000" w:rsidRDefault="00000000" w:rsidRPr="00000000" w14:paraId="00000352">
      <w:pPr>
        <w:numPr>
          <w:ilvl w:val="2"/>
          <w:numId w:val="84"/>
        </w:numPr>
        <w:ind w:left="2160" w:hanging="360"/>
        <w:rPr>
          <w:u w:val="none"/>
        </w:rPr>
      </w:pPr>
      <w:r w:rsidDel="00000000" w:rsidR="00000000" w:rsidRPr="00000000">
        <w:rPr>
          <w:rtl w:val="0"/>
        </w:rPr>
        <w:t xml:space="preserve">Docetaxel (T): 75 q3w, increasing to 100 from cycle 2 if tolerated</w:t>
      </w:r>
    </w:p>
    <w:p w:rsidR="00000000" w:rsidDel="00000000" w:rsidP="00000000" w:rsidRDefault="00000000" w:rsidRPr="00000000" w14:paraId="00000353">
      <w:pPr>
        <w:numPr>
          <w:ilvl w:val="2"/>
          <w:numId w:val="84"/>
        </w:numPr>
        <w:ind w:left="2160" w:hanging="360"/>
        <w:rPr>
          <w:u w:val="none"/>
        </w:rPr>
      </w:pPr>
      <w:r w:rsidDel="00000000" w:rsidR="00000000" w:rsidRPr="00000000">
        <w:rPr>
          <w:rtl w:val="0"/>
        </w:rPr>
        <w:t xml:space="preserve">Pertuzumab (P): 840 loading, then 420 q2w.</w:t>
      </w:r>
    </w:p>
    <w:p w:rsidR="00000000" w:rsidDel="00000000" w:rsidP="00000000" w:rsidRDefault="00000000" w:rsidRPr="00000000" w14:paraId="00000354">
      <w:pPr>
        <w:numPr>
          <w:ilvl w:val="2"/>
          <w:numId w:val="84"/>
        </w:numPr>
        <w:ind w:left="2160" w:hanging="360"/>
        <w:rPr>
          <w:u w:val="none"/>
        </w:rPr>
      </w:pPr>
      <w:r w:rsidDel="00000000" w:rsidR="00000000" w:rsidRPr="00000000">
        <w:rPr>
          <w:rtl w:val="0"/>
        </w:rPr>
        <w:t xml:space="preserve">All patients received FEC after surgery and trastuzumab 6 mg/kg q3w x1 year.</w:t>
      </w:r>
    </w:p>
    <w:p w:rsidR="00000000" w:rsidDel="00000000" w:rsidP="00000000" w:rsidRDefault="00000000" w:rsidRPr="00000000" w14:paraId="00000355">
      <w:pPr>
        <w:numPr>
          <w:ilvl w:val="1"/>
          <w:numId w:val="84"/>
        </w:numPr>
        <w:ind w:left="1440" w:hanging="360"/>
      </w:pPr>
      <w:r w:rsidDel="00000000" w:rsidR="00000000" w:rsidRPr="00000000">
        <w:rPr>
          <w:rFonts w:ascii="Cardo" w:cs="Cardo" w:eastAsia="Cardo" w:hAnsi="Cardo"/>
          <w:rtl w:val="0"/>
        </w:rPr>
        <w:t xml:space="preserve">5y PFS 73→ 73→ 81→ 86%.</w:t>
      </w:r>
    </w:p>
    <w:p w:rsidR="00000000" w:rsidDel="00000000" w:rsidP="00000000" w:rsidRDefault="00000000" w:rsidRPr="00000000" w14:paraId="00000356">
      <w:pPr>
        <w:numPr>
          <w:ilvl w:val="1"/>
          <w:numId w:val="84"/>
        </w:numPr>
        <w:ind w:left="1440" w:hanging="360"/>
        <w:rPr>
          <w:u w:val="none"/>
        </w:rPr>
      </w:pPr>
      <w:r w:rsidDel="00000000" w:rsidR="00000000" w:rsidRPr="00000000">
        <w:rPr>
          <w:rFonts w:ascii="Cardo" w:cs="Cardo" w:eastAsia="Cardo" w:hAnsi="Cardo"/>
          <w:rtl w:val="0"/>
        </w:rPr>
        <w:t xml:space="preserve">5y PFS for ± pCR of 76→ 85%. </w:t>
      </w:r>
    </w:p>
    <w:p w:rsidR="00000000" w:rsidDel="00000000" w:rsidP="00000000" w:rsidRDefault="00000000" w:rsidRPr="00000000" w14:paraId="00000357">
      <w:pPr>
        <w:numPr>
          <w:ilvl w:val="0"/>
          <w:numId w:val="84"/>
        </w:numPr>
      </w:pPr>
      <w:r w:rsidDel="00000000" w:rsidR="00000000" w:rsidRPr="00000000">
        <w:rPr>
          <w:b w:val="1"/>
          <w:rtl w:val="0"/>
        </w:rPr>
        <w:t xml:space="preserve">NOAH </w:t>
      </w:r>
      <w:r w:rsidDel="00000000" w:rsidR="00000000" w:rsidRPr="00000000">
        <w:rPr>
          <w:rtl w:val="0"/>
        </w:rPr>
        <w:t xml:space="preserve">[</w:t>
      </w:r>
      <w:hyperlink r:id="rId221">
        <w:r w:rsidDel="00000000" w:rsidR="00000000" w:rsidRPr="00000000">
          <w:rPr>
            <w:rtl w:val="0"/>
          </w:rPr>
          <w:t xml:space="preserve">Gianni Lancet '10</w:t>
        </w:r>
      </w:hyperlink>
      <w:r w:rsidDel="00000000" w:rsidR="00000000" w:rsidRPr="00000000">
        <w:rPr>
          <w:rtl w:val="0"/>
        </w:rPr>
        <w:t xml:space="preserve">, </w:t>
      </w:r>
      <w:hyperlink r:id="rId222">
        <w:r w:rsidDel="00000000" w:rsidR="00000000" w:rsidRPr="00000000">
          <w:rPr>
            <w:rtl w:val="0"/>
          </w:rPr>
          <w:t xml:space="preserve">'14</w:t>
        </w:r>
      </w:hyperlink>
      <w:r w:rsidDel="00000000" w:rsidR="00000000" w:rsidRPr="00000000">
        <w:rPr>
          <w:rtl w:val="0"/>
        </w:rPr>
        <w:t xml:space="preserve">]: </w:t>
      </w:r>
      <w:r w:rsidDel="00000000" w:rsidR="00000000" w:rsidRPr="00000000">
        <w:rPr>
          <w:b w:val="1"/>
          <w:rtl w:val="0"/>
        </w:rPr>
        <w:t xml:space="preserve">Neo chemo ± trastuzumab</w:t>
      </w:r>
      <w:r w:rsidDel="00000000" w:rsidR="00000000" w:rsidRPr="00000000">
        <w:rPr>
          <w:rFonts w:ascii="Gungsuh" w:cs="Gungsuh" w:eastAsia="Gungsuh" w:hAnsi="Gungsuh"/>
          <w:rtl w:val="0"/>
        </w:rPr>
        <w:t xml:space="preserve">. </w:t>
        <w:br w:type="textWrapping"/>
        <w:t xml:space="preserve">Give trastuzumab preop if ≥ T2, N+, HER2+ early stage breast cancer.</w:t>
      </w:r>
    </w:p>
    <w:p w:rsidR="00000000" w:rsidDel="00000000" w:rsidP="00000000" w:rsidRDefault="00000000" w:rsidRPr="00000000" w14:paraId="00000358">
      <w:pPr>
        <w:numPr>
          <w:ilvl w:val="1"/>
          <w:numId w:val="84"/>
        </w:numPr>
        <w:ind w:left="1440" w:hanging="360"/>
      </w:pPr>
      <w:r w:rsidDel="00000000" w:rsidR="00000000" w:rsidRPr="00000000">
        <w:rPr>
          <w:rtl w:val="0"/>
        </w:rPr>
        <w:t xml:space="preserve">235 pts with LABC or IBC. </w:t>
      </w:r>
    </w:p>
    <w:p w:rsidR="00000000" w:rsidDel="00000000" w:rsidP="00000000" w:rsidRDefault="00000000" w:rsidRPr="00000000" w14:paraId="00000359">
      <w:pPr>
        <w:numPr>
          <w:ilvl w:val="2"/>
          <w:numId w:val="84"/>
        </w:numPr>
        <w:ind w:left="2160" w:hanging="360"/>
      </w:pPr>
      <w:r w:rsidDel="00000000" w:rsidR="00000000" w:rsidRPr="00000000">
        <w:rPr>
          <w:rFonts w:ascii="Cardo" w:cs="Cardo" w:eastAsia="Cardo" w:hAnsi="Cardo"/>
          <w:rtl w:val="0"/>
        </w:rPr>
        <w:t xml:space="preserve">Chemo: AT→ T q3w x4c with CMF d1,8 q4w x3c. </w:t>
      </w:r>
    </w:p>
    <w:p w:rsidR="00000000" w:rsidDel="00000000" w:rsidP="00000000" w:rsidRDefault="00000000" w:rsidRPr="00000000" w14:paraId="0000035A">
      <w:pPr>
        <w:numPr>
          <w:ilvl w:val="2"/>
          <w:numId w:val="84"/>
        </w:numPr>
        <w:ind w:left="2160" w:hanging="360"/>
      </w:pPr>
      <w:r w:rsidDel="00000000" w:rsidR="00000000" w:rsidRPr="00000000">
        <w:rPr>
          <w:rFonts w:ascii="Cardo" w:cs="Cardo" w:eastAsia="Cardo" w:hAnsi="Cardo"/>
          <w:rtl w:val="0"/>
        </w:rPr>
        <w:t xml:space="preserve">Trastuzumab: 8 mg/kg loading→ 6 mg/kg q3w x10c, then given for a year total.</w:t>
      </w:r>
    </w:p>
    <w:p w:rsidR="00000000" w:rsidDel="00000000" w:rsidP="00000000" w:rsidRDefault="00000000" w:rsidRPr="00000000" w14:paraId="0000035B">
      <w:pPr>
        <w:numPr>
          <w:ilvl w:val="1"/>
          <w:numId w:val="84"/>
        </w:numPr>
        <w:ind w:left="1440" w:hanging="360"/>
      </w:pPr>
      <w:r w:rsidDel="00000000" w:rsidR="00000000" w:rsidRPr="00000000">
        <w:rPr>
          <w:rFonts w:ascii="Cardo" w:cs="Cardo" w:eastAsia="Cardo" w:hAnsi="Cardo"/>
          <w:rtl w:val="0"/>
        </w:rPr>
        <w:t xml:space="preserve">3y EFS 56→ 71%. 5y EFS 43→ 58%.</w:t>
      </w:r>
    </w:p>
    <w:p w:rsidR="00000000" w:rsidDel="00000000" w:rsidP="00000000" w:rsidRDefault="00000000" w:rsidRPr="00000000" w14:paraId="0000035C">
      <w:pPr>
        <w:numPr>
          <w:ilvl w:val="1"/>
          <w:numId w:val="84"/>
        </w:numPr>
        <w:ind w:left="1440" w:hanging="360"/>
      </w:pPr>
      <w:r w:rsidDel="00000000" w:rsidR="00000000" w:rsidRPr="00000000">
        <w:rPr>
          <w:rFonts w:ascii="Cardo" w:cs="Cardo" w:eastAsia="Cardo" w:hAnsi="Cardo"/>
          <w:rtl w:val="0"/>
        </w:rPr>
        <w:t xml:space="preserve">Breast pCR 22→ 43%, total pCR 19→ 38%.</w:t>
      </w:r>
      <w:r w:rsidDel="00000000" w:rsidR="00000000" w:rsidRPr="00000000">
        <w:rPr>
          <w:rtl w:val="0"/>
        </w:rPr>
      </w:r>
    </w:p>
    <w:bookmarkStart w:colFirst="0" w:colLast="0" w:name="5k8164376shl" w:id="43"/>
    <w:bookmarkEnd w:id="43"/>
    <w:p w:rsidR="00000000" w:rsidDel="00000000" w:rsidP="00000000" w:rsidRDefault="00000000" w:rsidRPr="00000000" w14:paraId="0000035D">
      <w:pPr>
        <w:numPr>
          <w:ilvl w:val="0"/>
          <w:numId w:val="84"/>
        </w:numPr>
      </w:pPr>
      <w:r w:rsidDel="00000000" w:rsidR="00000000" w:rsidRPr="00000000">
        <w:rPr>
          <w:b w:val="1"/>
          <w:rtl w:val="0"/>
        </w:rPr>
        <w:t xml:space="preserve">TRYPHAENA </w:t>
      </w:r>
      <w:r w:rsidDel="00000000" w:rsidR="00000000" w:rsidRPr="00000000">
        <w:rPr>
          <w:rtl w:val="0"/>
        </w:rPr>
        <w:t xml:space="preserve">[</w:t>
      </w:r>
      <w:hyperlink r:id="rId223">
        <w:r w:rsidDel="00000000" w:rsidR="00000000" w:rsidRPr="00000000">
          <w:rPr>
            <w:rtl w:val="0"/>
          </w:rPr>
          <w:t xml:space="preserve">Ann Onc '13</w:t>
        </w:r>
      </w:hyperlink>
      <w:r w:rsidDel="00000000" w:rsidR="00000000" w:rsidRPr="00000000">
        <w:rPr>
          <w:rtl w:val="0"/>
        </w:rPr>
        <w:t xml:space="preserve">, </w:t>
      </w:r>
      <w:hyperlink r:id="rId224">
        <w:r w:rsidDel="00000000" w:rsidR="00000000" w:rsidRPr="00000000">
          <w:rPr>
            <w:rtl w:val="0"/>
          </w:rPr>
          <w:t xml:space="preserve">EJC '18</w:t>
        </w:r>
      </w:hyperlink>
      <w:r w:rsidDel="00000000" w:rsidR="00000000" w:rsidRPr="00000000">
        <w:rPr>
          <w:rtl w:val="0"/>
        </w:rPr>
        <w:t xml:space="preserve">]: </w:t>
      </w:r>
      <w:r w:rsidDel="00000000" w:rsidR="00000000" w:rsidRPr="00000000">
        <w:rPr>
          <w:b w:val="1"/>
          <w:rtl w:val="0"/>
        </w:rPr>
        <w:t xml:space="preserve">H/P</w:t>
      </w:r>
      <w:r w:rsidDel="00000000" w:rsidR="00000000" w:rsidRPr="00000000">
        <w:rPr>
          <w:rFonts w:ascii="Cardo" w:cs="Cardo" w:eastAsia="Cardo" w:hAnsi="Cardo"/>
          <w:rtl w:val="0"/>
        </w:rPr>
        <w:t xml:space="preserve">: FEC+H/P x3c→ THP x3c, FEC x3c→ THP x3c, TCH/P x6c. </w:t>
      </w:r>
    </w:p>
    <w:p w:rsidR="00000000" w:rsidDel="00000000" w:rsidP="00000000" w:rsidRDefault="00000000" w:rsidRPr="00000000" w14:paraId="0000035E">
      <w:pPr>
        <w:numPr>
          <w:ilvl w:val="1"/>
          <w:numId w:val="84"/>
        </w:numPr>
        <w:ind w:left="1440" w:hanging="360"/>
      </w:pPr>
      <w:r w:rsidDel="00000000" w:rsidR="00000000" w:rsidRPr="00000000">
        <w:rPr>
          <w:rtl w:val="0"/>
        </w:rPr>
        <w:t xml:space="preserve">Phase II. 256 pts. Operable, HER2+ LABC or IBC 1:1:1 as above. T = Docetaxel. </w:t>
      </w:r>
    </w:p>
    <w:p w:rsidR="00000000" w:rsidDel="00000000" w:rsidP="00000000" w:rsidRDefault="00000000" w:rsidRPr="00000000" w14:paraId="0000035F">
      <w:pPr>
        <w:numPr>
          <w:ilvl w:val="1"/>
          <w:numId w:val="84"/>
        </w:numPr>
        <w:ind w:left="1440" w:hanging="360"/>
      </w:pPr>
      <w:r w:rsidDel="00000000" w:rsidR="00000000" w:rsidRPr="00000000">
        <w:rPr>
          <w:rtl w:val="0"/>
        </w:rPr>
        <w:t xml:space="preserve">Only 3% reported left ventricular cardiac dysfunction.</w:t>
      </w:r>
    </w:p>
    <w:p w:rsidR="00000000" w:rsidDel="00000000" w:rsidP="00000000" w:rsidRDefault="00000000" w:rsidRPr="00000000" w14:paraId="00000360">
      <w:pPr>
        <w:numPr>
          <w:ilvl w:val="1"/>
          <w:numId w:val="84"/>
        </w:numPr>
        <w:ind w:left="1440" w:hanging="360"/>
      </w:pPr>
      <w:r w:rsidDel="00000000" w:rsidR="00000000" w:rsidRPr="00000000">
        <w:rPr>
          <w:rFonts w:ascii="Cardo" w:cs="Cardo" w:eastAsia="Cardo" w:hAnsi="Cardo"/>
          <w:rtl w:val="0"/>
        </w:rPr>
        <w:t xml:space="preserve">pCR in breast 57-66%. Total pCR 43→ 52%.</w:t>
      </w:r>
    </w:p>
    <w:bookmarkStart w:colFirst="0" w:colLast="0" w:name="c7f8zth28gmh" w:id="44"/>
    <w:bookmarkEnd w:id="44"/>
    <w:p w:rsidR="00000000" w:rsidDel="00000000" w:rsidP="00000000" w:rsidRDefault="00000000" w:rsidRPr="00000000" w14:paraId="00000361">
      <w:pPr>
        <w:numPr>
          <w:ilvl w:val="0"/>
          <w:numId w:val="84"/>
        </w:numPr>
      </w:pPr>
      <w:r w:rsidDel="00000000" w:rsidR="00000000" w:rsidRPr="00000000">
        <w:rPr>
          <w:b w:val="1"/>
          <w:rtl w:val="0"/>
        </w:rPr>
        <w:t xml:space="preserve">KRISTINE</w:t>
      </w:r>
      <w:r w:rsidDel="00000000" w:rsidR="00000000" w:rsidRPr="00000000">
        <w:rPr>
          <w:rtl w:val="0"/>
        </w:rPr>
        <w:t xml:space="preserve"> [</w:t>
      </w:r>
      <w:hyperlink r:id="rId225">
        <w:r w:rsidDel="00000000" w:rsidR="00000000" w:rsidRPr="00000000">
          <w:rPr>
            <w:rtl w:val="0"/>
          </w:rPr>
          <w:t xml:space="preserve">Hurvitz JCO '19</w:t>
        </w:r>
      </w:hyperlink>
      <w:r w:rsidDel="00000000" w:rsidR="00000000" w:rsidRPr="00000000">
        <w:rPr>
          <w:rtl w:val="0"/>
        </w:rPr>
        <w:t xml:space="preserve">]: </w:t>
      </w:r>
      <w:r w:rsidDel="00000000" w:rsidR="00000000" w:rsidRPr="00000000">
        <w:rPr>
          <w:b w:val="1"/>
          <w:rtl w:val="0"/>
        </w:rPr>
        <w:t xml:space="preserve">TCH-P vs. T-DM1 + Pertuzumab</w:t>
      </w:r>
      <w:r w:rsidDel="00000000" w:rsidR="00000000" w:rsidRPr="00000000">
        <w:rPr>
          <w:rtl w:val="0"/>
        </w:rPr>
        <w:t xml:space="preserve">.</w:t>
        <w:br w:type="textWrapping"/>
        <w:t xml:space="preserve">TBL</w:t>
      </w:r>
      <w:hyperlink r:id="rId226">
        <w:r w:rsidDel="00000000" w:rsidR="00000000" w:rsidRPr="00000000">
          <w:rPr>
            <w:vertAlign w:val="superscript"/>
            <w:rtl w:val="0"/>
          </w:rPr>
          <w:t xml:space="preserve">QS</w:t>
        </w:r>
      </w:hyperlink>
      <w:r w:rsidDel="00000000" w:rsidR="00000000" w:rsidRPr="00000000">
        <w:rPr>
          <w:rtl w:val="0"/>
        </w:rPr>
        <w:t xml:space="preserve">: Womp womp, chemo-free neoadjuvant T-DM1 + pertuzumab has a lower response rate and higher risk of pre-op progression than standard TCHP.</w:t>
      </w:r>
    </w:p>
    <w:p w:rsidR="00000000" w:rsidDel="00000000" w:rsidP="00000000" w:rsidRDefault="00000000" w:rsidRPr="00000000" w14:paraId="00000362">
      <w:pPr>
        <w:numPr>
          <w:ilvl w:val="1"/>
          <w:numId w:val="84"/>
        </w:numPr>
        <w:ind w:left="1440" w:hanging="360"/>
      </w:pPr>
      <w:r w:rsidDel="00000000" w:rsidR="00000000" w:rsidRPr="00000000">
        <w:rPr>
          <w:rtl w:val="0"/>
        </w:rPr>
        <w:t xml:space="preserve">444 pts. HER2+ stage II-III. MFU 37 mo.</w:t>
      </w:r>
    </w:p>
    <w:p w:rsidR="00000000" w:rsidDel="00000000" w:rsidP="00000000" w:rsidRDefault="00000000" w:rsidRPr="00000000" w14:paraId="00000363">
      <w:pPr>
        <w:numPr>
          <w:ilvl w:val="2"/>
          <w:numId w:val="84"/>
        </w:numPr>
        <w:ind w:left="2160" w:hanging="360"/>
      </w:pPr>
      <w:r w:rsidDel="00000000" w:rsidR="00000000" w:rsidRPr="00000000">
        <w:rPr>
          <w:rtl w:val="0"/>
        </w:rPr>
        <w:t xml:space="preserve">Chemo: Docetaxel, Carboplatin, Trastuzumab + Pertuzumab q3w x6c neoadjuvantly, up to 12c adjuvant.</w:t>
      </w:r>
    </w:p>
    <w:p w:rsidR="00000000" w:rsidDel="00000000" w:rsidP="00000000" w:rsidRDefault="00000000" w:rsidRPr="00000000" w14:paraId="00000364">
      <w:pPr>
        <w:ind w:left="2160" w:firstLine="0"/>
        <w:rPr>
          <w:i w:val="1"/>
        </w:rPr>
      </w:pPr>
      <w:r w:rsidDel="00000000" w:rsidR="00000000" w:rsidRPr="00000000">
        <w:rPr>
          <w:i w:val="1"/>
          <w:rtl w:val="0"/>
        </w:rPr>
        <w:t xml:space="preserve">This is the most common contemporary neoadjuvant chemotherapy regimen for HER2+ breast cancer..</w:t>
      </w:r>
    </w:p>
    <w:p w:rsidR="00000000" w:rsidDel="00000000" w:rsidP="00000000" w:rsidRDefault="00000000" w:rsidRPr="00000000" w14:paraId="00000365">
      <w:pPr>
        <w:numPr>
          <w:ilvl w:val="1"/>
          <w:numId w:val="84"/>
        </w:numPr>
        <w:ind w:left="1440" w:hanging="360"/>
      </w:pPr>
      <w:r w:rsidDel="00000000" w:rsidR="00000000" w:rsidRPr="00000000">
        <w:rPr>
          <w:rFonts w:ascii="Cardo" w:cs="Cardo" w:eastAsia="Cardo" w:hAnsi="Cardo"/>
          <w:rtl w:val="0"/>
        </w:rPr>
        <w:t xml:space="preserve">pCR 56→ 44%. </w:t>
      </w:r>
    </w:p>
    <w:p w:rsidR="00000000" w:rsidDel="00000000" w:rsidP="00000000" w:rsidRDefault="00000000" w:rsidRPr="00000000" w14:paraId="00000366">
      <w:pPr>
        <w:numPr>
          <w:ilvl w:val="1"/>
          <w:numId w:val="84"/>
        </w:numPr>
        <w:ind w:left="1440" w:hanging="360"/>
      </w:pPr>
      <w:r w:rsidDel="00000000" w:rsidR="00000000" w:rsidRPr="00000000">
        <w:rPr>
          <w:rFonts w:ascii="Cardo" w:cs="Cardo" w:eastAsia="Cardo" w:hAnsi="Cardo"/>
          <w:rtl w:val="0"/>
        </w:rPr>
        <w:t xml:space="preserve">G3+ 68→ 32%, AEs leading to treatment discontinuation 18→ 4%.</w:t>
      </w:r>
    </w:p>
    <w:p w:rsidR="00000000" w:rsidDel="00000000" w:rsidP="00000000" w:rsidRDefault="00000000" w:rsidRPr="00000000" w14:paraId="00000367">
      <w:pPr>
        <w:numPr>
          <w:ilvl w:val="1"/>
          <w:numId w:val="84"/>
        </w:numPr>
        <w:ind w:left="1440" w:hanging="360"/>
      </w:pPr>
      <w:r w:rsidDel="00000000" w:rsidR="00000000" w:rsidRPr="00000000">
        <w:rPr>
          <w:rtl w:val="0"/>
        </w:rPr>
        <w:t xml:space="preserve">There were more progression rates prior to surgery with T-DM1+P.</w:t>
      </w:r>
    </w:p>
    <w:p w:rsidR="00000000" w:rsidDel="00000000" w:rsidP="00000000" w:rsidRDefault="00000000" w:rsidRPr="00000000" w14:paraId="00000368">
      <w:pPr>
        <w:widowControl w:val="0"/>
        <w:jc w:val="center"/>
        <w:rPr/>
      </w:pPr>
      <w:hyperlink r:id="rId227">
        <w:r w:rsidDel="00000000" w:rsidR="00000000" w:rsidRPr="00000000">
          <w:rPr>
            <w:color w:val="1155cc"/>
            <w:u w:val="single"/>
          </w:rPr>
          <w:drawing>
            <wp:inline distB="114300" distT="114300" distL="114300" distR="114300">
              <wp:extent cx="4590361" cy="4572000"/>
              <wp:effectExtent b="12700" l="12700" r="12700" t="12700"/>
              <wp:docPr id="16" name="image29.png"/>
              <a:graphic>
                <a:graphicData uri="http://schemas.openxmlformats.org/drawingml/2006/picture">
                  <pic:pic>
                    <pic:nvPicPr>
                      <pic:cNvPr id="0" name="image29.png"/>
                      <pic:cNvPicPr preferRelativeResize="0"/>
                    </pic:nvPicPr>
                    <pic:blipFill>
                      <a:blip r:embed="rId228"/>
                      <a:srcRect b="0" l="0" r="0" t="0"/>
                      <a:stretch>
                        <a:fillRect/>
                      </a:stretch>
                    </pic:blipFill>
                    <pic:spPr>
                      <a:xfrm>
                        <a:off x="0" y="0"/>
                        <a:ext cx="4590361"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69">
      <w:pPr>
        <w:numPr>
          <w:ilvl w:val="0"/>
          <w:numId w:val="48"/>
        </w:numPr>
      </w:pPr>
      <w:r w:rsidDel="00000000" w:rsidR="00000000" w:rsidRPr="00000000">
        <w:rPr>
          <w:b w:val="1"/>
          <w:rtl w:val="0"/>
        </w:rPr>
        <w:t xml:space="preserve">TRAIN-2</w:t>
      </w:r>
      <w:r w:rsidDel="00000000" w:rsidR="00000000" w:rsidRPr="00000000">
        <w:rPr>
          <w:rtl w:val="0"/>
        </w:rPr>
        <w:t xml:space="preserve"> [</w:t>
      </w:r>
      <w:hyperlink r:id="rId229">
        <w:r w:rsidDel="00000000" w:rsidR="00000000" w:rsidRPr="00000000">
          <w:rPr>
            <w:rtl w:val="0"/>
          </w:rPr>
          <w:t xml:space="preserve">van der Voort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FEC x3c→ CarboT x6c vs. CarboT x9c</w:t>
      </w:r>
      <w:r w:rsidDel="00000000" w:rsidR="00000000" w:rsidRPr="00000000">
        <w:rPr>
          <w:rtl w:val="0"/>
        </w:rPr>
        <w:t xml:space="preserve">) </w:t>
      </w:r>
      <w:r w:rsidDel="00000000" w:rsidR="00000000" w:rsidRPr="00000000">
        <w:rPr>
          <w:b w:val="1"/>
          <w:rtl w:val="0"/>
        </w:rPr>
        <w:t xml:space="preserve">with Trastuzumab and Pertuzumab</w:t>
      </w:r>
      <w:r w:rsidDel="00000000" w:rsidR="00000000" w:rsidRPr="00000000">
        <w:rPr>
          <w:rtl w:val="0"/>
        </w:rPr>
        <w:t xml:space="preserve">.</w:t>
      </w:r>
    </w:p>
    <w:p w:rsidR="00000000" w:rsidDel="00000000" w:rsidP="00000000" w:rsidRDefault="00000000" w:rsidRPr="00000000" w14:paraId="0000036A">
      <w:pPr>
        <w:ind w:firstLine="720"/>
        <w:rPr/>
      </w:pPr>
      <w:r w:rsidDel="00000000" w:rsidR="00000000" w:rsidRPr="00000000">
        <w:rPr>
          <w:rtl w:val="0"/>
        </w:rPr>
        <w:t xml:space="preserve">Carboplatin and Paclitaxel appear to be very promising for HER2 positive breast cancer.</w:t>
      </w:r>
    </w:p>
    <w:p w:rsidR="00000000" w:rsidDel="00000000" w:rsidP="00000000" w:rsidRDefault="00000000" w:rsidRPr="00000000" w14:paraId="0000036B">
      <w:pPr>
        <w:numPr>
          <w:ilvl w:val="1"/>
          <w:numId w:val="48"/>
        </w:numPr>
        <w:ind w:left="1440" w:hanging="360"/>
      </w:pPr>
      <w:r w:rsidDel="00000000" w:rsidR="00000000" w:rsidRPr="00000000">
        <w:rPr>
          <w:rtl w:val="0"/>
        </w:rPr>
        <w:t xml:space="preserve">438 patients. Stage II-III </w:t>
      </w:r>
      <w:r w:rsidDel="00000000" w:rsidR="00000000" w:rsidRPr="00000000">
        <w:rPr>
          <w:b w:val="1"/>
          <w:rtl w:val="0"/>
        </w:rPr>
        <w:t xml:space="preserve">HER2 positive </w:t>
      </w:r>
      <w:r w:rsidDel="00000000" w:rsidR="00000000" w:rsidRPr="00000000">
        <w:rPr>
          <w:rtl w:val="0"/>
        </w:rPr>
        <w:t xml:space="preserve">breast cancer. MFU 4y.</w:t>
      </w:r>
    </w:p>
    <w:p w:rsidR="00000000" w:rsidDel="00000000" w:rsidP="00000000" w:rsidRDefault="00000000" w:rsidRPr="00000000" w14:paraId="0000036C">
      <w:pPr>
        <w:numPr>
          <w:ilvl w:val="2"/>
          <w:numId w:val="48"/>
        </w:numPr>
        <w:ind w:left="2160" w:hanging="360"/>
      </w:pPr>
      <w:r w:rsidDel="00000000" w:rsidR="00000000" w:rsidRPr="00000000">
        <w:rPr>
          <w:rFonts w:ascii="Cardo" w:cs="Cardo" w:eastAsia="Cardo" w:hAnsi="Cardo"/>
          <w:rtl w:val="0"/>
        </w:rPr>
        <w:t xml:space="preserve">FEC-PC: 5-FU 500, epirubicin 90, CPM 500 x3c → Carbo AUC 6, paclitaxel 80 d1,8 x6c.</w:t>
      </w:r>
    </w:p>
    <w:p w:rsidR="00000000" w:rsidDel="00000000" w:rsidP="00000000" w:rsidRDefault="00000000" w:rsidRPr="00000000" w14:paraId="0000036D">
      <w:pPr>
        <w:numPr>
          <w:ilvl w:val="1"/>
          <w:numId w:val="48"/>
        </w:numPr>
        <w:ind w:left="1440" w:hanging="360"/>
      </w:pPr>
      <w:r w:rsidDel="00000000" w:rsidR="00000000" w:rsidRPr="00000000">
        <w:rPr>
          <w:rtl w:val="0"/>
        </w:rPr>
        <w:t xml:space="preserve">3y EFS ~93%. 3y OS ~98%.</w:t>
      </w:r>
    </w:p>
    <w:p w:rsidR="00000000" w:rsidDel="00000000" w:rsidP="00000000" w:rsidRDefault="00000000" w:rsidRPr="00000000" w14:paraId="0000036E">
      <w:pPr>
        <w:numPr>
          <w:ilvl w:val="1"/>
          <w:numId w:val="48"/>
        </w:numPr>
        <w:ind w:left="1440" w:hanging="360"/>
      </w:pPr>
      <w:r w:rsidDel="00000000" w:rsidR="00000000" w:rsidRPr="00000000">
        <w:rPr>
          <w:rFonts w:ascii="Gungsuh" w:cs="Gungsuh" w:eastAsia="Gungsuh" w:hAnsi="Gungsuh"/>
          <w:rtl w:val="0"/>
        </w:rPr>
        <w:t xml:space="preserve">LVEF decline ≥ 10% of 9→ 3%. </w:t>
      </w:r>
    </w:p>
    <w:p w:rsidR="00000000" w:rsidDel="00000000" w:rsidP="00000000" w:rsidRDefault="00000000" w:rsidRPr="00000000" w14:paraId="0000036F">
      <w:pPr>
        <w:ind w:left="0" w:firstLine="0"/>
        <w:rPr>
          <w:b w:val="1"/>
        </w:rPr>
      </w:pPr>
      <w:r w:rsidDel="00000000" w:rsidR="00000000" w:rsidRPr="00000000">
        <w:rPr>
          <w:rtl w:val="0"/>
        </w:rPr>
      </w:r>
    </w:p>
    <w:tbl>
      <w:tblPr>
        <w:tblStyle w:val="Table1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ind w:left="0" w:firstLine="0"/>
              <w:rPr>
                <w:b w:val="1"/>
              </w:rPr>
            </w:pPr>
            <w:r w:rsidDel="00000000" w:rsidR="00000000" w:rsidRPr="00000000">
              <w:rPr>
                <w:b w:val="1"/>
                <w:rtl w:val="0"/>
              </w:rPr>
              <w:t xml:space="preserve">Adjuvant Chemo for HER+ breast cancer</w:t>
            </w:r>
          </w:p>
          <w:p w:rsidR="00000000" w:rsidDel="00000000" w:rsidP="00000000" w:rsidRDefault="00000000" w:rsidRPr="00000000" w14:paraId="00000371">
            <w:pPr>
              <w:widowControl w:val="0"/>
              <w:numPr>
                <w:ilvl w:val="0"/>
                <w:numId w:val="34"/>
              </w:numPr>
            </w:pPr>
            <w:r w:rsidDel="00000000" w:rsidR="00000000" w:rsidRPr="00000000">
              <w:rPr>
                <w:rtl w:val="0"/>
              </w:rPr>
              <w:t xml:space="preserve">Give adjuvant T-DM1 if residual disease after NAC. Compare to [</w:t>
            </w:r>
            <w:hyperlink w:anchor="solpf6r803xc">
              <w:r w:rsidDel="00000000" w:rsidR="00000000" w:rsidRPr="00000000">
                <w:rPr>
                  <w:rtl w:val="0"/>
                </w:rPr>
                <w:t xml:space="preserve">CREATE-X</w:t>
              </w:r>
            </w:hyperlink>
            <w:r w:rsidDel="00000000" w:rsidR="00000000" w:rsidRPr="00000000">
              <w:rPr>
                <w:rtl w:val="0"/>
              </w:rPr>
              <w:t xml:space="preserve">] for HER2(-) or TNBC.</w:t>
            </w:r>
          </w:p>
          <w:p w:rsidR="00000000" w:rsidDel="00000000" w:rsidP="00000000" w:rsidRDefault="00000000" w:rsidRPr="00000000" w14:paraId="00000372">
            <w:pPr>
              <w:widowControl w:val="0"/>
              <w:numPr>
                <w:ilvl w:val="0"/>
                <w:numId w:val="34"/>
              </w:numPr>
            </w:pPr>
            <w:r w:rsidDel="00000000" w:rsidR="00000000" w:rsidRPr="00000000">
              <w:rPr>
                <w:rtl w:val="0"/>
              </w:rPr>
              <w:t xml:space="preserve">Giving 6 vs. 12 months of adjuvant trastuzumab depends on who you ask (see conflicting trials below). For now, 1 year is considered "standard" by many med oncs.</w:t>
            </w:r>
          </w:p>
        </w:tc>
      </w:tr>
    </w:tbl>
    <w:p w:rsidR="00000000" w:rsidDel="00000000" w:rsidP="00000000" w:rsidRDefault="00000000" w:rsidRPr="00000000" w14:paraId="00000373">
      <w:pPr>
        <w:ind w:left="0" w:firstLine="0"/>
        <w:rPr>
          <w:b w:val="1"/>
        </w:rPr>
      </w:pP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b w:val="1"/>
          <w:rtl w:val="0"/>
        </w:rPr>
        <w:t xml:space="preserve">Adjuvant Chemo for HER2(+) breast cancer</w:t>
      </w:r>
      <w:r w:rsidDel="00000000" w:rsidR="00000000" w:rsidRPr="00000000">
        <w:rPr>
          <w:rtl w:val="0"/>
        </w:rPr>
      </w:r>
    </w:p>
    <w:p w:rsidR="00000000" w:rsidDel="00000000" w:rsidP="00000000" w:rsidRDefault="00000000" w:rsidRPr="00000000" w14:paraId="00000375">
      <w:pPr>
        <w:numPr>
          <w:ilvl w:val="0"/>
          <w:numId w:val="84"/>
        </w:numPr>
        <w:rPr/>
      </w:pPr>
      <w:r w:rsidDel="00000000" w:rsidR="00000000" w:rsidRPr="00000000">
        <w:rPr>
          <w:rtl w:val="0"/>
        </w:rPr>
        <w:t xml:space="preserve">Give adjuvant T-DM1 instead of Trastuzumab if there is residual disease after NAC for 10% 3y DFS benefit [</w:t>
      </w:r>
      <w:hyperlink w:anchor="f0l22kpduk3p">
        <w:r w:rsidDel="00000000" w:rsidR="00000000" w:rsidRPr="00000000">
          <w:rPr>
            <w:rtl w:val="0"/>
          </w:rPr>
          <w:t xml:space="preserve">KATHERINE</w:t>
        </w:r>
      </w:hyperlink>
      <w:r w:rsidDel="00000000" w:rsidR="00000000" w:rsidRPr="00000000">
        <w:rPr>
          <w:rtl w:val="0"/>
        </w:rPr>
        <w:t xml:space="preserve">].</w:t>
      </w:r>
    </w:p>
    <w:p w:rsidR="00000000" w:rsidDel="00000000" w:rsidP="00000000" w:rsidRDefault="00000000" w:rsidRPr="00000000" w14:paraId="00000376">
      <w:pPr>
        <w:numPr>
          <w:ilvl w:val="1"/>
          <w:numId w:val="84"/>
        </w:numPr>
        <w:ind w:left="1440" w:hanging="360"/>
        <w:rPr>
          <w:u w:val="none"/>
        </w:rPr>
      </w:pPr>
      <w:r w:rsidDel="00000000" w:rsidR="00000000" w:rsidRPr="00000000">
        <w:rPr>
          <w:rtl w:val="0"/>
        </w:rPr>
        <w:t xml:space="preserve">Compare to [</w:t>
      </w:r>
      <w:hyperlink w:anchor="solpf6r803xc">
        <w:r w:rsidDel="00000000" w:rsidR="00000000" w:rsidRPr="00000000">
          <w:rPr>
            <w:rtl w:val="0"/>
          </w:rPr>
          <w:t xml:space="preserve">CREATE-X</w:t>
        </w:r>
      </w:hyperlink>
      <w:r w:rsidDel="00000000" w:rsidR="00000000" w:rsidRPr="00000000">
        <w:rPr>
          <w:rtl w:val="0"/>
        </w:rPr>
        <w:t xml:space="preserve">] for HER2(-) disease, which provides 5-10% 5y OS advantage (10% for TNBC).</w:t>
      </w:r>
    </w:p>
    <w:p w:rsidR="00000000" w:rsidDel="00000000" w:rsidP="00000000" w:rsidRDefault="00000000" w:rsidRPr="00000000" w14:paraId="00000377">
      <w:pPr>
        <w:widowControl w:val="0"/>
        <w:numPr>
          <w:ilvl w:val="0"/>
          <w:numId w:val="84"/>
        </w:numPr>
      </w:pPr>
      <w:r w:rsidDel="00000000" w:rsidR="00000000" w:rsidRPr="00000000">
        <w:rPr>
          <w:b w:val="1"/>
          <w:rtl w:val="0"/>
        </w:rPr>
        <w:t xml:space="preserve">PERSEPHONE</w:t>
      </w:r>
      <w:r w:rsidDel="00000000" w:rsidR="00000000" w:rsidRPr="00000000">
        <w:rPr>
          <w:rtl w:val="0"/>
        </w:rPr>
        <w:t xml:space="preserve"> [</w:t>
      </w:r>
      <w:hyperlink r:id="rId230">
        <w:r w:rsidDel="00000000" w:rsidR="00000000" w:rsidRPr="00000000">
          <w:rPr>
            <w:rtl w:val="0"/>
          </w:rPr>
          <w:t xml:space="preserve">Earl Lancet '19</w:t>
        </w:r>
      </w:hyperlink>
      <w:r w:rsidDel="00000000" w:rsidR="00000000" w:rsidRPr="00000000">
        <w:rPr>
          <w:rtl w:val="0"/>
        </w:rPr>
        <w:t xml:space="preserve">]: Non-inferiority. </w:t>
      </w:r>
      <w:r w:rsidDel="00000000" w:rsidR="00000000" w:rsidRPr="00000000">
        <w:rPr>
          <w:b w:val="1"/>
          <w:rtl w:val="0"/>
        </w:rPr>
        <w:t xml:space="preserve">Trastuzumab 12 vs. 6 mo</w:t>
      </w:r>
      <w:r w:rsidDel="00000000" w:rsidR="00000000" w:rsidRPr="00000000">
        <w:rPr>
          <w:rtl w:val="0"/>
        </w:rPr>
        <w:t xml:space="preserve">.</w:t>
        <w:br w:type="textWrapping"/>
        <w:t xml:space="preserve">TBL</w:t>
      </w:r>
      <w:hyperlink r:id="rId231">
        <w:r w:rsidDel="00000000" w:rsidR="00000000" w:rsidRPr="00000000">
          <w:rPr>
            <w:vertAlign w:val="superscript"/>
            <w:rtl w:val="0"/>
          </w:rPr>
          <w:t xml:space="preserve">QS</w:t>
        </w:r>
      </w:hyperlink>
      <w:r w:rsidDel="00000000" w:rsidR="00000000" w:rsidRPr="00000000">
        <w:rPr>
          <w:rtl w:val="0"/>
        </w:rPr>
        <w:t xml:space="preserve">: Among women with fairly early and mostly ER(+) HER2(+) breast cancer receiving mostly anthracycline-based chemo, 6 was non-inferior to 12 month of adjuvant trastuzumab.</w:t>
      </w:r>
    </w:p>
    <w:p w:rsidR="00000000" w:rsidDel="00000000" w:rsidP="00000000" w:rsidRDefault="00000000" w:rsidRPr="00000000" w14:paraId="00000378">
      <w:pPr>
        <w:numPr>
          <w:ilvl w:val="1"/>
          <w:numId w:val="84"/>
        </w:numPr>
        <w:ind w:left="1440" w:hanging="360"/>
      </w:pPr>
      <w:r w:rsidDel="00000000" w:rsidR="00000000" w:rsidRPr="00000000">
        <w:rPr>
          <w:rtl w:val="0"/>
        </w:rPr>
        <w:t xml:space="preserve">4,099 pts. HER2+ early breast cancer with clear indication for chemo. 30% N1. 70% ER+. MFU 5y.</w:t>
      </w:r>
    </w:p>
    <w:p w:rsidR="00000000" w:rsidDel="00000000" w:rsidP="00000000" w:rsidRDefault="00000000" w:rsidRPr="00000000" w14:paraId="00000379">
      <w:pPr>
        <w:numPr>
          <w:ilvl w:val="2"/>
          <w:numId w:val="84"/>
        </w:numPr>
        <w:ind w:left="2160" w:hanging="360"/>
      </w:pPr>
      <w:r w:rsidDel="00000000" w:rsidR="00000000" w:rsidRPr="00000000">
        <w:rPr>
          <w:rFonts w:ascii="Cardo" w:cs="Cardo" w:eastAsia="Cardo" w:hAnsi="Cardo"/>
          <w:rtl w:val="0"/>
        </w:rPr>
        <w:t xml:space="preserve">Trastuzumab: 8 mg/kg loading→ 6 mg/kg q3w x10c, then given for a six mo - 1 year total.</w:t>
      </w:r>
    </w:p>
    <w:p w:rsidR="00000000" w:rsidDel="00000000" w:rsidP="00000000" w:rsidRDefault="00000000" w:rsidRPr="00000000" w14:paraId="0000037A">
      <w:pPr>
        <w:numPr>
          <w:ilvl w:val="2"/>
          <w:numId w:val="84"/>
        </w:numPr>
        <w:ind w:left="2160" w:hanging="360"/>
      </w:pPr>
      <w:r w:rsidDel="00000000" w:rsidR="00000000" w:rsidRPr="00000000">
        <w:rPr>
          <w:rtl w:val="0"/>
        </w:rPr>
        <w:t xml:space="preserve">Roughly 90% of chemo regimens included an anthracycline, with heterogeneous outcomes for taxanes.</w:t>
      </w:r>
    </w:p>
    <w:p w:rsidR="00000000" w:rsidDel="00000000" w:rsidP="00000000" w:rsidRDefault="00000000" w:rsidRPr="00000000" w14:paraId="0000037B">
      <w:pPr>
        <w:ind w:left="2160" w:firstLine="0"/>
        <w:rPr/>
      </w:pPr>
      <w:r w:rsidDel="00000000" w:rsidR="00000000" w:rsidRPr="00000000">
        <w:rPr>
          <w:rtl w:val="0"/>
        </w:rPr>
        <w:t xml:space="preserve">TCH ± P (docetaxel, carboplatin, herceptin) is a more common contemporary regimen.</w:t>
      </w:r>
    </w:p>
    <w:p w:rsidR="00000000" w:rsidDel="00000000" w:rsidP="00000000" w:rsidRDefault="00000000" w:rsidRPr="00000000" w14:paraId="0000037C">
      <w:pPr>
        <w:numPr>
          <w:ilvl w:val="1"/>
          <w:numId w:val="84"/>
        </w:numPr>
        <w:ind w:left="1440" w:hanging="360"/>
      </w:pPr>
      <w:r w:rsidDel="00000000" w:rsidR="00000000" w:rsidRPr="00000000">
        <w:rPr>
          <w:rtl w:val="0"/>
        </w:rPr>
        <w:t xml:space="preserve">4y DFS ~90%.</w:t>
      </w:r>
    </w:p>
    <w:p w:rsidR="00000000" w:rsidDel="00000000" w:rsidP="00000000" w:rsidRDefault="00000000" w:rsidRPr="00000000" w14:paraId="0000037D">
      <w:pPr>
        <w:numPr>
          <w:ilvl w:val="1"/>
          <w:numId w:val="84"/>
        </w:numPr>
        <w:ind w:left="1440" w:hanging="360"/>
      </w:pPr>
      <w:r w:rsidDel="00000000" w:rsidR="00000000" w:rsidRPr="00000000">
        <w:rPr>
          <w:rFonts w:ascii="Cardo" w:cs="Cardo" w:eastAsia="Cardo" w:hAnsi="Cardo"/>
          <w:rtl w:val="0"/>
        </w:rPr>
        <w:t xml:space="preserve">Serious AE 24→ 19%, stopping early due to cardiotoxicity 8→ 3%.</w:t>
      </w:r>
    </w:p>
    <w:p w:rsidR="00000000" w:rsidDel="00000000" w:rsidP="00000000" w:rsidRDefault="00000000" w:rsidRPr="00000000" w14:paraId="0000037E">
      <w:pPr>
        <w:numPr>
          <w:ilvl w:val="0"/>
          <w:numId w:val="84"/>
        </w:numPr>
      </w:pPr>
      <w:r w:rsidDel="00000000" w:rsidR="00000000" w:rsidRPr="00000000">
        <w:rPr>
          <w:b w:val="1"/>
          <w:rtl w:val="0"/>
        </w:rPr>
        <w:t xml:space="preserve">PHARE</w:t>
      </w:r>
      <w:r w:rsidDel="00000000" w:rsidR="00000000" w:rsidRPr="00000000">
        <w:rPr>
          <w:rtl w:val="0"/>
        </w:rPr>
        <w:t xml:space="preserve"> [</w:t>
      </w:r>
      <w:hyperlink r:id="rId232">
        <w:r w:rsidDel="00000000" w:rsidR="00000000" w:rsidRPr="00000000">
          <w:rPr>
            <w:rtl w:val="0"/>
          </w:rPr>
          <w:t xml:space="preserve">Pivot Lancet '19</w:t>
        </w:r>
      </w:hyperlink>
      <w:r w:rsidDel="00000000" w:rsidR="00000000" w:rsidRPr="00000000">
        <w:rPr>
          <w:rtl w:val="0"/>
        </w:rPr>
        <w:t xml:space="preserve">]: Non-inferiority. </w:t>
      </w:r>
      <w:r w:rsidDel="00000000" w:rsidR="00000000" w:rsidRPr="00000000">
        <w:rPr>
          <w:b w:val="1"/>
          <w:rtl w:val="0"/>
        </w:rPr>
        <w:t xml:space="preserve">Adjuvant Trastuzumab 12 vs. 6 mo.</w:t>
        <w:br w:type="textWrapping"/>
      </w:r>
      <w:r w:rsidDel="00000000" w:rsidR="00000000" w:rsidRPr="00000000">
        <w:rPr>
          <w:rtl w:val="0"/>
        </w:rPr>
        <w:t xml:space="preserve">This trial had a different approach to non-inferiority margins, and RT did not appear in the heterogeneity analysis.</w:t>
        <w:br w:type="textWrapping"/>
        <w:t xml:space="preserve">TBL</w:t>
      </w:r>
      <w:hyperlink r:id="rId233">
        <w:r w:rsidDel="00000000" w:rsidR="00000000" w:rsidRPr="00000000">
          <w:rPr>
            <w:vertAlign w:val="superscript"/>
            <w:rtl w:val="0"/>
          </w:rPr>
          <w:t xml:space="preserve">QS</w:t>
        </w:r>
      </w:hyperlink>
      <w:r w:rsidDel="00000000" w:rsidR="00000000" w:rsidRPr="00000000">
        <w:rPr>
          <w:rtl w:val="0"/>
        </w:rPr>
        <w:t xml:space="preserve">: Among women with fairly early, and mostly ER(+) HER2(+) breast cancer receiving anthracycline-based chemo, 6 months of adjuvant trastuzumab was not non-inferior to 12 months.</w:t>
      </w:r>
    </w:p>
    <w:p w:rsidR="00000000" w:rsidDel="00000000" w:rsidP="00000000" w:rsidRDefault="00000000" w:rsidRPr="00000000" w14:paraId="0000037F">
      <w:pPr>
        <w:numPr>
          <w:ilvl w:val="1"/>
          <w:numId w:val="84"/>
        </w:numPr>
        <w:ind w:left="1440" w:hanging="360"/>
      </w:pPr>
      <w:r w:rsidDel="00000000" w:rsidR="00000000" w:rsidRPr="00000000">
        <w:rPr>
          <w:rtl w:val="0"/>
        </w:rPr>
        <w:t xml:space="preserve">3400 pts. HER2+ early breast cancer. 30% N1. 60% ER+. MFU 7.5y.</w:t>
      </w:r>
    </w:p>
    <w:p w:rsidR="00000000" w:rsidDel="00000000" w:rsidP="00000000" w:rsidRDefault="00000000" w:rsidRPr="00000000" w14:paraId="00000380">
      <w:pPr>
        <w:numPr>
          <w:ilvl w:val="1"/>
          <w:numId w:val="84"/>
        </w:numPr>
        <w:ind w:left="1440" w:hanging="360"/>
      </w:pPr>
      <w:r w:rsidDel="00000000" w:rsidR="00000000" w:rsidRPr="00000000">
        <w:rPr>
          <w:rtl w:val="0"/>
        </w:rPr>
        <w:t xml:space="preserve">HR for DFS 1.08 (compared to 1.07 in PERSEPHONE), but non-inferiority was not met.</w:t>
      </w:r>
    </w:p>
    <w:p w:rsidR="00000000" w:rsidDel="00000000" w:rsidP="00000000" w:rsidRDefault="00000000" w:rsidRPr="00000000" w14:paraId="00000381">
      <w:pPr>
        <w:ind w:firstLine="720"/>
        <w:rPr/>
      </w:pPr>
      <w:r w:rsidDel="00000000" w:rsidR="00000000" w:rsidRPr="00000000">
        <w:rPr>
          <w:rtl w:val="0"/>
        </w:rPr>
      </w:r>
    </w:p>
    <w:p w:rsidR="00000000" w:rsidDel="00000000" w:rsidP="00000000" w:rsidRDefault="00000000" w:rsidRPr="00000000" w14:paraId="00000382">
      <w:pPr>
        <w:widowControl w:val="0"/>
        <w:jc w:val="center"/>
        <w:rPr/>
      </w:pPr>
      <w:hyperlink r:id="rId234">
        <w:r w:rsidDel="00000000" w:rsidR="00000000" w:rsidRPr="00000000">
          <w:rPr>
            <w:color w:val="1155cc"/>
            <w:u w:val="single"/>
          </w:rPr>
          <w:drawing>
            <wp:inline distB="114300" distT="114300" distL="114300" distR="114300">
              <wp:extent cx="3657600" cy="3532197"/>
              <wp:effectExtent b="12700" l="12700" r="12700" t="12700"/>
              <wp:docPr id="26" name="image21.png"/>
              <a:graphic>
                <a:graphicData uri="http://schemas.openxmlformats.org/drawingml/2006/picture">
                  <pic:pic>
                    <pic:nvPicPr>
                      <pic:cNvPr id="0" name="image21.png"/>
                      <pic:cNvPicPr preferRelativeResize="0"/>
                    </pic:nvPicPr>
                    <pic:blipFill>
                      <a:blip r:embed="rId235"/>
                      <a:srcRect b="0" l="0" r="0" t="0"/>
                      <a:stretch>
                        <a:fillRect/>
                      </a:stretch>
                    </pic:blipFill>
                    <pic:spPr>
                      <a:xfrm>
                        <a:off x="0" y="0"/>
                        <a:ext cx="3657600" cy="3532197"/>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1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ind w:left="0" w:firstLine="0"/>
              <w:rPr>
                <w:b w:val="1"/>
              </w:rPr>
            </w:pPr>
            <w:r w:rsidDel="00000000" w:rsidR="00000000" w:rsidRPr="00000000">
              <w:rPr>
                <w:b w:val="1"/>
                <w:rtl w:val="0"/>
              </w:rPr>
              <w:t xml:space="preserve">Neoadjuvant PARPi vs. Neoadjuvant carboplatin for TNBC</w:t>
            </w:r>
          </w:p>
          <w:p w:rsidR="00000000" w:rsidDel="00000000" w:rsidP="00000000" w:rsidRDefault="00000000" w:rsidRPr="00000000" w14:paraId="00000384">
            <w:pPr>
              <w:numPr>
                <w:ilvl w:val="0"/>
                <w:numId w:val="65"/>
              </w:numPr>
              <w:rPr>
                <w:b w:val="1"/>
              </w:rPr>
            </w:pPr>
            <w:r w:rsidDel="00000000" w:rsidR="00000000" w:rsidRPr="00000000">
              <w:rPr>
                <w:rtl w:val="0"/>
              </w:rPr>
              <w:t xml:space="preserve">PARP inhibitors are a good treatment for BRCA mutant breast cancers, so how do they do with TNBC at large? </w:t>
            </w:r>
          </w:p>
          <w:p w:rsidR="00000000" w:rsidDel="00000000" w:rsidP="00000000" w:rsidRDefault="00000000" w:rsidRPr="00000000" w14:paraId="00000385">
            <w:pPr>
              <w:widowControl w:val="0"/>
              <w:numPr>
                <w:ilvl w:val="0"/>
                <w:numId w:val="65"/>
              </w:numPr>
              <w:rPr>
                <w:b w:val="1"/>
              </w:rPr>
            </w:pPr>
            <w:r w:rsidDel="00000000" w:rsidR="00000000" w:rsidRPr="00000000">
              <w:rPr>
                <w:rtl w:val="0"/>
              </w:rPr>
              <w:t xml:space="preserve">PARPi requires BRCA mutation for synergistic effect. Without faulty DS-DNA repair such as in the setting of a BRCA mutation, then PARPi is not effective in and of itself. Recall: 20% of TNBC have BRCA mutations.</w:t>
            </w:r>
          </w:p>
          <w:p w:rsidR="00000000" w:rsidDel="00000000" w:rsidP="00000000" w:rsidRDefault="00000000" w:rsidRPr="00000000" w14:paraId="00000386">
            <w:pPr>
              <w:numPr>
                <w:ilvl w:val="0"/>
                <w:numId w:val="65"/>
              </w:numPr>
            </w:pPr>
            <w:r w:rsidDel="00000000" w:rsidR="00000000" w:rsidRPr="00000000">
              <w:rPr>
                <w:rtl w:val="0"/>
              </w:rPr>
              <w:t xml:space="preserve">Carboplatin appears to nearly double pCR [</w:t>
            </w:r>
            <w:hyperlink w:anchor="kix.sy1tweko46un">
              <w:r w:rsidDel="00000000" w:rsidR="00000000" w:rsidRPr="00000000">
                <w:rPr>
                  <w:rtl w:val="0"/>
                </w:rPr>
                <w:t xml:space="preserve">BrighTNess</w:t>
              </w:r>
            </w:hyperlink>
            <w:r w:rsidDel="00000000" w:rsidR="00000000" w:rsidRPr="00000000">
              <w:rPr>
                <w:rtl w:val="0"/>
              </w:rPr>
              <w:t xml:space="preserve">].</w:t>
            </w:r>
          </w:p>
          <w:p w:rsidR="00000000" w:rsidDel="00000000" w:rsidP="00000000" w:rsidRDefault="00000000" w:rsidRPr="00000000" w14:paraId="00000387">
            <w:pPr>
              <w:widowControl w:val="0"/>
              <w:numPr>
                <w:ilvl w:val="0"/>
                <w:numId w:val="65"/>
              </w:numPr>
            </w:pPr>
            <w:r w:rsidDel="00000000" w:rsidR="00000000" w:rsidRPr="00000000">
              <w:rPr>
                <w:rtl w:val="0"/>
              </w:rPr>
              <w:t xml:space="preserve">For now, Carboplatin is used as opposed to PARPi for NAC in TNBC. </w:t>
            </w:r>
          </w:p>
          <w:p w:rsidR="00000000" w:rsidDel="00000000" w:rsidP="00000000" w:rsidRDefault="00000000" w:rsidRPr="00000000" w14:paraId="00000388">
            <w:pPr>
              <w:widowControl w:val="0"/>
              <w:numPr>
                <w:ilvl w:val="0"/>
                <w:numId w:val="65"/>
              </w:numPr>
            </w:pPr>
            <w:r w:rsidDel="00000000" w:rsidR="00000000" w:rsidRPr="00000000">
              <w:rPr>
                <w:rtl w:val="0"/>
              </w:rPr>
              <w:t xml:space="preserve">Perhaps there may be a benefit of PARPi in the BRCA subset. These trials need to be repeated now that we know BRCA mutations are required for PARPi to be effective.</w:t>
            </w:r>
          </w:p>
        </w:tc>
      </w:tr>
    </w:tbl>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pStyle w:val="Heading2"/>
        <w:ind w:left="0" w:firstLine="0"/>
        <w:rPr/>
      </w:pPr>
      <w:bookmarkStart w:colFirst="0" w:colLast="0" w:name="_u9ur6sa78cz3" w:id="45"/>
      <w:bookmarkEnd w:id="45"/>
      <w:hyperlink w:anchor="_nar4pgyblftb">
        <w:r w:rsidDel="00000000" w:rsidR="00000000" w:rsidRPr="00000000">
          <w:rPr>
            <w:rtl w:val="0"/>
          </w:rPr>
          <w:t xml:space="preserve">Triple Negative Breast Cancer</w:t>
        </w:r>
      </w:hyperlink>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t xml:space="preserve">See the Neoadjuvant PARPi vs. Neoadjuvant Carboplatin Summary Box above.</w:t>
      </w:r>
    </w:p>
    <w:p w:rsidR="00000000" w:rsidDel="00000000" w:rsidP="00000000" w:rsidRDefault="00000000" w:rsidRPr="00000000" w14:paraId="0000038C">
      <w:pPr>
        <w:ind w:left="0" w:firstLine="0"/>
        <w:rPr/>
      </w:pPr>
      <w:r w:rsidDel="00000000" w:rsidR="00000000" w:rsidRPr="00000000">
        <w:rPr>
          <w:rtl w:val="0"/>
        </w:rPr>
        <w:t xml:space="preserve">Multi-D Management of TNBC with Extensive Regional Nodal Involvement [</w:t>
      </w:r>
      <w:hyperlink r:id="rId236">
        <w:r w:rsidDel="00000000" w:rsidR="00000000" w:rsidRPr="00000000">
          <w:rPr>
            <w:rtl w:val="0"/>
          </w:rPr>
          <w:t xml:space="preserve">Smith, Goetz and Boughey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D">
      <w:pPr>
        <w:numPr>
          <w:ilvl w:val="0"/>
          <w:numId w:val="28"/>
        </w:numPr>
        <w:rPr/>
      </w:pPr>
      <w:r w:rsidDel="00000000" w:rsidR="00000000" w:rsidRPr="00000000">
        <w:rPr>
          <w:rtl w:val="0"/>
        </w:rPr>
        <w:t xml:space="preserve">Accounts for around 12% of breast cancers in the USA.</w:t>
      </w:r>
    </w:p>
    <w:p w:rsidR="00000000" w:rsidDel="00000000" w:rsidP="00000000" w:rsidRDefault="00000000" w:rsidRPr="00000000" w14:paraId="0000038E">
      <w:pPr>
        <w:numPr>
          <w:ilvl w:val="0"/>
          <w:numId w:val="28"/>
        </w:numPr>
        <w:rPr/>
      </w:pPr>
      <w:r w:rsidDel="00000000" w:rsidR="00000000" w:rsidRPr="00000000">
        <w:rPr>
          <w:rtl w:val="0"/>
        </w:rPr>
        <w:t xml:space="preserve">TNBC appears to have roughly the same rate of [</w:t>
      </w:r>
      <w:hyperlink w:anchor="4w7gzgv86rp5">
        <w:r w:rsidDel="00000000" w:rsidR="00000000" w:rsidRPr="00000000">
          <w:rPr>
            <w:rtl w:val="0"/>
          </w:rPr>
          <w:t xml:space="preserve">brain mets</w:t>
        </w:r>
      </w:hyperlink>
      <w:r w:rsidDel="00000000" w:rsidR="00000000" w:rsidRPr="00000000">
        <w:rPr>
          <w:rtl w:val="0"/>
        </w:rPr>
        <w:t xml:space="preserve">] as HER2(+) HR(-) breast cancer.</w:t>
      </w:r>
    </w:p>
    <w:p w:rsidR="00000000" w:rsidDel="00000000" w:rsidP="00000000" w:rsidRDefault="00000000" w:rsidRPr="00000000" w14:paraId="0000038F">
      <w:pPr>
        <w:numPr>
          <w:ilvl w:val="0"/>
          <w:numId w:val="28"/>
        </w:numPr>
      </w:pPr>
      <w:r w:rsidDel="00000000" w:rsidR="00000000" w:rsidRPr="00000000">
        <w:rPr>
          <w:rtl w:val="0"/>
        </w:rPr>
        <w:t xml:space="preserve">With neoadjuvant chemo, total pCR is 60% when adding carboplatin [</w:t>
      </w:r>
      <w:hyperlink w:anchor="kix.sy1tweko46un">
        <w:r w:rsidDel="00000000" w:rsidR="00000000" w:rsidRPr="00000000">
          <w:rPr>
            <w:rtl w:val="0"/>
          </w:rPr>
          <w:t xml:space="preserve">BrighTNess</w:t>
        </w:r>
      </w:hyperlink>
      <w:r w:rsidDel="00000000" w:rsidR="00000000" w:rsidRPr="00000000">
        <w:rPr>
          <w:rtl w:val="0"/>
        </w:rPr>
        <w:t xml:space="preserve">] (compared to ~30% for other histologies).</w:t>
      </w:r>
    </w:p>
    <w:p w:rsidR="00000000" w:rsidDel="00000000" w:rsidP="00000000" w:rsidRDefault="00000000" w:rsidRPr="00000000" w14:paraId="00000390">
      <w:pPr>
        <w:numPr>
          <w:ilvl w:val="0"/>
          <w:numId w:val="28"/>
        </w:numPr>
      </w:pPr>
      <w:r w:rsidDel="00000000" w:rsidR="00000000" w:rsidRPr="00000000">
        <w:rPr>
          <w:rtl w:val="0"/>
        </w:rPr>
        <w:t xml:space="preserve">For residual disease after NAC, give capecitabine for OS benefit [</w:t>
      </w:r>
      <w:hyperlink w:anchor="solpf6r803xc">
        <w:r w:rsidDel="00000000" w:rsidR="00000000" w:rsidRPr="00000000">
          <w:rPr>
            <w:rtl w:val="0"/>
          </w:rPr>
          <w:t xml:space="preserve">CREATE-X</w:t>
        </w:r>
      </w:hyperlink>
      <w:r w:rsidDel="00000000" w:rsidR="00000000" w:rsidRPr="00000000">
        <w:rPr>
          <w:rtl w:val="0"/>
        </w:rPr>
        <w:t xml:space="preserve">].</w:t>
      </w:r>
    </w:p>
    <w:p w:rsidR="00000000" w:rsidDel="00000000" w:rsidP="00000000" w:rsidRDefault="00000000" w:rsidRPr="00000000" w14:paraId="00000391">
      <w:pPr>
        <w:numPr>
          <w:ilvl w:val="0"/>
          <w:numId w:val="28"/>
        </w:numPr>
        <w:rPr>
          <w:u w:val="none"/>
        </w:rPr>
      </w:pPr>
      <w:r w:rsidDel="00000000" w:rsidR="00000000" w:rsidRPr="00000000">
        <w:rPr>
          <w:rtl w:val="0"/>
        </w:rPr>
        <w:t xml:space="preserve">If no NAC, add Capecitabine to Docetaxel, Cyclophosphamide and epirubicin for 5% DFS5 benefit [</w:t>
      </w:r>
      <w:hyperlink r:id="rId237">
        <w:r w:rsidDel="00000000" w:rsidR="00000000" w:rsidRPr="00000000">
          <w:rPr>
            <w:rtl w:val="0"/>
          </w:rPr>
          <w:t xml:space="preserve">CBCSG010 Li JCO '20</w:t>
        </w:r>
      </w:hyperlink>
      <w:r w:rsidDel="00000000" w:rsidR="00000000" w:rsidRPr="00000000">
        <w:rPr>
          <w:rtl w:val="0"/>
        </w:rPr>
        <w:t xml:space="preserve">]</w:t>
      </w:r>
    </w:p>
    <w:p w:rsidR="00000000" w:rsidDel="00000000" w:rsidP="00000000" w:rsidRDefault="00000000" w:rsidRPr="00000000" w14:paraId="00000392">
      <w:pPr>
        <w:numPr>
          <w:ilvl w:val="0"/>
          <w:numId w:val="28"/>
        </w:numPr>
        <w:rPr>
          <w:u w:val="none"/>
        </w:rPr>
      </w:pPr>
      <w:r w:rsidDel="00000000" w:rsidR="00000000" w:rsidRPr="00000000">
        <w:rPr>
          <w:rtl w:val="0"/>
        </w:rPr>
        <w:t xml:space="preserve">Adjuvant capecitabine appears to be important, improving 5y DFS by 10% [</w:t>
      </w:r>
      <w:hyperlink r:id="rId238">
        <w:r w:rsidDel="00000000" w:rsidR="00000000" w:rsidRPr="00000000">
          <w:rPr>
            <w:rtl w:val="0"/>
          </w:rPr>
          <w:t xml:space="preserve">SYSUCC-001 Wang ASCO ‘20</w:t>
        </w:r>
      </w:hyperlink>
      <w:r w:rsidDel="00000000" w:rsidR="00000000" w:rsidRPr="00000000">
        <w:rPr>
          <w:rtl w:val="0"/>
        </w:rPr>
        <w:t xml:space="preserve">]</w:t>
      </w:r>
    </w:p>
    <w:p w:rsidR="00000000" w:rsidDel="00000000" w:rsidP="00000000" w:rsidRDefault="00000000" w:rsidRPr="00000000" w14:paraId="00000393">
      <w:pPr>
        <w:pStyle w:val="Heading3"/>
        <w:rPr/>
      </w:pPr>
      <w:bookmarkStart w:colFirst="0" w:colLast="0" w:name="_5pzmds29qnjg" w:id="46"/>
      <w:bookmarkEnd w:id="46"/>
      <w:r w:rsidDel="00000000" w:rsidR="00000000" w:rsidRPr="00000000">
        <w:rPr>
          <w:rtl w:val="0"/>
        </w:rPr>
      </w:r>
    </w:p>
    <w:p w:rsidR="00000000" w:rsidDel="00000000" w:rsidP="00000000" w:rsidRDefault="00000000" w:rsidRPr="00000000" w14:paraId="00000394">
      <w:pPr>
        <w:pStyle w:val="Heading3"/>
        <w:rPr/>
      </w:pPr>
      <w:bookmarkStart w:colFirst="0" w:colLast="0" w:name="_h2clwofw9d98" w:id="47"/>
      <w:bookmarkEnd w:id="47"/>
      <w:hyperlink w:anchor="_u9ur6sa78cz3">
        <w:r w:rsidDel="00000000" w:rsidR="00000000" w:rsidRPr="00000000">
          <w:rPr>
            <w:u w:val="single"/>
            <w:rtl w:val="0"/>
          </w:rPr>
          <w:t xml:space="preserve">TNBC: PARPi, Carboplatin and Pembrolizumab</w:t>
        </w:r>
      </w:hyperlink>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t xml:space="preserve">See the Neoadjuvant PARPi vs. Neoadjuvant Carboplatin Summary Box above.</w:t>
      </w:r>
      <w:r w:rsidDel="00000000" w:rsidR="00000000" w:rsidRPr="00000000">
        <w:rPr>
          <w:rtl w:val="0"/>
        </w:rPr>
      </w:r>
    </w:p>
    <w:p w:rsidR="00000000" w:rsidDel="00000000" w:rsidP="00000000" w:rsidRDefault="00000000" w:rsidRPr="00000000" w14:paraId="00000396">
      <w:pPr>
        <w:numPr>
          <w:ilvl w:val="0"/>
          <w:numId w:val="30"/>
        </w:numPr>
      </w:pPr>
      <w:r w:rsidDel="00000000" w:rsidR="00000000" w:rsidRPr="00000000">
        <w:rPr>
          <w:b w:val="1"/>
          <w:rtl w:val="0"/>
        </w:rPr>
        <w:t xml:space="preserve">I-SPY 2</w:t>
      </w:r>
      <w:r w:rsidDel="00000000" w:rsidR="00000000" w:rsidRPr="00000000">
        <w:rPr>
          <w:rtl w:val="0"/>
        </w:rPr>
        <w:t xml:space="preserve"> [</w:t>
      </w:r>
      <w:hyperlink r:id="rId239">
        <w:r w:rsidDel="00000000" w:rsidR="00000000" w:rsidRPr="00000000">
          <w:rPr>
            <w:rtl w:val="0"/>
          </w:rPr>
          <w:t xml:space="preserve">Rugo NEJM '16</w:t>
        </w:r>
      </w:hyperlink>
      <w:r w:rsidDel="00000000" w:rsidR="00000000" w:rsidRPr="00000000">
        <w:rPr>
          <w:rtl w:val="0"/>
        </w:rPr>
        <w:t xml:space="preserve">]: Phase II. </w:t>
      </w:r>
      <w:r w:rsidDel="00000000" w:rsidR="00000000" w:rsidRPr="00000000">
        <w:rPr>
          <w:b w:val="1"/>
          <w:rtl w:val="0"/>
        </w:rPr>
        <w:t xml:space="preserve">Veliparib </w:t>
      </w:r>
      <w:r w:rsidDel="00000000" w:rsidR="00000000" w:rsidRPr="00000000">
        <w:rPr>
          <w:rtl w:val="0"/>
        </w:rPr>
        <w:t xml:space="preserve">(PARPi) </w:t>
      </w:r>
      <w:r w:rsidDel="00000000" w:rsidR="00000000" w:rsidRPr="00000000">
        <w:rPr>
          <w:b w:val="1"/>
          <w:rtl w:val="0"/>
        </w:rPr>
        <w:t xml:space="preserve">with carboplatin</w:t>
      </w:r>
      <w:r w:rsidDel="00000000" w:rsidR="00000000" w:rsidRPr="00000000">
        <w:rPr>
          <w:rtl w:val="0"/>
        </w:rPr>
        <w:t xml:space="preserve">.</w:t>
        <w:br w:type="textWrapping"/>
        <w:t xml:space="preserve">Remember, back in 2016, the carbo/veliparib combo was one of the big winners of the ISPY2 trial by almost doubling pathologic complete response (pCR) rate from 26% to 51%. </w:t>
      </w:r>
      <w:r w:rsidDel="00000000" w:rsidR="00000000" w:rsidRPr="00000000">
        <w:rPr>
          <w:rtl w:val="0"/>
        </w:rPr>
        <w:t xml:space="preserve">See [</w:t>
      </w:r>
      <w:hyperlink w:anchor="kix.sy1tweko46un">
        <w:r w:rsidDel="00000000" w:rsidR="00000000" w:rsidRPr="00000000">
          <w:rPr>
            <w:rtl w:val="0"/>
          </w:rPr>
          <w:t xml:space="preserve">BrighTNess</w:t>
        </w:r>
      </w:hyperlink>
      <w:r w:rsidDel="00000000" w:rsidR="00000000" w:rsidRPr="00000000">
        <w:rPr>
          <w:rtl w:val="0"/>
        </w:rPr>
        <w:t xml:space="preserve">] trial below.</w:t>
      </w:r>
    </w:p>
    <w:p w:rsidR="00000000" w:rsidDel="00000000" w:rsidP="00000000" w:rsidRDefault="00000000" w:rsidRPr="00000000" w14:paraId="00000397">
      <w:pPr>
        <w:numPr>
          <w:ilvl w:val="1"/>
          <w:numId w:val="30"/>
        </w:numPr>
        <w:ind w:left="1440" w:hanging="360"/>
      </w:pPr>
      <w:r w:rsidDel="00000000" w:rsidR="00000000" w:rsidRPr="00000000">
        <w:rPr>
          <w:rFonts w:ascii="Gungsuh" w:cs="Gungsuh" w:eastAsia="Gungsuh" w:hAnsi="Gungsuh"/>
          <w:rtl w:val="0"/>
        </w:rPr>
        <w:t xml:space="preserve">72 patients. Stage II-III breast cancer, ≥ 2.5 cm. HER2 status, HR and 70 gene assay performed.</w:t>
      </w:r>
    </w:p>
    <w:p w:rsidR="00000000" w:rsidDel="00000000" w:rsidP="00000000" w:rsidRDefault="00000000" w:rsidRPr="00000000" w14:paraId="00000398">
      <w:pPr>
        <w:numPr>
          <w:ilvl w:val="1"/>
          <w:numId w:val="30"/>
        </w:numPr>
        <w:ind w:left="1440" w:hanging="360"/>
      </w:pPr>
      <w:r w:rsidDel="00000000" w:rsidR="00000000" w:rsidRPr="00000000">
        <w:rPr>
          <w:rtl w:val="0"/>
        </w:rPr>
        <w:t xml:space="preserve">Veliparib and carboplatin should be considered for HER2- tumors.</w:t>
      </w:r>
    </w:p>
    <w:p w:rsidR="00000000" w:rsidDel="00000000" w:rsidP="00000000" w:rsidRDefault="00000000" w:rsidRPr="00000000" w14:paraId="00000399">
      <w:pPr>
        <w:numPr>
          <w:ilvl w:val="1"/>
          <w:numId w:val="30"/>
        </w:numPr>
        <w:ind w:left="1440" w:hanging="360"/>
      </w:pPr>
      <w:r w:rsidDel="00000000" w:rsidR="00000000" w:rsidRPr="00000000">
        <w:rPr>
          <w:rtl w:val="0"/>
        </w:rPr>
        <w:t xml:space="preserve">TNBC with pCR of 51%. </w:t>
      </w:r>
    </w:p>
    <w:p w:rsidR="00000000" w:rsidDel="00000000" w:rsidP="00000000" w:rsidRDefault="00000000" w:rsidRPr="00000000" w14:paraId="0000039A">
      <w:pPr>
        <w:numPr>
          <w:ilvl w:val="0"/>
          <w:numId w:val="30"/>
        </w:numPr>
        <w:rPr>
          <w:u w:val="none"/>
        </w:rPr>
      </w:pPr>
      <w:r w:rsidDel="00000000" w:rsidR="00000000" w:rsidRPr="00000000">
        <w:rPr>
          <w:b w:val="1"/>
          <w:rtl w:val="0"/>
        </w:rPr>
        <w:t xml:space="preserve">I-SPY 2</w:t>
      </w:r>
      <w:r w:rsidDel="00000000" w:rsidR="00000000" w:rsidRPr="00000000">
        <w:rPr>
          <w:rtl w:val="0"/>
        </w:rPr>
        <w:t xml:space="preserve"> [</w:t>
      </w:r>
      <w:hyperlink r:id="rId240">
        <w:r w:rsidDel="00000000" w:rsidR="00000000" w:rsidRPr="00000000">
          <w:rPr>
            <w:rtl w:val="0"/>
          </w:rPr>
          <w:t xml:space="preserve">Nanda JAMA Onc '20</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T→ AC ± Pembro</w:t>
      </w:r>
      <w:r w:rsidDel="00000000" w:rsidR="00000000" w:rsidRPr="00000000">
        <w:rPr>
          <w:rtl w:val="0"/>
        </w:rPr>
        <w:t xml:space="preserve">.</w:t>
      </w:r>
    </w:p>
    <w:p w:rsidR="00000000" w:rsidDel="00000000" w:rsidP="00000000" w:rsidRDefault="00000000" w:rsidRPr="00000000" w14:paraId="0000039B">
      <w:pPr>
        <w:numPr>
          <w:ilvl w:val="1"/>
          <w:numId w:val="30"/>
        </w:numPr>
        <w:ind w:left="1440" w:hanging="360"/>
        <w:rPr>
          <w:u w:val="none"/>
        </w:rPr>
      </w:pPr>
      <w:r w:rsidDel="00000000" w:rsidR="00000000" w:rsidRPr="00000000">
        <w:rPr>
          <w:rtl w:val="0"/>
        </w:rPr>
        <w:t xml:space="preserve">250 pts. Stage II-III BrCa. 2015-2016. Primary endpoint pCR. Secondary endpoint RCB, EFS, DFS. MFU 3y.</w:t>
      </w:r>
    </w:p>
    <w:p w:rsidR="00000000" w:rsidDel="00000000" w:rsidP="00000000" w:rsidRDefault="00000000" w:rsidRPr="00000000" w14:paraId="0000039C">
      <w:pPr>
        <w:numPr>
          <w:ilvl w:val="1"/>
          <w:numId w:val="30"/>
        </w:numPr>
        <w:ind w:left="1440" w:hanging="360"/>
        <w:rPr>
          <w:u w:val="none"/>
        </w:rPr>
      </w:pPr>
      <w:r w:rsidDel="00000000" w:rsidR="00000000" w:rsidRPr="00000000">
        <w:rPr>
          <w:rFonts w:ascii="Cardo" w:cs="Cardo" w:eastAsia="Cardo" w:hAnsi="Cardo"/>
          <w:rtl w:val="0"/>
        </w:rPr>
        <w:t xml:space="preserve">For HR(+)/HER2(-), pCR 13→ 30%</w:t>
      </w:r>
    </w:p>
    <w:p w:rsidR="00000000" w:rsidDel="00000000" w:rsidP="00000000" w:rsidRDefault="00000000" w:rsidRPr="00000000" w14:paraId="0000039D">
      <w:pPr>
        <w:numPr>
          <w:ilvl w:val="1"/>
          <w:numId w:val="30"/>
        </w:numPr>
        <w:ind w:left="1440" w:hanging="360"/>
        <w:rPr>
          <w:u w:val="none"/>
        </w:rPr>
      </w:pPr>
      <w:r w:rsidDel="00000000" w:rsidR="00000000" w:rsidRPr="00000000">
        <w:rPr>
          <w:rFonts w:ascii="Cardo" w:cs="Cardo" w:eastAsia="Cardo" w:hAnsi="Cardo"/>
          <w:rtl w:val="0"/>
        </w:rPr>
        <w:t xml:space="preserve">For TNBC, pCR 22→ 60%. </w:t>
      </w:r>
    </w:p>
    <w:p w:rsidR="00000000" w:rsidDel="00000000" w:rsidP="00000000" w:rsidRDefault="00000000" w:rsidRPr="00000000" w14:paraId="0000039E">
      <w:pPr>
        <w:numPr>
          <w:ilvl w:val="1"/>
          <w:numId w:val="30"/>
        </w:numPr>
        <w:ind w:left="1440" w:hanging="360"/>
        <w:rPr>
          <w:u w:val="none"/>
        </w:rPr>
      </w:pPr>
      <w:r w:rsidDel="00000000" w:rsidR="00000000" w:rsidRPr="00000000">
        <w:rPr>
          <w:rtl w:val="0"/>
        </w:rPr>
        <w:t xml:space="preserve">3y EFS 93% for patients who achieved pCR.</w:t>
      </w:r>
    </w:p>
    <w:bookmarkStart w:colFirst="0" w:colLast="0" w:name="kix.sy1tweko46un" w:id="48"/>
    <w:bookmarkEnd w:id="48"/>
    <w:p w:rsidR="00000000" w:rsidDel="00000000" w:rsidP="00000000" w:rsidRDefault="00000000" w:rsidRPr="00000000" w14:paraId="0000039F">
      <w:pPr>
        <w:numPr>
          <w:ilvl w:val="0"/>
          <w:numId w:val="30"/>
        </w:numPr>
      </w:pPr>
      <w:r w:rsidDel="00000000" w:rsidR="00000000" w:rsidRPr="00000000">
        <w:rPr>
          <w:b w:val="1"/>
          <w:rtl w:val="0"/>
        </w:rPr>
        <w:t xml:space="preserve">BrighTNess trial </w:t>
      </w:r>
      <w:r w:rsidDel="00000000" w:rsidR="00000000" w:rsidRPr="00000000">
        <w:rPr>
          <w:rtl w:val="0"/>
        </w:rPr>
        <w:t xml:space="preserve">[</w:t>
      </w:r>
      <w:hyperlink r:id="rId241">
        <w:r w:rsidDel="00000000" w:rsidR="00000000" w:rsidRPr="00000000">
          <w:rPr>
            <w:rtl w:val="0"/>
          </w:rPr>
          <w:t xml:space="preserve">Loibl Lanc Onc '18</w:t>
        </w:r>
      </w:hyperlink>
      <w:r w:rsidDel="00000000" w:rsidR="00000000" w:rsidRPr="00000000">
        <w:rPr>
          <w:rtl w:val="0"/>
        </w:rPr>
        <w:t xml:space="preserve">]: 3 arm. </w:t>
      </w:r>
      <w:r w:rsidDel="00000000" w:rsidR="00000000" w:rsidRPr="00000000">
        <w:rPr>
          <w:rFonts w:ascii="Cardo" w:cs="Cardo" w:eastAsia="Cardo" w:hAnsi="Cardo"/>
          <w:b w:val="1"/>
          <w:rtl w:val="0"/>
        </w:rPr>
        <w:t xml:space="preserve">T→ AC vs. CarboT→ AC vs. CarboT + Veliparib </w:t>
      </w:r>
      <w:r w:rsidDel="00000000" w:rsidR="00000000" w:rsidRPr="00000000">
        <w:rPr>
          <w:rtl w:val="0"/>
        </w:rPr>
        <w:t xml:space="preserve">(PARPi)</w:t>
      </w:r>
      <w:r w:rsidDel="00000000" w:rsidR="00000000" w:rsidRPr="00000000">
        <w:rPr>
          <w:rFonts w:ascii="Cardo" w:cs="Cardo" w:eastAsia="Cardo" w:hAnsi="Cardo"/>
          <w:b w:val="1"/>
          <w:rtl w:val="0"/>
        </w:rPr>
        <w:t xml:space="preserve">→ AC</w:t>
      </w:r>
      <w:r w:rsidDel="00000000" w:rsidR="00000000" w:rsidRPr="00000000">
        <w:rPr>
          <w:rtl w:val="0"/>
        </w:rPr>
        <w:t xml:space="preserve">.</w:t>
        <w:br w:type="textWrapping"/>
        <w:t xml:space="preserve">Note: Only 15% of patients on this trial were BRCA mutants.</w:t>
      </w:r>
    </w:p>
    <w:p w:rsidR="00000000" w:rsidDel="00000000" w:rsidP="00000000" w:rsidRDefault="00000000" w:rsidRPr="00000000" w14:paraId="000003A0">
      <w:pPr>
        <w:ind w:firstLine="720"/>
        <w:rPr/>
      </w:pPr>
      <w:r w:rsidDel="00000000" w:rsidR="00000000" w:rsidRPr="00000000">
        <w:rPr>
          <w:rtl w:val="0"/>
        </w:rPr>
        <w:t xml:space="preserve">Note: The addition of carboplatin to TNBC chemo has not yet demonstrated an OS benefit. THis is being evaluated in [</w:t>
      </w:r>
      <w:hyperlink w:anchor="qj0vie23ckrg">
        <w:r w:rsidDel="00000000" w:rsidR="00000000" w:rsidRPr="00000000">
          <w:rPr>
            <w:rtl w:val="0"/>
          </w:rPr>
          <w:t xml:space="preserve">NRG-BR003</w:t>
        </w:r>
      </w:hyperlink>
      <w:r w:rsidDel="00000000" w:rsidR="00000000" w:rsidRPr="00000000">
        <w:rPr>
          <w:rtl w:val="0"/>
        </w:rPr>
        <w:t xml:space="preserve">] and ACRIN E1131.</w:t>
      </w:r>
    </w:p>
    <w:p w:rsidR="00000000" w:rsidDel="00000000" w:rsidP="00000000" w:rsidRDefault="00000000" w:rsidRPr="00000000" w14:paraId="000003A1">
      <w:pPr>
        <w:ind w:firstLine="720"/>
        <w:rPr/>
      </w:pPr>
      <w:r w:rsidDel="00000000" w:rsidR="00000000" w:rsidRPr="00000000">
        <w:rPr>
          <w:rtl w:val="0"/>
        </w:rPr>
        <w:t xml:space="preserve">TBL</w:t>
      </w:r>
      <w:hyperlink r:id="rId242">
        <w:r w:rsidDel="00000000" w:rsidR="00000000" w:rsidRPr="00000000">
          <w:rPr>
            <w:vertAlign w:val="superscript"/>
            <w:rtl w:val="0"/>
          </w:rPr>
          <w:t xml:space="preserve">QS</w:t>
        </w:r>
      </w:hyperlink>
      <w:r w:rsidDel="00000000" w:rsidR="00000000" w:rsidRPr="00000000">
        <w:rPr>
          <w:rFonts w:ascii="Cardo" w:cs="Cardo" w:eastAsia="Cardo" w:hAnsi="Cardo"/>
          <w:rtl w:val="0"/>
        </w:rPr>
        <w:t xml:space="preserve">: Adding carboplatin to neoadjuvant T→ AC chemotherapy for TNBC nearly doubles the pCR rate, while the PARPi veliparib doesn’t seem to provide any additional benefit.</w:t>
      </w:r>
    </w:p>
    <w:p w:rsidR="00000000" w:rsidDel="00000000" w:rsidP="00000000" w:rsidRDefault="00000000" w:rsidRPr="00000000" w14:paraId="000003A2">
      <w:pPr>
        <w:ind w:firstLine="720"/>
        <w:rPr/>
      </w:pPr>
      <w:r w:rsidDel="00000000" w:rsidR="00000000" w:rsidRPr="00000000">
        <w:rPr>
          <w:rtl w:val="0"/>
        </w:rPr>
        <w:t xml:space="preserve">Recall: Utilize Xeloda for TNBC patients who do not achieve a pCR for a 5y OS benefit of 10% [</w:t>
      </w:r>
      <w:hyperlink w:anchor="solpf6r803xc">
        <w:r w:rsidDel="00000000" w:rsidR="00000000" w:rsidRPr="00000000">
          <w:rPr>
            <w:rtl w:val="0"/>
          </w:rPr>
          <w:t xml:space="preserve">CREATE-X</w:t>
        </w:r>
      </w:hyperlink>
      <w:r w:rsidDel="00000000" w:rsidR="00000000" w:rsidRPr="00000000">
        <w:rPr>
          <w:rtl w:val="0"/>
        </w:rPr>
        <w:t xml:space="preserve">].</w:t>
      </w:r>
    </w:p>
    <w:p w:rsidR="00000000" w:rsidDel="00000000" w:rsidP="00000000" w:rsidRDefault="00000000" w:rsidRPr="00000000" w14:paraId="000003A3">
      <w:pPr>
        <w:numPr>
          <w:ilvl w:val="1"/>
          <w:numId w:val="30"/>
        </w:numPr>
        <w:ind w:left="1440" w:hanging="360"/>
      </w:pPr>
      <w:r w:rsidDel="00000000" w:rsidR="00000000" w:rsidRPr="00000000">
        <w:rPr>
          <w:rtl w:val="0"/>
        </w:rPr>
        <w:t xml:space="preserve">634 pts. Stage II-III TNBC, </w:t>
      </w:r>
      <w:r w:rsidDel="00000000" w:rsidR="00000000" w:rsidRPr="00000000">
        <w:rPr>
          <w:b w:val="1"/>
          <w:rtl w:val="0"/>
        </w:rPr>
        <w:t xml:space="preserve">Only 15% had germline BRCA mutations</w:t>
      </w:r>
      <w:r w:rsidDel="00000000" w:rsidR="00000000" w:rsidRPr="00000000">
        <w:rPr>
          <w:rtl w:val="0"/>
        </w:rPr>
        <w:t xml:space="preserve">.</w:t>
      </w:r>
    </w:p>
    <w:p w:rsidR="00000000" w:rsidDel="00000000" w:rsidP="00000000" w:rsidRDefault="00000000" w:rsidRPr="00000000" w14:paraId="000003A4">
      <w:pPr>
        <w:numPr>
          <w:ilvl w:val="1"/>
          <w:numId w:val="30"/>
        </w:numPr>
        <w:ind w:left="1440" w:hanging="360"/>
      </w:pPr>
      <w:r w:rsidDel="00000000" w:rsidR="00000000" w:rsidRPr="00000000">
        <w:rPr>
          <w:rFonts w:ascii="Cardo" w:cs="Cardo" w:eastAsia="Cardo" w:hAnsi="Cardo"/>
          <w:rtl w:val="0"/>
        </w:rPr>
        <w:t xml:space="preserve">Total pCR 31→ 58→ 53%.</w:t>
      </w:r>
    </w:p>
    <w:p w:rsidR="00000000" w:rsidDel="00000000" w:rsidP="00000000" w:rsidRDefault="00000000" w:rsidRPr="00000000" w14:paraId="000003A5">
      <w:pPr>
        <w:numPr>
          <w:ilvl w:val="1"/>
          <w:numId w:val="30"/>
        </w:numPr>
        <w:ind w:left="1440" w:hanging="360"/>
      </w:pPr>
      <w:r w:rsidDel="00000000" w:rsidR="00000000" w:rsidRPr="00000000">
        <w:rPr>
          <w:rtl w:val="0"/>
        </w:rPr>
        <w:t xml:space="preserve">No subset seemed to benefit from the addition of veliparib.</w:t>
      </w:r>
    </w:p>
    <w:p w:rsidR="00000000" w:rsidDel="00000000" w:rsidP="00000000" w:rsidRDefault="00000000" w:rsidRPr="00000000" w14:paraId="000003A6">
      <w:pPr>
        <w:numPr>
          <w:ilvl w:val="1"/>
          <w:numId w:val="30"/>
        </w:numPr>
        <w:ind w:left="1440" w:hanging="360"/>
      </w:pPr>
      <w:r w:rsidDel="00000000" w:rsidR="00000000" w:rsidRPr="00000000">
        <w:rPr>
          <w:rtl w:val="0"/>
        </w:rPr>
        <w:t xml:space="preserve">Carboplatin with more febrile neutropenia.</w:t>
      </w:r>
    </w:p>
    <w:bookmarkStart w:colFirst="0" w:colLast="0" w:name="dg87gckapl4l" w:id="49"/>
    <w:bookmarkEnd w:id="49"/>
    <w:p w:rsidR="00000000" w:rsidDel="00000000" w:rsidP="00000000" w:rsidRDefault="00000000" w:rsidRPr="00000000" w14:paraId="000003A7">
      <w:pPr>
        <w:numPr>
          <w:ilvl w:val="0"/>
          <w:numId w:val="30"/>
        </w:numPr>
      </w:pPr>
      <w:r w:rsidDel="00000000" w:rsidR="00000000" w:rsidRPr="00000000">
        <w:rPr>
          <w:b w:val="1"/>
          <w:rtl w:val="0"/>
        </w:rPr>
        <w:t xml:space="preserve">MDACC</w:t>
      </w:r>
      <w:r w:rsidDel="00000000" w:rsidR="00000000" w:rsidRPr="00000000">
        <w:rPr>
          <w:rtl w:val="0"/>
        </w:rPr>
        <w:t xml:space="preserve"> [</w:t>
      </w:r>
      <w:hyperlink r:id="rId243">
        <w:r w:rsidDel="00000000" w:rsidR="00000000" w:rsidRPr="00000000">
          <w:rPr>
            <w:rtl w:val="0"/>
          </w:rPr>
          <w:t xml:space="preserve">Litton JCO ‘19</w:t>
        </w:r>
      </w:hyperlink>
      <w:r w:rsidDel="00000000" w:rsidR="00000000" w:rsidRPr="00000000">
        <w:rPr>
          <w:rtl w:val="0"/>
        </w:rPr>
        <w:t xml:space="preserve">]: Phase II.</w:t>
      </w:r>
      <w:r w:rsidDel="00000000" w:rsidR="00000000" w:rsidRPr="00000000">
        <w:rPr>
          <w:b w:val="1"/>
          <w:rtl w:val="0"/>
        </w:rPr>
        <w:t xml:space="preserve"> Neoadjuvant talazoparib </w:t>
      </w:r>
      <w:r w:rsidDel="00000000" w:rsidR="00000000" w:rsidRPr="00000000">
        <w:rPr>
          <w:rtl w:val="0"/>
        </w:rPr>
        <w:t xml:space="preserve">(PARPi)</w:t>
      </w:r>
      <w:r w:rsidDel="00000000" w:rsidR="00000000" w:rsidRPr="00000000">
        <w:rPr>
          <w:b w:val="1"/>
          <w:rtl w:val="0"/>
        </w:rPr>
        <w:t xml:space="preserve"> alone</w:t>
      </w:r>
      <w:r w:rsidDel="00000000" w:rsidR="00000000" w:rsidRPr="00000000">
        <w:rPr>
          <w:rtl w:val="0"/>
        </w:rPr>
        <w:t xml:space="preserve">.</w:t>
        <w:br w:type="textWrapping"/>
        <w:t xml:space="preserve">In appropriately selected pts (read: BRCA-mutants), PARPi is very promising in the</w:t>
      </w:r>
      <w:r w:rsidDel="00000000" w:rsidR="00000000" w:rsidRPr="00000000">
        <w:rPr>
          <w:rtl w:val="0"/>
        </w:rPr>
        <w:t xml:space="preserve"> [</w:t>
      </w:r>
      <w:hyperlink w:anchor="dg87gckapl4l">
        <w:r w:rsidDel="00000000" w:rsidR="00000000" w:rsidRPr="00000000">
          <w:rPr>
            <w:rtl w:val="0"/>
          </w:rPr>
          <w:t xml:space="preserve">neoadjuvant</w:t>
        </w:r>
      </w:hyperlink>
      <w:r w:rsidDel="00000000" w:rsidR="00000000" w:rsidRPr="00000000">
        <w:rPr>
          <w:rtl w:val="0"/>
        </w:rPr>
        <w:t xml:space="preserve">] or [</w:t>
      </w:r>
      <w:hyperlink w:anchor="4ld7z2t6ct75">
        <w:r w:rsidDel="00000000" w:rsidR="00000000" w:rsidRPr="00000000">
          <w:rPr>
            <w:rtl w:val="0"/>
          </w:rPr>
          <w:t xml:space="preserve">metastatic</w:t>
        </w:r>
      </w:hyperlink>
      <w:r w:rsidDel="00000000" w:rsidR="00000000" w:rsidRPr="00000000">
        <w:rPr>
          <w:rtl w:val="0"/>
        </w:rPr>
        <w:t xml:space="preserve">] s</w:t>
      </w:r>
      <w:r w:rsidDel="00000000" w:rsidR="00000000" w:rsidRPr="00000000">
        <w:rPr>
          <w:rtl w:val="0"/>
        </w:rPr>
        <w:t xml:space="preserve">etting.</w:t>
      </w:r>
    </w:p>
    <w:p w:rsidR="00000000" w:rsidDel="00000000" w:rsidP="00000000" w:rsidRDefault="00000000" w:rsidRPr="00000000" w14:paraId="000003A8">
      <w:pPr>
        <w:ind w:firstLine="720"/>
        <w:rPr/>
      </w:pPr>
      <w:r w:rsidDel="00000000" w:rsidR="00000000" w:rsidRPr="00000000">
        <w:rPr>
          <w:rtl w:val="0"/>
        </w:rPr>
        <w:t xml:space="preserve">TBL</w:t>
      </w:r>
      <w:hyperlink r:id="rId244">
        <w:r w:rsidDel="00000000" w:rsidR="00000000" w:rsidRPr="00000000">
          <w:rPr>
            <w:vertAlign w:val="superscript"/>
            <w:rtl w:val="0"/>
          </w:rPr>
          <w:t xml:space="preserve">QS</w:t>
        </w:r>
      </w:hyperlink>
      <w:r w:rsidDel="00000000" w:rsidR="00000000" w:rsidRPr="00000000">
        <w:rPr>
          <w:rtl w:val="0"/>
        </w:rPr>
        <w:t xml:space="preserve">: The PARP-inhibitor talazopari</w:t>
      </w:r>
      <w:r w:rsidDel="00000000" w:rsidR="00000000" w:rsidRPr="00000000">
        <w:rPr>
          <w:rtl w:val="0"/>
        </w:rPr>
        <w:t xml:space="preserve">b confers a &gt;50% pathologic complete response rate when given as monotherapy in women with early-stage, BRCA-mutated breast cancer.</w:t>
      </w:r>
    </w:p>
    <w:p w:rsidR="00000000" w:rsidDel="00000000" w:rsidP="00000000" w:rsidRDefault="00000000" w:rsidRPr="00000000" w14:paraId="000003A9">
      <w:pPr>
        <w:ind w:firstLine="720"/>
        <w:rPr/>
      </w:pPr>
      <w:r w:rsidDel="00000000" w:rsidR="00000000" w:rsidRPr="00000000">
        <w:rPr>
          <w:rtl w:val="0"/>
        </w:rPr>
        <w:t xml:space="preserve">See [</w:t>
      </w:r>
      <w:hyperlink w:anchor="4ld7z2t6ct75">
        <w:r w:rsidDel="00000000" w:rsidR="00000000" w:rsidRPr="00000000">
          <w:rPr>
            <w:rtl w:val="0"/>
          </w:rPr>
          <w:t xml:space="preserve">EMBRACA</w:t>
        </w:r>
      </w:hyperlink>
      <w:r w:rsidDel="00000000" w:rsidR="00000000" w:rsidRPr="00000000">
        <w:rPr>
          <w:rtl w:val="0"/>
        </w:rPr>
        <w:t xml:space="preserve">] trial for metastatic BRCA-mutated cancers, which demonstrated a doubling in ORR. </w:t>
      </w:r>
    </w:p>
    <w:p w:rsidR="00000000" w:rsidDel="00000000" w:rsidP="00000000" w:rsidRDefault="00000000" w:rsidRPr="00000000" w14:paraId="000003AA">
      <w:pPr>
        <w:numPr>
          <w:ilvl w:val="1"/>
          <w:numId w:val="30"/>
        </w:numPr>
        <w:ind w:left="1440" w:hanging="360"/>
        <w:rPr/>
      </w:pPr>
      <w:r w:rsidDel="00000000" w:rsidR="00000000" w:rsidRPr="00000000">
        <w:rPr>
          <w:rtl w:val="0"/>
        </w:rPr>
        <w:t xml:space="preserve">20 patients. Stage I-III (at least 1 cm) germline </w:t>
      </w:r>
      <w:r w:rsidDel="00000000" w:rsidR="00000000" w:rsidRPr="00000000">
        <w:rPr>
          <w:b w:val="1"/>
          <w:rtl w:val="0"/>
        </w:rPr>
        <w:t xml:space="preserve">BRCA mutated </w:t>
      </w:r>
      <w:r w:rsidDel="00000000" w:rsidR="00000000" w:rsidRPr="00000000">
        <w:rPr>
          <w:rtl w:val="0"/>
        </w:rPr>
        <w:t xml:space="preserve">breast cancer, mostly TNBC. </w:t>
      </w:r>
    </w:p>
    <w:p w:rsidR="00000000" w:rsidDel="00000000" w:rsidP="00000000" w:rsidRDefault="00000000" w:rsidRPr="00000000" w14:paraId="000003AB">
      <w:pPr>
        <w:numPr>
          <w:ilvl w:val="1"/>
          <w:numId w:val="30"/>
        </w:numPr>
        <w:ind w:left="1440" w:hanging="360"/>
        <w:rPr/>
      </w:pPr>
      <w:r w:rsidDel="00000000" w:rsidR="00000000" w:rsidRPr="00000000">
        <w:rPr>
          <w:rtl w:val="0"/>
        </w:rPr>
        <w:t xml:space="preserve">pCR &gt; 50%. </w:t>
      </w:r>
    </w:p>
    <w:bookmarkStart w:colFirst="0" w:colLast="0" w:name="g3sinm82jgy" w:id="50"/>
    <w:bookmarkEnd w:id="50"/>
    <w:p w:rsidR="00000000" w:rsidDel="00000000" w:rsidP="00000000" w:rsidRDefault="00000000" w:rsidRPr="00000000" w14:paraId="000003AC">
      <w:pPr>
        <w:numPr>
          <w:ilvl w:val="0"/>
          <w:numId w:val="30"/>
        </w:numPr>
        <w:rPr/>
      </w:pPr>
      <w:r w:rsidDel="00000000" w:rsidR="00000000" w:rsidRPr="00000000">
        <w:rPr>
          <w:b w:val="1"/>
          <w:rtl w:val="0"/>
        </w:rPr>
        <w:t xml:space="preserve">KEYNOTE-522</w:t>
      </w:r>
      <w:r w:rsidDel="00000000" w:rsidR="00000000" w:rsidRPr="00000000">
        <w:rPr>
          <w:b w:val="1"/>
          <w:rtl w:val="0"/>
        </w:rPr>
        <w:t xml:space="preserve"> </w:t>
      </w:r>
      <w:r w:rsidDel="00000000" w:rsidR="00000000" w:rsidRPr="00000000">
        <w:rPr>
          <w:rtl w:val="0"/>
        </w:rPr>
        <w:t xml:space="preserve">[</w:t>
      </w:r>
      <w:hyperlink r:id="rId245">
        <w:r w:rsidDel="00000000" w:rsidR="00000000" w:rsidRPr="00000000">
          <w:rPr>
            <w:rtl w:val="0"/>
          </w:rPr>
          <w:t xml:space="preserve">Schmid NEJM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CarboT ± Pembro→ AC or EC→ surgery → ± Pembro</w:t>
      </w:r>
      <w:r w:rsidDel="00000000" w:rsidR="00000000" w:rsidRPr="00000000">
        <w:rPr>
          <w:rtl w:val="0"/>
        </w:rPr>
        <w:t xml:space="preserve">.</w:t>
        <w:br w:type="textWrapping"/>
        <w:t xml:space="preserve">pCR is increased when adding Pembro to TC/AC chemotherapy. Node positive TNBC appears to benefit the most.</w:t>
      </w:r>
    </w:p>
    <w:p w:rsidR="00000000" w:rsidDel="00000000" w:rsidP="00000000" w:rsidRDefault="00000000" w:rsidRPr="00000000" w14:paraId="000003AD">
      <w:pPr>
        <w:ind w:firstLine="720"/>
        <w:rPr/>
      </w:pPr>
      <w:r w:rsidDel="00000000" w:rsidR="00000000" w:rsidRPr="00000000">
        <w:rPr>
          <w:rtl w:val="0"/>
        </w:rPr>
        <w:t xml:space="preserve">TBL</w:t>
      </w:r>
      <w:hyperlink r:id="rId246">
        <w:r w:rsidDel="00000000" w:rsidR="00000000" w:rsidRPr="00000000">
          <w:rPr>
            <w:vertAlign w:val="superscript"/>
            <w:rtl w:val="0"/>
          </w:rPr>
          <w:t xml:space="preserve">QS</w:t>
        </w:r>
      </w:hyperlink>
      <w:r w:rsidDel="00000000" w:rsidR="00000000" w:rsidRPr="00000000">
        <w:rPr>
          <w:rtl w:val="0"/>
        </w:rPr>
        <w:t xml:space="preserve">: Adding pembro to neoadjuvant chemo for TNBC dramatically improves pCR rate.</w:t>
      </w:r>
    </w:p>
    <w:p w:rsidR="00000000" w:rsidDel="00000000" w:rsidP="00000000" w:rsidRDefault="00000000" w:rsidRPr="00000000" w14:paraId="000003AE">
      <w:pPr>
        <w:numPr>
          <w:ilvl w:val="1"/>
          <w:numId w:val="30"/>
        </w:numPr>
        <w:ind w:left="1440" w:hanging="360"/>
        <w:rPr>
          <w:u w:val="none"/>
        </w:rPr>
      </w:pPr>
      <w:r w:rsidDel="00000000" w:rsidR="00000000" w:rsidRPr="00000000">
        <w:rPr>
          <w:rtl w:val="0"/>
        </w:rPr>
        <w:t xml:space="preserve">602 pts. Stage II-III TNBC. &gt; 80% were PD-L1 positive. </w:t>
      </w:r>
      <w:r w:rsidDel="00000000" w:rsidR="00000000" w:rsidRPr="00000000">
        <w:rPr>
          <w:rtl w:val="0"/>
        </w:rPr>
        <w:t xml:space="preserve">MFU 1.5y.</w:t>
      </w:r>
    </w:p>
    <w:p w:rsidR="00000000" w:rsidDel="00000000" w:rsidP="00000000" w:rsidRDefault="00000000" w:rsidRPr="00000000" w14:paraId="000003AF">
      <w:pPr>
        <w:numPr>
          <w:ilvl w:val="2"/>
          <w:numId w:val="30"/>
        </w:numPr>
        <w:ind w:left="2160" w:hanging="360"/>
        <w:rPr>
          <w:u w:val="none"/>
        </w:rPr>
      </w:pPr>
      <w:r w:rsidDel="00000000" w:rsidR="00000000" w:rsidRPr="00000000">
        <w:rPr>
          <w:rtl w:val="0"/>
        </w:rPr>
        <w:t xml:space="preserve">Pembro was given for up to 9 cycles after surgery. </w:t>
      </w:r>
    </w:p>
    <w:p w:rsidR="00000000" w:rsidDel="00000000" w:rsidP="00000000" w:rsidRDefault="00000000" w:rsidRPr="00000000" w14:paraId="000003B0">
      <w:pPr>
        <w:numPr>
          <w:ilvl w:val="2"/>
          <w:numId w:val="30"/>
        </w:numPr>
        <w:ind w:left="2160" w:hanging="360"/>
        <w:rPr>
          <w:u w:val="none"/>
        </w:rPr>
      </w:pPr>
      <w:r w:rsidDel="00000000" w:rsidR="00000000" w:rsidRPr="00000000">
        <w:rPr>
          <w:rtl w:val="0"/>
        </w:rPr>
        <w:t xml:space="preserve">Capecitabine was not allowed.</w:t>
      </w:r>
    </w:p>
    <w:p w:rsidR="00000000" w:rsidDel="00000000" w:rsidP="00000000" w:rsidRDefault="00000000" w:rsidRPr="00000000" w14:paraId="000003B1">
      <w:pPr>
        <w:numPr>
          <w:ilvl w:val="1"/>
          <w:numId w:val="30"/>
        </w:numPr>
        <w:ind w:left="1440" w:hanging="360"/>
        <w:rPr>
          <w:u w:val="none"/>
        </w:rPr>
      </w:pPr>
      <w:r w:rsidDel="00000000" w:rsidR="00000000" w:rsidRPr="00000000">
        <w:rPr>
          <w:rFonts w:ascii="Cardo" w:cs="Cardo" w:eastAsia="Cardo" w:hAnsi="Cardo"/>
          <w:rtl w:val="0"/>
        </w:rPr>
        <w:t xml:space="preserve">pCR 51→ 65%. </w:t>
      </w:r>
    </w:p>
    <w:p w:rsidR="00000000" w:rsidDel="00000000" w:rsidP="00000000" w:rsidRDefault="00000000" w:rsidRPr="00000000" w14:paraId="000003B2">
      <w:pPr>
        <w:numPr>
          <w:ilvl w:val="1"/>
          <w:numId w:val="30"/>
        </w:numPr>
        <w:ind w:left="1440" w:hanging="360"/>
        <w:rPr>
          <w:u w:val="none"/>
        </w:rPr>
      </w:pPr>
      <w:r w:rsidDel="00000000" w:rsidR="00000000" w:rsidRPr="00000000">
        <w:rPr>
          <w:rFonts w:ascii="Cardo" w:cs="Cardo" w:eastAsia="Cardo" w:hAnsi="Cardo"/>
          <w:rtl w:val="0"/>
        </w:rPr>
        <w:t xml:space="preserve">1.5y EFS ~85→ 91%. </w:t>
      </w:r>
    </w:p>
    <w:p w:rsidR="00000000" w:rsidDel="00000000" w:rsidP="00000000" w:rsidRDefault="00000000" w:rsidRPr="00000000" w14:paraId="000003B3">
      <w:pPr>
        <w:numPr>
          <w:ilvl w:val="1"/>
          <w:numId w:val="30"/>
        </w:numPr>
        <w:ind w:left="1440" w:hanging="360"/>
        <w:rPr>
          <w:u w:val="none"/>
        </w:rPr>
      </w:pPr>
      <w:r w:rsidDel="00000000" w:rsidR="00000000" w:rsidRPr="00000000">
        <w:rPr>
          <w:rFonts w:ascii="Cardo" w:cs="Cardo" w:eastAsia="Cardo" w:hAnsi="Cardo"/>
          <w:rtl w:val="0"/>
        </w:rPr>
        <w:t xml:space="preserve">G3+ 73→ 78%. </w:t>
      </w:r>
    </w:p>
    <w:bookmarkStart w:colFirst="0" w:colLast="0" w:name="qj0vie23ckrg" w:id="51"/>
    <w:bookmarkEnd w:id="51"/>
    <w:p w:rsidR="00000000" w:rsidDel="00000000" w:rsidP="00000000" w:rsidRDefault="00000000" w:rsidRPr="00000000" w14:paraId="000003B4">
      <w:pPr>
        <w:numPr>
          <w:ilvl w:val="0"/>
          <w:numId w:val="30"/>
        </w:numPr>
        <w:rPr/>
      </w:pPr>
      <w:r w:rsidDel="00000000" w:rsidR="00000000" w:rsidRPr="00000000">
        <w:rPr>
          <w:b w:val="1"/>
          <w:rtl w:val="0"/>
        </w:rPr>
        <w:t xml:space="preserve">NRG-BR003</w:t>
      </w:r>
      <w:r w:rsidDel="00000000" w:rsidR="00000000" w:rsidRPr="00000000">
        <w:rPr>
          <w:rtl w:val="0"/>
        </w:rPr>
        <w:t xml:space="preserve"> [</w:t>
      </w:r>
      <w:hyperlink r:id="rId247">
        <w:r w:rsidDel="00000000" w:rsidR="00000000" w:rsidRPr="00000000">
          <w:rPr>
            <w:rtl w:val="0"/>
          </w:rPr>
          <w:t xml:space="preserve">NCT02488967</w:t>
        </w:r>
      </w:hyperlink>
      <w:r w:rsidDel="00000000" w:rsidR="00000000" w:rsidRPr="00000000">
        <w:rPr>
          <w:rtl w:val="0"/>
        </w:rPr>
        <w:t xml:space="preserve">]: </w:t>
      </w:r>
      <w:r w:rsidDel="00000000" w:rsidR="00000000" w:rsidRPr="00000000">
        <w:rPr>
          <w:rFonts w:ascii="Cardo" w:cs="Cardo" w:eastAsia="Cardo" w:hAnsi="Cardo"/>
          <w:b w:val="1"/>
          <w:rtl w:val="0"/>
        </w:rPr>
        <w:t xml:space="preserve">Adjuvant ddAC→ T ± Carboplatin</w:t>
      </w:r>
      <w:r w:rsidDel="00000000" w:rsidR="00000000" w:rsidRPr="00000000">
        <w:rPr>
          <w:rtl w:val="0"/>
        </w:rPr>
        <w:t xml:space="preserve">.</w:t>
      </w:r>
    </w:p>
    <w:p w:rsidR="00000000" w:rsidDel="00000000" w:rsidP="00000000" w:rsidRDefault="00000000" w:rsidRPr="00000000" w14:paraId="000003B5">
      <w:pPr>
        <w:ind w:firstLine="720"/>
        <w:rPr/>
      </w:pPr>
      <w:r w:rsidDel="00000000" w:rsidR="00000000" w:rsidRPr="00000000">
        <w:rPr>
          <w:rtl w:val="0"/>
        </w:rPr>
        <w:t xml:space="preserve">See NCTN Trial Portfolios by Disease Site: [</w:t>
      </w:r>
      <w:hyperlink r:id="rId248">
        <w:r w:rsidDel="00000000" w:rsidR="00000000" w:rsidRPr="00000000">
          <w:rPr>
            <w:rtl w:val="0"/>
          </w:rPr>
          <w:t xml:space="preserve">Breast</w:t>
        </w:r>
      </w:hyperlink>
      <w:r w:rsidDel="00000000" w:rsidR="00000000" w:rsidRPr="00000000">
        <w:rPr>
          <w:rtl w:val="0"/>
        </w:rPr>
        <w:t xml:space="preserve">] and [</w:t>
      </w:r>
      <w:hyperlink w:anchor="_vw08ws6bnc73">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3B6">
      <w:pPr>
        <w:numPr>
          <w:ilvl w:val="1"/>
          <w:numId w:val="30"/>
        </w:numPr>
        <w:ind w:left="1440" w:hanging="360"/>
      </w:pPr>
      <w:r w:rsidDel="00000000" w:rsidR="00000000" w:rsidRPr="00000000">
        <w:rPr>
          <w:rtl w:val="0"/>
        </w:rPr>
        <w:t xml:space="preserve">Node positive or high-risk node negative TNBC.</w:t>
      </w:r>
    </w:p>
    <w:p w:rsidR="00000000" w:rsidDel="00000000" w:rsidP="00000000" w:rsidRDefault="00000000" w:rsidRPr="00000000" w14:paraId="000003B7">
      <w:pPr>
        <w:numPr>
          <w:ilvl w:val="0"/>
          <w:numId w:val="30"/>
        </w:numPr>
        <w:rPr/>
      </w:pPr>
      <w:r w:rsidDel="00000000" w:rsidR="00000000" w:rsidRPr="00000000">
        <w:rPr>
          <w:rtl w:val="0"/>
        </w:rPr>
        <w:t xml:space="preserve">Metastatic TNBC: PARPi has a doubling of ORR in the metastatic setting if BRCA mutant TNBC [</w:t>
      </w:r>
      <w:hyperlink w:anchor="yllgbseuou14">
        <w:r w:rsidDel="00000000" w:rsidR="00000000" w:rsidRPr="00000000">
          <w:rPr>
            <w:rtl w:val="0"/>
          </w:rPr>
          <w:t xml:space="preserve">OlympiAD</w:t>
        </w:r>
      </w:hyperlink>
      <w:r w:rsidDel="00000000" w:rsidR="00000000" w:rsidRPr="00000000">
        <w:rPr>
          <w:rtl w:val="0"/>
        </w:rPr>
        <w:t xml:space="preserve">].</w:t>
      </w:r>
    </w:p>
    <w:p w:rsidR="00000000" w:rsidDel="00000000" w:rsidP="00000000" w:rsidRDefault="00000000" w:rsidRPr="00000000" w14:paraId="000003B8">
      <w:pPr>
        <w:numPr>
          <w:ilvl w:val="0"/>
          <w:numId w:val="30"/>
        </w:numPr>
        <w:rPr>
          <w:u w:val="none"/>
        </w:rPr>
      </w:pPr>
      <w:r w:rsidDel="00000000" w:rsidR="00000000" w:rsidRPr="00000000">
        <w:rPr>
          <w:rtl w:val="0"/>
        </w:rPr>
        <w:t xml:space="preserve">Metastatic TNBC: Atezolizumab added to nab-paclitaxel appears to have an OS benefit if PD-L1 is positive [</w:t>
      </w:r>
      <w:hyperlink w:anchor="2xdl3ftqlm1e">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03B9">
      <w:pPr>
        <w:numPr>
          <w:ilvl w:val="0"/>
          <w:numId w:val="30"/>
        </w:numPr>
        <w:rPr>
          <w:u w:val="none"/>
        </w:rPr>
      </w:pPr>
      <w:r w:rsidDel="00000000" w:rsidR="00000000" w:rsidRPr="00000000">
        <w:rPr>
          <w:rtl w:val="0"/>
        </w:rPr>
        <w:t xml:space="preserve">Metastatic TNBC: AKT (PI3K) inhibitors added to paclitaxel have a PFS benefit especially if with AKT or PI3K activating mutations and/or PTEN deletions [</w:t>
      </w:r>
      <w:hyperlink w:anchor="dk2l4nygpqwp">
        <w:r w:rsidDel="00000000" w:rsidR="00000000" w:rsidRPr="00000000">
          <w:rPr>
            <w:rtl w:val="0"/>
          </w:rPr>
          <w:t xml:space="preserve">PAKT trial</w:t>
        </w:r>
      </w:hyperlink>
      <w:r w:rsidDel="00000000" w:rsidR="00000000" w:rsidRPr="00000000">
        <w:rPr>
          <w:rtl w:val="0"/>
        </w:rPr>
        <w:t xml:space="preserve">]. </w:t>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r>
    </w:p>
    <w:tbl>
      <w:tblPr>
        <w:tblStyle w:val="Table1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Diagnosis of Inflammatory Breast Cancer</w:t>
            </w:r>
          </w:p>
          <w:p w:rsidR="00000000" w:rsidDel="00000000" w:rsidP="00000000" w:rsidRDefault="00000000" w:rsidRPr="00000000" w14:paraId="000003BD">
            <w:pPr>
              <w:numPr>
                <w:ilvl w:val="0"/>
                <w:numId w:val="139"/>
              </w:numPr>
              <w:rPr>
                <w:u w:val="none"/>
              </w:rPr>
            </w:pPr>
            <w:r w:rsidDel="00000000" w:rsidR="00000000" w:rsidRPr="00000000">
              <w:rPr>
                <w:rtl w:val="0"/>
              </w:rPr>
              <w:t xml:space="preserve">The diagnosis of inflammatory breast cancer (T4d) is a c</w:t>
            </w:r>
            <w:r w:rsidDel="00000000" w:rsidR="00000000" w:rsidRPr="00000000">
              <w:rPr>
                <w:rtl w:val="0"/>
              </w:rPr>
              <w:t xml:space="preserve">linical diagnosis requiring erythema/peau d'orange changes occupying at least 1/3 of breast which has developed over a period of less than six months. Differential diagnosis includes mastitis and locally advanced breast cancer (LABC - e.g., T4b if edema is present).</w:t>
            </w:r>
            <w:r w:rsidDel="00000000" w:rsidR="00000000" w:rsidRPr="00000000">
              <w:rPr>
                <w:rtl w:val="0"/>
              </w:rPr>
            </w:r>
          </w:p>
        </w:tc>
      </w:tr>
    </w:tbl>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pStyle w:val="Heading2"/>
        <w:rPr/>
      </w:pPr>
      <w:bookmarkStart w:colFirst="0" w:colLast="0" w:name="_omzse5sy3eew" w:id="52"/>
      <w:bookmarkEnd w:id="52"/>
      <w:hyperlink w:anchor="_nar4pgyblftb">
        <w:r w:rsidDel="00000000" w:rsidR="00000000" w:rsidRPr="00000000">
          <w:rPr>
            <w:rtl w:val="0"/>
          </w:rPr>
          <w:t xml:space="preserve">Inflammatory breast cancer</w:t>
        </w:r>
      </w:hyperlink>
      <w:r w:rsidDel="00000000" w:rsidR="00000000" w:rsidRPr="00000000">
        <w:rPr>
          <w:rtl w:val="0"/>
        </w:rPr>
      </w:r>
    </w:p>
    <w:p w:rsidR="00000000" w:rsidDel="00000000" w:rsidP="00000000" w:rsidRDefault="00000000" w:rsidRPr="00000000" w14:paraId="000003C0">
      <w:pPr>
        <w:ind w:left="0" w:firstLine="0"/>
        <w:rPr/>
      </w:pPr>
      <w:r w:rsidDel="00000000" w:rsidR="00000000" w:rsidRPr="00000000">
        <w:rPr>
          <w:rtl w:val="0"/>
        </w:rPr>
        <w:t xml:space="preserve">See the Diagnosis of Inflammatory Breast Cancer Summary Box above.</w:t>
      </w:r>
      <w:r w:rsidDel="00000000" w:rsidR="00000000" w:rsidRPr="00000000">
        <w:rPr>
          <w:rtl w:val="0"/>
        </w:rPr>
      </w:r>
    </w:p>
    <w:p w:rsidR="00000000" w:rsidDel="00000000" w:rsidP="00000000" w:rsidRDefault="00000000" w:rsidRPr="00000000" w14:paraId="000003C1">
      <w:pPr>
        <w:numPr>
          <w:ilvl w:val="0"/>
          <w:numId w:val="99"/>
        </w:numPr>
      </w:pPr>
      <w:r w:rsidDel="00000000" w:rsidR="00000000" w:rsidRPr="00000000">
        <w:rPr>
          <w:rtl w:val="0"/>
        </w:rPr>
        <w:t xml:space="preserve">1-4% of breast cancer cases in the US. No RCTs available.</w:t>
      </w:r>
    </w:p>
    <w:p w:rsidR="00000000" w:rsidDel="00000000" w:rsidP="00000000" w:rsidRDefault="00000000" w:rsidRPr="00000000" w14:paraId="000003C2">
      <w:pPr>
        <w:numPr>
          <w:ilvl w:val="0"/>
          <w:numId w:val="99"/>
        </w:numPr>
      </w:pPr>
      <w:r w:rsidDel="00000000" w:rsidR="00000000" w:rsidRPr="00000000">
        <w:rPr>
          <w:rtl w:val="0"/>
        </w:rPr>
        <w:t xml:space="preserve">70% present with regional disease, 30% with DM.</w:t>
      </w:r>
    </w:p>
    <w:p w:rsidR="00000000" w:rsidDel="00000000" w:rsidP="00000000" w:rsidRDefault="00000000" w:rsidRPr="00000000" w14:paraId="000003C3">
      <w:pPr>
        <w:numPr>
          <w:ilvl w:val="1"/>
          <w:numId w:val="99"/>
        </w:numPr>
        <w:ind w:left="1440" w:hanging="360"/>
      </w:pPr>
      <w:r w:rsidDel="00000000" w:rsidR="00000000" w:rsidRPr="00000000">
        <w:rPr>
          <w:rtl w:val="0"/>
        </w:rPr>
        <w:t xml:space="preserve">Around 1/5 will have contralateral ALN disease as the only site of M1 disease around half the time. </w:t>
      </w:r>
    </w:p>
    <w:p w:rsidR="00000000" w:rsidDel="00000000" w:rsidP="00000000" w:rsidRDefault="00000000" w:rsidRPr="00000000" w14:paraId="000003C4">
      <w:pPr>
        <w:numPr>
          <w:ilvl w:val="0"/>
          <w:numId w:val="99"/>
        </w:numPr>
      </w:pPr>
      <w:r w:rsidDel="00000000" w:rsidR="00000000" w:rsidRPr="00000000">
        <w:rPr>
          <w:b w:val="1"/>
          <w:rtl w:val="0"/>
        </w:rPr>
        <w:t xml:space="preserve">Usually ER-, HER2+</w:t>
      </w:r>
      <w:r w:rsidDel="00000000" w:rsidR="00000000" w:rsidRPr="00000000">
        <w:rPr>
          <w:rtl w:val="0"/>
        </w:rPr>
      </w:r>
    </w:p>
    <w:p w:rsidR="00000000" w:rsidDel="00000000" w:rsidP="00000000" w:rsidRDefault="00000000" w:rsidRPr="00000000" w14:paraId="000003C5">
      <w:pPr>
        <w:numPr>
          <w:ilvl w:val="0"/>
          <w:numId w:val="99"/>
        </w:numPr>
      </w:pPr>
      <w:r w:rsidDel="00000000" w:rsidR="00000000" w:rsidRPr="00000000">
        <w:rPr>
          <w:rtl w:val="0"/>
        </w:rPr>
        <w:t xml:space="preserve">Inflammatory vs. LABC: Neglected primary tumors cause secondary lymphatic congestion, erythema, edema, warmth, and asymmetric enlargement. Bulky axillary LAD impedes normal lymphatic flow from the breast.</w:t>
      </w:r>
    </w:p>
    <w:p w:rsidR="00000000" w:rsidDel="00000000" w:rsidP="00000000" w:rsidRDefault="00000000" w:rsidRPr="00000000" w14:paraId="000003C6">
      <w:pPr>
        <w:numPr>
          <w:ilvl w:val="1"/>
          <w:numId w:val="99"/>
        </w:numPr>
        <w:ind w:left="1440" w:hanging="360"/>
      </w:pPr>
      <w:r w:rsidDel="00000000" w:rsidR="00000000" w:rsidRPr="00000000">
        <w:rPr>
          <w:rtl w:val="0"/>
        </w:rPr>
        <w:t xml:space="preserve">Inflammatory breast cancer has rapid onset &lt; 6 months.</w:t>
      </w:r>
    </w:p>
    <w:p w:rsidR="00000000" w:rsidDel="00000000" w:rsidP="00000000" w:rsidRDefault="00000000" w:rsidRPr="00000000" w14:paraId="000003C7">
      <w:pPr>
        <w:numPr>
          <w:ilvl w:val="1"/>
          <w:numId w:val="99"/>
        </w:numPr>
        <w:ind w:left="1440" w:hanging="360"/>
      </w:pPr>
      <w:r w:rsidDel="00000000" w:rsidR="00000000" w:rsidRPr="00000000">
        <w:rPr>
          <w:rtl w:val="0"/>
        </w:rPr>
        <w:t xml:space="preserve">LABC: &gt;6 mo interval between first sx and presentation for medical tx, no ulceration or skin nodules.</w:t>
      </w:r>
    </w:p>
    <w:p w:rsidR="00000000" w:rsidDel="00000000" w:rsidP="00000000" w:rsidRDefault="00000000" w:rsidRPr="00000000" w14:paraId="000003C8">
      <w:pPr>
        <w:numPr>
          <w:ilvl w:val="0"/>
          <w:numId w:val="99"/>
        </w:numPr>
      </w:pPr>
      <w:r w:rsidDel="00000000" w:rsidR="00000000" w:rsidRPr="00000000">
        <w:rPr>
          <w:rtl w:val="0"/>
        </w:rPr>
        <w:t xml:space="preserve">Dermal lymphatic invasion (e.g. presence of tumor emboli in dermis) is typical, but full thickness skin biopsy is not required as it is not sufficient in and of itself for diagnosis of inflammatory breast cancer (inflammatory breast cancer is a clinical diagnosis). If skin punch negative, do incisional bx. Add photograph to document.</w:t>
      </w:r>
    </w:p>
    <w:p w:rsidR="00000000" w:rsidDel="00000000" w:rsidP="00000000" w:rsidRDefault="00000000" w:rsidRPr="00000000" w14:paraId="000003C9">
      <w:pPr>
        <w:numPr>
          <w:ilvl w:val="0"/>
          <w:numId w:val="99"/>
        </w:numPr>
      </w:pPr>
      <w:r w:rsidDel="00000000" w:rsidR="00000000" w:rsidRPr="00000000">
        <w:rPr>
          <w:rFonts w:ascii="Cardo" w:cs="Cardo" w:eastAsia="Cardo" w:hAnsi="Cardo"/>
          <w:rtl w:val="0"/>
        </w:rPr>
        <w:t xml:space="preserve">Treatment paradigm: NAC→ MRM→ PMRT (CW, RNI).</w:t>
      </w:r>
    </w:p>
    <w:p w:rsidR="00000000" w:rsidDel="00000000" w:rsidP="00000000" w:rsidRDefault="00000000" w:rsidRPr="00000000" w14:paraId="000003CA">
      <w:pPr>
        <w:numPr>
          <w:ilvl w:val="1"/>
          <w:numId w:val="99"/>
        </w:numPr>
        <w:ind w:left="1440" w:hanging="360"/>
      </w:pPr>
      <w:r w:rsidDel="00000000" w:rsidR="00000000" w:rsidRPr="00000000">
        <w:rPr>
          <w:rtl w:val="0"/>
        </w:rPr>
        <w:t xml:space="preserve">Upfront surgery CI due to skin involvement: high LF, wound issues.</w:t>
      </w:r>
    </w:p>
    <w:p w:rsidR="00000000" w:rsidDel="00000000" w:rsidP="00000000" w:rsidRDefault="00000000" w:rsidRPr="00000000" w14:paraId="000003CB">
      <w:pPr>
        <w:numPr>
          <w:ilvl w:val="1"/>
          <w:numId w:val="99"/>
        </w:numPr>
        <w:ind w:left="1440" w:hanging="360"/>
      </w:pPr>
      <w:r w:rsidDel="00000000" w:rsidR="00000000" w:rsidRPr="00000000">
        <w:rPr>
          <w:rtl w:val="0"/>
        </w:rPr>
        <w:t xml:space="preserve">80% respond to chemo.</w:t>
      </w:r>
    </w:p>
    <w:p w:rsidR="00000000" w:rsidDel="00000000" w:rsidP="00000000" w:rsidRDefault="00000000" w:rsidRPr="00000000" w14:paraId="000003CC">
      <w:pPr>
        <w:numPr>
          <w:ilvl w:val="1"/>
          <w:numId w:val="99"/>
        </w:numPr>
        <w:ind w:left="1440" w:hanging="360"/>
      </w:pPr>
      <w:r w:rsidDel="00000000" w:rsidR="00000000" w:rsidRPr="00000000">
        <w:rPr>
          <w:rtl w:val="0"/>
        </w:rPr>
        <w:t xml:space="preserve">If there is no response to chemo, consider switching chemo (carboplatin, vinorelbine, capecitabine), or pre-op RT (50 Gy) followed by boost to 60 Gy+.</w:t>
      </w:r>
    </w:p>
    <w:p w:rsidR="00000000" w:rsidDel="00000000" w:rsidP="00000000" w:rsidRDefault="00000000" w:rsidRPr="00000000" w14:paraId="000003CD">
      <w:pPr>
        <w:numPr>
          <w:ilvl w:val="2"/>
          <w:numId w:val="99"/>
        </w:numPr>
        <w:ind w:left="2160" w:hanging="360"/>
      </w:pPr>
      <w:r w:rsidDel="00000000" w:rsidR="00000000" w:rsidRPr="00000000">
        <w:rPr>
          <w:rtl w:val="0"/>
        </w:rPr>
        <w:t xml:space="preserve">NEVER do BCS for IBC.</w:t>
      </w:r>
    </w:p>
    <w:p w:rsidR="00000000" w:rsidDel="00000000" w:rsidP="00000000" w:rsidRDefault="00000000" w:rsidRPr="00000000" w14:paraId="000003CE">
      <w:pPr>
        <w:numPr>
          <w:ilvl w:val="1"/>
          <w:numId w:val="99"/>
        </w:numPr>
        <w:ind w:left="1440" w:hanging="360"/>
      </w:pPr>
      <w:r w:rsidDel="00000000" w:rsidR="00000000" w:rsidRPr="00000000">
        <w:rPr>
          <w:rtl w:val="0"/>
        </w:rPr>
        <w:t xml:space="preserve">SLNB is not a reliable method of assessing ALNs in women with IBC.</w:t>
      </w:r>
    </w:p>
    <w:bookmarkStart w:colFirst="0" w:colLast="0" w:name="kix.dvkzpr2h290y" w:id="53"/>
    <w:bookmarkEnd w:id="53"/>
    <w:p w:rsidR="00000000" w:rsidDel="00000000" w:rsidP="00000000" w:rsidRDefault="00000000" w:rsidRPr="00000000" w14:paraId="000003CF">
      <w:pPr>
        <w:widowControl w:val="0"/>
        <w:ind w:left="0" w:firstLine="0"/>
        <w:rPr/>
      </w:pPr>
      <w:r w:rsidDel="00000000" w:rsidR="00000000" w:rsidRPr="00000000">
        <w:rPr>
          <w:b w:val="1"/>
          <w:rtl w:val="0"/>
        </w:rPr>
        <w:t xml:space="preserve">MDACC </w:t>
      </w:r>
      <w:r w:rsidDel="00000000" w:rsidR="00000000" w:rsidRPr="00000000">
        <w:rPr>
          <w:rtl w:val="0"/>
        </w:rPr>
        <w:t xml:space="preserve">[</w:t>
      </w:r>
      <w:hyperlink r:id="rId249">
        <w:r w:rsidDel="00000000" w:rsidR="00000000" w:rsidRPr="00000000">
          <w:rPr>
            <w:rtl w:val="0"/>
          </w:rPr>
          <w:t xml:space="preserve">Liao IJROBP '00</w:t>
        </w:r>
      </w:hyperlink>
      <w:r w:rsidDel="00000000" w:rsidR="00000000" w:rsidRPr="00000000">
        <w:rPr>
          <w:rtl w:val="0"/>
        </w:rPr>
        <w:t xml:space="preserve">, </w:t>
      </w:r>
      <w:hyperlink r:id="rId250">
        <w:r w:rsidDel="00000000" w:rsidR="00000000" w:rsidRPr="00000000">
          <w:rPr>
            <w:rtl w:val="0"/>
          </w:rPr>
          <w:t xml:space="preserve">Bristol '08</w:t>
        </w:r>
      </w:hyperlink>
      <w:r w:rsidDel="00000000" w:rsidR="00000000" w:rsidRPr="00000000">
        <w:rPr>
          <w:rtl w:val="0"/>
        </w:rPr>
        <w:t xml:space="preserve">, </w:t>
      </w:r>
      <w:hyperlink r:id="rId251">
        <w:r w:rsidDel="00000000" w:rsidR="00000000" w:rsidRPr="00000000">
          <w:rPr>
            <w:rtl w:val="0"/>
          </w:rPr>
          <w:t xml:space="preserve">Stecklein PRO '19</w:t>
        </w:r>
      </w:hyperlink>
      <w:r w:rsidDel="00000000" w:rsidR="00000000" w:rsidRPr="00000000">
        <w:rPr>
          <w:rtl w:val="0"/>
        </w:rPr>
        <w:t xml:space="preserve">]: Retro. </w:t>
      </w:r>
      <w:r w:rsidDel="00000000" w:rsidR="00000000" w:rsidRPr="00000000">
        <w:rPr>
          <w:b w:val="1"/>
          <w:rtl w:val="0"/>
        </w:rPr>
        <w:t xml:space="preserve">Qday to 60 Gy vs. BID to </w:t>
      </w:r>
      <w:r w:rsidDel="00000000" w:rsidR="00000000" w:rsidRPr="00000000">
        <w:rPr>
          <w:rtl w:val="0"/>
        </w:rPr>
        <w:t xml:space="preserve">60-</w:t>
      </w:r>
      <w:r w:rsidDel="00000000" w:rsidR="00000000" w:rsidRPr="00000000">
        <w:rPr>
          <w:b w:val="1"/>
          <w:rtl w:val="0"/>
        </w:rPr>
        <w:t xml:space="preserve">66 Gy for risk factors</w:t>
      </w:r>
      <w:r w:rsidDel="00000000" w:rsidR="00000000" w:rsidRPr="00000000">
        <w:rPr>
          <w:rtl w:val="0"/>
        </w:rPr>
        <w:t xml:space="preserve">.</w:t>
        <w:br w:type="textWrapping"/>
        <w:t xml:space="preserve">Risk factors: Less than PR to NAC, close SM (&lt; 2 mm), and &lt; 45y. Caveat: Late G3+ for 66 Gy BID may be &gt; 20%.</w:t>
      </w:r>
    </w:p>
    <w:p w:rsidR="00000000" w:rsidDel="00000000" w:rsidP="00000000" w:rsidRDefault="00000000" w:rsidRPr="00000000" w14:paraId="000003D0">
      <w:pPr>
        <w:widowControl w:val="0"/>
        <w:ind w:left="0" w:firstLine="0"/>
        <w:rPr/>
      </w:pPr>
      <w:r w:rsidDel="00000000" w:rsidR="00000000" w:rsidRPr="00000000">
        <w:rPr>
          <w:rtl w:val="0"/>
        </w:rPr>
        <w:t xml:space="preserve">Partial response is defined as &lt; 50% reduction in the clinical skin changes and bidirectional tumor measurements using clinical and radiographic means.</w:t>
      </w:r>
    </w:p>
    <w:p w:rsidR="00000000" w:rsidDel="00000000" w:rsidP="00000000" w:rsidRDefault="00000000" w:rsidRPr="00000000" w14:paraId="000003D1">
      <w:pPr>
        <w:widowControl w:val="0"/>
        <w:numPr>
          <w:ilvl w:val="0"/>
          <w:numId w:val="99"/>
        </w:numPr>
      </w:pPr>
      <w:r w:rsidDel="00000000" w:rsidR="00000000" w:rsidRPr="00000000">
        <w:rPr>
          <w:b w:val="1"/>
          <w:rtl w:val="0"/>
        </w:rPr>
        <w:t xml:space="preserve">1977-1993</w:t>
      </w:r>
      <w:r w:rsidDel="00000000" w:rsidR="00000000" w:rsidRPr="00000000">
        <w:rPr>
          <w:b w:val="1"/>
          <w:rtl w:val="0"/>
        </w:rPr>
        <w:t xml:space="preserve"> </w:t>
      </w:r>
      <w:r w:rsidDel="00000000" w:rsidR="00000000" w:rsidRPr="00000000">
        <w:rPr>
          <w:rtl w:val="0"/>
        </w:rPr>
        <w:t xml:space="preserve">(References above):</w:t>
      </w:r>
      <w:r w:rsidDel="00000000" w:rsidR="00000000" w:rsidRPr="00000000">
        <w:rPr>
          <w:rtl w:val="0"/>
        </w:rPr>
        <w:t xml:space="preserve"> 115 pts with nonmetastatic IBC. MFU nearly 6y.</w:t>
        <w:br w:type="textWrapping"/>
        <w:t xml:space="preserve">After 1977, max CW dose 60 Gy. 45-50 Gy PMRT/RNI with boost up to 60 Gy in BID or conventional. </w:t>
      </w:r>
    </w:p>
    <w:p w:rsidR="00000000" w:rsidDel="00000000" w:rsidP="00000000" w:rsidRDefault="00000000" w:rsidRPr="00000000" w14:paraId="000003D2">
      <w:pPr>
        <w:widowControl w:val="0"/>
        <w:ind w:firstLine="720"/>
        <w:rPr/>
      </w:pPr>
      <w:r w:rsidDel="00000000" w:rsidR="00000000" w:rsidRPr="00000000">
        <w:rPr>
          <w:rtl w:val="0"/>
        </w:rPr>
        <w:t xml:space="preserve">After 1981, most got 45/1.5 BID with 15/1.5 BID boost (60 Gy total).</w:t>
      </w:r>
    </w:p>
    <w:p w:rsidR="00000000" w:rsidDel="00000000" w:rsidP="00000000" w:rsidRDefault="00000000" w:rsidRPr="00000000" w14:paraId="000003D3">
      <w:pPr>
        <w:widowControl w:val="0"/>
        <w:ind w:firstLine="720"/>
        <w:rPr/>
      </w:pPr>
      <w:r w:rsidDel="00000000" w:rsidR="00000000" w:rsidRPr="00000000">
        <w:rPr>
          <w:rtl w:val="0"/>
        </w:rPr>
        <w:t xml:space="preserve">After 1985, most got 51 Gy/1.5 BID with 15/1.5 BID boost (66 Gy total).</w:t>
      </w:r>
    </w:p>
    <w:p w:rsidR="00000000" w:rsidDel="00000000" w:rsidP="00000000" w:rsidRDefault="00000000" w:rsidRPr="00000000" w14:paraId="000003D4">
      <w:pPr>
        <w:widowControl w:val="0"/>
        <w:numPr>
          <w:ilvl w:val="1"/>
          <w:numId w:val="99"/>
        </w:numPr>
        <w:ind w:left="1440" w:hanging="360"/>
      </w:pPr>
      <w:r w:rsidDel="00000000" w:rsidR="00000000" w:rsidRPr="00000000">
        <w:rPr>
          <w:rFonts w:ascii="Cardo" w:cs="Cardo" w:eastAsia="Cardo" w:hAnsi="Cardo"/>
          <w:rtl w:val="0"/>
        </w:rPr>
        <w:t xml:space="preserve">5y LRC for 60 / 66 Gy BID 58→ 84%. 10y LRC for 60 / 66 Gy BID 58→ 77%.</w:t>
      </w:r>
    </w:p>
    <w:p w:rsidR="00000000" w:rsidDel="00000000" w:rsidP="00000000" w:rsidRDefault="00000000" w:rsidRPr="00000000" w14:paraId="000003D5">
      <w:pPr>
        <w:widowControl w:val="0"/>
        <w:numPr>
          <w:ilvl w:val="1"/>
          <w:numId w:val="99"/>
        </w:numPr>
        <w:ind w:left="1440" w:hanging="360"/>
      </w:pPr>
      <w:r w:rsidDel="00000000" w:rsidR="00000000" w:rsidRPr="00000000">
        <w:rPr>
          <w:rtl w:val="0"/>
        </w:rPr>
        <w:t xml:space="preserve">For patients with &lt; PR / PR / CR to NAC:</w:t>
      </w:r>
    </w:p>
    <w:p w:rsidR="00000000" w:rsidDel="00000000" w:rsidP="00000000" w:rsidRDefault="00000000" w:rsidRPr="00000000" w14:paraId="000003D6">
      <w:pPr>
        <w:widowControl w:val="0"/>
        <w:numPr>
          <w:ilvl w:val="2"/>
          <w:numId w:val="99"/>
        </w:numPr>
        <w:ind w:left="2160" w:hanging="360"/>
      </w:pPr>
      <w:r w:rsidDel="00000000" w:rsidR="00000000" w:rsidRPr="00000000">
        <w:rPr>
          <w:b w:val="1"/>
          <w:rtl w:val="0"/>
        </w:rPr>
        <w:t xml:space="preserve">5y LRC</w:t>
      </w:r>
      <w:r w:rsidDel="00000000" w:rsidR="00000000" w:rsidRPr="00000000">
        <w:rPr>
          <w:rFonts w:ascii="Cardo" w:cs="Cardo" w:eastAsia="Cardo" w:hAnsi="Cardo"/>
          <w:rtl w:val="0"/>
        </w:rPr>
        <w:t xml:space="preserve"> 51→</w:t>
      </w:r>
      <w:r w:rsidDel="00000000" w:rsidR="00000000" w:rsidRPr="00000000">
        <w:rPr>
          <w:b w:val="1"/>
          <w:rtl w:val="0"/>
        </w:rPr>
        <w:t xml:space="preserve"> 86</w:t>
      </w:r>
      <w:r w:rsidDel="00000000" w:rsidR="00000000" w:rsidRPr="00000000">
        <w:rPr>
          <w:rFonts w:ascii="Cardo" w:cs="Cardo" w:eastAsia="Cardo" w:hAnsi="Cardo"/>
          <w:rtl w:val="0"/>
        </w:rPr>
        <w:t xml:space="preserve">→ 95%.</w:t>
      </w:r>
    </w:p>
    <w:p w:rsidR="00000000" w:rsidDel="00000000" w:rsidP="00000000" w:rsidRDefault="00000000" w:rsidRPr="00000000" w14:paraId="000003D7">
      <w:pPr>
        <w:widowControl w:val="0"/>
        <w:numPr>
          <w:ilvl w:val="2"/>
          <w:numId w:val="99"/>
        </w:numPr>
        <w:ind w:left="2160" w:hanging="360"/>
      </w:pPr>
      <w:r w:rsidDel="00000000" w:rsidR="00000000" w:rsidRPr="00000000">
        <w:rPr>
          <w:b w:val="1"/>
          <w:rtl w:val="0"/>
        </w:rPr>
        <w:t xml:space="preserve">5y OS </w:t>
      </w:r>
      <w:r w:rsidDel="00000000" w:rsidR="00000000" w:rsidRPr="00000000">
        <w:rPr>
          <w:rFonts w:ascii="Cardo" w:cs="Cardo" w:eastAsia="Cardo" w:hAnsi="Cardo"/>
          <w:rtl w:val="0"/>
        </w:rPr>
        <w:t xml:space="preserve">12→ </w:t>
      </w:r>
      <w:r w:rsidDel="00000000" w:rsidR="00000000" w:rsidRPr="00000000">
        <w:rPr>
          <w:b w:val="1"/>
          <w:rtl w:val="0"/>
        </w:rPr>
        <w:t xml:space="preserve">51</w:t>
      </w:r>
      <w:r w:rsidDel="00000000" w:rsidR="00000000" w:rsidRPr="00000000">
        <w:rPr>
          <w:rFonts w:ascii="Cardo" w:cs="Cardo" w:eastAsia="Cardo" w:hAnsi="Cardo"/>
          <w:rtl w:val="0"/>
        </w:rPr>
        <w:t xml:space="preserve">→ 73%.</w:t>
      </w:r>
    </w:p>
    <w:p w:rsidR="00000000" w:rsidDel="00000000" w:rsidP="00000000" w:rsidRDefault="00000000" w:rsidRPr="00000000" w14:paraId="000003D8">
      <w:pPr>
        <w:widowControl w:val="0"/>
        <w:numPr>
          <w:ilvl w:val="2"/>
          <w:numId w:val="99"/>
        </w:numPr>
        <w:ind w:left="2160" w:hanging="360"/>
      </w:pPr>
      <w:r w:rsidDel="00000000" w:rsidR="00000000" w:rsidRPr="00000000">
        <w:rPr>
          <w:b w:val="1"/>
          <w:rtl w:val="0"/>
        </w:rPr>
        <w:t xml:space="preserve">5y DMFS</w:t>
      </w:r>
      <w:r w:rsidDel="00000000" w:rsidR="00000000" w:rsidRPr="00000000">
        <w:rPr>
          <w:rFonts w:ascii="Cardo" w:cs="Cardo" w:eastAsia="Cardo" w:hAnsi="Cardo"/>
          <w:rtl w:val="0"/>
        </w:rPr>
        <w:t xml:space="preserve"> 0→ </w:t>
      </w:r>
      <w:r w:rsidDel="00000000" w:rsidR="00000000" w:rsidRPr="00000000">
        <w:rPr>
          <w:b w:val="1"/>
          <w:rtl w:val="0"/>
        </w:rPr>
        <w:t xml:space="preserve">42</w:t>
      </w:r>
      <w:r w:rsidDel="00000000" w:rsidR="00000000" w:rsidRPr="00000000">
        <w:rPr>
          <w:rFonts w:ascii="Cardo" w:cs="Cardo" w:eastAsia="Cardo" w:hAnsi="Cardo"/>
          <w:rtl w:val="0"/>
        </w:rPr>
        <w:t xml:space="preserve">→ 70%.</w:t>
      </w:r>
    </w:p>
    <w:p w:rsidR="00000000" w:rsidDel="00000000" w:rsidP="00000000" w:rsidRDefault="00000000" w:rsidRPr="00000000" w14:paraId="000003D9">
      <w:pPr>
        <w:widowControl w:val="0"/>
        <w:numPr>
          <w:ilvl w:val="1"/>
          <w:numId w:val="99"/>
        </w:numPr>
        <w:ind w:left="1440" w:hanging="360"/>
      </w:pPr>
      <w:r w:rsidDel="00000000" w:rsidR="00000000" w:rsidRPr="00000000">
        <w:rPr>
          <w:rFonts w:ascii="Cardo" w:cs="Cardo" w:eastAsia="Cardo" w:hAnsi="Cardo"/>
          <w:rtl w:val="0"/>
        </w:rPr>
        <w:t xml:space="preserve">G3-4 late toxicity for 60 / 66 Gy BID of ~15→ 29% (p=0.08). </w:t>
      </w:r>
      <w:r w:rsidDel="00000000" w:rsidR="00000000" w:rsidRPr="00000000">
        <w:rPr>
          <w:rtl w:val="0"/>
        </w:rPr>
      </w:r>
    </w:p>
    <w:p w:rsidR="00000000" w:rsidDel="00000000" w:rsidP="00000000" w:rsidRDefault="00000000" w:rsidRPr="00000000" w14:paraId="000003DA">
      <w:pPr>
        <w:widowControl w:val="0"/>
        <w:numPr>
          <w:ilvl w:val="1"/>
          <w:numId w:val="99"/>
        </w:numPr>
        <w:ind w:left="1440" w:hanging="360"/>
      </w:pPr>
      <w:r w:rsidDel="00000000" w:rsidR="00000000" w:rsidRPr="00000000">
        <w:rPr>
          <w:rFonts w:ascii="Cardo" w:cs="Cardo" w:eastAsia="Cardo" w:hAnsi="Cardo"/>
          <w:rtl w:val="0"/>
        </w:rPr>
        <w:t xml:space="preserve">Lymphedema for 60 / 66 Gy BID of 2.5→ 9%.</w:t>
      </w:r>
    </w:p>
    <w:p w:rsidR="00000000" w:rsidDel="00000000" w:rsidP="00000000" w:rsidRDefault="00000000" w:rsidRPr="00000000" w14:paraId="000003DB">
      <w:pPr>
        <w:widowControl w:val="0"/>
        <w:numPr>
          <w:ilvl w:val="1"/>
          <w:numId w:val="99"/>
        </w:numPr>
        <w:ind w:left="1440" w:hanging="360"/>
      </w:pPr>
      <w:r w:rsidDel="00000000" w:rsidR="00000000" w:rsidRPr="00000000">
        <w:rPr>
          <w:rFonts w:ascii="Cardo" w:cs="Cardo" w:eastAsia="Cardo" w:hAnsi="Cardo"/>
          <w:rtl w:val="0"/>
        </w:rPr>
        <w:t xml:space="preserve">Fibrosis for 60 / 66 Gy BID of 4→ 6%.</w:t>
      </w:r>
    </w:p>
    <w:p w:rsidR="00000000" w:rsidDel="00000000" w:rsidP="00000000" w:rsidRDefault="00000000" w:rsidRPr="00000000" w14:paraId="000003DC">
      <w:pPr>
        <w:widowControl w:val="0"/>
        <w:numPr>
          <w:ilvl w:val="1"/>
          <w:numId w:val="99"/>
        </w:numPr>
        <w:ind w:left="1440" w:hanging="360"/>
      </w:pPr>
      <w:r w:rsidDel="00000000" w:rsidR="00000000" w:rsidRPr="00000000">
        <w:rPr>
          <w:rFonts w:ascii="Cardo" w:cs="Cardo" w:eastAsia="Cardo" w:hAnsi="Cardo"/>
          <w:rtl w:val="0"/>
        </w:rPr>
        <w:t xml:space="preserve">Brachial plexopathy for 60 / 66 Gy BID of 0→ 2%.</w:t>
      </w:r>
    </w:p>
    <w:p w:rsidR="00000000" w:rsidDel="00000000" w:rsidP="00000000" w:rsidRDefault="00000000" w:rsidRPr="00000000" w14:paraId="000003DD">
      <w:pPr>
        <w:widowControl w:val="0"/>
        <w:numPr>
          <w:ilvl w:val="1"/>
          <w:numId w:val="99"/>
        </w:numPr>
        <w:ind w:left="1440" w:hanging="360"/>
      </w:pPr>
      <w:r w:rsidDel="00000000" w:rsidR="00000000" w:rsidRPr="00000000">
        <w:rPr>
          <w:rtl w:val="0"/>
        </w:rPr>
        <w:t xml:space="preserve">Prognostic factors: Less than PR to NAC, SM close (&lt; 2 mm), &lt; 45y, ± 4 nodes, use of taxane.</w:t>
      </w:r>
    </w:p>
    <w:p w:rsidR="00000000" w:rsidDel="00000000" w:rsidP="00000000" w:rsidRDefault="00000000" w:rsidRPr="00000000" w14:paraId="000003DE">
      <w:pPr>
        <w:widowControl w:val="0"/>
        <w:numPr>
          <w:ilvl w:val="0"/>
          <w:numId w:val="99"/>
        </w:numPr>
      </w:pPr>
      <w:r w:rsidDel="00000000" w:rsidR="00000000" w:rsidRPr="00000000">
        <w:rPr>
          <w:b w:val="1"/>
          <w:rtl w:val="0"/>
        </w:rPr>
        <w:t xml:space="preserve">2007-2015</w:t>
      </w:r>
      <w:r w:rsidDel="00000000" w:rsidR="00000000" w:rsidRPr="00000000">
        <w:rPr>
          <w:b w:val="1"/>
          <w:rtl w:val="0"/>
        </w:rPr>
        <w:t xml:space="preserve"> </w:t>
      </w:r>
      <w:r w:rsidDel="00000000" w:rsidR="00000000" w:rsidRPr="00000000">
        <w:rPr>
          <w:rtl w:val="0"/>
        </w:rPr>
        <w:t xml:space="preserve">(References above):</w:t>
      </w:r>
      <w:r w:rsidDel="00000000" w:rsidR="00000000" w:rsidRPr="00000000">
        <w:rPr>
          <w:rtl w:val="0"/>
        </w:rPr>
        <w:t xml:space="preserve"> 103 pts with nonmetastatic IBC. MFU 3.5y.</w:t>
      </w:r>
    </w:p>
    <w:p w:rsidR="00000000" w:rsidDel="00000000" w:rsidP="00000000" w:rsidRDefault="00000000" w:rsidRPr="00000000" w14:paraId="000003DF">
      <w:pPr>
        <w:widowControl w:val="0"/>
        <w:ind w:firstLine="720"/>
        <w:rPr/>
      </w:pPr>
      <w:r w:rsidDel="00000000" w:rsidR="00000000" w:rsidRPr="00000000">
        <w:rPr>
          <w:rtl w:val="0"/>
        </w:rPr>
        <w:t xml:space="preserve">After 2006, only patients &lt; 45y, less than PR to NAC, and close/positive SM received 66 Gy BID.</w:t>
      </w:r>
    </w:p>
    <w:p w:rsidR="00000000" w:rsidDel="00000000" w:rsidP="00000000" w:rsidRDefault="00000000" w:rsidRPr="00000000" w14:paraId="000003E0">
      <w:pPr>
        <w:widowControl w:val="0"/>
        <w:ind w:firstLine="720"/>
        <w:rPr/>
      </w:pPr>
      <w:r w:rsidDel="00000000" w:rsidR="00000000" w:rsidRPr="00000000">
        <w:rPr>
          <w:rtl w:val="0"/>
        </w:rPr>
        <w:t xml:space="preserve">After 2006, others (mainly pCR, or minimal residual dz) received median 50/25 with median 10/5 boost (60 Gy total).</w:t>
      </w:r>
    </w:p>
    <w:p w:rsidR="00000000" w:rsidDel="00000000" w:rsidP="00000000" w:rsidRDefault="00000000" w:rsidRPr="00000000" w14:paraId="000003E1">
      <w:pPr>
        <w:widowControl w:val="0"/>
        <w:numPr>
          <w:ilvl w:val="1"/>
          <w:numId w:val="99"/>
        </w:numPr>
        <w:ind w:left="1440" w:hanging="360"/>
      </w:pPr>
      <w:r w:rsidDel="00000000" w:rsidR="00000000" w:rsidRPr="00000000">
        <w:rPr>
          <w:rFonts w:ascii="Cardo" w:cs="Cardo" w:eastAsia="Cardo" w:hAnsi="Cardo"/>
          <w:rtl w:val="0"/>
        </w:rPr>
        <w:t xml:space="preserve">Carboplatin was added to AC→ T for TNBC. </w:t>
      </w:r>
    </w:p>
    <w:p w:rsidR="00000000" w:rsidDel="00000000" w:rsidP="00000000" w:rsidRDefault="00000000" w:rsidRPr="00000000" w14:paraId="000003E2">
      <w:pPr>
        <w:numPr>
          <w:ilvl w:val="1"/>
          <w:numId w:val="99"/>
        </w:numPr>
        <w:ind w:left="1440" w:hanging="360"/>
      </w:pPr>
      <w:r w:rsidDel="00000000" w:rsidR="00000000" w:rsidRPr="00000000">
        <w:rPr>
          <w:rtl w:val="0"/>
        </w:rPr>
        <w:t xml:space="preserve">Boost covers surgical bed including mastectomy flaps, drain sites, and scar. </w:t>
      </w:r>
    </w:p>
    <w:p w:rsidR="00000000" w:rsidDel="00000000" w:rsidP="00000000" w:rsidRDefault="00000000" w:rsidRPr="00000000" w14:paraId="000003E3">
      <w:pPr>
        <w:widowControl w:val="0"/>
        <w:numPr>
          <w:ilvl w:val="1"/>
          <w:numId w:val="99"/>
        </w:numPr>
        <w:ind w:left="1440" w:hanging="360"/>
      </w:pPr>
      <w:r w:rsidDel="00000000" w:rsidR="00000000" w:rsidRPr="00000000">
        <w:rPr>
          <w:rFonts w:ascii="Cardo" w:cs="Cardo" w:eastAsia="Cardo" w:hAnsi="Cardo"/>
          <w:rtl w:val="0"/>
        </w:rPr>
        <w:t xml:space="preserve">5y LRR-free survival for 60 Gy qday / 66 Gy BID of ~100→ 95%. No difference in crude rates of toxicity. </w:t>
      </w: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b w:val="1"/>
          <w:rtl w:val="0"/>
        </w:rPr>
        <w:t xml:space="preserve">Mayo </w:t>
      </w:r>
      <w:r w:rsidDel="00000000" w:rsidR="00000000" w:rsidRPr="00000000">
        <w:rPr>
          <w:rtl w:val="0"/>
        </w:rPr>
        <w:t xml:space="preserve">[</w:t>
      </w:r>
      <w:hyperlink r:id="rId252">
        <w:r w:rsidDel="00000000" w:rsidR="00000000" w:rsidRPr="00000000">
          <w:rPr>
            <w:rtl w:val="0"/>
          </w:rPr>
          <w:t xml:space="preserve">Brown IJROBP '14</w:t>
        </w:r>
      </w:hyperlink>
      <w:r w:rsidDel="00000000" w:rsidR="00000000" w:rsidRPr="00000000">
        <w:rPr>
          <w:rFonts w:ascii="Cardo" w:cs="Cardo" w:eastAsia="Cardo" w:hAnsi="Cardo"/>
          <w:rtl w:val="0"/>
        </w:rPr>
        <w:t xml:space="preserve">]: Retro. NAC→ MRM→ Once daily RT.</w:t>
      </w:r>
    </w:p>
    <w:p w:rsidR="00000000" w:rsidDel="00000000" w:rsidP="00000000" w:rsidRDefault="00000000" w:rsidRPr="00000000" w14:paraId="000003E5">
      <w:pPr>
        <w:numPr>
          <w:ilvl w:val="0"/>
          <w:numId w:val="99"/>
        </w:numPr>
      </w:pPr>
      <w:r w:rsidDel="00000000" w:rsidR="00000000" w:rsidRPr="00000000">
        <w:rPr>
          <w:rtl w:val="0"/>
        </w:rPr>
        <w:t xml:space="preserve">2000-2010. 52 pts with nonmetastatic IBC. Aggressive bolus. MFU 5y.</w:t>
      </w:r>
    </w:p>
    <w:p w:rsidR="00000000" w:rsidDel="00000000" w:rsidP="00000000" w:rsidRDefault="00000000" w:rsidRPr="00000000" w14:paraId="000003E6">
      <w:pPr>
        <w:numPr>
          <w:ilvl w:val="1"/>
          <w:numId w:val="99"/>
        </w:numPr>
        <w:ind w:left="1440" w:hanging="360"/>
      </w:pPr>
      <w:r w:rsidDel="00000000" w:rsidR="00000000" w:rsidRPr="00000000">
        <w:rPr>
          <w:rtl w:val="0"/>
        </w:rPr>
        <w:t xml:space="preserve">Roughly 50/25 with 10 Gy boost (66%). Consider 16 Gy boost for age &lt; 45, &lt; PR, or SM+.</w:t>
      </w:r>
    </w:p>
    <w:p w:rsidR="00000000" w:rsidDel="00000000" w:rsidP="00000000" w:rsidRDefault="00000000" w:rsidRPr="00000000" w14:paraId="000003E7">
      <w:pPr>
        <w:numPr>
          <w:ilvl w:val="1"/>
          <w:numId w:val="99"/>
        </w:numPr>
        <w:ind w:left="1440" w:hanging="360"/>
      </w:pPr>
      <w:r w:rsidDel="00000000" w:rsidR="00000000" w:rsidRPr="00000000">
        <w:rPr>
          <w:rtl w:val="0"/>
        </w:rPr>
        <w:t xml:space="preserve">Boost to mastectomy scar + 2-5 cm to block edge.</w:t>
      </w:r>
    </w:p>
    <w:p w:rsidR="00000000" w:rsidDel="00000000" w:rsidP="00000000" w:rsidRDefault="00000000" w:rsidRPr="00000000" w14:paraId="000003E8">
      <w:pPr>
        <w:numPr>
          <w:ilvl w:val="1"/>
          <w:numId w:val="99"/>
        </w:numPr>
        <w:ind w:left="1440" w:hanging="360"/>
      </w:pPr>
      <w:r w:rsidDel="00000000" w:rsidR="00000000" w:rsidRPr="00000000">
        <w:rPr>
          <w:rtl w:val="0"/>
        </w:rPr>
        <w:t xml:space="preserve">Bolus (0.5-1.5 cm) every day continued regardless of skin reaction. </w:t>
      </w:r>
    </w:p>
    <w:p w:rsidR="00000000" w:rsidDel="00000000" w:rsidP="00000000" w:rsidRDefault="00000000" w:rsidRPr="00000000" w14:paraId="000003E9">
      <w:pPr>
        <w:numPr>
          <w:ilvl w:val="0"/>
          <w:numId w:val="99"/>
        </w:numPr>
      </w:pPr>
      <w:r w:rsidDel="00000000" w:rsidR="00000000" w:rsidRPr="00000000">
        <w:rPr>
          <w:rtl w:val="0"/>
        </w:rPr>
        <w:t xml:space="preserve">5y LRC 81%. 5y DFS 56%. 5y OS 64%. </w:t>
      </w:r>
    </w:p>
    <w:p w:rsidR="00000000" w:rsidDel="00000000" w:rsidP="00000000" w:rsidRDefault="00000000" w:rsidRPr="00000000" w14:paraId="000003EA">
      <w:pPr>
        <w:numPr>
          <w:ilvl w:val="0"/>
          <w:numId w:val="99"/>
        </w:numPr>
      </w:pPr>
      <w:r w:rsidDel="00000000" w:rsidR="00000000" w:rsidRPr="00000000">
        <w:rPr>
          <w:rtl w:val="0"/>
        </w:rPr>
        <w:t xml:space="preserve">LRR is associated with worse OS. ECE was associated with worse LCR, DFS, and OS. </w:t>
      </w:r>
    </w:p>
    <w:p w:rsidR="00000000" w:rsidDel="00000000" w:rsidP="00000000" w:rsidRDefault="00000000" w:rsidRPr="00000000" w14:paraId="000003EB">
      <w:pPr>
        <w:numPr>
          <w:ilvl w:val="0"/>
          <w:numId w:val="99"/>
        </w:numPr>
      </w:pPr>
      <w:r w:rsidDel="00000000" w:rsidR="00000000" w:rsidRPr="00000000">
        <w:rPr>
          <w:rtl w:val="0"/>
        </w:rPr>
        <w:t xml:space="preserve">pCR is associated with a trend towards improved LRC. </w:t>
      </w:r>
    </w:p>
    <w:p w:rsidR="00000000" w:rsidDel="00000000" w:rsidP="00000000" w:rsidRDefault="00000000" w:rsidRPr="00000000" w14:paraId="000003EC">
      <w:pPr>
        <w:numPr>
          <w:ilvl w:val="0"/>
          <w:numId w:val="99"/>
        </w:numPr>
      </w:pPr>
      <w:r w:rsidDel="00000000" w:rsidR="00000000" w:rsidRPr="00000000">
        <w:rPr>
          <w:rtl w:val="0"/>
        </w:rPr>
        <w:t xml:space="preserve">Age &gt; 50yo was associated with better DFS. </w:t>
      </w:r>
    </w:p>
    <w:p w:rsidR="00000000" w:rsidDel="00000000" w:rsidP="00000000" w:rsidRDefault="00000000" w:rsidRPr="00000000" w14:paraId="000003ED">
      <w:pPr>
        <w:numPr>
          <w:ilvl w:val="0"/>
          <w:numId w:val="99"/>
        </w:numPr>
      </w:pPr>
      <w:r w:rsidDel="00000000" w:rsidR="00000000" w:rsidRPr="00000000">
        <w:rPr>
          <w:rtl w:val="0"/>
        </w:rPr>
        <w:t xml:space="preserve">Acute G3 toxicity in 46%. </w:t>
      </w:r>
    </w:p>
    <w:p w:rsidR="00000000" w:rsidDel="00000000" w:rsidP="00000000" w:rsidRDefault="00000000" w:rsidRPr="00000000" w14:paraId="000003EE">
      <w:pPr>
        <w:numPr>
          <w:ilvl w:val="0"/>
          <w:numId w:val="99"/>
        </w:numPr>
      </w:pPr>
      <w:r w:rsidDel="00000000" w:rsidR="00000000" w:rsidRPr="00000000">
        <w:rPr>
          <w:rtl w:val="0"/>
        </w:rPr>
        <w:t xml:space="preserve">No late G3 toxicities, with two G4 (~4%) toxicities.</w:t>
      </w:r>
    </w:p>
    <w:p w:rsidR="00000000" w:rsidDel="00000000" w:rsidP="00000000" w:rsidRDefault="00000000" w:rsidRPr="00000000" w14:paraId="000003EF">
      <w:pPr>
        <w:ind w:left="0" w:firstLine="0"/>
        <w:rPr>
          <w:b w:val="1"/>
        </w:rPr>
      </w:pPr>
      <w:r w:rsidDel="00000000" w:rsidR="00000000" w:rsidRPr="00000000">
        <w:rPr>
          <w:rtl w:val="0"/>
        </w:rPr>
      </w:r>
    </w:p>
    <w:p w:rsidR="00000000" w:rsidDel="00000000" w:rsidP="00000000" w:rsidRDefault="00000000" w:rsidRPr="00000000" w14:paraId="000003F0">
      <w:pPr>
        <w:pStyle w:val="Heading3"/>
        <w:ind w:left="0" w:firstLine="0"/>
        <w:rPr/>
      </w:pPr>
      <w:bookmarkStart w:colFirst="0" w:colLast="0" w:name="_gbbc6kp6yl23" w:id="54"/>
      <w:bookmarkEnd w:id="54"/>
      <w:hyperlink w:anchor="_omzse5sy3eew">
        <w:r w:rsidDel="00000000" w:rsidR="00000000" w:rsidRPr="00000000">
          <w:rPr>
            <w:u w:val="single"/>
            <w:rtl w:val="0"/>
          </w:rPr>
          <w:t xml:space="preserve">Treatment of Inflammatory breast cancer</w:t>
        </w:r>
      </w:hyperlink>
      <w:r w:rsidDel="00000000" w:rsidR="00000000" w:rsidRPr="00000000">
        <w:rPr>
          <w:rtl w:val="0"/>
        </w:rPr>
      </w:r>
    </w:p>
    <w:p w:rsidR="00000000" w:rsidDel="00000000" w:rsidP="00000000" w:rsidRDefault="00000000" w:rsidRPr="00000000" w14:paraId="000003F1">
      <w:pPr>
        <w:ind w:left="0" w:right="60" w:firstLine="0"/>
        <w:rPr/>
      </w:pPr>
      <w:r w:rsidDel="00000000" w:rsidR="00000000" w:rsidRPr="00000000">
        <w:rPr>
          <w:b w:val="1"/>
          <w:rtl w:val="0"/>
        </w:rPr>
        <w:t xml:space="preserve">ARRO</w:t>
      </w:r>
      <w:r w:rsidDel="00000000" w:rsidR="00000000" w:rsidRPr="00000000">
        <w:rPr>
          <w:rtl w:val="0"/>
        </w:rPr>
        <w:t xml:space="preserve">: [</w:t>
      </w:r>
      <w:hyperlink r:id="rId253">
        <w:r w:rsidDel="00000000" w:rsidR="00000000" w:rsidRPr="00000000">
          <w:rPr>
            <w:rtl w:val="0"/>
          </w:rPr>
          <w:t xml:space="preserve">Inflammatory breast cancer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2">
      <w:pPr>
        <w:numPr>
          <w:ilvl w:val="0"/>
          <w:numId w:val="99"/>
        </w:numPr>
      </w:pPr>
      <w:r w:rsidDel="00000000" w:rsidR="00000000" w:rsidRPr="00000000">
        <w:rPr>
          <w:rtl w:val="0"/>
        </w:rPr>
        <w:t xml:space="preserve">If &lt; PR to chemo, may switch to alternate chemo or consider preop RT if patient is still considered for surgery.</w:t>
      </w:r>
    </w:p>
    <w:p w:rsidR="00000000" w:rsidDel="00000000" w:rsidP="00000000" w:rsidRDefault="00000000" w:rsidRPr="00000000" w14:paraId="000003F3">
      <w:pPr>
        <w:numPr>
          <w:ilvl w:val="0"/>
          <w:numId w:val="99"/>
        </w:numPr>
      </w:pPr>
      <w:r w:rsidDel="00000000" w:rsidR="00000000" w:rsidRPr="00000000">
        <w:rPr>
          <w:rtl w:val="0"/>
        </w:rPr>
        <w:t xml:space="preserve">MDACC: 3-5 mm bolus. Boost covers surgical bed including mastectomy flaps, drain sites, and scar. </w:t>
      </w:r>
    </w:p>
    <w:p w:rsidR="00000000" w:rsidDel="00000000" w:rsidP="00000000" w:rsidRDefault="00000000" w:rsidRPr="00000000" w14:paraId="000003F4">
      <w:pPr>
        <w:numPr>
          <w:ilvl w:val="1"/>
          <w:numId w:val="99"/>
        </w:numPr>
        <w:ind w:left="1440" w:hanging="360"/>
      </w:pPr>
      <w:r w:rsidDel="00000000" w:rsidR="00000000" w:rsidRPr="00000000">
        <w:rPr>
          <w:rtl w:val="0"/>
        </w:rPr>
        <w:t xml:space="preserve">Qday for pCR or minimal residual disease.</w:t>
      </w:r>
    </w:p>
    <w:p w:rsidR="00000000" w:rsidDel="00000000" w:rsidP="00000000" w:rsidRDefault="00000000" w:rsidRPr="00000000" w14:paraId="000003F5">
      <w:pPr>
        <w:numPr>
          <w:ilvl w:val="1"/>
          <w:numId w:val="99"/>
        </w:numPr>
        <w:ind w:left="1440" w:hanging="360"/>
      </w:pPr>
      <w:r w:rsidDel="00000000" w:rsidR="00000000" w:rsidRPr="00000000">
        <w:rPr>
          <w:rtl w:val="0"/>
        </w:rPr>
        <w:t xml:space="preserve">BID for &lt; 45y, SM close/positive/unknown, and &gt; PR to NAC.</w:t>
      </w:r>
    </w:p>
    <w:p w:rsidR="00000000" w:rsidDel="00000000" w:rsidP="00000000" w:rsidRDefault="00000000" w:rsidRPr="00000000" w14:paraId="000003F6">
      <w:pPr>
        <w:numPr>
          <w:ilvl w:val="1"/>
          <w:numId w:val="99"/>
        </w:numPr>
        <w:ind w:left="1440" w:hanging="360"/>
      </w:pPr>
      <w:r w:rsidDel="00000000" w:rsidR="00000000" w:rsidRPr="00000000">
        <w:rPr>
          <w:rtl w:val="0"/>
        </w:rPr>
        <w:t xml:space="preserve">1.5 BID to 51 Gy. Boost to 60 or 66 Gy (initial skin involvement and tumor).</w:t>
      </w:r>
    </w:p>
    <w:p w:rsidR="00000000" w:rsidDel="00000000" w:rsidP="00000000" w:rsidRDefault="00000000" w:rsidRPr="00000000" w14:paraId="000003F7">
      <w:pPr>
        <w:numPr>
          <w:ilvl w:val="1"/>
          <w:numId w:val="99"/>
        </w:numPr>
        <w:ind w:left="1440" w:hanging="360"/>
      </w:pPr>
      <w:r w:rsidDel="00000000" w:rsidR="00000000" w:rsidRPr="00000000">
        <w:rPr>
          <w:rtl w:val="0"/>
        </w:rPr>
        <w:t xml:space="preserve">Bolus for qday: qod for the first two weeks, then prn to achieve brisk erythema.</w:t>
      </w:r>
    </w:p>
    <w:p w:rsidR="00000000" w:rsidDel="00000000" w:rsidP="00000000" w:rsidRDefault="00000000" w:rsidRPr="00000000" w14:paraId="000003F8">
      <w:pPr>
        <w:numPr>
          <w:ilvl w:val="1"/>
          <w:numId w:val="99"/>
        </w:numPr>
        <w:ind w:left="1440" w:hanging="360"/>
      </w:pPr>
      <w:r w:rsidDel="00000000" w:rsidR="00000000" w:rsidRPr="00000000">
        <w:rPr>
          <w:rtl w:val="0"/>
        </w:rPr>
        <w:t xml:space="preserve">Bolus for BID: every fraction x5d, qof x5d, then prn to achieve brisk erythema.</w:t>
      </w:r>
    </w:p>
    <w:p w:rsidR="00000000" w:rsidDel="00000000" w:rsidP="00000000" w:rsidRDefault="00000000" w:rsidRPr="00000000" w14:paraId="000003F9">
      <w:pPr>
        <w:numPr>
          <w:ilvl w:val="1"/>
          <w:numId w:val="99"/>
        </w:numPr>
        <w:ind w:left="1440" w:hanging="360"/>
      </w:pPr>
      <w:r w:rsidDel="00000000" w:rsidR="00000000" w:rsidRPr="00000000">
        <w:rPr>
          <w:rtl w:val="0"/>
        </w:rPr>
        <w:t xml:space="preserve">Boost any residual to 66 Gy. </w:t>
      </w:r>
    </w:p>
    <w:p w:rsidR="00000000" w:rsidDel="00000000" w:rsidP="00000000" w:rsidRDefault="00000000" w:rsidRPr="00000000" w14:paraId="000003FA">
      <w:pPr>
        <w:numPr>
          <w:ilvl w:val="0"/>
          <w:numId w:val="99"/>
        </w:numPr>
      </w:pPr>
      <w:r w:rsidDel="00000000" w:rsidR="00000000" w:rsidRPr="00000000">
        <w:rPr>
          <w:rtl w:val="0"/>
        </w:rPr>
        <w:t xml:space="preserve">Mayo: 0.5-1.5 cm bolus. Boost covers scar + 2-5 cm to block edge.</w:t>
      </w:r>
    </w:p>
    <w:p w:rsidR="00000000" w:rsidDel="00000000" w:rsidP="00000000" w:rsidRDefault="00000000" w:rsidRPr="00000000" w14:paraId="000003FB">
      <w:pPr>
        <w:numPr>
          <w:ilvl w:val="1"/>
          <w:numId w:val="99"/>
        </w:numPr>
        <w:ind w:left="1440" w:hanging="360"/>
      </w:pPr>
      <w:r w:rsidDel="00000000" w:rsidR="00000000" w:rsidRPr="00000000">
        <w:rPr>
          <w:rtl w:val="0"/>
        </w:rPr>
        <w:t xml:space="preserve">Bolus every day continued regardless of skin reaction. </w:t>
      </w:r>
    </w:p>
    <w:p w:rsidR="00000000" w:rsidDel="00000000" w:rsidP="00000000" w:rsidRDefault="00000000" w:rsidRPr="00000000" w14:paraId="000003FC">
      <w:pPr>
        <w:numPr>
          <w:ilvl w:val="0"/>
          <w:numId w:val="99"/>
        </w:numPr>
      </w:pPr>
      <w:r w:rsidDel="00000000" w:rsidR="00000000" w:rsidRPr="00000000">
        <w:rPr>
          <w:rtl w:val="0"/>
        </w:rPr>
        <w:t xml:space="preserve">Standard PMRT: Cover CW, undissected axilla, SCN, IMN. </w:t>
      </w:r>
      <w:r w:rsidDel="00000000" w:rsidR="00000000" w:rsidRPr="00000000">
        <w:rPr>
          <w:rtl w:val="0"/>
        </w:rPr>
      </w:r>
    </w:p>
    <w:p w:rsidR="00000000" w:rsidDel="00000000" w:rsidP="00000000" w:rsidRDefault="00000000" w:rsidRPr="00000000" w14:paraId="000003FD">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3FE">
      <w:pPr>
        <w:spacing w:line="240" w:lineRule="auto"/>
        <w:ind w:left="0" w:firstLine="0"/>
        <w:rPr/>
      </w:pPr>
      <w:r w:rsidDel="00000000" w:rsidR="00000000" w:rsidRPr="00000000">
        <w:rPr>
          <w:rtl w:val="0"/>
        </w:rPr>
      </w:r>
    </w:p>
    <w:p w:rsidR="00000000" w:rsidDel="00000000" w:rsidP="00000000" w:rsidRDefault="00000000" w:rsidRPr="00000000" w14:paraId="000003FF">
      <w:pPr>
        <w:pStyle w:val="Heading1"/>
        <w:spacing w:after="5" w:lineRule="auto"/>
        <w:rPr>
          <w:color w:val="000000"/>
        </w:rPr>
      </w:pPr>
      <w:bookmarkStart w:colFirst="0" w:colLast="0" w:name="_9k9uedg13xnw" w:id="55"/>
      <w:bookmarkEnd w:id="55"/>
      <w:hyperlink w:anchor="_pyifw3b5rbp">
        <w:r w:rsidDel="00000000" w:rsidR="00000000" w:rsidRPr="00000000">
          <w:rPr>
            <w:color w:val="000000"/>
            <w:rtl w:val="0"/>
          </w:rPr>
          <w:t xml:space="preserve">DCIS and LCIS</w:t>
        </w:r>
      </w:hyperlink>
      <w:r w:rsidDel="00000000" w:rsidR="00000000" w:rsidRPr="00000000">
        <w:rPr>
          <w:rtl w:val="0"/>
        </w:rPr>
      </w:r>
    </w:p>
    <w:tbl>
      <w:tblPr>
        <w:tblStyle w:val="Table1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0">
            <w:pPr>
              <w:ind w:left="0" w:firstLine="0"/>
              <w:rPr>
                <w:b w:val="1"/>
              </w:rPr>
            </w:pPr>
            <w:r w:rsidDel="00000000" w:rsidR="00000000" w:rsidRPr="00000000">
              <w:rPr>
                <w:rtl w:val="0"/>
              </w:rPr>
              <w:t xml:space="preserve">Breast cancer is the most frequently dx cancer globally: 250k invasives (80%) and 60k non-invasives (20%) in the U.S.</w:t>
            </w:r>
            <w:r w:rsidDel="00000000" w:rsidR="00000000" w:rsidRPr="00000000">
              <w:rPr>
                <w:rtl w:val="0"/>
              </w:rPr>
            </w:r>
          </w:p>
          <w:p w:rsidR="00000000" w:rsidDel="00000000" w:rsidP="00000000" w:rsidRDefault="00000000" w:rsidRPr="00000000" w14:paraId="00000401">
            <w:pPr>
              <w:ind w:left="0" w:firstLine="0"/>
              <w:rPr>
                <w:i w:val="1"/>
              </w:rPr>
            </w:pPr>
            <w:r w:rsidDel="00000000" w:rsidR="00000000" w:rsidRPr="00000000">
              <w:rPr>
                <w:b w:val="1"/>
                <w:rtl w:val="0"/>
              </w:rPr>
              <w:t xml:space="preserve">Noninvasive (20%)</w:t>
            </w:r>
            <w:r w:rsidDel="00000000" w:rsidR="00000000" w:rsidRPr="00000000">
              <w:rPr>
                <w:rtl w:val="0"/>
              </w:rPr>
              <w:t xml:space="preserve">: </w:t>
            </w:r>
            <w:r w:rsidDel="00000000" w:rsidR="00000000" w:rsidRPr="00000000">
              <w:rPr>
                <w:b w:val="1"/>
                <w:rtl w:val="0"/>
              </w:rPr>
              <w:t xml:space="preserve">DCIS </w:t>
            </w:r>
            <w:r w:rsidDel="00000000" w:rsidR="00000000" w:rsidRPr="00000000">
              <w:rPr>
                <w:rtl w:val="0"/>
              </w:rPr>
              <w:t xml:space="preserve">(</w:t>
            </w:r>
            <w:r w:rsidDel="00000000" w:rsidR="00000000" w:rsidRPr="00000000">
              <w:rPr>
                <w:b w:val="1"/>
                <w:rtl w:val="0"/>
              </w:rPr>
              <w:t xml:space="preserve">85%</w:t>
            </w:r>
            <w:r w:rsidDel="00000000" w:rsidR="00000000" w:rsidRPr="00000000">
              <w:rPr>
                <w:rtl w:val="0"/>
              </w:rPr>
              <w:t xml:space="preserve">), </w:t>
            </w:r>
            <w:r w:rsidDel="00000000" w:rsidR="00000000" w:rsidRPr="00000000">
              <w:rPr>
                <w:b w:val="1"/>
                <w:rtl w:val="0"/>
              </w:rPr>
              <w:t xml:space="preserve">LCIS </w:t>
            </w:r>
            <w:r w:rsidDel="00000000" w:rsidR="00000000" w:rsidRPr="00000000">
              <w:rPr>
                <w:rtl w:val="0"/>
              </w:rPr>
              <w:t xml:space="preserve">(</w:t>
            </w:r>
            <w:r w:rsidDel="00000000" w:rsidR="00000000" w:rsidRPr="00000000">
              <w:rPr>
                <w:b w:val="1"/>
                <w:rtl w:val="0"/>
              </w:rPr>
              <w:t xml:space="preserve">15%</w:t>
            </w:r>
            <w:r w:rsidDel="00000000" w:rsidR="00000000" w:rsidRPr="00000000">
              <w:rPr>
                <w:rtl w:val="0"/>
              </w:rPr>
              <w:t xml:space="preserve">), Paget's (0.5-5%).</w:t>
            </w:r>
            <w:r w:rsidDel="00000000" w:rsidR="00000000" w:rsidRPr="00000000">
              <w:rPr>
                <w:rtl w:val="0"/>
              </w:rPr>
            </w:r>
          </w:p>
          <w:p w:rsidR="00000000" w:rsidDel="00000000" w:rsidP="00000000" w:rsidRDefault="00000000" w:rsidRPr="00000000" w14:paraId="00000402">
            <w:pPr>
              <w:numPr>
                <w:ilvl w:val="0"/>
                <w:numId w:val="56"/>
              </w:numPr>
            </w:pPr>
            <w:r w:rsidDel="00000000" w:rsidR="00000000" w:rsidRPr="00000000">
              <w:rPr>
                <w:rtl w:val="0"/>
              </w:rPr>
              <w:t xml:space="preserve">Increasing incidence may be due to early detection/MMA screening. LCIS is usually incidentally detected.</w:t>
            </w:r>
          </w:p>
          <w:p w:rsidR="00000000" w:rsidDel="00000000" w:rsidP="00000000" w:rsidRDefault="00000000" w:rsidRPr="00000000" w14:paraId="00000403">
            <w:pPr>
              <w:numPr>
                <w:ilvl w:val="0"/>
                <w:numId w:val="56"/>
              </w:numPr>
            </w:pPr>
            <w:r w:rsidDel="00000000" w:rsidR="00000000" w:rsidRPr="00000000">
              <w:rPr>
                <w:rtl w:val="0"/>
              </w:rPr>
              <w:t xml:space="preserve">DCIS ~20-25% of all breast malignancies. DCIS is 5x more common than LCIS.</w:t>
            </w:r>
          </w:p>
          <w:p w:rsidR="00000000" w:rsidDel="00000000" w:rsidP="00000000" w:rsidRDefault="00000000" w:rsidRPr="00000000" w14:paraId="00000404">
            <w:pPr>
              <w:numPr>
                <w:ilvl w:val="0"/>
                <w:numId w:val="56"/>
              </w:numPr>
            </w:pPr>
            <w:r w:rsidDel="00000000" w:rsidR="00000000" w:rsidRPr="00000000">
              <w:rPr>
                <w:rtl w:val="0"/>
              </w:rPr>
              <w:t xml:space="preserve">LCIS and DCIS may be difficult to tell from ADH or invasive carcinomas with early invasion (Review path!).</w:t>
            </w:r>
          </w:p>
          <w:p w:rsidR="00000000" w:rsidDel="00000000" w:rsidP="00000000" w:rsidRDefault="00000000" w:rsidRPr="00000000" w14:paraId="00000405">
            <w:pPr>
              <w:widowControl w:val="0"/>
              <w:ind w:left="0" w:firstLine="0"/>
              <w:rPr>
                <w:b w:val="1"/>
              </w:rPr>
            </w:pPr>
            <w:r w:rsidDel="00000000" w:rsidR="00000000" w:rsidRPr="00000000">
              <w:rPr>
                <w:rtl w:val="0"/>
              </w:rPr>
            </w:r>
          </w:p>
          <w:p w:rsidR="00000000" w:rsidDel="00000000" w:rsidP="00000000" w:rsidRDefault="00000000" w:rsidRPr="00000000" w14:paraId="00000406">
            <w:pPr>
              <w:widowControl w:val="0"/>
              <w:ind w:left="0" w:firstLine="0"/>
              <w:rPr>
                <w:b w:val="1"/>
              </w:rPr>
            </w:pPr>
            <w:r w:rsidDel="00000000" w:rsidR="00000000" w:rsidRPr="00000000">
              <w:rPr>
                <w:b w:val="1"/>
                <w:rtl w:val="0"/>
              </w:rPr>
              <w:t xml:space="preserve">LCIS vs. DCIS</w:t>
            </w:r>
          </w:p>
          <w:p w:rsidR="00000000" w:rsidDel="00000000" w:rsidP="00000000" w:rsidRDefault="00000000" w:rsidRPr="00000000" w14:paraId="00000407">
            <w:pPr>
              <w:widowControl w:val="0"/>
              <w:numPr>
                <w:ilvl w:val="0"/>
                <w:numId w:val="10"/>
              </w:numPr>
            </w:pPr>
            <w:r w:rsidDel="00000000" w:rsidR="00000000" w:rsidRPr="00000000">
              <w:rPr>
                <w:rFonts w:ascii="Cardo" w:cs="Cardo" w:eastAsia="Cardo" w:hAnsi="Cardo"/>
                <w:rtl w:val="0"/>
              </w:rPr>
              <w:t xml:space="preserve">Risk of progression to IDC at 10y for LCIS / DCIS of ~10→ 40%. </w:t>
            </w:r>
          </w:p>
          <w:p w:rsidR="00000000" w:rsidDel="00000000" w:rsidP="00000000" w:rsidRDefault="00000000" w:rsidRPr="00000000" w14:paraId="00000408">
            <w:pPr>
              <w:widowControl w:val="0"/>
              <w:numPr>
                <w:ilvl w:val="0"/>
                <w:numId w:val="10"/>
              </w:numPr>
            </w:pPr>
            <w:r w:rsidDel="00000000" w:rsidR="00000000" w:rsidRPr="00000000">
              <w:rPr>
                <w:rtl w:val="0"/>
              </w:rPr>
              <w:t xml:space="preserve">LCIS is generally non-surgical unless pleomorphic or if there is concern for DCIS (calcs) on imaging.</w:t>
            </w:r>
          </w:p>
          <w:p w:rsidR="00000000" w:rsidDel="00000000" w:rsidP="00000000" w:rsidRDefault="00000000" w:rsidRPr="00000000" w14:paraId="00000409">
            <w:pPr>
              <w:numPr>
                <w:ilvl w:val="0"/>
                <w:numId w:val="10"/>
              </w:numPr>
            </w:pPr>
            <w:r w:rsidDel="00000000" w:rsidR="00000000" w:rsidRPr="00000000">
              <w:rPr>
                <w:rtl w:val="0"/>
              </w:rPr>
              <w:t xml:space="preserve">If LCIS alone, observe but if high-risk can do b/l ppx mastectomy, or easier, tamoxifen. </w:t>
            </w:r>
          </w:p>
          <w:p w:rsidR="00000000" w:rsidDel="00000000" w:rsidP="00000000" w:rsidRDefault="00000000" w:rsidRPr="00000000" w14:paraId="0000040A">
            <w:pPr>
              <w:numPr>
                <w:ilvl w:val="0"/>
                <w:numId w:val="10"/>
              </w:numPr>
            </w:pPr>
            <w:r w:rsidDel="00000000" w:rsidR="00000000" w:rsidRPr="00000000">
              <w:rPr>
                <w:rtl w:val="0"/>
              </w:rPr>
              <w:t xml:space="preserve">Residual microcalcs on MMA suggest DCIS. Take these patients to surgery. </w:t>
            </w:r>
          </w:p>
          <w:p w:rsidR="00000000" w:rsidDel="00000000" w:rsidP="00000000" w:rsidRDefault="00000000" w:rsidRPr="00000000" w14:paraId="0000040B">
            <w:pPr>
              <w:numPr>
                <w:ilvl w:val="0"/>
                <w:numId w:val="10"/>
              </w:numPr>
            </w:pPr>
            <w:r w:rsidDel="00000000" w:rsidR="00000000" w:rsidRPr="00000000">
              <w:rPr>
                <w:rtl w:val="0"/>
              </w:rPr>
              <w:t xml:space="preserve">Treat Pleomorphic LCIS as DCIS (i.e., at least with BCS). No data for RT. </w:t>
            </w:r>
          </w:p>
          <w:p w:rsidR="00000000" w:rsidDel="00000000" w:rsidP="00000000" w:rsidRDefault="00000000" w:rsidRPr="00000000" w14:paraId="0000040C">
            <w:pPr>
              <w:numPr>
                <w:ilvl w:val="0"/>
                <w:numId w:val="10"/>
              </w:numPr>
            </w:pPr>
            <w:r w:rsidDel="00000000" w:rsidR="00000000" w:rsidRPr="00000000">
              <w:rPr>
                <w:b w:val="1"/>
                <w:rtl w:val="0"/>
              </w:rPr>
              <w:t xml:space="preserve">&gt; 4 foci of LCIS increases </w:t>
            </w:r>
            <w:r w:rsidDel="00000000" w:rsidR="00000000" w:rsidRPr="00000000">
              <w:rPr>
                <w:b w:val="1"/>
                <w:rtl w:val="0"/>
              </w:rPr>
              <w:t xml:space="preserve">risk </w:t>
            </w:r>
            <w:r w:rsidDel="00000000" w:rsidR="00000000" w:rsidRPr="00000000">
              <w:rPr>
                <w:rFonts w:ascii="Gungsuh" w:cs="Gungsuh" w:eastAsia="Gungsuh" w:hAnsi="Gungsuh"/>
                <w:b w:val="1"/>
                <w:rtl w:val="0"/>
              </w:rPr>
              <w:t xml:space="preserve">therefore ≤ 4 terminal ductal lobular units from single core may be observed </w:t>
            </w:r>
            <w:r w:rsidDel="00000000" w:rsidR="00000000" w:rsidRPr="00000000">
              <w:rPr>
                <w:rtl w:val="0"/>
              </w:rPr>
              <w:t xml:space="preserve">[</w:t>
            </w:r>
            <w:hyperlink r:id="rId254">
              <w:r w:rsidDel="00000000" w:rsidR="00000000" w:rsidRPr="00000000">
                <w:rPr>
                  <w:rtl w:val="0"/>
                </w:rPr>
                <w:t xml:space="preserve">1</w:t>
              </w:r>
            </w:hyperlink>
            <w:r w:rsidDel="00000000" w:rsidR="00000000" w:rsidRPr="00000000">
              <w:rPr>
                <w:rtl w:val="0"/>
              </w:rPr>
              <w:t xml:space="preserve">]. </w:t>
            </w:r>
          </w:p>
          <w:p w:rsidR="00000000" w:rsidDel="00000000" w:rsidP="00000000" w:rsidRDefault="00000000" w:rsidRPr="00000000" w14:paraId="0000040D">
            <w:pPr>
              <w:numPr>
                <w:ilvl w:val="1"/>
                <w:numId w:val="10"/>
              </w:numPr>
              <w:ind w:left="1440" w:hanging="360"/>
            </w:pPr>
            <w:r w:rsidDel="00000000" w:rsidR="00000000" w:rsidRPr="00000000">
              <w:rPr>
                <w:rtl w:val="0"/>
              </w:rPr>
              <w:t xml:space="preserve">This is in NCCN 2020.</w:t>
            </w:r>
          </w:p>
          <w:p w:rsidR="00000000" w:rsidDel="00000000" w:rsidP="00000000" w:rsidRDefault="00000000" w:rsidRPr="00000000" w14:paraId="0000040E">
            <w:pPr>
              <w:ind w:left="0" w:firstLine="0"/>
              <w:rPr>
                <w:b w:val="1"/>
              </w:rPr>
            </w:pPr>
            <w:r w:rsidDel="00000000" w:rsidR="00000000" w:rsidRPr="00000000">
              <w:rPr>
                <w:rtl w:val="0"/>
              </w:rPr>
            </w:r>
          </w:p>
          <w:bookmarkStart w:colFirst="0" w:colLast="0" w:name="stmk8s6xen89" w:id="56"/>
          <w:bookmarkEnd w:id="56"/>
          <w:p w:rsidR="00000000" w:rsidDel="00000000" w:rsidP="00000000" w:rsidRDefault="00000000" w:rsidRPr="00000000" w14:paraId="0000040F">
            <w:pPr>
              <w:ind w:left="0" w:firstLine="0"/>
              <w:rPr>
                <w:b w:val="1"/>
              </w:rPr>
            </w:pPr>
            <w:r w:rsidDel="00000000" w:rsidR="00000000" w:rsidRPr="00000000">
              <w:rPr>
                <w:b w:val="1"/>
                <w:rtl w:val="0"/>
              </w:rPr>
              <w:t xml:space="preserve">Breast cancer death: ~3% for DCIS.</w:t>
            </w:r>
          </w:p>
          <w:p w:rsidR="00000000" w:rsidDel="00000000" w:rsidP="00000000" w:rsidRDefault="00000000" w:rsidRPr="00000000" w14:paraId="00000410">
            <w:pPr>
              <w:numPr>
                <w:ilvl w:val="0"/>
                <w:numId w:val="114"/>
              </w:numPr>
            </w:pPr>
            <w:hyperlink r:id="rId255">
              <w:r w:rsidDel="00000000" w:rsidR="00000000" w:rsidRPr="00000000">
                <w:rPr>
                  <w:b w:val="1"/>
                  <w:rtl w:val="0"/>
                </w:rPr>
                <w:t xml:space="preserve">SEER </w:t>
              </w:r>
            </w:hyperlink>
            <w:hyperlink r:id="rId256">
              <w:r w:rsidDel="00000000" w:rsidR="00000000" w:rsidRPr="00000000">
                <w:rPr>
                  <w:rtl w:val="0"/>
                </w:rPr>
                <w:t xml:space="preserve">[Narod JAMA Onc '15]</w:t>
              </w:r>
            </w:hyperlink>
            <w:r w:rsidDel="00000000" w:rsidR="00000000" w:rsidRPr="00000000">
              <w:rPr>
                <w:rtl w:val="0"/>
              </w:rPr>
              <w:t xml:space="preserve">: DCIS 20y BCSM 3.3%. </w:t>
            </w:r>
          </w:p>
          <w:p w:rsidR="00000000" w:rsidDel="00000000" w:rsidP="00000000" w:rsidRDefault="00000000" w:rsidRPr="00000000" w14:paraId="00000411">
            <w:pPr>
              <w:numPr>
                <w:ilvl w:val="1"/>
                <w:numId w:val="114"/>
              </w:numPr>
              <w:ind w:left="1440" w:hanging="360"/>
            </w:pPr>
            <w:r w:rsidDel="00000000" w:rsidR="00000000" w:rsidRPr="00000000">
              <w:rPr>
                <w:rFonts w:ascii="Cardo" w:cs="Cardo" w:eastAsia="Cardo" w:hAnsi="Cardo"/>
                <w:rtl w:val="0"/>
              </w:rPr>
              <w:t xml:space="preserve">10y OM BCS 0.9%, BCT 0.8%, MRM 1.3%. Invasive IBTR 4.9→ 2.5%.</w:t>
            </w:r>
          </w:p>
          <w:p w:rsidR="00000000" w:rsidDel="00000000" w:rsidP="00000000" w:rsidRDefault="00000000" w:rsidRPr="00000000" w14:paraId="00000412">
            <w:pPr>
              <w:numPr>
                <w:ilvl w:val="1"/>
                <w:numId w:val="114"/>
              </w:numPr>
              <w:ind w:left="1440" w:hanging="360"/>
            </w:pPr>
            <w:r w:rsidDel="00000000" w:rsidR="00000000" w:rsidRPr="00000000">
              <w:rPr>
                <w:rtl w:val="0"/>
              </w:rPr>
              <w:t xml:space="preserve">MVA: Age &lt; 35y and black with higher BCSM.</w:t>
            </w:r>
          </w:p>
        </w:tc>
      </w:tr>
    </w:tbl>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pStyle w:val="Heading2"/>
        <w:rPr/>
      </w:pPr>
      <w:bookmarkStart w:colFirst="0" w:colLast="0" w:name="_y90tefxf2wxj" w:id="57"/>
      <w:bookmarkEnd w:id="57"/>
      <w:hyperlink w:anchor="_9k9uedg13xnw">
        <w:r w:rsidDel="00000000" w:rsidR="00000000" w:rsidRPr="00000000">
          <w:rPr>
            <w:rtl w:val="0"/>
          </w:rPr>
          <w:t xml:space="preserve">LCIS</w:t>
        </w:r>
      </w:hyperlink>
      <w:r w:rsidDel="00000000" w:rsidR="00000000" w:rsidRPr="00000000">
        <w:rPr>
          <w:rtl w:val="0"/>
        </w:rPr>
        <w:t xml:space="preserve"> </w:t>
      </w:r>
    </w:p>
    <w:p w:rsidR="00000000" w:rsidDel="00000000" w:rsidP="00000000" w:rsidRDefault="00000000" w:rsidRPr="00000000" w14:paraId="00000415">
      <w:pPr>
        <w:ind w:left="0" w:firstLine="0"/>
        <w:rPr/>
      </w:pPr>
      <w:r w:rsidDel="00000000" w:rsidR="00000000" w:rsidRPr="00000000">
        <w:rPr>
          <w:rtl w:val="0"/>
        </w:rPr>
        <w:t xml:space="preserve">LCIS is a benign entity and is </w:t>
      </w:r>
      <w:r w:rsidDel="00000000" w:rsidR="00000000" w:rsidRPr="00000000">
        <w:rPr>
          <w:b w:val="1"/>
          <w:rtl w:val="0"/>
        </w:rPr>
        <w:t xml:space="preserve">removed from TNM staging</w:t>
      </w:r>
      <w:r w:rsidDel="00000000" w:rsidR="00000000" w:rsidRPr="00000000">
        <w:rPr>
          <w:rtl w:val="0"/>
        </w:rPr>
        <w:t xml:space="preserve">, 8th ed. </w:t>
      </w:r>
    </w:p>
    <w:p w:rsidR="00000000" w:rsidDel="00000000" w:rsidP="00000000" w:rsidRDefault="00000000" w:rsidRPr="00000000" w14:paraId="00000416">
      <w:pPr>
        <w:numPr>
          <w:ilvl w:val="0"/>
          <w:numId w:val="69"/>
        </w:numPr>
      </w:pPr>
      <w:r w:rsidDel="00000000" w:rsidR="00000000" w:rsidRPr="00000000">
        <w:rPr>
          <w:rtl w:val="0"/>
        </w:rPr>
        <w:t xml:space="preserve">LCIS differs from DCIS as it has no</w:t>
      </w:r>
      <w:r w:rsidDel="00000000" w:rsidR="00000000" w:rsidRPr="00000000">
        <w:rPr>
          <w:b w:val="1"/>
          <w:rtl w:val="0"/>
        </w:rPr>
        <w:t xml:space="preserve"> e-cadherin</w:t>
      </w:r>
      <w:r w:rsidDel="00000000" w:rsidR="00000000" w:rsidRPr="00000000">
        <w:rPr>
          <w:rtl w:val="0"/>
        </w:rPr>
        <w:t xml:space="preserve"> (CDH-1, upstream). </w:t>
      </w:r>
    </w:p>
    <w:p w:rsidR="00000000" w:rsidDel="00000000" w:rsidP="00000000" w:rsidRDefault="00000000" w:rsidRPr="00000000" w14:paraId="00000417">
      <w:pPr>
        <w:numPr>
          <w:ilvl w:val="0"/>
          <w:numId w:val="69"/>
        </w:numPr>
      </w:pPr>
      <w:r w:rsidDel="00000000" w:rsidR="00000000" w:rsidRPr="00000000">
        <w:rPr>
          <w:b w:val="1"/>
          <w:rtl w:val="0"/>
        </w:rPr>
        <w:t xml:space="preserve">Incidentally detected</w:t>
      </w:r>
      <w:r w:rsidDel="00000000" w:rsidR="00000000" w:rsidRPr="00000000">
        <w:rPr>
          <w:rtl w:val="0"/>
        </w:rPr>
        <w:t xml:space="preserve"> b/c MMA occult and non-palpable.</w:t>
      </w:r>
    </w:p>
    <w:p w:rsidR="00000000" w:rsidDel="00000000" w:rsidP="00000000" w:rsidRDefault="00000000" w:rsidRPr="00000000" w14:paraId="00000418">
      <w:pPr>
        <w:numPr>
          <w:ilvl w:val="1"/>
          <w:numId w:val="69"/>
        </w:numPr>
        <w:ind w:left="1440" w:hanging="360"/>
      </w:pPr>
      <w:r w:rsidDel="00000000" w:rsidR="00000000" w:rsidRPr="00000000">
        <w:rPr>
          <w:b w:val="1"/>
          <w:rtl w:val="0"/>
        </w:rPr>
        <w:t xml:space="preserve">Pleomorphic </w:t>
      </w:r>
      <w:r w:rsidDel="00000000" w:rsidR="00000000" w:rsidRPr="00000000">
        <w:rPr>
          <w:rtl w:val="0"/>
        </w:rPr>
        <w:t xml:space="preserve">(</w:t>
      </w:r>
      <w:r w:rsidDel="00000000" w:rsidR="00000000" w:rsidRPr="00000000">
        <w:rPr>
          <w:b w:val="1"/>
          <w:rtl w:val="0"/>
        </w:rPr>
        <w:t xml:space="preserve">PLCIS</w:t>
      </w:r>
      <w:r w:rsidDel="00000000" w:rsidR="00000000" w:rsidRPr="00000000">
        <w:rPr>
          <w:rtl w:val="0"/>
        </w:rPr>
        <w:t xml:space="preserve">) is more likely to be </w:t>
      </w:r>
      <w:r w:rsidDel="00000000" w:rsidR="00000000" w:rsidRPr="00000000">
        <w:rPr>
          <w:b w:val="1"/>
          <w:rtl w:val="0"/>
        </w:rPr>
        <w:t xml:space="preserve">detected radiographically</w:t>
      </w:r>
      <w:r w:rsidDel="00000000" w:rsidR="00000000" w:rsidRPr="00000000">
        <w:rPr>
          <w:rtl w:val="0"/>
        </w:rPr>
        <w:t xml:space="preserve">. Her2+.</w:t>
        <w:br w:type="textWrapping"/>
        <w:t xml:space="preserve">Think: PLCIS is like G3 DCIS. Comedonecrosis and micocalcs (radiopaque).</w:t>
      </w:r>
    </w:p>
    <w:p w:rsidR="00000000" w:rsidDel="00000000" w:rsidP="00000000" w:rsidRDefault="00000000" w:rsidRPr="00000000" w14:paraId="00000419">
      <w:pPr>
        <w:numPr>
          <w:ilvl w:val="2"/>
          <w:numId w:val="69"/>
        </w:numPr>
        <w:ind w:left="2160" w:hanging="360"/>
      </w:pPr>
      <w:r w:rsidDel="00000000" w:rsidR="00000000" w:rsidRPr="00000000">
        <w:rPr>
          <w:rtl w:val="0"/>
        </w:rPr>
        <w:t xml:space="preserve">PLCIS: Like LCIS, but enlarged ±  irregular nuclei. Also high Ki-67, HR-, HER2+.</w:t>
      </w:r>
    </w:p>
    <w:p w:rsidR="00000000" w:rsidDel="00000000" w:rsidP="00000000" w:rsidRDefault="00000000" w:rsidRPr="00000000" w14:paraId="0000041A">
      <w:pPr>
        <w:numPr>
          <w:ilvl w:val="2"/>
          <w:numId w:val="69"/>
        </w:numPr>
        <w:spacing w:after="0" w:afterAutospacing="0"/>
        <w:ind w:left="2160" w:hanging="360"/>
      </w:pPr>
      <w:r w:rsidDel="00000000" w:rsidR="00000000" w:rsidRPr="00000000">
        <w:rPr>
          <w:rtl w:val="0"/>
        </w:rPr>
        <w:t xml:space="preserve">PLCIS does not have unique recs, due at least in part by lack of historical histo info.</w:t>
      </w:r>
    </w:p>
    <w:p w:rsidR="00000000" w:rsidDel="00000000" w:rsidP="00000000" w:rsidRDefault="00000000" w:rsidRPr="00000000" w14:paraId="0000041B">
      <w:pPr>
        <w:numPr>
          <w:ilvl w:val="2"/>
          <w:numId w:val="69"/>
        </w:numPr>
        <w:spacing w:before="0" w:beforeAutospacing="0" w:lineRule="auto"/>
        <w:ind w:left="2160" w:hanging="360"/>
      </w:pPr>
      <w:r w:rsidDel="00000000" w:rsidR="00000000" w:rsidRPr="00000000">
        <w:rPr>
          <w:b w:val="1"/>
          <w:rtl w:val="0"/>
        </w:rPr>
        <w:t xml:space="preserve">Recommendations: Treat P-LCIS like DCIS</w:t>
      </w:r>
      <w:r w:rsidDel="00000000" w:rsidR="00000000" w:rsidRPr="00000000">
        <w:rPr>
          <w:rtl w:val="0"/>
        </w:rPr>
        <w:t xml:space="preserve"> (at least with BCS). No data for RT.</w:t>
      </w:r>
    </w:p>
    <w:p w:rsidR="00000000" w:rsidDel="00000000" w:rsidP="00000000" w:rsidRDefault="00000000" w:rsidRPr="00000000" w14:paraId="0000041C">
      <w:pPr>
        <w:numPr>
          <w:ilvl w:val="1"/>
          <w:numId w:val="69"/>
        </w:numPr>
        <w:ind w:left="1440" w:hanging="360"/>
      </w:pPr>
      <w:r w:rsidDel="00000000" w:rsidR="00000000" w:rsidRPr="00000000">
        <w:rPr>
          <w:rtl w:val="0"/>
        </w:rPr>
        <w:t xml:space="preserve">Small studies: </w:t>
      </w:r>
      <w:r w:rsidDel="00000000" w:rsidR="00000000" w:rsidRPr="00000000">
        <w:rPr>
          <w:b w:val="1"/>
          <w:rtl w:val="0"/>
        </w:rPr>
        <w:t xml:space="preserve">Pleomorphic and necrotic LCIS have similar risk for invasive carcinoma as DCIS</w:t>
      </w:r>
      <w:r w:rsidDel="00000000" w:rsidR="00000000" w:rsidRPr="00000000">
        <w:rPr>
          <w:rtl w:val="0"/>
        </w:rPr>
        <w:t xml:space="preserve">!</w:t>
      </w:r>
    </w:p>
    <w:p w:rsidR="00000000" w:rsidDel="00000000" w:rsidP="00000000" w:rsidRDefault="00000000" w:rsidRPr="00000000" w14:paraId="0000041D">
      <w:pPr>
        <w:numPr>
          <w:ilvl w:val="0"/>
          <w:numId w:val="69"/>
        </w:numPr>
      </w:pPr>
      <w:r w:rsidDel="00000000" w:rsidR="00000000" w:rsidRPr="00000000">
        <w:rPr>
          <w:b w:val="1"/>
          <w:rtl w:val="0"/>
        </w:rPr>
        <w:t xml:space="preserve">7%</w:t>
      </w:r>
      <w:r w:rsidDel="00000000" w:rsidR="00000000" w:rsidRPr="00000000">
        <w:rPr>
          <w:rtl w:val="0"/>
        </w:rPr>
        <w:t xml:space="preserve"> of LCIS progresses to IDC in 10y if not treated (</w:t>
      </w:r>
      <w:r w:rsidDel="00000000" w:rsidR="00000000" w:rsidRPr="00000000">
        <w:rPr>
          <w:b w:val="1"/>
          <w:rtl w:val="0"/>
        </w:rPr>
        <w:t xml:space="preserve">~1%/yr</w:t>
      </w:r>
      <w:r w:rsidDel="00000000" w:rsidR="00000000" w:rsidRPr="00000000">
        <w:rPr>
          <w:rtl w:val="0"/>
        </w:rPr>
        <w:t xml:space="preserve">), but only 20-25% lifetime risk [</w:t>
      </w:r>
      <w:hyperlink r:id="rId257">
        <w:r w:rsidDel="00000000" w:rsidR="00000000" w:rsidRPr="00000000">
          <w:rPr>
            <w:rtl w:val="0"/>
          </w:rPr>
          <w:t xml:space="preserve">Chuba JCO '05</w:t>
        </w:r>
      </w:hyperlink>
      <w:r w:rsidDel="00000000" w:rsidR="00000000" w:rsidRPr="00000000">
        <w:rPr>
          <w:rtl w:val="0"/>
        </w:rPr>
        <w:t xml:space="preserve">]. </w:t>
      </w:r>
    </w:p>
    <w:p w:rsidR="00000000" w:rsidDel="00000000" w:rsidP="00000000" w:rsidRDefault="00000000" w:rsidRPr="00000000" w14:paraId="0000041E">
      <w:pPr>
        <w:numPr>
          <w:ilvl w:val="1"/>
          <w:numId w:val="69"/>
        </w:numPr>
        <w:ind w:left="1440" w:hanging="360"/>
      </w:pPr>
      <w:r w:rsidDel="00000000" w:rsidR="00000000" w:rsidRPr="00000000">
        <w:rPr>
          <w:rtl w:val="0"/>
        </w:rPr>
        <w:t xml:space="preserve">Compare to 30-40% of DCIS progressing to IDC at 10y (3-4%/yr) if left untreated.</w:t>
      </w:r>
    </w:p>
    <w:p w:rsidR="00000000" w:rsidDel="00000000" w:rsidP="00000000" w:rsidRDefault="00000000" w:rsidRPr="00000000" w14:paraId="0000041F">
      <w:pPr>
        <w:numPr>
          <w:ilvl w:val="0"/>
          <w:numId w:val="69"/>
        </w:numPr>
      </w:pPr>
      <w:r w:rsidDel="00000000" w:rsidR="00000000" w:rsidRPr="00000000">
        <w:rPr>
          <w:rtl w:val="0"/>
        </w:rPr>
        <w:t xml:space="preserve">LCIS is </w:t>
      </w:r>
      <w:r w:rsidDel="00000000" w:rsidR="00000000" w:rsidRPr="00000000">
        <w:rPr>
          <w:b w:val="1"/>
          <w:rtl w:val="0"/>
        </w:rPr>
        <w:t xml:space="preserve">multicentric </w:t>
      </w:r>
      <w:r w:rsidDel="00000000" w:rsidR="00000000" w:rsidRPr="00000000">
        <w:rPr>
          <w:rtl w:val="0"/>
        </w:rPr>
        <w:t xml:space="preserve">in 90% of MRM specimens, and is </w:t>
      </w:r>
      <w:r w:rsidDel="00000000" w:rsidR="00000000" w:rsidRPr="00000000">
        <w:rPr>
          <w:b w:val="1"/>
          <w:rtl w:val="0"/>
        </w:rPr>
        <w:t xml:space="preserve">found in the contralateral breast</w:t>
      </w:r>
      <w:r w:rsidDel="00000000" w:rsidR="00000000" w:rsidRPr="00000000">
        <w:rPr>
          <w:rtl w:val="0"/>
        </w:rPr>
        <w:t xml:space="preserve"> ~33-50% of the time.</w:t>
      </w:r>
    </w:p>
    <w:p w:rsidR="00000000" w:rsidDel="00000000" w:rsidP="00000000" w:rsidRDefault="00000000" w:rsidRPr="00000000" w14:paraId="00000420">
      <w:pPr>
        <w:numPr>
          <w:ilvl w:val="1"/>
          <w:numId w:val="69"/>
        </w:numPr>
        <w:ind w:left="1440" w:hanging="360"/>
      </w:pPr>
      <w:r w:rsidDel="00000000" w:rsidR="00000000" w:rsidRPr="00000000">
        <w:rPr>
          <w:rtl w:val="0"/>
        </w:rPr>
        <w:t xml:space="preserve">Only 25-50% of subsequent cancers are ILC. </w:t>
      </w:r>
    </w:p>
    <w:p w:rsidR="00000000" w:rsidDel="00000000" w:rsidP="00000000" w:rsidRDefault="00000000" w:rsidRPr="00000000" w14:paraId="00000421">
      <w:pPr>
        <w:numPr>
          <w:ilvl w:val="1"/>
          <w:numId w:val="69"/>
        </w:numPr>
        <w:ind w:left="1440" w:hanging="360"/>
      </w:pPr>
      <w:r w:rsidDel="00000000" w:rsidR="00000000" w:rsidRPr="00000000">
        <w:rPr>
          <w:rtl w:val="0"/>
        </w:rPr>
        <w:t xml:space="preserve">LCIS is more likely to develop into IDC than ILC.</w:t>
      </w:r>
    </w:p>
    <w:p w:rsidR="00000000" w:rsidDel="00000000" w:rsidP="00000000" w:rsidRDefault="00000000" w:rsidRPr="00000000" w14:paraId="00000422">
      <w:pPr>
        <w:numPr>
          <w:ilvl w:val="1"/>
          <w:numId w:val="69"/>
        </w:numPr>
        <w:ind w:left="1440" w:hanging="360"/>
      </w:pPr>
      <w:r w:rsidDel="00000000" w:rsidR="00000000" w:rsidRPr="00000000">
        <w:rPr>
          <w:rtl w:val="0"/>
        </w:rPr>
        <w:t xml:space="preserve">Higher risk for DCIS in contra breast, but overall risk for ipsilateral is equal to risk for contralateral.</w:t>
      </w:r>
    </w:p>
    <w:p w:rsidR="00000000" w:rsidDel="00000000" w:rsidP="00000000" w:rsidRDefault="00000000" w:rsidRPr="00000000" w14:paraId="00000423">
      <w:pPr>
        <w:numPr>
          <w:ilvl w:val="0"/>
          <w:numId w:val="69"/>
        </w:numPr>
      </w:pPr>
      <w:r w:rsidDel="00000000" w:rsidR="00000000" w:rsidRPr="00000000">
        <w:rPr>
          <w:rtl w:val="0"/>
        </w:rPr>
        <w:t xml:space="preserve">Controversy: Surgical excision after core? </w:t>
      </w:r>
    </w:p>
    <w:p w:rsidR="00000000" w:rsidDel="00000000" w:rsidP="00000000" w:rsidRDefault="00000000" w:rsidRPr="00000000" w14:paraId="00000424">
      <w:pPr>
        <w:ind w:firstLine="720"/>
        <w:rPr/>
      </w:pPr>
      <w:r w:rsidDel="00000000" w:rsidR="00000000" w:rsidRPr="00000000">
        <w:rPr>
          <w:rtl w:val="0"/>
        </w:rPr>
        <w:t xml:space="preserve">This question is in context of no MMA structural abnormalities or residual MMA calcifications (i.e. residual DCIS).</w:t>
      </w:r>
    </w:p>
    <w:p w:rsidR="00000000" w:rsidDel="00000000" w:rsidP="00000000" w:rsidRDefault="00000000" w:rsidRPr="00000000" w14:paraId="00000425">
      <w:pPr>
        <w:numPr>
          <w:ilvl w:val="1"/>
          <w:numId w:val="69"/>
        </w:numPr>
        <w:ind w:left="1440" w:hanging="360"/>
      </w:pPr>
      <w:r w:rsidDel="00000000" w:rsidR="00000000" w:rsidRPr="00000000">
        <w:rPr>
          <w:rtl w:val="0"/>
        </w:rPr>
        <w:t xml:space="preserve">Some small retro studies say no.</w:t>
      </w:r>
    </w:p>
    <w:p w:rsidR="00000000" w:rsidDel="00000000" w:rsidP="00000000" w:rsidRDefault="00000000" w:rsidRPr="00000000" w14:paraId="00000426">
      <w:pPr>
        <w:numPr>
          <w:ilvl w:val="1"/>
          <w:numId w:val="69"/>
        </w:numPr>
        <w:spacing w:after="0" w:afterAutospacing="0"/>
        <w:ind w:left="1440" w:hanging="360"/>
      </w:pPr>
      <w:r w:rsidDel="00000000" w:rsidR="00000000" w:rsidRPr="00000000">
        <w:rPr>
          <w:rtl w:val="0"/>
        </w:rPr>
        <w:t xml:space="preserve">Other studies show 17-27% of pts are upgraded to invasive cancer or DCIS.</w:t>
      </w:r>
    </w:p>
    <w:p w:rsidR="00000000" w:rsidDel="00000000" w:rsidP="00000000" w:rsidRDefault="00000000" w:rsidRPr="00000000" w14:paraId="00000427">
      <w:pPr>
        <w:numPr>
          <w:ilvl w:val="0"/>
          <w:numId w:val="69"/>
        </w:numPr>
        <w:spacing w:after="0" w:afterAutospacing="0" w:before="0" w:beforeAutospacing="0" w:lineRule="auto"/>
      </w:pPr>
      <w:hyperlink r:id="rId258">
        <w:r w:rsidDel="00000000" w:rsidR="00000000" w:rsidRPr="00000000">
          <w:rPr>
            <w:b w:val="1"/>
            <w:rtl w:val="0"/>
          </w:rPr>
          <w:t xml:space="preserve">NSABP </w:t>
        </w:r>
      </w:hyperlink>
      <w:hyperlink r:id="rId259">
        <w:r w:rsidDel="00000000" w:rsidR="00000000" w:rsidRPr="00000000">
          <w:rPr>
            <w:rtl w:val="0"/>
          </w:rPr>
          <w:t xml:space="preserve">[Fisher Cancer '04]</w:t>
        </w:r>
      </w:hyperlink>
      <w:r w:rsidDel="00000000" w:rsidR="00000000" w:rsidRPr="00000000">
        <w:rPr>
          <w:rtl w:val="0"/>
        </w:rPr>
        <w:t xml:space="preserve">: 180 pts LCIS treated with BCS alone. </w:t>
      </w:r>
    </w:p>
    <w:p w:rsidR="00000000" w:rsidDel="00000000" w:rsidP="00000000" w:rsidRDefault="00000000" w:rsidRPr="00000000" w14:paraId="00000428">
      <w:pPr>
        <w:numPr>
          <w:ilvl w:val="1"/>
          <w:numId w:val="69"/>
        </w:numPr>
        <w:spacing w:after="0" w:afterAutospacing="0" w:before="0" w:beforeAutospacing="0" w:lineRule="auto"/>
        <w:ind w:left="1440" w:hanging="360"/>
      </w:pPr>
      <w:r w:rsidDel="00000000" w:rsidR="00000000" w:rsidRPr="00000000">
        <w:rPr>
          <w:rtl w:val="0"/>
        </w:rPr>
        <w:t xml:space="preserve">12y IBTR 14%, 12y CBTR 8%, Around 33% of IBTR were invasive (~5% of the entire cohort). </w:t>
      </w:r>
    </w:p>
    <w:p w:rsidR="00000000" w:rsidDel="00000000" w:rsidP="00000000" w:rsidRDefault="00000000" w:rsidRPr="00000000" w14:paraId="00000429">
      <w:pPr>
        <w:numPr>
          <w:ilvl w:val="1"/>
          <w:numId w:val="69"/>
        </w:numPr>
        <w:spacing w:before="0" w:beforeAutospacing="0" w:lineRule="auto"/>
        <w:ind w:left="1440" w:hanging="360"/>
      </w:pPr>
      <w:r w:rsidDel="00000000" w:rsidR="00000000" w:rsidRPr="00000000">
        <w:rPr>
          <w:rtl w:val="0"/>
        </w:rPr>
        <w:t xml:space="preserve">Given these results, pts are not treated with RT after lumpectomy.</w:t>
      </w:r>
    </w:p>
    <w:p w:rsidR="00000000" w:rsidDel="00000000" w:rsidP="00000000" w:rsidRDefault="00000000" w:rsidRPr="00000000" w14:paraId="0000042A">
      <w:pPr>
        <w:ind w:left="0" w:firstLine="0"/>
        <w:rPr/>
      </w:pPr>
      <w:r w:rsidDel="00000000" w:rsidR="00000000" w:rsidRPr="00000000">
        <w:rPr>
          <w:rtl w:val="0"/>
        </w:rPr>
      </w:r>
    </w:p>
    <w:tbl>
      <w:tblPr>
        <w:tblStyle w:val="Table2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65qbslxnbina" w:id="58"/>
          <w:bookmarkEnd w:id="58"/>
          <w:p w:rsidR="00000000" w:rsidDel="00000000" w:rsidP="00000000" w:rsidRDefault="00000000" w:rsidRPr="00000000" w14:paraId="0000042B">
            <w:pPr>
              <w:widowControl w:val="0"/>
              <w:ind w:left="0" w:firstLine="0"/>
              <w:rPr>
                <w:b w:val="1"/>
              </w:rPr>
            </w:pPr>
            <w:r w:rsidDel="00000000" w:rsidR="00000000" w:rsidRPr="00000000">
              <w:rPr>
                <w:b w:val="1"/>
                <w:rtl w:val="0"/>
              </w:rPr>
              <w:t xml:space="preserve">Tamoxifen in LCIS and ADH</w:t>
            </w:r>
          </w:p>
          <w:p w:rsidR="00000000" w:rsidDel="00000000" w:rsidP="00000000" w:rsidRDefault="00000000" w:rsidRPr="00000000" w14:paraId="0000042C">
            <w:pPr>
              <w:ind w:left="0" w:firstLine="0"/>
              <w:rPr>
                <w:b w:val="1"/>
              </w:rPr>
            </w:pPr>
            <w:r w:rsidDel="00000000" w:rsidR="00000000" w:rsidRPr="00000000">
              <w:rPr>
                <w:rtl w:val="0"/>
              </w:rPr>
              <w:t xml:space="preserve">See the [</w:t>
            </w:r>
            <w:hyperlink w:anchor="_4ugbs2dqm4op">
              <w:r w:rsidDel="00000000" w:rsidR="00000000" w:rsidRPr="00000000">
                <w:rPr>
                  <w:rtl w:val="0"/>
                </w:rPr>
                <w:t xml:space="preserve">Hormone Therapy</w:t>
              </w:r>
            </w:hyperlink>
            <w:r w:rsidDel="00000000" w:rsidR="00000000" w:rsidRPr="00000000">
              <w:rPr>
                <w:rtl w:val="0"/>
              </w:rPr>
              <w:t xml:space="preserve">] section and the Summary Box below.</w:t>
            </w:r>
            <w:r w:rsidDel="00000000" w:rsidR="00000000" w:rsidRPr="00000000">
              <w:rPr>
                <w:rtl w:val="0"/>
              </w:rPr>
            </w:r>
          </w:p>
          <w:p w:rsidR="00000000" w:rsidDel="00000000" w:rsidP="00000000" w:rsidRDefault="00000000" w:rsidRPr="00000000" w14:paraId="0000042D">
            <w:pPr>
              <w:widowControl w:val="0"/>
              <w:numPr>
                <w:ilvl w:val="0"/>
                <w:numId w:val="70"/>
              </w:numPr>
            </w:pPr>
            <w:r w:rsidDel="00000000" w:rsidR="00000000" w:rsidRPr="00000000">
              <w:rPr>
                <w:rtl w:val="0"/>
              </w:rPr>
              <w:t xml:space="preserve">[</w:t>
            </w:r>
            <w:hyperlink w:anchor="kix.7wz4fwxlh1su">
              <w:r w:rsidDel="00000000" w:rsidR="00000000" w:rsidRPr="00000000">
                <w:rPr>
                  <w:b w:val="1"/>
                  <w:rtl w:val="0"/>
                </w:rPr>
                <w:t xml:space="preserve">NSABP P-1</w:t>
              </w:r>
            </w:hyperlink>
            <w:r w:rsidDel="00000000" w:rsidR="00000000" w:rsidRPr="00000000">
              <w:rPr>
                <w:rFonts w:ascii="Gungsuh" w:cs="Gungsuh" w:eastAsia="Gungsuh" w:hAnsi="Gungsuh"/>
                <w:rtl w:val="0"/>
              </w:rPr>
              <w:t xml:space="preserve">] included women with h/o LCIS or ADH (most &lt; 3 cm) or 5y breast cancer risk of ≥ 1.66%.</w:t>
            </w:r>
          </w:p>
          <w:p w:rsidR="00000000" w:rsidDel="00000000" w:rsidP="00000000" w:rsidRDefault="00000000" w:rsidRPr="00000000" w14:paraId="0000042E">
            <w:pPr>
              <w:widowControl w:val="0"/>
              <w:numPr>
                <w:ilvl w:val="0"/>
                <w:numId w:val="70"/>
              </w:numPr>
            </w:pPr>
            <w:r w:rsidDel="00000000" w:rsidR="00000000" w:rsidRPr="00000000">
              <w:rPr>
                <w:rtl w:val="0"/>
              </w:rPr>
              <w:t xml:space="preserve">Even though there was a 50% RRR in invasive disease for LCIS or ADH during the 5y while on tamoxifen, less than half of women take SERMs to decrease their risk of developing invasive breast cancer. </w:t>
            </w:r>
          </w:p>
          <w:p w:rsidR="00000000" w:rsidDel="00000000" w:rsidP="00000000" w:rsidRDefault="00000000" w:rsidRPr="00000000" w14:paraId="0000042F">
            <w:pPr>
              <w:widowControl w:val="0"/>
              <w:numPr>
                <w:ilvl w:val="0"/>
                <w:numId w:val="70"/>
              </w:numPr>
            </w:pPr>
            <w:r w:rsidDel="00000000" w:rsidR="00000000" w:rsidRPr="00000000">
              <w:rPr>
                <w:rtl w:val="0"/>
              </w:rPr>
              <w:t xml:space="preserve">Risks of tamoxifen: No increased risk of endometrial cancer for premenopausal women. </w:t>
            </w:r>
          </w:p>
          <w:p w:rsidR="00000000" w:rsidDel="00000000" w:rsidP="00000000" w:rsidRDefault="00000000" w:rsidRPr="00000000" w14:paraId="00000430">
            <w:pPr>
              <w:widowControl w:val="0"/>
              <w:numPr>
                <w:ilvl w:val="1"/>
                <w:numId w:val="70"/>
              </w:numPr>
              <w:ind w:left="1440" w:hanging="360"/>
            </w:pPr>
            <w:r w:rsidDel="00000000" w:rsidR="00000000" w:rsidRPr="00000000">
              <w:rPr>
                <w:rtl w:val="0"/>
              </w:rPr>
              <w:t xml:space="preserve">There appears to be a slightly greater risk of PE and cataracts, but not DVT or stroke.</w:t>
            </w:r>
          </w:p>
          <w:p w:rsidR="00000000" w:rsidDel="00000000" w:rsidP="00000000" w:rsidRDefault="00000000" w:rsidRPr="00000000" w14:paraId="00000431">
            <w:pPr>
              <w:widowControl w:val="0"/>
              <w:numPr>
                <w:ilvl w:val="0"/>
                <w:numId w:val="70"/>
              </w:numPr>
            </w:pPr>
            <w:r w:rsidDel="00000000" w:rsidR="00000000" w:rsidRPr="00000000">
              <w:rPr>
                <w:rtl w:val="0"/>
              </w:rPr>
              <w:t xml:space="preserve">There are less osteoporotic fractures with tamoxifen, especially in postmenopausal women.</w:t>
            </w:r>
          </w:p>
        </w:tc>
      </w:tr>
    </w:tbl>
    <w:p w:rsidR="00000000" w:rsidDel="00000000" w:rsidP="00000000" w:rsidRDefault="00000000" w:rsidRPr="00000000" w14:paraId="00000432">
      <w:pPr>
        <w:pStyle w:val="Heading3"/>
        <w:spacing w:line="240" w:lineRule="auto"/>
        <w:rPr/>
      </w:pPr>
      <w:bookmarkStart w:colFirst="0" w:colLast="0" w:name="_cozl6u379a2n" w:id="59"/>
      <w:bookmarkEnd w:id="59"/>
      <w:r w:rsidDel="00000000" w:rsidR="00000000" w:rsidRPr="00000000">
        <w:rPr>
          <w:rtl w:val="0"/>
        </w:rPr>
      </w:r>
    </w:p>
    <w:p w:rsidR="00000000" w:rsidDel="00000000" w:rsidP="00000000" w:rsidRDefault="00000000" w:rsidRPr="00000000" w14:paraId="00000433">
      <w:pPr>
        <w:pStyle w:val="Heading2"/>
        <w:spacing w:line="240" w:lineRule="auto"/>
        <w:rPr/>
      </w:pPr>
      <w:bookmarkStart w:colFirst="0" w:colLast="0" w:name="_j2wfvt6sle7v" w:id="60"/>
      <w:bookmarkEnd w:id="60"/>
      <w:r w:rsidDel="00000000" w:rsidR="00000000" w:rsidRPr="00000000">
        <w:rPr>
          <w:rtl w:val="0"/>
        </w:rPr>
        <w:t xml:space="preserve">DCIS</w:t>
      </w:r>
    </w:p>
    <w:p w:rsidR="00000000" w:rsidDel="00000000" w:rsidP="00000000" w:rsidRDefault="00000000" w:rsidRPr="00000000" w14:paraId="00000434">
      <w:pPr>
        <w:numPr>
          <w:ilvl w:val="0"/>
          <w:numId w:val="97"/>
        </w:numPr>
      </w:pPr>
      <w:r w:rsidDel="00000000" w:rsidR="00000000" w:rsidRPr="00000000">
        <w:rPr>
          <w:b w:val="1"/>
          <w:rtl w:val="0"/>
        </w:rPr>
        <w:t xml:space="preserve">15-30</w:t>
      </w:r>
      <w:r w:rsidDel="00000000" w:rsidR="00000000" w:rsidRPr="00000000">
        <w:rPr>
          <w:b w:val="1"/>
          <w:rtl w:val="0"/>
        </w:rPr>
        <w:t xml:space="preserve">%</w:t>
      </w:r>
      <w:r w:rsidDel="00000000" w:rsidR="00000000" w:rsidRPr="00000000">
        <w:rPr>
          <w:rtl w:val="0"/>
        </w:rPr>
        <w:t xml:space="preserve"> progress to IDC in 10y (3-4%/yr) if not treated, ~ 10x higher risk for IDC!</w:t>
      </w:r>
      <w:r w:rsidDel="00000000" w:rsidR="00000000" w:rsidRPr="00000000">
        <w:rPr>
          <w:rtl w:val="0"/>
        </w:rPr>
        <w:t xml:space="preserve"> [</w:t>
      </w:r>
      <w:hyperlink r:id="rId260">
        <w:r w:rsidDel="00000000" w:rsidR="00000000" w:rsidRPr="00000000">
          <w:rPr>
            <w:rtl w:val="0"/>
          </w:rPr>
          <w:t xml:space="preserve">Ryser JNCI '19</w:t>
        </w:r>
      </w:hyperlink>
      <w:r w:rsidDel="00000000" w:rsidR="00000000" w:rsidRPr="00000000">
        <w:rPr>
          <w:rtl w:val="0"/>
        </w:rPr>
        <w:t xml:space="preserve">]</w:t>
      </w:r>
    </w:p>
    <w:p w:rsidR="00000000" w:rsidDel="00000000" w:rsidP="00000000" w:rsidRDefault="00000000" w:rsidRPr="00000000" w14:paraId="00000435">
      <w:pPr>
        <w:numPr>
          <w:ilvl w:val="1"/>
          <w:numId w:val="97"/>
        </w:numPr>
        <w:ind w:left="1440" w:hanging="360"/>
      </w:pPr>
      <w:r w:rsidDel="00000000" w:rsidR="00000000" w:rsidRPr="00000000">
        <w:rPr>
          <w:rtl w:val="0"/>
        </w:rPr>
        <w:t xml:space="preserve">Compared to ~7% of LCIS progressing to IDC at 10y (~1%/yr).</w:t>
      </w:r>
    </w:p>
    <w:p w:rsidR="00000000" w:rsidDel="00000000" w:rsidP="00000000" w:rsidRDefault="00000000" w:rsidRPr="00000000" w14:paraId="00000436">
      <w:pPr>
        <w:numPr>
          <w:ilvl w:val="1"/>
          <w:numId w:val="97"/>
        </w:numPr>
        <w:ind w:left="1440" w:hanging="360"/>
      </w:pPr>
      <w:r w:rsidDel="00000000" w:rsidR="00000000" w:rsidRPr="00000000">
        <w:rPr>
          <w:rFonts w:ascii="Gungsuh" w:cs="Gungsuh" w:eastAsia="Gungsuh" w:hAnsi="Gungsuh"/>
          <w:rtl w:val="0"/>
        </w:rPr>
        <w:t xml:space="preserve">Mortality risk ≅ 10% of recurrence risk after BCS.</w:t>
      </w:r>
    </w:p>
    <w:p w:rsidR="00000000" w:rsidDel="00000000" w:rsidP="00000000" w:rsidRDefault="00000000" w:rsidRPr="00000000" w14:paraId="00000437">
      <w:pPr>
        <w:numPr>
          <w:ilvl w:val="1"/>
          <w:numId w:val="97"/>
        </w:numPr>
        <w:ind w:left="1440" w:hanging="360"/>
        <w:rPr>
          <w:u w:val="none"/>
        </w:rPr>
      </w:pPr>
      <w:r w:rsidDel="00000000" w:rsidR="00000000" w:rsidRPr="00000000">
        <w:rPr>
          <w:rtl w:val="0"/>
        </w:rPr>
        <w:t xml:space="preserve">Up to 50% may progress to invasive disease over a 30 year period [</w:t>
      </w:r>
      <w:hyperlink r:id="rId261">
        <w:r w:rsidDel="00000000" w:rsidR="00000000" w:rsidRPr="00000000">
          <w:rPr>
            <w:rtl w:val="0"/>
          </w:rPr>
          <w:t xml:space="preserve">Collins Cancer '05</w:t>
        </w:r>
      </w:hyperlink>
      <w:r w:rsidDel="00000000" w:rsidR="00000000" w:rsidRPr="00000000">
        <w:rPr>
          <w:rtl w:val="0"/>
        </w:rPr>
        <w:t xml:space="preserve">, </w:t>
      </w:r>
      <w:hyperlink r:id="rId262">
        <w:r w:rsidDel="00000000" w:rsidR="00000000" w:rsidRPr="00000000">
          <w:rPr>
            <w:rtl w:val="0"/>
          </w:rPr>
          <w:t xml:space="preserve">Sanders Cancer '05</w:t>
        </w:r>
      </w:hyperlink>
      <w:r w:rsidDel="00000000" w:rsidR="00000000" w:rsidRPr="00000000">
        <w:rPr>
          <w:rtl w:val="0"/>
        </w:rPr>
        <w:t xml:space="preserve">] </w:t>
      </w:r>
    </w:p>
    <w:p w:rsidR="00000000" w:rsidDel="00000000" w:rsidP="00000000" w:rsidRDefault="00000000" w:rsidRPr="00000000" w14:paraId="00000438">
      <w:pPr>
        <w:numPr>
          <w:ilvl w:val="0"/>
          <w:numId w:val="97"/>
        </w:numPr>
      </w:pPr>
      <w:r w:rsidDel="00000000" w:rsidR="00000000" w:rsidRPr="00000000">
        <w:rPr>
          <w:b w:val="1"/>
          <w:rtl w:val="0"/>
        </w:rPr>
        <w:t xml:space="preserve">Incidental IDC at surgery in 10-20%</w:t>
      </w:r>
      <w:r w:rsidDel="00000000" w:rsidR="00000000" w:rsidRPr="00000000">
        <w:rPr>
          <w:rFonts w:ascii="Gungsuh" w:cs="Gungsuh" w:eastAsia="Gungsuh" w:hAnsi="Gungsuh"/>
          <w:rtl w:val="0"/>
        </w:rPr>
        <w:t xml:space="preserve"> of bx-proven DCIS, higher if G3, ≥ T2 or palpable [</w:t>
      </w:r>
      <w:hyperlink r:id="rId263">
        <w:r w:rsidDel="00000000" w:rsidR="00000000" w:rsidRPr="00000000">
          <w:rPr>
            <w:rtl w:val="0"/>
          </w:rPr>
          <w:t xml:space="preserve">Brennan Radiology '11</w:t>
        </w:r>
      </w:hyperlink>
      <w:r w:rsidDel="00000000" w:rsidR="00000000" w:rsidRPr="00000000">
        <w:rPr>
          <w:rtl w:val="0"/>
        </w:rPr>
        <w:t xml:space="preserve">].</w:t>
      </w:r>
    </w:p>
    <w:p w:rsidR="00000000" w:rsidDel="00000000" w:rsidP="00000000" w:rsidRDefault="00000000" w:rsidRPr="00000000" w14:paraId="00000439">
      <w:pPr>
        <w:numPr>
          <w:ilvl w:val="1"/>
          <w:numId w:val="97"/>
        </w:numPr>
        <w:ind w:left="1440" w:hanging="360"/>
      </w:pPr>
      <w:r w:rsidDel="00000000" w:rsidR="00000000" w:rsidRPr="00000000">
        <w:rPr>
          <w:b w:val="1"/>
          <w:rtl w:val="0"/>
        </w:rPr>
        <w:t xml:space="preserve">Prediction model for underlying IDC with DCIS</w:t>
      </w:r>
      <w:r w:rsidDel="00000000" w:rsidR="00000000" w:rsidRPr="00000000">
        <w:rPr>
          <w:rtl w:val="0"/>
        </w:rPr>
        <w:t xml:space="preserve"> [</w:t>
      </w:r>
      <w:hyperlink r:id="rId264">
        <w:r w:rsidDel="00000000" w:rsidR="00000000" w:rsidRPr="00000000">
          <w:rPr>
            <w:rtl w:val="0"/>
          </w:rPr>
          <w:t xml:space="preserve">Meurs BJC '18</w:t>
        </w:r>
      </w:hyperlink>
      <w:r w:rsidDel="00000000" w:rsidR="00000000" w:rsidRPr="00000000">
        <w:rPr>
          <w:rtl w:val="0"/>
        </w:rPr>
        <w:t xml:space="preserve">,</w:t>
      </w:r>
      <w:r w:rsidDel="00000000" w:rsidR="00000000" w:rsidRPr="00000000">
        <w:rPr>
          <w:rtl w:val="0"/>
        </w:rPr>
        <w:t xml:space="preserve"> </w:t>
      </w:r>
      <w:hyperlink r:id="rId265">
        <w:r w:rsidDel="00000000" w:rsidR="00000000" w:rsidRPr="00000000">
          <w:rPr>
            <w:rtl w:val="0"/>
          </w:rPr>
          <w:t xml:space="preserve">Nomogram</w:t>
        </w:r>
      </w:hyperlink>
      <w:r w:rsidDel="00000000" w:rsidR="00000000" w:rsidRPr="00000000">
        <w:rPr>
          <w:rtl w:val="0"/>
        </w:rPr>
        <w:t xml:space="preserve">]: </w:t>
      </w:r>
      <w:r w:rsidDel="00000000" w:rsidR="00000000" w:rsidRPr="00000000">
        <w:rPr>
          <w:rFonts w:ascii="Cardo" w:cs="Cardo" w:eastAsia="Cardo" w:hAnsi="Cardo"/>
          <w:b w:val="1"/>
          <w:rtl w:val="0"/>
        </w:rPr>
        <w:t xml:space="preserve">Biopsy→ Excision</w:t>
      </w:r>
      <w:r w:rsidDel="00000000" w:rsidR="00000000" w:rsidRPr="00000000">
        <w:rPr>
          <w:rtl w:val="0"/>
        </w:rPr>
        <w:t xml:space="preserve">.</w:t>
      </w:r>
    </w:p>
    <w:p w:rsidR="00000000" w:rsidDel="00000000" w:rsidP="00000000" w:rsidRDefault="00000000" w:rsidRPr="00000000" w14:paraId="0000043A">
      <w:pPr>
        <w:ind w:left="1440" w:firstLine="0"/>
        <w:rPr/>
      </w:pPr>
      <w:r w:rsidDel="00000000" w:rsidR="00000000" w:rsidRPr="00000000">
        <w:rPr>
          <w:rtl w:val="0"/>
        </w:rPr>
        <w:t xml:space="preserve">There is a 21% risk of underlying IDC with DCIS.</w:t>
      </w:r>
    </w:p>
    <w:p w:rsidR="00000000" w:rsidDel="00000000" w:rsidP="00000000" w:rsidRDefault="00000000" w:rsidRPr="00000000" w14:paraId="0000043B">
      <w:pPr>
        <w:numPr>
          <w:ilvl w:val="2"/>
          <w:numId w:val="97"/>
        </w:numPr>
        <w:ind w:left="2160" w:hanging="360"/>
      </w:pPr>
      <w:r w:rsidDel="00000000" w:rsidR="00000000" w:rsidRPr="00000000">
        <w:rPr>
          <w:rtl w:val="0"/>
        </w:rPr>
        <w:t xml:space="preserve">2,892 DCIS biopsies with 589 invasive cancers. </w:t>
      </w:r>
    </w:p>
    <w:p w:rsidR="00000000" w:rsidDel="00000000" w:rsidP="00000000" w:rsidRDefault="00000000" w:rsidRPr="00000000" w14:paraId="0000043C">
      <w:pPr>
        <w:numPr>
          <w:ilvl w:val="2"/>
          <w:numId w:val="97"/>
        </w:numPr>
        <w:ind w:left="2160" w:hanging="360"/>
      </w:pPr>
      <w:r w:rsidDel="00000000" w:rsidR="00000000" w:rsidRPr="00000000">
        <w:rPr>
          <w:rtl w:val="0"/>
        </w:rPr>
        <w:t xml:space="preserve">MVA of underlying DCIS: G3 DCIS (OR 1.43), palpable tumor (OR 2.22), BI-RADS 5 (OR 2.36).</w:t>
      </w:r>
    </w:p>
    <w:p w:rsidR="00000000" w:rsidDel="00000000" w:rsidP="00000000" w:rsidRDefault="00000000" w:rsidRPr="00000000" w14:paraId="0000043D">
      <w:pPr>
        <w:numPr>
          <w:ilvl w:val="1"/>
          <w:numId w:val="97"/>
        </w:numPr>
        <w:ind w:left="1440" w:hanging="360"/>
      </w:pPr>
      <w:r w:rsidDel="00000000" w:rsidR="00000000" w:rsidRPr="00000000">
        <w:rPr>
          <w:rtl w:val="0"/>
        </w:rPr>
        <w:t xml:space="preserve">ADH: ~10-30% will have underlying DCIS at the time of </w:t>
      </w:r>
      <w:r w:rsidDel="00000000" w:rsidR="00000000" w:rsidRPr="00000000">
        <w:rPr>
          <w:rtl w:val="0"/>
        </w:rPr>
        <w:t xml:space="preserve">excision</w:t>
      </w:r>
      <w:r w:rsidDel="00000000" w:rsidR="00000000" w:rsidRPr="00000000">
        <w:rPr>
          <w:rtl w:val="0"/>
        </w:rPr>
        <w:t xml:space="preserve">.</w:t>
      </w:r>
    </w:p>
    <w:p w:rsidR="00000000" w:rsidDel="00000000" w:rsidP="00000000" w:rsidRDefault="00000000" w:rsidRPr="00000000" w14:paraId="0000043E">
      <w:pPr>
        <w:numPr>
          <w:ilvl w:val="0"/>
          <w:numId w:val="97"/>
        </w:numPr>
      </w:pPr>
      <w:r w:rsidDel="00000000" w:rsidR="00000000" w:rsidRPr="00000000">
        <w:rPr>
          <w:b w:val="1"/>
          <w:rtl w:val="0"/>
        </w:rPr>
        <w:t xml:space="preserve">IDC with EIC </w:t>
      </w:r>
      <w:r w:rsidDel="00000000" w:rsidR="00000000" w:rsidRPr="00000000">
        <w:rPr>
          <w:rtl w:val="0"/>
        </w:rPr>
        <w:t xml:space="preserve">(extensive intraductal component) if </w:t>
      </w:r>
      <w:r w:rsidDel="00000000" w:rsidR="00000000" w:rsidRPr="00000000">
        <w:rPr>
          <w:b w:val="1"/>
          <w:rtl w:val="0"/>
        </w:rPr>
        <w:t xml:space="preserve">&gt; 25%</w:t>
      </w:r>
      <w:r w:rsidDel="00000000" w:rsidR="00000000" w:rsidRPr="00000000">
        <w:rPr>
          <w:rtl w:val="0"/>
        </w:rPr>
        <w:t xml:space="preserve"> of IDC is DCIS.</w:t>
      </w:r>
    </w:p>
    <w:p w:rsidR="00000000" w:rsidDel="00000000" w:rsidP="00000000" w:rsidRDefault="00000000" w:rsidRPr="00000000" w14:paraId="0000043F">
      <w:pPr>
        <w:numPr>
          <w:ilvl w:val="0"/>
          <w:numId w:val="97"/>
        </w:numPr>
        <w:rPr>
          <w:u w:val="none"/>
        </w:rPr>
      </w:pPr>
      <w:r w:rsidDel="00000000" w:rsidR="00000000" w:rsidRPr="00000000">
        <w:rPr>
          <w:rtl w:val="0"/>
        </w:rPr>
        <w:t xml:space="preserve">If margins &lt; 1mm, ~30% will have residual dz at excision, higher residual percentage if low grade.</w:t>
      </w:r>
    </w:p>
    <w:p w:rsidR="00000000" w:rsidDel="00000000" w:rsidP="00000000" w:rsidRDefault="00000000" w:rsidRPr="00000000" w14:paraId="00000440">
      <w:pPr>
        <w:ind w:firstLine="720"/>
        <w:rPr/>
      </w:pPr>
      <w:r w:rsidDel="00000000" w:rsidR="00000000" w:rsidRPr="00000000">
        <w:rPr>
          <w:rtl w:val="0"/>
        </w:rPr>
        <w:t xml:space="preserve">See [</w:t>
      </w:r>
      <w:hyperlink w:anchor="_xt458862nzdb">
        <w:r w:rsidDel="00000000" w:rsidR="00000000" w:rsidRPr="00000000">
          <w:rPr>
            <w:rtl w:val="0"/>
          </w:rPr>
          <w:t xml:space="preserve">Omission of RT</w:t>
        </w:r>
      </w:hyperlink>
      <w:r w:rsidDel="00000000" w:rsidR="00000000" w:rsidRPr="00000000">
        <w:rPr>
          <w:rtl w:val="0"/>
        </w:rPr>
        <w:t xml:space="preserve">] in the DCIS section for more.</w:t>
      </w:r>
    </w:p>
    <w:p w:rsidR="00000000" w:rsidDel="00000000" w:rsidP="00000000" w:rsidRDefault="00000000" w:rsidRPr="00000000" w14:paraId="00000441">
      <w:pPr>
        <w:numPr>
          <w:ilvl w:val="1"/>
          <w:numId w:val="97"/>
        </w:numPr>
        <w:ind w:left="1440" w:hanging="360"/>
        <w:rPr>
          <w:u w:val="none"/>
        </w:rPr>
      </w:pPr>
      <w:r w:rsidDel="00000000" w:rsidR="00000000" w:rsidRPr="00000000">
        <w:rPr>
          <w:rtl w:val="0"/>
        </w:rPr>
        <w:t xml:space="preserve">Most growth for low-grade is discontinuous, vs high grade which has continuous growth (paradoxical). Theory to have 1 cm margins in any surgery. </w:t>
      </w:r>
    </w:p>
    <w:p w:rsidR="00000000" w:rsidDel="00000000" w:rsidP="00000000" w:rsidRDefault="00000000" w:rsidRPr="00000000" w14:paraId="00000442">
      <w:pPr>
        <w:numPr>
          <w:ilvl w:val="1"/>
          <w:numId w:val="97"/>
        </w:numPr>
        <w:ind w:left="1440" w:hanging="360"/>
        <w:rPr>
          <w:u w:val="none"/>
        </w:rPr>
      </w:pPr>
      <w:r w:rsidDel="00000000" w:rsidR="00000000" w:rsidRPr="00000000">
        <w:rPr>
          <w:rFonts w:ascii="Gungsuh" w:cs="Gungsuh" w:eastAsia="Gungsuh" w:hAnsi="Gungsuh"/>
          <w:rtl w:val="0"/>
        </w:rPr>
        <w:t xml:space="preserve">Goal for omission of RT: SM ≥ 3mm. </w:t>
      </w:r>
    </w:p>
    <w:p w:rsidR="00000000" w:rsidDel="00000000" w:rsidP="00000000" w:rsidRDefault="00000000" w:rsidRPr="00000000" w14:paraId="00000443">
      <w:pPr>
        <w:numPr>
          <w:ilvl w:val="1"/>
          <w:numId w:val="97"/>
        </w:numPr>
        <w:ind w:left="1440" w:hanging="360"/>
        <w:rPr>
          <w:u w:val="none"/>
        </w:rPr>
      </w:pPr>
      <w:r w:rsidDel="00000000" w:rsidR="00000000" w:rsidRPr="00000000">
        <w:rPr>
          <w:rFonts w:ascii="Gungsuh" w:cs="Gungsuh" w:eastAsia="Gungsuh" w:hAnsi="Gungsuh"/>
          <w:rtl w:val="0"/>
        </w:rPr>
        <w:t xml:space="preserve">Goal for RT: SM ≥ 2 mm, though smaller margins do not mandate re-excision.</w:t>
      </w:r>
    </w:p>
    <w:p w:rsidR="00000000" w:rsidDel="00000000" w:rsidP="00000000" w:rsidRDefault="00000000" w:rsidRPr="00000000" w14:paraId="00000444">
      <w:pPr>
        <w:numPr>
          <w:ilvl w:val="0"/>
          <w:numId w:val="97"/>
        </w:numPr>
        <w:rPr>
          <w:u w:val="none"/>
        </w:rPr>
      </w:pPr>
      <w:r w:rsidDel="00000000" w:rsidR="00000000" w:rsidRPr="00000000">
        <w:rPr>
          <w:rtl w:val="0"/>
        </w:rPr>
        <w:t xml:space="preserve">True multicentricity is rare in the modern era. 80% of the time gaps are &lt; 5 mm. </w:t>
      </w:r>
    </w:p>
    <w:p w:rsidR="00000000" w:rsidDel="00000000" w:rsidP="00000000" w:rsidRDefault="00000000" w:rsidRPr="00000000" w14:paraId="00000445">
      <w:pPr>
        <w:numPr>
          <w:ilvl w:val="1"/>
          <w:numId w:val="97"/>
        </w:numPr>
        <w:ind w:left="1440" w:hanging="360"/>
        <w:rPr>
          <w:u w:val="none"/>
        </w:rPr>
      </w:pPr>
      <w:r w:rsidDel="00000000" w:rsidR="00000000" w:rsidRPr="00000000">
        <w:rPr>
          <w:rtl w:val="0"/>
        </w:rPr>
        <w:t xml:space="preserve">10% poorly diff have gaps, while 30% well diff has gaps (paradoxical).</w:t>
      </w:r>
    </w:p>
    <w:p w:rsidR="00000000" w:rsidDel="00000000" w:rsidP="00000000" w:rsidRDefault="00000000" w:rsidRPr="00000000" w14:paraId="00000446">
      <w:pPr>
        <w:numPr>
          <w:ilvl w:val="0"/>
          <w:numId w:val="97"/>
        </w:numPr>
        <w:rPr>
          <w:u w:val="none"/>
        </w:rPr>
      </w:pPr>
      <w:r w:rsidDel="00000000" w:rsidR="00000000" w:rsidRPr="00000000">
        <w:rPr>
          <w:rtl w:val="0"/>
        </w:rPr>
        <w:t xml:space="preserve">G1-2 DCIS is more likely to be multifocal/centric, more likely to have gaps, and almost always ER positive.</w:t>
      </w:r>
    </w:p>
    <w:p w:rsidR="00000000" w:rsidDel="00000000" w:rsidP="00000000" w:rsidRDefault="00000000" w:rsidRPr="00000000" w14:paraId="00000447">
      <w:pPr>
        <w:numPr>
          <w:ilvl w:val="0"/>
          <w:numId w:val="97"/>
        </w:numPr>
        <w:spacing w:after="0" w:afterAutospacing="0"/>
        <w:rPr>
          <w:u w:val="none"/>
        </w:rPr>
      </w:pPr>
      <w:r w:rsidDel="00000000" w:rsidR="00000000" w:rsidRPr="00000000">
        <w:rPr>
          <w:rtl w:val="0"/>
        </w:rPr>
        <w:t xml:space="preserve">G3 DCIS tends to be continuous and is less likely to be ER positive.</w:t>
      </w:r>
    </w:p>
    <w:p w:rsidR="00000000" w:rsidDel="00000000" w:rsidP="00000000" w:rsidRDefault="00000000" w:rsidRPr="00000000" w14:paraId="00000448">
      <w:pPr>
        <w:numPr>
          <w:ilvl w:val="0"/>
          <w:numId w:val="97"/>
        </w:numPr>
        <w:spacing w:before="0" w:beforeAutospacing="0" w:lineRule="auto"/>
      </w:pPr>
      <w:r w:rsidDel="00000000" w:rsidR="00000000" w:rsidRPr="00000000">
        <w:rPr>
          <w:b w:val="1"/>
          <w:rtl w:val="0"/>
        </w:rPr>
        <w:t xml:space="preserve">Pathology subtypes</w:t>
      </w:r>
      <w:r w:rsidDel="00000000" w:rsidR="00000000" w:rsidRPr="00000000">
        <w:rPr>
          <w:rtl w:val="0"/>
        </w:rPr>
        <w:t xml:space="preserve">: "C</w:t>
      </w:r>
      <w:r w:rsidDel="00000000" w:rsidR="00000000" w:rsidRPr="00000000">
        <w:rPr>
          <w:vertAlign w:val="superscript"/>
          <w:rtl w:val="0"/>
        </w:rPr>
        <w:t xml:space="preserve">2</w:t>
      </w:r>
      <w:r w:rsidDel="00000000" w:rsidR="00000000" w:rsidRPr="00000000">
        <w:rPr>
          <w:rtl w:val="0"/>
        </w:rPr>
        <w:t xml:space="preserve">PMS". </w:t>
      </w:r>
      <w:r w:rsidDel="00000000" w:rsidR="00000000" w:rsidRPr="00000000">
        <w:rPr>
          <w:b w:val="1"/>
          <w:rtl w:val="0"/>
        </w:rPr>
        <w:t xml:space="preserve">C</w:t>
      </w:r>
      <w:r w:rsidDel="00000000" w:rsidR="00000000" w:rsidRPr="00000000">
        <w:rPr>
          <w:rtl w:val="0"/>
        </w:rPr>
        <w:t xml:space="preserve">omedo (worst), </w:t>
      </w:r>
      <w:r w:rsidDel="00000000" w:rsidR="00000000" w:rsidRPr="00000000">
        <w:rPr>
          <w:b w:val="1"/>
          <w:rtl w:val="0"/>
        </w:rPr>
        <w:t xml:space="preserve">C</w:t>
      </w:r>
      <w:r w:rsidDel="00000000" w:rsidR="00000000" w:rsidRPr="00000000">
        <w:rPr>
          <w:rtl w:val="0"/>
        </w:rPr>
        <w:t xml:space="preserve">ribriform (third worst), </w:t>
      </w:r>
      <w:r w:rsidDel="00000000" w:rsidR="00000000" w:rsidRPr="00000000">
        <w:rPr>
          <w:b w:val="1"/>
          <w:rtl w:val="0"/>
        </w:rPr>
        <w:t xml:space="preserve">P</w:t>
      </w:r>
      <w:r w:rsidDel="00000000" w:rsidR="00000000" w:rsidRPr="00000000">
        <w:rPr>
          <w:rtl w:val="0"/>
        </w:rPr>
        <w:t xml:space="preserve">apillary, </w:t>
      </w:r>
      <w:r w:rsidDel="00000000" w:rsidR="00000000" w:rsidRPr="00000000">
        <w:rPr>
          <w:b w:val="1"/>
          <w:rtl w:val="0"/>
        </w:rPr>
        <w:t xml:space="preserve">M</w:t>
      </w:r>
      <w:r w:rsidDel="00000000" w:rsidR="00000000" w:rsidRPr="00000000">
        <w:rPr>
          <w:rtl w:val="0"/>
        </w:rPr>
        <w:t xml:space="preserve">icropapillary, </w:t>
      </w:r>
      <w:r w:rsidDel="00000000" w:rsidR="00000000" w:rsidRPr="00000000">
        <w:rPr>
          <w:b w:val="1"/>
          <w:rtl w:val="0"/>
        </w:rPr>
        <w:t xml:space="preserve">S</w:t>
      </w:r>
      <w:r w:rsidDel="00000000" w:rsidR="00000000" w:rsidRPr="00000000">
        <w:rPr>
          <w:rtl w:val="0"/>
        </w:rPr>
        <w:t xml:space="preserve">olid (poor).</w:t>
      </w:r>
    </w:p>
    <w:p w:rsidR="00000000" w:rsidDel="00000000" w:rsidP="00000000" w:rsidRDefault="00000000" w:rsidRPr="00000000" w14:paraId="00000449">
      <w:pPr>
        <w:numPr>
          <w:ilvl w:val="1"/>
          <w:numId w:val="97"/>
        </w:numPr>
        <w:ind w:left="1440" w:hanging="360"/>
      </w:pPr>
      <w:r w:rsidDel="00000000" w:rsidR="00000000" w:rsidRPr="00000000">
        <w:rPr>
          <w:rtl w:val="0"/>
        </w:rPr>
        <w:t xml:space="preserve">MMA: Microcalcs are most common (84-98% of cases). </w:t>
      </w:r>
    </w:p>
    <w:p w:rsidR="00000000" w:rsidDel="00000000" w:rsidP="00000000" w:rsidRDefault="00000000" w:rsidRPr="00000000" w14:paraId="0000044A">
      <w:pPr>
        <w:numPr>
          <w:ilvl w:val="1"/>
          <w:numId w:val="97"/>
        </w:numPr>
        <w:ind w:left="1440" w:hanging="360"/>
      </w:pPr>
      <w:r w:rsidDel="00000000" w:rsidR="00000000" w:rsidRPr="00000000">
        <w:rPr>
          <w:rtl w:val="0"/>
        </w:rPr>
        <w:t xml:space="preserve">Clumped pattern more likely G3 then heterogeneous pattern. </w:t>
      </w:r>
    </w:p>
    <w:p w:rsidR="00000000" w:rsidDel="00000000" w:rsidP="00000000" w:rsidRDefault="00000000" w:rsidRPr="00000000" w14:paraId="0000044B">
      <w:pPr>
        <w:numPr>
          <w:ilvl w:val="1"/>
          <w:numId w:val="97"/>
        </w:numPr>
        <w:ind w:left="1440" w:hanging="360"/>
      </w:pPr>
      <w:r w:rsidDel="00000000" w:rsidR="00000000" w:rsidRPr="00000000">
        <w:rPr>
          <w:rtl w:val="0"/>
        </w:rPr>
        <w:t xml:space="preserve">Small focal masses are associated with ER+ DCIS.</w:t>
      </w:r>
    </w:p>
    <w:p w:rsidR="00000000" w:rsidDel="00000000" w:rsidP="00000000" w:rsidRDefault="00000000" w:rsidRPr="00000000" w14:paraId="0000044C">
      <w:pPr>
        <w:numPr>
          <w:ilvl w:val="1"/>
          <w:numId w:val="97"/>
        </w:numPr>
        <w:ind w:left="1440" w:hanging="360"/>
      </w:pPr>
      <w:r w:rsidDel="00000000" w:rsidR="00000000" w:rsidRPr="00000000">
        <w:rPr>
          <w:rtl w:val="0"/>
        </w:rPr>
        <w:t xml:space="preserve">&gt;11 mm and linear vs grouped are more likely to have invasive </w:t>
      </w:r>
      <w:r w:rsidDel="00000000" w:rsidR="00000000" w:rsidRPr="00000000">
        <w:rPr>
          <w:rtl w:val="0"/>
        </w:rPr>
        <w:t xml:space="preserve">component</w:t>
      </w:r>
      <w:r w:rsidDel="00000000" w:rsidR="00000000" w:rsidRPr="00000000">
        <w:rPr>
          <w:rtl w:val="0"/>
        </w:rPr>
        <w:t xml:space="preserve">.</w:t>
        <w:br w:type="textWrapping"/>
        <w:t xml:space="preserve">Recall: higher grade DCIS is more likely to be continuous (less likely to be grouped / have gaps).</w:t>
      </w:r>
      <w:r w:rsidDel="00000000" w:rsidR="00000000" w:rsidRPr="00000000">
        <w:rPr>
          <w:rtl w:val="0"/>
        </w:rPr>
      </w:r>
    </w:p>
    <w:bookmarkStart w:colFirst="0" w:colLast="0" w:name="kix.k8bn9lo4kzjp" w:id="61"/>
    <w:bookmarkEnd w:id="61"/>
    <w:p w:rsidR="00000000" w:rsidDel="00000000" w:rsidP="00000000" w:rsidRDefault="00000000" w:rsidRPr="00000000" w14:paraId="0000044D">
      <w:pPr>
        <w:numPr>
          <w:ilvl w:val="0"/>
          <w:numId w:val="97"/>
        </w:numPr>
      </w:pPr>
      <w:r w:rsidDel="00000000" w:rsidR="00000000" w:rsidRPr="00000000">
        <w:rPr>
          <w:b w:val="1"/>
          <w:rtl w:val="0"/>
        </w:rPr>
        <w:t xml:space="preserve">NSABP B-4</w:t>
      </w:r>
      <w:r w:rsidDel="00000000" w:rsidR="00000000" w:rsidRPr="00000000">
        <w:rPr>
          <w:b w:val="1"/>
          <w:rtl w:val="0"/>
        </w:rPr>
        <w:t xml:space="preserve">3</w:t>
      </w:r>
      <w:r w:rsidDel="00000000" w:rsidR="00000000" w:rsidRPr="00000000">
        <w:rPr>
          <w:rtl w:val="0"/>
        </w:rPr>
        <w:t xml:space="preserve"> (2008-2014) [</w:t>
      </w:r>
      <w:hyperlink r:id="rId266">
        <w:r w:rsidDel="00000000" w:rsidR="00000000" w:rsidRPr="00000000">
          <w:rPr>
            <w:rtl w:val="0"/>
          </w:rPr>
          <w:t xml:space="preserve">Flowchart</w:t>
        </w:r>
      </w:hyperlink>
      <w:r w:rsidDel="00000000" w:rsidR="00000000" w:rsidRPr="00000000">
        <w:rPr>
          <w:rtl w:val="0"/>
        </w:rPr>
        <w:t xml:space="preserve">, </w:t>
      </w:r>
      <w:hyperlink r:id="rId267">
        <w:r w:rsidDel="00000000" w:rsidR="00000000" w:rsidRPr="00000000">
          <w:rPr>
            <w:rtl w:val="0"/>
          </w:rPr>
          <w:t xml:space="preserve">NCT00769379</w:t>
        </w:r>
      </w:hyperlink>
      <w:r w:rsidDel="00000000" w:rsidR="00000000" w:rsidRPr="00000000">
        <w:rPr>
          <w:rtl w:val="0"/>
        </w:rPr>
        <w:t xml:space="preserve">, </w:t>
      </w:r>
      <w:hyperlink r:id="rId268">
        <w:r w:rsidDel="00000000" w:rsidR="00000000" w:rsidRPr="00000000">
          <w:rPr>
            <w:rtl w:val="0"/>
          </w:rPr>
          <w:t xml:space="preserve">Cobleigh ASCO ‘20</w:t>
        </w:r>
      </w:hyperlink>
      <w:r w:rsidDel="00000000" w:rsidR="00000000" w:rsidRPr="00000000">
        <w:rPr>
          <w:rtl w:val="0"/>
        </w:rPr>
        <w:t xml:space="preserve">]: </w:t>
      </w:r>
      <w:r w:rsidDel="00000000" w:rsidR="00000000" w:rsidRPr="00000000">
        <w:rPr>
          <w:b w:val="1"/>
          <w:rtl w:val="0"/>
        </w:rPr>
        <w:t xml:space="preserve">BCT</w:t>
      </w:r>
      <w:r w:rsidDel="00000000" w:rsidR="00000000" w:rsidRPr="00000000">
        <w:rPr>
          <w:b w:val="1"/>
          <w:rtl w:val="0"/>
        </w:rPr>
        <w:t xml:space="preserve"> ± Trastuzumab</w:t>
      </w:r>
      <w:r w:rsidDel="00000000" w:rsidR="00000000" w:rsidRPr="00000000">
        <w:rPr>
          <w:rtl w:val="0"/>
        </w:rPr>
        <w:t xml:space="preserve"> IV w1, w4.</w:t>
      </w:r>
    </w:p>
    <w:p w:rsidR="00000000" w:rsidDel="00000000" w:rsidP="00000000" w:rsidRDefault="00000000" w:rsidRPr="00000000" w14:paraId="0000044E">
      <w:pPr>
        <w:ind w:firstLine="720"/>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for more</w:t>
      </w:r>
      <w:r w:rsidDel="00000000" w:rsidR="00000000" w:rsidRPr="00000000">
        <w:rPr>
          <w:rtl w:val="0"/>
        </w:rPr>
        <w:t xml:space="preserve">. Primary completion date June 2020.</w:t>
      </w:r>
    </w:p>
    <w:p w:rsidR="00000000" w:rsidDel="00000000" w:rsidP="00000000" w:rsidRDefault="00000000" w:rsidRPr="00000000" w14:paraId="0000044F">
      <w:pPr>
        <w:ind w:firstLine="720"/>
        <w:rPr/>
      </w:pPr>
      <w:r w:rsidDel="00000000" w:rsidR="00000000" w:rsidRPr="00000000">
        <w:rPr>
          <w:rtl w:val="0"/>
        </w:rPr>
        <w:t xml:space="preserve">HER2/neu is considered a weak prognostic indicator in DCIS.</w:t>
      </w:r>
    </w:p>
    <w:p w:rsidR="00000000" w:rsidDel="00000000" w:rsidP="00000000" w:rsidRDefault="00000000" w:rsidRPr="00000000" w14:paraId="00000450">
      <w:pPr>
        <w:numPr>
          <w:ilvl w:val="1"/>
          <w:numId w:val="97"/>
        </w:numPr>
        <w:ind w:left="1440" w:hanging="360"/>
        <w:rPr>
          <w:u w:val="none"/>
        </w:rPr>
      </w:pPr>
      <w:r w:rsidDel="00000000" w:rsidR="00000000" w:rsidRPr="00000000">
        <w:rPr>
          <w:rtl w:val="0"/>
        </w:rPr>
        <w:t xml:space="preserve">2014 patients. MFU 6.5y. </w:t>
      </w:r>
    </w:p>
    <w:p w:rsidR="00000000" w:rsidDel="00000000" w:rsidP="00000000" w:rsidRDefault="00000000" w:rsidRPr="00000000" w14:paraId="00000451">
      <w:pPr>
        <w:numPr>
          <w:ilvl w:val="1"/>
          <w:numId w:val="97"/>
        </w:numPr>
        <w:ind w:left="1440" w:hanging="360"/>
        <w:rPr>
          <w:u w:val="none"/>
        </w:rPr>
      </w:pPr>
      <w:r w:rsidDel="00000000" w:rsidR="00000000" w:rsidRPr="00000000">
        <w:rPr>
          <w:rFonts w:ascii="Cardo" w:cs="Cardo" w:eastAsia="Cardo" w:hAnsi="Cardo"/>
          <w:rtl w:val="0"/>
        </w:rPr>
        <w:t xml:space="preserve">Annual IBTR of ~1→ 0.8%. </w:t>
      </w:r>
    </w:p>
    <w:p w:rsidR="00000000" w:rsidDel="00000000" w:rsidP="00000000" w:rsidRDefault="00000000" w:rsidRPr="00000000" w14:paraId="00000452">
      <w:pPr>
        <w:numPr>
          <w:ilvl w:val="0"/>
          <w:numId w:val="97"/>
        </w:numPr>
      </w:pPr>
      <w:r w:rsidDel="00000000" w:rsidR="00000000" w:rsidRPr="00000000">
        <w:rPr>
          <w:rtl w:val="0"/>
        </w:rPr>
        <w:t xml:space="preserve">MRI 98% Sn for high-grade DCIS, MMA ~50%. Can r/o APBI (20% r/o).</w:t>
      </w:r>
    </w:p>
    <w:p w:rsidR="00000000" w:rsidDel="00000000" w:rsidP="00000000" w:rsidRDefault="00000000" w:rsidRPr="00000000" w14:paraId="00000453">
      <w:pPr>
        <w:numPr>
          <w:ilvl w:val="1"/>
          <w:numId w:val="97"/>
        </w:numPr>
        <w:ind w:left="1440" w:hanging="360"/>
      </w:pPr>
      <w:r w:rsidDel="00000000" w:rsidR="00000000" w:rsidRPr="00000000">
        <w:rPr>
          <w:rtl w:val="0"/>
        </w:rPr>
        <w:t xml:space="preserve">MRI does not increase the likelihood of negative margins or decrease conversion to mastectomy.</w:t>
      </w:r>
    </w:p>
    <w:p w:rsidR="00000000" w:rsidDel="00000000" w:rsidP="00000000" w:rsidRDefault="00000000" w:rsidRPr="00000000" w14:paraId="00000454">
      <w:pPr>
        <w:numPr>
          <w:ilvl w:val="0"/>
          <w:numId w:val="97"/>
        </w:numPr>
      </w:pPr>
      <w:r w:rsidDel="00000000" w:rsidR="00000000" w:rsidRPr="00000000">
        <w:rPr>
          <w:b w:val="1"/>
          <w:rtl w:val="0"/>
        </w:rPr>
        <w:t xml:space="preserve">Risk of axillary involvement approaches 0% for pure DCIS </w:t>
      </w:r>
      <w:r w:rsidDel="00000000" w:rsidR="00000000" w:rsidRPr="00000000">
        <w:rPr>
          <w:rtl w:val="0"/>
        </w:rPr>
        <w:t xml:space="preserve">in modern studies.</w:t>
      </w:r>
    </w:p>
    <w:p w:rsidR="00000000" w:rsidDel="00000000" w:rsidP="00000000" w:rsidRDefault="00000000" w:rsidRPr="00000000" w14:paraId="00000455">
      <w:pPr>
        <w:numPr>
          <w:ilvl w:val="1"/>
          <w:numId w:val="97"/>
        </w:numPr>
        <w:ind w:left="1440" w:hanging="360"/>
      </w:pPr>
      <w:r w:rsidDel="00000000" w:rsidR="00000000" w:rsidRPr="00000000">
        <w:rPr>
          <w:rtl w:val="0"/>
        </w:rPr>
        <w:t xml:space="preserve">If pure DCIS, consider SLNB if G3 and &gt;3-4 cm as the risk of nodal involvement appears to increase with size [</w:t>
      </w:r>
      <w:hyperlink r:id="rId269">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456">
      <w:pPr>
        <w:numPr>
          <w:ilvl w:val="1"/>
          <w:numId w:val="97"/>
        </w:numPr>
        <w:ind w:left="1440" w:hanging="360"/>
      </w:pPr>
      <w:r w:rsidDel="00000000" w:rsidR="00000000" w:rsidRPr="00000000">
        <w:rPr>
          <w:rtl w:val="0"/>
        </w:rPr>
        <w:t xml:space="preserve">Risk of axillary recurrence regardless of use of Tamoxifen is 0.1% [</w:t>
      </w:r>
      <w:hyperlink r:id="rId270">
        <w:r w:rsidDel="00000000" w:rsidR="00000000" w:rsidRPr="00000000">
          <w:rPr>
            <w:rtl w:val="0"/>
          </w:rPr>
          <w:t xml:space="preserve">Wapnir JNCI '11]</w:t>
        </w:r>
      </w:hyperlink>
      <w:r w:rsidDel="00000000" w:rsidR="00000000" w:rsidRPr="00000000">
        <w:rPr>
          <w:rtl w:val="0"/>
        </w:rPr>
        <w:t xml:space="preserve">.</w:t>
      </w:r>
    </w:p>
    <w:p w:rsidR="00000000" w:rsidDel="00000000" w:rsidP="00000000" w:rsidRDefault="00000000" w:rsidRPr="00000000" w14:paraId="00000457">
      <w:pPr>
        <w:numPr>
          <w:ilvl w:val="2"/>
          <w:numId w:val="97"/>
        </w:numPr>
        <w:ind w:left="2160" w:hanging="360"/>
      </w:pPr>
      <w:r w:rsidDel="00000000" w:rsidR="00000000" w:rsidRPr="00000000">
        <w:rPr>
          <w:rtl w:val="0"/>
        </w:rPr>
        <w:t xml:space="preserve">Sample nodes in the context of MRM due to permanent alteration of lymphatics.</w:t>
      </w:r>
    </w:p>
    <w:p w:rsidR="00000000" w:rsidDel="00000000" w:rsidP="00000000" w:rsidRDefault="00000000" w:rsidRPr="00000000" w14:paraId="00000458">
      <w:pPr>
        <w:numPr>
          <w:ilvl w:val="1"/>
          <w:numId w:val="97"/>
        </w:numPr>
        <w:spacing w:after="0" w:afterAutospacing="0"/>
        <w:ind w:left="1440" w:hanging="360"/>
      </w:pPr>
      <w:r w:rsidDel="00000000" w:rsidR="00000000" w:rsidRPr="00000000">
        <w:rPr>
          <w:rFonts w:ascii="Gungsuh" w:cs="Gungsuh" w:eastAsia="Gungsuh" w:hAnsi="Gungsuh"/>
          <w:rtl w:val="0"/>
        </w:rPr>
        <w:t xml:space="preserve">DCIS with microinvasion ≤ 1 mm. If present, consider SLNB as positive 3-10% of the time.</w:t>
      </w:r>
    </w:p>
    <w:p w:rsidR="00000000" w:rsidDel="00000000" w:rsidP="00000000" w:rsidRDefault="00000000" w:rsidRPr="00000000" w14:paraId="00000459">
      <w:pPr>
        <w:numPr>
          <w:ilvl w:val="1"/>
          <w:numId w:val="97"/>
        </w:numPr>
        <w:spacing w:after="0" w:afterAutospacing="0" w:before="0" w:beforeAutospacing="0" w:lineRule="auto"/>
        <w:ind w:left="1440" w:hanging="360"/>
      </w:pPr>
      <w:r w:rsidDel="00000000" w:rsidR="00000000" w:rsidRPr="00000000">
        <w:rPr>
          <w:rtl w:val="0"/>
        </w:rPr>
        <w:t xml:space="preserve">Percentage of nodal involvement:</w:t>
      </w:r>
    </w:p>
    <w:p w:rsidR="00000000" w:rsidDel="00000000" w:rsidP="00000000" w:rsidRDefault="00000000" w:rsidRPr="00000000" w14:paraId="0000045A">
      <w:pPr>
        <w:numPr>
          <w:ilvl w:val="2"/>
          <w:numId w:val="97"/>
        </w:numPr>
        <w:spacing w:after="0" w:afterAutospacing="0" w:before="0" w:beforeAutospacing="0" w:lineRule="auto"/>
        <w:ind w:left="2160" w:hanging="360"/>
      </w:pPr>
      <w:r w:rsidDel="00000000" w:rsidR="00000000" w:rsidRPr="00000000">
        <w:rPr>
          <w:rtl w:val="0"/>
        </w:rPr>
        <w:t xml:space="preserve">No SLN for pure DCIS; but 3-5%+ due to occult invasive disease</w:t>
      </w:r>
      <w:r w:rsidDel="00000000" w:rsidR="00000000" w:rsidRPr="00000000">
        <w:rPr>
          <w:rtl w:val="0"/>
        </w:rPr>
      </w:r>
    </w:p>
    <w:p w:rsidR="00000000" w:rsidDel="00000000" w:rsidP="00000000" w:rsidRDefault="00000000" w:rsidRPr="00000000" w14:paraId="0000045B">
      <w:pPr>
        <w:numPr>
          <w:ilvl w:val="2"/>
          <w:numId w:val="97"/>
        </w:numPr>
        <w:spacing w:after="0" w:afterAutospacing="0" w:before="0" w:beforeAutospacing="0" w:lineRule="auto"/>
        <w:ind w:left="2160" w:hanging="360"/>
      </w:pPr>
      <w:r w:rsidDel="00000000" w:rsidR="00000000" w:rsidRPr="00000000">
        <w:rPr>
          <w:rtl w:val="0"/>
        </w:rPr>
        <w:t xml:space="preserve">Recall: up to 25% of bx-proven DCIS can return with invasive </w:t>
      </w:r>
      <w:r w:rsidDel="00000000" w:rsidR="00000000" w:rsidRPr="00000000">
        <w:rPr>
          <w:rtl w:val="0"/>
        </w:rPr>
        <w:t xml:space="preserve">component</w:t>
      </w:r>
      <w:r w:rsidDel="00000000" w:rsidR="00000000" w:rsidRPr="00000000">
        <w:rPr>
          <w:rtl w:val="0"/>
        </w:rPr>
        <w:t xml:space="preserve"> at the time of surgery.</w:t>
      </w:r>
      <w:r w:rsidDel="00000000" w:rsidR="00000000" w:rsidRPr="00000000">
        <w:rPr>
          <w:rtl w:val="0"/>
        </w:rPr>
      </w:r>
    </w:p>
    <w:p w:rsidR="00000000" w:rsidDel="00000000" w:rsidP="00000000" w:rsidRDefault="00000000" w:rsidRPr="00000000" w14:paraId="0000045C">
      <w:pPr>
        <w:pStyle w:val="Heading3"/>
        <w:numPr>
          <w:ilvl w:val="0"/>
          <w:numId w:val="97"/>
        </w:numPr>
        <w:spacing w:before="0" w:beforeAutospacing="0" w:line="240" w:lineRule="auto"/>
        <w:ind w:left="720" w:hanging="360"/>
        <w:rPr>
          <w:b w:val="1"/>
        </w:rPr>
      </w:pPr>
      <w:bookmarkStart w:colFirst="0" w:colLast="0" w:name="_3mplnsglc9oz" w:id="62"/>
      <w:bookmarkEnd w:id="62"/>
      <w:r w:rsidDel="00000000" w:rsidR="00000000" w:rsidRPr="00000000">
        <w:rPr>
          <w:b w:val="1"/>
          <w:u w:val="none"/>
          <w:rtl w:val="0"/>
        </w:rPr>
        <w:t xml:space="preserve">DCIS with Microinvasion</w:t>
      </w:r>
    </w:p>
    <w:p w:rsidR="00000000" w:rsidDel="00000000" w:rsidP="00000000" w:rsidRDefault="00000000" w:rsidRPr="00000000" w14:paraId="0000045D">
      <w:pPr>
        <w:numPr>
          <w:ilvl w:val="1"/>
          <w:numId w:val="97"/>
        </w:numPr>
        <w:ind w:left="1440" w:hanging="360"/>
      </w:pPr>
      <w:r w:rsidDel="00000000" w:rsidR="00000000" w:rsidRPr="00000000">
        <w:rPr>
          <w:rFonts w:ascii="Gungsuh" w:cs="Gungsuh" w:eastAsia="Gungsuh" w:hAnsi="Gungsuh"/>
          <w:rtl w:val="0"/>
        </w:rPr>
        <w:t xml:space="preserve">Many studies say ≤ 2 mm. However, AJCC T1mic ≤ 1 mm.</w:t>
      </w:r>
    </w:p>
    <w:p w:rsidR="00000000" w:rsidDel="00000000" w:rsidP="00000000" w:rsidRDefault="00000000" w:rsidRPr="00000000" w14:paraId="0000045E">
      <w:pPr>
        <w:numPr>
          <w:ilvl w:val="2"/>
          <w:numId w:val="97"/>
        </w:numPr>
        <w:spacing w:after="0" w:afterAutospacing="0"/>
        <w:ind w:left="2160" w:hanging="360"/>
      </w:pPr>
      <w:r w:rsidDel="00000000" w:rsidR="00000000" w:rsidRPr="00000000">
        <w:rPr>
          <w:rtl w:val="0"/>
        </w:rPr>
        <w:t xml:space="preserve">DCIS with microinvasion</w:t>
      </w:r>
      <w:r w:rsidDel="00000000" w:rsidR="00000000" w:rsidRPr="00000000">
        <w:rPr>
          <w:rFonts w:ascii="Gungsuh" w:cs="Gungsuh" w:eastAsia="Gungsuh" w:hAnsi="Gungsuh"/>
          <w:b w:val="1"/>
          <w:rtl w:val="0"/>
        </w:rPr>
        <w:t xml:space="preserve"> ≤ 1 mm</w:t>
      </w:r>
      <w:r w:rsidDel="00000000" w:rsidR="00000000" w:rsidRPr="00000000">
        <w:rPr>
          <w:rtl w:val="0"/>
        </w:rPr>
        <w:t xml:space="preserve">. </w:t>
      </w:r>
      <w:r w:rsidDel="00000000" w:rsidR="00000000" w:rsidRPr="00000000">
        <w:rPr>
          <w:b w:val="1"/>
          <w:rtl w:val="0"/>
        </w:rPr>
        <w:t xml:space="preserve">If present, consider SLNB</w:t>
      </w:r>
      <w:r w:rsidDel="00000000" w:rsidR="00000000" w:rsidRPr="00000000">
        <w:rPr>
          <w:rtl w:val="0"/>
        </w:rPr>
        <w:t xml:space="preserve"> as positive 3-10% of the time.</w:t>
      </w:r>
    </w:p>
    <w:p w:rsidR="00000000" w:rsidDel="00000000" w:rsidP="00000000" w:rsidRDefault="00000000" w:rsidRPr="00000000" w14:paraId="0000045F">
      <w:pPr>
        <w:numPr>
          <w:ilvl w:val="1"/>
          <w:numId w:val="97"/>
        </w:numPr>
        <w:spacing w:after="0" w:afterAutospacing="0" w:before="0" w:beforeAutospacing="0" w:lineRule="auto"/>
        <w:ind w:left="1440" w:hanging="360"/>
      </w:pPr>
      <w:r w:rsidDel="00000000" w:rsidR="00000000" w:rsidRPr="00000000">
        <w:rPr>
          <w:rtl w:val="0"/>
        </w:rPr>
        <w:t xml:space="preserve">Typically, in studies, DCIS with microinvasion are included with early-stage IDC therefore information is limited.</w:t>
      </w:r>
    </w:p>
    <w:p w:rsidR="00000000" w:rsidDel="00000000" w:rsidP="00000000" w:rsidRDefault="00000000" w:rsidRPr="00000000" w14:paraId="00000460">
      <w:pPr>
        <w:numPr>
          <w:ilvl w:val="1"/>
          <w:numId w:val="97"/>
        </w:numPr>
        <w:spacing w:after="0" w:afterAutospacing="0" w:before="0" w:beforeAutospacing="0" w:lineRule="auto"/>
        <w:ind w:left="1440" w:hanging="360"/>
      </w:pPr>
      <w:r w:rsidDel="00000000" w:rsidR="00000000" w:rsidRPr="00000000">
        <w:rPr>
          <w:rtl w:val="0"/>
        </w:rPr>
        <w:t xml:space="preserve">Modern single institution studies don't indicate a worse outcome for DCIS with microinvasion vs. G3 DCIS.</w:t>
      </w:r>
    </w:p>
    <w:p w:rsidR="00000000" w:rsidDel="00000000" w:rsidP="00000000" w:rsidRDefault="00000000" w:rsidRPr="00000000" w14:paraId="00000461">
      <w:pPr>
        <w:numPr>
          <w:ilvl w:val="1"/>
          <w:numId w:val="97"/>
        </w:numPr>
        <w:spacing w:before="0" w:beforeAutospacing="0" w:lineRule="auto"/>
        <w:ind w:left="1440" w:hanging="360"/>
      </w:pPr>
      <w:r w:rsidDel="00000000" w:rsidR="00000000" w:rsidRPr="00000000">
        <w:rPr>
          <w:rtl w:val="0"/>
        </w:rPr>
        <w:t xml:space="preserve">May be related to pathologic features of underlying DCIS, not conferring worse prognosis.</w:t>
      </w:r>
    </w:p>
    <w:p w:rsidR="00000000" w:rsidDel="00000000" w:rsidP="00000000" w:rsidRDefault="00000000" w:rsidRPr="00000000" w14:paraId="00000462">
      <w:pPr>
        <w:numPr>
          <w:ilvl w:val="1"/>
          <w:numId w:val="97"/>
        </w:numPr>
        <w:ind w:left="1440" w:hanging="360"/>
      </w:pPr>
      <w:r w:rsidDel="00000000" w:rsidR="00000000" w:rsidRPr="00000000">
        <w:rPr>
          <w:rFonts w:ascii="Cardo" w:cs="Cardo" w:eastAsia="Cardo" w:hAnsi="Cardo"/>
          <w:rtl w:val="0"/>
        </w:rPr>
        <w:t xml:space="preserve">Recurrence rate for MRM / BCS / BCT of ~2-4→ ~30-45→ ~7-15%.</w:t>
      </w:r>
    </w:p>
    <w:p w:rsidR="00000000" w:rsidDel="00000000" w:rsidP="00000000" w:rsidRDefault="00000000" w:rsidRPr="00000000" w14:paraId="00000463">
      <w:pPr>
        <w:ind w:left="1440" w:firstLine="0"/>
        <w:rPr/>
      </w:pPr>
      <w:r w:rsidDel="00000000" w:rsidR="00000000" w:rsidRPr="00000000">
        <w:rPr>
          <w:rtl w:val="0"/>
        </w:rPr>
      </w:r>
    </w:p>
    <w:tbl>
      <w:tblPr>
        <w:tblStyle w:val="Table2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cccr6qx2zy8w" w:id="63"/>
          <w:bookmarkEnd w:id="63"/>
          <w:p w:rsidR="00000000" w:rsidDel="00000000" w:rsidP="00000000" w:rsidRDefault="00000000" w:rsidRPr="00000000" w14:paraId="00000464">
            <w:pPr>
              <w:ind w:left="0" w:firstLine="0"/>
              <w:rPr/>
            </w:pPr>
            <w:r w:rsidDel="00000000" w:rsidR="00000000" w:rsidRPr="00000000">
              <w:rPr>
                <w:b w:val="1"/>
                <w:rtl w:val="0"/>
              </w:rPr>
              <w:t xml:space="preserve">EBCTCG: Overview of the RCTs for RT in DCIS </w:t>
            </w:r>
            <w:hyperlink r:id="rId271">
              <w:r w:rsidDel="00000000" w:rsidR="00000000" w:rsidRPr="00000000">
                <w:rPr>
                  <w:rtl w:val="0"/>
                </w:rPr>
                <w:t xml:space="preserve">[Correa JNCI '10]</w:t>
              </w:r>
            </w:hyperlink>
            <w:r w:rsidDel="00000000" w:rsidR="00000000" w:rsidRPr="00000000">
              <w:rPr>
                <w:b w:val="1"/>
                <w:rtl w:val="0"/>
              </w:rPr>
              <w:t xml:space="preserve"> BCS ± RT</w:t>
            </w:r>
            <w:r w:rsidDel="00000000" w:rsidR="00000000" w:rsidRPr="00000000">
              <w:rPr>
                <w:rtl w:val="0"/>
              </w:rPr>
              <w:t xml:space="preserve">.</w:t>
            </w:r>
          </w:p>
          <w:p w:rsidR="00000000" w:rsidDel="00000000" w:rsidP="00000000" w:rsidRDefault="00000000" w:rsidRPr="00000000" w14:paraId="00000465">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IBTR cut in half with RT (compared to [</w:t>
            </w:r>
            <w:hyperlink w:anchor="kix.tjsck8gqma92">
              <w:r w:rsidDel="00000000" w:rsidR="00000000" w:rsidRPr="00000000">
                <w:rPr>
                  <w:rtl w:val="0"/>
                </w:rPr>
                <w:t xml:space="preserve">2/3 RRR</w:t>
              </w:r>
            </w:hyperlink>
            <w:r w:rsidDel="00000000" w:rsidR="00000000" w:rsidRPr="00000000">
              <w:rPr>
                <w:rtl w:val="0"/>
              </w:rPr>
              <w:t xml:space="preserve">] for IDC). Around half of recurrences are invasive. There is no difference in </w:t>
            </w:r>
            <w:r w:rsidDel="00000000" w:rsidR="00000000" w:rsidRPr="00000000">
              <w:rPr>
                <w:rtl w:val="0"/>
              </w:rPr>
              <w:t xml:space="preserve">BCM or OM. However, no therapy has demonstrated an OS benefit for DCIS given the [</w:t>
            </w:r>
            <w:hyperlink w:anchor="stmk8s6xen89">
              <w:r w:rsidDel="00000000" w:rsidR="00000000" w:rsidRPr="00000000">
                <w:rPr>
                  <w:rtl w:val="0"/>
                </w:rPr>
                <w:t xml:space="preserve">low risk of death</w:t>
              </w:r>
            </w:hyperlink>
            <w:r w:rsidDel="00000000" w:rsidR="00000000" w:rsidRPr="00000000">
              <w:rPr>
                <w:rtl w:val="0"/>
              </w:rPr>
              <w:t xml:space="preserve">] to begin with.</w:t>
            </w:r>
          </w:p>
          <w:p w:rsidR="00000000" w:rsidDel="00000000" w:rsidP="00000000" w:rsidRDefault="00000000" w:rsidRPr="00000000" w14:paraId="00000466">
            <w:pPr>
              <w:ind w:left="0" w:firstLine="0"/>
              <w:rPr/>
            </w:pPr>
            <w:r w:rsidDel="00000000" w:rsidR="00000000" w:rsidRPr="00000000">
              <w:rPr>
                <w:rtl w:val="0"/>
              </w:rPr>
              <w:t xml:space="preserve">The benefit for BCT is more pronounced in women &lt; 50y. </w:t>
            </w:r>
          </w:p>
          <w:p w:rsidR="00000000" w:rsidDel="00000000" w:rsidP="00000000" w:rsidRDefault="00000000" w:rsidRPr="00000000" w14:paraId="00000467">
            <w:pPr>
              <w:ind w:left="0" w:firstLine="0"/>
              <w:rPr/>
            </w:pPr>
            <w:r w:rsidDel="00000000" w:rsidR="00000000" w:rsidRPr="00000000">
              <w:rPr>
                <w:rtl w:val="0"/>
              </w:rPr>
              <w:t xml:space="preserve">There is no increased mortality with RT or increased heart events.</w:t>
            </w:r>
          </w:p>
          <w:p w:rsidR="00000000" w:rsidDel="00000000" w:rsidP="00000000" w:rsidRDefault="00000000" w:rsidRPr="00000000" w14:paraId="00000468">
            <w:pPr>
              <w:numPr>
                <w:ilvl w:val="0"/>
                <w:numId w:val="122"/>
              </w:numPr>
            </w:pPr>
            <w:r w:rsidDel="00000000" w:rsidR="00000000" w:rsidRPr="00000000">
              <w:rPr>
                <w:rtl w:val="0"/>
              </w:rPr>
              <w:t xml:space="preserve">3,729 patients from B17, 10853, UK/ANZ and SweDCIS.</w:t>
            </w:r>
          </w:p>
          <w:p w:rsidR="00000000" w:rsidDel="00000000" w:rsidP="00000000" w:rsidRDefault="00000000" w:rsidRPr="00000000" w14:paraId="00000469">
            <w:pPr>
              <w:numPr>
                <w:ilvl w:val="1"/>
                <w:numId w:val="122"/>
              </w:numPr>
              <w:ind w:left="1440" w:hanging="360"/>
            </w:pPr>
            <w:r w:rsidDel="00000000" w:rsidR="00000000" w:rsidRPr="00000000">
              <w:rPr>
                <w:rtl w:val="0"/>
              </w:rPr>
              <w:t xml:space="preserve">All trials: LRR halved with RT. ~50% of recurrences are invasive.</w:t>
            </w:r>
          </w:p>
          <w:p w:rsidR="00000000" w:rsidDel="00000000" w:rsidP="00000000" w:rsidRDefault="00000000" w:rsidRPr="00000000" w14:paraId="0000046A">
            <w:pPr>
              <w:numPr>
                <w:ilvl w:val="1"/>
                <w:numId w:val="122"/>
              </w:numPr>
              <w:ind w:left="1440" w:hanging="360"/>
            </w:pPr>
            <w:r w:rsidDel="00000000" w:rsidR="00000000" w:rsidRPr="00000000">
              <w:rPr>
                <w:rtl w:val="0"/>
              </w:rPr>
              <w:t xml:space="preserve">All trials: 50 Gy in 25 fractions </w:t>
            </w:r>
            <w:r w:rsidDel="00000000" w:rsidR="00000000" w:rsidRPr="00000000">
              <w:rPr>
                <w:i w:val="1"/>
                <w:rtl w:val="0"/>
              </w:rPr>
              <w:t xml:space="preserve">without </w:t>
            </w:r>
            <w:r w:rsidDel="00000000" w:rsidR="00000000" w:rsidRPr="00000000">
              <w:rPr>
                <w:rtl w:val="0"/>
              </w:rPr>
              <w:t xml:space="preserve">boost.</w:t>
            </w:r>
          </w:p>
          <w:p w:rsidR="00000000" w:rsidDel="00000000" w:rsidP="00000000" w:rsidRDefault="00000000" w:rsidRPr="00000000" w14:paraId="0000046B">
            <w:pPr>
              <w:numPr>
                <w:ilvl w:val="0"/>
                <w:numId w:val="122"/>
              </w:numPr>
            </w:pPr>
            <w:r w:rsidDel="00000000" w:rsidR="00000000" w:rsidRPr="00000000">
              <w:rPr>
                <w:rFonts w:ascii="Cardo" w:cs="Cardo" w:eastAsia="Cardo" w:hAnsi="Cardo"/>
                <w:b w:val="1"/>
                <w:rtl w:val="0"/>
              </w:rPr>
              <w:t xml:space="preserve">10y IBTR 28→ 13%</w:t>
            </w:r>
            <w:r w:rsidDel="00000000" w:rsidR="00000000" w:rsidRPr="00000000">
              <w:rPr>
                <w:rFonts w:ascii="Cardo" w:cs="Cardo" w:eastAsia="Cardo" w:hAnsi="Cardo"/>
                <w:rtl w:val="0"/>
              </w:rPr>
              <w:t xml:space="preserve">. 10y invasive IBTR 15→ 7%. </w:t>
            </w:r>
          </w:p>
          <w:p w:rsidR="00000000" w:rsidDel="00000000" w:rsidP="00000000" w:rsidRDefault="00000000" w:rsidRPr="00000000" w14:paraId="0000046C">
            <w:pPr>
              <w:numPr>
                <w:ilvl w:val="1"/>
                <w:numId w:val="122"/>
              </w:numPr>
              <w:ind w:left="1440" w:hanging="360"/>
            </w:pPr>
            <w:r w:rsidDel="00000000" w:rsidR="00000000" w:rsidRPr="00000000">
              <w:rPr>
                <w:rtl w:val="0"/>
              </w:rPr>
              <w:t xml:space="preserve">In both groups, 48% of the recurrences were invasive. </w:t>
            </w:r>
          </w:p>
          <w:p w:rsidR="00000000" w:rsidDel="00000000" w:rsidP="00000000" w:rsidRDefault="00000000" w:rsidRPr="00000000" w14:paraId="0000046D">
            <w:pPr>
              <w:numPr>
                <w:ilvl w:val="1"/>
                <w:numId w:val="122"/>
              </w:numPr>
              <w:ind w:left="1440" w:hanging="360"/>
            </w:pPr>
            <w:r w:rsidDel="00000000" w:rsidR="00000000" w:rsidRPr="00000000">
              <w:rPr>
                <w:rtl w:val="0"/>
              </w:rPr>
              <w:t xml:space="preserve">All IBTR HR 0.49, ipsi DCIS recurrence HR 0.61.</w:t>
            </w:r>
          </w:p>
          <w:p w:rsidR="00000000" w:rsidDel="00000000" w:rsidP="00000000" w:rsidRDefault="00000000" w:rsidRPr="00000000" w14:paraId="0000046E">
            <w:pPr>
              <w:numPr>
                <w:ilvl w:val="0"/>
                <w:numId w:val="122"/>
              </w:numPr>
            </w:pPr>
            <w:r w:rsidDel="00000000" w:rsidR="00000000" w:rsidRPr="00000000">
              <w:rPr>
                <w:rFonts w:ascii="Cardo" w:cs="Cardo" w:eastAsia="Cardo" w:hAnsi="Cardo"/>
                <w:rtl w:val="0"/>
              </w:rPr>
              <w:t xml:space="preserve">10y IBTR for women &lt; 50 of 29→ 19%. 10y IBTR for women ≥ 50y of 28→ 11%. </w:t>
            </w:r>
          </w:p>
          <w:p w:rsidR="00000000" w:rsidDel="00000000" w:rsidP="00000000" w:rsidRDefault="00000000" w:rsidRPr="00000000" w14:paraId="0000046F">
            <w:pPr>
              <w:numPr>
                <w:ilvl w:val="0"/>
                <w:numId w:val="122"/>
              </w:numPr>
              <w:rPr>
                <w:u w:val="none"/>
              </w:rPr>
            </w:pPr>
            <w:r w:rsidDel="00000000" w:rsidR="00000000" w:rsidRPr="00000000">
              <w:rPr>
                <w:rFonts w:ascii="Gungsuh" w:cs="Gungsuh" w:eastAsia="Gungsuh" w:hAnsi="Gungsuh"/>
                <w:rtl w:val="0"/>
              </w:rPr>
              <w:t xml:space="preserve">10y IBTR for G1-2, SM- and size ≤ 2 cm of 30→ 12%. </w:t>
            </w:r>
            <w:hyperlink w:anchor="kix.wsktewnvc69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70">
            <w:pPr>
              <w:numPr>
                <w:ilvl w:val="0"/>
                <w:numId w:val="122"/>
              </w:numPr>
            </w:pPr>
            <w:r w:rsidDel="00000000" w:rsidR="00000000" w:rsidRPr="00000000">
              <w:rPr>
                <w:b w:val="1"/>
                <w:rtl w:val="0"/>
              </w:rPr>
              <w:t xml:space="preserve">10y BCM ~4%</w:t>
            </w:r>
            <w:r w:rsidDel="00000000" w:rsidR="00000000" w:rsidRPr="00000000">
              <w:rPr>
                <w:rtl w:val="0"/>
              </w:rPr>
              <w:t xml:space="preserve"> and 10y OM ~8.3%.</w:t>
            </w:r>
          </w:p>
          <w:p w:rsidR="00000000" w:rsidDel="00000000" w:rsidP="00000000" w:rsidRDefault="00000000" w:rsidRPr="00000000" w14:paraId="00000471">
            <w:pPr>
              <w:numPr>
                <w:ilvl w:val="0"/>
                <w:numId w:val="122"/>
              </w:numPr>
            </w:pPr>
            <w:r w:rsidDel="00000000" w:rsidR="00000000" w:rsidRPr="00000000">
              <w:rPr>
                <w:rtl w:val="0"/>
              </w:rPr>
              <w:t xml:space="preserve">30% reduction in any breast event (ipsi or contra) with tamoxifen, no difference in OS. </w:t>
            </w:r>
            <w:r w:rsidDel="00000000" w:rsidR="00000000" w:rsidRPr="00000000">
              <w:rPr>
                <w:rtl w:val="0"/>
              </w:rPr>
            </w:r>
          </w:p>
        </w:tc>
      </w:tr>
    </w:tbl>
    <w:p w:rsidR="00000000" w:rsidDel="00000000" w:rsidP="00000000" w:rsidRDefault="00000000" w:rsidRPr="00000000" w14:paraId="00000472">
      <w:pPr>
        <w:pStyle w:val="Heading3"/>
        <w:spacing w:before="200" w:line="240" w:lineRule="auto"/>
        <w:rPr/>
      </w:pPr>
      <w:bookmarkStart w:colFirst="0" w:colLast="0" w:name="_si5gi2x5192d" w:id="64"/>
      <w:bookmarkEnd w:id="64"/>
      <w:r w:rsidDel="00000000" w:rsidR="00000000" w:rsidRPr="00000000">
        <w:rPr>
          <w:rtl w:val="0"/>
        </w:rPr>
        <w:t xml:space="preserve">BCT and LRR in DCIS</w:t>
      </w:r>
    </w:p>
    <w:p w:rsidR="00000000" w:rsidDel="00000000" w:rsidP="00000000" w:rsidRDefault="00000000" w:rsidRPr="00000000" w14:paraId="00000473">
      <w:pPr>
        <w:ind w:left="0" w:firstLine="0"/>
        <w:rPr/>
      </w:pPr>
      <w:r w:rsidDel="00000000" w:rsidR="00000000" w:rsidRPr="00000000">
        <w:rPr>
          <w:rtl w:val="0"/>
        </w:rPr>
        <w:t xml:space="preserve">Around 20% of the four trials below had positive surgical margins, mostly median T1c size (compared to ~5 mm on [</w:t>
      </w:r>
      <w:hyperlink w:anchor="kix.wsktewnvc696">
        <w:r w:rsidDel="00000000" w:rsidR="00000000" w:rsidRPr="00000000">
          <w:rPr>
            <w:rtl w:val="0"/>
          </w:rPr>
          <w:t xml:space="preserve">RTOG 98-04</w:t>
        </w:r>
      </w:hyperlink>
      <w:r w:rsidDel="00000000" w:rsidR="00000000" w:rsidRPr="00000000">
        <w:rPr>
          <w:rtl w:val="0"/>
        </w:rPr>
        <w:t xml:space="preserve">]).</w:t>
      </w:r>
    </w:p>
    <w:p w:rsidR="00000000" w:rsidDel="00000000" w:rsidP="00000000" w:rsidRDefault="00000000" w:rsidRPr="00000000" w14:paraId="00000474">
      <w:pPr>
        <w:ind w:left="0" w:firstLine="0"/>
        <w:rPr/>
      </w:pPr>
      <w:r w:rsidDel="00000000" w:rsidR="00000000" w:rsidRPr="00000000">
        <w:rPr>
          <w:rtl w:val="0"/>
        </w:rPr>
        <w:t xml:space="preserve">B17 had the highest proportion of patients receiving a boost (only 9%), so data for boost in DCIS is not very robust. </w:t>
      </w:r>
      <w:hyperlink w:anchor="h7h1guhmrp33">
        <w:r w:rsidDel="00000000" w:rsidR="00000000" w:rsidRPr="00000000">
          <w:rPr>
            <w:vertAlign w:val="superscript"/>
            <w:rtl w:val="0"/>
          </w:rPr>
          <w:t xml:space="preserve">RoR</w:t>
        </w:r>
      </w:hyperlink>
      <w:r w:rsidDel="00000000" w:rsidR="00000000" w:rsidRPr="00000000">
        <w:rPr>
          <w:rtl w:val="0"/>
        </w:rPr>
      </w:r>
    </w:p>
    <w:bookmarkStart w:colFirst="0" w:colLast="0" w:name="kix.7llzd2ojr2ab" w:id="65"/>
    <w:bookmarkEnd w:id="65"/>
    <w:p w:rsidR="00000000" w:rsidDel="00000000" w:rsidP="00000000" w:rsidRDefault="00000000" w:rsidRPr="00000000" w14:paraId="00000475">
      <w:pPr>
        <w:numPr>
          <w:ilvl w:val="0"/>
          <w:numId w:val="122"/>
        </w:numPr>
      </w:pPr>
      <w:r w:rsidDel="00000000" w:rsidR="00000000" w:rsidRPr="00000000">
        <w:rPr>
          <w:b w:val="1"/>
          <w:rtl w:val="0"/>
        </w:rPr>
        <w:t xml:space="preserve">NSABP B-17 </w:t>
      </w:r>
      <w:r w:rsidDel="00000000" w:rsidR="00000000" w:rsidRPr="00000000">
        <w:rPr>
          <w:rtl w:val="0"/>
        </w:rPr>
        <w:t xml:space="preserve">(1985-1990) </w:t>
      </w:r>
      <w:r w:rsidDel="00000000" w:rsidR="00000000" w:rsidRPr="00000000">
        <w:rPr>
          <w:rtl w:val="0"/>
        </w:rPr>
        <w:t xml:space="preserve">[</w:t>
      </w:r>
      <w:hyperlink r:id="rId272">
        <w:r w:rsidDel="00000000" w:rsidR="00000000" w:rsidRPr="00000000">
          <w:rPr>
            <w:rtl w:val="0"/>
          </w:rPr>
          <w:t xml:space="preserve">Flowchart</w:t>
        </w:r>
      </w:hyperlink>
      <w:r w:rsidDel="00000000" w:rsidR="00000000" w:rsidRPr="00000000">
        <w:rPr>
          <w:rtl w:val="0"/>
        </w:rPr>
        <w:t xml:space="preserve">, </w:t>
      </w:r>
      <w:hyperlink r:id="rId273">
        <w:r w:rsidDel="00000000" w:rsidR="00000000" w:rsidRPr="00000000">
          <w:rPr>
            <w:rtl w:val="0"/>
          </w:rPr>
          <w:t xml:space="preserve">Fisher NEJM</w:t>
        </w:r>
      </w:hyperlink>
      <w:r w:rsidDel="00000000" w:rsidR="00000000" w:rsidRPr="00000000">
        <w:rPr>
          <w:rtl w:val="0"/>
        </w:rPr>
        <w:t xml:space="preserve">, </w:t>
      </w:r>
      <w:hyperlink r:id="rId274">
        <w:r w:rsidDel="00000000" w:rsidR="00000000" w:rsidRPr="00000000">
          <w:rPr>
            <w:rtl w:val="0"/>
          </w:rPr>
          <w:t xml:space="preserve">JCO '93</w:t>
        </w:r>
      </w:hyperlink>
      <w:r w:rsidDel="00000000" w:rsidR="00000000" w:rsidRPr="00000000">
        <w:rPr>
          <w:rtl w:val="0"/>
        </w:rPr>
        <w:t xml:space="preserve">, </w:t>
      </w:r>
      <w:hyperlink r:id="rId275">
        <w:r w:rsidDel="00000000" w:rsidR="00000000" w:rsidRPr="00000000">
          <w:rPr>
            <w:rtl w:val="0"/>
          </w:rPr>
          <w:t xml:space="preserve">Semin Onc '01</w:t>
        </w:r>
      </w:hyperlink>
      <w:r w:rsidDel="00000000" w:rsidR="00000000" w:rsidRPr="00000000">
        <w:rPr>
          <w:rtl w:val="0"/>
        </w:rPr>
        <w:t xml:space="preserve">]: R0/1 </w:t>
      </w:r>
      <w:r w:rsidDel="00000000" w:rsidR="00000000" w:rsidRPr="00000000">
        <w:rPr>
          <w:b w:val="1"/>
          <w:rtl w:val="0"/>
        </w:rPr>
        <w:t xml:space="preserve">BCS ± RT</w:t>
      </w:r>
      <w:r w:rsidDel="00000000" w:rsidR="00000000" w:rsidRPr="00000000">
        <w:rPr>
          <w:rtl w:val="0"/>
        </w:rPr>
        <w:t xml:space="preserve">.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w:t>
      </w:r>
      <w:hyperlink w:anchor="kix.pzuflsqvwkx9">
        <w:r w:rsidDel="00000000" w:rsidR="00000000" w:rsidRPr="00000000">
          <w:rPr>
            <w:rtl w:val="0"/>
          </w:rPr>
          <w:t xml:space="preserve">Wapnir analysis</w:t>
        </w:r>
      </w:hyperlink>
      <w:r w:rsidDel="00000000" w:rsidR="00000000" w:rsidRPr="00000000">
        <w:rPr>
          <w:rtl w:val="0"/>
        </w:rPr>
        <w:t xml:space="preserve">] of B17 (BCS ± RT) and B24 (BCT ± Tamox) for more.</w:t>
      </w:r>
    </w:p>
    <w:p w:rsidR="00000000" w:rsidDel="00000000" w:rsidP="00000000" w:rsidRDefault="00000000" w:rsidRPr="00000000" w14:paraId="00000476">
      <w:pPr>
        <w:ind w:firstLine="720"/>
        <w:rPr/>
      </w:pPr>
      <w:r w:rsidDel="00000000" w:rsidR="00000000" w:rsidRPr="00000000">
        <w:rPr>
          <w:rtl w:val="0"/>
        </w:rPr>
        <w:t xml:space="preserve">WBRT after BCS cuts IBTR in half. ~50% of recurrences are invasive. Longest follow up of any trial.</w:t>
      </w:r>
    </w:p>
    <w:p w:rsidR="00000000" w:rsidDel="00000000" w:rsidP="00000000" w:rsidRDefault="00000000" w:rsidRPr="00000000" w14:paraId="00000477">
      <w:pPr>
        <w:numPr>
          <w:ilvl w:val="1"/>
          <w:numId w:val="122"/>
        </w:numPr>
        <w:spacing w:after="0" w:afterAutospacing="0"/>
        <w:ind w:left="1440" w:hanging="360"/>
      </w:pPr>
      <w:r w:rsidDel="00000000" w:rsidR="00000000" w:rsidRPr="00000000">
        <w:rPr>
          <w:rtl w:val="0"/>
        </w:rPr>
        <w:t xml:space="preserve">813 pts with non-palpable DCIS. No tumor on ink (17% SM+ on path review). 9% boost. MFU 20y</w:t>
      </w:r>
    </w:p>
    <w:p w:rsidR="00000000" w:rsidDel="00000000" w:rsidP="00000000" w:rsidRDefault="00000000" w:rsidRPr="00000000" w14:paraId="00000478">
      <w:pPr>
        <w:numPr>
          <w:ilvl w:val="1"/>
          <w:numId w:val="122"/>
        </w:numPr>
        <w:spacing w:after="0" w:afterAutospacing="0" w:before="0" w:beforeAutospacing="0" w:lineRule="auto"/>
        <w:ind w:left="1440" w:hanging="360"/>
      </w:pPr>
      <w:r w:rsidDel="00000000" w:rsidR="00000000" w:rsidRPr="00000000">
        <w:rPr>
          <w:rFonts w:ascii="Cardo" w:cs="Cardo" w:eastAsia="Cardo" w:hAnsi="Cardo"/>
          <w:b w:val="1"/>
          <w:rtl w:val="0"/>
        </w:rPr>
        <w:t xml:space="preserve">12y IBTR 31→ 15%</w:t>
      </w:r>
      <w:r w:rsidDel="00000000" w:rsidR="00000000" w:rsidRPr="00000000">
        <w:rPr>
          <w:rtl w:val="0"/>
        </w:rPr>
        <w:t xml:space="preserve">, 12y OS ~86%.</w:t>
      </w:r>
    </w:p>
    <w:p w:rsidR="00000000" w:rsidDel="00000000" w:rsidP="00000000" w:rsidRDefault="00000000" w:rsidRPr="00000000" w14:paraId="00000479">
      <w:pPr>
        <w:numPr>
          <w:ilvl w:val="1"/>
          <w:numId w:val="122"/>
        </w:numPr>
        <w:spacing w:after="0" w:afterAutospacing="0" w:before="0" w:beforeAutospacing="0" w:lineRule="auto"/>
        <w:ind w:left="1440" w:hanging="360"/>
      </w:pPr>
      <w:r w:rsidDel="00000000" w:rsidR="00000000" w:rsidRPr="00000000">
        <w:rPr>
          <w:rFonts w:ascii="Cardo" w:cs="Cardo" w:eastAsia="Cardo" w:hAnsi="Cardo"/>
          <w:rtl w:val="0"/>
        </w:rPr>
        <w:t xml:space="preserve">17y IBTR 35→ 20%.</w:t>
      </w:r>
    </w:p>
    <w:p w:rsidR="00000000" w:rsidDel="00000000" w:rsidP="00000000" w:rsidRDefault="00000000" w:rsidRPr="00000000" w14:paraId="0000047A">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17y non-invasive IBTR 15.4→ 9%.</w:t>
      </w:r>
    </w:p>
    <w:p w:rsidR="00000000" w:rsidDel="00000000" w:rsidP="00000000" w:rsidRDefault="00000000" w:rsidRPr="00000000" w14:paraId="0000047B">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17y invasive IBTR 20→11%.</w:t>
      </w:r>
    </w:p>
    <w:p w:rsidR="00000000" w:rsidDel="00000000" w:rsidP="00000000" w:rsidRDefault="00000000" w:rsidRPr="00000000" w14:paraId="0000047C">
      <w:pPr>
        <w:numPr>
          <w:ilvl w:val="0"/>
          <w:numId w:val="122"/>
        </w:numPr>
        <w:spacing w:after="0" w:afterAutospacing="0" w:before="0" w:beforeAutospacing="0" w:lineRule="auto"/>
      </w:pPr>
      <w:r w:rsidDel="00000000" w:rsidR="00000000" w:rsidRPr="00000000">
        <w:rPr>
          <w:b w:val="1"/>
          <w:rtl w:val="0"/>
        </w:rPr>
        <w:t xml:space="preserve">EORTC 10853</w:t>
      </w:r>
      <w:r w:rsidDel="00000000" w:rsidR="00000000" w:rsidRPr="00000000">
        <w:rPr>
          <w:rtl w:val="0"/>
        </w:rPr>
        <w:t xml:space="preserve"> </w:t>
      </w:r>
      <w:r w:rsidDel="00000000" w:rsidR="00000000" w:rsidRPr="00000000">
        <w:rPr>
          <w:rtl w:val="0"/>
        </w:rPr>
        <w:t xml:space="preserve">(1986-1996) </w:t>
      </w:r>
      <w:r w:rsidDel="00000000" w:rsidR="00000000" w:rsidRPr="00000000">
        <w:rPr>
          <w:rtl w:val="0"/>
        </w:rPr>
        <w:t xml:space="preserve">[</w:t>
      </w:r>
      <w:hyperlink r:id="rId276">
        <w:r w:rsidDel="00000000" w:rsidR="00000000" w:rsidRPr="00000000">
          <w:rPr>
            <w:rtl w:val="0"/>
          </w:rPr>
          <w:t xml:space="preserve">Julien Lancet ‘00</w:t>
        </w:r>
      </w:hyperlink>
      <w:r w:rsidDel="00000000" w:rsidR="00000000" w:rsidRPr="00000000">
        <w:rPr>
          <w:rtl w:val="0"/>
        </w:rPr>
        <w:t xml:space="preserve">, </w:t>
      </w:r>
      <w:hyperlink r:id="rId277">
        <w:r w:rsidDel="00000000" w:rsidR="00000000" w:rsidRPr="00000000">
          <w:rPr>
            <w:rtl w:val="0"/>
          </w:rPr>
          <w:t xml:space="preserve">Bijker JCO '06, </w:t>
        </w:r>
      </w:hyperlink>
      <w:hyperlink r:id="rId278">
        <w:r w:rsidDel="00000000" w:rsidR="00000000" w:rsidRPr="00000000">
          <w:rPr>
            <w:rtl w:val="0"/>
          </w:rPr>
          <w:t xml:space="preserve">Donker JCO ‘14</w:t>
        </w:r>
      </w:hyperlink>
      <w:r w:rsidDel="00000000" w:rsidR="00000000" w:rsidRPr="00000000">
        <w:rPr>
          <w:rtl w:val="0"/>
        </w:rPr>
        <w:t xml:space="preserve">]: </w:t>
      </w:r>
      <w:r w:rsidDel="00000000" w:rsidR="00000000" w:rsidRPr="00000000">
        <w:rPr>
          <w:b w:val="1"/>
          <w:rtl w:val="0"/>
        </w:rPr>
        <w:t xml:space="preserve">BCS ± RT</w:t>
      </w:r>
      <w:r w:rsidDel="00000000" w:rsidR="00000000" w:rsidRPr="00000000">
        <w:rPr>
          <w:rtl w:val="0"/>
        </w:rPr>
        <w:t xml:space="preserve">. </w:t>
        <w:br w:type="textWrapping"/>
        <w:t xml:space="preserve">WBRT after BCS cuts IBTR in half. ~50% of recurrences are invasive.</w:t>
      </w:r>
    </w:p>
    <w:p w:rsidR="00000000" w:rsidDel="00000000" w:rsidP="00000000" w:rsidRDefault="00000000" w:rsidRPr="00000000" w14:paraId="0000047D">
      <w:pPr>
        <w:numPr>
          <w:ilvl w:val="1"/>
          <w:numId w:val="122"/>
        </w:numPr>
        <w:spacing w:after="0" w:afterAutospacing="0" w:before="0" w:beforeAutospacing="0" w:lineRule="auto"/>
        <w:ind w:left="1440" w:hanging="360"/>
      </w:pPr>
      <w:r w:rsidDel="00000000" w:rsidR="00000000" w:rsidRPr="00000000">
        <w:rPr>
          <w:rFonts w:ascii="Gungsuh" w:cs="Gungsuh" w:eastAsia="Gungsuh" w:hAnsi="Gungsuh"/>
          <w:rtl w:val="0"/>
        </w:rPr>
        <w:t xml:space="preserve">1,010 pts. ≤ 5cm. No boost. 71% detected by MMA. 16% SM+ or unknown. Only 5% boost. </w:t>
      </w:r>
    </w:p>
    <w:p w:rsidR="00000000" w:rsidDel="00000000" w:rsidP="00000000" w:rsidRDefault="00000000" w:rsidRPr="00000000" w14:paraId="0000047E">
      <w:pPr>
        <w:numPr>
          <w:ilvl w:val="1"/>
          <w:numId w:val="122"/>
        </w:numPr>
        <w:spacing w:after="0" w:afterAutospacing="0" w:before="0" w:beforeAutospacing="0" w:lineRule="auto"/>
        <w:ind w:left="1440" w:hanging="360"/>
      </w:pPr>
      <w:r w:rsidDel="00000000" w:rsidR="00000000" w:rsidRPr="00000000">
        <w:rPr>
          <w:rtl w:val="0"/>
        </w:rPr>
        <w:t xml:space="preserve">Risk of recurrence greatest in the first 5y following treatment.</w:t>
      </w:r>
    </w:p>
    <w:p w:rsidR="00000000" w:rsidDel="00000000" w:rsidP="00000000" w:rsidRDefault="00000000" w:rsidRPr="00000000" w14:paraId="0000047F">
      <w:pPr>
        <w:numPr>
          <w:ilvl w:val="2"/>
          <w:numId w:val="122"/>
        </w:numPr>
        <w:spacing w:after="0" w:afterAutospacing="0" w:before="0" w:beforeAutospacing="0" w:lineRule="auto"/>
        <w:ind w:left="2160" w:hanging="360"/>
      </w:pPr>
      <w:r w:rsidDel="00000000" w:rsidR="00000000" w:rsidRPr="00000000">
        <w:rPr>
          <w:rtl w:val="0"/>
        </w:rPr>
        <w:t xml:space="preserve">On MVA, inc LR w age &lt; 40, palpable DCIS, SM+, cribriform and solid, and tx w BCS only.</w:t>
      </w:r>
    </w:p>
    <w:p w:rsidR="00000000" w:rsidDel="00000000" w:rsidP="00000000" w:rsidRDefault="00000000" w:rsidRPr="00000000" w14:paraId="00000480">
      <w:pPr>
        <w:numPr>
          <w:ilvl w:val="1"/>
          <w:numId w:val="122"/>
        </w:numPr>
        <w:spacing w:after="0" w:afterAutospacing="0" w:before="0" w:beforeAutospacing="0" w:lineRule="auto"/>
        <w:ind w:left="1440" w:hanging="360"/>
      </w:pPr>
      <w:r w:rsidDel="00000000" w:rsidR="00000000" w:rsidRPr="00000000">
        <w:rPr>
          <w:rFonts w:ascii="Cardo" w:cs="Cardo" w:eastAsia="Cardo" w:hAnsi="Cardo"/>
          <w:b w:val="1"/>
          <w:rtl w:val="0"/>
        </w:rPr>
        <w:t xml:space="preserve">10y IBTR 26→ 15%</w:t>
      </w:r>
      <w:r w:rsidDel="00000000" w:rsidR="00000000" w:rsidRPr="00000000">
        <w:rPr>
          <w:rtl w:val="0"/>
        </w:rPr>
        <w:t xml:space="preserve">.</w:t>
      </w:r>
    </w:p>
    <w:p w:rsidR="00000000" w:rsidDel="00000000" w:rsidP="00000000" w:rsidRDefault="00000000" w:rsidRPr="00000000" w14:paraId="00000481">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10y non-invasive IBTR 14→ 7%.</w:t>
      </w:r>
    </w:p>
    <w:p w:rsidR="00000000" w:rsidDel="00000000" w:rsidP="00000000" w:rsidRDefault="00000000" w:rsidRPr="00000000" w14:paraId="00000482">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10y invasive IBTR 13→ 8%.</w:t>
      </w:r>
    </w:p>
    <w:p w:rsidR="00000000" w:rsidDel="00000000" w:rsidP="00000000" w:rsidRDefault="00000000" w:rsidRPr="00000000" w14:paraId="00000483">
      <w:pPr>
        <w:numPr>
          <w:ilvl w:val="1"/>
          <w:numId w:val="122"/>
        </w:numPr>
        <w:spacing w:after="0" w:afterAutospacing="0" w:before="0" w:beforeAutospacing="0" w:lineRule="auto"/>
        <w:ind w:left="1440" w:hanging="360"/>
      </w:pPr>
      <w:r w:rsidDel="00000000" w:rsidR="00000000" w:rsidRPr="00000000">
        <w:rPr>
          <w:rFonts w:ascii="Cardo" w:cs="Cardo" w:eastAsia="Cardo" w:hAnsi="Cardo"/>
          <w:rtl w:val="0"/>
        </w:rPr>
        <w:t xml:space="preserve">15y IBTR 31→ 18%. </w:t>
      </w:r>
    </w:p>
    <w:p w:rsidR="00000000" w:rsidDel="00000000" w:rsidP="00000000" w:rsidRDefault="00000000" w:rsidRPr="00000000" w14:paraId="00000484">
      <w:pPr>
        <w:numPr>
          <w:ilvl w:val="1"/>
          <w:numId w:val="122"/>
        </w:numPr>
        <w:spacing w:before="0" w:beforeAutospacing="0" w:lineRule="auto"/>
        <w:ind w:left="1440" w:hanging="360"/>
      </w:pPr>
      <w:r w:rsidDel="00000000" w:rsidR="00000000" w:rsidRPr="00000000">
        <w:rPr>
          <w:rFonts w:ascii="Cardo" w:cs="Cardo" w:eastAsia="Cardo" w:hAnsi="Cardo"/>
          <w:rtl w:val="0"/>
        </w:rPr>
        <w:t xml:space="preserve">Salvage mastectomy 19→ 13%. </w:t>
      </w:r>
    </w:p>
    <w:bookmarkStart w:colFirst="0" w:colLast="0" w:name="kix.bau429nvcm7q" w:id="66"/>
    <w:bookmarkEnd w:id="66"/>
    <w:p w:rsidR="00000000" w:rsidDel="00000000" w:rsidP="00000000" w:rsidRDefault="00000000" w:rsidRPr="00000000" w14:paraId="00000485">
      <w:pPr>
        <w:numPr>
          <w:ilvl w:val="0"/>
          <w:numId w:val="122"/>
        </w:numPr>
        <w:spacing w:after="0" w:afterAutospacing="0" w:before="200" w:lineRule="auto"/>
      </w:pPr>
      <w:r w:rsidDel="00000000" w:rsidR="00000000" w:rsidRPr="00000000">
        <w:rPr>
          <w:b w:val="1"/>
          <w:rtl w:val="0"/>
        </w:rPr>
        <w:t xml:space="preserve">UK/ANZ </w:t>
      </w:r>
      <w:r w:rsidDel="00000000" w:rsidR="00000000" w:rsidRPr="00000000">
        <w:rPr>
          <w:rtl w:val="0"/>
        </w:rPr>
        <w:t xml:space="preserve">(1990-1998) </w:t>
      </w:r>
      <w:r w:rsidDel="00000000" w:rsidR="00000000" w:rsidRPr="00000000">
        <w:rPr>
          <w:rtl w:val="0"/>
        </w:rPr>
        <w:t xml:space="preserve">[</w:t>
      </w:r>
      <w:hyperlink r:id="rId279">
        <w:r w:rsidDel="00000000" w:rsidR="00000000" w:rsidRPr="00000000">
          <w:rPr>
            <w:rtl w:val="0"/>
          </w:rPr>
          <w:t xml:space="preserve">Houghton Lancet ‘03</w:t>
        </w:r>
      </w:hyperlink>
      <w:r w:rsidDel="00000000" w:rsidR="00000000" w:rsidRPr="00000000">
        <w:rPr>
          <w:rtl w:val="0"/>
        </w:rPr>
        <w:t xml:space="preserve">, </w:t>
      </w:r>
      <w:hyperlink r:id="rId280">
        <w:r w:rsidDel="00000000" w:rsidR="00000000" w:rsidRPr="00000000">
          <w:rPr>
            <w:rtl w:val="0"/>
          </w:rPr>
          <w:t xml:space="preserve">Cuzick Lanc Onc '11</w:t>
        </w:r>
      </w:hyperlink>
      <w:r w:rsidDel="00000000" w:rsidR="00000000" w:rsidRPr="00000000">
        <w:rPr>
          <w:rtl w:val="0"/>
        </w:rPr>
        <w:t xml:space="preserve">]:</w:t>
      </w:r>
      <w:r w:rsidDel="00000000" w:rsidR="00000000" w:rsidRPr="00000000">
        <w:rPr>
          <w:b w:val="1"/>
          <w:rtl w:val="0"/>
        </w:rPr>
        <w:t xml:space="preserve"> 2x2 BCS ± tamox x5y ± RT</w:t>
      </w:r>
      <w:r w:rsidDel="00000000" w:rsidR="00000000" w:rsidRPr="00000000">
        <w:rPr>
          <w:rtl w:val="0"/>
        </w:rPr>
        <w:t xml:space="preserve">. </w:t>
        <w:br w:type="textWrapping"/>
        <w:t xml:space="preserve">RT decreases IBTR even when on tamoxifen. CBTR is reduced with tamoxifen. Tamoxifen does not decrease IBTR in the setting of radiotherapy.</w:t>
      </w:r>
    </w:p>
    <w:p w:rsidR="00000000" w:rsidDel="00000000" w:rsidP="00000000" w:rsidRDefault="00000000" w:rsidRPr="00000000" w14:paraId="00000486">
      <w:pPr>
        <w:numPr>
          <w:ilvl w:val="1"/>
          <w:numId w:val="122"/>
        </w:numPr>
        <w:spacing w:after="0" w:afterAutospacing="0" w:before="0" w:beforeAutospacing="0" w:lineRule="auto"/>
        <w:ind w:left="1440" w:hanging="360"/>
      </w:pPr>
      <w:r w:rsidDel="00000000" w:rsidR="00000000" w:rsidRPr="00000000">
        <w:rPr>
          <w:rtl w:val="0"/>
        </w:rPr>
        <w:t xml:space="preserve">1030 pts. 10% &lt; 50y. ER status unknown. Allowed microinvasives, did not require ink. MFU 13y.</w:t>
      </w:r>
    </w:p>
    <w:p w:rsidR="00000000" w:rsidDel="00000000" w:rsidP="00000000" w:rsidRDefault="00000000" w:rsidRPr="00000000" w14:paraId="00000487">
      <w:pPr>
        <w:numPr>
          <w:ilvl w:val="1"/>
          <w:numId w:val="122"/>
        </w:numPr>
        <w:spacing w:after="0" w:afterAutospacing="0" w:before="0" w:beforeAutospacing="0" w:lineRule="auto"/>
        <w:ind w:left="1440" w:hanging="360"/>
      </w:pPr>
      <w:r w:rsidDel="00000000" w:rsidR="00000000" w:rsidRPr="00000000">
        <w:rPr>
          <w:rFonts w:ascii="Cardo" w:cs="Cardo" w:eastAsia="Cardo" w:hAnsi="Cardo"/>
          <w:rtl w:val="0"/>
        </w:rPr>
        <w:t xml:space="preserve">5y breast events: 22→ 18→ 8→ 6%. </w:t>
      </w:r>
    </w:p>
    <w:p w:rsidR="00000000" w:rsidDel="00000000" w:rsidP="00000000" w:rsidRDefault="00000000" w:rsidRPr="00000000" w14:paraId="00000488">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Tamoxifen: 10y IBTR for ± RT of 13→ 2%.</w:t>
      </w:r>
    </w:p>
    <w:p w:rsidR="00000000" w:rsidDel="00000000" w:rsidP="00000000" w:rsidRDefault="00000000" w:rsidRPr="00000000" w14:paraId="00000489">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No Tamoxifen: 10y IBTR for ± RT of 17→ 3%. </w:t>
      </w:r>
    </w:p>
    <w:p w:rsidR="00000000" w:rsidDel="00000000" w:rsidP="00000000" w:rsidRDefault="00000000" w:rsidRPr="00000000" w14:paraId="0000048A">
      <w:pPr>
        <w:numPr>
          <w:ilvl w:val="1"/>
          <w:numId w:val="122"/>
        </w:numPr>
        <w:spacing w:before="0" w:beforeAutospacing="0" w:lineRule="auto"/>
        <w:ind w:left="1440" w:hanging="360"/>
      </w:pPr>
      <w:r w:rsidDel="00000000" w:rsidR="00000000" w:rsidRPr="00000000">
        <w:rPr>
          <w:rFonts w:ascii="Cardo" w:cs="Cardo" w:eastAsia="Cardo" w:hAnsi="Cardo"/>
          <w:rtl w:val="0"/>
        </w:rPr>
        <w:t xml:space="preserve">10y CBTR for ± tamoxifen of 4→ 2%. </w:t>
      </w:r>
    </w:p>
    <w:bookmarkStart w:colFirst="0" w:colLast="0" w:name="bfv8tbwt4o3q" w:id="67"/>
    <w:bookmarkEnd w:id="67"/>
    <w:p w:rsidR="00000000" w:rsidDel="00000000" w:rsidP="00000000" w:rsidRDefault="00000000" w:rsidRPr="00000000" w14:paraId="0000048B">
      <w:pPr>
        <w:numPr>
          <w:ilvl w:val="0"/>
          <w:numId w:val="122"/>
        </w:numPr>
        <w:spacing w:before="0" w:lineRule="auto"/>
      </w:pPr>
      <w:r w:rsidDel="00000000" w:rsidR="00000000" w:rsidRPr="00000000">
        <w:rPr>
          <w:b w:val="1"/>
          <w:rtl w:val="0"/>
        </w:rPr>
        <w:t xml:space="preserve">SweDCIS </w:t>
      </w:r>
      <w:r w:rsidDel="00000000" w:rsidR="00000000" w:rsidRPr="00000000">
        <w:rPr>
          <w:rtl w:val="0"/>
        </w:rPr>
        <w:t xml:space="preserve">(1987-1999) </w:t>
      </w:r>
      <w:r w:rsidDel="00000000" w:rsidR="00000000" w:rsidRPr="00000000">
        <w:rPr>
          <w:rtl w:val="0"/>
        </w:rPr>
        <w:t xml:space="preserve">[</w:t>
      </w:r>
      <w:hyperlink r:id="rId281">
        <w:r w:rsidDel="00000000" w:rsidR="00000000" w:rsidRPr="00000000">
          <w:rPr>
            <w:rtl w:val="0"/>
          </w:rPr>
          <w:t xml:space="preserve">Holmberg JCO ‘08</w:t>
        </w:r>
      </w:hyperlink>
      <w:r w:rsidDel="00000000" w:rsidR="00000000" w:rsidRPr="00000000">
        <w:rPr>
          <w:rtl w:val="0"/>
        </w:rPr>
        <w:t xml:space="preserve">, </w:t>
      </w:r>
      <w:hyperlink r:id="rId282">
        <w:r w:rsidDel="00000000" w:rsidR="00000000" w:rsidRPr="00000000">
          <w:rPr>
            <w:rtl w:val="0"/>
          </w:rPr>
          <w:t xml:space="preserve">Wärnberg JCO ‘14</w:t>
        </w:r>
      </w:hyperlink>
      <w:r w:rsidDel="00000000" w:rsidR="00000000" w:rsidRPr="00000000">
        <w:rPr>
          <w:rtl w:val="0"/>
        </w:rPr>
        <w:t xml:space="preserve">]: </w:t>
      </w:r>
      <w:r w:rsidDel="00000000" w:rsidR="00000000" w:rsidRPr="00000000">
        <w:rPr>
          <w:b w:val="1"/>
          <w:rtl w:val="0"/>
        </w:rPr>
        <w:t xml:space="preserve">BCS </w:t>
      </w:r>
      <w:r w:rsidDel="00000000" w:rsidR="00000000" w:rsidRPr="00000000">
        <w:rPr>
          <w:rtl w:val="0"/>
        </w:rPr>
        <w:t xml:space="preserve">("sector resection") </w:t>
      </w:r>
      <w:r w:rsidDel="00000000" w:rsidR="00000000" w:rsidRPr="00000000">
        <w:rPr>
          <w:b w:val="1"/>
          <w:rtl w:val="0"/>
        </w:rPr>
        <w:t xml:space="preserve">± RT</w:t>
      </w:r>
      <w:r w:rsidDel="00000000" w:rsidR="00000000" w:rsidRPr="00000000">
        <w:rPr>
          <w:rtl w:val="0"/>
        </w:rPr>
        <w:t xml:space="preserve">. </w:t>
      </w:r>
    </w:p>
    <w:p w:rsidR="00000000" w:rsidDel="00000000" w:rsidP="00000000" w:rsidRDefault="00000000" w:rsidRPr="00000000" w14:paraId="0000048C">
      <w:pPr>
        <w:spacing w:before="0" w:lineRule="auto"/>
        <w:ind w:firstLine="720"/>
        <w:rPr/>
      </w:pPr>
      <w:r w:rsidDel="00000000" w:rsidR="00000000" w:rsidRPr="00000000">
        <w:rPr>
          <w:rtl w:val="0"/>
        </w:rPr>
        <w:t xml:space="preserve">This trial was utilized as the foundation for [</w:t>
      </w:r>
      <w:hyperlink w:anchor="_o32zw4584b4l">
        <w:r w:rsidDel="00000000" w:rsidR="00000000" w:rsidRPr="00000000">
          <w:rPr>
            <w:rtl w:val="0"/>
          </w:rPr>
          <w:t xml:space="preserve">DCISionRT</w:t>
        </w:r>
      </w:hyperlink>
      <w:r w:rsidDel="00000000" w:rsidR="00000000" w:rsidRPr="00000000">
        <w:rPr>
          <w:rtl w:val="0"/>
        </w:rPr>
        <w:t xml:space="preserve">].</w:t>
      </w:r>
    </w:p>
    <w:p w:rsidR="00000000" w:rsidDel="00000000" w:rsidP="00000000" w:rsidRDefault="00000000" w:rsidRPr="00000000" w14:paraId="0000048D">
      <w:pPr>
        <w:numPr>
          <w:ilvl w:val="1"/>
          <w:numId w:val="122"/>
        </w:numPr>
        <w:spacing w:before="0" w:lineRule="auto"/>
        <w:ind w:left="1440" w:hanging="360"/>
      </w:pPr>
      <w:r w:rsidDel="00000000" w:rsidR="00000000" w:rsidRPr="00000000">
        <w:rPr>
          <w:rtl w:val="0"/>
        </w:rPr>
        <w:t xml:space="preserve">1046 pts. 1987-1999. 80% 50 Gy. 20% SM+ or unknown. DCIS &lt; 1/4 of breast. MFU 20y.</w:t>
      </w:r>
    </w:p>
    <w:p w:rsidR="00000000" w:rsidDel="00000000" w:rsidP="00000000" w:rsidRDefault="00000000" w:rsidRPr="00000000" w14:paraId="0000048E">
      <w:pPr>
        <w:numPr>
          <w:ilvl w:val="1"/>
          <w:numId w:val="122"/>
        </w:numPr>
        <w:spacing w:after="0" w:afterAutospacing="0" w:before="0" w:lineRule="auto"/>
        <w:ind w:left="1440" w:hanging="360"/>
      </w:pPr>
      <w:r w:rsidDel="00000000" w:rsidR="00000000" w:rsidRPr="00000000">
        <w:rPr>
          <w:rFonts w:ascii="Cardo" w:cs="Cardo" w:eastAsia="Cardo" w:hAnsi="Cardo"/>
          <w:rtl w:val="0"/>
        </w:rPr>
        <w:t xml:space="preserve">20y IBTR 32→ 20%. 20y ARR 12%; 10% for in situ and 2% for invasive.</w:t>
      </w:r>
    </w:p>
    <w:p w:rsidR="00000000" w:rsidDel="00000000" w:rsidP="00000000" w:rsidRDefault="00000000" w:rsidRPr="00000000" w14:paraId="0000048F">
      <w:pPr>
        <w:numPr>
          <w:ilvl w:val="2"/>
          <w:numId w:val="122"/>
        </w:numPr>
        <w:spacing w:before="0" w:beforeAutospacing="0" w:lineRule="auto"/>
        <w:ind w:left="2160" w:hanging="360"/>
      </w:pPr>
      <w:r w:rsidDel="00000000" w:rsidR="00000000" w:rsidRPr="00000000">
        <w:rPr>
          <w:rFonts w:ascii="Cardo" w:cs="Cardo" w:eastAsia="Cardo" w:hAnsi="Cardo"/>
          <w:rtl w:val="0"/>
        </w:rPr>
        <w:t xml:space="preserve">13y LR 19→ 7%.</w:t>
      </w:r>
    </w:p>
    <w:p w:rsidR="00000000" w:rsidDel="00000000" w:rsidP="00000000" w:rsidRDefault="00000000" w:rsidRPr="00000000" w14:paraId="00000490">
      <w:pPr>
        <w:ind w:left="0" w:firstLine="0"/>
        <w:rPr/>
      </w:pPr>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1">
            <w:pPr>
              <w:ind w:left="0" w:firstLine="0"/>
              <w:rPr>
                <w:b w:val="1"/>
              </w:rPr>
            </w:pPr>
            <w:r w:rsidDel="00000000" w:rsidR="00000000" w:rsidRPr="00000000">
              <w:rPr>
                <w:b w:val="1"/>
                <w:rtl w:val="0"/>
              </w:rPr>
              <w:t xml:space="preserve">Hormone therapy in LCIS and DCIS</w:t>
            </w:r>
          </w:p>
          <w:p w:rsidR="00000000" w:rsidDel="00000000" w:rsidP="00000000" w:rsidRDefault="00000000" w:rsidRPr="00000000" w14:paraId="00000492">
            <w:pPr>
              <w:ind w:left="0" w:firstLine="0"/>
              <w:rPr>
                <w:b w:val="1"/>
              </w:rPr>
            </w:pPr>
            <w:r w:rsidDel="00000000" w:rsidR="00000000" w:rsidRPr="00000000">
              <w:rPr>
                <w:rtl w:val="0"/>
              </w:rPr>
              <w:t xml:space="preserve">See the [</w:t>
            </w:r>
            <w:hyperlink w:anchor="_ejlescbn4mhm">
              <w:r w:rsidDel="00000000" w:rsidR="00000000" w:rsidRPr="00000000">
                <w:rPr>
                  <w:rtl w:val="0"/>
                </w:rPr>
                <w:t xml:space="preserve">Chemoprevention</w:t>
              </w:r>
            </w:hyperlink>
            <w:r w:rsidDel="00000000" w:rsidR="00000000" w:rsidRPr="00000000">
              <w:rPr>
                <w:rtl w:val="0"/>
              </w:rPr>
              <w:t xml:space="preserve">] section and the [</w:t>
            </w:r>
            <w:hyperlink w:anchor="_tnkj36sl1zgt">
              <w:r w:rsidDel="00000000" w:rsidR="00000000" w:rsidRPr="00000000">
                <w:rPr>
                  <w:rtl w:val="0"/>
                </w:rPr>
                <w:t xml:space="preserve">Overview of NSABP Studies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493">
            <w:pPr>
              <w:widowControl w:val="0"/>
              <w:numPr>
                <w:ilvl w:val="0"/>
                <w:numId w:val="114"/>
              </w:numPr>
            </w:pPr>
            <w:r w:rsidDel="00000000" w:rsidR="00000000" w:rsidRPr="00000000">
              <w:rPr>
                <w:rtl w:val="0"/>
              </w:rPr>
              <w:t xml:space="preserve">Women with LCIS or ADH treated with 5y of tamoxifen have a 50% RRR of invasive breast cancer during years 1-5, this decreases but is still significant by year 10 [</w:t>
            </w:r>
            <w:hyperlink w:anchor="kix.7wz4fwxlh1su">
              <w:r w:rsidDel="00000000" w:rsidR="00000000" w:rsidRPr="00000000">
                <w:rPr>
                  <w:rtl w:val="0"/>
                </w:rPr>
                <w:t xml:space="preserve">NSABP P-1</w:t>
              </w:r>
            </w:hyperlink>
            <w:r w:rsidDel="00000000" w:rsidR="00000000" w:rsidRPr="00000000">
              <w:rPr>
                <w:rtl w:val="0"/>
              </w:rPr>
              <w:t xml:space="preserve">, </w:t>
            </w:r>
            <w:hyperlink w:anchor="qj5f1vxy24o8">
              <w:r w:rsidDel="00000000" w:rsidR="00000000" w:rsidRPr="00000000">
                <w:rPr>
                  <w:rtl w:val="0"/>
                </w:rPr>
                <w:t xml:space="preserve">2019 USPSTF Recommendation</w:t>
              </w:r>
            </w:hyperlink>
            <w:r w:rsidDel="00000000" w:rsidR="00000000" w:rsidRPr="00000000">
              <w:rPr>
                <w:rtl w:val="0"/>
              </w:rPr>
              <w:t xml:space="preserve">].</w:t>
            </w:r>
          </w:p>
          <w:p w:rsidR="00000000" w:rsidDel="00000000" w:rsidP="00000000" w:rsidRDefault="00000000" w:rsidRPr="00000000" w14:paraId="00000494">
            <w:pPr>
              <w:widowControl w:val="0"/>
              <w:numPr>
                <w:ilvl w:val="0"/>
                <w:numId w:val="114"/>
              </w:numPr>
            </w:pPr>
            <w:r w:rsidDel="00000000" w:rsidR="00000000" w:rsidRPr="00000000">
              <w:rPr>
                <w:rtl w:val="0"/>
              </w:rPr>
              <w:t xml:space="preserve">[</w:t>
            </w:r>
            <w:hyperlink w:anchor="kix.pzuflsqvwkx9">
              <w:r w:rsidDel="00000000" w:rsidR="00000000" w:rsidRPr="00000000">
                <w:rPr>
                  <w:rtl w:val="0"/>
                </w:rPr>
                <w:t xml:space="preserve">Wapnir analysis</w:t>
              </w:r>
            </w:hyperlink>
            <w:r w:rsidDel="00000000" w:rsidR="00000000" w:rsidRPr="00000000">
              <w:rPr>
                <w:rtl w:val="0"/>
              </w:rPr>
              <w:t xml:space="preserve">] of B17 (BCS ± RT) and B24 (BCT ± Tamox) for DCIS suggests ~33% RRR in CBTR when adding tamoxifen to BCT, while [</w:t>
            </w:r>
            <w:hyperlink w:anchor="kix.t9v4hbayi5bb">
              <w:r w:rsidDel="00000000" w:rsidR="00000000" w:rsidRPr="00000000">
                <w:rPr>
                  <w:rtl w:val="0"/>
                </w:rPr>
                <w:t xml:space="preserve">B-24</w:t>
              </w:r>
            </w:hyperlink>
            <w:r w:rsidDel="00000000" w:rsidR="00000000" w:rsidRPr="00000000">
              <w:rPr>
                <w:rtl w:val="0"/>
              </w:rPr>
              <w:t xml:space="preserve">] demonstrates around 3% ARR in both IBTR and CBTR with five years of tamoxifen in addition to BCT. </w:t>
            </w:r>
          </w:p>
          <w:p w:rsidR="00000000" w:rsidDel="00000000" w:rsidP="00000000" w:rsidRDefault="00000000" w:rsidRPr="00000000" w14:paraId="00000495">
            <w:pPr>
              <w:widowControl w:val="0"/>
              <w:numPr>
                <w:ilvl w:val="0"/>
                <w:numId w:val="114"/>
              </w:numPr>
              <w:spacing w:after="0" w:afterAutospacing="0"/>
            </w:pPr>
            <w:r w:rsidDel="00000000" w:rsidR="00000000" w:rsidRPr="00000000">
              <w:rPr>
                <w:rtl w:val="0"/>
              </w:rPr>
              <w:t xml:space="preserve">There are fewer thromboembolic events with anastrozole.</w:t>
            </w:r>
          </w:p>
          <w:p w:rsidR="00000000" w:rsidDel="00000000" w:rsidP="00000000" w:rsidRDefault="00000000" w:rsidRPr="00000000" w14:paraId="00000496">
            <w:pPr>
              <w:numPr>
                <w:ilvl w:val="0"/>
                <w:numId w:val="114"/>
              </w:numPr>
              <w:spacing w:after="0" w:afterAutospacing="0" w:before="0" w:beforeAutospacing="0" w:lineRule="auto"/>
            </w:pPr>
            <w:r w:rsidDel="00000000" w:rsidR="00000000" w:rsidRPr="00000000">
              <w:rPr>
                <w:rtl w:val="0"/>
              </w:rPr>
              <w:t xml:space="preserve">RT decreases IBTR even when on tamoxifen, while tamoxifen appears to decrease CBC by ~2% [</w:t>
            </w:r>
            <w:hyperlink w:anchor="kix.bau429nvcm7q">
              <w:r w:rsidDel="00000000" w:rsidR="00000000" w:rsidRPr="00000000">
                <w:rPr>
                  <w:rtl w:val="0"/>
                </w:rPr>
                <w:t xml:space="preserve">UK/ANZ</w:t>
              </w:r>
            </w:hyperlink>
            <w:r w:rsidDel="00000000" w:rsidR="00000000" w:rsidRPr="00000000">
              <w:rPr>
                <w:rtl w:val="0"/>
              </w:rPr>
              <w:t xml:space="preserve">].</w:t>
            </w:r>
          </w:p>
          <w:p w:rsidR="00000000" w:rsidDel="00000000" w:rsidP="00000000" w:rsidRDefault="00000000" w:rsidRPr="00000000" w14:paraId="00000497">
            <w:pPr>
              <w:numPr>
                <w:ilvl w:val="0"/>
                <w:numId w:val="114"/>
              </w:numPr>
              <w:spacing w:after="0" w:afterAutospacing="0" w:before="0" w:beforeAutospacing="0" w:lineRule="auto"/>
            </w:pPr>
            <w:r w:rsidDel="00000000" w:rsidR="00000000" w:rsidRPr="00000000">
              <w:rPr>
                <w:rtl w:val="0"/>
              </w:rPr>
              <w:t xml:space="preserve">Anastrozole can decrease invasives and is non-inferior to tamoxifen. Side effect profiles differ [</w:t>
            </w:r>
            <w:hyperlink w:anchor="kix.57p13fpsujwg">
              <w:r w:rsidDel="00000000" w:rsidR="00000000" w:rsidRPr="00000000">
                <w:rPr>
                  <w:rtl w:val="0"/>
                </w:rPr>
                <w:t xml:space="preserve">IBIS-II</w:t>
              </w:r>
            </w:hyperlink>
            <w:r w:rsidDel="00000000" w:rsidR="00000000" w:rsidRPr="00000000">
              <w:rPr>
                <w:rtl w:val="0"/>
              </w:rPr>
              <w:t xml:space="preserve">].</w:t>
            </w:r>
          </w:p>
          <w:p w:rsidR="00000000" w:rsidDel="00000000" w:rsidP="00000000" w:rsidRDefault="00000000" w:rsidRPr="00000000" w14:paraId="00000498">
            <w:pPr>
              <w:numPr>
                <w:ilvl w:val="0"/>
                <w:numId w:val="114"/>
              </w:numPr>
              <w:spacing w:before="0" w:beforeAutospacing="0" w:lineRule="auto"/>
            </w:pPr>
            <w:r w:rsidDel="00000000" w:rsidR="00000000" w:rsidRPr="00000000">
              <w:rPr>
                <w:rtl w:val="0"/>
              </w:rPr>
              <w:t xml:space="preserve">For postmenopausal women &lt; 60y, there is improved BCFI with anastrozole over tamoxifen [</w:t>
            </w:r>
            <w:hyperlink w:anchor="kix.6scnfbjjz1mh">
              <w:r w:rsidDel="00000000" w:rsidR="00000000" w:rsidRPr="00000000">
                <w:rPr>
                  <w:rtl w:val="0"/>
                </w:rPr>
                <w:t xml:space="preserve">NSABP B-35</w:t>
              </w:r>
            </w:hyperlink>
            <w:r w:rsidDel="00000000" w:rsidR="00000000" w:rsidRPr="00000000">
              <w:rPr>
                <w:rtl w:val="0"/>
              </w:rPr>
              <w:t xml:space="preserve">].</w:t>
            </w:r>
          </w:p>
        </w:tc>
      </w:tr>
    </w:tbl>
    <w:p w:rsidR="00000000" w:rsidDel="00000000" w:rsidP="00000000" w:rsidRDefault="00000000" w:rsidRPr="00000000" w14:paraId="00000499">
      <w:pPr>
        <w:widowControl w:val="0"/>
        <w:ind w:firstLine="720"/>
        <w:rPr/>
      </w:pPr>
      <w:r w:rsidDel="00000000" w:rsidR="00000000" w:rsidRPr="00000000">
        <w:rPr>
          <w:rtl w:val="0"/>
        </w:rPr>
      </w:r>
    </w:p>
    <w:p w:rsidR="00000000" w:rsidDel="00000000" w:rsidP="00000000" w:rsidRDefault="00000000" w:rsidRPr="00000000" w14:paraId="0000049A">
      <w:pPr>
        <w:pStyle w:val="Heading2"/>
        <w:rPr/>
      </w:pPr>
      <w:bookmarkStart w:colFirst="0" w:colLast="0" w:name="_jhy8b46bktl0" w:id="68"/>
      <w:bookmarkEnd w:id="68"/>
      <w:hyperlink w:anchor="_9k9uedg13xnw">
        <w:r w:rsidDel="00000000" w:rsidR="00000000" w:rsidRPr="00000000">
          <w:rPr>
            <w:rtl w:val="0"/>
          </w:rPr>
          <w:t xml:space="preserve">Hormone therapy</w:t>
        </w:r>
      </w:hyperlink>
      <w:r w:rsidDel="00000000" w:rsidR="00000000" w:rsidRPr="00000000">
        <w:rPr>
          <w:rtl w:val="0"/>
        </w:rPr>
        <w:t xml:space="preserve"> (in situ)</w:t>
      </w:r>
    </w:p>
    <w:p w:rsidR="00000000" w:rsidDel="00000000" w:rsidP="00000000" w:rsidRDefault="00000000" w:rsidRPr="00000000" w14:paraId="0000049B">
      <w:pPr>
        <w:ind w:left="0" w:firstLine="0"/>
        <w:rPr/>
      </w:pPr>
      <w:r w:rsidDel="00000000" w:rsidR="00000000" w:rsidRPr="00000000">
        <w:rPr>
          <w:rtl w:val="0"/>
        </w:rPr>
        <w:t xml:space="preserve">See the [</w:t>
      </w:r>
      <w:hyperlink w:anchor="_ejlescbn4mhm">
        <w:r w:rsidDel="00000000" w:rsidR="00000000" w:rsidRPr="00000000">
          <w:rPr>
            <w:rtl w:val="0"/>
          </w:rPr>
          <w:t xml:space="preserve">Chemoprevention</w:t>
        </w:r>
      </w:hyperlink>
      <w:r w:rsidDel="00000000" w:rsidR="00000000" w:rsidRPr="00000000">
        <w:rPr>
          <w:rtl w:val="0"/>
        </w:rPr>
        <w:t xml:space="preserve">] section,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the Summary Box above.</w:t>
      </w:r>
      <w:r w:rsidDel="00000000" w:rsidR="00000000" w:rsidRPr="00000000">
        <w:rPr>
          <w:rtl w:val="0"/>
        </w:rPr>
      </w:r>
    </w:p>
    <w:bookmarkStart w:colFirst="0" w:colLast="0" w:name="kix.pzuflsqvwkx9" w:id="69"/>
    <w:bookmarkEnd w:id="69"/>
    <w:p w:rsidR="00000000" w:rsidDel="00000000" w:rsidP="00000000" w:rsidRDefault="00000000" w:rsidRPr="00000000" w14:paraId="0000049C">
      <w:pPr>
        <w:numPr>
          <w:ilvl w:val="0"/>
          <w:numId w:val="9"/>
        </w:numPr>
      </w:pPr>
      <w:r w:rsidDel="00000000" w:rsidR="00000000" w:rsidRPr="00000000">
        <w:rPr>
          <w:b w:val="1"/>
          <w:rtl w:val="0"/>
        </w:rPr>
        <w:t xml:space="preserve">Analysis of B17 </w:t>
      </w:r>
      <w:r w:rsidDel="00000000" w:rsidR="00000000" w:rsidRPr="00000000">
        <w:rPr>
          <w:rtl w:val="0"/>
        </w:rPr>
        <w:t xml:space="preserve">(BCS ± RT) </w:t>
      </w:r>
      <w:r w:rsidDel="00000000" w:rsidR="00000000" w:rsidRPr="00000000">
        <w:rPr>
          <w:b w:val="1"/>
          <w:rtl w:val="0"/>
        </w:rPr>
        <w:t xml:space="preserve">and B24</w:t>
      </w:r>
      <w:r w:rsidDel="00000000" w:rsidR="00000000" w:rsidRPr="00000000">
        <w:rPr>
          <w:rtl w:val="0"/>
        </w:rPr>
        <w:t xml:space="preserve"> (BCT ± Tamox)</w:t>
      </w:r>
      <w:hyperlink r:id="rId283">
        <w:r w:rsidDel="00000000" w:rsidR="00000000" w:rsidRPr="00000000">
          <w:rPr>
            <w:b w:val="1"/>
            <w:rtl w:val="0"/>
          </w:rPr>
          <w:t xml:space="preserve"> </w:t>
        </w:r>
      </w:hyperlink>
      <w:hyperlink r:id="rId284">
        <w:r w:rsidDel="00000000" w:rsidR="00000000" w:rsidRPr="00000000">
          <w:rPr>
            <w:rtl w:val="0"/>
          </w:rPr>
          <w:t xml:space="preserve">[Wapnir JNCI '11]</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 </w:t>
      </w:r>
      <w:r w:rsidDel="00000000" w:rsidR="00000000" w:rsidRPr="00000000">
        <w:rPr>
          <w:i w:val="1"/>
          <w:rtl w:val="0"/>
        </w:rPr>
        <w:t xml:space="preserve">Notable NSABP DCIS trials: B-06, B-17, B-24.</w:t>
      </w:r>
      <w:r w:rsidDel="00000000" w:rsidR="00000000" w:rsidRPr="00000000">
        <w:rPr>
          <w:rtl w:val="0"/>
        </w:rPr>
      </w:r>
    </w:p>
    <w:p w:rsidR="00000000" w:rsidDel="00000000" w:rsidP="00000000" w:rsidRDefault="00000000" w:rsidRPr="00000000" w14:paraId="0000049D">
      <w:pPr>
        <w:ind w:firstLine="720"/>
        <w:rPr/>
      </w:pPr>
      <w:r w:rsidDel="00000000" w:rsidR="00000000" w:rsidRPr="00000000">
        <w:rPr>
          <w:rtl w:val="0"/>
        </w:rPr>
        <w:t xml:space="preserve">RT and tamoxifen decrease invasive IBTR. Invasive IBTR is associated with death. Long term mortality risk is low. </w:t>
      </w:r>
    </w:p>
    <w:p w:rsidR="00000000" w:rsidDel="00000000" w:rsidP="00000000" w:rsidRDefault="00000000" w:rsidRPr="00000000" w14:paraId="0000049E">
      <w:pPr>
        <w:ind w:firstLine="720"/>
        <w:rPr/>
      </w:pPr>
      <w:r w:rsidDel="00000000" w:rsidR="00000000" w:rsidRPr="00000000">
        <w:rPr>
          <w:rtl w:val="0"/>
        </w:rPr>
        <w:t xml:space="preserve">Tamoxifen is associated with a ~3% decrease in CBC. </w:t>
      </w:r>
    </w:p>
    <w:p w:rsidR="00000000" w:rsidDel="00000000" w:rsidP="00000000" w:rsidRDefault="00000000" w:rsidRPr="00000000" w14:paraId="0000049F">
      <w:pPr>
        <w:numPr>
          <w:ilvl w:val="1"/>
          <w:numId w:val="9"/>
        </w:numPr>
        <w:spacing w:after="0" w:afterAutospacing="0"/>
        <w:ind w:left="1440" w:hanging="360"/>
      </w:pPr>
      <w:r w:rsidDel="00000000" w:rsidR="00000000" w:rsidRPr="00000000">
        <w:rPr>
          <w:rtl w:val="0"/>
        </w:rPr>
        <w:t xml:space="preserve">Localized DCIS patients. Invasive breast cancer was ~54% of all recurrences. </w:t>
      </w:r>
    </w:p>
    <w:p w:rsidR="00000000" w:rsidDel="00000000" w:rsidP="00000000" w:rsidRDefault="00000000" w:rsidRPr="00000000" w14:paraId="000004A0">
      <w:pPr>
        <w:numPr>
          <w:ilvl w:val="1"/>
          <w:numId w:val="9"/>
        </w:numPr>
        <w:spacing w:before="0" w:beforeAutospacing="0" w:lineRule="auto"/>
        <w:ind w:left="1440" w:hanging="360"/>
      </w:pPr>
      <w:r w:rsidDel="00000000" w:rsidR="00000000" w:rsidRPr="00000000">
        <w:rPr>
          <w:b w:val="1"/>
          <w:rtl w:val="0"/>
        </w:rPr>
        <w:t xml:space="preserve">B-1</w:t>
      </w:r>
      <w:r w:rsidDel="00000000" w:rsidR="00000000" w:rsidRPr="00000000">
        <w:rPr>
          <w:b w:val="1"/>
          <w:rtl w:val="0"/>
        </w:rPr>
        <w:t xml:space="preserve">7 </w:t>
      </w:r>
      <w:r w:rsidDel="00000000" w:rsidR="00000000" w:rsidRPr="00000000">
        <w:rPr>
          <w:rtl w:val="0"/>
        </w:rPr>
        <w:t xml:space="preserve">[</w:t>
      </w:r>
      <w:hyperlink r:id="rId285">
        <w:r w:rsidDel="00000000" w:rsidR="00000000" w:rsidRPr="00000000">
          <w:rPr>
            <w:rtl w:val="0"/>
          </w:rPr>
          <w:t xml:space="preserve">Flowchart</w:t>
        </w:r>
      </w:hyperlink>
      <w:r w:rsidDel="00000000" w:rsidR="00000000" w:rsidRPr="00000000">
        <w:rPr>
          <w:rtl w:val="0"/>
        </w:rPr>
        <w:t xml:space="preserve">, </w:t>
      </w:r>
      <w:hyperlink w:anchor="kix.7llzd2ojr2ab">
        <w:r w:rsidDel="00000000" w:rsidR="00000000" w:rsidRPr="00000000">
          <w:rPr>
            <w:rtl w:val="0"/>
          </w:rPr>
          <w:t xml:space="preserve">Summary</w:t>
        </w:r>
      </w:hyperlink>
      <w:r w:rsidDel="00000000" w:rsidR="00000000" w:rsidRPr="00000000">
        <w:rPr>
          <w:rtl w:val="0"/>
        </w:rPr>
        <w:t xml:space="preserve">] </w:t>
      </w:r>
      <w:r w:rsidDel="00000000" w:rsidR="00000000" w:rsidRPr="00000000">
        <w:rPr>
          <w:rtl w:val="0"/>
        </w:rPr>
        <w:t xml:space="preserve">(1985-1990): </w:t>
      </w:r>
      <w:r w:rsidDel="00000000" w:rsidR="00000000" w:rsidRPr="00000000">
        <w:rPr>
          <w:b w:val="1"/>
          <w:rtl w:val="0"/>
        </w:rPr>
        <w:t xml:space="preserve">BCS ± RT</w:t>
      </w:r>
      <w:r w:rsidDel="00000000" w:rsidR="00000000" w:rsidRPr="00000000">
        <w:rPr>
          <w:rtl w:val="0"/>
        </w:rPr>
        <w:t xml:space="preserve">.</w:t>
      </w:r>
    </w:p>
    <w:p w:rsidR="00000000" w:rsidDel="00000000" w:rsidP="00000000" w:rsidRDefault="00000000" w:rsidRPr="00000000" w14:paraId="000004A1">
      <w:pPr>
        <w:spacing w:before="0" w:lineRule="auto"/>
        <w:ind w:left="1440" w:firstLine="0"/>
        <w:rPr/>
      </w:pPr>
      <w:r w:rsidDel="00000000" w:rsidR="00000000" w:rsidRPr="00000000">
        <w:rPr>
          <w:rtl w:val="0"/>
        </w:rPr>
        <w:t xml:space="preserve">WBRT after BCS cuts IBTR in half. Around 50% of recurrences are invasive. </w:t>
      </w:r>
    </w:p>
    <w:p w:rsidR="00000000" w:rsidDel="00000000" w:rsidP="00000000" w:rsidRDefault="00000000" w:rsidRPr="00000000" w14:paraId="000004A2">
      <w:pPr>
        <w:numPr>
          <w:ilvl w:val="2"/>
          <w:numId w:val="9"/>
        </w:numPr>
        <w:spacing w:after="0" w:afterAutospacing="0" w:before="0" w:lineRule="auto"/>
        <w:ind w:left="2160" w:hanging="360"/>
        <w:rPr/>
      </w:pPr>
      <w:r w:rsidDel="00000000" w:rsidR="00000000" w:rsidRPr="00000000">
        <w:rPr>
          <w:rtl w:val="0"/>
        </w:rPr>
        <w:t xml:space="preserve">813 pts with non-palpable DCIS. Localized DCIS. MFU 20y.</w:t>
      </w:r>
    </w:p>
    <w:p w:rsidR="00000000" w:rsidDel="00000000" w:rsidP="00000000" w:rsidRDefault="00000000" w:rsidRPr="00000000" w14:paraId="000004A3">
      <w:pPr>
        <w:numPr>
          <w:ilvl w:val="2"/>
          <w:numId w:val="9"/>
        </w:numPr>
        <w:spacing w:after="0" w:afterAutospacing="0" w:before="0" w:beforeAutospacing="0" w:lineRule="auto"/>
        <w:ind w:left="2160" w:hanging="360"/>
        <w:rPr/>
      </w:pPr>
      <w:r w:rsidDel="00000000" w:rsidR="00000000" w:rsidRPr="00000000">
        <w:rPr>
          <w:rFonts w:ascii="Cardo" w:cs="Cardo" w:eastAsia="Cardo" w:hAnsi="Cardo"/>
          <w:rtl w:val="0"/>
        </w:rPr>
        <w:t xml:space="preserve">15y I-IBTR 19→ 9% (RRR 52%).</w:t>
      </w:r>
    </w:p>
    <w:p w:rsidR="00000000" w:rsidDel="00000000" w:rsidP="00000000" w:rsidRDefault="00000000" w:rsidRPr="00000000" w14:paraId="000004A4">
      <w:pPr>
        <w:numPr>
          <w:ilvl w:val="1"/>
          <w:numId w:val="9"/>
        </w:numPr>
        <w:spacing w:after="0" w:afterAutospacing="0" w:before="0" w:beforeAutospacing="0" w:lineRule="auto"/>
        <w:ind w:left="1440" w:hanging="360"/>
        <w:rPr/>
      </w:pPr>
      <w:r w:rsidDel="00000000" w:rsidR="00000000" w:rsidRPr="00000000">
        <w:rPr>
          <w:b w:val="1"/>
          <w:rtl w:val="0"/>
        </w:rPr>
        <w:t xml:space="preserve">B-24 </w:t>
      </w:r>
      <w:r w:rsidDel="00000000" w:rsidR="00000000" w:rsidRPr="00000000">
        <w:rPr>
          <w:rtl w:val="0"/>
        </w:rPr>
        <w:t xml:space="preserve">[</w:t>
      </w:r>
      <w:hyperlink r:id="rId286">
        <w:r w:rsidDel="00000000" w:rsidR="00000000" w:rsidRPr="00000000">
          <w:rPr>
            <w:rtl w:val="0"/>
          </w:rPr>
          <w:t xml:space="preserve">Flowchart</w:t>
        </w:r>
      </w:hyperlink>
      <w:r w:rsidDel="00000000" w:rsidR="00000000" w:rsidRPr="00000000">
        <w:rPr>
          <w:b w:val="1"/>
          <w:rtl w:val="0"/>
        </w:rPr>
        <w:t xml:space="preserve">] </w:t>
      </w:r>
      <w:r w:rsidDel="00000000" w:rsidR="00000000" w:rsidRPr="00000000">
        <w:rPr>
          <w:rtl w:val="0"/>
        </w:rPr>
        <w:t xml:space="preserve">(1991-1994): </w:t>
      </w:r>
      <w:r w:rsidDel="00000000" w:rsidR="00000000" w:rsidRPr="00000000">
        <w:rPr>
          <w:b w:val="1"/>
          <w:rtl w:val="0"/>
        </w:rPr>
        <w:t xml:space="preserve">BCT ± Tamox</w:t>
      </w:r>
      <w:r w:rsidDel="00000000" w:rsidR="00000000" w:rsidRPr="00000000">
        <w:rPr>
          <w:rtl w:val="0"/>
        </w:rPr>
        <w:t xml:space="preserve">.</w:t>
      </w:r>
    </w:p>
    <w:p w:rsidR="00000000" w:rsidDel="00000000" w:rsidP="00000000" w:rsidRDefault="00000000" w:rsidRPr="00000000" w14:paraId="000004A5">
      <w:pPr>
        <w:numPr>
          <w:ilvl w:val="2"/>
          <w:numId w:val="9"/>
        </w:numPr>
        <w:spacing w:after="0" w:afterAutospacing="0" w:before="0" w:beforeAutospacing="0" w:lineRule="auto"/>
        <w:ind w:left="2160" w:hanging="360"/>
        <w:rPr/>
      </w:pPr>
      <w:r w:rsidDel="00000000" w:rsidR="00000000" w:rsidRPr="00000000">
        <w:rPr>
          <w:rtl w:val="0"/>
        </w:rPr>
        <w:t xml:space="preserve">1799 pts. Localized DCIS. Not tested for ER+. MFU 14y. </w:t>
      </w:r>
    </w:p>
    <w:p w:rsidR="00000000" w:rsidDel="00000000" w:rsidP="00000000" w:rsidRDefault="00000000" w:rsidRPr="00000000" w14:paraId="000004A6">
      <w:pPr>
        <w:numPr>
          <w:ilvl w:val="2"/>
          <w:numId w:val="9"/>
        </w:numPr>
        <w:spacing w:after="0" w:afterAutospacing="0" w:before="0" w:beforeAutospacing="0" w:lineRule="auto"/>
        <w:ind w:left="2160" w:hanging="360"/>
        <w:rPr/>
      </w:pPr>
      <w:r w:rsidDel="00000000" w:rsidR="00000000" w:rsidRPr="00000000">
        <w:rPr>
          <w:rFonts w:ascii="Cardo" w:cs="Cardo" w:eastAsia="Cardo" w:hAnsi="Cardo"/>
          <w:rtl w:val="0"/>
        </w:rPr>
        <w:t xml:space="preserve">15y I-IBTR 10→ 8.5% (RRR 32%).</w:t>
      </w:r>
    </w:p>
    <w:p w:rsidR="00000000" w:rsidDel="00000000" w:rsidP="00000000" w:rsidRDefault="00000000" w:rsidRPr="00000000" w14:paraId="000004A7">
      <w:pPr>
        <w:numPr>
          <w:ilvl w:val="1"/>
          <w:numId w:val="9"/>
        </w:numPr>
        <w:spacing w:after="0" w:afterAutospacing="0" w:before="0" w:beforeAutospacing="0" w:lineRule="auto"/>
        <w:ind w:left="1440" w:hanging="360"/>
        <w:rPr/>
      </w:pPr>
      <w:r w:rsidDel="00000000" w:rsidR="00000000" w:rsidRPr="00000000">
        <w:rPr>
          <w:rFonts w:ascii="Cardo" w:cs="Cardo" w:eastAsia="Cardo" w:hAnsi="Cardo"/>
          <w:rtl w:val="0"/>
        </w:rPr>
        <w:t xml:space="preserve">15y I-IBTR for BCS / BCT / BCT + Tamox of 19→ 9.5→ 8.5%. </w:t>
      </w:r>
    </w:p>
    <w:p w:rsidR="00000000" w:rsidDel="00000000" w:rsidP="00000000" w:rsidRDefault="00000000" w:rsidRPr="00000000" w14:paraId="000004A8">
      <w:pPr>
        <w:numPr>
          <w:ilvl w:val="1"/>
          <w:numId w:val="9"/>
        </w:numPr>
        <w:spacing w:after="0" w:afterAutospacing="0" w:before="0" w:beforeAutospacing="0" w:lineRule="auto"/>
        <w:ind w:left="1440" w:hanging="360"/>
        <w:rPr/>
      </w:pPr>
      <w:r w:rsidDel="00000000" w:rsidR="00000000" w:rsidRPr="00000000">
        <w:rPr>
          <w:rFonts w:ascii="Cardo" w:cs="Cardo" w:eastAsia="Cardo" w:hAnsi="Cardo"/>
          <w:rtl w:val="0"/>
        </w:rPr>
        <w:t xml:space="preserve">15y I-CBC for BCS / BCT / BCT + Tamox of 10→ 10→ 7%. </w:t>
      </w:r>
    </w:p>
    <w:p w:rsidR="00000000" w:rsidDel="00000000" w:rsidP="00000000" w:rsidRDefault="00000000" w:rsidRPr="00000000" w14:paraId="000004A9">
      <w:pPr>
        <w:numPr>
          <w:ilvl w:val="1"/>
          <w:numId w:val="9"/>
        </w:numPr>
        <w:spacing w:after="0" w:afterAutospacing="0" w:before="0" w:beforeAutospacing="0" w:lineRule="auto"/>
        <w:ind w:left="1440" w:hanging="360"/>
        <w:rPr/>
      </w:pPr>
      <w:r w:rsidDel="00000000" w:rsidR="00000000" w:rsidRPr="00000000">
        <w:rPr>
          <w:rtl w:val="0"/>
        </w:rPr>
        <w:t xml:space="preserve">15y BCM ~3%.</w:t>
      </w:r>
    </w:p>
    <w:p w:rsidR="00000000" w:rsidDel="00000000" w:rsidP="00000000" w:rsidRDefault="00000000" w:rsidRPr="00000000" w14:paraId="000004AA">
      <w:pPr>
        <w:numPr>
          <w:ilvl w:val="1"/>
          <w:numId w:val="9"/>
        </w:numPr>
        <w:spacing w:after="0" w:afterAutospacing="0" w:before="0" w:beforeAutospacing="0" w:lineRule="auto"/>
        <w:ind w:left="1440" w:hanging="360"/>
        <w:rPr/>
      </w:pPr>
      <w:r w:rsidDel="00000000" w:rsidR="00000000" w:rsidRPr="00000000">
        <w:rPr>
          <w:rtl w:val="0"/>
        </w:rPr>
        <w:t xml:space="preserve">I-IBTR is associated with death (HR 1.75). </w:t>
      </w:r>
      <w:r w:rsidDel="00000000" w:rsidR="00000000" w:rsidRPr="00000000">
        <w:rPr>
          <w:i w:val="1"/>
          <w:rtl w:val="0"/>
        </w:rPr>
        <w:t xml:space="preserve">DCIS-IBTR is associated with no difference in mortality. </w:t>
      </w:r>
      <w:r w:rsidDel="00000000" w:rsidR="00000000" w:rsidRPr="00000000">
        <w:rPr>
          <w:rtl w:val="0"/>
        </w:rPr>
      </w:r>
    </w:p>
    <w:p w:rsidR="00000000" w:rsidDel="00000000" w:rsidP="00000000" w:rsidRDefault="00000000" w:rsidRPr="00000000" w14:paraId="000004AB">
      <w:pPr>
        <w:numPr>
          <w:ilvl w:val="1"/>
          <w:numId w:val="9"/>
        </w:numPr>
        <w:spacing w:before="0" w:beforeAutospacing="0" w:lineRule="auto"/>
        <w:ind w:left="1440" w:hanging="360"/>
        <w:rPr/>
      </w:pPr>
      <w:r w:rsidDel="00000000" w:rsidR="00000000" w:rsidRPr="00000000">
        <w:rPr>
          <w:rtl w:val="0"/>
        </w:rPr>
        <w:t xml:space="preserve">Involved nodal relapse &lt; 0.1% per year.</w:t>
      </w:r>
      <w:r w:rsidDel="00000000" w:rsidR="00000000" w:rsidRPr="00000000">
        <w:rPr>
          <w:rtl w:val="0"/>
        </w:rPr>
      </w:r>
    </w:p>
    <w:bookmarkStart w:colFirst="0" w:colLast="0" w:name="kix.t9v4hbayi5bb" w:id="70"/>
    <w:bookmarkEnd w:id="70"/>
    <w:p w:rsidR="00000000" w:rsidDel="00000000" w:rsidP="00000000" w:rsidRDefault="00000000" w:rsidRPr="00000000" w14:paraId="000004AC">
      <w:pPr>
        <w:numPr>
          <w:ilvl w:val="0"/>
          <w:numId w:val="9"/>
        </w:numPr>
        <w:spacing w:before="0" w:lineRule="auto"/>
        <w:rPr/>
      </w:pPr>
      <w:r w:rsidDel="00000000" w:rsidR="00000000" w:rsidRPr="00000000">
        <w:rPr>
          <w:b w:val="1"/>
          <w:rtl w:val="0"/>
        </w:rPr>
        <w:t xml:space="preserve">NSABP B-24</w:t>
      </w:r>
      <w:r w:rsidDel="00000000" w:rsidR="00000000" w:rsidRPr="00000000">
        <w:rPr>
          <w:rtl w:val="0"/>
        </w:rPr>
        <w:t xml:space="preserve"> [</w:t>
      </w:r>
      <w:hyperlink r:id="rId287">
        <w:r w:rsidDel="00000000" w:rsidR="00000000" w:rsidRPr="00000000">
          <w:rPr>
            <w:rtl w:val="0"/>
          </w:rPr>
          <w:t xml:space="preserve">Flowchart</w:t>
        </w:r>
      </w:hyperlink>
      <w:r w:rsidDel="00000000" w:rsidR="00000000" w:rsidRPr="00000000">
        <w:rPr>
          <w:rtl w:val="0"/>
        </w:rPr>
        <w:t xml:space="preserve">, </w:t>
      </w:r>
      <w:hyperlink r:id="rId288">
        <w:r w:rsidDel="00000000" w:rsidR="00000000" w:rsidRPr="00000000">
          <w:rPr>
            <w:rtl w:val="0"/>
          </w:rPr>
          <w:t xml:space="preserve">Fisher Lancet '99</w:t>
        </w:r>
      </w:hyperlink>
      <w:r w:rsidDel="00000000" w:rsidR="00000000" w:rsidRPr="00000000">
        <w:rPr>
          <w:rtl w:val="0"/>
        </w:rPr>
        <w:t xml:space="preserve">, </w:t>
      </w:r>
      <w:hyperlink r:id="rId289">
        <w:r w:rsidDel="00000000" w:rsidR="00000000" w:rsidRPr="00000000">
          <w:rPr>
            <w:rtl w:val="0"/>
          </w:rPr>
          <w:t xml:space="preserve">Allred Lancet '12</w:t>
        </w:r>
      </w:hyperlink>
      <w:r w:rsidDel="00000000" w:rsidR="00000000" w:rsidRPr="00000000">
        <w:rPr>
          <w:rtl w:val="0"/>
        </w:rPr>
        <w:t xml:space="preserve">]: DCIS. </w:t>
      </w:r>
      <w:r w:rsidDel="00000000" w:rsidR="00000000" w:rsidRPr="00000000">
        <w:rPr>
          <w:b w:val="1"/>
          <w:rtl w:val="0"/>
        </w:rPr>
        <w:t xml:space="preserve">BCT 50/25 ± Tamox x5y.</w:t>
      </w:r>
      <w:r w:rsidDel="00000000" w:rsidR="00000000" w:rsidRPr="00000000">
        <w:rPr>
          <w:rtl w:val="0"/>
        </w:rPr>
      </w:r>
    </w:p>
    <w:p w:rsidR="00000000" w:rsidDel="00000000" w:rsidP="00000000" w:rsidRDefault="00000000" w:rsidRPr="00000000" w14:paraId="000004AD">
      <w:pPr>
        <w:spacing w:before="0" w:lineRule="auto"/>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 </w:t>
      </w:r>
      <w:r w:rsidDel="00000000" w:rsidR="00000000" w:rsidRPr="00000000">
        <w:rPr>
          <w:i w:val="1"/>
          <w:rtl w:val="0"/>
        </w:rPr>
        <w:t xml:space="preserve">Notable NSABP DCIS trials: B-06, B-17, B-24.</w:t>
      </w:r>
      <w:r w:rsidDel="00000000" w:rsidR="00000000" w:rsidRPr="00000000">
        <w:rPr>
          <w:rtl w:val="0"/>
        </w:rPr>
      </w:r>
    </w:p>
    <w:p w:rsidR="00000000" w:rsidDel="00000000" w:rsidP="00000000" w:rsidRDefault="00000000" w:rsidRPr="00000000" w14:paraId="000004AE">
      <w:pPr>
        <w:spacing w:before="0" w:lineRule="auto"/>
        <w:ind w:firstLine="720"/>
        <w:rPr/>
      </w:pPr>
      <w:r w:rsidDel="00000000" w:rsidR="00000000" w:rsidRPr="00000000">
        <w:rPr>
          <w:rtl w:val="0"/>
        </w:rPr>
        <w:t xml:space="preserve">There is around a 3% ARR in either IBTR or CBTR with tamoxifen. Tamoxifen has 50% risk reduction for ER positive.</w:t>
      </w:r>
    </w:p>
    <w:p w:rsidR="00000000" w:rsidDel="00000000" w:rsidP="00000000" w:rsidRDefault="00000000" w:rsidRPr="00000000" w14:paraId="000004AF">
      <w:pPr>
        <w:numPr>
          <w:ilvl w:val="1"/>
          <w:numId w:val="9"/>
        </w:numPr>
        <w:spacing w:after="0" w:afterAutospacing="0" w:before="0" w:lineRule="auto"/>
        <w:ind w:left="1440" w:hanging="360"/>
      </w:pPr>
      <w:r w:rsidDel="00000000" w:rsidR="00000000" w:rsidRPr="00000000">
        <w:rPr>
          <w:rtl w:val="0"/>
        </w:rPr>
        <w:t xml:space="preserve">1,804 pts. DCIS (~5% L</w:t>
      </w:r>
      <w:r w:rsidDel="00000000" w:rsidR="00000000" w:rsidRPr="00000000">
        <w:rPr>
          <w:rtl w:val="0"/>
        </w:rPr>
        <w:t xml:space="preserve">CIS). 15% micro SM+, like SweDCIS. ~44% boost mainly due to SM+.</w:t>
      </w:r>
    </w:p>
    <w:p w:rsidR="00000000" w:rsidDel="00000000" w:rsidP="00000000" w:rsidRDefault="00000000" w:rsidRPr="00000000" w14:paraId="000004B0">
      <w:pPr>
        <w:numPr>
          <w:ilvl w:val="2"/>
          <w:numId w:val="9"/>
        </w:numPr>
        <w:spacing w:after="0" w:afterAutospacing="0" w:before="0" w:beforeAutospacing="0" w:lineRule="auto"/>
        <w:ind w:left="2160" w:hanging="360"/>
      </w:pPr>
      <w:r w:rsidDel="00000000" w:rsidR="00000000" w:rsidRPr="00000000">
        <w:rPr>
          <w:rtl w:val="0"/>
        </w:rPr>
        <w:t xml:space="preserve">SM not req'd, not tested for ER+ (75% ER+ in long term),  33% noncompliant to tamoxifen. 33% &lt; 50y. </w:t>
      </w:r>
    </w:p>
    <w:p w:rsidR="00000000" w:rsidDel="00000000" w:rsidP="00000000" w:rsidRDefault="00000000" w:rsidRPr="00000000" w14:paraId="000004B1">
      <w:pPr>
        <w:numPr>
          <w:ilvl w:val="1"/>
          <w:numId w:val="9"/>
        </w:numPr>
        <w:spacing w:after="0" w:afterAutospacing="0" w:before="0" w:beforeAutospacing="0" w:lineRule="auto"/>
        <w:ind w:left="1440" w:hanging="360"/>
      </w:pPr>
      <w:r w:rsidDel="00000000" w:rsidR="00000000" w:rsidRPr="00000000">
        <w:rPr>
          <w:rFonts w:ascii="Cardo" w:cs="Cardo" w:eastAsia="Cardo" w:hAnsi="Cardo"/>
          <w:rtl w:val="0"/>
        </w:rPr>
        <w:t xml:space="preserve">5y all breast events 13→ 8%. 5y IBTR 9.5→ 6%, 5y CBTR 3.4→ 2%.</w:t>
      </w:r>
    </w:p>
    <w:p w:rsidR="00000000" w:rsidDel="00000000" w:rsidP="00000000" w:rsidRDefault="00000000" w:rsidRPr="00000000" w14:paraId="000004B2">
      <w:pPr>
        <w:numPr>
          <w:ilvl w:val="2"/>
          <w:numId w:val="9"/>
        </w:numPr>
        <w:spacing w:after="0" w:afterAutospacing="0" w:before="0" w:beforeAutospacing="0" w:lineRule="auto"/>
        <w:ind w:left="2160" w:hanging="360"/>
      </w:pPr>
      <w:r w:rsidDel="00000000" w:rsidR="00000000" w:rsidRPr="00000000">
        <w:rPr>
          <w:rFonts w:ascii="Cardo" w:cs="Cardo" w:eastAsia="Cardo" w:hAnsi="Cardo"/>
          <w:rtl w:val="0"/>
        </w:rPr>
        <w:t xml:space="preserve">IBTR in a subset of younger patients (&lt; 50y) of 16→ 11%. Others 6→ 5%.</w:t>
      </w:r>
    </w:p>
    <w:p w:rsidR="00000000" w:rsidDel="00000000" w:rsidP="00000000" w:rsidRDefault="00000000" w:rsidRPr="00000000" w14:paraId="000004B3">
      <w:pPr>
        <w:numPr>
          <w:ilvl w:val="1"/>
          <w:numId w:val="9"/>
        </w:numPr>
        <w:spacing w:after="0" w:afterAutospacing="0" w:before="0" w:beforeAutospacing="0" w:lineRule="auto"/>
        <w:ind w:left="1440" w:hanging="360"/>
      </w:pPr>
      <w:r w:rsidDel="00000000" w:rsidR="00000000" w:rsidRPr="00000000">
        <w:rPr>
          <w:rFonts w:ascii="Cardo" w:cs="Cardo" w:eastAsia="Cardo" w:hAnsi="Cardo"/>
          <w:rtl w:val="0"/>
        </w:rPr>
        <w:t xml:space="preserve">7y all breast events 15→ 11%. 7y IBTR 11→ 8%, 7y CBTR 4.9→ 2.3%</w:t>
      </w:r>
    </w:p>
    <w:p w:rsidR="00000000" w:rsidDel="00000000" w:rsidP="00000000" w:rsidRDefault="00000000" w:rsidRPr="00000000" w14:paraId="000004B4">
      <w:pPr>
        <w:numPr>
          <w:ilvl w:val="2"/>
          <w:numId w:val="9"/>
        </w:numPr>
        <w:spacing w:after="0" w:afterAutospacing="0" w:before="0" w:beforeAutospacing="0" w:lineRule="auto"/>
        <w:ind w:left="2160" w:hanging="360"/>
      </w:pPr>
      <w:r w:rsidDel="00000000" w:rsidR="00000000" w:rsidRPr="00000000">
        <w:rPr>
          <w:rtl w:val="0"/>
        </w:rPr>
        <w:t xml:space="preserve">~30% reduction in IBTR. Caveat: Not tested for ER+. </w:t>
      </w:r>
    </w:p>
    <w:p w:rsidR="00000000" w:rsidDel="00000000" w:rsidP="00000000" w:rsidRDefault="00000000" w:rsidRPr="00000000" w14:paraId="000004B5">
      <w:pPr>
        <w:numPr>
          <w:ilvl w:val="3"/>
          <w:numId w:val="9"/>
        </w:numPr>
        <w:spacing w:after="0" w:afterAutospacing="0" w:before="0" w:beforeAutospacing="0" w:lineRule="auto"/>
        <w:ind w:left="2880" w:hanging="360"/>
      </w:pPr>
      <w:r w:rsidDel="00000000" w:rsidR="00000000" w:rsidRPr="00000000">
        <w:rPr>
          <w:rFonts w:ascii="Cardo" w:cs="Cardo" w:eastAsia="Cardo" w:hAnsi="Cardo"/>
          <w:rtl w:val="0"/>
        </w:rPr>
        <w:t xml:space="preserve">15y IBTR 16.6→ 13.2% (3.4% ARR IBTR).</w:t>
      </w:r>
    </w:p>
    <w:p w:rsidR="00000000" w:rsidDel="00000000" w:rsidP="00000000" w:rsidRDefault="00000000" w:rsidRPr="00000000" w14:paraId="000004B6">
      <w:pPr>
        <w:numPr>
          <w:ilvl w:val="3"/>
          <w:numId w:val="9"/>
        </w:numPr>
        <w:spacing w:after="0" w:afterAutospacing="0" w:before="0" w:beforeAutospacing="0" w:lineRule="auto"/>
        <w:ind w:left="2880" w:hanging="360"/>
      </w:pPr>
      <w:r w:rsidDel="00000000" w:rsidR="00000000" w:rsidRPr="00000000">
        <w:rPr>
          <w:rFonts w:ascii="Cardo" w:cs="Cardo" w:eastAsia="Cardo" w:hAnsi="Cardo"/>
          <w:rtl w:val="0"/>
        </w:rPr>
        <w:t xml:space="preserve">15y I-IBTR 10→ 8.5% (20% RRR).</w:t>
      </w:r>
    </w:p>
    <w:p w:rsidR="00000000" w:rsidDel="00000000" w:rsidP="00000000" w:rsidRDefault="00000000" w:rsidRPr="00000000" w14:paraId="000004B7">
      <w:pPr>
        <w:numPr>
          <w:ilvl w:val="2"/>
          <w:numId w:val="9"/>
        </w:numPr>
        <w:spacing w:after="0" w:afterAutospacing="0" w:before="0" w:beforeAutospacing="0" w:lineRule="auto"/>
        <w:ind w:left="2160" w:hanging="360"/>
      </w:pPr>
      <w:r w:rsidDel="00000000" w:rsidR="00000000" w:rsidRPr="00000000">
        <w:rPr>
          <w:rtl w:val="0"/>
        </w:rPr>
        <w:t xml:space="preserve">~40% reduction in CBC.</w:t>
      </w:r>
    </w:p>
    <w:p w:rsidR="00000000" w:rsidDel="00000000" w:rsidP="00000000" w:rsidRDefault="00000000" w:rsidRPr="00000000" w14:paraId="000004B8">
      <w:pPr>
        <w:numPr>
          <w:ilvl w:val="3"/>
          <w:numId w:val="9"/>
        </w:numPr>
        <w:spacing w:after="0" w:afterAutospacing="0" w:before="0" w:beforeAutospacing="0" w:lineRule="auto"/>
        <w:ind w:left="2880" w:hanging="360"/>
      </w:pPr>
      <w:r w:rsidDel="00000000" w:rsidR="00000000" w:rsidRPr="00000000">
        <w:rPr>
          <w:rFonts w:ascii="Cardo" w:cs="Cardo" w:eastAsia="Cardo" w:hAnsi="Cardo"/>
          <w:rtl w:val="0"/>
        </w:rPr>
        <w:t xml:space="preserve">15y CBC 8.1→ 4.9% (3.2% ARR, 50% RRR).</w:t>
      </w:r>
    </w:p>
    <w:p w:rsidR="00000000" w:rsidDel="00000000" w:rsidP="00000000" w:rsidRDefault="00000000" w:rsidRPr="00000000" w14:paraId="000004B9">
      <w:pPr>
        <w:numPr>
          <w:ilvl w:val="1"/>
          <w:numId w:val="9"/>
        </w:numPr>
        <w:spacing w:after="0" w:afterAutospacing="0" w:before="0" w:beforeAutospacing="0" w:lineRule="auto"/>
        <w:ind w:left="1440" w:hanging="360"/>
      </w:pPr>
      <w:r w:rsidDel="00000000" w:rsidR="00000000" w:rsidRPr="00000000">
        <w:rPr>
          <w:rtl w:val="0"/>
        </w:rPr>
        <w:t xml:space="preserve">Follow-up: 75% were ER+. 10y HR for any breast events 0.49 for ER(+). No benefit in ER(-).</w:t>
      </w:r>
    </w:p>
    <w:p w:rsidR="00000000" w:rsidDel="00000000" w:rsidP="00000000" w:rsidRDefault="00000000" w:rsidRPr="00000000" w14:paraId="000004BA">
      <w:pPr>
        <w:numPr>
          <w:ilvl w:val="1"/>
          <w:numId w:val="9"/>
        </w:numPr>
        <w:spacing w:before="0" w:beforeAutospacing="0" w:lineRule="auto"/>
        <w:ind w:left="1440" w:hanging="360"/>
        <w:rPr>
          <w:u w:val="none"/>
        </w:rPr>
      </w:pPr>
      <w:r w:rsidDel="00000000" w:rsidR="00000000" w:rsidRPr="00000000">
        <w:rPr>
          <w:rtl w:val="0"/>
        </w:rPr>
        <w:t xml:space="preserve">Boost an</w:t>
      </w:r>
      <w:r w:rsidDel="00000000" w:rsidR="00000000" w:rsidRPr="00000000">
        <w:rPr>
          <w:rtl w:val="0"/>
        </w:rPr>
        <w:t xml:space="preserve">alysis [</w:t>
      </w:r>
      <w:hyperlink r:id="rId290">
        <w:r w:rsidDel="00000000" w:rsidR="00000000" w:rsidRPr="00000000">
          <w:rPr>
            <w:rtl w:val="0"/>
          </w:rPr>
          <w:t xml:space="preserve">Julian ASCO breast meeting '07</w:t>
        </w:r>
      </w:hyperlink>
      <w:r w:rsidDel="00000000" w:rsidR="00000000" w:rsidRPr="00000000">
        <w:rPr>
          <w:rtl w:val="0"/>
        </w:rPr>
        <w:t xml:space="preserve">]: Although patients receiving a boost had a higher rate of SM+ and comedo necrosis, there was no significant impact between boost and treatment, boost and margin status, or boost and comedo necrosis. Margin status, comedo necrosis and age were significant predictors of IBTR (not receipt of </w:t>
      </w:r>
      <w:r w:rsidDel="00000000" w:rsidR="00000000" w:rsidRPr="00000000">
        <w:rPr>
          <w:rtl w:val="0"/>
        </w:rPr>
        <w:t xml:space="preserve">boost).</w:t>
      </w:r>
    </w:p>
    <w:p w:rsidR="00000000" w:rsidDel="00000000" w:rsidP="00000000" w:rsidRDefault="00000000" w:rsidRPr="00000000" w14:paraId="000004BB">
      <w:pPr>
        <w:ind w:left="0" w:firstLine="0"/>
        <w:rPr/>
      </w:pPr>
      <w:hyperlink r:id="rId291">
        <w:r w:rsidDel="00000000" w:rsidR="00000000" w:rsidRPr="00000000">
          <w:rPr>
            <w:color w:val="1155cc"/>
            <w:u w:val="single"/>
          </w:rPr>
          <w:drawing>
            <wp:inline distB="114300" distT="114300" distL="114300" distR="114300">
              <wp:extent cx="6859270" cy="2565400"/>
              <wp:effectExtent b="12700" l="12700" r="12700" t="12700"/>
              <wp:docPr id="17" name="image12.png"/>
              <a:graphic>
                <a:graphicData uri="http://schemas.openxmlformats.org/drawingml/2006/picture">
                  <pic:pic>
                    <pic:nvPicPr>
                      <pic:cNvPr id="0" name="image12.png"/>
                      <pic:cNvPicPr preferRelativeResize="0"/>
                    </pic:nvPicPr>
                    <pic:blipFill>
                      <a:blip r:embed="rId292"/>
                      <a:srcRect b="0" l="0" r="0" t="0"/>
                      <a:stretch>
                        <a:fillRect/>
                      </a:stretch>
                    </pic:blipFill>
                    <pic:spPr>
                      <a:xfrm>
                        <a:off x="0" y="0"/>
                        <a:ext cx="6859270" cy="2565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BC">
      <w:pPr>
        <w:ind w:left="0" w:firstLine="0"/>
        <w:jc w:val="center"/>
        <w:rPr>
          <w:i w:val="1"/>
        </w:rPr>
      </w:pPr>
      <w:r w:rsidDel="00000000" w:rsidR="00000000" w:rsidRPr="00000000">
        <w:rPr>
          <w:i w:val="1"/>
          <w:rtl w:val="0"/>
        </w:rPr>
        <w:t xml:space="preserve">Errata in table above: 10 mm margins in the Harvard study.</w:t>
      </w:r>
    </w:p>
    <w:p w:rsidR="00000000" w:rsidDel="00000000" w:rsidP="00000000" w:rsidRDefault="00000000" w:rsidRPr="00000000" w14:paraId="000004BD">
      <w:pPr>
        <w:ind w:left="0" w:firstLine="0"/>
        <w:rPr/>
      </w:pPr>
      <w:r w:rsidDel="00000000" w:rsidR="00000000" w:rsidRPr="00000000">
        <w:rPr>
          <w:rtl w:val="0"/>
        </w:rPr>
      </w:r>
    </w:p>
    <w:tbl>
      <w:tblPr>
        <w:tblStyle w:val="Table23"/>
        <w:tblW w:w="10755.0" w:type="dxa"/>
        <w:jc w:val="left"/>
        <w:tblInd w:w="8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15"/>
        <w:gridCol w:w="5040"/>
        <w:tblGridChange w:id="0">
          <w:tblGrid>
            <w:gridCol w:w="5715"/>
            <w:gridCol w:w="5040"/>
          </w:tblGrid>
        </w:tblGridChange>
      </w:tblGrid>
      <w:tr>
        <w:trPr>
          <w:trHeight w:val="400" w:hRule="atLeast"/>
        </w:trPr>
        <w:tc>
          <w:tcPr>
            <w:gridSpan w:val="2"/>
            <w:shd w:fill="auto" w:val="clear"/>
            <w:tcMar>
              <w:top w:w="43.2" w:type="dxa"/>
              <w:left w:w="43.2" w:type="dxa"/>
              <w:bottom w:w="43.2" w:type="dxa"/>
              <w:right w:w="43.2" w:type="dxa"/>
            </w:tcMar>
            <w:vAlign w:val="top"/>
          </w:tcPr>
          <w:bookmarkStart w:colFirst="0" w:colLast="0" w:name="kix.gyxgy9spb6a9" w:id="71"/>
          <w:bookmarkEnd w:id="71"/>
          <w:p w:rsidR="00000000" w:rsidDel="00000000" w:rsidP="00000000" w:rsidRDefault="00000000" w:rsidRPr="00000000" w14:paraId="000004BE">
            <w:pPr>
              <w:widowControl w:val="0"/>
              <w:ind w:left="0" w:firstLine="0"/>
              <w:rPr/>
            </w:pPr>
            <w:r w:rsidDel="00000000" w:rsidR="00000000" w:rsidRPr="00000000">
              <w:rPr>
                <w:b w:val="1"/>
                <w:rtl w:val="0"/>
              </w:rPr>
              <w:t xml:space="preserve">What is Low Risk DCIS?</w:t>
            </w:r>
            <w:r w:rsidDel="00000000" w:rsidR="00000000" w:rsidRPr="00000000">
              <w:rPr>
                <w:rtl w:val="0"/>
              </w:rPr>
            </w:r>
          </w:p>
          <w:p w:rsidR="00000000" w:rsidDel="00000000" w:rsidP="00000000" w:rsidRDefault="00000000" w:rsidRPr="00000000" w14:paraId="000004BF">
            <w:pPr>
              <w:widowControl w:val="0"/>
              <w:ind w:left="0" w:firstLine="0"/>
              <w:rPr/>
            </w:pPr>
            <w:r w:rsidDel="00000000" w:rsidR="00000000" w:rsidRPr="00000000">
              <w:rPr>
                <w:rFonts w:ascii="Gungsuh" w:cs="Gungsuh" w:eastAsia="Gungsuh" w:hAnsi="Gungsuh"/>
                <w:b w:val="1"/>
                <w:rtl w:val="0"/>
              </w:rPr>
              <w:t xml:space="preserve">Grade 1-2, ≤ 2.5 cm with SM ≥ 3 mm,</w:t>
            </w:r>
            <w:r w:rsidDel="00000000" w:rsidR="00000000" w:rsidRPr="00000000">
              <w:rPr>
                <w:rtl w:val="0"/>
              </w:rPr>
              <w:t xml:space="preserve"> unicentric/focal, age &gt; 50y may omit RT if willing to accept the increased risk of LR (Around 1%/y w 12y of reported follow-up) and the likelihood of MMA detected findings with the omission of RT.</w:t>
            </w:r>
          </w:p>
          <w:p w:rsidR="00000000" w:rsidDel="00000000" w:rsidP="00000000" w:rsidRDefault="00000000" w:rsidRPr="00000000" w14:paraId="000004C0">
            <w:pPr>
              <w:numPr>
                <w:ilvl w:val="0"/>
                <w:numId w:val="39"/>
              </w:numPr>
            </w:pPr>
            <w:r w:rsidDel="00000000" w:rsidR="00000000" w:rsidRPr="00000000">
              <w:rPr>
                <w:rtl w:val="0"/>
              </w:rPr>
              <w:t xml:space="preserve">LR criteria evolved from [</w:t>
            </w:r>
            <w:hyperlink w:anchor="kix.1flg1k7sbjyf">
              <w:r w:rsidDel="00000000" w:rsidR="00000000" w:rsidRPr="00000000">
                <w:rPr>
                  <w:rtl w:val="0"/>
                </w:rPr>
                <w:t xml:space="preserve">Harvard</w:t>
              </w:r>
            </w:hyperlink>
            <w:r w:rsidDel="00000000" w:rsidR="00000000" w:rsidRPr="00000000">
              <w:rPr>
                <w:rtl w:val="0"/>
              </w:rPr>
              <w:t xml:space="preserve">], is equivalent to the LR group on [</w:t>
            </w:r>
            <w:hyperlink w:anchor="kix.2n93hjszx41t">
              <w:r w:rsidDel="00000000" w:rsidR="00000000" w:rsidRPr="00000000">
                <w:rPr>
                  <w:rtl w:val="0"/>
                </w:rPr>
                <w:t xml:space="preserve">ECOG 5194</w:t>
              </w:r>
            </w:hyperlink>
            <w:r w:rsidDel="00000000" w:rsidR="00000000" w:rsidRPr="00000000">
              <w:rPr>
                <w:rtl w:val="0"/>
              </w:rPr>
              <w:t xml:space="preserve">] and the entire cohort of [</w:t>
            </w:r>
            <w:hyperlink w:anchor="kix.wsktewnvc696">
              <w:r w:rsidDel="00000000" w:rsidR="00000000" w:rsidRPr="00000000">
                <w:rPr>
                  <w:rtl w:val="0"/>
                </w:rPr>
                <w:t xml:space="preserve">RTOG 98-04</w:t>
              </w:r>
            </w:hyperlink>
            <w:r w:rsidDel="00000000" w:rsidR="00000000" w:rsidRPr="00000000">
              <w:rPr>
                <w:rtl w:val="0"/>
              </w:rPr>
              <w:t xml:space="preserve">].</w:t>
            </w:r>
          </w:p>
          <w:p w:rsidR="00000000" w:rsidDel="00000000" w:rsidP="00000000" w:rsidRDefault="00000000" w:rsidRPr="00000000" w14:paraId="000004C1">
            <w:pPr>
              <w:numPr>
                <w:ilvl w:val="0"/>
                <w:numId w:val="39"/>
              </w:numPr>
            </w:pPr>
            <w:r w:rsidDel="00000000" w:rsidR="00000000" w:rsidRPr="00000000">
              <w:rPr>
                <w:rFonts w:ascii="Gungsuh" w:cs="Gungsuh" w:eastAsia="Gungsuh" w:hAnsi="Gungsuh"/>
                <w:rtl w:val="0"/>
              </w:rPr>
              <w:t xml:space="preserve">Harvard had NO tamoxifen (and SM ≥ 1 cm). ECOG 5194 30% tamoxifen. RTOG 98-04 60% tamoxifen.</w:t>
            </w:r>
          </w:p>
          <w:p w:rsidR="00000000" w:rsidDel="00000000" w:rsidP="00000000" w:rsidRDefault="00000000" w:rsidRPr="00000000" w14:paraId="000004C2">
            <w:pPr>
              <w:ind w:left="0" w:firstLine="0"/>
              <w:rPr/>
            </w:pPr>
            <w:r w:rsidDel="00000000" w:rsidR="00000000" w:rsidRPr="00000000">
              <w:rPr>
                <w:rFonts w:ascii="Cardo" w:cs="Cardo" w:eastAsia="Cardo" w:hAnsi="Cardo"/>
                <w:rtl w:val="0"/>
              </w:rPr>
              <w:t xml:space="preserve">Roughly speaking, 7y IBTR for Harvard / ECOG (LR) / RTOG 98-04 of 14→ 11→ 7%, with half of the recurrences being invasive. </w:t>
              <w:br w:type="textWrapping"/>
              <w:t xml:space="preserve">A hopelessly oversimplified approximation would be ~2%/y without tamoxifen and ~1%/y with tamoxifen, although the risk of recurrence becomes less than 2%/y on Wong with long term follow-up, while appearing constant ~1%/y risk in the Low Risk DCIS subgroup for up to 12y of reported follow up in both ECOG 5194 and RTOG 98-04.</w:t>
            </w:r>
          </w:p>
        </w:tc>
      </w:tr>
    </w:tbl>
    <w:p w:rsidR="00000000" w:rsidDel="00000000" w:rsidP="00000000" w:rsidRDefault="00000000" w:rsidRPr="00000000" w14:paraId="000004C4">
      <w:pPr>
        <w:ind w:left="0" w:firstLine="0"/>
        <w:rPr/>
      </w:pPr>
      <w:r w:rsidDel="00000000" w:rsidR="00000000" w:rsidRPr="00000000">
        <w:rPr>
          <w:rtl w:val="0"/>
        </w:rPr>
      </w:r>
    </w:p>
    <w:p w:rsidR="00000000" w:rsidDel="00000000" w:rsidP="00000000" w:rsidRDefault="00000000" w:rsidRPr="00000000" w14:paraId="000004C5">
      <w:pPr>
        <w:pStyle w:val="Heading2"/>
        <w:rPr/>
      </w:pPr>
      <w:bookmarkStart w:colFirst="0" w:colLast="0" w:name="_xt458862nzdb" w:id="72"/>
      <w:bookmarkEnd w:id="72"/>
      <w:hyperlink w:anchor="_9k9uedg13xnw">
        <w:r w:rsidDel="00000000" w:rsidR="00000000" w:rsidRPr="00000000">
          <w:rPr>
            <w:rtl w:val="0"/>
          </w:rPr>
          <w:t xml:space="preserve">Omission of RT for DCIS</w:t>
        </w:r>
      </w:hyperlink>
      <w:r w:rsidDel="00000000" w:rsidR="00000000" w:rsidRPr="00000000">
        <w:rPr>
          <w:rtl w:val="0"/>
        </w:rPr>
      </w:r>
    </w:p>
    <w:p w:rsidR="00000000" w:rsidDel="00000000" w:rsidP="00000000" w:rsidRDefault="00000000" w:rsidRPr="00000000" w14:paraId="000004C6">
      <w:pPr>
        <w:ind w:left="0" w:firstLine="0"/>
        <w:rPr/>
      </w:pPr>
      <w:r w:rsidDel="00000000" w:rsidR="00000000" w:rsidRPr="00000000">
        <w:rPr>
          <w:rtl w:val="0"/>
        </w:rPr>
        <w:t xml:space="preserve">Se</w:t>
      </w:r>
      <w:r w:rsidDel="00000000" w:rsidR="00000000" w:rsidRPr="00000000">
        <w:rPr>
          <w:rtl w:val="0"/>
        </w:rPr>
        <w:t xml:space="preserve">e [</w:t>
      </w:r>
      <w:hyperlink w:anchor="_8yjk6h90wz7k">
        <w:r w:rsidDel="00000000" w:rsidR="00000000" w:rsidRPr="00000000">
          <w:rPr>
            <w:rtl w:val="0"/>
          </w:rPr>
          <w:t xml:space="preserve">Margins</w:t>
        </w:r>
      </w:hyperlink>
      <w:r w:rsidDel="00000000" w:rsidR="00000000" w:rsidRPr="00000000">
        <w:rPr>
          <w:rtl w:val="0"/>
        </w:rPr>
        <w:t xml:space="preserve">] consensus and the Low Risk DCIS Summary Box above. </w:t>
      </w:r>
    </w:p>
    <w:p w:rsidR="00000000" w:rsidDel="00000000" w:rsidP="00000000" w:rsidRDefault="00000000" w:rsidRPr="00000000" w14:paraId="000004C7">
      <w:pPr>
        <w:ind w:left="0" w:firstLine="0"/>
        <w:rPr/>
      </w:pPr>
      <w:r w:rsidDel="00000000" w:rsidR="00000000" w:rsidRPr="00000000">
        <w:rPr>
          <w:rtl w:val="0"/>
        </w:rPr>
        <w:t xml:space="preserve">De-Escalation of Locoregional Therapy in Low-Risk DCIS and Early-Stage Invasive Cancer [</w:t>
      </w:r>
      <w:hyperlink r:id="rId293">
        <w:r w:rsidDel="00000000" w:rsidR="00000000" w:rsidRPr="00000000">
          <w:rPr>
            <w:rtl w:val="0"/>
          </w:rPr>
          <w:t xml:space="preserve">Hwang and Solin JCO '20</w:t>
        </w:r>
      </w:hyperlink>
      <w:r w:rsidDel="00000000" w:rsidR="00000000" w:rsidRPr="00000000">
        <w:rPr>
          <w:rtl w:val="0"/>
        </w:rPr>
        <w:t xml:space="preserve">].</w:t>
      </w:r>
    </w:p>
    <w:p w:rsidR="00000000" w:rsidDel="00000000" w:rsidP="00000000" w:rsidRDefault="00000000" w:rsidRPr="00000000" w14:paraId="000004C8">
      <w:pPr>
        <w:ind w:left="0" w:firstLine="0"/>
        <w:rPr/>
      </w:pPr>
      <w:r w:rsidDel="00000000" w:rsidR="00000000" w:rsidRPr="00000000">
        <w:rPr>
          <w:rtl w:val="0"/>
        </w:rPr>
        <w:t xml:space="preserve">Lumpectomy Margins for IDC/DCIS: Current Recommendations, Their Implications &amp; Impact [</w:t>
      </w:r>
      <w:hyperlink r:id="rId294">
        <w:r w:rsidDel="00000000" w:rsidR="00000000" w:rsidRPr="00000000">
          <w:rPr>
            <w:rtl w:val="0"/>
          </w:rPr>
          <w:t xml:space="preserve">Schnitt, Moran, Giuliano JCO '20</w:t>
        </w:r>
      </w:hyperlink>
      <w:r w:rsidDel="00000000" w:rsidR="00000000" w:rsidRPr="00000000">
        <w:rPr>
          <w:rtl w:val="0"/>
        </w:rPr>
        <w:t xml:space="preserve">].</w:t>
      </w:r>
    </w:p>
    <w:bookmarkStart w:colFirst="0" w:colLast="0" w:name="kix.1flg1k7sbjyf" w:id="73"/>
    <w:bookmarkEnd w:id="73"/>
    <w:p w:rsidR="00000000" w:rsidDel="00000000" w:rsidP="00000000" w:rsidRDefault="00000000" w:rsidRPr="00000000" w14:paraId="000004C9">
      <w:pPr>
        <w:numPr>
          <w:ilvl w:val="0"/>
          <w:numId w:val="94"/>
        </w:numPr>
      </w:pPr>
      <w:r w:rsidDel="00000000" w:rsidR="00000000" w:rsidRPr="00000000">
        <w:rPr>
          <w:rtl w:val="0"/>
        </w:rPr>
        <w:t xml:space="preserve">Harvard [</w:t>
      </w:r>
      <w:hyperlink r:id="rId295">
        <w:r w:rsidDel="00000000" w:rsidR="00000000" w:rsidRPr="00000000">
          <w:rPr>
            <w:b w:val="1"/>
            <w:rtl w:val="0"/>
          </w:rPr>
          <w:t xml:space="preserve">Wong</w:t>
        </w:r>
      </w:hyperlink>
      <w:hyperlink r:id="rId296">
        <w:r w:rsidDel="00000000" w:rsidR="00000000" w:rsidRPr="00000000">
          <w:rPr>
            <w:rtl w:val="0"/>
          </w:rPr>
          <w:t xml:space="preserve"> JCO '06</w:t>
        </w:r>
      </w:hyperlink>
      <w:r w:rsidDel="00000000" w:rsidR="00000000" w:rsidRPr="00000000">
        <w:rPr>
          <w:rtl w:val="0"/>
        </w:rPr>
        <w:t xml:space="preserve">, </w:t>
      </w:r>
      <w:hyperlink r:id="rId297">
        <w:r w:rsidDel="00000000" w:rsidR="00000000" w:rsidRPr="00000000">
          <w:rPr>
            <w:rtl w:val="0"/>
          </w:rPr>
          <w:t xml:space="preserve">'14</w:t>
        </w:r>
      </w:hyperlink>
      <w:r w:rsidDel="00000000" w:rsidR="00000000" w:rsidRPr="00000000">
        <w:rPr>
          <w:rtl w:val="0"/>
        </w:rPr>
        <w:t xml:space="preserve">]: </w:t>
      </w:r>
      <w:r w:rsidDel="00000000" w:rsidR="00000000" w:rsidRPr="00000000">
        <w:rPr>
          <w:b w:val="1"/>
          <w:rtl w:val="0"/>
        </w:rPr>
        <w:t xml:space="preserve">BCS for low-risk DCIS</w:t>
      </w:r>
      <w:r w:rsidDel="00000000" w:rsidR="00000000" w:rsidRPr="00000000">
        <w:rPr>
          <w:rtl w:val="0"/>
        </w:rPr>
        <w:t xml:space="preserve"> (</w:t>
      </w:r>
      <w:r w:rsidDel="00000000" w:rsidR="00000000" w:rsidRPr="00000000">
        <w:rPr>
          <w:rFonts w:ascii="Gungsuh" w:cs="Gungsuh" w:eastAsia="Gungsuh" w:hAnsi="Gungsuh"/>
          <w:b w:val="1"/>
          <w:rtl w:val="0"/>
        </w:rPr>
        <w:t xml:space="preserve">G1-2, ≤ 2.5 cm</w:t>
      </w:r>
      <w:r w:rsidDel="00000000" w:rsidR="00000000" w:rsidRPr="00000000">
        <w:rPr>
          <w:rtl w:val="0"/>
        </w:rPr>
        <w:t xml:space="preserve">, </w:t>
      </w:r>
      <w:r w:rsidDel="00000000" w:rsidR="00000000" w:rsidRPr="00000000">
        <w:rPr>
          <w:rFonts w:ascii="Gungsuh" w:cs="Gungsuh" w:eastAsia="Gungsuh" w:hAnsi="Gungsuh"/>
          <w:b w:val="1"/>
          <w:rtl w:val="0"/>
        </w:rPr>
        <w:t xml:space="preserve">SM ≥ 1 cm</w:t>
      </w:r>
      <w:r w:rsidDel="00000000" w:rsidR="00000000" w:rsidRPr="00000000">
        <w:rPr>
          <w:rtl w:val="0"/>
        </w:rPr>
        <w:t xml:space="preserve"> or re-excision w/o residual DCIS).</w:t>
        <w:br w:type="textWrapping"/>
        <w:t xml:space="preserve">Unacceptable failure rate &gt; 2% per year. The study closed early. No tamoxifen was given.</w:t>
      </w:r>
    </w:p>
    <w:p w:rsidR="00000000" w:rsidDel="00000000" w:rsidP="00000000" w:rsidRDefault="00000000" w:rsidRPr="00000000" w14:paraId="000004CA">
      <w:pPr>
        <w:ind w:firstLine="720"/>
        <w:rPr/>
      </w:pPr>
      <w:r w:rsidDel="00000000" w:rsidR="00000000" w:rsidRPr="00000000">
        <w:rPr>
          <w:rtl w:val="0"/>
        </w:rPr>
        <w:t xml:space="preserve">Local recurrence is substantial without RT and tamoxifen even if wide margins are taken.</w:t>
      </w:r>
    </w:p>
    <w:p w:rsidR="00000000" w:rsidDel="00000000" w:rsidP="00000000" w:rsidRDefault="00000000" w:rsidRPr="00000000" w14:paraId="000004CB">
      <w:pPr>
        <w:numPr>
          <w:ilvl w:val="1"/>
          <w:numId w:val="94"/>
        </w:numPr>
        <w:ind w:left="1440" w:hanging="360"/>
      </w:pPr>
      <w:r w:rsidDel="00000000" w:rsidR="00000000" w:rsidRPr="00000000">
        <w:rPr>
          <w:rtl w:val="0"/>
        </w:rPr>
        <w:t xml:space="preserve">Phase II. 158 pts. NO tamoxifen. Median mammographic size 0.9 cm. MFU 11y.</w:t>
      </w:r>
    </w:p>
    <w:p w:rsidR="00000000" w:rsidDel="00000000" w:rsidP="00000000" w:rsidRDefault="00000000" w:rsidRPr="00000000" w14:paraId="000004CC">
      <w:pPr>
        <w:numPr>
          <w:ilvl w:val="1"/>
          <w:numId w:val="94"/>
        </w:numPr>
        <w:ind w:left="1440" w:hanging="360"/>
      </w:pPr>
      <w:r w:rsidDel="00000000" w:rsidR="00000000" w:rsidRPr="00000000">
        <w:rPr>
          <w:rtl w:val="0"/>
        </w:rPr>
        <w:t xml:space="preserve">5y IBTR 12% with 31% invasive. </w:t>
      </w:r>
      <w:r w:rsidDel="00000000" w:rsidR="00000000" w:rsidRPr="00000000">
        <w:rPr>
          <w:rtl w:val="0"/>
        </w:rPr>
      </w:r>
    </w:p>
    <w:p w:rsidR="00000000" w:rsidDel="00000000" w:rsidP="00000000" w:rsidRDefault="00000000" w:rsidRPr="00000000" w14:paraId="000004CD">
      <w:pPr>
        <w:numPr>
          <w:ilvl w:val="1"/>
          <w:numId w:val="94"/>
        </w:numPr>
        <w:ind w:left="1440" w:hanging="360"/>
      </w:pPr>
      <w:r w:rsidDel="00000000" w:rsidR="00000000" w:rsidRPr="00000000">
        <w:rPr>
          <w:rtl w:val="0"/>
        </w:rPr>
        <w:t xml:space="preserve">10y IBTR 15.6%. </w:t>
      </w:r>
    </w:p>
    <w:bookmarkStart w:colFirst="0" w:colLast="0" w:name="kix.2n93hjszx41t" w:id="74"/>
    <w:bookmarkEnd w:id="74"/>
    <w:p w:rsidR="00000000" w:rsidDel="00000000" w:rsidP="00000000" w:rsidRDefault="00000000" w:rsidRPr="00000000" w14:paraId="000004CE">
      <w:pPr>
        <w:numPr>
          <w:ilvl w:val="0"/>
          <w:numId w:val="94"/>
        </w:numPr>
      </w:pPr>
      <w:r w:rsidDel="00000000" w:rsidR="00000000" w:rsidRPr="00000000">
        <w:rPr>
          <w:b w:val="1"/>
          <w:rtl w:val="0"/>
        </w:rPr>
        <w:t xml:space="preserve">ECOG 5194 </w:t>
      </w:r>
      <w:r w:rsidDel="00000000" w:rsidR="00000000" w:rsidRPr="00000000">
        <w:rPr>
          <w:rtl w:val="0"/>
        </w:rPr>
        <w:t xml:space="preserve">[</w:t>
      </w:r>
      <w:hyperlink r:id="rId298">
        <w:r w:rsidDel="00000000" w:rsidR="00000000" w:rsidRPr="00000000">
          <w:rPr>
            <w:rtl w:val="0"/>
          </w:rPr>
          <w:t xml:space="preserve">Hughes JCO '09</w:t>
        </w:r>
      </w:hyperlink>
      <w:r w:rsidDel="00000000" w:rsidR="00000000" w:rsidRPr="00000000">
        <w:rPr>
          <w:rtl w:val="0"/>
        </w:rPr>
        <w:t xml:space="preserve">, </w:t>
      </w:r>
      <w:hyperlink r:id="rId299">
        <w:r w:rsidDel="00000000" w:rsidR="00000000" w:rsidRPr="00000000">
          <w:rPr>
            <w:rtl w:val="0"/>
          </w:rPr>
          <w:t xml:space="preserve">Solin IJROBP ‘15</w:t>
        </w:r>
      </w:hyperlink>
      <w:r w:rsidDel="00000000" w:rsidR="00000000" w:rsidRPr="00000000">
        <w:rPr>
          <w:rtl w:val="0"/>
        </w:rPr>
        <w:t xml:space="preserve">]: </w:t>
      </w:r>
      <w:r w:rsidDel="00000000" w:rsidR="00000000" w:rsidRPr="00000000">
        <w:rPr>
          <w:b w:val="1"/>
          <w:rtl w:val="0"/>
        </w:rPr>
        <w:t xml:space="preserve">Prospective cohort for BCS alone</w:t>
      </w:r>
      <w:r w:rsidDel="00000000" w:rsidR="00000000" w:rsidRPr="00000000">
        <w:rPr>
          <w:rtl w:val="0"/>
        </w:rPr>
        <w:t xml:space="preserve">. </w:t>
        <w:br w:type="textWrapping"/>
        <w:t xml:space="preserve">LR ~1% per year for low-risk </w:t>
      </w:r>
      <w:r w:rsidDel="00000000" w:rsidR="00000000" w:rsidRPr="00000000">
        <w:rPr>
          <w:rtl w:val="0"/>
        </w:rPr>
        <w:t xml:space="preserve">group</w:t>
      </w:r>
      <w:r w:rsidDel="00000000" w:rsidR="00000000" w:rsidRPr="00000000">
        <w:rPr>
          <w:rtl w:val="0"/>
        </w:rPr>
        <w:t xml:space="preserve">. Twice as many patients received tamoxifen on RTOG 98-04.</w:t>
        <w:br w:type="textWrapping"/>
        <w:t xml:space="preserve">LR ~2% per year for intermediate-risk </w:t>
      </w:r>
      <w:r w:rsidDel="00000000" w:rsidR="00000000" w:rsidRPr="00000000">
        <w:rPr>
          <w:rtl w:val="0"/>
        </w:rPr>
        <w:t xml:space="preserve">group</w:t>
      </w:r>
      <w:r w:rsidDel="00000000" w:rsidR="00000000" w:rsidRPr="00000000">
        <w:rPr>
          <w:rtl w:val="0"/>
        </w:rPr>
        <w:t xml:space="preserve"> (G3 </w:t>
      </w:r>
      <w:r w:rsidDel="00000000" w:rsidR="00000000" w:rsidRPr="00000000">
        <w:rPr>
          <w:i w:val="1"/>
          <w:rtl w:val="0"/>
        </w:rPr>
        <w:t xml:space="preserve">and </w:t>
      </w:r>
      <w:r w:rsidDel="00000000" w:rsidR="00000000" w:rsidRPr="00000000">
        <w:rPr>
          <w:rFonts w:ascii="Gungsuh" w:cs="Gungsuh" w:eastAsia="Gungsuh" w:hAnsi="Gungsuh"/>
          <w:rtl w:val="0"/>
        </w:rPr>
        <w:t xml:space="preserve">comedo ≤ 1 cm) - Unacceptable recurrence in IR group.</w:t>
      </w:r>
    </w:p>
    <w:p w:rsidR="00000000" w:rsidDel="00000000" w:rsidP="00000000" w:rsidRDefault="00000000" w:rsidRPr="00000000" w14:paraId="000004CF">
      <w:pPr>
        <w:numPr>
          <w:ilvl w:val="1"/>
          <w:numId w:val="94"/>
        </w:numPr>
        <w:ind w:left="1440" w:hanging="360"/>
      </w:pPr>
      <w:r w:rsidDel="00000000" w:rsidR="00000000" w:rsidRPr="00000000">
        <w:rPr>
          <w:rtl w:val="0"/>
        </w:rPr>
        <w:t xml:space="preserve">665 pts. Median 60y. MMG detected. </w:t>
      </w:r>
      <w:r w:rsidDel="00000000" w:rsidR="00000000" w:rsidRPr="00000000">
        <w:rPr>
          <w:rFonts w:ascii="Gungsuh" w:cs="Gungsuh" w:eastAsia="Gungsuh" w:hAnsi="Gungsuh"/>
          <w:b w:val="1"/>
          <w:rtl w:val="0"/>
        </w:rPr>
        <w:t xml:space="preserve">SM ≥ 3 mm</w:t>
      </w:r>
      <w:r w:rsidDel="00000000" w:rsidR="00000000" w:rsidRPr="00000000">
        <w:rPr>
          <w:rtl w:val="0"/>
        </w:rPr>
        <w:t xml:space="preserve">, </w:t>
      </w:r>
      <w:r w:rsidDel="00000000" w:rsidR="00000000" w:rsidRPr="00000000">
        <w:rPr>
          <w:rtl w:val="0"/>
        </w:rPr>
        <w:t xml:space="preserve">15-30% with SM &lt; 5 mm. Average size ~5 mm! MFU 12y.</w:t>
      </w:r>
    </w:p>
    <w:p w:rsidR="00000000" w:rsidDel="00000000" w:rsidP="00000000" w:rsidRDefault="00000000" w:rsidRPr="00000000" w14:paraId="000004D0">
      <w:pPr>
        <w:numPr>
          <w:ilvl w:val="1"/>
          <w:numId w:val="94"/>
        </w:numPr>
        <w:ind w:left="1440" w:hanging="360"/>
      </w:pPr>
      <w:r w:rsidDel="00000000" w:rsidR="00000000" w:rsidRPr="00000000">
        <w:rPr>
          <w:b w:val="1"/>
          <w:rtl w:val="0"/>
        </w:rPr>
        <w:t xml:space="preserve">LR </w:t>
      </w:r>
      <w:r w:rsidDel="00000000" w:rsidR="00000000" w:rsidRPr="00000000">
        <w:rPr>
          <w:rtl w:val="0"/>
        </w:rPr>
        <w:t xml:space="preserve">(561 pts):</w:t>
      </w:r>
      <w:r w:rsidDel="00000000" w:rsidR="00000000" w:rsidRPr="00000000">
        <w:rPr>
          <w:rFonts w:ascii="Gungsuh" w:cs="Gungsuh" w:eastAsia="Gungsuh" w:hAnsi="Gungsuh"/>
          <w:b w:val="1"/>
          <w:rtl w:val="0"/>
        </w:rPr>
        <w:t xml:space="preserve"> DCIS G1-2 ≤ 2.5 cm</w:t>
      </w:r>
      <w:r w:rsidDel="00000000" w:rsidR="00000000" w:rsidRPr="00000000">
        <w:rPr>
          <w:rtl w:val="0"/>
        </w:rPr>
        <w:t xml:space="preserve">. 30% received tamox.</w:t>
      </w:r>
      <w:r w:rsidDel="00000000" w:rsidR="00000000" w:rsidRPr="00000000">
        <w:rPr>
          <w:rtl w:val="0"/>
        </w:rPr>
      </w:r>
    </w:p>
    <w:p w:rsidR="00000000" w:rsidDel="00000000" w:rsidP="00000000" w:rsidRDefault="00000000" w:rsidRPr="00000000" w14:paraId="000004D1">
      <w:pPr>
        <w:numPr>
          <w:ilvl w:val="2"/>
          <w:numId w:val="94"/>
        </w:numPr>
        <w:ind w:left="2160" w:hanging="360"/>
      </w:pPr>
      <w:r w:rsidDel="00000000" w:rsidR="00000000" w:rsidRPr="00000000">
        <w:rPr>
          <w:rFonts w:ascii="Cardo" w:cs="Cardo" w:eastAsia="Cardo" w:hAnsi="Cardo"/>
          <w:rtl w:val="0"/>
        </w:rPr>
        <w:t xml:space="preserve">IBTR at 5 / 7 / 12y of 6→ 11→ 14%. </w:t>
      </w:r>
      <w:r w:rsidDel="00000000" w:rsidR="00000000" w:rsidRPr="00000000">
        <w:rPr>
          <w:i w:val="1"/>
          <w:rtl w:val="0"/>
        </w:rPr>
        <w:t xml:space="preserve">Half of these were invasive.</w:t>
      </w:r>
    </w:p>
    <w:p w:rsidR="00000000" w:rsidDel="00000000" w:rsidP="00000000" w:rsidRDefault="00000000" w:rsidRPr="00000000" w14:paraId="000004D2">
      <w:pPr>
        <w:numPr>
          <w:ilvl w:val="2"/>
          <w:numId w:val="94"/>
        </w:numPr>
        <w:ind w:left="2160" w:hanging="360"/>
      </w:pPr>
      <w:r w:rsidDel="00000000" w:rsidR="00000000" w:rsidRPr="00000000">
        <w:rPr>
          <w:rFonts w:ascii="Gungsuh" w:cs="Gungsuh" w:eastAsia="Gungsuh" w:hAnsi="Gungsuh"/>
          <w:rtl w:val="0"/>
        </w:rPr>
        <w:t xml:space="preserve">G1-2 with lower LR if  ≥ 45 yo and prior tamoxifen.</w:t>
      </w:r>
    </w:p>
    <w:p w:rsidR="00000000" w:rsidDel="00000000" w:rsidP="00000000" w:rsidRDefault="00000000" w:rsidRPr="00000000" w14:paraId="000004D3">
      <w:pPr>
        <w:numPr>
          <w:ilvl w:val="1"/>
          <w:numId w:val="94"/>
        </w:numPr>
        <w:ind w:left="1440" w:hanging="360"/>
      </w:pPr>
      <w:r w:rsidDel="00000000" w:rsidR="00000000" w:rsidRPr="00000000">
        <w:rPr>
          <w:b w:val="1"/>
          <w:rtl w:val="0"/>
        </w:rPr>
        <w:t xml:space="preserve">IR </w:t>
      </w:r>
      <w:r w:rsidDel="00000000" w:rsidR="00000000" w:rsidRPr="00000000">
        <w:rPr>
          <w:rtl w:val="0"/>
        </w:rPr>
        <w:t xml:space="preserve">(104 pts): </w:t>
      </w:r>
      <w:r w:rsidDel="00000000" w:rsidR="00000000" w:rsidRPr="00000000">
        <w:rPr>
          <w:b w:val="1"/>
          <w:rtl w:val="0"/>
        </w:rPr>
        <w:t xml:space="preserve">G3 </w:t>
      </w:r>
      <w:r w:rsidDel="00000000" w:rsidR="00000000" w:rsidRPr="00000000">
        <w:rPr>
          <w:b w:val="1"/>
          <w:i w:val="1"/>
          <w:rtl w:val="0"/>
        </w:rPr>
        <w:t xml:space="preserve">and </w:t>
      </w:r>
      <w:r w:rsidDel="00000000" w:rsidR="00000000" w:rsidRPr="00000000">
        <w:rPr>
          <w:rFonts w:ascii="Gungsuh" w:cs="Gungsuh" w:eastAsia="Gungsuh" w:hAnsi="Gungsuh"/>
          <w:b w:val="1"/>
          <w:rtl w:val="0"/>
        </w:rPr>
        <w:t xml:space="preserve">comedo ≤ 1 cm</w:t>
      </w:r>
      <w:r w:rsidDel="00000000" w:rsidR="00000000" w:rsidRPr="00000000">
        <w:rPr>
          <w:rtl w:val="0"/>
        </w:rPr>
        <w:t xml:space="preserve">.</w:t>
      </w:r>
    </w:p>
    <w:p w:rsidR="00000000" w:rsidDel="00000000" w:rsidP="00000000" w:rsidRDefault="00000000" w:rsidRPr="00000000" w14:paraId="000004D4">
      <w:pPr>
        <w:numPr>
          <w:ilvl w:val="2"/>
          <w:numId w:val="94"/>
        </w:numPr>
        <w:ind w:left="2160" w:hanging="360"/>
      </w:pPr>
      <w:r w:rsidDel="00000000" w:rsidR="00000000" w:rsidRPr="00000000">
        <w:rPr>
          <w:rFonts w:ascii="Cardo" w:cs="Cardo" w:eastAsia="Cardo" w:hAnsi="Cardo"/>
          <w:rtl w:val="0"/>
        </w:rPr>
        <w:t xml:space="preserve">IBTR at 5 / 7 / 12y of 15→ 18→ 25%. Half of these were invasive.</w:t>
      </w:r>
      <w:r w:rsidDel="00000000" w:rsidR="00000000" w:rsidRPr="00000000">
        <w:rPr>
          <w:rtl w:val="0"/>
        </w:rPr>
      </w:r>
    </w:p>
    <w:bookmarkStart w:colFirst="0" w:colLast="0" w:name="kix.wsktewnvc696" w:id="75"/>
    <w:bookmarkEnd w:id="75"/>
    <w:p w:rsidR="00000000" w:rsidDel="00000000" w:rsidP="00000000" w:rsidRDefault="00000000" w:rsidRPr="00000000" w14:paraId="000004D5">
      <w:pPr>
        <w:numPr>
          <w:ilvl w:val="0"/>
          <w:numId w:val="94"/>
        </w:numPr>
        <w:spacing w:after="0" w:afterAutospacing="0" w:before="200" w:lineRule="auto"/>
      </w:pPr>
      <w:r w:rsidDel="00000000" w:rsidR="00000000" w:rsidRPr="00000000">
        <w:rPr>
          <w:b w:val="1"/>
          <w:rtl w:val="0"/>
        </w:rPr>
        <w:t xml:space="preserve">NRG/RTOG 9804 </w:t>
      </w:r>
      <w:r w:rsidDel="00000000" w:rsidR="00000000" w:rsidRPr="00000000">
        <w:rPr>
          <w:rtl w:val="0"/>
        </w:rPr>
        <w:t xml:space="preserve">(1999-2006) </w:t>
      </w:r>
      <w:hyperlink r:id="rId300">
        <w:r w:rsidDel="00000000" w:rsidR="00000000" w:rsidRPr="00000000">
          <w:rPr>
            <w:rtl w:val="0"/>
          </w:rPr>
          <w:t xml:space="preserve">[McCormick JCO '15</w:t>
        </w:r>
      </w:hyperlink>
      <w:r w:rsidDel="00000000" w:rsidR="00000000" w:rsidRPr="00000000">
        <w:rPr>
          <w:rtl w:val="0"/>
        </w:rPr>
        <w:t xml:space="preserve">, </w:t>
      </w:r>
      <w:hyperlink r:id="rId301">
        <w:r w:rsidDel="00000000" w:rsidR="00000000" w:rsidRPr="00000000">
          <w:rPr>
            <w:rtl w:val="0"/>
          </w:rPr>
          <w:t xml:space="preserve">ASTRO '18</w:t>
        </w:r>
      </w:hyperlink>
      <w:r w:rsidDel="00000000" w:rsidR="00000000" w:rsidRPr="00000000">
        <w:rPr>
          <w:rtl w:val="0"/>
        </w:rPr>
        <w:t xml:space="preserve">]: </w:t>
      </w:r>
      <w:r w:rsidDel="00000000" w:rsidR="00000000" w:rsidRPr="00000000">
        <w:rPr>
          <w:b w:val="1"/>
          <w:rtl w:val="0"/>
        </w:rPr>
        <w:t xml:space="preserve">BCS ± RT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1% any in-breast recurrence per year without RT. Hypofractionated DCIS data!</w:t>
        <w:br w:type="textWrapping"/>
        <w:t xml:space="preserve">12y IBTR similar to 7y IBTR low-risk group in ECOG 5194, due to twice as many patients receiving tamoxifen? </w:t>
        <w:br w:type="textWrapping"/>
        <w:t xml:space="preserve">TBL</w:t>
      </w:r>
      <w:hyperlink r:id="rId302">
        <w:r w:rsidDel="00000000" w:rsidR="00000000" w:rsidRPr="00000000">
          <w:rPr>
            <w:vertAlign w:val="superscript"/>
            <w:rtl w:val="0"/>
          </w:rPr>
          <w:t xml:space="preserve">QS</w:t>
        </w:r>
      </w:hyperlink>
      <w:r w:rsidDel="00000000" w:rsidR="00000000" w:rsidRPr="00000000">
        <w:rPr>
          <w:rtl w:val="0"/>
        </w:rPr>
        <w:t xml:space="preserve">: Try as we might, we still can’t find patients with breast cancer who don’t benefit from adjuvant radiation. Long-term results of RTOG 98-04 continue to demonstrate a 4-fold benefit in rates of LC with the use of WBRT following breast conservation for “good-risk” small, low-grade DCIS. It was not powered to demonstrate an overall survival benefit.</w:t>
      </w:r>
    </w:p>
    <w:p w:rsidR="00000000" w:rsidDel="00000000" w:rsidP="00000000" w:rsidRDefault="00000000" w:rsidRPr="00000000" w14:paraId="000004D6">
      <w:pPr>
        <w:numPr>
          <w:ilvl w:val="1"/>
          <w:numId w:val="94"/>
        </w:numPr>
        <w:spacing w:after="0" w:afterAutospacing="0" w:before="0" w:beforeAutospacing="0" w:lineRule="auto"/>
        <w:ind w:left="1440" w:hanging="360"/>
      </w:pPr>
      <w:r w:rsidDel="00000000" w:rsidR="00000000" w:rsidRPr="00000000">
        <w:rPr>
          <w:rtl w:val="0"/>
        </w:rPr>
        <w:t xml:space="preserve">636 pts. Mammographically detected, </w:t>
      </w:r>
      <w:r w:rsidDel="00000000" w:rsidR="00000000" w:rsidRPr="00000000">
        <w:rPr>
          <w:b w:val="1"/>
          <w:rtl w:val="0"/>
        </w:rPr>
        <w:t xml:space="preserve">G1-2 &lt; 2.5 cm</w:t>
      </w:r>
      <w:r w:rsidDel="00000000" w:rsidR="00000000" w:rsidRPr="00000000">
        <w:rPr>
          <w:rtl w:val="0"/>
        </w:rPr>
        <w:t xml:space="preserve">, </w:t>
      </w:r>
      <w:r w:rsidDel="00000000" w:rsidR="00000000" w:rsidRPr="00000000">
        <w:rPr>
          <w:rFonts w:ascii="Gungsuh" w:cs="Gungsuh" w:eastAsia="Gungsuh" w:hAnsi="Gungsuh"/>
          <w:b w:val="1"/>
          <w:rtl w:val="0"/>
        </w:rPr>
        <w:t xml:space="preserve">SM ≥ 3 mm</w:t>
      </w:r>
      <w:r w:rsidDel="00000000" w:rsidR="00000000" w:rsidRPr="00000000">
        <w:rPr>
          <w:rtl w:val="0"/>
        </w:rPr>
        <w:t xml:space="preserve">. 9% hypofractionated. 62% tamox. MFU 12y.</w:t>
      </w:r>
      <w:r w:rsidDel="00000000" w:rsidR="00000000" w:rsidRPr="00000000">
        <w:rPr>
          <w:rtl w:val="0"/>
        </w:rPr>
      </w:r>
    </w:p>
    <w:p w:rsidR="00000000" w:rsidDel="00000000" w:rsidP="00000000" w:rsidRDefault="00000000" w:rsidRPr="00000000" w14:paraId="000004D7">
      <w:pPr>
        <w:numPr>
          <w:ilvl w:val="1"/>
          <w:numId w:val="94"/>
        </w:numPr>
        <w:spacing w:after="0" w:afterAutospacing="0" w:before="0" w:beforeAutospacing="0" w:lineRule="auto"/>
        <w:ind w:left="1440" w:hanging="360"/>
      </w:pPr>
      <w:r w:rsidDel="00000000" w:rsidR="00000000" w:rsidRPr="00000000">
        <w:rPr>
          <w:rFonts w:ascii="Cardo" w:cs="Cardo" w:eastAsia="Cardo" w:hAnsi="Cardo"/>
          <w:rtl w:val="0"/>
        </w:rPr>
        <w:t xml:space="preserve">7y IBTR 1→ 7%, </w:t>
      </w:r>
      <w:r w:rsidDel="00000000" w:rsidR="00000000" w:rsidRPr="00000000">
        <w:rPr>
          <w:rFonts w:ascii="Cardo" w:cs="Cardo" w:eastAsia="Cardo" w:hAnsi="Cardo"/>
          <w:b w:val="1"/>
          <w:rtl w:val="0"/>
        </w:rPr>
        <w:t xml:space="preserve">12y IBTR 3→ 11%</w:t>
      </w:r>
      <w:r w:rsidDel="00000000" w:rsidR="00000000" w:rsidRPr="00000000">
        <w:rPr>
          <w:rFonts w:ascii="Cardo" w:cs="Cardo" w:eastAsia="Cardo" w:hAnsi="Cardo"/>
          <w:rtl w:val="0"/>
        </w:rPr>
        <w:t xml:space="preserve">. 12y invasive IBTR 2→ 6%.</w:t>
      </w:r>
      <w:r w:rsidDel="00000000" w:rsidR="00000000" w:rsidRPr="00000000">
        <w:rPr>
          <w:rtl w:val="0"/>
        </w:rPr>
      </w:r>
    </w:p>
    <w:p w:rsidR="00000000" w:rsidDel="00000000" w:rsidP="00000000" w:rsidRDefault="00000000" w:rsidRPr="00000000" w14:paraId="000004D8">
      <w:pPr>
        <w:numPr>
          <w:ilvl w:val="2"/>
          <w:numId w:val="94"/>
        </w:numPr>
        <w:spacing w:after="0" w:afterAutospacing="0" w:before="0" w:beforeAutospacing="0" w:lineRule="auto"/>
        <w:ind w:left="2160" w:hanging="360"/>
      </w:pPr>
      <w:r w:rsidDel="00000000" w:rsidR="00000000" w:rsidRPr="00000000">
        <w:rPr>
          <w:rtl w:val="0"/>
        </w:rPr>
        <w:t xml:space="preserve">42% invasives, 58% non-invasive.</w:t>
      </w:r>
    </w:p>
    <w:p w:rsidR="00000000" w:rsidDel="00000000" w:rsidP="00000000" w:rsidRDefault="00000000" w:rsidRPr="00000000" w14:paraId="000004D9">
      <w:pPr>
        <w:numPr>
          <w:ilvl w:val="1"/>
          <w:numId w:val="94"/>
        </w:numPr>
        <w:spacing w:after="0" w:afterAutospacing="0" w:before="0" w:beforeAutospacing="0" w:lineRule="auto"/>
        <w:ind w:left="1440" w:hanging="360"/>
      </w:pPr>
      <w:r w:rsidDel="00000000" w:rsidR="00000000" w:rsidRPr="00000000">
        <w:rPr>
          <w:rtl w:val="0"/>
        </w:rPr>
        <w:t xml:space="preserve">7y CBTR ~4%, 12y CBTR ~6%.</w:t>
      </w:r>
    </w:p>
    <w:p w:rsidR="00000000" w:rsidDel="00000000" w:rsidP="00000000" w:rsidRDefault="00000000" w:rsidRPr="00000000" w14:paraId="000004DA">
      <w:pPr>
        <w:numPr>
          <w:ilvl w:val="1"/>
          <w:numId w:val="94"/>
        </w:numPr>
        <w:spacing w:before="0" w:beforeAutospacing="0" w:lineRule="auto"/>
        <w:ind w:left="1440" w:hanging="360"/>
      </w:pPr>
      <w:r w:rsidDel="00000000" w:rsidR="00000000" w:rsidRPr="00000000">
        <w:rPr>
          <w:rFonts w:ascii="Cardo" w:cs="Cardo" w:eastAsia="Cardo" w:hAnsi="Cardo"/>
          <w:rtl w:val="0"/>
        </w:rPr>
        <w:t xml:space="preserve">3y cumulative mastectomy rate ~3→ 1.5%. 12y cumulative mastectomy rate of ~5→  3%.</w:t>
      </w:r>
    </w:p>
    <w:p w:rsidR="00000000" w:rsidDel="00000000" w:rsidP="00000000" w:rsidRDefault="00000000" w:rsidRPr="00000000" w14:paraId="000004DB">
      <w:pPr>
        <w:spacing w:before="0" w:lineRule="auto"/>
        <w:ind w:left="0" w:firstLine="0"/>
        <w:jc w:val="center"/>
        <w:rPr/>
      </w:pPr>
      <w:hyperlink r:id="rId303">
        <w:r w:rsidDel="00000000" w:rsidR="00000000" w:rsidRPr="00000000">
          <w:rPr>
            <w:color w:val="1155cc"/>
            <w:u w:val="single"/>
          </w:rPr>
          <w:drawing>
            <wp:inline distB="114300" distT="114300" distL="114300" distR="114300">
              <wp:extent cx="5547360" cy="3200400"/>
              <wp:effectExtent b="12700" l="12700" r="12700" t="12700"/>
              <wp:docPr id="31" name="image40.png"/>
              <a:graphic>
                <a:graphicData uri="http://schemas.openxmlformats.org/drawingml/2006/picture">
                  <pic:pic>
                    <pic:nvPicPr>
                      <pic:cNvPr id="0" name="image40.png"/>
                      <pic:cNvPicPr preferRelativeResize="0"/>
                    </pic:nvPicPr>
                    <pic:blipFill>
                      <a:blip r:embed="rId304"/>
                      <a:srcRect b="0" l="0" r="0" t="0"/>
                      <a:stretch>
                        <a:fillRect/>
                      </a:stretch>
                    </pic:blipFill>
                    <pic:spPr>
                      <a:xfrm>
                        <a:off x="0" y="0"/>
                        <a:ext cx="5547360" cy="3200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DC">
      <w:pPr>
        <w:numPr>
          <w:ilvl w:val="0"/>
          <w:numId w:val="94"/>
        </w:numPr>
        <w:spacing w:before="0" w:lineRule="auto"/>
        <w:rPr>
          <w:u w:val="none"/>
        </w:rPr>
      </w:pPr>
      <w:r w:rsidDel="00000000" w:rsidR="00000000" w:rsidRPr="00000000">
        <w:rPr>
          <w:b w:val="1"/>
          <w:rtl w:val="0"/>
        </w:rPr>
        <w:t xml:space="preserve">CALGB 40903 </w:t>
      </w:r>
      <w:r w:rsidDel="00000000" w:rsidR="00000000" w:rsidRPr="00000000">
        <w:rPr>
          <w:rtl w:val="0"/>
        </w:rPr>
        <w:t xml:space="preserve">[</w:t>
      </w:r>
      <w:hyperlink r:id="rId305">
        <w:r w:rsidDel="00000000" w:rsidR="00000000" w:rsidRPr="00000000">
          <w:rPr>
            <w:rtl w:val="0"/>
          </w:rPr>
          <w:t xml:space="preserve">Hwang SABCS '17</w:t>
        </w:r>
      </w:hyperlink>
      <w:r w:rsidDel="00000000" w:rsidR="00000000" w:rsidRPr="00000000">
        <w:rPr>
          <w:rtl w:val="0"/>
        </w:rPr>
        <w:t xml:space="preserve">]: Phas</w:t>
      </w:r>
      <w:r w:rsidDel="00000000" w:rsidR="00000000" w:rsidRPr="00000000">
        <w:rPr>
          <w:rtl w:val="0"/>
        </w:rPr>
        <w:t xml:space="preserve">e II. </w:t>
      </w:r>
      <w:r w:rsidDel="00000000" w:rsidR="00000000" w:rsidRPr="00000000">
        <w:rPr>
          <w:rFonts w:ascii="Cardo" w:cs="Cardo" w:eastAsia="Cardo" w:hAnsi="Cardo"/>
          <w:b w:val="1"/>
          <w:rtl w:val="0"/>
        </w:rPr>
        <w:t xml:space="preserve">Letrozole x6 mo→ Surgery</w:t>
      </w:r>
      <w:r w:rsidDel="00000000" w:rsidR="00000000" w:rsidRPr="00000000">
        <w:rPr>
          <w:rtl w:val="0"/>
        </w:rPr>
        <w:t xml:space="preserve">.</w:t>
      </w:r>
    </w:p>
    <w:p w:rsidR="00000000" w:rsidDel="00000000" w:rsidP="00000000" w:rsidRDefault="00000000" w:rsidRPr="00000000" w14:paraId="000004DD">
      <w:pPr>
        <w:spacing w:before="0" w:lineRule="auto"/>
        <w:ind w:firstLine="720"/>
        <w:rPr/>
      </w:pPr>
      <w:r w:rsidDel="00000000" w:rsidR="00000000" w:rsidRPr="00000000">
        <w:rPr>
          <w:rtl w:val="0"/>
        </w:rPr>
        <w:t xml:space="preserve">Postmenopausal women who receive 6 mo of letrozole preoperatively noted marked decrease in MRI volume by 3 mo without significant alteration of mammographic extent of disease.</w:t>
      </w:r>
      <w:r w:rsidDel="00000000" w:rsidR="00000000" w:rsidRPr="00000000">
        <w:rPr>
          <w:rtl w:val="0"/>
        </w:rPr>
      </w:r>
    </w:p>
    <w:p w:rsidR="00000000" w:rsidDel="00000000" w:rsidP="00000000" w:rsidRDefault="00000000" w:rsidRPr="00000000" w14:paraId="000004DE">
      <w:pPr>
        <w:numPr>
          <w:ilvl w:val="1"/>
          <w:numId w:val="94"/>
        </w:numPr>
        <w:spacing w:after="0" w:afterAutospacing="0" w:before="0" w:lineRule="auto"/>
        <w:ind w:left="1440" w:hanging="360"/>
        <w:rPr>
          <w:u w:val="none"/>
        </w:rPr>
      </w:pPr>
      <w:r w:rsidDel="00000000" w:rsidR="00000000" w:rsidRPr="00000000">
        <w:rPr>
          <w:rtl w:val="0"/>
        </w:rPr>
        <w:t xml:space="preserve">108 enrolled. 77 completed letrozole PP. 68 patients assessable. G1 (10%), G3 (40%). </w:t>
      </w:r>
    </w:p>
    <w:p w:rsidR="00000000" w:rsidDel="00000000" w:rsidP="00000000" w:rsidRDefault="00000000" w:rsidRPr="00000000" w14:paraId="000004DF">
      <w:pPr>
        <w:numPr>
          <w:ilvl w:val="1"/>
          <w:numId w:val="94"/>
        </w:numPr>
        <w:spacing w:after="0" w:afterAutospacing="0" w:before="0" w:beforeAutospacing="0" w:lineRule="auto"/>
        <w:ind w:left="1440" w:hanging="360"/>
        <w:rPr>
          <w:u w:val="none"/>
        </w:rPr>
      </w:pPr>
      <w:r w:rsidDel="00000000" w:rsidR="00000000" w:rsidRPr="00000000">
        <w:rPr>
          <w:rFonts w:ascii="Cardo" w:cs="Cardo" w:eastAsia="Cardo" w:hAnsi="Cardo"/>
          <w:rtl w:val="0"/>
        </w:rPr>
        <w:t xml:space="preserve">Total mean MRI volume decreased from baseline to 3 mo / 6 mo of 1.93→ 1.82 cc. There was no additional decrease from 3 to 6 mo.</w:t>
      </w:r>
    </w:p>
    <w:p w:rsidR="00000000" w:rsidDel="00000000" w:rsidP="00000000" w:rsidRDefault="00000000" w:rsidRPr="00000000" w14:paraId="000004E0">
      <w:pPr>
        <w:numPr>
          <w:ilvl w:val="1"/>
          <w:numId w:val="94"/>
        </w:numPr>
        <w:spacing w:after="0" w:afterAutospacing="0" w:before="0" w:beforeAutospacing="0" w:lineRule="auto"/>
        <w:ind w:left="1440" w:hanging="360"/>
        <w:rPr>
          <w:u w:val="none"/>
        </w:rPr>
      </w:pPr>
      <w:r w:rsidDel="00000000" w:rsidR="00000000" w:rsidRPr="00000000">
        <w:rPr>
          <w:rtl w:val="0"/>
        </w:rPr>
        <w:t xml:space="preserve">Mean total MMA tumor diameter decreased from baseline to 6 mo by 3.31 mm2 (p=0.08). </w:t>
      </w:r>
    </w:p>
    <w:p w:rsidR="00000000" w:rsidDel="00000000" w:rsidP="00000000" w:rsidRDefault="00000000" w:rsidRPr="00000000" w14:paraId="000004E1">
      <w:pPr>
        <w:numPr>
          <w:ilvl w:val="1"/>
          <w:numId w:val="94"/>
        </w:numPr>
        <w:spacing w:before="0" w:beforeAutospacing="0" w:lineRule="auto"/>
        <w:ind w:left="1440" w:hanging="360"/>
        <w:rPr>
          <w:u w:val="none"/>
        </w:rPr>
      </w:pPr>
      <w:r w:rsidDel="00000000" w:rsidR="00000000" w:rsidRPr="00000000">
        <w:rPr>
          <w:rtl w:val="0"/>
        </w:rPr>
        <w:t xml:space="preserve">Overall, 80% of patients exhibited response to treatment with 15% pCR (including 75% pCR among patients with low grade disease).</w:t>
      </w:r>
    </w:p>
    <w:bookmarkStart w:colFirst="0" w:colLast="0" w:name="w2o9gdwvi4p1" w:id="76"/>
    <w:bookmarkEnd w:id="76"/>
    <w:p w:rsidR="00000000" w:rsidDel="00000000" w:rsidP="00000000" w:rsidRDefault="00000000" w:rsidRPr="00000000" w14:paraId="000004E2">
      <w:pPr>
        <w:numPr>
          <w:ilvl w:val="0"/>
          <w:numId w:val="94"/>
        </w:numPr>
        <w:spacing w:before="200" w:lineRule="auto"/>
      </w:pPr>
      <w:r w:rsidDel="00000000" w:rsidR="00000000" w:rsidRPr="00000000">
        <w:rPr>
          <w:b w:val="1"/>
          <w:rtl w:val="0"/>
        </w:rPr>
        <w:t xml:space="preserve">COMET tria</w:t>
      </w:r>
      <w:r w:rsidDel="00000000" w:rsidR="00000000" w:rsidRPr="00000000">
        <w:rPr>
          <w:rtl w:val="0"/>
        </w:rPr>
        <w:t xml:space="preserve">l</w:t>
      </w:r>
      <w:r w:rsidDel="00000000" w:rsidR="00000000" w:rsidRPr="00000000">
        <w:rPr>
          <w:rtl w:val="0"/>
        </w:rPr>
        <w:t xml:space="preserve"> [</w:t>
      </w:r>
      <w:hyperlink r:id="rId306">
        <w:r w:rsidDel="00000000" w:rsidR="00000000" w:rsidRPr="00000000">
          <w:rPr>
            <w:rtl w:val="0"/>
          </w:rPr>
          <w:t xml:space="preserve">NCT02926911</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BCS + Endocrine therapy ± WBRT</w:t>
      </w:r>
      <w:r w:rsidDel="00000000" w:rsidR="00000000" w:rsidRPr="00000000">
        <w:rPr>
          <w:rtl w:val="0"/>
        </w:rPr>
        <w:t xml:space="preserve"> </w:t>
      </w:r>
      <w:r w:rsidDel="00000000" w:rsidR="00000000" w:rsidRPr="00000000">
        <w:rPr>
          <w:b w:val="1"/>
          <w:rtl w:val="0"/>
        </w:rPr>
        <w:t xml:space="preserve">vs. Active surveillance</w:t>
      </w:r>
      <w:r w:rsidDel="00000000" w:rsidR="00000000" w:rsidRPr="00000000">
        <w:rPr>
          <w:rtl w:val="0"/>
        </w:rPr>
        <w:t xml:space="preserve"> (</w:t>
      </w:r>
      <w:r w:rsidDel="00000000" w:rsidR="00000000" w:rsidRPr="00000000">
        <w:rPr>
          <w:b w:val="1"/>
          <w:rtl w:val="0"/>
        </w:rPr>
        <w:t xml:space="preserve">Endocrine therapy alone</w:t>
      </w:r>
      <w:r w:rsidDel="00000000" w:rsidR="00000000" w:rsidRPr="00000000">
        <w:rPr>
          <w:rtl w:val="0"/>
        </w:rPr>
        <w:t xml:space="preserve">).</w:t>
      </w:r>
    </w:p>
    <w:p w:rsidR="00000000" w:rsidDel="00000000" w:rsidP="00000000" w:rsidRDefault="00000000" w:rsidRPr="00000000" w14:paraId="000004E3">
      <w:pPr>
        <w:ind w:firstLine="720"/>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for more. </w:t>
      </w:r>
    </w:p>
    <w:p w:rsidR="00000000" w:rsidDel="00000000" w:rsidP="00000000" w:rsidRDefault="00000000" w:rsidRPr="00000000" w14:paraId="000004E4">
      <w:pPr>
        <w:numPr>
          <w:ilvl w:val="1"/>
          <w:numId w:val="94"/>
        </w:numPr>
        <w:spacing w:before="0" w:lineRule="auto"/>
        <w:ind w:left="1440" w:hanging="360"/>
      </w:pPr>
      <w:r w:rsidDel="00000000" w:rsidR="00000000" w:rsidRPr="00000000">
        <w:rPr>
          <w:rFonts w:ascii="Gungsuh" w:cs="Gungsuh" w:eastAsia="Gungsuh" w:hAnsi="Gungsuh"/>
          <w:rtl w:val="0"/>
        </w:rPr>
        <w:t xml:space="preserve">New diagnosis of G1-2 HR+ DCIS without invasive component. ≥ 40y. </w:t>
      </w:r>
    </w:p>
    <w:bookmarkStart w:colFirst="0" w:colLast="0" w:name="davjbbu4s51v" w:id="77"/>
    <w:bookmarkEnd w:id="77"/>
    <w:p w:rsidR="00000000" w:rsidDel="00000000" w:rsidP="00000000" w:rsidRDefault="00000000" w:rsidRPr="00000000" w14:paraId="000004E5">
      <w:pPr>
        <w:numPr>
          <w:ilvl w:val="0"/>
          <w:numId w:val="94"/>
        </w:numPr>
        <w:spacing w:before="0" w:lineRule="auto"/>
        <w:rPr>
          <w:u w:val="none"/>
        </w:rPr>
      </w:pPr>
      <w:r w:rsidDel="00000000" w:rsidR="00000000" w:rsidRPr="00000000">
        <w:rPr>
          <w:b w:val="1"/>
          <w:rtl w:val="0"/>
        </w:rPr>
        <w:t xml:space="preserve">ECOG-ACRIN EA4112</w:t>
      </w:r>
      <w:r w:rsidDel="00000000" w:rsidR="00000000" w:rsidRPr="00000000">
        <w:rPr>
          <w:rtl w:val="0"/>
        </w:rPr>
        <w:t xml:space="preserve"> [</w:t>
      </w:r>
      <w:hyperlink r:id="rId307">
        <w:r w:rsidDel="00000000" w:rsidR="00000000" w:rsidRPr="00000000">
          <w:rPr>
            <w:rtl w:val="0"/>
          </w:rPr>
          <w:t xml:space="preserve">NCT02352883</w:t>
        </w:r>
      </w:hyperlink>
      <w:r w:rsidDel="00000000" w:rsidR="00000000" w:rsidRPr="00000000">
        <w:rPr>
          <w:rtl w:val="0"/>
        </w:rPr>
        <w:t xml:space="preserve">]:</w:t>
      </w:r>
      <w:r w:rsidDel="00000000" w:rsidR="00000000" w:rsidRPr="00000000">
        <w:rPr>
          <w:b w:val="1"/>
          <w:rtl w:val="0"/>
        </w:rPr>
        <w:t xml:space="preserve"> MRI-presurgery for pure DCIS</w:t>
      </w:r>
      <w:r w:rsidDel="00000000" w:rsidR="00000000" w:rsidRPr="00000000">
        <w:rPr>
          <w:rtl w:val="0"/>
        </w:rPr>
        <w:t xml:space="preserve">. </w:t>
      </w:r>
      <w:r w:rsidDel="00000000" w:rsidR="00000000" w:rsidRPr="00000000">
        <w:rPr>
          <w:b w:val="1"/>
          <w:rtl w:val="0"/>
        </w:rPr>
        <w:t xml:space="preserve">Radiation avoidance</w:t>
      </w:r>
      <w:r w:rsidDel="00000000" w:rsidR="00000000" w:rsidRPr="00000000">
        <w:rPr>
          <w:rtl w:val="0"/>
        </w:rPr>
        <w:t xml:space="preserve">.</w:t>
      </w:r>
    </w:p>
    <w:p w:rsidR="00000000" w:rsidDel="00000000" w:rsidP="00000000" w:rsidRDefault="00000000" w:rsidRPr="00000000" w14:paraId="000004E6">
      <w:pPr>
        <w:spacing w:before="0" w:lineRule="auto"/>
        <w:ind w:firstLine="720"/>
        <w:rPr/>
      </w:pPr>
      <w:r w:rsidDel="00000000" w:rsidR="00000000" w:rsidRPr="00000000">
        <w:rPr>
          <w:rtl w:val="0"/>
        </w:rPr>
        <w:t xml:space="preserve">See the</w:t>
      </w:r>
      <w:r w:rsidDel="00000000" w:rsidR="00000000" w:rsidRPr="00000000">
        <w:rPr>
          <w:rtl w:val="0"/>
        </w:rPr>
        <w:t xml:space="preserve"> [</w:t>
      </w:r>
      <w:hyperlink w:anchor="yafcwxmu3e5t">
        <w:r w:rsidDel="00000000" w:rsidR="00000000" w:rsidRPr="00000000">
          <w:rPr>
            <w:rtl w:val="0"/>
          </w:rPr>
          <w:t xml:space="preserve">PROSPECT</w:t>
        </w:r>
      </w:hyperlink>
      <w:r w:rsidDel="00000000" w:rsidR="00000000" w:rsidRPr="00000000">
        <w:rPr>
          <w:rtl w:val="0"/>
        </w:rPr>
        <w:t xml:space="preserve">] trial which includes early breast cancer.  </w:t>
      </w:r>
    </w:p>
    <w:p w:rsidR="00000000" w:rsidDel="00000000" w:rsidP="00000000" w:rsidRDefault="00000000" w:rsidRPr="00000000" w14:paraId="000004E7">
      <w:pPr>
        <w:ind w:left="2160" w:firstLine="0"/>
        <w:rPr/>
      </w:pPr>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ind w:left="0" w:firstLine="0"/>
              <w:rPr/>
            </w:pPr>
            <w:r w:rsidDel="00000000" w:rsidR="00000000" w:rsidRPr="00000000">
              <w:rPr>
                <w:b w:val="1"/>
                <w:rtl w:val="0"/>
              </w:rPr>
              <w:t xml:space="preserve">DCIS Recurrence Risk Assessment Tools</w:t>
            </w:r>
            <w:r w:rsidDel="00000000" w:rsidR="00000000" w:rsidRPr="00000000">
              <w:rPr>
                <w:rtl w:val="0"/>
              </w:rPr>
              <w:t xml:space="preserve">: [</w:t>
            </w:r>
            <w:hyperlink r:id="rId308">
              <w:r w:rsidDel="00000000" w:rsidR="00000000" w:rsidRPr="00000000">
                <w:rPr>
                  <w:rtl w:val="0"/>
                </w:rPr>
                <w:t xml:space="preserve">MSKCC DCIS nomogram</w:t>
              </w:r>
            </w:hyperlink>
            <w:r w:rsidDel="00000000" w:rsidR="00000000" w:rsidRPr="00000000">
              <w:rPr>
                <w:rtl w:val="0"/>
              </w:rPr>
              <w:t xml:space="preserve">] [</w:t>
            </w:r>
            <w:hyperlink w:anchor="_ere705nyuxv">
              <w:r w:rsidDel="00000000" w:rsidR="00000000" w:rsidRPr="00000000">
                <w:rPr>
                  <w:rtl w:val="0"/>
                </w:rPr>
                <w:t xml:space="preserve">Oncotype DX DCIS</w:t>
              </w:r>
            </w:hyperlink>
            <w:r w:rsidDel="00000000" w:rsidR="00000000" w:rsidRPr="00000000">
              <w:rPr>
                <w:rtl w:val="0"/>
              </w:rPr>
              <w:t xml:space="preserve">]</w:t>
            </w:r>
          </w:p>
          <w:p w:rsidR="00000000" w:rsidDel="00000000" w:rsidP="00000000" w:rsidRDefault="00000000" w:rsidRPr="00000000" w14:paraId="000004E9">
            <w:pPr>
              <w:widowControl w:val="0"/>
              <w:numPr>
                <w:ilvl w:val="0"/>
                <w:numId w:val="77"/>
              </w:numPr>
            </w:pPr>
            <w:r w:rsidDel="00000000" w:rsidR="00000000" w:rsidRPr="00000000">
              <w:rPr>
                <w:rFonts w:ascii="Gungsuh" w:cs="Gungsuh" w:eastAsia="Gungsuh" w:hAnsi="Gungsuh"/>
                <w:rtl w:val="0"/>
              </w:rPr>
              <w:t xml:space="preserve">Even with the lowest risk and tumor ≤ 1 cm on Oncotype Dx, there is still nearly 10% LRR at 10 years.</w:t>
            </w:r>
          </w:p>
          <w:p w:rsidR="00000000" w:rsidDel="00000000" w:rsidP="00000000" w:rsidRDefault="00000000" w:rsidRPr="00000000" w14:paraId="000004EA">
            <w:pPr>
              <w:widowControl w:val="0"/>
              <w:numPr>
                <w:ilvl w:val="1"/>
                <w:numId w:val="77"/>
              </w:numPr>
              <w:ind w:left="1440" w:hanging="360"/>
            </w:pPr>
            <w:r w:rsidDel="00000000" w:rsidR="00000000" w:rsidRPr="00000000">
              <w:rPr>
                <w:rtl w:val="0"/>
              </w:rPr>
              <w:t xml:space="preserve">Even though only half of these are invasives, many providers do not use Oncotype Dx for DCIS.</w:t>
            </w:r>
          </w:p>
          <w:p w:rsidR="00000000" w:rsidDel="00000000" w:rsidP="00000000" w:rsidRDefault="00000000" w:rsidRPr="00000000" w14:paraId="000004EB">
            <w:pPr>
              <w:widowControl w:val="0"/>
              <w:numPr>
                <w:ilvl w:val="0"/>
                <w:numId w:val="77"/>
              </w:numPr>
            </w:pPr>
            <w:r w:rsidDel="00000000" w:rsidR="00000000" w:rsidRPr="00000000">
              <w:rPr>
                <w:rtl w:val="0"/>
              </w:rPr>
              <w:t xml:space="preserve">No one uses Van Nuys risk anymore, as it does not account for tamoxifen use. </w:t>
            </w:r>
          </w:p>
          <w:p w:rsidR="00000000" w:rsidDel="00000000" w:rsidP="00000000" w:rsidRDefault="00000000" w:rsidRPr="00000000" w14:paraId="000004EC">
            <w:pPr>
              <w:widowControl w:val="0"/>
              <w:numPr>
                <w:ilvl w:val="1"/>
                <w:numId w:val="77"/>
              </w:numPr>
              <w:ind w:left="1440" w:hanging="360"/>
            </w:pPr>
            <w:r w:rsidDel="00000000" w:rsidR="00000000" w:rsidRPr="00000000">
              <w:rPr>
                <w:rtl w:val="0"/>
              </w:rPr>
              <w:t xml:space="preserve">We know tamoxifen reduces IBTR ~3% when added to RT, and decreases CBC ~3% independent of RT [</w:t>
            </w:r>
            <w:hyperlink w:anchor="kix.t9v4hbayi5bb">
              <w:r w:rsidDel="00000000" w:rsidR="00000000" w:rsidRPr="00000000">
                <w:rPr>
                  <w:rtl w:val="0"/>
                </w:rPr>
                <w:t xml:space="preserve">B-24</w:t>
              </w:r>
            </w:hyperlink>
            <w:r w:rsidDel="00000000" w:rsidR="00000000" w:rsidRPr="00000000">
              <w:rPr>
                <w:rtl w:val="0"/>
              </w:rPr>
              <w:t xml:space="preserve">].</w:t>
            </w:r>
          </w:p>
          <w:p w:rsidR="00000000" w:rsidDel="00000000" w:rsidP="00000000" w:rsidRDefault="00000000" w:rsidRPr="00000000" w14:paraId="000004ED">
            <w:pPr>
              <w:widowControl w:val="0"/>
              <w:numPr>
                <w:ilvl w:val="0"/>
                <w:numId w:val="77"/>
              </w:numPr>
            </w:pPr>
            <w:r w:rsidDel="00000000" w:rsidR="00000000" w:rsidRPr="00000000">
              <w:rPr>
                <w:rtl w:val="0"/>
              </w:rPr>
              <w:t xml:space="preserve">When considering RT vs. Tam or both, RT is the first choice. It is more effective than tamoxifen and is completed in a shorter time period. There is also a higher compliance, especially with hypofractionation. Generally speaking, oncotype is of limited use as if something should be omitted, it should be tamoxifen and not RT. </w:t>
            </w:r>
          </w:p>
        </w:tc>
      </w:tr>
    </w:tbl>
    <w:p w:rsidR="00000000" w:rsidDel="00000000" w:rsidP="00000000" w:rsidRDefault="00000000" w:rsidRPr="00000000" w14:paraId="000004EE">
      <w:pPr>
        <w:ind w:left="0" w:firstLine="0"/>
        <w:rPr/>
      </w:pPr>
      <w:r w:rsidDel="00000000" w:rsidR="00000000" w:rsidRPr="00000000">
        <w:rPr>
          <w:rtl w:val="0"/>
        </w:rPr>
      </w:r>
    </w:p>
    <w:p w:rsidR="00000000" w:rsidDel="00000000" w:rsidP="00000000" w:rsidRDefault="00000000" w:rsidRPr="00000000" w14:paraId="000004EF">
      <w:pPr>
        <w:pStyle w:val="Heading2"/>
        <w:ind w:left="0" w:firstLine="0"/>
        <w:rPr/>
      </w:pPr>
      <w:bookmarkStart w:colFirst="0" w:colLast="0" w:name="_eof68m8g4jre" w:id="78"/>
      <w:bookmarkEnd w:id="78"/>
      <w:r w:rsidDel="00000000" w:rsidR="00000000" w:rsidRPr="00000000">
        <w:rPr>
          <w:rtl w:val="0"/>
        </w:rPr>
        <w:t xml:space="preserve">Recurrence Risk Assessment Tools</w:t>
      </w:r>
    </w:p>
    <w:p w:rsidR="00000000" w:rsidDel="00000000" w:rsidP="00000000" w:rsidRDefault="00000000" w:rsidRPr="00000000" w14:paraId="000004F0">
      <w:pPr>
        <w:numPr>
          <w:ilvl w:val="0"/>
          <w:numId w:val="85"/>
        </w:numPr>
      </w:pPr>
      <w:r w:rsidDel="00000000" w:rsidR="00000000" w:rsidRPr="00000000">
        <w:rPr>
          <w:b w:val="1"/>
          <w:rtl w:val="0"/>
        </w:rPr>
        <w:t xml:space="preserve">MSKCC </w:t>
      </w:r>
      <w:r w:rsidDel="00000000" w:rsidR="00000000" w:rsidRPr="00000000">
        <w:rPr>
          <w:rtl w:val="0"/>
        </w:rPr>
        <w:t xml:space="preserve">[</w:t>
      </w:r>
      <w:hyperlink r:id="rId309">
        <w:r w:rsidDel="00000000" w:rsidR="00000000" w:rsidRPr="00000000">
          <w:rPr>
            <w:rtl w:val="0"/>
          </w:rPr>
          <w:t xml:space="preserve">Rudloff JCO '10</w:t>
        </w:r>
      </w:hyperlink>
      <w:r w:rsidDel="00000000" w:rsidR="00000000" w:rsidRPr="00000000">
        <w:rPr>
          <w:rtl w:val="0"/>
        </w:rPr>
        <w:t xml:space="preserve">, </w:t>
      </w:r>
      <w:hyperlink r:id="rId310">
        <w:r w:rsidDel="00000000" w:rsidR="00000000" w:rsidRPr="00000000">
          <w:rPr>
            <w:rtl w:val="0"/>
          </w:rPr>
          <w:t xml:space="preserve">Collins ASO '15</w:t>
        </w:r>
      </w:hyperlink>
      <w:r w:rsidDel="00000000" w:rsidR="00000000" w:rsidRPr="00000000">
        <w:rPr>
          <w:rtl w:val="0"/>
        </w:rPr>
        <w:t xml:space="preserve">]: Uses 10 clinical, pathologic and tx variables to est IBTR at 5/10y after BCS.</w:t>
      </w:r>
    </w:p>
    <w:p w:rsidR="00000000" w:rsidDel="00000000" w:rsidP="00000000" w:rsidRDefault="00000000" w:rsidRPr="00000000" w14:paraId="000004F1">
      <w:pPr>
        <w:numPr>
          <w:ilvl w:val="1"/>
          <w:numId w:val="85"/>
        </w:numPr>
        <w:ind w:left="1440" w:hanging="360"/>
      </w:pPr>
      <w:r w:rsidDel="00000000" w:rsidR="00000000" w:rsidRPr="00000000">
        <w:rPr>
          <w:rtl w:val="0"/>
        </w:rPr>
        <w:t xml:space="preserve">1,681 pts tx w BCS for DCIS in 1991-2006. 50% received RT.</w:t>
      </w:r>
    </w:p>
    <w:p w:rsidR="00000000" w:rsidDel="00000000" w:rsidP="00000000" w:rsidRDefault="00000000" w:rsidRPr="00000000" w14:paraId="000004F2">
      <w:pPr>
        <w:numPr>
          <w:ilvl w:val="0"/>
          <w:numId w:val="85"/>
        </w:numPr>
      </w:pPr>
      <w:r w:rsidDel="00000000" w:rsidR="00000000" w:rsidRPr="00000000">
        <w:rPr>
          <w:b w:val="1"/>
          <w:rtl w:val="0"/>
        </w:rPr>
        <w:t xml:space="preserve">Van Nuys risk</w:t>
      </w:r>
      <w:r w:rsidDel="00000000" w:rsidR="00000000" w:rsidRPr="00000000">
        <w:rPr>
          <w:rtl w:val="0"/>
        </w:rPr>
        <w:t xml:space="preserve"> (NVPI) to classify if DCIS needs BCS alone, +RT, or MRM.</w:t>
      </w:r>
    </w:p>
    <w:p w:rsidR="00000000" w:rsidDel="00000000" w:rsidP="00000000" w:rsidRDefault="00000000" w:rsidRPr="00000000" w14:paraId="000004F3">
      <w:pPr>
        <w:ind w:firstLine="720"/>
        <w:rPr/>
      </w:pPr>
      <w:r w:rsidDel="00000000" w:rsidR="00000000" w:rsidRPr="00000000">
        <w:rPr>
          <w:rtl w:val="0"/>
        </w:rPr>
        <w:t xml:space="preserve">Limitations: Doesn't account for tamox use and all RCTs demonstrate RT with increased LC in all pts.</w:t>
      </w:r>
    </w:p>
    <w:p w:rsidR="00000000" w:rsidDel="00000000" w:rsidP="00000000" w:rsidRDefault="00000000" w:rsidRPr="00000000" w14:paraId="000004F4">
      <w:pPr>
        <w:numPr>
          <w:ilvl w:val="1"/>
          <w:numId w:val="85"/>
        </w:numPr>
        <w:spacing w:after="0" w:afterAutospacing="0"/>
        <w:ind w:left="1440" w:hanging="360"/>
      </w:pPr>
      <w:r w:rsidDel="00000000" w:rsidR="00000000" w:rsidRPr="00000000">
        <w:rPr>
          <w:rtl w:val="0"/>
        </w:rPr>
        <w:t xml:space="preserve">Based on margin status, histo, size, and age from 2 institution’s retro data.</w:t>
      </w:r>
    </w:p>
    <w:p w:rsidR="00000000" w:rsidDel="00000000" w:rsidP="00000000" w:rsidRDefault="00000000" w:rsidRPr="00000000" w14:paraId="000004F5">
      <w:pPr>
        <w:numPr>
          <w:ilvl w:val="2"/>
          <w:numId w:val="85"/>
        </w:numPr>
        <w:spacing w:after="0" w:afterAutospacing="0" w:before="0" w:beforeAutospacing="0" w:lineRule="auto"/>
        <w:ind w:left="2160" w:hanging="360"/>
      </w:pPr>
      <w:r w:rsidDel="00000000" w:rsidR="00000000" w:rsidRPr="00000000">
        <w:rPr>
          <w:rtl w:val="0"/>
        </w:rPr>
        <w:t xml:space="preserve">1 or 2 or 3 points "</w:t>
      </w:r>
      <w:r w:rsidDel="00000000" w:rsidR="00000000" w:rsidRPr="00000000">
        <w:rPr>
          <w:rtl w:val="0"/>
        </w:rPr>
        <w:t xml:space="preserve">GrAMS</w:t>
      </w:r>
      <w:r w:rsidDel="00000000" w:rsidR="00000000" w:rsidRPr="00000000">
        <w:rPr>
          <w:rtl w:val="0"/>
        </w:rPr>
        <w:t xml:space="preserve">":</w:t>
      </w:r>
    </w:p>
    <w:p w:rsidR="00000000" w:rsidDel="00000000" w:rsidP="00000000" w:rsidRDefault="00000000" w:rsidRPr="00000000" w14:paraId="000004F6">
      <w:pPr>
        <w:numPr>
          <w:ilvl w:val="3"/>
          <w:numId w:val="85"/>
        </w:numPr>
        <w:spacing w:after="0" w:afterAutospacing="0" w:before="0" w:beforeAutospacing="0" w:lineRule="auto"/>
        <w:ind w:left="2880" w:hanging="360"/>
      </w:pPr>
      <w:r w:rsidDel="00000000" w:rsidR="00000000" w:rsidRPr="00000000">
        <w:rPr>
          <w:b w:val="1"/>
          <w:rtl w:val="0"/>
        </w:rPr>
        <w:t xml:space="preserve">Gr</w:t>
      </w:r>
      <w:r w:rsidDel="00000000" w:rsidR="00000000" w:rsidRPr="00000000">
        <w:rPr>
          <w:rtl w:val="0"/>
        </w:rPr>
        <w:t xml:space="preserve">ade: G1/2 no-necrosis, G1/2 + necrosis, G3.</w:t>
      </w:r>
    </w:p>
    <w:p w:rsidR="00000000" w:rsidDel="00000000" w:rsidP="00000000" w:rsidRDefault="00000000" w:rsidRPr="00000000" w14:paraId="000004F7">
      <w:pPr>
        <w:numPr>
          <w:ilvl w:val="3"/>
          <w:numId w:val="85"/>
        </w:numPr>
        <w:spacing w:after="0" w:afterAutospacing="0" w:before="0" w:beforeAutospacing="0" w:lineRule="auto"/>
        <w:ind w:left="2880" w:hanging="360"/>
      </w:pPr>
      <w:r w:rsidDel="00000000" w:rsidR="00000000" w:rsidRPr="00000000">
        <w:rPr>
          <w:b w:val="1"/>
          <w:rtl w:val="0"/>
        </w:rPr>
        <w:t xml:space="preserve">A</w:t>
      </w:r>
      <w:r w:rsidDel="00000000" w:rsidR="00000000" w:rsidRPr="00000000">
        <w:rPr>
          <w:rtl w:val="0"/>
        </w:rPr>
        <w:t xml:space="preserve">ge: &gt; 60, 40-60, &lt; 40.</w:t>
      </w:r>
    </w:p>
    <w:p w:rsidR="00000000" w:rsidDel="00000000" w:rsidP="00000000" w:rsidRDefault="00000000" w:rsidRPr="00000000" w14:paraId="000004F8">
      <w:pPr>
        <w:numPr>
          <w:ilvl w:val="3"/>
          <w:numId w:val="85"/>
        </w:numPr>
        <w:spacing w:after="0" w:afterAutospacing="0" w:before="0" w:beforeAutospacing="0" w:lineRule="auto"/>
        <w:ind w:left="2880" w:hanging="360"/>
      </w:pPr>
      <w:r w:rsidDel="00000000" w:rsidR="00000000" w:rsidRPr="00000000">
        <w:rPr>
          <w:b w:val="1"/>
          <w:rtl w:val="0"/>
        </w:rPr>
        <w:t xml:space="preserve">M</w:t>
      </w:r>
      <w:r w:rsidDel="00000000" w:rsidR="00000000" w:rsidRPr="00000000">
        <w:rPr>
          <w:rtl w:val="0"/>
        </w:rPr>
        <w:t xml:space="preserve">argin:  &gt;1 cm, 1-9 mm, &lt; 1 mm.</w:t>
      </w:r>
    </w:p>
    <w:p w:rsidR="00000000" w:rsidDel="00000000" w:rsidP="00000000" w:rsidRDefault="00000000" w:rsidRPr="00000000" w14:paraId="000004F9">
      <w:pPr>
        <w:numPr>
          <w:ilvl w:val="3"/>
          <w:numId w:val="85"/>
        </w:numPr>
        <w:spacing w:after="0" w:afterAutospacing="0" w:before="0" w:beforeAutospacing="0" w:lineRule="auto"/>
        <w:ind w:left="2880" w:hanging="360"/>
      </w:pPr>
      <w:r w:rsidDel="00000000" w:rsidR="00000000" w:rsidRPr="00000000">
        <w:rPr>
          <w:b w:val="1"/>
          <w:rtl w:val="0"/>
        </w:rPr>
        <w:t xml:space="preserve">S</w:t>
      </w:r>
      <w:r w:rsidDel="00000000" w:rsidR="00000000" w:rsidRPr="00000000">
        <w:rPr>
          <w:rtl w:val="0"/>
        </w:rPr>
        <w:t xml:space="preserve">ize: &lt; 1.5 cm, 1.5 - 4 cm, &gt; 4 cm.</w:t>
      </w:r>
    </w:p>
    <w:p w:rsidR="00000000" w:rsidDel="00000000" w:rsidP="00000000" w:rsidRDefault="00000000" w:rsidRPr="00000000" w14:paraId="000004FA">
      <w:pPr>
        <w:numPr>
          <w:ilvl w:val="1"/>
          <w:numId w:val="85"/>
        </w:numPr>
        <w:spacing w:after="0" w:afterAutospacing="0" w:before="0" w:beforeAutospacing="0" w:lineRule="auto"/>
        <w:ind w:left="1440" w:hanging="360"/>
      </w:pPr>
      <w:r w:rsidDel="00000000" w:rsidR="00000000" w:rsidRPr="00000000">
        <w:rPr>
          <w:rtl w:val="0"/>
        </w:rPr>
        <w:t xml:space="preserve">Sum &lt; 6 = 10y LF &lt; 5% ± XRT.</w:t>
      </w:r>
    </w:p>
    <w:p w:rsidR="00000000" w:rsidDel="00000000" w:rsidP="00000000" w:rsidRDefault="00000000" w:rsidRPr="00000000" w14:paraId="000004FB">
      <w:pPr>
        <w:numPr>
          <w:ilvl w:val="1"/>
          <w:numId w:val="85"/>
        </w:numPr>
        <w:spacing w:after="0" w:afterAutospacing="0" w:before="0" w:beforeAutospacing="0" w:lineRule="auto"/>
        <w:ind w:left="1440" w:hanging="360"/>
      </w:pPr>
      <w:r w:rsidDel="00000000" w:rsidR="00000000" w:rsidRPr="00000000">
        <w:rPr>
          <w:rtl w:val="0"/>
        </w:rPr>
        <w:t xml:space="preserve">Sum 7-9 = 10y LF 20-30%.</w:t>
      </w:r>
    </w:p>
    <w:p w:rsidR="00000000" w:rsidDel="00000000" w:rsidP="00000000" w:rsidRDefault="00000000" w:rsidRPr="00000000" w14:paraId="000004FC">
      <w:pPr>
        <w:numPr>
          <w:ilvl w:val="1"/>
          <w:numId w:val="85"/>
        </w:numPr>
        <w:spacing w:before="0" w:beforeAutospacing="0" w:lineRule="auto"/>
        <w:ind w:left="1440" w:hanging="360"/>
      </w:pPr>
      <w:r w:rsidDel="00000000" w:rsidR="00000000" w:rsidRPr="00000000">
        <w:rPr>
          <w:rtl w:val="0"/>
        </w:rPr>
        <w:t xml:space="preserve">Sum 10-12 = LF &gt; 35% even with RT; rec’s MRM.</w:t>
      </w:r>
    </w:p>
    <w:p w:rsidR="00000000" w:rsidDel="00000000" w:rsidP="00000000" w:rsidRDefault="00000000" w:rsidRPr="00000000" w14:paraId="000004FD">
      <w:pPr>
        <w:pStyle w:val="Heading3"/>
        <w:spacing w:before="200" w:lineRule="auto"/>
        <w:ind w:left="0" w:firstLine="0"/>
        <w:rPr/>
      </w:pPr>
      <w:bookmarkStart w:colFirst="0" w:colLast="0" w:name="_ere705nyuxv" w:id="79"/>
      <w:bookmarkEnd w:id="79"/>
      <w:r w:rsidDel="00000000" w:rsidR="00000000" w:rsidRPr="00000000">
        <w:rPr>
          <w:rtl w:val="0"/>
        </w:rPr>
        <w:t xml:space="preserve">Oncotype DCIS (12 gene)</w:t>
      </w:r>
    </w:p>
    <w:p w:rsidR="00000000" w:rsidDel="00000000" w:rsidP="00000000" w:rsidRDefault="00000000" w:rsidRPr="00000000" w14:paraId="000004FE">
      <w:pPr>
        <w:spacing w:before="0" w:lineRule="auto"/>
        <w:ind w:left="0" w:firstLine="0"/>
        <w:rPr/>
      </w:pPr>
      <w:r w:rsidDel="00000000" w:rsidR="00000000" w:rsidRPr="00000000">
        <w:rPr>
          <w:rtl w:val="0"/>
        </w:rPr>
        <w:t xml:space="preserve">Low score 0-38, Intermediate score 39-54, High score 55-100.</w:t>
      </w:r>
    </w:p>
    <w:p w:rsidR="00000000" w:rsidDel="00000000" w:rsidP="00000000" w:rsidRDefault="00000000" w:rsidRPr="00000000" w14:paraId="000004FF">
      <w:pPr>
        <w:spacing w:before="0" w:lineRule="auto"/>
        <w:ind w:left="0" w:firstLine="0"/>
        <w:rPr/>
      </w:pPr>
      <w:r w:rsidDel="00000000" w:rsidR="00000000" w:rsidRPr="00000000">
        <w:rPr>
          <w:rtl w:val="0"/>
        </w:rPr>
        <w:t xml:space="preserve">7 cancer related genes:  PR, Ki-67, Cell cycle (STK15, Survivin, CCNB1, MYBL2), Stress response (GSTM1).</w:t>
      </w:r>
    </w:p>
    <w:p w:rsidR="00000000" w:rsidDel="00000000" w:rsidP="00000000" w:rsidRDefault="00000000" w:rsidRPr="00000000" w14:paraId="00000500">
      <w:pPr>
        <w:spacing w:before="0" w:lineRule="auto"/>
        <w:ind w:left="0" w:firstLine="0"/>
        <w:rPr/>
      </w:pPr>
      <w:r w:rsidDel="00000000" w:rsidR="00000000" w:rsidRPr="00000000">
        <w:rPr>
          <w:rtl w:val="0"/>
        </w:rPr>
        <w:t xml:space="preserve">5 reference genes: ACTB (β-actin), GAPDH, RPLPO, GUS, TFRC.</w:t>
      </w:r>
    </w:p>
    <w:p w:rsidR="00000000" w:rsidDel="00000000" w:rsidP="00000000" w:rsidRDefault="00000000" w:rsidRPr="00000000" w14:paraId="00000501">
      <w:pPr>
        <w:spacing w:before="0" w:lineRule="auto"/>
        <w:ind w:left="0" w:firstLine="0"/>
        <w:rPr/>
      </w:pPr>
      <w:r w:rsidDel="00000000" w:rsidR="00000000" w:rsidRPr="00000000">
        <w:rPr>
          <w:rtl w:val="0"/>
        </w:rPr>
        <w:t xml:space="preserve">Does not integrate clinicopathologic features.</w:t>
      </w:r>
    </w:p>
    <w:p w:rsidR="00000000" w:rsidDel="00000000" w:rsidP="00000000" w:rsidRDefault="00000000" w:rsidRPr="00000000" w14:paraId="00000502">
      <w:pPr>
        <w:numPr>
          <w:ilvl w:val="0"/>
          <w:numId w:val="85"/>
        </w:numPr>
      </w:pPr>
      <w:r w:rsidDel="00000000" w:rsidR="00000000" w:rsidRPr="00000000">
        <w:rPr>
          <w:b w:val="1"/>
          <w:rtl w:val="0"/>
        </w:rPr>
        <w:t xml:space="preserve">Oncotype DCIS recurrence score</w:t>
      </w:r>
      <w:r w:rsidDel="00000000" w:rsidR="00000000" w:rsidRPr="00000000">
        <w:rPr>
          <w:rtl w:val="0"/>
        </w:rPr>
        <w:t xml:space="preserve"> [</w:t>
      </w:r>
      <w:hyperlink r:id="rId311">
        <w:r w:rsidDel="00000000" w:rsidR="00000000" w:rsidRPr="00000000">
          <w:rPr>
            <w:rtl w:val="0"/>
          </w:rPr>
          <w:t xml:space="preserve">Solin JNCI '13</w:t>
        </w:r>
      </w:hyperlink>
      <w:r w:rsidDel="00000000" w:rsidR="00000000" w:rsidRPr="00000000">
        <w:rPr>
          <w:rtl w:val="0"/>
        </w:rPr>
        <w:t xml:space="preserve">]: </w:t>
      </w:r>
      <w:r w:rsidDel="00000000" w:rsidR="00000000" w:rsidRPr="00000000">
        <w:rPr>
          <w:b w:val="1"/>
          <w:rtl w:val="0"/>
        </w:rPr>
        <w:t xml:space="preserve">BCS alone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03">
      <w:pPr>
        <w:ind w:firstLine="720"/>
        <w:rPr>
          <w:i w:val="1"/>
        </w:rPr>
      </w:pPr>
      <w:r w:rsidDel="00000000" w:rsidR="00000000" w:rsidRPr="00000000">
        <w:rPr>
          <w:rtl w:val="0"/>
        </w:rPr>
        <w:t xml:space="preserve">Predicts risk of IBTR after excision alone. V</w:t>
      </w:r>
      <w:r w:rsidDel="00000000" w:rsidR="00000000" w:rsidRPr="00000000">
        <w:rPr>
          <w:rtl w:val="0"/>
        </w:rPr>
        <w:t xml:space="preserve">alidated with [</w:t>
      </w:r>
      <w:hyperlink w:anchor="kix.2n93hjszx41t">
        <w:r w:rsidDel="00000000" w:rsidR="00000000" w:rsidRPr="00000000">
          <w:rPr>
            <w:rtl w:val="0"/>
          </w:rPr>
          <w:t xml:space="preserve">E5194</w:t>
        </w:r>
      </w:hyperlink>
      <w:r w:rsidDel="00000000" w:rsidR="00000000" w:rsidRPr="00000000">
        <w:rPr>
          <w:rtl w:val="0"/>
        </w:rPr>
        <w:t xml:space="preserve">] (Solin) and Ontario DCIS (Rakovitch).</w:t>
      </w:r>
      <w:r w:rsidDel="00000000" w:rsidR="00000000" w:rsidRPr="00000000">
        <w:rPr>
          <w:i w:val="1"/>
          <w:rtl w:val="0"/>
        </w:rPr>
        <w:t xml:space="preserve"> </w:t>
      </w:r>
    </w:p>
    <w:p w:rsidR="00000000" w:rsidDel="00000000" w:rsidP="00000000" w:rsidRDefault="00000000" w:rsidRPr="00000000" w14:paraId="00000504">
      <w:pPr>
        <w:numPr>
          <w:ilvl w:val="1"/>
          <w:numId w:val="85"/>
        </w:numPr>
        <w:ind w:left="1440" w:hanging="360"/>
      </w:pPr>
      <w:r w:rsidDel="00000000" w:rsidR="00000000" w:rsidRPr="00000000">
        <w:rPr>
          <w:rtl w:val="0"/>
        </w:rPr>
        <w:t xml:space="preserve">327 patients. ~30% tamox. ER+ in 97%. G3 in 17%.  IR or HR in 30% (n=97/327).</w:t>
      </w:r>
    </w:p>
    <w:p w:rsidR="00000000" w:rsidDel="00000000" w:rsidP="00000000" w:rsidRDefault="00000000" w:rsidRPr="00000000" w14:paraId="00000505">
      <w:pPr>
        <w:numPr>
          <w:ilvl w:val="1"/>
          <w:numId w:val="85"/>
        </w:numPr>
        <w:ind w:left="1440" w:hanging="360"/>
      </w:pPr>
      <w:r w:rsidDel="00000000" w:rsidR="00000000" w:rsidRPr="00000000">
        <w:rPr>
          <w:rtl w:val="0"/>
        </w:rPr>
        <w:t xml:space="preserve">LR (&lt; 39): 10y LRR 11% including 4% invasives.</w:t>
      </w:r>
    </w:p>
    <w:p w:rsidR="00000000" w:rsidDel="00000000" w:rsidP="00000000" w:rsidRDefault="00000000" w:rsidRPr="00000000" w14:paraId="00000506">
      <w:pPr>
        <w:numPr>
          <w:ilvl w:val="1"/>
          <w:numId w:val="85"/>
        </w:numPr>
        <w:ind w:left="1440" w:hanging="360"/>
      </w:pPr>
      <w:r w:rsidDel="00000000" w:rsidR="00000000" w:rsidRPr="00000000">
        <w:rPr>
          <w:rtl w:val="0"/>
        </w:rPr>
        <w:t xml:space="preserve">IR (39-54): 10y LRR 27% including 12% invasives.</w:t>
      </w:r>
    </w:p>
    <w:p w:rsidR="00000000" w:rsidDel="00000000" w:rsidP="00000000" w:rsidRDefault="00000000" w:rsidRPr="00000000" w14:paraId="00000507">
      <w:pPr>
        <w:numPr>
          <w:ilvl w:val="1"/>
          <w:numId w:val="85"/>
        </w:numPr>
        <w:ind w:left="1440" w:hanging="360"/>
      </w:pPr>
      <w:r w:rsidDel="00000000" w:rsidR="00000000" w:rsidRPr="00000000">
        <w:rPr>
          <w:rtl w:val="0"/>
        </w:rPr>
        <w:t xml:space="preserve">HR (&gt; 54): 10y LRR 26% including 19% invasives.</w:t>
      </w:r>
    </w:p>
    <w:p w:rsidR="00000000" w:rsidDel="00000000" w:rsidP="00000000" w:rsidRDefault="00000000" w:rsidRPr="00000000" w14:paraId="00000508">
      <w:pPr>
        <w:numPr>
          <w:ilvl w:val="1"/>
          <w:numId w:val="85"/>
        </w:numPr>
        <w:ind w:left="1440" w:hanging="360"/>
      </w:pPr>
      <w:r w:rsidDel="00000000" w:rsidR="00000000" w:rsidRPr="00000000">
        <w:rPr>
          <w:rtl w:val="0"/>
        </w:rPr>
        <w:t xml:space="preserve">MVA predictors of LR: Tumor size, menopausal status, and DCIS recurrence score.</w:t>
      </w:r>
    </w:p>
    <w:p w:rsidR="00000000" w:rsidDel="00000000" w:rsidP="00000000" w:rsidRDefault="00000000" w:rsidRPr="00000000" w14:paraId="00000509">
      <w:pPr>
        <w:numPr>
          <w:ilvl w:val="0"/>
          <w:numId w:val="85"/>
        </w:numPr>
      </w:pPr>
      <w:r w:rsidDel="00000000" w:rsidR="00000000" w:rsidRPr="00000000">
        <w:rPr>
          <w:b w:val="1"/>
          <w:rtl w:val="0"/>
        </w:rPr>
        <w:t xml:space="preserve">Refined estimates of local recurrence risk (includes Age and Tumor size) </w:t>
      </w:r>
      <w:r w:rsidDel="00000000" w:rsidR="00000000" w:rsidRPr="00000000">
        <w:rPr>
          <w:rtl w:val="0"/>
        </w:rPr>
        <w:t xml:space="preserve">[</w:t>
      </w:r>
      <w:hyperlink r:id="rId312">
        <w:r w:rsidDel="00000000" w:rsidR="00000000" w:rsidRPr="00000000">
          <w:rPr>
            <w:rtl w:val="0"/>
          </w:rPr>
          <w:t xml:space="preserve">Rakovitch Br Ca Res Treat '17</w:t>
        </w:r>
      </w:hyperlink>
      <w:r w:rsidDel="00000000" w:rsidR="00000000" w:rsidRPr="00000000">
        <w:rPr>
          <w:rtl w:val="0"/>
        </w:rPr>
        <w:t xml:space="preserve">]: </w:t>
      </w:r>
      <w:r w:rsidDel="00000000" w:rsidR="00000000" w:rsidRPr="00000000">
        <w:rPr>
          <w:b w:val="1"/>
          <w:rtl w:val="0"/>
        </w:rPr>
        <w:t xml:space="preserve">BCS alone</w:t>
      </w:r>
      <w:r w:rsidDel="00000000" w:rsidR="00000000" w:rsidRPr="00000000">
        <w:rPr>
          <w:rtl w:val="0"/>
        </w:rPr>
        <w:t xml:space="preserve">.</w:t>
      </w:r>
    </w:p>
    <w:p w:rsidR="00000000" w:rsidDel="00000000" w:rsidP="00000000" w:rsidRDefault="00000000" w:rsidRPr="00000000" w14:paraId="0000050A">
      <w:pPr>
        <w:numPr>
          <w:ilvl w:val="1"/>
          <w:numId w:val="85"/>
        </w:numPr>
        <w:ind w:left="1440" w:hanging="360"/>
      </w:pPr>
      <w:r w:rsidDel="00000000" w:rsidR="00000000" w:rsidRPr="00000000">
        <w:rPr>
          <w:rtl w:val="0"/>
        </w:rPr>
        <w:t xml:space="preserve">773 pts. LR or IR in 84%. Based on E5194 and Ontario DCIS study (~20% tamox). IR or HR in 38% (n=216/571).</w:t>
      </w:r>
    </w:p>
    <w:tbl>
      <w:tblPr>
        <w:tblStyle w:val="Table25"/>
        <w:tblW w:w="6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660"/>
        <w:gridCol w:w="1245"/>
        <w:gridCol w:w="1680"/>
        <w:gridCol w:w="1620"/>
        <w:tblGridChange w:id="0">
          <w:tblGrid>
            <w:gridCol w:w="1125"/>
            <w:gridCol w:w="660"/>
            <w:gridCol w:w="1245"/>
            <w:gridCol w:w="1680"/>
            <w:gridCol w:w="1620"/>
          </w:tblGrid>
        </w:tblGridChange>
      </w:tblGrid>
      <w:tr>
        <w:trPr>
          <w:trHeight w:val="285" w:hRule="atLeast"/>
        </w:trPr>
        <w:tc>
          <w:tcPr>
            <w:gridSpan w:val="5"/>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10y LRR based on tumor size, age, and Oncotype DCIS recurrence score</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Tumor size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Intermediate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 Risk</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rtl w:val="0"/>
              </w:rPr>
              <w:t xml:space="preserve">≤ 1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rtl w:val="0"/>
              </w:rPr>
              <w:t xml:space="preserve">≥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1.2 - 2.5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0">
            <w:pPr>
              <w:widowControl w:val="0"/>
              <w:ind w:left="0" w:firstLine="0"/>
              <w:jc w:val="center"/>
              <w:rPr/>
            </w:pPr>
            <w:r w:rsidDel="00000000" w:rsidR="00000000" w:rsidRPr="00000000">
              <w:rPr>
                <w:rtl w:val="0"/>
              </w:rPr>
              <w:t xml:space="preserve">&lt;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5">
            <w:pPr>
              <w:widowControl w:val="0"/>
              <w:ind w:left="0" w:firstLine="0"/>
              <w:jc w:val="center"/>
              <w:rPr/>
            </w:pPr>
            <w:r w:rsidDel="00000000" w:rsidR="00000000" w:rsidRPr="00000000">
              <w:rPr>
                <w:rFonts w:ascii="Gungsuh" w:cs="Gungsuh" w:eastAsia="Gungsuh" w:hAnsi="Gungsuh"/>
                <w:rtl w:val="0"/>
              </w:rPr>
              <w:t xml:space="preserve">≥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 2.5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A">
            <w:pPr>
              <w:widowControl w:val="0"/>
              <w:ind w:left="0" w:firstLine="0"/>
              <w:jc w:val="center"/>
              <w:rPr/>
            </w:pPr>
            <w:r w:rsidDel="00000000" w:rsidR="00000000" w:rsidRPr="00000000">
              <w:rPr>
                <w:rtl w:val="0"/>
              </w:rPr>
              <w:t xml:space="preserve">&lt;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49%</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F">
            <w:pPr>
              <w:widowControl w:val="0"/>
              <w:ind w:left="0" w:firstLine="0"/>
              <w:jc w:val="center"/>
              <w:rPr/>
            </w:pPr>
            <w:r w:rsidDel="00000000" w:rsidR="00000000" w:rsidRPr="00000000">
              <w:rPr>
                <w:rFonts w:ascii="Gungsuh" w:cs="Gungsuh" w:eastAsia="Gungsuh" w:hAnsi="Gungsuh"/>
                <w:rtl w:val="0"/>
              </w:rPr>
              <w:t xml:space="preserve">≥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w:t>
            </w:r>
          </w:p>
        </w:tc>
      </w:tr>
    </w:tbl>
    <w:p w:rsidR="00000000" w:rsidDel="00000000" w:rsidP="00000000" w:rsidRDefault="00000000" w:rsidRPr="00000000" w14:paraId="00000533">
      <w:pPr>
        <w:numPr>
          <w:ilvl w:val="1"/>
          <w:numId w:val="85"/>
        </w:numPr>
        <w:ind w:left="1440" w:hanging="360"/>
      </w:pPr>
      <w:r w:rsidDel="00000000" w:rsidR="00000000" w:rsidRPr="00000000">
        <w:rPr>
          <w:rtl w:val="0"/>
        </w:rPr>
        <w:t xml:space="preserve">10y CBTR 5.4%. </w:t>
      </w:r>
      <w:r w:rsidDel="00000000" w:rsidR="00000000" w:rsidRPr="00000000">
        <w:rPr>
          <w:i w:val="1"/>
          <w:rtl w:val="0"/>
        </w:rPr>
        <w:t xml:space="preserve">Values bolded above are closer to the baseline risk of breast cancer than other values.</w:t>
      </w:r>
    </w:p>
    <w:p w:rsidR="00000000" w:rsidDel="00000000" w:rsidP="00000000" w:rsidRDefault="00000000" w:rsidRPr="00000000" w14:paraId="00000534">
      <w:pPr>
        <w:numPr>
          <w:ilvl w:val="0"/>
          <w:numId w:val="85"/>
        </w:numPr>
        <w:rPr>
          <w:u w:val="none"/>
        </w:rPr>
      </w:pPr>
      <w:r w:rsidDel="00000000" w:rsidR="00000000" w:rsidRPr="00000000">
        <w:rPr>
          <w:rtl w:val="0"/>
        </w:rPr>
        <w:t xml:space="preserve">Clinical utility of Oncotype DCIS score [</w:t>
      </w:r>
      <w:hyperlink r:id="rId313">
        <w:r w:rsidDel="00000000" w:rsidR="00000000" w:rsidRPr="00000000">
          <w:rPr>
            <w:rtl w:val="0"/>
          </w:rPr>
          <w:t xml:space="preserve">Manders ASO '16</w:t>
        </w:r>
      </w:hyperlink>
      <w:r w:rsidDel="00000000" w:rsidR="00000000" w:rsidRPr="00000000">
        <w:rPr>
          <w:rtl w:val="0"/>
        </w:rPr>
        <w:t xml:space="preserve">]: Makes providers more likely to deliver radiation. </w:t>
      </w:r>
    </w:p>
    <w:p w:rsidR="00000000" w:rsidDel="00000000" w:rsidP="00000000" w:rsidRDefault="00000000" w:rsidRPr="00000000" w14:paraId="00000535">
      <w:pPr>
        <w:pStyle w:val="Heading3"/>
        <w:ind w:left="0" w:firstLine="0"/>
        <w:rPr/>
      </w:pPr>
      <w:bookmarkStart w:colFirst="0" w:colLast="0" w:name="_o7l2x3e1tqvk" w:id="80"/>
      <w:bookmarkEnd w:id="80"/>
      <w:r w:rsidDel="00000000" w:rsidR="00000000" w:rsidRPr="00000000">
        <w:rPr>
          <w:rtl w:val="0"/>
        </w:rPr>
      </w:r>
    </w:p>
    <w:p w:rsidR="00000000" w:rsidDel="00000000" w:rsidP="00000000" w:rsidRDefault="00000000" w:rsidRPr="00000000" w14:paraId="00000536">
      <w:pPr>
        <w:pStyle w:val="Heading3"/>
        <w:ind w:left="0" w:firstLine="0"/>
        <w:rPr/>
      </w:pPr>
      <w:bookmarkStart w:colFirst="0" w:colLast="0" w:name="_o32zw4584b4l" w:id="81"/>
      <w:bookmarkEnd w:id="81"/>
      <w:r w:rsidDel="00000000" w:rsidR="00000000" w:rsidRPr="00000000">
        <w:rPr>
          <w:rtl w:val="0"/>
        </w:rPr>
        <w:t xml:space="preserve">PreludeDX: Decision RT</w:t>
      </w:r>
    </w:p>
    <w:p w:rsidR="00000000" w:rsidDel="00000000" w:rsidP="00000000" w:rsidRDefault="00000000" w:rsidRPr="00000000" w14:paraId="00000537">
      <w:pPr>
        <w:ind w:left="0" w:firstLine="0"/>
        <w:rPr/>
      </w:pPr>
      <w:r w:rsidDel="00000000" w:rsidR="00000000" w:rsidRPr="00000000">
        <w:rPr>
          <w:rtl w:val="0"/>
        </w:rPr>
        <w:t xml:space="preserve">Derived from 7 cancer related genes combined with four clinicopathologic features. Hormone receptor (PR, FOXA1), HER2, Ki-67, Stress response (COX2, SIAH2), cell cycle (p16/INK4a) and integrates clinicopathologic features such as age, palpable, lesion extent, margin status.</w:t>
      </w:r>
    </w:p>
    <w:p w:rsidR="00000000" w:rsidDel="00000000" w:rsidP="00000000" w:rsidRDefault="00000000" w:rsidRPr="00000000" w14:paraId="00000538">
      <w:pPr>
        <w:numPr>
          <w:ilvl w:val="0"/>
          <w:numId w:val="23"/>
        </w:numPr>
        <w:rPr>
          <w:u w:val="none"/>
        </w:rPr>
      </w:pPr>
      <w:r w:rsidDel="00000000" w:rsidR="00000000" w:rsidRPr="00000000">
        <w:rPr>
          <w:b w:val="1"/>
          <w:rtl w:val="0"/>
        </w:rPr>
        <w:t xml:space="preserve">DCISion RT </w:t>
      </w:r>
      <w:r w:rsidDel="00000000" w:rsidR="00000000" w:rsidRPr="00000000">
        <w:rPr>
          <w:rtl w:val="0"/>
        </w:rPr>
        <w:t xml:space="preserve">[</w:t>
      </w:r>
      <w:hyperlink r:id="rId314">
        <w:r w:rsidDel="00000000" w:rsidR="00000000" w:rsidRPr="00000000">
          <w:rPr>
            <w:rtl w:val="0"/>
          </w:rPr>
          <w:t xml:space="preserve">Wärnberg SABCS '17</w:t>
        </w:r>
      </w:hyperlink>
      <w:r w:rsidDel="00000000" w:rsidR="00000000" w:rsidRPr="00000000">
        <w:rPr>
          <w:rtl w:val="0"/>
        </w:rPr>
        <w:t xml:space="preserve">]: BCS from [</w:t>
      </w:r>
      <w:hyperlink w:anchor="bfv8tbwt4o3q">
        <w:r w:rsidDel="00000000" w:rsidR="00000000" w:rsidRPr="00000000">
          <w:rPr>
            <w:rtl w:val="0"/>
          </w:rPr>
          <w:t xml:space="preserve">SweDCIS</w:t>
        </w:r>
      </w:hyperlink>
      <w:r w:rsidDel="00000000" w:rsidR="00000000" w:rsidRPr="00000000">
        <w:rPr>
          <w:rtl w:val="0"/>
        </w:rPr>
        <w:t xml:space="preserve">] trial.</w:t>
      </w:r>
    </w:p>
    <w:p w:rsidR="00000000" w:rsidDel="00000000" w:rsidP="00000000" w:rsidRDefault="00000000" w:rsidRPr="00000000" w14:paraId="00000539">
      <w:pPr>
        <w:numPr>
          <w:ilvl w:val="1"/>
          <w:numId w:val="23"/>
        </w:numPr>
        <w:ind w:left="1440" w:hanging="360"/>
        <w:rPr>
          <w:u w:val="none"/>
        </w:rPr>
      </w:pPr>
      <w:r w:rsidDel="00000000" w:rsidR="00000000" w:rsidRPr="00000000">
        <w:rPr>
          <w:rtl w:val="0"/>
        </w:rPr>
        <w:t xml:space="preserve">584 women. Separates into low risk and elevated risk. </w:t>
      </w:r>
    </w:p>
    <w:p w:rsidR="00000000" w:rsidDel="00000000" w:rsidP="00000000" w:rsidRDefault="00000000" w:rsidRPr="00000000" w14:paraId="0000053A">
      <w:pPr>
        <w:numPr>
          <w:ilvl w:val="1"/>
          <w:numId w:val="23"/>
        </w:numPr>
        <w:ind w:left="1440" w:hanging="360"/>
        <w:rPr>
          <w:u w:val="none"/>
        </w:rPr>
      </w:pPr>
      <w:r w:rsidDel="00000000" w:rsidR="00000000" w:rsidRPr="00000000">
        <w:rPr>
          <w:rFonts w:ascii="Gungsuh" w:cs="Gungsuh" w:eastAsia="Gungsuh" w:hAnsi="Gungsuh"/>
          <w:rtl w:val="0"/>
        </w:rPr>
        <w:t xml:space="preserve">Low risk (DS ≤ 3): Absolute RT benefit ~1% (p=0.7).</w:t>
      </w:r>
    </w:p>
    <w:p w:rsidR="00000000" w:rsidDel="00000000" w:rsidP="00000000" w:rsidRDefault="00000000" w:rsidRPr="00000000" w14:paraId="0000053B">
      <w:pPr>
        <w:numPr>
          <w:ilvl w:val="1"/>
          <w:numId w:val="23"/>
        </w:numPr>
        <w:ind w:left="1440" w:hanging="360"/>
        <w:rPr>
          <w:u w:val="none"/>
        </w:rPr>
      </w:pPr>
      <w:r w:rsidDel="00000000" w:rsidR="00000000" w:rsidRPr="00000000">
        <w:rPr>
          <w:rtl w:val="0"/>
        </w:rPr>
        <w:t xml:space="preserve">Elevated risk (DS &gt; 3): Absolute RT benefit 9%. </w:t>
      </w:r>
    </w:p>
    <w:p w:rsidR="00000000" w:rsidDel="00000000" w:rsidP="00000000" w:rsidRDefault="00000000" w:rsidRPr="00000000" w14:paraId="0000053C">
      <w:pPr>
        <w:spacing w:before="200" w:lineRule="auto"/>
        <w:ind w:left="0" w:firstLine="0"/>
        <w:rPr/>
      </w:pPr>
      <w:r w:rsidDel="00000000" w:rsidR="00000000" w:rsidRPr="00000000">
        <w:rPr>
          <w:rtl w:val="0"/>
        </w:rPr>
      </w:r>
    </w:p>
    <w:tbl>
      <w:tblPr>
        <w:tblStyle w:val="Table2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ind w:left="0" w:firstLine="0"/>
              <w:rPr>
                <w:b w:val="1"/>
              </w:rPr>
            </w:pPr>
            <w:r w:rsidDel="00000000" w:rsidR="00000000" w:rsidRPr="00000000">
              <w:rPr>
                <w:b w:val="1"/>
                <w:rtl w:val="0"/>
              </w:rPr>
              <w:t xml:space="preserve">Management of DCIS</w:t>
            </w:r>
          </w:p>
          <w:p w:rsidR="00000000" w:rsidDel="00000000" w:rsidP="00000000" w:rsidRDefault="00000000" w:rsidRPr="00000000" w14:paraId="0000053E">
            <w:pPr>
              <w:widowControl w:val="0"/>
              <w:numPr>
                <w:ilvl w:val="0"/>
                <w:numId w:val="115"/>
              </w:numPr>
            </w:pPr>
            <w:r w:rsidDel="00000000" w:rsidR="00000000" w:rsidRPr="00000000">
              <w:rPr>
                <w:rtl w:val="0"/>
              </w:rPr>
              <w:t xml:space="preserve">Margins &lt; 1 mm does not mandate re-excision. SM 3 mm is standard for omission of RT based on studies. </w:t>
            </w:r>
            <w:hyperlink w:anchor="_8yjk6h90wz7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3F">
            <w:pPr>
              <w:widowControl w:val="0"/>
              <w:numPr>
                <w:ilvl w:val="0"/>
                <w:numId w:val="115"/>
              </w:numPr>
            </w:pPr>
            <w:r w:rsidDel="00000000" w:rsidR="00000000" w:rsidRPr="00000000">
              <w:rPr>
                <w:rtl w:val="0"/>
              </w:rPr>
              <w:t xml:space="preserve">No need for SLN due to only 3-5% nodal positivity due to occult invasive disease.</w:t>
            </w:r>
          </w:p>
          <w:p w:rsidR="00000000" w:rsidDel="00000000" w:rsidP="00000000" w:rsidRDefault="00000000" w:rsidRPr="00000000" w14:paraId="00000540">
            <w:pPr>
              <w:widowControl w:val="0"/>
              <w:numPr>
                <w:ilvl w:val="1"/>
                <w:numId w:val="115"/>
              </w:numPr>
              <w:ind w:left="1440" w:hanging="360"/>
            </w:pPr>
            <w:r w:rsidDel="00000000" w:rsidR="00000000" w:rsidRPr="00000000">
              <w:rPr>
                <w:rtl w:val="0"/>
              </w:rPr>
              <w:t xml:space="preserve">Get SLN if simple mastectomy (widespread calcs, pt choice, CI to BCT). Add 5y of hormone therapy. </w:t>
            </w:r>
          </w:p>
          <w:p w:rsidR="00000000" w:rsidDel="00000000" w:rsidP="00000000" w:rsidRDefault="00000000" w:rsidRPr="00000000" w14:paraId="00000541">
            <w:pPr>
              <w:widowControl w:val="0"/>
              <w:ind w:left="0" w:firstLine="0"/>
              <w:rPr>
                <w:b w:val="1"/>
              </w:rPr>
            </w:pPr>
            <w:r w:rsidDel="00000000" w:rsidR="00000000" w:rsidRPr="00000000">
              <w:rPr>
                <w:b w:val="1"/>
                <w:rtl w:val="0"/>
              </w:rPr>
              <w:t xml:space="preserve">To boost or not to boost?</w:t>
            </w:r>
          </w:p>
          <w:p w:rsidR="00000000" w:rsidDel="00000000" w:rsidP="00000000" w:rsidRDefault="00000000" w:rsidRPr="00000000" w14:paraId="00000542">
            <w:pPr>
              <w:widowControl w:val="0"/>
              <w:numPr>
                <w:ilvl w:val="0"/>
                <w:numId w:val="115"/>
              </w:numPr>
            </w:pPr>
            <w:r w:rsidDel="00000000" w:rsidR="00000000" w:rsidRPr="00000000">
              <w:rPr>
                <w:rtl w:val="0"/>
              </w:rPr>
              <w:t xml:space="preserve">Boost appears to add 1% IBTR-free survival per every five years, to total 3% IBTR-free survival at 15 years. </w:t>
            </w:r>
            <w:hyperlink w:anchor="h7h1guhmrp3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43">
            <w:pPr>
              <w:widowControl w:val="0"/>
              <w:numPr>
                <w:ilvl w:val="1"/>
                <w:numId w:val="115"/>
              </w:numPr>
              <w:ind w:left="1440" w:hanging="360"/>
            </w:pPr>
            <w:r w:rsidDel="00000000" w:rsidR="00000000" w:rsidRPr="00000000">
              <w:rPr>
                <w:rFonts w:ascii="Gungsuh" w:cs="Gungsuh" w:eastAsia="Gungsuh" w:hAnsi="Gungsuh"/>
                <w:rtl w:val="0"/>
              </w:rPr>
              <w:t xml:space="preserve">Consider boost if ≤ 50y, G3, &gt; 2.5 cm, necrosis, or margins ≤ 2 mm.</w:t>
            </w:r>
          </w:p>
        </w:tc>
      </w:tr>
    </w:tbl>
    <w:p w:rsidR="00000000" w:rsidDel="00000000" w:rsidP="00000000" w:rsidRDefault="00000000" w:rsidRPr="00000000" w14:paraId="00000544">
      <w:pPr>
        <w:pStyle w:val="Heading2"/>
        <w:spacing w:before="200" w:lineRule="auto"/>
        <w:rPr/>
      </w:pPr>
      <w:bookmarkStart w:colFirst="0" w:colLast="0" w:name="_xa8fns15ah9p" w:id="82"/>
      <w:bookmarkEnd w:id="82"/>
      <w:hyperlink w:anchor="_9k9uedg13xnw">
        <w:r w:rsidDel="00000000" w:rsidR="00000000" w:rsidRPr="00000000">
          <w:rPr>
            <w:rtl w:val="0"/>
          </w:rPr>
          <w:t xml:space="preserve">Management of DCIS</w:t>
        </w:r>
      </w:hyperlink>
      <w:r w:rsidDel="00000000" w:rsidR="00000000" w:rsidRPr="00000000">
        <w:rPr>
          <w:rtl w:val="0"/>
        </w:rPr>
      </w:r>
    </w:p>
    <w:p w:rsidR="00000000" w:rsidDel="00000000" w:rsidP="00000000" w:rsidRDefault="00000000" w:rsidRPr="00000000" w14:paraId="00000545">
      <w:pPr>
        <w:ind w:left="0" w:firstLine="0"/>
        <w:rPr/>
      </w:pPr>
      <w:r w:rsidDel="00000000" w:rsidR="00000000" w:rsidRPr="00000000">
        <w:rPr>
          <w:rtl w:val="0"/>
        </w:rPr>
        <w:t xml:space="preserve">See [</w:t>
      </w:r>
      <w:hyperlink w:anchor="_8yjk6h90wz7k">
        <w:r w:rsidDel="00000000" w:rsidR="00000000" w:rsidRPr="00000000">
          <w:rPr>
            <w:rtl w:val="0"/>
          </w:rPr>
          <w:t xml:space="preserve">Margins</w:t>
        </w:r>
      </w:hyperlink>
      <w:r w:rsidDel="00000000" w:rsidR="00000000" w:rsidRPr="00000000">
        <w:rPr>
          <w:rtl w:val="0"/>
        </w:rPr>
        <w:t xml:space="preserve">] consensus and the Summary Box above. </w:t>
      </w:r>
    </w:p>
    <w:p w:rsidR="00000000" w:rsidDel="00000000" w:rsidP="00000000" w:rsidRDefault="00000000" w:rsidRPr="00000000" w14:paraId="00000546">
      <w:pPr>
        <w:ind w:left="0" w:right="60" w:firstLine="0"/>
        <w:rPr/>
      </w:pPr>
      <w:r w:rsidDel="00000000" w:rsidR="00000000" w:rsidRPr="00000000">
        <w:rPr>
          <w:b w:val="1"/>
          <w:rtl w:val="0"/>
        </w:rPr>
        <w:t xml:space="preserve">ARRO</w:t>
      </w:r>
      <w:r w:rsidDel="00000000" w:rsidR="00000000" w:rsidRPr="00000000">
        <w:rPr>
          <w:rtl w:val="0"/>
        </w:rPr>
        <w:t xml:space="preserve">: [</w:t>
      </w:r>
      <w:hyperlink r:id="rId315">
        <w:r w:rsidDel="00000000" w:rsidR="00000000" w:rsidRPr="00000000">
          <w:rPr>
            <w:rtl w:val="0"/>
          </w:rPr>
          <w:t xml:space="preserve">DCIS case</w:t>
        </w:r>
      </w:hyperlink>
      <w:r w:rsidDel="00000000" w:rsidR="00000000" w:rsidRPr="00000000">
        <w:rPr>
          <w:rtl w:val="0"/>
        </w:rPr>
        <w:t xml:space="preserve">, </w:t>
      </w:r>
      <w:hyperlink r:id="rId316">
        <w:r w:rsidDel="00000000" w:rsidR="00000000" w:rsidRPr="00000000">
          <w:rPr>
            <w:rtl w:val="0"/>
          </w:rPr>
          <w:t xml:space="preserve">contour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47">
      <w:pPr>
        <w:numPr>
          <w:ilvl w:val="0"/>
          <w:numId w:val="81"/>
        </w:numPr>
      </w:pPr>
      <w:r w:rsidDel="00000000" w:rsidR="00000000" w:rsidRPr="00000000">
        <w:rPr>
          <w:rtl w:val="0"/>
        </w:rPr>
        <w:t xml:space="preserve">BCT ± boost and 5y of hormone therapy. No SLN due to only 3-5%+ due to occult invasive disease.</w:t>
      </w:r>
    </w:p>
    <w:p w:rsidR="00000000" w:rsidDel="00000000" w:rsidP="00000000" w:rsidRDefault="00000000" w:rsidRPr="00000000" w14:paraId="00000548">
      <w:pPr>
        <w:numPr>
          <w:ilvl w:val="0"/>
          <w:numId w:val="81"/>
        </w:numPr>
      </w:pPr>
      <w:r w:rsidDel="00000000" w:rsidR="00000000" w:rsidRPr="00000000">
        <w:rPr>
          <w:rtl w:val="0"/>
        </w:rPr>
        <w:t xml:space="preserve">Simple mastectomy + SLN and 5y hormone therapy if widespread calcs, patient choice, or CI to BCT.</w:t>
      </w:r>
    </w:p>
    <w:p w:rsidR="00000000" w:rsidDel="00000000" w:rsidP="00000000" w:rsidRDefault="00000000" w:rsidRPr="00000000" w14:paraId="00000549">
      <w:pPr>
        <w:numPr>
          <w:ilvl w:val="0"/>
          <w:numId w:val="81"/>
        </w:numPr>
      </w:pPr>
      <w:r w:rsidDel="00000000" w:rsidR="00000000" w:rsidRPr="00000000">
        <w:rPr>
          <w:rtl w:val="0"/>
        </w:rPr>
        <w:t xml:space="preserve">SM </w:t>
      </w:r>
      <w:r w:rsidDel="00000000" w:rsidR="00000000" w:rsidRPr="00000000">
        <w:rPr>
          <w:b w:val="1"/>
          <w:rtl w:val="0"/>
        </w:rPr>
        <w:t xml:space="preserve">&lt; 1 mm</w:t>
      </w:r>
      <w:r w:rsidDel="00000000" w:rsidR="00000000" w:rsidRPr="00000000">
        <w:rPr>
          <w:rtl w:val="0"/>
        </w:rPr>
        <w:t xml:space="preserve"> </w:t>
      </w:r>
      <w:r w:rsidDel="00000000" w:rsidR="00000000" w:rsidRPr="00000000">
        <w:rPr>
          <w:b w:val="1"/>
          <w:rtl w:val="0"/>
        </w:rPr>
        <w:t xml:space="preserve">does not mandate re-excision</w:t>
      </w:r>
      <w:r w:rsidDel="00000000" w:rsidR="00000000" w:rsidRPr="00000000">
        <w:rPr>
          <w:rtl w:val="0"/>
        </w:rPr>
        <w:t xml:space="preserve">. 2 mm is standard.</w:t>
      </w:r>
      <w:hyperlink w:anchor="_8yjk6h90wz7k">
        <w:r w:rsidDel="00000000" w:rsidR="00000000" w:rsidRPr="00000000">
          <w:rPr>
            <w:vertAlign w:val="superscript"/>
            <w:rtl w:val="0"/>
          </w:rPr>
          <w:t xml:space="preserve">RoR</w:t>
        </w:r>
      </w:hyperlink>
      <w:r w:rsidDel="00000000" w:rsidR="00000000" w:rsidRPr="00000000">
        <w:rPr>
          <w:vertAlign w:val="superscript"/>
          <w:rtl w:val="0"/>
        </w:rPr>
        <w:t xml:space="preserve">  </w:t>
      </w:r>
      <w:r w:rsidDel="00000000" w:rsidR="00000000" w:rsidRPr="00000000">
        <w:rPr>
          <w:b w:val="1"/>
          <w:rtl w:val="0"/>
        </w:rPr>
        <w:t xml:space="preserve">3 mm for omission of RT</w:t>
      </w:r>
      <w:r w:rsidDel="00000000" w:rsidR="00000000" w:rsidRPr="00000000">
        <w:rPr>
          <w:rtl w:val="0"/>
        </w:rPr>
        <w:t xml:space="preserve">. 1 cm historic standard.</w:t>
      </w:r>
      <w:r w:rsidDel="00000000" w:rsidR="00000000" w:rsidRPr="00000000">
        <w:rPr>
          <w:rtl w:val="0"/>
        </w:rPr>
      </w:r>
    </w:p>
    <w:p w:rsidR="00000000" w:rsidDel="00000000" w:rsidP="00000000" w:rsidRDefault="00000000" w:rsidRPr="00000000" w14:paraId="0000054A">
      <w:pPr>
        <w:numPr>
          <w:ilvl w:val="1"/>
          <w:numId w:val="81"/>
        </w:numPr>
        <w:ind w:left="1440" w:hanging="360"/>
      </w:pPr>
      <w:r w:rsidDel="00000000" w:rsidR="00000000" w:rsidRPr="00000000">
        <w:rPr>
          <w:rtl w:val="0"/>
        </w:rPr>
        <w:t xml:space="preserve">Notable exception: no re-excision if &lt; 1mm at fibroglandular border of breast (skin/chest wall).</w:t>
      </w:r>
    </w:p>
    <w:p w:rsidR="00000000" w:rsidDel="00000000" w:rsidP="00000000" w:rsidRDefault="00000000" w:rsidRPr="00000000" w14:paraId="0000054B">
      <w:pPr>
        <w:numPr>
          <w:ilvl w:val="1"/>
          <w:numId w:val="81"/>
        </w:numPr>
        <w:ind w:left="1440" w:hanging="360"/>
      </w:pPr>
      <w:r w:rsidDel="00000000" w:rsidR="00000000" w:rsidRPr="00000000">
        <w:rPr>
          <w:rtl w:val="0"/>
        </w:rPr>
        <w:t xml:space="preserve">If pure DCIS with &lt; 2 mm SM, consider post-excision MMA for residual calcifications, extent of DCIS in proximity to margin, location of margin, cosmetic impact of re-excision, life expectancy.</w:t>
      </w:r>
    </w:p>
    <w:p w:rsidR="00000000" w:rsidDel="00000000" w:rsidP="00000000" w:rsidRDefault="00000000" w:rsidRPr="00000000" w14:paraId="0000054C">
      <w:pPr>
        <w:pStyle w:val="Heading3"/>
        <w:rPr/>
      </w:pPr>
      <w:bookmarkStart w:colFirst="0" w:colLast="0" w:name="_v2bvlbt0p6sg" w:id="83"/>
      <w:bookmarkEnd w:id="83"/>
      <w:hyperlink w:anchor="_xa8fns15ah9p">
        <w:r w:rsidDel="00000000" w:rsidR="00000000" w:rsidRPr="00000000">
          <w:rPr>
            <w:u w:val="single"/>
            <w:rtl w:val="0"/>
          </w:rPr>
          <w:t xml:space="preserve">Boost</w:t>
        </w:r>
      </w:hyperlink>
      <w:r w:rsidDel="00000000" w:rsidR="00000000" w:rsidRPr="00000000">
        <w:rPr>
          <w:rtl w:val="0"/>
        </w:rPr>
      </w:r>
    </w:p>
    <w:p w:rsidR="00000000" w:rsidDel="00000000" w:rsidP="00000000" w:rsidRDefault="00000000" w:rsidRPr="00000000" w14:paraId="0000054D">
      <w:pPr>
        <w:ind w:left="0" w:firstLine="0"/>
        <w:rPr/>
      </w:pPr>
      <w:r w:rsidDel="00000000" w:rsidR="00000000" w:rsidRPr="00000000">
        <w:rPr>
          <w:rtl w:val="0"/>
        </w:rPr>
        <w:t xml:space="preserve">No boost trials for DCIS, all retrospective. There appears to be a 1% LRR benefit for every 5y [</w:t>
      </w:r>
      <w:hyperlink w:anchor="h7h1guhmrp33">
        <w:r w:rsidDel="00000000" w:rsidR="00000000" w:rsidRPr="00000000">
          <w:rPr>
            <w:rtl w:val="0"/>
          </w:rPr>
          <w:t xml:space="preserve">Moran</w:t>
        </w:r>
      </w:hyperlink>
      <w:r w:rsidDel="00000000" w:rsidR="00000000" w:rsidRPr="00000000">
        <w:rPr>
          <w:rtl w:val="0"/>
        </w:rPr>
        <w:t xml:space="preserve">]. See [</w:t>
      </w:r>
      <w:hyperlink w:anchor="_tc45e9nvodjs">
        <w:r w:rsidDel="00000000" w:rsidR="00000000" w:rsidRPr="00000000">
          <w:rPr>
            <w:rtl w:val="0"/>
          </w:rPr>
          <w:t xml:space="preserve">Boost</w:t>
        </w:r>
      </w:hyperlink>
      <w:r w:rsidDel="00000000" w:rsidR="00000000" w:rsidRPr="00000000">
        <w:rPr>
          <w:rtl w:val="0"/>
        </w:rPr>
        <w:t xml:space="preserve">] section for more.</w:t>
      </w:r>
    </w:p>
    <w:p w:rsidR="00000000" w:rsidDel="00000000" w:rsidP="00000000" w:rsidRDefault="00000000" w:rsidRPr="00000000" w14:paraId="0000054E">
      <w:pPr>
        <w:numPr>
          <w:ilvl w:val="0"/>
          <w:numId w:val="81"/>
        </w:numPr>
      </w:pPr>
      <w:r w:rsidDel="00000000" w:rsidR="00000000" w:rsidRPr="00000000">
        <w:rPr>
          <w:rFonts w:ascii="Gungsuh" w:cs="Gungsuh" w:eastAsia="Gungsuh" w:hAnsi="Gungsuh"/>
          <w:rtl w:val="0"/>
        </w:rPr>
        <w:t xml:space="preserve">DCIS boost if any of: ≤ 50y, G3, necrosis, or margins ≤ 2 mm.</w:t>
      </w:r>
    </w:p>
    <w:p w:rsidR="00000000" w:rsidDel="00000000" w:rsidP="00000000" w:rsidRDefault="00000000" w:rsidRPr="00000000" w14:paraId="0000054F">
      <w:pPr>
        <w:numPr>
          <w:ilvl w:val="1"/>
          <w:numId w:val="81"/>
        </w:numPr>
        <w:ind w:left="1440" w:hanging="360"/>
      </w:pPr>
      <w:r w:rsidDel="00000000" w:rsidR="00000000" w:rsidRPr="00000000">
        <w:rPr>
          <w:rFonts w:ascii="Gungsuh" w:cs="Gungsuh" w:eastAsia="Gungsuh" w:hAnsi="Gungsuh"/>
          <w:rtl w:val="0"/>
        </w:rPr>
        <w:t xml:space="preserve">Consider omission if &gt; 50y w screen-detected, ≤ 2.5 cm, G1-2, SM ≥ 3mm.</w:t>
      </w:r>
    </w:p>
    <w:p w:rsidR="00000000" w:rsidDel="00000000" w:rsidP="00000000" w:rsidRDefault="00000000" w:rsidRPr="00000000" w14:paraId="00000550">
      <w:pPr>
        <w:numPr>
          <w:ilvl w:val="1"/>
          <w:numId w:val="81"/>
        </w:numPr>
        <w:ind w:left="1440" w:hanging="360"/>
      </w:pPr>
      <w:r w:rsidDel="00000000" w:rsidR="00000000" w:rsidRPr="00000000">
        <w:rPr>
          <w:rtl w:val="0"/>
        </w:rPr>
        <w:t xml:space="preserve">Individualized decision making not meeting criteria above because modest disease control benefit, toxicity.</w:t>
      </w:r>
    </w:p>
    <w:p w:rsidR="00000000" w:rsidDel="00000000" w:rsidP="00000000" w:rsidRDefault="00000000" w:rsidRPr="00000000" w14:paraId="00000551">
      <w:pPr>
        <w:widowControl w:val="0"/>
        <w:numPr>
          <w:ilvl w:val="0"/>
          <w:numId w:val="81"/>
        </w:numPr>
      </w:pPr>
      <w:r w:rsidDel="00000000" w:rsidR="00000000" w:rsidRPr="00000000">
        <w:rPr>
          <w:rtl w:val="0"/>
        </w:rPr>
        <w:t xml:space="preserve">Toronto [</w:t>
      </w:r>
      <w:hyperlink r:id="rId317">
        <w:r w:rsidDel="00000000" w:rsidR="00000000" w:rsidRPr="00000000">
          <w:rPr>
            <w:rtl w:val="0"/>
          </w:rPr>
          <w:t xml:space="preserve">Rakovitch IJROBP ‘13</w:t>
        </w:r>
      </w:hyperlink>
      <w:r w:rsidDel="00000000" w:rsidR="00000000" w:rsidRPr="00000000">
        <w:rPr>
          <w:rtl w:val="0"/>
        </w:rPr>
        <w:t xml:space="preserve">]: Retro. </w:t>
      </w:r>
      <w:r w:rsidDel="00000000" w:rsidR="00000000" w:rsidRPr="00000000">
        <w:rPr>
          <w:b w:val="1"/>
          <w:rtl w:val="0"/>
        </w:rPr>
        <w:t xml:space="preserve">BCT ± boost</w:t>
      </w:r>
      <w:r w:rsidDel="00000000" w:rsidR="00000000" w:rsidRPr="00000000">
        <w:rPr>
          <w:rtl w:val="0"/>
        </w:rPr>
        <w:t xml:space="preserve">.</w:t>
        <w:br w:type="textWrapping"/>
        <w:t xml:space="preserve">Boost was not associated with lower risk of local recurrence. </w:t>
      </w:r>
    </w:p>
    <w:p w:rsidR="00000000" w:rsidDel="00000000" w:rsidP="00000000" w:rsidRDefault="00000000" w:rsidRPr="00000000" w14:paraId="00000552">
      <w:pPr>
        <w:widowControl w:val="0"/>
        <w:numPr>
          <w:ilvl w:val="1"/>
          <w:numId w:val="81"/>
        </w:numPr>
        <w:ind w:left="1440" w:hanging="360"/>
      </w:pPr>
      <w:r w:rsidDel="00000000" w:rsidR="00000000" w:rsidRPr="00000000">
        <w:rPr>
          <w:rtl w:val="0"/>
        </w:rPr>
        <w:t xml:space="preserve">1,895 pts. 1994-2003. </w:t>
      </w:r>
    </w:p>
    <w:p w:rsidR="00000000" w:rsidDel="00000000" w:rsidP="00000000" w:rsidRDefault="00000000" w:rsidRPr="00000000" w14:paraId="00000553">
      <w:pPr>
        <w:widowControl w:val="0"/>
        <w:numPr>
          <w:ilvl w:val="1"/>
          <w:numId w:val="81"/>
        </w:numPr>
        <w:ind w:left="1440" w:hanging="360"/>
      </w:pPr>
      <w:r w:rsidDel="00000000" w:rsidR="00000000" w:rsidRPr="00000000">
        <w:rPr>
          <w:rtl w:val="0"/>
        </w:rPr>
        <w:t xml:space="preserve">10y LR ~13%. Boost was not associated with a lower risk of local recurrence. </w:t>
      </w:r>
    </w:p>
    <w:p w:rsidR="00000000" w:rsidDel="00000000" w:rsidP="00000000" w:rsidRDefault="00000000" w:rsidRPr="00000000" w14:paraId="00000554">
      <w:pPr>
        <w:widowControl w:val="0"/>
        <w:numPr>
          <w:ilvl w:val="0"/>
          <w:numId w:val="81"/>
        </w:numPr>
      </w:pPr>
      <w:r w:rsidDel="00000000" w:rsidR="00000000" w:rsidRPr="00000000">
        <w:rPr>
          <w:rtl w:val="0"/>
        </w:rPr>
        <w:t xml:space="preserve">McGill [</w:t>
      </w:r>
      <w:hyperlink r:id="rId318">
        <w:r w:rsidDel="00000000" w:rsidR="00000000" w:rsidRPr="00000000">
          <w:rPr>
            <w:rtl w:val="0"/>
          </w:rPr>
          <w:t xml:space="preserve">Wong IJROBP ‘12</w:t>
        </w:r>
      </w:hyperlink>
      <w:r w:rsidDel="00000000" w:rsidR="00000000" w:rsidRPr="00000000">
        <w:rPr>
          <w:rtl w:val="0"/>
        </w:rPr>
        <w:t xml:space="preserve">]: Retro. </w:t>
      </w:r>
      <w:r w:rsidDel="00000000" w:rsidR="00000000" w:rsidRPr="00000000">
        <w:rPr>
          <w:b w:val="1"/>
          <w:rtl w:val="0"/>
        </w:rPr>
        <w:t xml:space="preserve">BCT ± boost</w:t>
      </w:r>
      <w:r w:rsidDel="00000000" w:rsidR="00000000" w:rsidRPr="00000000">
        <w:rPr>
          <w:rtl w:val="0"/>
        </w:rPr>
        <w:t xml:space="preserve">. </w:t>
        <w:br w:type="textWrapping"/>
        <w:t xml:space="preserve">Boost may make up for poor prognostic indicators such as necrosis.</w:t>
      </w:r>
    </w:p>
    <w:p w:rsidR="00000000" w:rsidDel="00000000" w:rsidP="00000000" w:rsidRDefault="00000000" w:rsidRPr="00000000" w14:paraId="00000555">
      <w:pPr>
        <w:widowControl w:val="0"/>
        <w:numPr>
          <w:ilvl w:val="1"/>
          <w:numId w:val="81"/>
        </w:numPr>
        <w:ind w:left="1440" w:hanging="360"/>
      </w:pPr>
      <w:r w:rsidDel="00000000" w:rsidR="00000000" w:rsidRPr="00000000">
        <w:rPr>
          <w:rtl w:val="0"/>
        </w:rPr>
        <w:t xml:space="preserve">220 pts. 2000-2006. MFU nearly 4y.</w:t>
      </w:r>
    </w:p>
    <w:p w:rsidR="00000000" w:rsidDel="00000000" w:rsidP="00000000" w:rsidRDefault="00000000" w:rsidRPr="00000000" w14:paraId="00000556">
      <w:pPr>
        <w:widowControl w:val="0"/>
        <w:numPr>
          <w:ilvl w:val="1"/>
          <w:numId w:val="81"/>
        </w:numPr>
        <w:ind w:left="1440" w:hanging="360"/>
      </w:pPr>
      <w:r w:rsidDel="00000000" w:rsidR="00000000" w:rsidRPr="00000000">
        <w:rPr>
          <w:rtl w:val="0"/>
        </w:rPr>
        <w:t xml:space="preserve">Boost group higher risk (SM &lt; 1mm or positive, more necrosis), but none had LR. </w:t>
      </w:r>
    </w:p>
    <w:p w:rsidR="00000000" w:rsidDel="00000000" w:rsidP="00000000" w:rsidRDefault="00000000" w:rsidRPr="00000000" w14:paraId="00000557">
      <w:pPr>
        <w:widowControl w:val="0"/>
        <w:numPr>
          <w:ilvl w:val="0"/>
          <w:numId w:val="81"/>
        </w:numPr>
      </w:pPr>
      <w:r w:rsidDel="00000000" w:rsidR="00000000" w:rsidRPr="00000000">
        <w:rPr>
          <w:rtl w:val="0"/>
        </w:rPr>
        <w:t xml:space="preserve">Rare Cancer Network [</w:t>
      </w:r>
      <w:hyperlink r:id="rId319">
        <w:r w:rsidDel="00000000" w:rsidR="00000000" w:rsidRPr="00000000">
          <w:rPr>
            <w:rtl w:val="0"/>
          </w:rPr>
          <w:t xml:space="preserve">Omlin Lanc Onc ‘06</w:t>
        </w:r>
      </w:hyperlink>
      <w:r w:rsidDel="00000000" w:rsidR="00000000" w:rsidRPr="00000000">
        <w:rPr>
          <w:rtl w:val="0"/>
        </w:rPr>
        <w:t xml:space="preserve">]: Retro. </w:t>
      </w:r>
      <w:r w:rsidDel="00000000" w:rsidR="00000000" w:rsidRPr="00000000">
        <w:rPr>
          <w:b w:val="1"/>
          <w:rtl w:val="0"/>
        </w:rPr>
        <w:t xml:space="preserve">BCT ± boost</w:t>
      </w:r>
      <w:r w:rsidDel="00000000" w:rsidR="00000000" w:rsidRPr="00000000">
        <w:rPr>
          <w:rFonts w:ascii="Gungsuh" w:cs="Gungsuh" w:eastAsia="Gungsuh" w:hAnsi="Gungsuh"/>
          <w:rtl w:val="0"/>
        </w:rPr>
        <w:t xml:space="preserve">. </w:t>
        <w:br w:type="textWrapping"/>
        <w:t xml:space="preserve">Boost for DCIS is of particular benefit for patients ≤ 45y. </w:t>
      </w:r>
    </w:p>
    <w:p w:rsidR="00000000" w:rsidDel="00000000" w:rsidP="00000000" w:rsidRDefault="00000000" w:rsidRPr="00000000" w14:paraId="00000558">
      <w:pPr>
        <w:widowControl w:val="0"/>
        <w:numPr>
          <w:ilvl w:val="1"/>
          <w:numId w:val="81"/>
        </w:numPr>
        <w:ind w:left="1440" w:hanging="360"/>
      </w:pPr>
      <w:r w:rsidDel="00000000" w:rsidR="00000000" w:rsidRPr="00000000">
        <w:rPr>
          <w:rFonts w:ascii="Gungsuh" w:cs="Gungsuh" w:eastAsia="Gungsuh" w:hAnsi="Gungsuh"/>
          <w:rtl w:val="0"/>
        </w:rPr>
        <w:t xml:space="preserve">373 pts. 18 institutions. Age ≤ 45y. MFU 6y.</w:t>
      </w:r>
    </w:p>
    <w:p w:rsidR="00000000" w:rsidDel="00000000" w:rsidP="00000000" w:rsidRDefault="00000000" w:rsidRPr="00000000" w14:paraId="00000559">
      <w:pPr>
        <w:widowControl w:val="0"/>
        <w:numPr>
          <w:ilvl w:val="1"/>
          <w:numId w:val="81"/>
        </w:numPr>
        <w:ind w:left="1440" w:hanging="360"/>
      </w:pPr>
      <w:r w:rsidDel="00000000" w:rsidR="00000000" w:rsidRPr="00000000">
        <w:rPr>
          <w:rFonts w:ascii="Cardo" w:cs="Cardo" w:eastAsia="Cardo" w:hAnsi="Cardo"/>
          <w:rtl w:val="0"/>
        </w:rPr>
        <w:t xml:space="preserve">10y LRFS 72→ 86%. </w:t>
      </w:r>
    </w:p>
    <w:bookmarkStart w:colFirst="0" w:colLast="0" w:name="h7h1guhmrp33" w:id="84"/>
    <w:bookmarkEnd w:id="84"/>
    <w:p w:rsidR="00000000" w:rsidDel="00000000" w:rsidP="00000000" w:rsidRDefault="00000000" w:rsidRPr="00000000" w14:paraId="0000055A">
      <w:pPr>
        <w:widowControl w:val="0"/>
        <w:numPr>
          <w:ilvl w:val="0"/>
          <w:numId w:val="81"/>
        </w:numPr>
      </w:pPr>
      <w:r w:rsidDel="00000000" w:rsidR="00000000" w:rsidRPr="00000000">
        <w:rPr>
          <w:rtl w:val="0"/>
        </w:rPr>
        <w:t xml:space="preserve">Extrapolation from invasive disease and retro data [</w:t>
      </w:r>
      <w:hyperlink r:id="rId320">
        <w:r w:rsidDel="00000000" w:rsidR="00000000" w:rsidRPr="00000000">
          <w:rPr>
            <w:b w:val="1"/>
            <w:rtl w:val="0"/>
          </w:rPr>
          <w:t xml:space="preserve">Moran</w:t>
        </w:r>
      </w:hyperlink>
      <w:hyperlink r:id="rId321">
        <w:r w:rsidDel="00000000" w:rsidR="00000000" w:rsidRPr="00000000">
          <w:rPr>
            <w:rtl w:val="0"/>
          </w:rPr>
          <w:t xml:space="preserve"> JAMA Oncol '17]</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Retro. </w:t>
      </w:r>
      <w:r w:rsidDel="00000000" w:rsidR="00000000" w:rsidRPr="00000000">
        <w:rPr>
          <w:b w:val="1"/>
          <w:rtl w:val="0"/>
        </w:rPr>
        <w:t xml:space="preserve">± boost</w:t>
      </w:r>
      <w:r w:rsidDel="00000000" w:rsidR="00000000" w:rsidRPr="00000000">
        <w:rPr>
          <w:rtl w:val="0"/>
        </w:rPr>
        <w:t xml:space="preserve">.</w:t>
        <w:br w:type="textWrapping"/>
      </w:r>
      <w:r w:rsidDel="00000000" w:rsidR="00000000" w:rsidRPr="00000000">
        <w:rPr>
          <w:b w:val="1"/>
          <w:rtl w:val="0"/>
        </w:rPr>
        <w:t xml:space="preserve">Boost in DCIS appears to provide around a 3% LRR benefit at 15 years, or a 1% LRR benefit per every 5y</w:t>
      </w:r>
      <w:r w:rsidDel="00000000" w:rsidR="00000000" w:rsidRPr="00000000">
        <w:rPr>
          <w:rtl w:val="0"/>
        </w:rPr>
        <w:t xml:space="preserve">.</w:t>
      </w:r>
    </w:p>
    <w:p w:rsidR="00000000" w:rsidDel="00000000" w:rsidP="00000000" w:rsidRDefault="00000000" w:rsidRPr="00000000" w14:paraId="0000055B">
      <w:pPr>
        <w:widowControl w:val="0"/>
        <w:numPr>
          <w:ilvl w:val="1"/>
          <w:numId w:val="81"/>
        </w:numPr>
        <w:ind w:left="1440" w:hanging="360"/>
      </w:pPr>
      <w:r w:rsidDel="00000000" w:rsidR="00000000" w:rsidRPr="00000000">
        <w:rPr>
          <w:rtl w:val="0"/>
        </w:rPr>
        <w:t xml:space="preserve">4,131 pts. 10 institutions. </w:t>
      </w:r>
    </w:p>
    <w:p w:rsidR="00000000" w:rsidDel="00000000" w:rsidP="00000000" w:rsidRDefault="00000000" w:rsidRPr="00000000" w14:paraId="0000055C">
      <w:pPr>
        <w:widowControl w:val="0"/>
        <w:numPr>
          <w:ilvl w:val="1"/>
          <w:numId w:val="81"/>
        </w:numPr>
        <w:ind w:left="1440" w:hanging="360"/>
      </w:pPr>
      <w:r w:rsidDel="00000000" w:rsidR="00000000" w:rsidRPr="00000000">
        <w:rPr>
          <w:rFonts w:ascii="Cardo" w:cs="Cardo" w:eastAsia="Cardo" w:hAnsi="Cardo"/>
          <w:rtl w:val="0"/>
        </w:rPr>
        <w:t xml:space="preserve">5y IBTR-free survival 97.1→ 96.3%. 1% benefit at 5 years.</w:t>
      </w:r>
    </w:p>
    <w:p w:rsidR="00000000" w:rsidDel="00000000" w:rsidP="00000000" w:rsidRDefault="00000000" w:rsidRPr="00000000" w14:paraId="0000055D">
      <w:pPr>
        <w:widowControl w:val="0"/>
        <w:numPr>
          <w:ilvl w:val="1"/>
          <w:numId w:val="81"/>
        </w:numPr>
        <w:ind w:left="1440" w:hanging="360"/>
      </w:pPr>
      <w:r w:rsidDel="00000000" w:rsidR="00000000" w:rsidRPr="00000000">
        <w:rPr>
          <w:rFonts w:ascii="Cardo" w:cs="Cardo" w:eastAsia="Cardo" w:hAnsi="Cardo"/>
          <w:rtl w:val="0"/>
        </w:rPr>
        <w:t xml:space="preserve">10y IBTR-free survival 94.1→ 92.5%. 2% benefit at 10 years.</w:t>
      </w:r>
    </w:p>
    <w:p w:rsidR="00000000" w:rsidDel="00000000" w:rsidP="00000000" w:rsidRDefault="00000000" w:rsidRPr="00000000" w14:paraId="0000055E">
      <w:pPr>
        <w:widowControl w:val="0"/>
        <w:numPr>
          <w:ilvl w:val="1"/>
          <w:numId w:val="81"/>
        </w:numPr>
        <w:ind w:left="1440" w:hanging="360"/>
      </w:pPr>
      <w:r w:rsidDel="00000000" w:rsidR="00000000" w:rsidRPr="00000000">
        <w:rPr>
          <w:rFonts w:ascii="Cardo" w:cs="Cardo" w:eastAsia="Cardo" w:hAnsi="Cardo"/>
          <w:rtl w:val="0"/>
        </w:rPr>
        <w:t xml:space="preserve">15y IBTR-free survival 91.6→ 88.0%.  3% benefit at 15 years.</w:t>
      </w:r>
    </w:p>
    <w:p w:rsidR="00000000" w:rsidDel="00000000" w:rsidP="00000000" w:rsidRDefault="00000000" w:rsidRPr="00000000" w14:paraId="0000055F">
      <w:pPr>
        <w:widowControl w:val="0"/>
        <w:numPr>
          <w:ilvl w:val="0"/>
          <w:numId w:val="81"/>
        </w:numPr>
        <w:rPr>
          <w:u w:val="none"/>
        </w:rPr>
      </w:pPr>
      <w:r w:rsidDel="00000000" w:rsidR="00000000" w:rsidRPr="00000000">
        <w:rPr>
          <w:rtl w:val="0"/>
        </w:rPr>
        <w:t xml:space="preserve">See [</w:t>
      </w:r>
      <w:hyperlink w:anchor="kix.t9v4hbayi5bb">
        <w:r w:rsidDel="00000000" w:rsidR="00000000" w:rsidRPr="00000000">
          <w:rPr>
            <w:rtl w:val="0"/>
          </w:rPr>
          <w:t xml:space="preserve">NSABP B-24</w:t>
        </w:r>
      </w:hyperlink>
      <w:r w:rsidDel="00000000" w:rsidR="00000000" w:rsidRPr="00000000">
        <w:rPr>
          <w:rtl w:val="0"/>
        </w:rPr>
        <w:t xml:space="preserve">], which demonstrated no benefit for boost.</w:t>
      </w:r>
    </w:p>
    <w:bookmarkStart w:colFirst="0" w:colLast="0" w:name="z2s4xdp40z0x" w:id="85"/>
    <w:bookmarkEnd w:id="85"/>
    <w:p w:rsidR="00000000" w:rsidDel="00000000" w:rsidP="00000000" w:rsidRDefault="00000000" w:rsidRPr="00000000" w14:paraId="00000560">
      <w:pPr>
        <w:widowControl w:val="0"/>
        <w:numPr>
          <w:ilvl w:val="0"/>
          <w:numId w:val="81"/>
        </w:numPr>
      </w:pPr>
      <w:r w:rsidDel="00000000" w:rsidR="00000000" w:rsidRPr="00000000">
        <w:rPr>
          <w:b w:val="1"/>
          <w:rtl w:val="0"/>
        </w:rPr>
        <w:t xml:space="preserve">TROG 0701 DCIS</w:t>
      </w:r>
      <w:r w:rsidDel="00000000" w:rsidR="00000000" w:rsidRPr="00000000">
        <w:rPr>
          <w:rtl w:val="0"/>
        </w:rPr>
        <w:t xml:space="preserve"> [</w:t>
      </w:r>
      <w:hyperlink r:id="rId322">
        <w:r w:rsidDel="00000000" w:rsidR="00000000" w:rsidRPr="00000000">
          <w:rPr>
            <w:rtl w:val="0"/>
          </w:rPr>
          <w:t xml:space="preserve">Chua NCT00470236</w:t>
        </w:r>
      </w:hyperlink>
      <w:r w:rsidDel="00000000" w:rsidR="00000000" w:rsidRPr="00000000">
        <w:rPr>
          <w:rtl w:val="0"/>
        </w:rPr>
        <w:t xml:space="preserve">]: </w:t>
      </w:r>
      <w:r w:rsidDel="00000000" w:rsidR="00000000" w:rsidRPr="00000000">
        <w:rPr>
          <w:b w:val="1"/>
          <w:rtl w:val="0"/>
        </w:rPr>
        <w:t xml:space="preserve">Conventional vs. Hypofractionation ± boost</w:t>
      </w:r>
      <w:r w:rsidDel="00000000" w:rsidR="00000000" w:rsidRPr="00000000">
        <w:rPr>
          <w:rtl w:val="0"/>
        </w:rPr>
        <w:t xml:space="preserve">. </w:t>
      </w:r>
    </w:p>
    <w:p w:rsidR="00000000" w:rsidDel="00000000" w:rsidP="00000000" w:rsidRDefault="00000000" w:rsidRPr="00000000" w14:paraId="00000561">
      <w:pPr>
        <w:ind w:firstLine="720"/>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for more. Primary completion date in June of 2024.</w:t>
      </w:r>
    </w:p>
    <w:p w:rsidR="00000000" w:rsidDel="00000000" w:rsidP="00000000" w:rsidRDefault="00000000" w:rsidRPr="00000000" w14:paraId="00000562">
      <w:pPr>
        <w:ind w:left="0" w:firstLine="0"/>
        <w:rPr>
          <w:b w:val="1"/>
        </w:rPr>
      </w:pPr>
      <w:r w:rsidDel="00000000" w:rsidR="00000000" w:rsidRPr="00000000">
        <w:rPr>
          <w:rtl w:val="0"/>
        </w:rPr>
      </w:r>
    </w:p>
    <w:p w:rsidR="00000000" w:rsidDel="00000000" w:rsidP="00000000" w:rsidRDefault="00000000" w:rsidRPr="00000000" w14:paraId="00000563">
      <w:pPr>
        <w:pStyle w:val="Heading3"/>
        <w:rPr/>
      </w:pPr>
      <w:bookmarkStart w:colFirst="0" w:colLast="0" w:name="_gv9fy5n5fqdi" w:id="86"/>
      <w:bookmarkEnd w:id="86"/>
      <w:hyperlink w:anchor="_xa8fns15ah9p">
        <w:r w:rsidDel="00000000" w:rsidR="00000000" w:rsidRPr="00000000">
          <w:rPr>
            <w:u w:val="single"/>
            <w:rtl w:val="0"/>
          </w:rPr>
          <w:t xml:space="preserve">Hypofractionation</w:t>
        </w:r>
      </w:hyperlink>
      <w:r w:rsidDel="00000000" w:rsidR="00000000" w:rsidRPr="00000000">
        <w:rPr>
          <w:rtl w:val="0"/>
        </w:rPr>
      </w:r>
    </w:p>
    <w:p w:rsidR="00000000" w:rsidDel="00000000" w:rsidP="00000000" w:rsidRDefault="00000000" w:rsidRPr="00000000" w14:paraId="00000564">
      <w:pPr>
        <w:ind w:left="0" w:firstLine="0"/>
        <w:rPr/>
      </w:pPr>
      <w:r w:rsidDel="00000000" w:rsidR="00000000" w:rsidRPr="00000000">
        <w:rPr>
          <w:rtl w:val="0"/>
        </w:rPr>
        <w:t xml:space="preserve">Hypofractionation acceptable for DCIS (RTOG 98-04 had 9% with hypofx, </w:t>
      </w:r>
      <w:hyperlink r:id="rId323">
        <w:r w:rsidDel="00000000" w:rsidR="00000000" w:rsidRPr="00000000">
          <w:rPr>
            <w:rtl w:val="0"/>
          </w:rPr>
          <w:t xml:space="preserve">Ontario pop based study</w:t>
        </w:r>
      </w:hyperlink>
      <w:r w:rsidDel="00000000" w:rsidR="00000000" w:rsidRPr="00000000">
        <w:rPr>
          <w:rtl w:val="0"/>
        </w:rPr>
        <w:t xml:space="preserve">). </w:t>
      </w:r>
    </w:p>
    <w:p w:rsidR="00000000" w:rsidDel="00000000" w:rsidP="00000000" w:rsidRDefault="00000000" w:rsidRPr="00000000" w14:paraId="00000565">
      <w:pPr>
        <w:numPr>
          <w:ilvl w:val="0"/>
          <w:numId w:val="95"/>
        </w:numPr>
      </w:pPr>
      <w:r w:rsidDel="00000000" w:rsidR="00000000" w:rsidRPr="00000000">
        <w:rPr>
          <w:b w:val="1"/>
          <w:rtl w:val="0"/>
        </w:rPr>
        <w:t xml:space="preserve">MammoSite Registry APBI </w:t>
      </w:r>
      <w:r w:rsidDel="00000000" w:rsidR="00000000" w:rsidRPr="00000000">
        <w:rPr>
          <w:rtl w:val="0"/>
        </w:rPr>
        <w:t xml:space="preserve">(2002-2004) </w:t>
      </w:r>
      <w:r w:rsidDel="00000000" w:rsidR="00000000" w:rsidRPr="00000000">
        <w:rPr>
          <w:rtl w:val="0"/>
        </w:rPr>
        <w:t xml:space="preserve">[</w:t>
      </w:r>
      <w:hyperlink r:id="rId324">
        <w:r w:rsidDel="00000000" w:rsidR="00000000" w:rsidRPr="00000000">
          <w:rPr>
            <w:rtl w:val="0"/>
          </w:rPr>
          <w:t xml:space="preserve">Jeruss ASO '11</w:t>
        </w:r>
      </w:hyperlink>
      <w:r w:rsidDel="00000000" w:rsidR="00000000" w:rsidRPr="00000000">
        <w:rPr>
          <w:rtl w:val="0"/>
        </w:rPr>
        <w:t xml:space="preserve">]: </w:t>
      </w:r>
      <w:r w:rsidDel="00000000" w:rsidR="00000000" w:rsidRPr="00000000">
        <w:rPr>
          <w:b w:val="1"/>
          <w:rtl w:val="0"/>
        </w:rPr>
        <w:t xml:space="preserve">MammoSite </w:t>
      </w:r>
      <w:r w:rsidDel="00000000" w:rsidR="00000000" w:rsidRPr="00000000">
        <w:rPr>
          <w:rtl w:val="0"/>
        </w:rPr>
        <w:t xml:space="preserve">(34/10 BID)</w:t>
      </w:r>
      <w:r w:rsidDel="00000000" w:rsidR="00000000" w:rsidRPr="00000000">
        <w:rPr>
          <w:b w:val="1"/>
          <w:rtl w:val="0"/>
        </w:rPr>
        <w:br w:type="textWrapping"/>
      </w:r>
      <w:r w:rsidDel="00000000" w:rsidR="00000000" w:rsidRPr="00000000">
        <w:rPr>
          <w:rtl w:val="0"/>
        </w:rPr>
        <w:t xml:space="preserve">See overall </w:t>
      </w:r>
      <w:r w:rsidDel="00000000" w:rsidR="00000000" w:rsidRPr="00000000">
        <w:rPr>
          <w:rtl w:val="0"/>
        </w:rPr>
        <w:t xml:space="preserve">[</w:t>
      </w:r>
      <w:hyperlink w:anchor="kot7e6to53et">
        <w:r w:rsidDel="00000000" w:rsidR="00000000" w:rsidRPr="00000000">
          <w:rPr>
            <w:rtl w:val="0"/>
          </w:rPr>
          <w:t xml:space="preserve">MammoSite trial</w:t>
        </w:r>
      </w:hyperlink>
      <w:r w:rsidDel="00000000" w:rsidR="00000000" w:rsidRPr="00000000">
        <w:rPr>
          <w:rtl w:val="0"/>
        </w:rPr>
        <w:t xml:space="preserve">] results. </w:t>
      </w:r>
      <w:r w:rsidDel="00000000" w:rsidR="00000000" w:rsidRPr="00000000">
        <w:rPr>
          <w:rtl w:val="0"/>
        </w:rPr>
        <w:t xml:space="preserve">Comparable results to historic controls of conventional fractionation. </w:t>
      </w:r>
      <w:r w:rsidDel="00000000" w:rsidR="00000000" w:rsidRPr="00000000">
        <w:rPr>
          <w:rtl w:val="0"/>
        </w:rPr>
      </w:r>
    </w:p>
    <w:p w:rsidR="00000000" w:rsidDel="00000000" w:rsidP="00000000" w:rsidRDefault="00000000" w:rsidRPr="00000000" w14:paraId="00000566">
      <w:pPr>
        <w:numPr>
          <w:ilvl w:val="1"/>
          <w:numId w:val="95"/>
        </w:numPr>
        <w:spacing w:after="0" w:afterAutospacing="0" w:before="0" w:lineRule="auto"/>
        <w:ind w:left="1440" w:hanging="360"/>
      </w:pPr>
      <w:r w:rsidDel="00000000" w:rsidR="00000000" w:rsidRPr="00000000">
        <w:rPr>
          <w:rtl w:val="0"/>
        </w:rPr>
        <w:t xml:space="preserve">97 institutions. 194 (13%) of pts with DCIS. Median size 8 mm. 40% comedo. 50% tamox. MFU 4.5y. </w:t>
      </w:r>
    </w:p>
    <w:p w:rsidR="00000000" w:rsidDel="00000000" w:rsidP="00000000" w:rsidRDefault="00000000" w:rsidRPr="00000000" w14:paraId="00000567">
      <w:pPr>
        <w:numPr>
          <w:ilvl w:val="1"/>
          <w:numId w:val="95"/>
        </w:numPr>
        <w:spacing w:after="0" w:afterAutospacing="0" w:before="0" w:beforeAutospacing="0" w:lineRule="auto"/>
        <w:ind w:left="1440" w:hanging="360"/>
      </w:pPr>
      <w:r w:rsidDel="00000000" w:rsidR="00000000" w:rsidRPr="00000000">
        <w:rPr>
          <w:rtl w:val="0"/>
        </w:rPr>
        <w:t xml:space="preserve">Infection developed in 8% of patients.</w:t>
      </w:r>
    </w:p>
    <w:p w:rsidR="00000000" w:rsidDel="00000000" w:rsidP="00000000" w:rsidRDefault="00000000" w:rsidRPr="00000000" w14:paraId="00000568">
      <w:pPr>
        <w:numPr>
          <w:ilvl w:val="1"/>
          <w:numId w:val="95"/>
        </w:numPr>
        <w:spacing w:after="0" w:afterAutospacing="0" w:before="0" w:beforeAutospacing="0" w:lineRule="auto"/>
        <w:ind w:left="1440" w:hanging="360"/>
      </w:pPr>
      <w:r w:rsidDel="00000000" w:rsidR="00000000" w:rsidRPr="00000000">
        <w:rPr>
          <w:rtl w:val="0"/>
        </w:rPr>
        <w:t xml:space="preserve">5y favorable cosmesis of 95%.</w:t>
      </w:r>
    </w:p>
    <w:p w:rsidR="00000000" w:rsidDel="00000000" w:rsidP="00000000" w:rsidRDefault="00000000" w:rsidRPr="00000000" w14:paraId="00000569">
      <w:pPr>
        <w:numPr>
          <w:ilvl w:val="1"/>
          <w:numId w:val="95"/>
        </w:numPr>
        <w:spacing w:after="0" w:afterAutospacing="0" w:before="0" w:beforeAutospacing="0" w:lineRule="auto"/>
        <w:ind w:left="1440" w:hanging="360"/>
      </w:pPr>
      <w:r w:rsidDel="00000000" w:rsidR="00000000" w:rsidRPr="00000000">
        <w:rPr>
          <w:rtl w:val="0"/>
        </w:rPr>
        <w:t xml:space="preserve">5y actuarial recurrence of 3.4%</w:t>
      </w:r>
    </w:p>
    <w:p w:rsidR="00000000" w:rsidDel="00000000" w:rsidP="00000000" w:rsidRDefault="00000000" w:rsidRPr="00000000" w14:paraId="0000056A">
      <w:pPr>
        <w:numPr>
          <w:ilvl w:val="0"/>
          <w:numId w:val="95"/>
        </w:numPr>
        <w:spacing w:after="0" w:afterAutospacing="0" w:before="0" w:beforeAutospacing="0" w:lineRule="auto"/>
      </w:pPr>
      <w:r w:rsidDel="00000000" w:rsidR="00000000" w:rsidRPr="00000000">
        <w:rPr>
          <w:b w:val="1"/>
          <w:rtl w:val="0"/>
        </w:rPr>
        <w:t xml:space="preserve">E5194 vs. MammoSite APBI</w:t>
      </w:r>
      <w:r w:rsidDel="00000000" w:rsidR="00000000" w:rsidRPr="00000000">
        <w:rPr>
          <w:rtl w:val="0"/>
        </w:rPr>
        <w:t xml:space="preserve"> [</w:t>
      </w:r>
      <w:hyperlink r:id="rId325">
        <w:r w:rsidDel="00000000" w:rsidR="00000000" w:rsidRPr="00000000">
          <w:rPr>
            <w:rtl w:val="0"/>
          </w:rPr>
          <w:t xml:space="preserve">Goyal Cancer '10</w:t>
        </w:r>
      </w:hyperlink>
      <w:r w:rsidDel="00000000" w:rsidR="00000000" w:rsidRPr="00000000">
        <w:rPr>
          <w:rtl w:val="0"/>
        </w:rPr>
        <w:t xml:space="preserve">]: </w:t>
      </w:r>
      <w:r w:rsidDel="00000000" w:rsidR="00000000" w:rsidRPr="00000000">
        <w:rPr>
          <w:b w:val="1"/>
          <w:rtl w:val="0"/>
        </w:rPr>
        <w:t xml:space="preserve">Historic conventional RT </w:t>
      </w:r>
      <w:r w:rsidDel="00000000" w:rsidR="00000000" w:rsidRPr="00000000">
        <w:rPr>
          <w:rtl w:val="0"/>
        </w:rPr>
        <w:t xml:space="preserve">(50/25)</w:t>
      </w:r>
      <w:r w:rsidDel="00000000" w:rsidR="00000000" w:rsidRPr="00000000">
        <w:rPr>
          <w:b w:val="1"/>
          <w:rtl w:val="0"/>
        </w:rPr>
        <w:t xml:space="preserve"> vs. MammoSite </w:t>
      </w:r>
      <w:r w:rsidDel="00000000" w:rsidR="00000000" w:rsidRPr="00000000">
        <w:rPr>
          <w:rtl w:val="0"/>
        </w:rPr>
        <w:t xml:space="preserve">(34/10 BID)</w:t>
      </w:r>
    </w:p>
    <w:p w:rsidR="00000000" w:rsidDel="00000000" w:rsidP="00000000" w:rsidRDefault="00000000" w:rsidRPr="00000000" w14:paraId="0000056B">
      <w:pPr>
        <w:numPr>
          <w:ilvl w:val="1"/>
          <w:numId w:val="95"/>
        </w:numPr>
        <w:spacing w:after="0" w:afterAutospacing="0" w:before="0" w:beforeAutospacing="0" w:lineRule="auto"/>
        <w:ind w:left="1440" w:hanging="360"/>
      </w:pPr>
      <w:r w:rsidDel="00000000" w:rsidR="00000000" w:rsidRPr="00000000">
        <w:rPr>
          <w:rtl w:val="0"/>
        </w:rPr>
        <w:t xml:space="preserve">70 of the above 194 patients met enrollment criteria for 5194. MFU 4.5y.</w:t>
      </w:r>
    </w:p>
    <w:p w:rsidR="00000000" w:rsidDel="00000000" w:rsidP="00000000" w:rsidRDefault="00000000" w:rsidRPr="00000000" w14:paraId="0000056C">
      <w:pPr>
        <w:numPr>
          <w:ilvl w:val="1"/>
          <w:numId w:val="95"/>
        </w:numPr>
        <w:spacing w:after="0" w:afterAutospacing="0" w:before="0" w:beforeAutospacing="0" w:lineRule="auto"/>
        <w:ind w:left="1440" w:hanging="360"/>
      </w:pPr>
      <w:r w:rsidDel="00000000" w:rsidR="00000000" w:rsidRPr="00000000">
        <w:rPr>
          <w:rFonts w:ascii="Cardo" w:cs="Cardo" w:eastAsia="Cardo" w:hAnsi="Cardo"/>
          <w:rtl w:val="0"/>
        </w:rPr>
        <w:t xml:space="preserve">5y IBTR for LG of 6→ 0%.</w:t>
      </w:r>
    </w:p>
    <w:p w:rsidR="00000000" w:rsidDel="00000000" w:rsidP="00000000" w:rsidRDefault="00000000" w:rsidRPr="00000000" w14:paraId="0000056D">
      <w:pPr>
        <w:numPr>
          <w:ilvl w:val="1"/>
          <w:numId w:val="95"/>
        </w:numPr>
        <w:spacing w:after="0" w:afterAutospacing="0" w:before="0" w:beforeAutospacing="0" w:lineRule="auto"/>
        <w:ind w:left="1440" w:hanging="360"/>
      </w:pPr>
      <w:r w:rsidDel="00000000" w:rsidR="00000000" w:rsidRPr="00000000">
        <w:rPr>
          <w:rFonts w:ascii="Cardo" w:cs="Cardo" w:eastAsia="Cardo" w:hAnsi="Cardo"/>
          <w:rtl w:val="0"/>
        </w:rPr>
        <w:t xml:space="preserve">5y IBTR for HG of 15→ 5%. </w:t>
      </w:r>
    </w:p>
    <w:p w:rsidR="00000000" w:rsidDel="00000000" w:rsidP="00000000" w:rsidRDefault="00000000" w:rsidRPr="00000000" w14:paraId="0000056E">
      <w:pPr>
        <w:numPr>
          <w:ilvl w:val="1"/>
          <w:numId w:val="95"/>
        </w:numPr>
        <w:spacing w:before="0" w:beforeAutospacing="0" w:lineRule="auto"/>
        <w:ind w:left="1440" w:hanging="360"/>
      </w:pPr>
      <w:r w:rsidDel="00000000" w:rsidR="00000000" w:rsidRPr="00000000">
        <w:rPr>
          <w:rtl w:val="0"/>
        </w:rPr>
        <w:t xml:space="preserve">Other multicenter trials independent from Mammosite demonstrated a 5y-actuarial IBTR of 11.3%, none of which were within the treatment area.</w:t>
      </w:r>
    </w:p>
    <w:p w:rsidR="00000000" w:rsidDel="00000000" w:rsidP="00000000" w:rsidRDefault="00000000" w:rsidRPr="00000000" w14:paraId="0000056F">
      <w:pPr>
        <w:spacing w:before="200" w:lineRule="auto"/>
        <w:ind w:left="0" w:firstLine="0"/>
        <w:rPr>
          <w:b w:val="1"/>
        </w:rPr>
      </w:pPr>
      <w:r w:rsidDel="00000000" w:rsidR="00000000" w:rsidRPr="00000000">
        <w:rPr>
          <w:b w:val="1"/>
          <w:rtl w:val="0"/>
        </w:rPr>
        <w:t xml:space="preserve">Follow up</w:t>
      </w:r>
    </w:p>
    <w:p w:rsidR="00000000" w:rsidDel="00000000" w:rsidP="00000000" w:rsidRDefault="00000000" w:rsidRPr="00000000" w14:paraId="00000570">
      <w:pPr>
        <w:numPr>
          <w:ilvl w:val="0"/>
          <w:numId w:val="126"/>
        </w:numPr>
        <w:spacing w:after="0" w:afterAutospacing="0"/>
      </w:pPr>
      <w:r w:rsidDel="00000000" w:rsidR="00000000" w:rsidRPr="00000000">
        <w:rPr>
          <w:rtl w:val="0"/>
        </w:rPr>
        <w:t xml:space="preserve">DCIS: H&amp;P q6-12mo x5y, then annually. Bilateral mammograms annually.</w:t>
      </w:r>
    </w:p>
    <w:p w:rsidR="00000000" w:rsidDel="00000000" w:rsidP="00000000" w:rsidRDefault="00000000" w:rsidRPr="00000000" w14:paraId="00000571">
      <w:pPr>
        <w:numPr>
          <w:ilvl w:val="0"/>
          <w:numId w:val="126"/>
        </w:numPr>
        <w:spacing w:before="0" w:beforeAutospacing="0" w:lineRule="auto"/>
        <w:sectPr>
          <w:type w:val="nextPage"/>
          <w:pgSz w:h="15840" w:w="12240"/>
          <w:pgMar w:bottom="645" w:top="698" w:left="719" w:right="719" w:header="0" w:footer="720"/>
          <w:cols w:equalWidth="0"/>
        </w:sectPr>
      </w:pPr>
      <w:r w:rsidDel="00000000" w:rsidR="00000000" w:rsidRPr="00000000">
        <w:rPr>
          <w:rtl w:val="0"/>
        </w:rPr>
        <w:t xml:space="preserve">LCIS: H&amp;P q6-12mo and bilateral mammogram annually.</w:t>
      </w:r>
    </w:p>
    <w:p w:rsidR="00000000" w:rsidDel="00000000" w:rsidP="00000000" w:rsidRDefault="00000000" w:rsidRPr="00000000" w14:paraId="00000572">
      <w:pPr>
        <w:pStyle w:val="Heading1"/>
        <w:rPr>
          <w:color w:val="000000"/>
        </w:rPr>
      </w:pPr>
      <w:bookmarkStart w:colFirst="0" w:colLast="0" w:name="_r8iruj3496kg" w:id="87"/>
      <w:bookmarkEnd w:id="87"/>
      <w:hyperlink w:anchor="_pyifw3b5rbp">
        <w:r w:rsidDel="00000000" w:rsidR="00000000" w:rsidRPr="00000000">
          <w:rPr>
            <w:color w:val="000000"/>
            <w:rtl w:val="0"/>
          </w:rPr>
          <w:t xml:space="preserve">Fractionation</w:t>
        </w:r>
      </w:hyperlink>
      <w:r w:rsidDel="00000000" w:rsidR="00000000" w:rsidRPr="00000000">
        <w:rPr>
          <w:rtl w:val="0"/>
        </w:rPr>
      </w:r>
    </w:p>
    <w:tbl>
      <w:tblPr>
        <w:tblStyle w:val="Table2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jb63bhp3y4lg" w:id="88"/>
          <w:bookmarkEnd w:id="88"/>
          <w:p w:rsidR="00000000" w:rsidDel="00000000" w:rsidP="00000000" w:rsidRDefault="00000000" w:rsidRPr="00000000" w14:paraId="00000573">
            <w:pPr>
              <w:spacing w:line="240" w:lineRule="auto"/>
              <w:ind w:left="0" w:firstLine="0"/>
              <w:rPr>
                <w:b w:val="1"/>
              </w:rPr>
            </w:pPr>
            <w:r w:rsidDel="00000000" w:rsidR="00000000" w:rsidRPr="00000000">
              <w:rPr>
                <w:b w:val="1"/>
                <w:rtl w:val="0"/>
              </w:rPr>
              <w:t xml:space="preserve">ASTRO 2018 BCT Guidelines </w:t>
            </w:r>
            <w:hyperlink r:id="rId326">
              <w:r w:rsidDel="00000000" w:rsidR="00000000" w:rsidRPr="00000000">
                <w:rPr>
                  <w:rtl w:val="0"/>
                </w:rPr>
                <w:t xml:space="preserve">[Smith PRO '18]</w:t>
              </w:r>
            </w:hyperlink>
            <w:r w:rsidDel="00000000" w:rsidR="00000000" w:rsidRPr="00000000">
              <w:rPr>
                <w:rtl w:val="0"/>
              </w:rPr>
              <w:t xml:space="preserve">: </w:t>
            </w:r>
            <w:r w:rsidDel="00000000" w:rsidR="00000000" w:rsidRPr="00000000">
              <w:rPr>
                <w:b w:val="1"/>
                <w:rtl w:val="0"/>
              </w:rPr>
              <w:t xml:space="preserve">Hypofractionation for all unless regional lymph node coverage!</w:t>
            </w:r>
          </w:p>
          <w:p w:rsidR="00000000" w:rsidDel="00000000" w:rsidP="00000000" w:rsidRDefault="00000000" w:rsidRPr="00000000" w14:paraId="00000574">
            <w:pPr>
              <w:spacing w:line="240" w:lineRule="auto"/>
              <w:ind w:left="0" w:firstLine="0"/>
              <w:rPr/>
            </w:pPr>
            <w:r w:rsidDel="00000000" w:rsidR="00000000" w:rsidRPr="00000000">
              <w:rPr>
                <w:rtl w:val="0"/>
              </w:rPr>
              <w:t xml:space="preserve">See the</w:t>
            </w:r>
            <w:r w:rsidDel="00000000" w:rsidR="00000000" w:rsidRPr="00000000">
              <w:rPr>
                <w:rtl w:val="0"/>
              </w:rPr>
              <w:t xml:space="preserv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575">
            <w:pPr>
              <w:numPr>
                <w:ilvl w:val="0"/>
                <w:numId w:val="49"/>
              </w:numPr>
              <w:spacing w:line="240" w:lineRule="auto"/>
              <w:rPr>
                <w:u w:val="none"/>
              </w:rPr>
            </w:pPr>
            <w:r w:rsidDel="00000000" w:rsidR="00000000" w:rsidRPr="00000000">
              <w:rPr>
                <w:b w:val="1"/>
                <w:rtl w:val="0"/>
              </w:rPr>
              <w:t xml:space="preserve">Favor 40/15</w:t>
            </w:r>
            <w:r w:rsidDel="00000000" w:rsidR="00000000" w:rsidRPr="00000000">
              <w:rPr>
                <w:b w:val="1"/>
                <w:rtl w:val="0"/>
              </w:rPr>
              <w:t xml:space="preserve"> </w:t>
            </w:r>
            <w:r w:rsidDel="00000000" w:rsidR="00000000" w:rsidRPr="00000000">
              <w:rPr>
                <w:rtl w:val="0"/>
              </w:rPr>
              <w:t xml:space="preserve">[</w:t>
            </w:r>
            <w:hyperlink w:anchor="32dcymbbyh20">
              <w:r w:rsidDel="00000000" w:rsidR="00000000" w:rsidRPr="00000000">
                <w:rPr>
                  <w:rtl w:val="0"/>
                </w:rPr>
                <w:t xml:space="preserve">START B</w:t>
              </w:r>
            </w:hyperlink>
            <w:r w:rsidDel="00000000" w:rsidR="00000000" w:rsidRPr="00000000">
              <w:rPr>
                <w:rtl w:val="0"/>
              </w:rPr>
              <w:t xml:space="preserve">] </w:t>
            </w:r>
            <w:r w:rsidDel="00000000" w:rsidR="00000000" w:rsidRPr="00000000">
              <w:rPr>
                <w:b w:val="1"/>
                <w:rtl w:val="0"/>
              </w:rPr>
              <w:t xml:space="preserve">or 42.5/16</w:t>
            </w:r>
            <w:r w:rsidDel="00000000" w:rsidR="00000000" w:rsidRPr="00000000">
              <w:rPr>
                <w:rtl w:val="0"/>
              </w:rPr>
              <w:t xml:space="preserve"> [</w:t>
            </w:r>
            <w:hyperlink w:anchor="2g2mzqjn1v2i">
              <w:r w:rsidDel="00000000" w:rsidR="00000000" w:rsidRPr="00000000">
                <w:rPr>
                  <w:rtl w:val="0"/>
                </w:rPr>
                <w:t xml:space="preserve">Whelan</w:t>
              </w:r>
            </w:hyperlink>
            <w:r w:rsidDel="00000000" w:rsidR="00000000" w:rsidRPr="00000000">
              <w:rPr>
                <w:rtl w:val="0"/>
              </w:rPr>
              <w:t xml:space="preserve">].</w:t>
            </w:r>
          </w:p>
          <w:p w:rsidR="00000000" w:rsidDel="00000000" w:rsidP="00000000" w:rsidRDefault="00000000" w:rsidRPr="00000000" w14:paraId="00000576">
            <w:pPr>
              <w:numPr>
                <w:ilvl w:val="1"/>
                <w:numId w:val="49"/>
              </w:numPr>
              <w:spacing w:line="240" w:lineRule="auto"/>
              <w:ind w:left="1440" w:hanging="360"/>
              <w:rPr/>
            </w:pPr>
            <w:r w:rsidDel="00000000" w:rsidR="00000000" w:rsidRPr="00000000">
              <w:rPr>
                <w:rFonts w:ascii="Gungsuh" w:cs="Gungsuh" w:eastAsia="Gungsuh" w:hAnsi="Gungsuh"/>
                <w:rtl w:val="0"/>
              </w:rPr>
              <w:t xml:space="preserve">Previously ≥ 50y, T1-2N0, no chemo.</w:t>
            </w:r>
          </w:p>
          <w:p w:rsidR="00000000" w:rsidDel="00000000" w:rsidP="00000000" w:rsidRDefault="00000000" w:rsidRPr="00000000" w14:paraId="00000577">
            <w:pPr>
              <w:numPr>
                <w:ilvl w:val="1"/>
                <w:numId w:val="49"/>
              </w:numPr>
              <w:spacing w:line="240" w:lineRule="auto"/>
              <w:ind w:left="1440" w:hanging="360"/>
              <w:rPr/>
            </w:pPr>
            <w:r w:rsidDel="00000000" w:rsidR="00000000" w:rsidRPr="00000000">
              <w:rPr>
                <w:rtl w:val="0"/>
              </w:rPr>
              <w:t xml:space="preserve">Now any age, any chemo, any stage not requiring additional field to cover nodes.</w:t>
            </w:r>
          </w:p>
          <w:p w:rsidR="00000000" w:rsidDel="00000000" w:rsidP="00000000" w:rsidRDefault="00000000" w:rsidRPr="00000000" w14:paraId="00000578">
            <w:pPr>
              <w:numPr>
                <w:ilvl w:val="1"/>
                <w:numId w:val="49"/>
              </w:numPr>
              <w:spacing w:line="240" w:lineRule="auto"/>
              <w:ind w:left="1440" w:hanging="360"/>
              <w:rPr/>
            </w:pPr>
            <w:r w:rsidDel="00000000" w:rsidR="00000000" w:rsidRPr="00000000">
              <w:rPr>
                <w:rtl w:val="0"/>
              </w:rPr>
              <w:t xml:space="preserve">What about MRM/RNI?</w:t>
            </w:r>
          </w:p>
          <w:p w:rsidR="00000000" w:rsidDel="00000000" w:rsidP="00000000" w:rsidRDefault="00000000" w:rsidRPr="00000000" w14:paraId="00000579">
            <w:pPr>
              <w:numPr>
                <w:ilvl w:val="2"/>
                <w:numId w:val="49"/>
              </w:numPr>
              <w:spacing w:line="240" w:lineRule="auto"/>
              <w:ind w:left="2160" w:hanging="360"/>
              <w:rPr/>
            </w:pPr>
            <w:r w:rsidDel="00000000" w:rsidR="00000000" w:rsidRPr="00000000">
              <w:rPr>
                <w:rtl w:val="0"/>
              </w:rPr>
              <w:t xml:space="preserve">Early phase II data supports hypofrac in the setting of PMRT/RNI [</w:t>
            </w:r>
            <w:hyperlink r:id="rId327">
              <w:r w:rsidDel="00000000" w:rsidR="00000000" w:rsidRPr="00000000">
                <w:rPr>
                  <w:rtl w:val="0"/>
                </w:rPr>
                <w:t xml:space="preserve">Khan JCO '17]</w:t>
              </w:r>
            </w:hyperlink>
            <w:r w:rsidDel="00000000" w:rsidR="00000000" w:rsidRPr="00000000">
              <w:rPr>
                <w:rtl w:val="0"/>
              </w:rPr>
              <w:t xml:space="preserve">.</w:t>
            </w:r>
          </w:p>
          <w:p w:rsidR="00000000" w:rsidDel="00000000" w:rsidP="00000000" w:rsidRDefault="00000000" w:rsidRPr="00000000" w14:paraId="0000057A">
            <w:pPr>
              <w:numPr>
                <w:ilvl w:val="2"/>
                <w:numId w:val="49"/>
              </w:numPr>
              <w:spacing w:after="0" w:afterAutospacing="0" w:line="240" w:lineRule="auto"/>
              <w:ind w:left="2160" w:hanging="360"/>
              <w:rPr/>
            </w:pPr>
            <w:r w:rsidDel="00000000" w:rsidR="00000000" w:rsidRPr="00000000">
              <w:rPr>
                <w:rtl w:val="0"/>
              </w:rPr>
              <w:t xml:space="preserve">Two pending trials: </w:t>
            </w:r>
            <w:hyperlink r:id="rId328">
              <w:r w:rsidDel="00000000" w:rsidR="00000000" w:rsidRPr="00000000">
                <w:rPr>
                  <w:rtl w:val="0"/>
                </w:rPr>
                <w:t xml:space="preserve">ALLIANCE</w:t>
              </w:r>
            </w:hyperlink>
            <w:r w:rsidDel="00000000" w:rsidR="00000000" w:rsidRPr="00000000">
              <w:rPr>
                <w:rtl w:val="0"/>
              </w:rPr>
              <w:t xml:space="preserve"> </w:t>
            </w:r>
            <w:hyperlink w:anchor="z88un7hqhytc">
              <w:r w:rsidDel="00000000" w:rsidR="00000000" w:rsidRPr="00000000">
                <w:rPr>
                  <w:vertAlign w:val="superscript"/>
                  <w:rtl w:val="0"/>
                </w:rPr>
                <w:t xml:space="preserve">RoR</w:t>
              </w:r>
            </w:hyperlink>
            <w:r w:rsidDel="00000000" w:rsidR="00000000" w:rsidRPr="00000000">
              <w:rPr>
                <w:rtl w:val="0"/>
              </w:rPr>
              <w:t xml:space="preserve">, </w:t>
            </w:r>
            <w:hyperlink r:id="rId329">
              <w:r w:rsidDel="00000000" w:rsidR="00000000" w:rsidRPr="00000000">
                <w:rPr>
                  <w:rtl w:val="0"/>
                </w:rPr>
                <w:t xml:space="preserve">FABREC</w:t>
              </w:r>
            </w:hyperlink>
            <w:r w:rsidDel="00000000" w:rsidR="00000000" w:rsidRPr="00000000">
              <w:rPr>
                <w:rtl w:val="0"/>
              </w:rPr>
              <w:t xml:space="preserve"> for reconstruction and pt reported outcomes.</w:t>
            </w:r>
          </w:p>
          <w:p w:rsidR="00000000" w:rsidDel="00000000" w:rsidP="00000000" w:rsidRDefault="00000000" w:rsidRPr="00000000" w14:paraId="0000057B">
            <w:pPr>
              <w:numPr>
                <w:ilvl w:val="1"/>
                <w:numId w:val="49"/>
              </w:numPr>
              <w:spacing w:before="0" w:beforeAutospacing="0" w:line="240" w:lineRule="auto"/>
              <w:ind w:left="1440" w:hanging="360"/>
              <w:rPr/>
            </w:pPr>
            <w:r w:rsidDel="00000000" w:rsidR="00000000" w:rsidRPr="00000000">
              <w:rPr>
                <w:rtl w:val="0"/>
              </w:rPr>
              <w:t xml:space="preserve">Many trials excluded DCIS patients.</w:t>
            </w:r>
          </w:p>
          <w:p w:rsidR="00000000" w:rsidDel="00000000" w:rsidP="00000000" w:rsidRDefault="00000000" w:rsidRPr="00000000" w14:paraId="0000057C">
            <w:pPr>
              <w:numPr>
                <w:ilvl w:val="2"/>
                <w:numId w:val="49"/>
              </w:numPr>
              <w:spacing w:line="240" w:lineRule="auto"/>
              <w:ind w:left="2160" w:hanging="360"/>
            </w:pPr>
            <w:r w:rsidDel="00000000" w:rsidR="00000000" w:rsidRPr="00000000">
              <w:rPr>
                <w:rtl w:val="0"/>
              </w:rPr>
              <w:t xml:space="preserve">[</w:t>
            </w:r>
            <w:hyperlink w:anchor="kix.wsktewnvc696">
              <w:r w:rsidDel="00000000" w:rsidR="00000000" w:rsidRPr="00000000">
                <w:rPr>
                  <w:rtl w:val="0"/>
                </w:rPr>
                <w:t xml:space="preserve">RTOG 98-04</w:t>
              </w:r>
            </w:hyperlink>
            <w:r w:rsidDel="00000000" w:rsidR="00000000" w:rsidRPr="00000000">
              <w:rPr>
                <w:rtl w:val="0"/>
              </w:rPr>
              <w:t xml:space="preserve">] (9%), microinvasive allowed in RCTs &amp; Ontario pop based study of 1.6k pts no inc LR.</w:t>
            </w:r>
          </w:p>
          <w:p w:rsidR="00000000" w:rsidDel="00000000" w:rsidP="00000000" w:rsidRDefault="00000000" w:rsidRPr="00000000" w14:paraId="0000057D">
            <w:pPr>
              <w:numPr>
                <w:ilvl w:val="0"/>
                <w:numId w:val="49"/>
              </w:numPr>
              <w:spacing w:line="240" w:lineRule="auto"/>
              <w:rPr>
                <w:u w:val="none"/>
              </w:rPr>
            </w:pPr>
            <w:r w:rsidDel="00000000" w:rsidR="00000000" w:rsidRPr="00000000">
              <w:rPr>
                <w:b w:val="1"/>
                <w:rtl w:val="0"/>
              </w:rPr>
              <w:t xml:space="preserve">Previously ± 7% in CAX</w:t>
            </w:r>
            <w:r w:rsidDel="00000000" w:rsidR="00000000" w:rsidRPr="00000000">
              <w:rPr>
                <w:rtl w:val="0"/>
              </w:rPr>
              <w:t xml:space="preserve">, </w:t>
            </w:r>
            <w:r w:rsidDel="00000000" w:rsidR="00000000" w:rsidRPr="00000000">
              <w:rPr>
                <w:b w:val="1"/>
                <w:rtl w:val="0"/>
              </w:rPr>
              <w:t xml:space="preserve">now limit volume of tissue receiving &gt; 105% Rx dose</w:t>
            </w:r>
            <w:r w:rsidDel="00000000" w:rsidR="00000000" w:rsidRPr="00000000">
              <w:rPr>
                <w:rtl w:val="0"/>
              </w:rPr>
              <w:t xml:space="preserve">.</w:t>
            </w:r>
          </w:p>
          <w:p w:rsidR="00000000" w:rsidDel="00000000" w:rsidP="00000000" w:rsidRDefault="00000000" w:rsidRPr="00000000" w14:paraId="0000057E">
            <w:pPr>
              <w:numPr>
                <w:ilvl w:val="0"/>
                <w:numId w:val="49"/>
              </w:numPr>
              <w:spacing w:line="240" w:lineRule="auto"/>
              <w:rPr>
                <w:u w:val="none"/>
              </w:rPr>
            </w:pPr>
            <w:r w:rsidDel="00000000" w:rsidR="00000000" w:rsidRPr="00000000">
              <w:rPr>
                <w:b w:val="1"/>
                <w:rtl w:val="0"/>
              </w:rPr>
              <w:t xml:space="preserve">For WBI without RNI</w:t>
            </w:r>
            <w:r w:rsidDel="00000000" w:rsidR="00000000" w:rsidRPr="00000000">
              <w:rPr>
                <w:rtl w:val="0"/>
              </w:rPr>
              <w:t xml:space="preserve">: Hypofractionation is recommended.</w:t>
            </w:r>
          </w:p>
          <w:p w:rsidR="00000000" w:rsidDel="00000000" w:rsidP="00000000" w:rsidRDefault="00000000" w:rsidRPr="00000000" w14:paraId="0000057F">
            <w:pPr>
              <w:numPr>
                <w:ilvl w:val="1"/>
                <w:numId w:val="49"/>
              </w:numPr>
              <w:spacing w:line="240" w:lineRule="auto"/>
              <w:ind w:left="1440" w:hanging="360"/>
              <w:rPr>
                <w:u w:val="none"/>
              </w:rPr>
            </w:pPr>
            <w:r w:rsidDel="00000000" w:rsidR="00000000" w:rsidRPr="00000000">
              <w:rPr>
                <w:rtl w:val="0"/>
              </w:rPr>
              <w:t xml:space="preserve">Independent of HR status, grade, HER2 status, SM status, and laterality.</w:t>
            </w:r>
          </w:p>
          <w:p w:rsidR="00000000" w:rsidDel="00000000" w:rsidP="00000000" w:rsidRDefault="00000000" w:rsidRPr="00000000" w14:paraId="00000580">
            <w:pPr>
              <w:numPr>
                <w:ilvl w:val="1"/>
                <w:numId w:val="49"/>
              </w:numPr>
              <w:spacing w:line="240" w:lineRule="auto"/>
              <w:ind w:left="1440" w:hanging="360"/>
              <w:rPr>
                <w:u w:val="none"/>
              </w:rPr>
            </w:pPr>
            <w:r w:rsidDel="00000000" w:rsidR="00000000" w:rsidRPr="00000000">
              <w:rPr>
                <w:rtl w:val="0"/>
              </w:rPr>
              <w:t xml:space="preserve">Independent of prior RT, trastuzumab or endo therapy (11-36% received chemo in 4 RCTs).</w:t>
            </w:r>
          </w:p>
          <w:p w:rsidR="00000000" w:rsidDel="00000000" w:rsidP="00000000" w:rsidRDefault="00000000" w:rsidRPr="00000000" w14:paraId="00000581">
            <w:pPr>
              <w:numPr>
                <w:ilvl w:val="1"/>
                <w:numId w:val="49"/>
              </w:numPr>
              <w:spacing w:line="240" w:lineRule="auto"/>
              <w:ind w:left="1440" w:hanging="360"/>
              <w:rPr>
                <w:u w:val="none"/>
              </w:rPr>
            </w:pPr>
            <w:r w:rsidDel="00000000" w:rsidR="00000000" w:rsidRPr="00000000">
              <w:rPr>
                <w:rtl w:val="0"/>
              </w:rPr>
              <w:t xml:space="preserve">Independent of age unless long expectancy as we only have 10y follow up.</w:t>
            </w:r>
          </w:p>
          <w:p w:rsidR="00000000" w:rsidDel="00000000" w:rsidP="00000000" w:rsidRDefault="00000000" w:rsidRPr="00000000" w14:paraId="00000582">
            <w:pPr>
              <w:numPr>
                <w:ilvl w:val="1"/>
                <w:numId w:val="49"/>
              </w:numPr>
              <w:spacing w:line="240" w:lineRule="auto"/>
              <w:ind w:left="1440" w:hanging="360"/>
              <w:rPr>
                <w:u w:val="none"/>
              </w:rPr>
            </w:pPr>
            <w:r w:rsidDel="00000000" w:rsidR="00000000" w:rsidRPr="00000000">
              <w:rPr>
                <w:rtl w:val="0"/>
              </w:rPr>
              <w:t xml:space="preserve">DCIS okay.</w:t>
            </w:r>
            <w:r w:rsidDel="00000000" w:rsidR="00000000" w:rsidRPr="00000000">
              <w:rPr>
                <w:rtl w:val="0"/>
              </w:rPr>
            </w:r>
          </w:p>
          <w:p w:rsidR="00000000" w:rsidDel="00000000" w:rsidP="00000000" w:rsidRDefault="00000000" w:rsidRPr="00000000" w14:paraId="00000583">
            <w:pPr>
              <w:numPr>
                <w:ilvl w:val="1"/>
                <w:numId w:val="49"/>
              </w:numPr>
              <w:spacing w:line="240" w:lineRule="auto"/>
              <w:ind w:left="1440" w:hanging="360"/>
              <w:rPr>
                <w:u w:val="none"/>
              </w:rPr>
            </w:pPr>
            <w:r w:rsidDel="00000000" w:rsidR="00000000" w:rsidRPr="00000000">
              <w:rPr>
                <w:rtl w:val="0"/>
              </w:rPr>
              <w:t xml:space="preserve">Augmentation ok.</w:t>
            </w:r>
          </w:p>
          <w:p w:rsidR="00000000" w:rsidDel="00000000" w:rsidP="00000000" w:rsidRDefault="00000000" w:rsidRPr="00000000" w14:paraId="00000584">
            <w:pPr>
              <w:numPr>
                <w:ilvl w:val="0"/>
                <w:numId w:val="49"/>
              </w:numPr>
              <w:spacing w:line="240" w:lineRule="auto"/>
              <w:rPr>
                <w:u w:val="none"/>
              </w:rPr>
            </w:pPr>
            <w:r w:rsidDel="00000000" w:rsidR="00000000" w:rsidRPr="00000000">
              <w:rPr>
                <w:b w:val="1"/>
                <w:rtl w:val="0"/>
              </w:rPr>
              <w:t xml:space="preserve">Boost</w:t>
            </w:r>
            <w:r w:rsidDel="00000000" w:rsidR="00000000" w:rsidRPr="00000000">
              <w:rPr>
                <w:rtl w:val="0"/>
              </w:rPr>
              <w:t xml:space="preserve">: See the</w:t>
            </w:r>
            <w:r w:rsidDel="00000000" w:rsidR="00000000" w:rsidRPr="00000000">
              <w:rPr>
                <w:rtl w:val="0"/>
              </w:rPr>
              <w:t xml:space="preserve"> [</w:t>
            </w:r>
            <w:hyperlink w:anchor="_tc45e9nvodjs">
              <w:r w:rsidDel="00000000" w:rsidR="00000000" w:rsidRPr="00000000">
                <w:rPr>
                  <w:rtl w:val="0"/>
                </w:rPr>
                <w:t xml:space="preserve">Boost</w:t>
              </w:r>
            </w:hyperlink>
            <w:r w:rsidDel="00000000" w:rsidR="00000000" w:rsidRPr="00000000">
              <w:rPr>
                <w:rtl w:val="0"/>
              </w:rPr>
              <w:t xml:space="preserve">] sec</w:t>
            </w:r>
            <w:r w:rsidDel="00000000" w:rsidR="00000000" w:rsidRPr="00000000">
              <w:rPr>
                <w:rtl w:val="0"/>
              </w:rPr>
              <w:t xml:space="preserve">tion.</w:t>
            </w:r>
          </w:p>
          <w:p w:rsidR="00000000" w:rsidDel="00000000" w:rsidP="00000000" w:rsidRDefault="00000000" w:rsidRPr="00000000" w14:paraId="00000585">
            <w:pPr>
              <w:numPr>
                <w:ilvl w:val="1"/>
                <w:numId w:val="49"/>
              </w:numPr>
              <w:spacing w:line="240" w:lineRule="auto"/>
              <w:ind w:left="1440" w:hanging="360"/>
              <w:rPr>
                <w:u w:val="none"/>
              </w:rPr>
            </w:pPr>
            <w:r w:rsidDel="00000000" w:rsidR="00000000" w:rsidRPr="00000000">
              <w:rPr>
                <w:rFonts w:ascii="Gungsuh" w:cs="Gungsuh" w:eastAsia="Gungsuh" w:hAnsi="Gungsuh"/>
                <w:b w:val="1"/>
                <w:rtl w:val="0"/>
              </w:rPr>
              <w:t xml:space="preserve">IDC boost if ≤ 50y or if 51-70y and G3 or SM+</w:t>
            </w:r>
            <w:r w:rsidDel="00000000" w:rsidR="00000000" w:rsidRPr="00000000">
              <w:rPr>
                <w:rtl w:val="0"/>
              </w:rPr>
              <w:t xml:space="preserve">.</w:t>
            </w:r>
          </w:p>
          <w:p w:rsidR="00000000" w:rsidDel="00000000" w:rsidP="00000000" w:rsidRDefault="00000000" w:rsidRPr="00000000" w14:paraId="00000586">
            <w:pPr>
              <w:numPr>
                <w:ilvl w:val="2"/>
                <w:numId w:val="49"/>
              </w:numPr>
              <w:spacing w:line="240" w:lineRule="auto"/>
              <w:ind w:left="2160" w:hanging="360"/>
              <w:rPr>
                <w:u w:val="none"/>
              </w:rPr>
            </w:pPr>
            <w:r w:rsidDel="00000000" w:rsidR="00000000" w:rsidRPr="00000000">
              <w:rPr>
                <w:rFonts w:ascii="Gungsuh" w:cs="Gungsuh" w:eastAsia="Gungsuh" w:hAnsi="Gungsuh"/>
                <w:rtl w:val="0"/>
              </w:rPr>
              <w:t xml:space="preserve">Consider omission if &gt;70y with HR+ of G1-2 with ≥ 2 mm margins.</w:t>
            </w:r>
          </w:p>
          <w:p w:rsidR="00000000" w:rsidDel="00000000" w:rsidP="00000000" w:rsidRDefault="00000000" w:rsidRPr="00000000" w14:paraId="00000587">
            <w:pPr>
              <w:numPr>
                <w:ilvl w:val="2"/>
                <w:numId w:val="49"/>
              </w:numPr>
              <w:spacing w:line="240" w:lineRule="auto"/>
              <w:ind w:left="2160" w:hanging="360"/>
              <w:rPr>
                <w:u w:val="none"/>
              </w:rPr>
            </w:pPr>
            <w:r w:rsidDel="00000000" w:rsidR="00000000" w:rsidRPr="00000000">
              <w:rPr>
                <w:rtl w:val="0"/>
              </w:rPr>
              <w:t xml:space="preserve">Individualized decision making not meeting criteria above bc modest dz control benefit, toxicity.</w:t>
            </w:r>
          </w:p>
          <w:p w:rsidR="00000000" w:rsidDel="00000000" w:rsidP="00000000" w:rsidRDefault="00000000" w:rsidRPr="00000000" w14:paraId="00000588">
            <w:pPr>
              <w:numPr>
                <w:ilvl w:val="1"/>
                <w:numId w:val="49"/>
              </w:numPr>
              <w:spacing w:line="240" w:lineRule="auto"/>
              <w:ind w:left="1440" w:hanging="360"/>
              <w:rPr>
                <w:u w:val="none"/>
              </w:rPr>
            </w:pPr>
            <w:r w:rsidDel="00000000" w:rsidR="00000000" w:rsidRPr="00000000">
              <w:rPr>
                <w:rFonts w:ascii="Gungsuh" w:cs="Gungsuh" w:eastAsia="Gungsuh" w:hAnsi="Gungsuh"/>
                <w:b w:val="1"/>
                <w:rtl w:val="0"/>
              </w:rPr>
              <w:t xml:space="preserve">DCIS boost if ≤ 50y, G3, or margins ≤ 2 mm</w:t>
            </w:r>
            <w:r w:rsidDel="00000000" w:rsidR="00000000" w:rsidRPr="00000000">
              <w:rPr>
                <w:rtl w:val="0"/>
              </w:rPr>
              <w:t xml:space="preserve">.</w:t>
            </w:r>
          </w:p>
          <w:p w:rsidR="00000000" w:rsidDel="00000000" w:rsidP="00000000" w:rsidRDefault="00000000" w:rsidRPr="00000000" w14:paraId="00000589">
            <w:pPr>
              <w:numPr>
                <w:ilvl w:val="2"/>
                <w:numId w:val="49"/>
              </w:numPr>
              <w:spacing w:line="240" w:lineRule="auto"/>
              <w:ind w:left="2160" w:hanging="360"/>
              <w:rPr>
                <w:u w:val="none"/>
              </w:rPr>
            </w:pPr>
            <w:r w:rsidDel="00000000" w:rsidR="00000000" w:rsidRPr="00000000">
              <w:rPr>
                <w:rFonts w:ascii="Gungsuh" w:cs="Gungsuh" w:eastAsia="Gungsuh" w:hAnsi="Gungsuh"/>
                <w:rtl w:val="0"/>
              </w:rPr>
              <w:t xml:space="preserve">Consider omission if &gt;50y, screen detected, total size ≤ 2.5 cm, G1-2 with ≥ 3mm margins.</w:t>
            </w:r>
          </w:p>
          <w:p w:rsidR="00000000" w:rsidDel="00000000" w:rsidP="00000000" w:rsidRDefault="00000000" w:rsidRPr="00000000" w14:paraId="0000058A">
            <w:pPr>
              <w:numPr>
                <w:ilvl w:val="2"/>
                <w:numId w:val="49"/>
              </w:numPr>
              <w:spacing w:line="240" w:lineRule="auto"/>
              <w:ind w:left="2160" w:hanging="360"/>
              <w:rPr>
                <w:u w:val="none"/>
              </w:rPr>
            </w:pPr>
            <w:r w:rsidDel="00000000" w:rsidR="00000000" w:rsidRPr="00000000">
              <w:rPr>
                <w:rtl w:val="0"/>
              </w:rPr>
              <w:t xml:space="preserve">Individualized decision making not meeting criteria above bc modest dz control benefit, toxicity.</w:t>
            </w:r>
          </w:p>
          <w:p w:rsidR="00000000" w:rsidDel="00000000" w:rsidP="00000000" w:rsidRDefault="00000000" w:rsidRPr="00000000" w14:paraId="0000058B">
            <w:pPr>
              <w:numPr>
                <w:ilvl w:val="0"/>
                <w:numId w:val="49"/>
              </w:numPr>
              <w:spacing w:line="240" w:lineRule="auto"/>
              <w:rPr>
                <w:u w:val="none"/>
              </w:rPr>
            </w:pPr>
            <w:r w:rsidDel="00000000" w:rsidR="00000000" w:rsidRPr="00000000">
              <w:rPr>
                <w:b w:val="1"/>
                <w:rtl w:val="0"/>
              </w:rPr>
              <w:t xml:space="preserve">Boost fractionation schemes</w:t>
            </w:r>
            <w:r w:rsidDel="00000000" w:rsidR="00000000" w:rsidRPr="00000000">
              <w:rPr>
                <w:rtl w:val="0"/>
              </w:rPr>
              <w:t xml:space="preserve">:</w:t>
            </w:r>
          </w:p>
          <w:p w:rsidR="00000000" w:rsidDel="00000000" w:rsidP="00000000" w:rsidRDefault="00000000" w:rsidRPr="00000000" w14:paraId="0000058C">
            <w:pPr>
              <w:numPr>
                <w:ilvl w:val="1"/>
                <w:numId w:val="49"/>
              </w:numPr>
              <w:spacing w:line="240" w:lineRule="auto"/>
              <w:ind w:left="1440" w:hanging="360"/>
              <w:rPr>
                <w:u w:val="none"/>
              </w:rPr>
            </w:pPr>
            <w:r w:rsidDel="00000000" w:rsidR="00000000" w:rsidRPr="00000000">
              <w:rPr>
                <w:rtl w:val="0"/>
              </w:rPr>
              <w:t xml:space="preserve">10/4-5 fractions standard. Consider 14-16/7-8 or 12.5/5 for young age and close margins.</w:t>
            </w:r>
          </w:p>
          <w:p w:rsidR="00000000" w:rsidDel="00000000" w:rsidP="00000000" w:rsidRDefault="00000000" w:rsidRPr="00000000" w14:paraId="0000058D">
            <w:pPr>
              <w:numPr>
                <w:ilvl w:val="1"/>
                <w:numId w:val="49"/>
              </w:numPr>
              <w:spacing w:line="240" w:lineRule="auto"/>
              <w:ind w:left="1440" w:hanging="360"/>
              <w:rPr>
                <w:u w:val="none"/>
              </w:rPr>
            </w:pPr>
            <w:r w:rsidDel="00000000" w:rsidR="00000000" w:rsidRPr="00000000">
              <w:rPr>
                <w:rtl w:val="0"/>
              </w:rPr>
              <w:t xml:space="preserve">Sequential recommended, awaiting results of [</w:t>
            </w:r>
            <w:hyperlink w:anchor="qa4vcyb22mdh">
              <w:r w:rsidDel="00000000" w:rsidR="00000000" w:rsidRPr="00000000">
                <w:rPr>
                  <w:rtl w:val="0"/>
                </w:rPr>
                <w:t xml:space="preserve">RTOG 10-05</w:t>
              </w:r>
            </w:hyperlink>
            <w:r w:rsidDel="00000000" w:rsidR="00000000" w:rsidRPr="00000000">
              <w:rPr>
                <w:rtl w:val="0"/>
              </w:rPr>
              <w:t xml:space="preserve">].</w:t>
            </w:r>
          </w:p>
          <w:p w:rsidR="00000000" w:rsidDel="00000000" w:rsidP="00000000" w:rsidRDefault="00000000" w:rsidRPr="00000000" w14:paraId="0000058E">
            <w:pPr>
              <w:numPr>
                <w:ilvl w:val="0"/>
                <w:numId w:val="49"/>
              </w:numPr>
              <w:spacing w:line="240" w:lineRule="auto"/>
              <w:rPr>
                <w:u w:val="none"/>
              </w:rPr>
            </w:pPr>
            <w:r w:rsidDel="00000000" w:rsidR="00000000" w:rsidRPr="00000000">
              <w:rPr>
                <w:b w:val="1"/>
                <w:rtl w:val="0"/>
              </w:rPr>
              <w:t xml:space="preserve">Treatment planning</w:t>
            </w:r>
            <w:r w:rsidDel="00000000" w:rsidR="00000000" w:rsidRPr="00000000">
              <w:rPr>
                <w:rtl w:val="0"/>
              </w:rPr>
              <w:t xml:space="preserve">:</w:t>
            </w:r>
          </w:p>
          <w:p w:rsidR="00000000" w:rsidDel="00000000" w:rsidP="00000000" w:rsidRDefault="00000000" w:rsidRPr="00000000" w14:paraId="0000058F">
            <w:pPr>
              <w:numPr>
                <w:ilvl w:val="1"/>
                <w:numId w:val="49"/>
              </w:numPr>
              <w:spacing w:line="240" w:lineRule="auto"/>
              <w:ind w:left="1440" w:hanging="360"/>
              <w:rPr>
                <w:u w:val="none"/>
              </w:rPr>
            </w:pPr>
            <w:r w:rsidDel="00000000" w:rsidR="00000000" w:rsidRPr="00000000">
              <w:rPr>
                <w:rtl w:val="0"/>
              </w:rPr>
              <w:t xml:space="preserve">Contour tumor bed with goal D95 = 100%.</w:t>
            </w:r>
          </w:p>
          <w:p w:rsidR="00000000" w:rsidDel="00000000" w:rsidP="00000000" w:rsidRDefault="00000000" w:rsidRPr="00000000" w14:paraId="00000590">
            <w:pPr>
              <w:numPr>
                <w:ilvl w:val="1"/>
                <w:numId w:val="49"/>
              </w:numPr>
              <w:spacing w:line="240" w:lineRule="auto"/>
              <w:ind w:left="1440" w:hanging="360"/>
              <w:rPr>
                <w:u w:val="none"/>
              </w:rPr>
            </w:pPr>
            <w:r w:rsidDel="00000000" w:rsidR="00000000" w:rsidRPr="00000000">
              <w:rPr>
                <w:rFonts w:ascii="Gungsuh" w:cs="Gungsuh" w:eastAsia="Gungsuh" w:hAnsi="Gungsuh"/>
                <w:rtl w:val="0"/>
              </w:rPr>
              <w:t xml:space="preserve">Contour or clinically defined breast with goal D95 ≥ 95%.</w:t>
            </w:r>
          </w:p>
          <w:p w:rsidR="00000000" w:rsidDel="00000000" w:rsidP="00000000" w:rsidRDefault="00000000" w:rsidRPr="00000000" w14:paraId="00000591">
            <w:pPr>
              <w:numPr>
                <w:ilvl w:val="1"/>
                <w:numId w:val="49"/>
              </w:numPr>
              <w:spacing w:line="240" w:lineRule="auto"/>
              <w:ind w:left="1440" w:hanging="360"/>
              <w:rPr>
                <w:u w:val="none"/>
              </w:rPr>
            </w:pPr>
            <w:r w:rsidDel="00000000" w:rsidR="00000000" w:rsidRPr="00000000">
              <w:rPr>
                <w:rtl w:val="0"/>
              </w:rPr>
              <w:t xml:space="preserve">Mean heart dose ALARA.</w:t>
            </w:r>
          </w:p>
        </w:tc>
      </w:tr>
    </w:tbl>
    <w:p w:rsidR="00000000" w:rsidDel="00000000" w:rsidP="00000000" w:rsidRDefault="00000000" w:rsidRPr="00000000" w14:paraId="00000592">
      <w:pPr>
        <w:pStyle w:val="Heading2"/>
        <w:rPr/>
      </w:pPr>
      <w:bookmarkStart w:colFirst="0" w:colLast="0" w:name="_mbvs8w8tx6kp" w:id="89"/>
      <w:bookmarkEnd w:id="89"/>
      <w:r w:rsidDel="00000000" w:rsidR="00000000" w:rsidRPr="00000000">
        <w:rPr>
          <w:rtl w:val="0"/>
        </w:rPr>
      </w:r>
    </w:p>
    <w:tbl>
      <w:tblPr>
        <w:tblStyle w:val="Table2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3rtj8qvkcdpg" w:id="90"/>
          <w:bookmarkEnd w:id="90"/>
          <w:p w:rsidR="00000000" w:rsidDel="00000000" w:rsidP="00000000" w:rsidRDefault="00000000" w:rsidRPr="00000000" w14:paraId="00000593">
            <w:pPr>
              <w:ind w:left="0" w:firstLine="0"/>
              <w:rPr/>
            </w:pPr>
            <w:r w:rsidDel="00000000" w:rsidR="00000000" w:rsidRPr="00000000">
              <w:rPr>
                <w:b w:val="1"/>
                <w:rtl w:val="0"/>
              </w:rPr>
              <w:t xml:space="preserve">Acute toxicity of Hypofractionation </w:t>
            </w:r>
            <w:r w:rsidDel="00000000" w:rsidR="00000000" w:rsidRPr="00000000">
              <w:rPr>
                <w:rtl w:val="0"/>
              </w:rPr>
              <w:t xml:space="preserve">[</w:t>
            </w:r>
            <w:hyperlink r:id="rId330">
              <w:r w:rsidDel="00000000" w:rsidR="00000000" w:rsidRPr="00000000">
                <w:rPr>
                  <w:rtl w:val="0"/>
                </w:rPr>
                <w:t xml:space="preserve">Jagsi JAMA Onc '15</w:t>
              </w:r>
            </w:hyperlink>
            <w:r w:rsidDel="00000000" w:rsidR="00000000" w:rsidRPr="00000000">
              <w:rPr>
                <w:rtl w:val="0"/>
              </w:rPr>
              <w:t xml:space="preserve">, </w:t>
            </w:r>
            <w:hyperlink r:id="rId331">
              <w:r w:rsidDel="00000000" w:rsidR="00000000" w:rsidRPr="00000000">
                <w:rPr>
                  <w:rtl w:val="0"/>
                </w:rPr>
                <w:t xml:space="preserve">Shaitelman JAMA Onc '15]</w:t>
              </w:r>
            </w:hyperlink>
            <w:r w:rsidDel="00000000" w:rsidR="00000000" w:rsidRPr="00000000">
              <w:rPr>
                <w:rtl w:val="0"/>
              </w:rPr>
              <w:t xml:space="preserve">: </w:t>
            </w:r>
            <w:r w:rsidDel="00000000" w:rsidR="00000000" w:rsidRPr="00000000">
              <w:rPr>
                <w:b w:val="1"/>
                <w:rtl w:val="0"/>
              </w:rPr>
              <w:t xml:space="preserve">Conventional vs. Hypofractionation</w:t>
            </w:r>
            <w:r w:rsidDel="00000000" w:rsidR="00000000" w:rsidRPr="00000000">
              <w:rPr>
                <w:rtl w:val="0"/>
              </w:rPr>
              <w:t xml:space="preserve">.</w:t>
            </w:r>
          </w:p>
          <w:p w:rsidR="00000000" w:rsidDel="00000000" w:rsidP="00000000" w:rsidRDefault="00000000" w:rsidRPr="00000000" w14:paraId="00000594">
            <w:pPr>
              <w:numPr>
                <w:ilvl w:val="0"/>
                <w:numId w:val="102"/>
              </w:numPr>
            </w:pPr>
            <w:r w:rsidDel="00000000" w:rsidR="00000000" w:rsidRPr="00000000">
              <w:rPr>
                <w:rFonts w:ascii="Cardo" w:cs="Cardo" w:eastAsia="Cardo" w:hAnsi="Cardo"/>
                <w:rtl w:val="0"/>
              </w:rPr>
              <w:t xml:space="preserve">Generally speaking, Acute G2+ dermatitis ~60→ 30%. Moist desquamation 28→ 7%. Less toxicity with hypofrac.</w:t>
            </w:r>
          </w:p>
          <w:p w:rsidR="00000000" w:rsidDel="00000000" w:rsidP="00000000" w:rsidRDefault="00000000" w:rsidRPr="00000000" w14:paraId="00000595">
            <w:pPr>
              <w:numPr>
                <w:ilvl w:val="0"/>
                <w:numId w:val="102"/>
              </w:numPr>
            </w:pPr>
            <w:r w:rsidDel="00000000" w:rsidR="00000000" w:rsidRPr="00000000">
              <w:rPr>
                <w:rFonts w:ascii="Cardo" w:cs="Cardo" w:eastAsia="Cardo" w:hAnsi="Cardo"/>
                <w:rtl w:val="0"/>
              </w:rPr>
              <w:t xml:space="preserve">Also improved fatigue ~20→ 10%, pruritus 80→ 50%, breast pain ~75→ 55%, hyperpigmentation ~20→ 10%.</w:t>
            </w:r>
          </w:p>
          <w:p w:rsidR="00000000" w:rsidDel="00000000" w:rsidP="00000000" w:rsidRDefault="00000000" w:rsidRPr="00000000" w14:paraId="00000596">
            <w:pPr>
              <w:ind w:left="0" w:firstLine="0"/>
              <w:rPr/>
            </w:pPr>
            <w:r w:rsidDel="00000000" w:rsidR="00000000" w:rsidRPr="00000000">
              <w:rPr>
                <w:b w:val="1"/>
                <w:rtl w:val="0"/>
              </w:rPr>
              <w:t xml:space="preserve">Chronic toxicity of Hypofractionation</w:t>
            </w:r>
            <w:r w:rsidDel="00000000" w:rsidR="00000000" w:rsidRPr="00000000">
              <w:rPr>
                <w:rtl w:val="0"/>
              </w:rPr>
              <w:t xml:space="preserve"> [</w:t>
            </w:r>
            <w:hyperlink r:id="rId332">
              <w:r w:rsidDel="00000000" w:rsidR="00000000" w:rsidRPr="00000000">
                <w:rPr>
                  <w:rtl w:val="0"/>
                </w:rPr>
                <w:t xml:space="preserve">Shaitelman JCO '18</w:t>
              </w:r>
            </w:hyperlink>
            <w:r w:rsidDel="00000000" w:rsidR="00000000" w:rsidRPr="00000000">
              <w:rPr>
                <w:rtl w:val="0"/>
              </w:rPr>
              <w:t xml:space="preserve">]: Non-inferiority. (</w:t>
            </w:r>
            <w:r w:rsidDel="00000000" w:rsidR="00000000" w:rsidRPr="00000000">
              <w:rPr>
                <w:b w:val="1"/>
                <w:rtl w:val="0"/>
              </w:rPr>
              <w:t xml:space="preserve">50/25 vs. 42.56/16</w:t>
            </w:r>
            <w:r w:rsidDel="00000000" w:rsidR="00000000" w:rsidRPr="00000000">
              <w:rPr>
                <w:rtl w:val="0"/>
              </w:rPr>
              <w:t xml:space="preserve">) + (10-12.5)/(4-5).</w:t>
            </w:r>
          </w:p>
          <w:p w:rsidR="00000000" w:rsidDel="00000000" w:rsidP="00000000" w:rsidRDefault="00000000" w:rsidRPr="00000000" w14:paraId="00000597">
            <w:pPr>
              <w:numPr>
                <w:ilvl w:val="0"/>
                <w:numId w:val="104"/>
              </w:numPr>
              <w:rPr>
                <w:u w:val="none"/>
              </w:rPr>
            </w:pPr>
            <w:r w:rsidDel="00000000" w:rsidR="00000000" w:rsidRPr="00000000">
              <w:rPr>
                <w:rtl w:val="0"/>
              </w:rPr>
              <w:t xml:space="preserve">287 pts. Stage 0-II. 2001-2014. Chemo in 30%. Large breasts 37%. MFU 4y.</w:t>
            </w:r>
          </w:p>
          <w:p w:rsidR="00000000" w:rsidDel="00000000" w:rsidP="00000000" w:rsidRDefault="00000000" w:rsidRPr="00000000" w14:paraId="00000598">
            <w:pPr>
              <w:numPr>
                <w:ilvl w:val="0"/>
                <w:numId w:val="104"/>
              </w:numPr>
              <w:rPr>
                <w:u w:val="none"/>
              </w:rPr>
            </w:pPr>
            <w:r w:rsidDel="00000000" w:rsidR="00000000" w:rsidRPr="00000000">
              <w:rPr>
                <w:rtl w:val="0"/>
              </w:rPr>
              <w:t xml:space="preserve">3y adverse cosmetic outcome was 5% lower with hypofractionation.</w:t>
            </w:r>
          </w:p>
          <w:p w:rsidR="00000000" w:rsidDel="00000000" w:rsidP="00000000" w:rsidRDefault="00000000" w:rsidRPr="00000000" w14:paraId="00000599">
            <w:pPr>
              <w:numPr>
                <w:ilvl w:val="0"/>
                <w:numId w:val="104"/>
              </w:numPr>
              <w:rPr>
                <w:u w:val="none"/>
              </w:rPr>
            </w:pPr>
            <w:r w:rsidDel="00000000" w:rsidR="00000000" w:rsidRPr="00000000">
              <w:rPr>
                <w:rtl w:val="0"/>
              </w:rPr>
              <w:t xml:space="preserve">3y adverse cosmetic outcome for women treated with chemotherapy was 4% higher in women treated with hypofrac.</w:t>
            </w:r>
          </w:p>
          <w:p w:rsidR="00000000" w:rsidDel="00000000" w:rsidP="00000000" w:rsidRDefault="00000000" w:rsidRPr="00000000" w14:paraId="0000059A">
            <w:pPr>
              <w:numPr>
                <w:ilvl w:val="0"/>
                <w:numId w:val="104"/>
              </w:numPr>
              <w:rPr>
                <w:u w:val="none"/>
              </w:rPr>
            </w:pPr>
            <w:r w:rsidDel="00000000" w:rsidR="00000000" w:rsidRPr="00000000">
              <w:rPr>
                <w:rtl w:val="0"/>
              </w:rPr>
              <w:t xml:space="preserve">3y adverse cosmetic outcome for large breast size was 19% lower with hypofrac.</w:t>
            </w:r>
          </w:p>
          <w:p w:rsidR="00000000" w:rsidDel="00000000" w:rsidP="00000000" w:rsidRDefault="00000000" w:rsidRPr="00000000" w14:paraId="0000059B">
            <w:pPr>
              <w:numPr>
                <w:ilvl w:val="0"/>
                <w:numId w:val="104"/>
              </w:numPr>
              <w:rPr>
                <w:u w:val="none"/>
              </w:rPr>
            </w:pPr>
            <w:r w:rsidDel="00000000" w:rsidR="00000000" w:rsidRPr="00000000">
              <w:rPr>
                <w:rtl w:val="0"/>
              </w:rPr>
              <w:t xml:space="preserve">Poor or fair photographically assessed cosmesis of ~30%. </w:t>
            </w:r>
            <w:r w:rsidDel="00000000" w:rsidR="00000000" w:rsidRPr="00000000">
              <w:rPr>
                <w:rtl w:val="0"/>
              </w:rPr>
            </w:r>
          </w:p>
        </w:tc>
      </w:tr>
    </w:tbl>
    <w:p w:rsidR="00000000" w:rsidDel="00000000" w:rsidP="00000000" w:rsidRDefault="00000000" w:rsidRPr="00000000" w14:paraId="0000059C">
      <w:pPr>
        <w:ind w:left="0" w:firstLine="0"/>
        <w:rPr/>
      </w:pPr>
      <w:r w:rsidDel="00000000" w:rsidR="00000000" w:rsidRPr="00000000">
        <w:rPr>
          <w:rtl w:val="0"/>
        </w:rPr>
      </w:r>
    </w:p>
    <w:p w:rsidR="00000000" w:rsidDel="00000000" w:rsidP="00000000" w:rsidRDefault="00000000" w:rsidRPr="00000000" w14:paraId="0000059D">
      <w:pPr>
        <w:pStyle w:val="Heading2"/>
        <w:rPr/>
      </w:pPr>
      <w:bookmarkStart w:colFirst="0" w:colLast="0" w:name="_y9euwxxf104i" w:id="91"/>
      <w:bookmarkEnd w:id="91"/>
      <w:hyperlink w:anchor="_r8iruj3496kg">
        <w:r w:rsidDel="00000000" w:rsidR="00000000" w:rsidRPr="00000000">
          <w:rPr>
            <w:rtl w:val="0"/>
          </w:rPr>
          <w:t xml:space="preserve">Hypofractionation</w:t>
        </w:r>
      </w:hyperlink>
      <w:r w:rsidDel="00000000" w:rsidR="00000000" w:rsidRPr="00000000">
        <w:rPr>
          <w:rtl w:val="0"/>
        </w:rPr>
      </w:r>
    </w:p>
    <w:p w:rsidR="00000000" w:rsidDel="00000000" w:rsidP="00000000" w:rsidRDefault="00000000" w:rsidRPr="00000000" w14:paraId="0000059E">
      <w:pPr>
        <w:ind w:left="0" w:firstLine="0"/>
        <w:rPr/>
      </w:pPr>
      <w:r w:rsidDel="00000000" w:rsidR="00000000" w:rsidRPr="00000000">
        <w:rPr>
          <w:rtl w:val="0"/>
        </w:rPr>
        <w:t xml:space="preserve">See the Toxicity of Hypofractionation summary box above.</w:t>
      </w:r>
    </w:p>
    <w:p w:rsidR="00000000" w:rsidDel="00000000" w:rsidP="00000000" w:rsidRDefault="00000000" w:rsidRPr="00000000" w14:paraId="0000059F">
      <w:pPr>
        <w:ind w:left="0" w:firstLine="0"/>
        <w:rPr/>
      </w:pPr>
      <w:r w:rsidDel="00000000" w:rsidR="00000000" w:rsidRPr="00000000">
        <w:rPr>
          <w:rtl w:val="0"/>
        </w:rPr>
        <w:t xml:space="preserve">The [</w:t>
      </w:r>
      <w:hyperlink w:anchor="zbwn4p4uzgy">
        <w:r w:rsidDel="00000000" w:rsidR="00000000" w:rsidRPr="00000000">
          <w:rPr>
            <w:rtl w:val="0"/>
          </w:rPr>
          <w:t xml:space="preserve">UK FAST</w:t>
        </w:r>
      </w:hyperlink>
      <w:r w:rsidDel="00000000" w:rsidR="00000000" w:rsidRPr="00000000">
        <w:rPr>
          <w:rtl w:val="0"/>
        </w:rPr>
        <w:t xml:space="preserve">] trial demonstrated 28.5/5 WBRT once </w:t>
      </w:r>
      <w:r w:rsidDel="00000000" w:rsidR="00000000" w:rsidRPr="00000000">
        <w:rPr>
          <w:i w:val="1"/>
          <w:rtl w:val="0"/>
        </w:rPr>
        <w:t xml:space="preserve">weekly </w:t>
      </w:r>
      <w:r w:rsidDel="00000000" w:rsidR="00000000" w:rsidRPr="00000000">
        <w:rPr>
          <w:rtl w:val="0"/>
        </w:rPr>
        <w:t xml:space="preserve">is also effective (awaiting final publication as of April 2020, but 10 years of follow up have been reported in abstract form. Caveat: No boost was explored in this setting.</w:t>
      </w:r>
    </w:p>
    <w:p w:rsidR="00000000" w:rsidDel="00000000" w:rsidP="00000000" w:rsidRDefault="00000000" w:rsidRPr="00000000" w14:paraId="000005A0">
      <w:pPr>
        <w:numPr>
          <w:ilvl w:val="0"/>
          <w:numId w:val="102"/>
        </w:numPr>
      </w:pPr>
      <w:r w:rsidDel="00000000" w:rsidR="00000000" w:rsidRPr="00000000">
        <w:rPr>
          <w:b w:val="1"/>
          <w:rtl w:val="0"/>
        </w:rPr>
        <w:t xml:space="preserve">RMH/GOC </w:t>
      </w:r>
      <w:r w:rsidDel="00000000" w:rsidR="00000000" w:rsidRPr="00000000">
        <w:rPr>
          <w:rtl w:val="0"/>
        </w:rPr>
        <w:t xml:space="preserve">(1986-1998)</w:t>
      </w:r>
      <w:r w:rsidDel="00000000" w:rsidR="00000000" w:rsidRPr="00000000">
        <w:rPr>
          <w:b w:val="1"/>
          <w:rtl w:val="0"/>
        </w:rPr>
        <w:t xml:space="preserve"> </w:t>
      </w:r>
      <w:r w:rsidDel="00000000" w:rsidR="00000000" w:rsidRPr="00000000">
        <w:rPr>
          <w:rtl w:val="0"/>
        </w:rPr>
        <w:t xml:space="preserve">[</w:t>
      </w:r>
      <w:hyperlink r:id="rId333">
        <w:r w:rsidDel="00000000" w:rsidR="00000000" w:rsidRPr="00000000">
          <w:rPr>
            <w:rtl w:val="0"/>
          </w:rPr>
          <w:t xml:space="preserve">Lancet Onc '06]</w:t>
        </w:r>
      </w:hyperlink>
      <w:r w:rsidDel="00000000" w:rsidR="00000000" w:rsidRPr="00000000">
        <w:rPr>
          <w:rtl w:val="0"/>
        </w:rPr>
        <w:t xml:space="preserve">: </w:t>
      </w:r>
      <w:r w:rsidDel="00000000" w:rsidR="00000000" w:rsidRPr="00000000">
        <w:rPr>
          <w:b w:val="1"/>
          <w:rtl w:val="0"/>
        </w:rPr>
        <w:t xml:space="preserve">50/25 vs. 39/13 </w:t>
      </w:r>
      <w:r w:rsidDel="00000000" w:rsidR="00000000" w:rsidRPr="00000000">
        <w:rPr>
          <w:rtl w:val="0"/>
        </w:rPr>
        <w:t xml:space="preserve">(3 Gy)</w:t>
      </w:r>
      <w:r w:rsidDel="00000000" w:rsidR="00000000" w:rsidRPr="00000000">
        <w:rPr>
          <w:b w:val="1"/>
          <w:rtl w:val="0"/>
        </w:rPr>
        <w:t xml:space="preserve"> vs. 42.9/13</w:t>
      </w:r>
      <w:r w:rsidDel="00000000" w:rsidR="00000000" w:rsidRPr="00000000">
        <w:rPr>
          <w:rtl w:val="0"/>
        </w:rPr>
        <w:t xml:space="preserve"> (3.33 Gy).</w:t>
      </w:r>
    </w:p>
    <w:p w:rsidR="00000000" w:rsidDel="00000000" w:rsidP="00000000" w:rsidRDefault="00000000" w:rsidRPr="00000000" w14:paraId="000005A1">
      <w:pPr>
        <w:ind w:firstLine="720"/>
        <w:rPr/>
      </w:pPr>
      <w:r w:rsidDel="00000000" w:rsidR="00000000" w:rsidRPr="00000000">
        <w:rPr>
          <w:rtl w:val="0"/>
        </w:rPr>
        <w:t xml:space="preserve">Estimated α/β of 4 for tumor control.</w:t>
      </w:r>
    </w:p>
    <w:p w:rsidR="00000000" w:rsidDel="00000000" w:rsidP="00000000" w:rsidRDefault="00000000" w:rsidRPr="00000000" w14:paraId="000005A2">
      <w:pPr>
        <w:numPr>
          <w:ilvl w:val="1"/>
          <w:numId w:val="102"/>
        </w:numPr>
        <w:ind w:left="1440" w:hanging="360"/>
      </w:pPr>
      <w:r w:rsidDel="00000000" w:rsidR="00000000" w:rsidRPr="00000000">
        <w:rPr>
          <w:rtl w:val="0"/>
        </w:rPr>
        <w:t xml:space="preserve">1410 pts. T1-3 N0-1. 30% &lt; 50y. 14% chemo, 75% boost. </w:t>
      </w:r>
    </w:p>
    <w:p w:rsidR="00000000" w:rsidDel="00000000" w:rsidP="00000000" w:rsidRDefault="00000000" w:rsidRPr="00000000" w14:paraId="000005A3">
      <w:pPr>
        <w:numPr>
          <w:ilvl w:val="1"/>
          <w:numId w:val="102"/>
        </w:numPr>
        <w:ind w:left="1440" w:hanging="360"/>
      </w:pPr>
      <w:r w:rsidDel="00000000" w:rsidR="00000000" w:rsidRPr="00000000">
        <w:rPr>
          <w:rFonts w:ascii="Cardo" w:cs="Cardo" w:eastAsia="Cardo" w:hAnsi="Cardo"/>
          <w:rtl w:val="0"/>
        </w:rPr>
        <w:t xml:space="preserve">10y IBTR 12→ 15→ 9.6%.</w:t>
      </w:r>
    </w:p>
    <w:bookmarkStart w:colFirst="0" w:colLast="0" w:name="2g2mzqjn1v2i" w:id="92"/>
    <w:bookmarkEnd w:id="92"/>
    <w:p w:rsidR="00000000" w:rsidDel="00000000" w:rsidP="00000000" w:rsidRDefault="00000000" w:rsidRPr="00000000" w14:paraId="000005A4">
      <w:pPr>
        <w:numPr>
          <w:ilvl w:val="0"/>
          <w:numId w:val="102"/>
        </w:numPr>
        <w:spacing w:line="240" w:lineRule="auto"/>
        <w:rPr/>
      </w:pPr>
      <w:r w:rsidDel="00000000" w:rsidR="00000000" w:rsidRPr="00000000">
        <w:rPr>
          <w:b w:val="1"/>
          <w:rtl w:val="0"/>
        </w:rPr>
        <w:t xml:space="preserve">NCIC </w:t>
      </w:r>
      <w:r w:rsidDel="00000000" w:rsidR="00000000" w:rsidRPr="00000000">
        <w:rPr>
          <w:rtl w:val="0"/>
        </w:rPr>
        <w:t xml:space="preserve">(1993-1996) </w:t>
      </w:r>
      <w:r w:rsidDel="00000000" w:rsidR="00000000" w:rsidRPr="00000000">
        <w:rPr>
          <w:rtl w:val="0"/>
        </w:rPr>
        <w:t xml:space="preserve">[</w:t>
      </w:r>
      <w:hyperlink r:id="rId334">
        <w:r w:rsidDel="00000000" w:rsidR="00000000" w:rsidRPr="00000000">
          <w:rPr>
            <w:b w:val="1"/>
            <w:rtl w:val="0"/>
          </w:rPr>
          <w:t xml:space="preserve">Whelan </w:t>
        </w:r>
      </w:hyperlink>
      <w:hyperlink r:id="rId335">
        <w:r w:rsidDel="00000000" w:rsidR="00000000" w:rsidRPr="00000000">
          <w:rPr>
            <w:rtl w:val="0"/>
          </w:rPr>
          <w:t xml:space="preserve">NEJM '10</w:t>
        </w:r>
      </w:hyperlink>
      <w:r w:rsidDel="00000000" w:rsidR="00000000" w:rsidRPr="00000000">
        <w:rPr>
          <w:rtl w:val="0"/>
        </w:rPr>
        <w:t xml:space="preserve">, </w:t>
      </w:r>
      <w:hyperlink r:id="rId336">
        <w:r w:rsidDel="00000000" w:rsidR="00000000" w:rsidRPr="00000000">
          <w:rPr>
            <w:rtl w:val="0"/>
          </w:rPr>
          <w:t xml:space="preserve">QoL Arsenault IJROBP '20</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BCS. </w:t>
      </w:r>
      <w:r w:rsidDel="00000000" w:rsidR="00000000" w:rsidRPr="00000000">
        <w:rPr>
          <w:b w:val="1"/>
          <w:rtl w:val="0"/>
        </w:rPr>
        <w:t xml:space="preserve">WBRT 50/25 vs. 42.56/16 </w:t>
      </w:r>
      <w:r w:rsidDel="00000000" w:rsidR="00000000" w:rsidRPr="00000000">
        <w:rPr>
          <w:rtl w:val="0"/>
        </w:rPr>
        <w:t xml:space="preserve">(2.66 Gy)</w:t>
      </w:r>
      <w:r w:rsidDel="00000000" w:rsidR="00000000" w:rsidRPr="00000000">
        <w:rPr>
          <w:rtl w:val="0"/>
        </w:rPr>
        <w:t xml:space="preserve">. No boost. </w:t>
      </w:r>
      <w:r w:rsidDel="00000000" w:rsidR="00000000" w:rsidRPr="00000000">
        <w:rPr>
          <w:rtl w:val="0"/>
        </w:rPr>
      </w:r>
    </w:p>
    <w:p w:rsidR="00000000" w:rsidDel="00000000" w:rsidP="00000000" w:rsidRDefault="00000000" w:rsidRPr="00000000" w14:paraId="000005A5">
      <w:pPr>
        <w:spacing w:line="240" w:lineRule="auto"/>
        <w:ind w:firstLine="720"/>
        <w:rPr/>
      </w:pPr>
      <w:r w:rsidDel="00000000" w:rsidR="00000000" w:rsidRPr="00000000">
        <w:rPr>
          <w:rtl w:val="0"/>
        </w:rPr>
        <w:t xml:space="preserve">TBL </w:t>
      </w:r>
      <w:hyperlink r:id="rId337">
        <w:r w:rsidDel="00000000" w:rsidR="00000000" w:rsidRPr="00000000">
          <w:rPr>
            <w:vertAlign w:val="superscript"/>
            <w:rtl w:val="0"/>
          </w:rPr>
          <w:t xml:space="preserve">QS</w:t>
        </w:r>
      </w:hyperlink>
      <w:r w:rsidDel="00000000" w:rsidR="00000000" w:rsidRPr="00000000">
        <w:rPr>
          <w:rtl w:val="0"/>
        </w:rPr>
        <w:t xml:space="preserve">: In case you needed more evidence, HF-WBI results in less acute toxicity and improved QOL in the Canadian HF-WBI trial.</w:t>
      </w:r>
    </w:p>
    <w:p w:rsidR="00000000" w:rsidDel="00000000" w:rsidP="00000000" w:rsidRDefault="00000000" w:rsidRPr="00000000" w14:paraId="000005A6">
      <w:pPr>
        <w:spacing w:line="240" w:lineRule="auto"/>
        <w:ind w:firstLine="720"/>
        <w:rPr>
          <w:vertAlign w:val="superscript"/>
        </w:rPr>
      </w:pPr>
      <w:r w:rsidDel="00000000" w:rsidR="00000000" w:rsidRPr="00000000">
        <w:rPr>
          <w:rtl w:val="0"/>
        </w:rPr>
        <w:t xml:space="preserve">Hypofractionation is non-inferior to conventional RT with equivalent </w:t>
      </w:r>
      <w:r w:rsidDel="00000000" w:rsidR="00000000" w:rsidRPr="00000000">
        <w:rPr>
          <w:rtl w:val="0"/>
        </w:rPr>
        <w:t xml:space="preserve">10y LR, DFS, OS</w:t>
      </w:r>
      <w:r w:rsidDel="00000000" w:rsidR="00000000" w:rsidRPr="00000000">
        <w:rPr>
          <w:rtl w:val="0"/>
        </w:rPr>
        <w:t xml:space="preserve">. </w:t>
        <w:br w:type="textWrapping"/>
      </w:r>
      <w:r w:rsidDel="00000000" w:rsidR="00000000" w:rsidRPr="00000000">
        <w:rPr>
          <w:rtl w:val="0"/>
        </w:rPr>
        <w:t xml:space="preserve">Hypofractionation is now standard if no nodal coverage is indicated. </w:t>
      </w:r>
      <w:hyperlink w:anchor="jb63bhp3y4l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A7">
      <w:pPr>
        <w:spacing w:line="240" w:lineRule="auto"/>
        <w:ind w:firstLine="720"/>
        <w:rPr/>
      </w:pPr>
      <w:r w:rsidDel="00000000" w:rsidR="00000000" w:rsidRPr="00000000">
        <w:rPr>
          <w:rtl w:val="0"/>
        </w:rPr>
        <w:t xml:space="preserve">Do not omit boost if G3 due to long term follow up (START utilized boost, and did not find increased LR with G3).</w:t>
      </w:r>
    </w:p>
    <w:p w:rsidR="00000000" w:rsidDel="00000000" w:rsidP="00000000" w:rsidRDefault="00000000" w:rsidRPr="00000000" w14:paraId="000005A8">
      <w:pPr>
        <w:numPr>
          <w:ilvl w:val="1"/>
          <w:numId w:val="102"/>
        </w:numPr>
        <w:spacing w:line="240" w:lineRule="auto"/>
        <w:ind w:left="1440" w:hanging="360"/>
        <w:rPr/>
      </w:pPr>
      <w:r w:rsidDel="00000000" w:rsidR="00000000" w:rsidRPr="00000000">
        <w:rPr>
          <w:rtl w:val="0"/>
        </w:rPr>
        <w:t xml:space="preserve">1234 favorable pts. BCS, LN- by ALND, SM-, T1-2 (80% T1), 75% G1-2, 71% ER+, 90% considered for HT. 11% c</w:t>
      </w:r>
      <w:r w:rsidDel="00000000" w:rsidR="00000000" w:rsidRPr="00000000">
        <w:rPr>
          <w:rtl w:val="0"/>
        </w:rPr>
        <w:t xml:space="preserve">hemo (mainly CMF). Breast width</w:t>
      </w:r>
      <w:r w:rsidDel="00000000" w:rsidR="00000000" w:rsidRPr="00000000">
        <w:rPr>
          <w:rFonts w:ascii="Gungsuh" w:cs="Gungsuh" w:eastAsia="Gungsuh" w:hAnsi="Gungsuh"/>
          <w:b w:val="1"/>
          <w:rtl w:val="0"/>
        </w:rPr>
        <w:t xml:space="preserve"> ≤ 25 cm</w:t>
      </w:r>
      <w:r w:rsidDel="00000000" w:rsidR="00000000" w:rsidRPr="00000000">
        <w:rPr>
          <w:rtl w:val="0"/>
        </w:rPr>
        <w:t xml:space="preserve">, no mult</w:t>
      </w:r>
      <w:r w:rsidDel="00000000" w:rsidR="00000000" w:rsidRPr="00000000">
        <w:rPr>
          <w:rtl w:val="0"/>
        </w:rPr>
        <w:t xml:space="preserve">icentric. 25% &lt; 50y.</w:t>
      </w:r>
    </w:p>
    <w:p w:rsidR="00000000" w:rsidDel="00000000" w:rsidP="00000000" w:rsidRDefault="00000000" w:rsidRPr="00000000" w14:paraId="000005A9">
      <w:pPr>
        <w:numPr>
          <w:ilvl w:val="2"/>
          <w:numId w:val="102"/>
        </w:numPr>
        <w:spacing w:line="240" w:lineRule="auto"/>
        <w:ind w:left="2160" w:hanging="360"/>
        <w:rPr/>
      </w:pPr>
      <w:r w:rsidDel="00000000" w:rsidR="00000000" w:rsidRPr="00000000">
        <w:rPr>
          <w:rtl w:val="0"/>
        </w:rPr>
        <w:t xml:space="preserve">RT: Limit to 107% hotspot. No boost.</w:t>
      </w:r>
    </w:p>
    <w:p w:rsidR="00000000" w:rsidDel="00000000" w:rsidP="00000000" w:rsidRDefault="00000000" w:rsidRPr="00000000" w14:paraId="000005AA">
      <w:pPr>
        <w:numPr>
          <w:ilvl w:val="1"/>
          <w:numId w:val="102"/>
        </w:numPr>
        <w:spacing w:line="240" w:lineRule="auto"/>
        <w:ind w:left="1440" w:hanging="360"/>
        <w:rPr/>
      </w:pPr>
      <w:r w:rsidDel="00000000" w:rsidR="00000000" w:rsidRPr="00000000">
        <w:rPr>
          <w:rtl w:val="0"/>
        </w:rPr>
        <w:t xml:space="preserve">5y LR ~3%. </w:t>
      </w:r>
    </w:p>
    <w:p w:rsidR="00000000" w:rsidDel="00000000" w:rsidP="00000000" w:rsidRDefault="00000000" w:rsidRPr="00000000" w14:paraId="000005AB">
      <w:pPr>
        <w:numPr>
          <w:ilvl w:val="1"/>
          <w:numId w:val="102"/>
        </w:numPr>
        <w:spacing w:line="240" w:lineRule="auto"/>
        <w:ind w:left="1440" w:hanging="360"/>
        <w:rPr/>
      </w:pPr>
      <w:r w:rsidDel="00000000" w:rsidR="00000000" w:rsidRPr="00000000">
        <w:rPr>
          <w:b w:val="1"/>
          <w:rtl w:val="0"/>
        </w:rPr>
        <w:t xml:space="preserve">10y LR ~6.5%</w:t>
      </w:r>
      <w:r w:rsidDel="00000000" w:rsidR="00000000" w:rsidRPr="00000000">
        <w:rPr>
          <w:rtl w:val="0"/>
        </w:rPr>
        <w:t xml:space="preserve">.</w:t>
      </w:r>
      <w:r w:rsidDel="00000000" w:rsidR="00000000" w:rsidRPr="00000000">
        <w:rPr>
          <w:rFonts w:ascii="Cardo" w:cs="Cardo" w:eastAsia="Cardo" w:hAnsi="Cardo"/>
          <w:b w:val="1"/>
          <w:rtl w:val="0"/>
        </w:rPr>
        <w:t xml:space="preserve"> 10y LR for G3 of 5→ 16%</w:t>
      </w:r>
      <w:r w:rsidDel="00000000" w:rsidR="00000000" w:rsidRPr="00000000">
        <w:rPr>
          <w:rtl w:val="0"/>
        </w:rPr>
        <w:t xml:space="preserve">. This finding was not replicated in Start A/B. </w:t>
      </w:r>
    </w:p>
    <w:p w:rsidR="00000000" w:rsidDel="00000000" w:rsidP="00000000" w:rsidRDefault="00000000" w:rsidRPr="00000000" w14:paraId="000005AC">
      <w:pPr>
        <w:numPr>
          <w:ilvl w:val="2"/>
          <w:numId w:val="102"/>
        </w:numPr>
        <w:spacing w:line="240" w:lineRule="auto"/>
        <w:ind w:left="2160" w:hanging="360"/>
        <w:rPr/>
      </w:pPr>
      <w:r w:rsidDel="00000000" w:rsidR="00000000" w:rsidRPr="00000000">
        <w:rPr>
          <w:rFonts w:ascii="Cardo" w:cs="Cardo" w:eastAsia="Cardo" w:hAnsi="Cardo"/>
          <w:rtl w:val="0"/>
        </w:rPr>
        <w:t xml:space="preserve">LR for T1 / T2 of 1-2→ 6.4%, so prefer to do it in T1 patients, not T2.</w:t>
      </w:r>
    </w:p>
    <w:p w:rsidR="00000000" w:rsidDel="00000000" w:rsidP="00000000" w:rsidRDefault="00000000" w:rsidRPr="00000000" w14:paraId="000005AD">
      <w:pPr>
        <w:numPr>
          <w:ilvl w:val="1"/>
          <w:numId w:val="102"/>
        </w:numPr>
        <w:spacing w:line="240" w:lineRule="auto"/>
        <w:ind w:left="1440" w:hanging="360"/>
        <w:rPr/>
      </w:pPr>
      <w:r w:rsidDel="00000000" w:rsidR="00000000" w:rsidRPr="00000000">
        <w:rPr>
          <w:rtl w:val="0"/>
        </w:rPr>
        <w:t xml:space="preserve">Equivalent cosmesis with </w:t>
      </w:r>
      <w:r w:rsidDel="00000000" w:rsidR="00000000" w:rsidRPr="00000000">
        <w:rPr>
          <w:b w:val="1"/>
          <w:rtl w:val="0"/>
        </w:rPr>
        <w:t xml:space="preserve">~70%</w:t>
      </w:r>
      <w:r w:rsidDel="00000000" w:rsidR="00000000" w:rsidRPr="00000000">
        <w:rPr>
          <w:rtl w:val="0"/>
        </w:rPr>
        <w:t xml:space="preserve"> of patients reporting good/excellent outcomes.</w:t>
      </w:r>
    </w:p>
    <w:p w:rsidR="00000000" w:rsidDel="00000000" w:rsidP="00000000" w:rsidRDefault="00000000" w:rsidRPr="00000000" w14:paraId="000005AE">
      <w:pPr>
        <w:numPr>
          <w:ilvl w:val="1"/>
          <w:numId w:val="102"/>
        </w:numPr>
        <w:spacing w:line="240" w:lineRule="auto"/>
        <w:ind w:left="1440" w:hanging="360"/>
        <w:rPr>
          <w:u w:val="none"/>
        </w:rPr>
      </w:pPr>
      <w:r w:rsidDel="00000000" w:rsidR="00000000" w:rsidRPr="00000000">
        <w:rPr>
          <w:rtl w:val="0"/>
        </w:rPr>
        <w:t xml:space="preserve">Acute toxicity was similar between groups, but less with hypofractionation at 6-8 weeks. QoL at 6 weeks from start of RT was improved with hypofractionation for skin and breast AE, fatigue, attractiveness, and convenience.</w:t>
      </w:r>
    </w:p>
    <w:p w:rsidR="00000000" w:rsidDel="00000000" w:rsidP="00000000" w:rsidRDefault="00000000" w:rsidRPr="00000000" w14:paraId="000005AF">
      <w:pPr>
        <w:widowControl w:val="0"/>
        <w:jc w:val="center"/>
        <w:rPr/>
      </w:pPr>
      <w:hyperlink r:id="rId338">
        <w:r w:rsidDel="00000000" w:rsidR="00000000" w:rsidRPr="00000000">
          <w:rPr>
            <w:color w:val="1155cc"/>
            <w:u w:val="single"/>
          </w:rPr>
          <w:drawing>
            <wp:inline distB="114300" distT="114300" distL="114300" distR="114300">
              <wp:extent cx="3157728" cy="3200400"/>
              <wp:effectExtent b="12700" l="12700" r="12700" t="12700"/>
              <wp:docPr id="1" name="image2.png"/>
              <a:graphic>
                <a:graphicData uri="http://schemas.openxmlformats.org/drawingml/2006/picture">
                  <pic:pic>
                    <pic:nvPicPr>
                      <pic:cNvPr id="0" name="image2.png"/>
                      <pic:cNvPicPr preferRelativeResize="0"/>
                    </pic:nvPicPr>
                    <pic:blipFill>
                      <a:blip r:embed="rId339"/>
                      <a:srcRect b="0" l="0" r="0" t="0"/>
                      <a:stretch>
                        <a:fillRect/>
                      </a:stretch>
                    </pic:blipFill>
                    <pic:spPr>
                      <a:xfrm>
                        <a:off x="0" y="0"/>
                        <a:ext cx="3157728"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32dcymbbyh20" w:id="93"/>
    <w:bookmarkEnd w:id="93"/>
    <w:p w:rsidR="00000000" w:rsidDel="00000000" w:rsidP="00000000" w:rsidRDefault="00000000" w:rsidRPr="00000000" w14:paraId="000005B0">
      <w:pPr>
        <w:numPr>
          <w:ilvl w:val="0"/>
          <w:numId w:val="102"/>
        </w:numPr>
        <w:spacing w:line="240" w:lineRule="auto"/>
        <w:rPr/>
      </w:pPr>
      <w:r w:rsidDel="00000000" w:rsidR="00000000" w:rsidRPr="00000000">
        <w:rPr>
          <w:b w:val="1"/>
          <w:rtl w:val="0"/>
        </w:rPr>
        <w:t xml:space="preserve">UK START </w:t>
      </w:r>
      <w:r w:rsidDel="00000000" w:rsidR="00000000" w:rsidRPr="00000000">
        <w:rPr>
          <w:rtl w:val="0"/>
        </w:rPr>
        <w:t xml:space="preserve">(1998-2002)</w:t>
      </w:r>
      <w:r w:rsidDel="00000000" w:rsidR="00000000" w:rsidRPr="00000000">
        <w:rPr>
          <w:b w:val="1"/>
          <w:rtl w:val="0"/>
        </w:rPr>
        <w:t xml:space="preserve"> </w:t>
      </w:r>
      <w:hyperlink r:id="rId340">
        <w:r w:rsidDel="00000000" w:rsidR="00000000" w:rsidRPr="00000000">
          <w:rPr>
            <w:rtl w:val="0"/>
          </w:rPr>
          <w:t xml:space="preserve">[Haviland Lancet '13]</w:t>
        </w:r>
      </w:hyperlink>
      <w:r w:rsidDel="00000000" w:rsidR="00000000" w:rsidRPr="00000000">
        <w:rPr>
          <w:rtl w:val="0"/>
        </w:rPr>
        <w:t xml:space="preserve">: </w:t>
      </w:r>
      <w:r w:rsidDel="00000000" w:rsidR="00000000" w:rsidRPr="00000000">
        <w:rPr>
          <w:rFonts w:ascii="Cardo" w:cs="Cardo" w:eastAsia="Cardo" w:hAnsi="Cardo"/>
          <w:b w:val="1"/>
          <w:rtl w:val="0"/>
        </w:rPr>
        <w:t xml:space="preserve">BCS/MRM→ 50/25 vs. Hypofractionation</w:t>
      </w:r>
      <w:r w:rsidDel="00000000" w:rsidR="00000000" w:rsidRPr="00000000">
        <w:rPr>
          <w:rtl w:val="0"/>
        </w:rPr>
        <w:t xml:space="preserve">.</w:t>
      </w:r>
    </w:p>
    <w:p w:rsidR="00000000" w:rsidDel="00000000" w:rsidP="00000000" w:rsidRDefault="00000000" w:rsidRPr="00000000" w14:paraId="000005B1">
      <w:pPr>
        <w:spacing w:line="240" w:lineRule="auto"/>
        <w:ind w:firstLine="720"/>
        <w:rPr/>
      </w:pPr>
      <w:r w:rsidDel="00000000" w:rsidR="00000000" w:rsidRPr="00000000">
        <w:rPr>
          <w:rtl w:val="0"/>
        </w:rPr>
        <w:t xml:space="preserve">START A: Higher risk pts, not true accelerated! Unlike NCIC: pN+, boost OK, some MRM. </w:t>
      </w:r>
    </w:p>
    <w:p w:rsidR="00000000" w:rsidDel="00000000" w:rsidP="00000000" w:rsidRDefault="00000000" w:rsidRPr="00000000" w14:paraId="000005B2">
      <w:pPr>
        <w:ind w:firstLine="720"/>
        <w:rPr/>
      </w:pPr>
      <w:r w:rsidDel="00000000" w:rsidR="00000000" w:rsidRPr="00000000">
        <w:rPr>
          <w:rFonts w:ascii="Cardo" w:cs="Cardo" w:eastAsia="Cardo" w:hAnsi="Cardo"/>
          <w:rtl w:val="0"/>
        </w:rPr>
        <w:t xml:space="preserve">Start A / B: RNI 14→7 %, BCT 85→ 90%, MRM 15→ 8%, boost 61→ 43%, CTX 35→ 22%, T1a-b 3→ 14% </w:t>
        <w:br w:type="textWrapping"/>
        <w:t xml:space="preserve">Hypofractionation results in favorable outcomes with low toxicity compared to conventional RT. </w:t>
      </w:r>
    </w:p>
    <w:p w:rsidR="00000000" w:rsidDel="00000000" w:rsidP="00000000" w:rsidRDefault="00000000" w:rsidRPr="00000000" w14:paraId="000005B3">
      <w:pPr>
        <w:spacing w:line="240" w:lineRule="auto"/>
        <w:ind w:firstLine="720"/>
        <w:rPr/>
      </w:pPr>
      <w:r w:rsidDel="00000000" w:rsidR="00000000" w:rsidRPr="00000000">
        <w:rPr>
          <w:rtl w:val="0"/>
        </w:rPr>
        <w:t xml:space="preserve">There is no suggestion of worse outcome in G3 tumors (as in Whelan), but boost was allowed. Subanalysis demonstrated favorable outcomes in node positive disease.</w:t>
      </w:r>
    </w:p>
    <w:p w:rsidR="00000000" w:rsidDel="00000000" w:rsidP="00000000" w:rsidRDefault="00000000" w:rsidRPr="00000000" w14:paraId="000005B4">
      <w:pPr>
        <w:ind w:firstLine="720"/>
        <w:rPr/>
      </w:pPr>
      <w:r w:rsidDel="00000000" w:rsidR="00000000" w:rsidRPr="00000000">
        <w:rPr>
          <w:rtl w:val="0"/>
        </w:rPr>
        <w:t xml:space="preserve">Estimated α/β of</w:t>
      </w:r>
      <w:r w:rsidDel="00000000" w:rsidR="00000000" w:rsidRPr="00000000">
        <w:rPr>
          <w:rtl w:val="0"/>
        </w:rPr>
        <w:t xml:space="preserve"> 3.5 </w:t>
      </w:r>
      <w:r w:rsidDel="00000000" w:rsidR="00000000" w:rsidRPr="00000000">
        <w:rPr>
          <w:rtl w:val="0"/>
        </w:rPr>
        <w:t xml:space="preserve">for tumor control and 3.5 for late breast appearance change (versus 2.4 on [</w:t>
      </w:r>
      <w:hyperlink w:anchor="zbwn4p4uzgy">
        <w:r w:rsidDel="00000000" w:rsidR="00000000" w:rsidRPr="00000000">
          <w:rPr>
            <w:rtl w:val="0"/>
          </w:rPr>
          <w:t xml:space="preserve">UK FAST</w:t>
        </w:r>
      </w:hyperlink>
      <w:r w:rsidDel="00000000" w:rsidR="00000000" w:rsidRPr="00000000">
        <w:rPr>
          <w:rtl w:val="0"/>
        </w:rPr>
        <w:t xml:space="preserve">]).</w:t>
      </w:r>
    </w:p>
    <w:p w:rsidR="00000000" w:rsidDel="00000000" w:rsidP="00000000" w:rsidRDefault="00000000" w:rsidRPr="00000000" w14:paraId="000005B5">
      <w:pPr>
        <w:ind w:firstLine="720"/>
        <w:rPr>
          <w:vertAlign w:val="superscript"/>
        </w:rPr>
      </w:pPr>
      <w:r w:rsidDel="00000000" w:rsidR="00000000" w:rsidRPr="00000000">
        <w:rPr>
          <w:rtl w:val="0"/>
        </w:rPr>
        <w:t xml:space="preserve">UK FAST Forward estimated α/β of 3.7 for tumor control and 3 for late breast appearance change. </w:t>
      </w:r>
      <w:hyperlink w:anchor="l20q82q32xz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B6">
      <w:pPr>
        <w:numPr>
          <w:ilvl w:val="1"/>
          <w:numId w:val="102"/>
        </w:numPr>
        <w:spacing w:line="240" w:lineRule="auto"/>
        <w:ind w:left="1440" w:hanging="360"/>
        <w:rPr/>
      </w:pPr>
      <w:r w:rsidDel="00000000" w:rsidR="00000000" w:rsidRPr="00000000">
        <w:rPr>
          <w:rtl w:val="0"/>
        </w:rPr>
        <w:t xml:space="preserve">Any age. Allowed up to IIIA (T3N1) but majority T1-2, SM-, chemo OK (~1/3). Like Canadian, ~20% of pts &lt; 50y.</w:t>
      </w:r>
    </w:p>
    <w:p w:rsidR="00000000" w:rsidDel="00000000" w:rsidP="00000000" w:rsidRDefault="00000000" w:rsidRPr="00000000" w14:paraId="000005B7">
      <w:pPr>
        <w:numPr>
          <w:ilvl w:val="1"/>
          <w:numId w:val="102"/>
        </w:numPr>
        <w:spacing w:line="240" w:lineRule="auto"/>
        <w:ind w:left="1440" w:hanging="360"/>
        <w:rPr>
          <w:u w:val="none"/>
        </w:rPr>
      </w:pPr>
      <w:r w:rsidDel="00000000" w:rsidR="00000000" w:rsidRPr="00000000">
        <w:rPr>
          <w:rtl w:val="0"/>
        </w:rPr>
        <w:t xml:space="preserve">5y arm/shoulder pain 24-32%, 5y difficulty raising arm or shoulder stiffness 10-27% [</w:t>
      </w:r>
      <w:hyperlink r:id="rId341">
        <w:r w:rsidDel="00000000" w:rsidR="00000000" w:rsidRPr="00000000">
          <w:rPr>
            <w:rtl w:val="0"/>
          </w:rPr>
          <w:t xml:space="preserve">Haviland RTO '18</w:t>
        </w:r>
      </w:hyperlink>
      <w:r w:rsidDel="00000000" w:rsidR="00000000" w:rsidRPr="00000000">
        <w:rPr>
          <w:rtl w:val="0"/>
        </w:rPr>
        <w:t xml:space="preserve">].</w:t>
      </w:r>
    </w:p>
    <w:p w:rsidR="00000000" w:rsidDel="00000000" w:rsidP="00000000" w:rsidRDefault="00000000" w:rsidRPr="00000000" w14:paraId="000005B8">
      <w:pPr>
        <w:numPr>
          <w:ilvl w:val="1"/>
          <w:numId w:val="102"/>
        </w:numPr>
        <w:spacing w:line="240" w:lineRule="auto"/>
        <w:ind w:left="1440" w:hanging="360"/>
        <w:rPr/>
      </w:pPr>
      <w:r w:rsidDel="00000000" w:rsidR="00000000" w:rsidRPr="00000000">
        <w:rPr>
          <w:b w:val="1"/>
          <w:rtl w:val="0"/>
        </w:rPr>
        <w:t xml:space="preserve">START A </w:t>
      </w:r>
      <w:r w:rsidDel="00000000" w:rsidR="00000000" w:rsidRPr="00000000">
        <w:rPr>
          <w:rtl w:val="0"/>
        </w:rPr>
        <w:t xml:space="preserve">(1998-2002)</w:t>
      </w:r>
      <w:r w:rsidDel="00000000" w:rsidR="00000000" w:rsidRPr="00000000">
        <w:rPr>
          <w:rtl w:val="0"/>
        </w:rPr>
        <w:t xml:space="preserve">: </w:t>
      </w:r>
      <w:r w:rsidDel="00000000" w:rsidR="00000000" w:rsidRPr="00000000">
        <w:rPr>
          <w:b w:val="1"/>
          <w:rtl w:val="0"/>
        </w:rPr>
        <w:t xml:space="preserve">50/25 vs. 41.6/13 vs. 39/13 </w:t>
      </w:r>
      <w:r w:rsidDel="00000000" w:rsidR="00000000" w:rsidRPr="00000000">
        <w:rPr>
          <w:rtl w:val="0"/>
        </w:rPr>
        <w:t xml:space="preserve">over 5w (</w:t>
      </w:r>
      <w:r w:rsidDel="00000000" w:rsidR="00000000" w:rsidRPr="00000000">
        <w:rPr>
          <w:rtl w:val="0"/>
        </w:rPr>
        <w:t xml:space="preserve">NOT true accelerated).</w:t>
      </w:r>
    </w:p>
    <w:p w:rsidR="00000000" w:rsidDel="00000000" w:rsidP="00000000" w:rsidRDefault="00000000" w:rsidRPr="00000000" w14:paraId="000005B9">
      <w:pPr>
        <w:numPr>
          <w:ilvl w:val="2"/>
          <w:numId w:val="102"/>
        </w:numPr>
        <w:spacing w:line="240" w:lineRule="auto"/>
        <w:ind w:left="2160" w:hanging="360"/>
        <w:rPr/>
      </w:pPr>
      <w:r w:rsidDel="00000000" w:rsidR="00000000" w:rsidRPr="00000000">
        <w:rPr>
          <w:rtl w:val="0"/>
        </w:rPr>
        <w:t xml:space="preserve">2,236 pts. 10/5 boost allowed. Higher risk patients. Not true accelerated. MFU 9y.</w:t>
      </w:r>
    </w:p>
    <w:p w:rsidR="00000000" w:rsidDel="00000000" w:rsidP="00000000" w:rsidRDefault="00000000" w:rsidRPr="00000000" w14:paraId="000005BA">
      <w:pPr>
        <w:numPr>
          <w:ilvl w:val="2"/>
          <w:numId w:val="102"/>
        </w:numPr>
        <w:ind w:left="2160" w:hanging="360"/>
        <w:rPr/>
      </w:pPr>
      <w:r w:rsidDel="00000000" w:rsidR="00000000" w:rsidRPr="00000000">
        <w:rPr>
          <w:rtl w:val="0"/>
        </w:rPr>
        <w:t xml:space="preserve">10y LRR: ~7% although 39 Gy numbers are a little worse.</w:t>
      </w:r>
    </w:p>
    <w:p w:rsidR="00000000" w:rsidDel="00000000" w:rsidP="00000000" w:rsidRDefault="00000000" w:rsidRPr="00000000" w14:paraId="000005BB">
      <w:pPr>
        <w:numPr>
          <w:ilvl w:val="1"/>
          <w:numId w:val="102"/>
        </w:numPr>
        <w:spacing w:line="240" w:lineRule="auto"/>
        <w:ind w:left="1440" w:hanging="360"/>
        <w:rPr/>
      </w:pPr>
      <w:r w:rsidDel="00000000" w:rsidR="00000000" w:rsidRPr="00000000">
        <w:rPr>
          <w:b w:val="1"/>
          <w:rtl w:val="0"/>
        </w:rPr>
        <w:t xml:space="preserve">START B </w:t>
      </w:r>
      <w:r w:rsidDel="00000000" w:rsidR="00000000" w:rsidRPr="00000000">
        <w:rPr>
          <w:rtl w:val="0"/>
        </w:rPr>
        <w:t xml:space="preserve">(1999-2001)</w:t>
      </w:r>
      <w:r w:rsidDel="00000000" w:rsidR="00000000" w:rsidRPr="00000000">
        <w:rPr>
          <w:rtl w:val="0"/>
        </w:rPr>
        <w:t xml:space="preserve">: </w:t>
      </w:r>
      <w:r w:rsidDel="00000000" w:rsidR="00000000" w:rsidRPr="00000000">
        <w:rPr>
          <w:b w:val="1"/>
          <w:rtl w:val="0"/>
        </w:rPr>
        <w:t xml:space="preserve">50/25 vs. 40/15 </w:t>
      </w:r>
      <w:r w:rsidDel="00000000" w:rsidR="00000000" w:rsidRPr="00000000">
        <w:rPr>
          <w:rtl w:val="0"/>
        </w:rPr>
        <w:t xml:space="preserve">(2.67 Gy; qday treatment, TRUE ac</w:t>
      </w:r>
      <w:r w:rsidDel="00000000" w:rsidR="00000000" w:rsidRPr="00000000">
        <w:rPr>
          <w:rtl w:val="0"/>
        </w:rPr>
        <w:t xml:space="preserve">celerated).</w:t>
        <w:br w:type="textWrapping"/>
        <w:t xml:space="preserve">Issue: </w:t>
      </w:r>
      <w:r w:rsidDel="00000000" w:rsidR="00000000" w:rsidRPr="00000000">
        <w:rPr>
          <w:rtl w:val="0"/>
        </w:rPr>
        <w:t xml:space="preserve">DM and OM was worse with the 50/25 arm, and it is unclear as to why.</w:t>
      </w:r>
      <w:r w:rsidDel="00000000" w:rsidR="00000000" w:rsidRPr="00000000">
        <w:rPr>
          <w:rtl w:val="0"/>
        </w:rPr>
      </w:r>
    </w:p>
    <w:p w:rsidR="00000000" w:rsidDel="00000000" w:rsidP="00000000" w:rsidRDefault="00000000" w:rsidRPr="00000000" w14:paraId="000005BC">
      <w:pPr>
        <w:numPr>
          <w:ilvl w:val="2"/>
          <w:numId w:val="102"/>
        </w:numPr>
        <w:spacing w:line="240" w:lineRule="auto"/>
        <w:ind w:left="2160" w:hanging="360"/>
        <w:rPr/>
      </w:pPr>
      <w:r w:rsidDel="00000000" w:rsidR="00000000" w:rsidRPr="00000000">
        <w:rPr>
          <w:rtl w:val="0"/>
        </w:rPr>
        <w:t xml:space="preserve">2,200 pts. 10/5 boost allowed. Lower risk patients. True accelerated. MFU 9y.</w:t>
      </w:r>
    </w:p>
    <w:p w:rsidR="00000000" w:rsidDel="00000000" w:rsidP="00000000" w:rsidRDefault="00000000" w:rsidRPr="00000000" w14:paraId="000005BD">
      <w:pPr>
        <w:numPr>
          <w:ilvl w:val="2"/>
          <w:numId w:val="102"/>
        </w:numPr>
        <w:spacing w:line="240" w:lineRule="auto"/>
        <w:ind w:left="2160" w:hanging="360"/>
        <w:rPr/>
      </w:pPr>
      <w:r w:rsidDel="00000000" w:rsidR="00000000" w:rsidRPr="00000000">
        <w:rPr>
          <w:rtl w:val="0"/>
        </w:rPr>
        <w:t xml:space="preserve">10y LRR ~5%.  </w:t>
      </w:r>
    </w:p>
    <w:p w:rsidR="00000000" w:rsidDel="00000000" w:rsidP="00000000" w:rsidRDefault="00000000" w:rsidRPr="00000000" w14:paraId="000005BE">
      <w:pPr>
        <w:numPr>
          <w:ilvl w:val="2"/>
          <w:numId w:val="102"/>
        </w:numPr>
        <w:spacing w:line="240" w:lineRule="auto"/>
        <w:ind w:left="2160" w:hanging="360"/>
        <w:rPr/>
      </w:pPr>
      <w:r w:rsidDel="00000000" w:rsidR="00000000" w:rsidRPr="00000000">
        <w:rPr>
          <w:b w:val="1"/>
          <w:rtl w:val="0"/>
        </w:rPr>
        <w:t xml:space="preserve">Cosmetic outcomes best in 40/15</w:t>
      </w:r>
      <w:r w:rsidDel="00000000" w:rsidR="00000000" w:rsidRPr="00000000">
        <w:rPr>
          <w:rtl w:val="0"/>
        </w:rPr>
        <w:t xml:space="preserve">: </w:t>
      </w:r>
      <w:r w:rsidDel="00000000" w:rsidR="00000000" w:rsidRPr="00000000">
        <w:rPr>
          <w:b w:val="1"/>
          <w:rtl w:val="0"/>
        </w:rPr>
        <w:t xml:space="preserve">77% </w:t>
      </w:r>
      <w:r w:rsidDel="00000000" w:rsidR="00000000" w:rsidRPr="00000000">
        <w:rPr>
          <w:rtl w:val="0"/>
        </w:rPr>
        <w:t xml:space="preserve">with good cosmetic outcomes.</w:t>
      </w:r>
    </w:p>
    <w:p w:rsidR="00000000" w:rsidDel="00000000" w:rsidP="00000000" w:rsidRDefault="00000000" w:rsidRPr="00000000" w14:paraId="000005BF">
      <w:pPr>
        <w:numPr>
          <w:ilvl w:val="3"/>
          <w:numId w:val="102"/>
        </w:numPr>
        <w:spacing w:line="240" w:lineRule="auto"/>
        <w:ind w:left="2880" w:hanging="360"/>
        <w:rPr/>
      </w:pPr>
      <w:r w:rsidDel="00000000" w:rsidR="00000000" w:rsidRPr="00000000">
        <w:rPr>
          <w:rtl w:val="0"/>
        </w:rPr>
        <w:t xml:space="preserve">Less breast shrinkage, breast edema, telangiectasia. </w:t>
      </w:r>
    </w:p>
    <w:p w:rsidR="00000000" w:rsidDel="00000000" w:rsidP="00000000" w:rsidRDefault="00000000" w:rsidRPr="00000000" w14:paraId="000005C0">
      <w:pPr>
        <w:numPr>
          <w:ilvl w:val="3"/>
          <w:numId w:val="102"/>
        </w:numPr>
        <w:spacing w:line="240" w:lineRule="auto"/>
        <w:ind w:left="2880" w:hanging="360"/>
        <w:rPr>
          <w:u w:val="none"/>
        </w:rPr>
      </w:pPr>
      <w:r w:rsidDel="00000000" w:rsidR="00000000" w:rsidRPr="00000000">
        <w:rPr>
          <w:rtl w:val="0"/>
        </w:rPr>
        <w:t xml:space="preserve">In the group that received RNI, there was no difference in arm, shoulder, lung, or heart toxicity.</w:t>
      </w:r>
    </w:p>
    <w:p w:rsidR="00000000" w:rsidDel="00000000" w:rsidP="00000000" w:rsidRDefault="00000000" w:rsidRPr="00000000" w14:paraId="000005C1">
      <w:pPr>
        <w:numPr>
          <w:ilvl w:val="2"/>
          <w:numId w:val="102"/>
        </w:numPr>
        <w:spacing w:after="0" w:afterAutospacing="0" w:line="240" w:lineRule="auto"/>
        <w:ind w:left="2160" w:hanging="360"/>
        <w:rPr/>
      </w:pPr>
      <w:r w:rsidDel="00000000" w:rsidR="00000000" w:rsidRPr="00000000">
        <w:rPr>
          <w:rFonts w:ascii="Cardo" w:cs="Cardo" w:eastAsia="Cardo" w:hAnsi="Cardo"/>
          <w:rtl w:val="0"/>
        </w:rPr>
        <w:t xml:space="preserve">10y DM 16→ 10%, 10y OM 19→ 16%. </w:t>
      </w:r>
    </w:p>
    <w:p w:rsidR="00000000" w:rsidDel="00000000" w:rsidP="00000000" w:rsidRDefault="00000000" w:rsidRPr="00000000" w14:paraId="000005C2">
      <w:pPr>
        <w:numPr>
          <w:ilvl w:val="0"/>
          <w:numId w:val="102"/>
        </w:numPr>
        <w:spacing w:after="0" w:afterAutospacing="0" w:before="0" w:beforeAutospacing="0" w:lineRule="auto"/>
      </w:pPr>
      <w:r w:rsidDel="00000000" w:rsidR="00000000" w:rsidRPr="00000000">
        <w:rPr>
          <w:b w:val="1"/>
          <w:rtl w:val="0"/>
        </w:rPr>
        <w:t xml:space="preserve">HF-WBRT</w:t>
      </w:r>
      <w:r w:rsidDel="00000000" w:rsidR="00000000" w:rsidRPr="00000000">
        <w:rPr>
          <w:rtl w:val="0"/>
        </w:rPr>
        <w:t xml:space="preserve"> [</w:t>
      </w:r>
      <w:hyperlink r:id="rId342">
        <w:r w:rsidDel="00000000" w:rsidR="00000000" w:rsidRPr="00000000">
          <w:rPr>
            <w:rtl w:val="0"/>
          </w:rPr>
          <w:t xml:space="preserve">Gupta IJROBP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WBRT 36.63/11→ 13.32/4 boost </w:t>
      </w:r>
      <w:r w:rsidDel="00000000" w:rsidR="00000000" w:rsidRPr="00000000">
        <w:rPr>
          <w:rtl w:val="0"/>
        </w:rPr>
        <w:t xml:space="preserve">(3.33 Gy). </w:t>
        <w:br w:type="textWrapping"/>
        <w:t xml:space="preserve">TBL</w:t>
      </w:r>
      <w:hyperlink r:id="rId343">
        <w:r w:rsidDel="00000000" w:rsidR="00000000" w:rsidRPr="00000000">
          <w:rPr>
            <w:vertAlign w:val="superscript"/>
            <w:rtl w:val="0"/>
          </w:rPr>
          <w:t xml:space="preserve">QS</w:t>
        </w:r>
      </w:hyperlink>
      <w:r w:rsidDel="00000000" w:rsidR="00000000" w:rsidRPr="00000000">
        <w:rPr>
          <w:rtl w:val="0"/>
        </w:rPr>
        <w:t xml:space="preserve">: Whole breast radiation of 36.63 Gy in 11 fractions with a lumpectomy boost of 13.32 Gy in 4 fractions appears safe and effective for a broad range of breast cancer patients.</w:t>
      </w:r>
    </w:p>
    <w:p w:rsidR="00000000" w:rsidDel="00000000" w:rsidP="00000000" w:rsidRDefault="00000000" w:rsidRPr="00000000" w14:paraId="000005C3">
      <w:pPr>
        <w:numPr>
          <w:ilvl w:val="1"/>
          <w:numId w:val="102"/>
        </w:numPr>
        <w:spacing w:after="0" w:afterAutospacing="0" w:before="0" w:beforeAutospacing="0" w:lineRule="auto"/>
        <w:ind w:left="1440" w:hanging="360"/>
      </w:pPr>
      <w:r w:rsidDel="00000000" w:rsidR="00000000" w:rsidRPr="00000000">
        <w:rPr>
          <w:rFonts w:ascii="Gungsuh" w:cs="Gungsuh" w:eastAsia="Gungsuh" w:hAnsi="Gungsuh"/>
          <w:rtl w:val="0"/>
        </w:rPr>
        <w:t xml:space="preserve">150 pts. Stage 0-IIIA breast cancer. Young age ≤ 50y (33%), N+ (13%), TN (11%), RNI (11%). CTX 33%. MFU 5y.</w:t>
      </w:r>
    </w:p>
    <w:p w:rsidR="00000000" w:rsidDel="00000000" w:rsidP="00000000" w:rsidRDefault="00000000" w:rsidRPr="00000000" w14:paraId="000005C4">
      <w:pPr>
        <w:numPr>
          <w:ilvl w:val="2"/>
          <w:numId w:val="102"/>
        </w:numPr>
        <w:spacing w:after="0" w:afterAutospacing="0" w:before="0" w:beforeAutospacing="0" w:lineRule="auto"/>
        <w:ind w:left="2160" w:hanging="360"/>
      </w:pPr>
      <w:r w:rsidDel="00000000" w:rsidR="00000000" w:rsidRPr="00000000">
        <w:rPr>
          <w:rtl w:val="0"/>
        </w:rPr>
        <w:t xml:space="preserve">Almost all had 6 MeV to CW. SCV got 6 MV/12-15 MeV mix. 5 mm bolus used up to median 40% of Rx.</w:t>
      </w:r>
    </w:p>
    <w:p w:rsidR="00000000" w:rsidDel="00000000" w:rsidP="00000000" w:rsidRDefault="00000000" w:rsidRPr="00000000" w14:paraId="000005C5">
      <w:pPr>
        <w:numPr>
          <w:ilvl w:val="1"/>
          <w:numId w:val="102"/>
        </w:numPr>
        <w:spacing w:after="0" w:afterAutospacing="0" w:before="0" w:beforeAutospacing="0" w:lineRule="auto"/>
        <w:ind w:left="1440" w:hanging="360"/>
      </w:pPr>
      <w:r w:rsidDel="00000000" w:rsidR="00000000" w:rsidRPr="00000000">
        <w:rPr>
          <w:rtl w:val="0"/>
        </w:rPr>
        <w:t xml:space="preserve">5y LRC/DC 98%.</w:t>
      </w:r>
    </w:p>
    <w:p w:rsidR="00000000" w:rsidDel="00000000" w:rsidP="00000000" w:rsidRDefault="00000000" w:rsidRPr="00000000" w14:paraId="000005C6">
      <w:pPr>
        <w:numPr>
          <w:ilvl w:val="1"/>
          <w:numId w:val="102"/>
        </w:numPr>
        <w:spacing w:after="0" w:afterAutospacing="0" w:before="0" w:beforeAutospacing="0" w:lineRule="auto"/>
        <w:ind w:left="1440" w:hanging="360"/>
      </w:pPr>
      <w:r w:rsidDel="00000000" w:rsidR="00000000" w:rsidRPr="00000000">
        <w:rPr>
          <w:rtl w:val="0"/>
        </w:rPr>
        <w:t xml:space="preserve">5y CSS 99%, 5y OS 97%.</w:t>
      </w:r>
    </w:p>
    <w:p w:rsidR="00000000" w:rsidDel="00000000" w:rsidP="00000000" w:rsidRDefault="00000000" w:rsidRPr="00000000" w14:paraId="000005C7">
      <w:pPr>
        <w:numPr>
          <w:ilvl w:val="1"/>
          <w:numId w:val="102"/>
        </w:numPr>
        <w:spacing w:after="0" w:afterAutospacing="0" w:before="0" w:beforeAutospacing="0" w:lineRule="auto"/>
        <w:ind w:left="1440" w:hanging="360"/>
      </w:pPr>
      <w:r w:rsidDel="00000000" w:rsidR="00000000" w:rsidRPr="00000000">
        <w:rPr>
          <w:rFonts w:ascii="Cardo" w:cs="Cardo" w:eastAsia="Cardo" w:hAnsi="Cardo"/>
          <w:rtl w:val="0"/>
        </w:rPr>
        <w:t xml:space="preserve">Acute G2/3 of 30→ 1%. Late G2/3 10→ 3%.</w:t>
      </w:r>
    </w:p>
    <w:p w:rsidR="00000000" w:rsidDel="00000000" w:rsidP="00000000" w:rsidRDefault="00000000" w:rsidRPr="00000000" w14:paraId="000005C8">
      <w:pPr>
        <w:numPr>
          <w:ilvl w:val="1"/>
          <w:numId w:val="102"/>
        </w:numPr>
        <w:spacing w:before="0" w:beforeAutospacing="0" w:lineRule="auto"/>
        <w:ind w:left="1440" w:hanging="360"/>
      </w:pPr>
      <w:r w:rsidDel="00000000" w:rsidR="00000000" w:rsidRPr="00000000">
        <w:rPr>
          <w:rtl w:val="0"/>
        </w:rPr>
        <w:t xml:space="preserve">Physician assessed cosmesis good/excellent in 95%, while self-reported slight to no difference in breast of 85%.</w:t>
      </w:r>
      <w:r w:rsidDel="00000000" w:rsidR="00000000" w:rsidRPr="00000000">
        <w:rPr>
          <w:rtl w:val="0"/>
        </w:rPr>
      </w:r>
    </w:p>
    <w:bookmarkStart w:colFirst="0" w:colLast="0" w:name="wc2momsajjxv" w:id="94"/>
    <w:bookmarkEnd w:id="94"/>
    <w:p w:rsidR="00000000" w:rsidDel="00000000" w:rsidP="00000000" w:rsidRDefault="00000000" w:rsidRPr="00000000" w14:paraId="000005C9">
      <w:pPr>
        <w:numPr>
          <w:ilvl w:val="0"/>
          <w:numId w:val="102"/>
        </w:numPr>
        <w:spacing w:after="0" w:afterAutospacing="0" w:before="200" w:line="240" w:lineRule="auto"/>
        <w:rPr/>
      </w:pPr>
      <w:r w:rsidDel="00000000" w:rsidR="00000000" w:rsidRPr="00000000">
        <w:rPr>
          <w:b w:val="1"/>
          <w:rtl w:val="0"/>
        </w:rPr>
        <w:t xml:space="preserve">Chinese </w:t>
      </w:r>
      <w:r w:rsidDel="00000000" w:rsidR="00000000" w:rsidRPr="00000000">
        <w:rPr>
          <w:b w:val="1"/>
          <w:u w:val="single"/>
          <w:rtl w:val="0"/>
        </w:rPr>
        <w:t xml:space="preserve">PMRT</w:t>
      </w:r>
      <w:r w:rsidDel="00000000" w:rsidR="00000000" w:rsidRPr="00000000">
        <w:rPr>
          <w:b w:val="1"/>
          <w:rtl w:val="0"/>
        </w:rPr>
        <w:t xml:space="preserve"> Hypofractionation</w:t>
      </w:r>
      <w:r w:rsidDel="00000000" w:rsidR="00000000" w:rsidRPr="00000000">
        <w:rPr>
          <w:rtl w:val="0"/>
        </w:rPr>
        <w:t xml:space="preserve"> [</w:t>
      </w:r>
      <w:hyperlink r:id="rId344">
        <w:r w:rsidDel="00000000" w:rsidR="00000000" w:rsidRPr="00000000">
          <w:rPr>
            <w:rtl w:val="0"/>
          </w:rPr>
          <w:t xml:space="preserve">Wang Lanc Onc '19</w:t>
        </w:r>
      </w:hyperlink>
      <w:r w:rsidDel="00000000" w:rsidR="00000000" w:rsidRPr="00000000">
        <w:rPr>
          <w:rtl w:val="0"/>
        </w:rPr>
        <w:t xml:space="preserve">]: Non-reconstructed breast. </w:t>
      </w:r>
      <w:r w:rsidDel="00000000" w:rsidR="00000000" w:rsidRPr="00000000">
        <w:rPr>
          <w:b w:val="1"/>
          <w:rtl w:val="0"/>
        </w:rPr>
        <w:t xml:space="preserve">50/25 vs. 43.5/15</w:t>
      </w:r>
      <w:r w:rsidDel="00000000" w:rsidR="00000000" w:rsidRPr="00000000">
        <w:rPr>
          <w:rtl w:val="0"/>
        </w:rPr>
        <w:t xml:space="preserve"> (2.9 Gy).</w:t>
        <w:br w:type="textWrapping"/>
        <w:t xml:space="preserve">TBL</w:t>
      </w:r>
      <w:hyperlink r:id="rId345">
        <w:r w:rsidDel="00000000" w:rsidR="00000000" w:rsidRPr="00000000">
          <w:rPr>
            <w:vertAlign w:val="superscript"/>
            <w:rtl w:val="0"/>
          </w:rPr>
          <w:t xml:space="preserve">QS</w:t>
        </w:r>
      </w:hyperlink>
      <w:r w:rsidDel="00000000" w:rsidR="00000000" w:rsidRPr="00000000">
        <w:rPr>
          <w:rtl w:val="0"/>
        </w:rPr>
        <w:t xml:space="preserve">: Adjuvant radiation in only 15 treatments is a safe option for women undergoing mastectomy without reconstruction for locally-advanced breast cancer. </w:t>
      </w:r>
      <w:r w:rsidDel="00000000" w:rsidR="00000000" w:rsidRPr="00000000">
        <w:rPr>
          <w:i w:val="1"/>
          <w:rtl w:val="0"/>
        </w:rPr>
        <w:t xml:space="preserve">No IM coverage or reconstruction allowed.</w:t>
      </w:r>
      <w:r w:rsidDel="00000000" w:rsidR="00000000" w:rsidRPr="00000000">
        <w:rPr>
          <w:rtl w:val="0"/>
        </w:rPr>
        <w:br w:type="textWrapping"/>
      </w:r>
      <w:r w:rsidDel="00000000" w:rsidR="00000000" w:rsidRPr="00000000">
        <w:rPr>
          <w:rtl w:val="0"/>
        </w:rPr>
        <w:t xml:space="preserve">This is the basis for hypofractionation in [</w:t>
      </w:r>
      <w:hyperlink w:anchor="z88un7hqhytc">
        <w:r w:rsidDel="00000000" w:rsidR="00000000" w:rsidRPr="00000000">
          <w:rPr>
            <w:rtl w:val="0"/>
          </w:rPr>
          <w:t xml:space="preserve">RT-CHARM</w:t>
        </w:r>
      </w:hyperlink>
      <w:r w:rsidDel="00000000" w:rsidR="00000000" w:rsidRPr="00000000">
        <w:rPr>
          <w:rtl w:val="0"/>
        </w:rPr>
        <w:t xml:space="preserve">], although Haffty prefers the [</w:t>
      </w:r>
      <w:hyperlink w:anchor="hbjuq9y0igsx">
        <w:r w:rsidDel="00000000" w:rsidR="00000000" w:rsidRPr="00000000">
          <w:rPr>
            <w:rtl w:val="0"/>
          </w:rPr>
          <w:t xml:space="preserve">Hoppe</w:t>
        </w:r>
      </w:hyperlink>
      <w:r w:rsidDel="00000000" w:rsidR="00000000" w:rsidRPr="00000000">
        <w:rPr>
          <w:rtl w:val="0"/>
        </w:rPr>
        <w:t xml:space="preserve">] regimen below.</w:t>
      </w:r>
    </w:p>
    <w:p w:rsidR="00000000" w:rsidDel="00000000" w:rsidP="00000000" w:rsidRDefault="00000000" w:rsidRPr="00000000" w14:paraId="000005CA">
      <w:pPr>
        <w:numPr>
          <w:ilvl w:val="1"/>
          <w:numId w:val="102"/>
        </w:numPr>
        <w:spacing w:after="0" w:afterAutospacing="0" w:before="0" w:beforeAutospacing="0" w:line="240" w:lineRule="auto"/>
        <w:ind w:left="1440" w:hanging="360"/>
        <w:rPr/>
      </w:pPr>
      <w:r w:rsidDel="00000000" w:rsidR="00000000" w:rsidRPr="00000000">
        <w:rPr>
          <w:rtl w:val="0"/>
        </w:rPr>
        <w:t xml:space="preserve">820 patients. Electrons. No IM coverage. No chest wall reconstruction. MFU nearly 5y.</w:t>
      </w:r>
    </w:p>
    <w:p w:rsidR="00000000" w:rsidDel="00000000" w:rsidP="00000000" w:rsidRDefault="00000000" w:rsidRPr="00000000" w14:paraId="000005CB">
      <w:pPr>
        <w:numPr>
          <w:ilvl w:val="1"/>
          <w:numId w:val="102"/>
        </w:numPr>
        <w:spacing w:after="0" w:afterAutospacing="0" w:before="0" w:beforeAutospacing="0" w:line="240" w:lineRule="auto"/>
        <w:ind w:left="1440" w:hanging="360"/>
        <w:rPr/>
      </w:pPr>
      <w:r w:rsidDel="00000000" w:rsidR="00000000" w:rsidRPr="00000000">
        <w:rPr>
          <w:rtl w:val="0"/>
        </w:rPr>
        <w:t xml:space="preserve">5y LRR ~8%. </w:t>
      </w:r>
      <w:r w:rsidDel="00000000" w:rsidR="00000000" w:rsidRPr="00000000">
        <w:rPr>
          <w:i w:val="1"/>
          <w:rtl w:val="0"/>
        </w:rPr>
        <w:t xml:space="preserve">This is slightly higher than the LRR rate in modern US and British trials.</w:t>
      </w:r>
    </w:p>
    <w:p w:rsidR="00000000" w:rsidDel="00000000" w:rsidP="00000000" w:rsidRDefault="00000000" w:rsidRPr="00000000" w14:paraId="000005CC">
      <w:pPr>
        <w:numPr>
          <w:ilvl w:val="1"/>
          <w:numId w:val="102"/>
        </w:numPr>
        <w:spacing w:after="0" w:afterAutospacing="0" w:before="0" w:beforeAutospacing="0" w:line="240" w:lineRule="auto"/>
        <w:ind w:left="1440" w:hanging="360"/>
        <w:rPr/>
      </w:pPr>
      <w:r w:rsidDel="00000000" w:rsidR="00000000" w:rsidRPr="00000000">
        <w:rPr>
          <w:rtl w:val="0"/>
        </w:rPr>
        <w:t xml:space="preserve">No G3 pneumonitis, as no one got reconstruction! On average, </w:t>
      </w:r>
      <w:r w:rsidDel="00000000" w:rsidR="00000000" w:rsidRPr="00000000">
        <w:rPr>
          <w:rtl w:val="0"/>
        </w:rPr>
        <w:t xml:space="preserve">V20 was less than 20%.</w:t>
      </w:r>
    </w:p>
    <w:p w:rsidR="00000000" w:rsidDel="00000000" w:rsidP="00000000" w:rsidRDefault="00000000" w:rsidRPr="00000000" w14:paraId="000005CD">
      <w:pPr>
        <w:numPr>
          <w:ilvl w:val="1"/>
          <w:numId w:val="102"/>
        </w:numPr>
        <w:spacing w:after="0" w:afterAutospacing="0" w:before="0" w:beforeAutospacing="0" w:line="240" w:lineRule="auto"/>
        <w:ind w:left="1440" w:hanging="360"/>
        <w:rPr>
          <w:u w:val="none"/>
        </w:rPr>
      </w:pPr>
      <w:r w:rsidDel="00000000" w:rsidR="00000000" w:rsidRPr="00000000">
        <w:rPr>
          <w:rFonts w:ascii="Cardo" w:cs="Cardo" w:eastAsia="Cardo" w:hAnsi="Cardo"/>
          <w:rtl w:val="0"/>
        </w:rPr>
        <w:t xml:space="preserve">Acute G3 skin 8→ 3%. No difference in late effects. </w:t>
      </w:r>
    </w:p>
    <w:p w:rsidR="00000000" w:rsidDel="00000000" w:rsidP="00000000" w:rsidRDefault="00000000" w:rsidRPr="00000000" w14:paraId="000005CE">
      <w:pPr>
        <w:numPr>
          <w:ilvl w:val="1"/>
          <w:numId w:val="102"/>
        </w:numPr>
        <w:spacing w:before="0" w:beforeAutospacing="0" w:line="240" w:lineRule="auto"/>
        <w:ind w:left="1440" w:hanging="360"/>
        <w:rPr>
          <w:u w:val="none"/>
        </w:rPr>
      </w:pPr>
      <w:r w:rsidDel="00000000" w:rsidR="00000000" w:rsidRPr="00000000">
        <w:rPr>
          <w:rtl w:val="0"/>
        </w:rPr>
        <w:t xml:space="preserve">No difference in lymphedema.</w:t>
      </w:r>
    </w:p>
    <w:bookmarkStart w:colFirst="0" w:colLast="0" w:name="hbjuq9y0igsx" w:id="95"/>
    <w:bookmarkEnd w:id="95"/>
    <w:p w:rsidR="00000000" w:rsidDel="00000000" w:rsidP="00000000" w:rsidRDefault="00000000" w:rsidRPr="00000000" w14:paraId="000005CF">
      <w:pPr>
        <w:numPr>
          <w:ilvl w:val="0"/>
          <w:numId w:val="102"/>
        </w:numPr>
        <w:spacing w:before="200" w:line="240" w:lineRule="auto"/>
        <w:rPr/>
      </w:pPr>
      <w:r w:rsidDel="00000000" w:rsidR="00000000" w:rsidRPr="00000000">
        <w:rPr>
          <w:b w:val="1"/>
          <w:rtl w:val="0"/>
        </w:rPr>
        <w:t xml:space="preserve">HYPO-PMRT </w:t>
      </w:r>
      <w:r w:rsidDel="00000000" w:rsidR="00000000" w:rsidRPr="00000000">
        <w:rPr>
          <w:rtl w:val="0"/>
        </w:rPr>
        <w:t xml:space="preserve">[</w:t>
      </w:r>
      <w:hyperlink r:id="rId346">
        <w:r w:rsidDel="00000000" w:rsidR="00000000" w:rsidRPr="00000000">
          <w:rPr>
            <w:rtl w:val="0"/>
          </w:rPr>
          <w:t xml:space="preserve">Hoppe IJROBP '20</w:t>
        </w:r>
      </w:hyperlink>
      <w:r w:rsidDel="00000000" w:rsidR="00000000" w:rsidRPr="00000000">
        <w:rPr>
          <w:rFonts w:ascii="Cardo" w:cs="Cardo" w:eastAsia="Cardo" w:hAnsi="Cardo"/>
          <w:rtl w:val="0"/>
        </w:rPr>
        <w:t xml:space="preserve">]: Phase II. MRM→ </w:t>
      </w:r>
      <w:r w:rsidDel="00000000" w:rsidR="00000000" w:rsidRPr="00000000">
        <w:rPr>
          <w:b w:val="1"/>
          <w:rtl w:val="0"/>
        </w:rPr>
        <w:t xml:space="preserve">36.63/11 CW/RNI ± 13.32/4 boost </w:t>
      </w:r>
      <w:r w:rsidDel="00000000" w:rsidR="00000000" w:rsidRPr="00000000">
        <w:rPr>
          <w:rtl w:val="0"/>
        </w:rPr>
        <w:t xml:space="preserve">(3.33 Gy). </w:t>
      </w:r>
    </w:p>
    <w:p w:rsidR="00000000" w:rsidDel="00000000" w:rsidP="00000000" w:rsidRDefault="00000000" w:rsidRPr="00000000" w14:paraId="000005D0">
      <w:pPr>
        <w:spacing w:before="0" w:line="240" w:lineRule="auto"/>
        <w:ind w:firstLine="720"/>
        <w:rPr/>
      </w:pPr>
      <w:r w:rsidDel="00000000" w:rsidR="00000000" w:rsidRPr="00000000">
        <w:rPr>
          <w:rtl w:val="0"/>
        </w:rPr>
        <w:t xml:space="preserve">TBL</w:t>
      </w:r>
      <w:hyperlink r:id="rId347">
        <w:r w:rsidDel="00000000" w:rsidR="00000000" w:rsidRPr="00000000">
          <w:rPr>
            <w:vertAlign w:val="superscript"/>
            <w:rtl w:val="0"/>
          </w:rPr>
          <w:t xml:space="preserve">QS</w:t>
        </w:r>
      </w:hyperlink>
      <w:r w:rsidDel="00000000" w:rsidR="00000000" w:rsidRPr="00000000">
        <w:rPr>
          <w:rtl w:val="0"/>
        </w:rPr>
        <w:t xml:space="preserve">: Hypofractionated post-mastectomy radiation in a U.S. population appears to have favorable acute and late toxicity.</w:t>
      </w:r>
    </w:p>
    <w:p w:rsidR="00000000" w:rsidDel="00000000" w:rsidP="00000000" w:rsidRDefault="00000000" w:rsidRPr="00000000" w14:paraId="000005D1">
      <w:pPr>
        <w:spacing w:before="0" w:line="240" w:lineRule="auto"/>
        <w:ind w:firstLine="720"/>
        <w:rPr/>
      </w:pPr>
      <w:r w:rsidDel="00000000" w:rsidR="00000000" w:rsidRPr="00000000">
        <w:rPr>
          <w:rtl w:val="0"/>
        </w:rPr>
        <w:t xml:space="preserve">TBL</w:t>
      </w:r>
      <w:hyperlink r:id="rId348">
        <w:r w:rsidDel="00000000" w:rsidR="00000000" w:rsidRPr="00000000">
          <w:rPr>
            <w:vertAlign w:val="superscript"/>
            <w:rtl w:val="0"/>
          </w:rPr>
          <w:t xml:space="preserve">QS</w:t>
        </w:r>
      </w:hyperlink>
      <w:r w:rsidDel="00000000" w:rsidR="00000000" w:rsidRPr="00000000">
        <w:rPr>
          <w:rtl w:val="0"/>
        </w:rPr>
        <w:t xml:space="preserve">: While this trial used conventional planning techniques and a unique dose schedule, look for more volume-based planning and a more “conventional” 42.56 Gy in 16 fractions from RT CHARM.</w:t>
      </w:r>
    </w:p>
    <w:p w:rsidR="00000000" w:rsidDel="00000000" w:rsidP="00000000" w:rsidRDefault="00000000" w:rsidRPr="00000000" w14:paraId="000005D2">
      <w:pPr>
        <w:numPr>
          <w:ilvl w:val="1"/>
          <w:numId w:val="102"/>
        </w:numPr>
        <w:spacing w:after="0" w:afterAutospacing="0" w:before="0" w:line="240" w:lineRule="auto"/>
        <w:ind w:left="1440" w:hanging="360"/>
        <w:rPr>
          <w:u w:val="none"/>
        </w:rPr>
      </w:pPr>
      <w:r w:rsidDel="00000000" w:rsidR="00000000" w:rsidRPr="00000000">
        <w:rPr>
          <w:rtl w:val="0"/>
        </w:rPr>
        <w:t xml:space="preserve">69 pts. Stage IIA-IIIC. No T4 or young age allowed. Chemo &gt; 90%. Reconstruction 60% (TE 90%). MFU 5y. </w:t>
      </w:r>
    </w:p>
    <w:p w:rsidR="00000000" w:rsidDel="00000000" w:rsidP="00000000" w:rsidRDefault="00000000" w:rsidRPr="00000000" w14:paraId="000005D3">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5y LRR 5%. 5y DM-DFS 77%.</w:t>
      </w:r>
    </w:p>
    <w:p w:rsidR="00000000" w:rsidDel="00000000" w:rsidP="00000000" w:rsidRDefault="00000000" w:rsidRPr="00000000" w14:paraId="000005D4">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5y OS 90%</w:t>
      </w:r>
    </w:p>
    <w:p w:rsidR="00000000" w:rsidDel="00000000" w:rsidP="00000000" w:rsidRDefault="00000000" w:rsidRPr="00000000" w14:paraId="000005D5">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G1 hyperpigmentation in 30%. Late chest wall pain 8%. Lymphedema in 1 patient. G3-4 reconstruction comp 35% </w:t>
      </w:r>
    </w:p>
    <w:p w:rsidR="00000000" w:rsidDel="00000000" w:rsidP="00000000" w:rsidRDefault="00000000" w:rsidRPr="00000000" w14:paraId="000005D6">
      <w:pPr>
        <w:numPr>
          <w:ilvl w:val="0"/>
          <w:numId w:val="102"/>
        </w:numPr>
        <w:spacing w:after="0" w:afterAutospacing="0" w:before="0" w:beforeAutospacing="0" w:line="240" w:lineRule="auto"/>
        <w:rPr/>
      </w:pPr>
      <w:r w:rsidDel="00000000" w:rsidR="00000000" w:rsidRPr="00000000">
        <w:rPr>
          <w:b w:val="1"/>
          <w:rtl w:val="0"/>
        </w:rPr>
        <w:t xml:space="preserve">MSKCC </w:t>
      </w:r>
      <w:r w:rsidDel="00000000" w:rsidR="00000000" w:rsidRPr="00000000">
        <w:rPr>
          <w:rtl w:val="0"/>
        </w:rPr>
        <w:t xml:space="preserve">[</w:t>
      </w:r>
      <w:hyperlink r:id="rId349">
        <w:r w:rsidDel="00000000" w:rsidR="00000000" w:rsidRPr="00000000">
          <w:rPr>
            <w:rtl w:val="0"/>
          </w:rPr>
          <w:t xml:space="preserve">Tadros PRO '20</w:t>
        </w:r>
      </w:hyperlink>
      <w:r w:rsidDel="00000000" w:rsidR="00000000" w:rsidRPr="00000000">
        <w:rPr>
          <w:rFonts w:ascii="Cardo" w:cs="Cardo" w:eastAsia="Cardo" w:hAnsi="Cardo"/>
          <w:rtl w:val="0"/>
        </w:rPr>
        <w:t xml:space="preserve">]: Retro. Feasibility of BCT and hypofractionated RT in the setting of prior breast augmentation.</w:t>
        <w:br w:type="textWrapping"/>
        <w:t xml:space="preserve">Recall: there is an around 15-20% implant complication rate after mastectomy→ direct to implant [</w:t>
      </w:r>
      <w:hyperlink w:anchor="cti5yfaet6bk">
        <w:r w:rsidDel="00000000" w:rsidR="00000000" w:rsidRPr="00000000">
          <w:rPr>
            <w:rtl w:val="0"/>
          </w:rPr>
          <w:t xml:space="preserve">Naoum IJROBP '19</w:t>
        </w:r>
      </w:hyperlink>
      <w:r w:rsidDel="00000000" w:rsidR="00000000" w:rsidRPr="00000000">
        <w:rPr>
          <w:rtl w:val="0"/>
        </w:rPr>
        <w:t xml:space="preserve">].</w:t>
      </w:r>
      <w:r w:rsidDel="00000000" w:rsidR="00000000" w:rsidRPr="00000000">
        <w:rPr>
          <w:rtl w:val="0"/>
        </w:rPr>
        <w:br w:type="textWrapping"/>
        <w:t xml:space="preserve">TBL</w:t>
      </w:r>
      <w:hyperlink r:id="rId350">
        <w:r w:rsidDel="00000000" w:rsidR="00000000" w:rsidRPr="00000000">
          <w:rPr>
            <w:vertAlign w:val="superscript"/>
            <w:rtl w:val="0"/>
          </w:rPr>
          <w:t xml:space="preserve">QS</w:t>
        </w:r>
      </w:hyperlink>
      <w:r w:rsidDel="00000000" w:rsidR="00000000" w:rsidRPr="00000000">
        <w:rPr>
          <w:rtl w:val="0"/>
        </w:rPr>
        <w:t xml:space="preserve">: Hypofractionated whole breast radiation, even with a boost, has acceptable cosmetic outcomes for women with pre-existing breast implants</w:t>
      </w:r>
    </w:p>
    <w:p w:rsidR="00000000" w:rsidDel="00000000" w:rsidP="00000000" w:rsidRDefault="00000000" w:rsidRPr="00000000" w14:paraId="000005D7">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141 pts. 2006-2017. 55% received hypofractionation, 82% received a boost. MFU nearly 2y.</w:t>
      </w:r>
    </w:p>
    <w:p w:rsidR="00000000" w:rsidDel="00000000" w:rsidP="00000000" w:rsidRDefault="00000000" w:rsidRPr="00000000" w14:paraId="000005D8">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New / worse contracture after BCT of 25%.</w:t>
      </w:r>
    </w:p>
    <w:p w:rsidR="00000000" w:rsidDel="00000000" w:rsidP="00000000" w:rsidRDefault="00000000" w:rsidRPr="00000000" w14:paraId="000005D9">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Referral for revisional surgery in 13%.</w:t>
      </w:r>
    </w:p>
    <w:p w:rsidR="00000000" w:rsidDel="00000000" w:rsidP="00000000" w:rsidRDefault="00000000" w:rsidRPr="00000000" w14:paraId="000005DA">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There were no cases of implant loss.</w:t>
      </w:r>
    </w:p>
    <w:p w:rsidR="00000000" w:rsidDel="00000000" w:rsidP="00000000" w:rsidRDefault="00000000" w:rsidRPr="00000000" w14:paraId="000005DB">
      <w:pPr>
        <w:numPr>
          <w:ilvl w:val="1"/>
          <w:numId w:val="102"/>
        </w:numPr>
        <w:spacing w:before="0" w:beforeAutospacing="0" w:line="240" w:lineRule="auto"/>
        <w:ind w:left="1440" w:hanging="360"/>
        <w:rPr>
          <w:u w:val="none"/>
        </w:rPr>
      </w:pPr>
      <w:r w:rsidDel="00000000" w:rsidR="00000000" w:rsidRPr="00000000">
        <w:rPr>
          <w:rtl w:val="0"/>
        </w:rPr>
        <w:t xml:space="preserve">Physician assessment of cosmetic outcome following BCT was excellent or good for 87% of patients.</w:t>
      </w:r>
    </w:p>
    <w:bookmarkStart w:colFirst="0" w:colLast="0" w:name="z88un7hqhytc" w:id="96"/>
    <w:bookmarkEnd w:id="96"/>
    <w:p w:rsidR="00000000" w:rsidDel="00000000" w:rsidP="00000000" w:rsidRDefault="00000000" w:rsidRPr="00000000" w14:paraId="000005DC">
      <w:pPr>
        <w:numPr>
          <w:ilvl w:val="0"/>
          <w:numId w:val="102"/>
        </w:numPr>
        <w:spacing w:after="0" w:afterAutospacing="0" w:before="200" w:line="240" w:lineRule="auto"/>
        <w:rPr/>
      </w:pPr>
      <w:r w:rsidDel="00000000" w:rsidR="00000000" w:rsidRPr="00000000">
        <w:rPr>
          <w:b w:val="1"/>
          <w:rtl w:val="0"/>
        </w:rPr>
        <w:t xml:space="preserve">RT </w:t>
      </w:r>
      <w:r w:rsidDel="00000000" w:rsidR="00000000" w:rsidRPr="00000000">
        <w:rPr>
          <w:b w:val="1"/>
          <w:rtl w:val="0"/>
        </w:rPr>
        <w:t xml:space="preserve">CHARM / ALLIANCE A221505 PMRT Hypofrac </w:t>
      </w:r>
      <w:r w:rsidDel="00000000" w:rsidR="00000000" w:rsidRPr="00000000">
        <w:rPr>
          <w:rtl w:val="0"/>
        </w:rPr>
        <w:t xml:space="preserve">[</w:t>
      </w:r>
      <w:hyperlink r:id="rId351">
        <w:r w:rsidDel="00000000" w:rsidR="00000000" w:rsidRPr="00000000">
          <w:rPr>
            <w:rtl w:val="0"/>
          </w:rPr>
          <w:t xml:space="preserve">Poppe NCT03414970</w:t>
        </w:r>
      </w:hyperlink>
      <w:r w:rsidDel="00000000" w:rsidR="00000000" w:rsidRPr="00000000">
        <w:rPr>
          <w:rtl w:val="0"/>
        </w:rPr>
        <w:t xml:space="preserve">]: </w:t>
      </w:r>
      <w:r w:rsidDel="00000000" w:rsidR="00000000" w:rsidRPr="00000000">
        <w:rPr>
          <w:b w:val="1"/>
          <w:rtl w:val="0"/>
        </w:rPr>
        <w:t xml:space="preserve">50/25 vs. 43.5/15</w:t>
      </w:r>
      <w:r w:rsidDel="00000000" w:rsidR="00000000" w:rsidRPr="00000000">
        <w:rPr>
          <w:rtl w:val="0"/>
        </w:rPr>
        <w:t xml:space="preserve"> (2.9 Gy).</w:t>
        <w:br w:type="textWrapping"/>
        <w:t xml:space="preserve">See [</w:t>
      </w:r>
      <w:hyperlink r:id="rId352">
        <w:r w:rsidDel="00000000" w:rsidR="00000000" w:rsidRPr="00000000">
          <w:rPr>
            <w:rtl w:val="0"/>
          </w:rPr>
          <w:t xml:space="preserve">eContour</w:t>
        </w:r>
      </w:hyperlink>
      <w:r w:rsidDel="00000000" w:rsidR="00000000" w:rsidRPr="00000000">
        <w:rPr>
          <w:rtl w:val="0"/>
        </w:rPr>
        <w:t xml:space="preserve">] case. RT Conventional or Hypofractionated After Reconstruction and Mastectomy.</w:t>
      </w:r>
    </w:p>
    <w:p w:rsidR="00000000" w:rsidDel="00000000" w:rsidP="00000000" w:rsidRDefault="00000000" w:rsidRPr="00000000" w14:paraId="000005DD">
      <w:pPr>
        <w:numPr>
          <w:ilvl w:val="1"/>
          <w:numId w:val="102"/>
        </w:numPr>
        <w:spacing w:after="0" w:afterAutospacing="0" w:before="0" w:beforeAutospacing="0" w:line="240" w:lineRule="auto"/>
        <w:ind w:left="1440" w:hanging="360"/>
        <w:rPr/>
      </w:pPr>
      <w:r w:rsidDel="00000000" w:rsidR="00000000" w:rsidRPr="00000000">
        <w:rPr>
          <w:rtl w:val="0"/>
        </w:rPr>
        <w:t xml:space="preserve">Stage IIA-IIIa. Planned reconstruction. Noninferiority design. Excluded T4, N3, positive IMN nodes. </w:t>
      </w:r>
    </w:p>
    <w:p w:rsidR="00000000" w:rsidDel="00000000" w:rsidP="00000000" w:rsidRDefault="00000000" w:rsidRPr="00000000" w14:paraId="000005DE">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No boost utilized. </w:t>
      </w:r>
    </w:p>
    <w:p w:rsidR="00000000" w:rsidDel="00000000" w:rsidP="00000000" w:rsidRDefault="00000000" w:rsidRPr="00000000" w14:paraId="000005DF">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Evaluates the rate of breast reconstruction complications, acute and late toxicities, recurrence.</w:t>
      </w:r>
    </w:p>
    <w:p w:rsidR="00000000" w:rsidDel="00000000" w:rsidP="00000000" w:rsidRDefault="00000000" w:rsidRPr="00000000" w14:paraId="000005E0">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Based on assumption of 25% complication rate after reconstruction and PMRT.</w:t>
      </w:r>
    </w:p>
    <w:p w:rsidR="00000000" w:rsidDel="00000000" w:rsidP="00000000" w:rsidRDefault="00000000" w:rsidRPr="00000000" w14:paraId="000005E1">
      <w:pPr>
        <w:numPr>
          <w:ilvl w:val="0"/>
          <w:numId w:val="102"/>
        </w:numPr>
        <w:spacing w:before="0" w:beforeAutospacing="0" w:line="240" w:lineRule="auto"/>
        <w:rPr>
          <w:u w:val="none"/>
        </w:rPr>
      </w:pPr>
      <w:r w:rsidDel="00000000" w:rsidR="00000000" w:rsidRPr="00000000">
        <w:rPr>
          <w:b w:val="1"/>
          <w:rtl w:val="0"/>
        </w:rPr>
        <w:t xml:space="preserve">DFCI FABREC</w:t>
      </w:r>
      <w:r w:rsidDel="00000000" w:rsidR="00000000" w:rsidRPr="00000000">
        <w:rPr>
          <w:rtl w:val="0"/>
        </w:rPr>
        <w:t xml:space="preserve"> [</w:t>
      </w:r>
      <w:hyperlink r:id="rId353">
        <w:r w:rsidDel="00000000" w:rsidR="00000000" w:rsidRPr="00000000">
          <w:rPr>
            <w:rtl w:val="0"/>
          </w:rPr>
          <w:t xml:space="preserve">NCT03422003</w:t>
        </w:r>
      </w:hyperlink>
      <w:r w:rsidDel="00000000" w:rsidR="00000000" w:rsidRPr="00000000">
        <w:rPr>
          <w:rtl w:val="0"/>
        </w:rPr>
        <w:t xml:space="preserve">]: MRM. Immediate breast reconstruction. </w:t>
      </w:r>
      <w:r w:rsidDel="00000000" w:rsidR="00000000" w:rsidRPr="00000000">
        <w:rPr>
          <w:b w:val="1"/>
          <w:rtl w:val="0"/>
        </w:rPr>
        <w:t xml:space="preserve">50/25 (46/23 SCN) vs. 42.56/16 (39.9/15 SCN)</w:t>
      </w:r>
      <w:r w:rsidDel="00000000" w:rsidR="00000000" w:rsidRPr="00000000">
        <w:rPr>
          <w:rtl w:val="0"/>
        </w:rPr>
        <w:t xml:space="preserve">.</w:t>
      </w:r>
    </w:p>
    <w:p w:rsidR="00000000" w:rsidDel="00000000" w:rsidP="00000000" w:rsidRDefault="00000000" w:rsidRPr="00000000" w14:paraId="000005E2">
      <w:pPr>
        <w:keepNext w:val="1"/>
        <w:widowControl w:val="0"/>
        <w:spacing w:after="0" w:before="0" w:line="240" w:lineRule="auto"/>
        <w:ind w:firstLine="720"/>
        <w:rPr/>
      </w:pPr>
      <w:r w:rsidDel="00000000" w:rsidR="00000000" w:rsidRPr="00000000">
        <w:rPr>
          <w:rtl w:val="0"/>
        </w:rPr>
        <w:t xml:space="preserve">Study of Radiation Fractionation on Patient Outcomes After Breast REConstruction.</w:t>
      </w:r>
    </w:p>
    <w:p w:rsidR="00000000" w:rsidDel="00000000" w:rsidP="00000000" w:rsidRDefault="00000000" w:rsidRPr="00000000" w14:paraId="000005E3">
      <w:pPr>
        <w:keepNext w:val="1"/>
        <w:widowControl w:val="0"/>
        <w:numPr>
          <w:ilvl w:val="1"/>
          <w:numId w:val="102"/>
        </w:numPr>
        <w:spacing w:after="0" w:before="0" w:line="240" w:lineRule="auto"/>
        <w:ind w:left="1440" w:hanging="360"/>
        <w:rPr>
          <w:u w:val="none"/>
        </w:rPr>
      </w:pPr>
      <w:r w:rsidDel="00000000" w:rsidR="00000000" w:rsidRPr="00000000">
        <w:rPr>
          <w:rtl w:val="0"/>
        </w:rPr>
      </w:r>
    </w:p>
    <w:bookmarkStart w:colFirst="0" w:colLast="0" w:name="qa4vcyb22mdh" w:id="97"/>
    <w:bookmarkEnd w:id="97"/>
    <w:p w:rsidR="00000000" w:rsidDel="00000000" w:rsidP="00000000" w:rsidRDefault="00000000" w:rsidRPr="00000000" w14:paraId="000005E4">
      <w:pPr>
        <w:numPr>
          <w:ilvl w:val="0"/>
          <w:numId w:val="102"/>
        </w:numPr>
        <w:spacing w:before="0" w:line="240" w:lineRule="auto"/>
        <w:rPr/>
      </w:pPr>
      <w:r w:rsidDel="00000000" w:rsidR="00000000" w:rsidRPr="00000000">
        <w:rPr>
          <w:b w:val="1"/>
          <w:rtl w:val="0"/>
        </w:rPr>
        <w:t xml:space="preserve">RTOG 1005</w:t>
      </w:r>
      <w:r w:rsidDel="00000000" w:rsidR="00000000" w:rsidRPr="00000000">
        <w:rPr>
          <w:rtl w:val="0"/>
        </w:rPr>
        <w:t xml:space="preserve"> [</w:t>
      </w:r>
      <w:hyperlink r:id="rId354">
        <w:r w:rsidDel="00000000" w:rsidR="00000000" w:rsidRPr="00000000">
          <w:rPr>
            <w:rtl w:val="0"/>
          </w:rPr>
          <w:t xml:space="preserve">Protocol</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Sequential vs. SIB</w:t>
      </w:r>
      <w:r w:rsidDel="00000000" w:rsidR="00000000" w:rsidRPr="00000000">
        <w:rPr>
          <w:rtl w:val="0"/>
        </w:rPr>
        <w:t xml:space="preserve">. </w:t>
      </w:r>
    </w:p>
    <w:p w:rsidR="00000000" w:rsidDel="00000000" w:rsidP="00000000" w:rsidRDefault="00000000" w:rsidRPr="00000000" w14:paraId="000005E5">
      <w:pPr>
        <w:ind w:firstLine="720"/>
        <w:rPr>
          <w:b w:val="1"/>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and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5E6">
      <w:pPr>
        <w:numPr>
          <w:ilvl w:val="1"/>
          <w:numId w:val="102"/>
        </w:numPr>
        <w:spacing w:after="0" w:afterAutospacing="0" w:before="0" w:line="240" w:lineRule="auto"/>
        <w:ind w:left="1440" w:hanging="360"/>
        <w:rPr/>
      </w:pPr>
      <w:r w:rsidDel="00000000" w:rsidR="00000000" w:rsidRPr="00000000">
        <w:rPr>
          <w:rtl w:val="0"/>
        </w:rPr>
        <w:t xml:space="preserve">Evaluates hypofractionation with a concurrent boost vs. sequential boost for higher risk group than NCIC (e.g. NAC, high grade, LVSI, young age, ER-, etc.)</w:t>
      </w:r>
    </w:p>
    <w:p w:rsidR="00000000" w:rsidDel="00000000" w:rsidP="00000000" w:rsidRDefault="00000000" w:rsidRPr="00000000" w14:paraId="000005E7">
      <w:pPr>
        <w:numPr>
          <w:ilvl w:val="2"/>
          <w:numId w:val="102"/>
        </w:numPr>
        <w:spacing w:after="0" w:afterAutospacing="0" w:before="0" w:beforeAutospacing="0" w:lineRule="auto"/>
        <w:ind w:left="2160" w:hanging="360"/>
      </w:pPr>
      <w:r w:rsidDel="00000000" w:rsidR="00000000" w:rsidRPr="00000000">
        <w:rPr>
          <w:rtl w:val="0"/>
        </w:rPr>
        <w:t xml:space="preserve">RT: 50/25 or 42.67/16 + 12-14 boost vs. 40/15 (2.67) with 48/15 (3.2) SIB.</w:t>
      </w:r>
    </w:p>
    <w:p w:rsidR="00000000" w:rsidDel="00000000" w:rsidP="00000000" w:rsidRDefault="00000000" w:rsidRPr="00000000" w14:paraId="000005E8">
      <w:pPr>
        <w:numPr>
          <w:ilvl w:val="2"/>
          <w:numId w:val="102"/>
        </w:numPr>
        <w:spacing w:after="0" w:afterAutospacing="0" w:before="0" w:beforeAutospacing="0" w:line="240" w:lineRule="auto"/>
        <w:ind w:left="2160" w:hanging="360"/>
        <w:rPr/>
      </w:pPr>
      <w:r w:rsidDel="00000000" w:rsidR="00000000" w:rsidRPr="00000000">
        <w:rPr>
          <w:rtl w:val="0"/>
        </w:rPr>
        <w:t xml:space="preserve">CTV = lumpectomy cavity + 1 cm. PTV = CTV + 7 mm.</w:t>
      </w:r>
    </w:p>
    <w:p w:rsidR="00000000" w:rsidDel="00000000" w:rsidP="00000000" w:rsidRDefault="00000000" w:rsidRPr="00000000" w14:paraId="000005E9">
      <w:pPr>
        <w:numPr>
          <w:ilvl w:val="0"/>
          <w:numId w:val="102"/>
        </w:numPr>
        <w:spacing w:after="0" w:afterAutospacing="0" w:before="0" w:beforeAutospacing="0" w:line="240" w:lineRule="auto"/>
        <w:rPr>
          <w:u w:val="none"/>
        </w:rPr>
      </w:pPr>
      <w:r w:rsidDel="00000000" w:rsidR="00000000" w:rsidRPr="00000000">
        <w:rPr>
          <w:b w:val="1"/>
          <w:rtl w:val="0"/>
        </w:rPr>
        <w:t xml:space="preserve">DBCG HYPO II / SKAGEN Trial 1 </w:t>
      </w:r>
      <w:r w:rsidDel="00000000" w:rsidR="00000000" w:rsidRPr="00000000">
        <w:rPr>
          <w:rtl w:val="0"/>
        </w:rPr>
        <w:t xml:space="preserve">[</w:t>
      </w:r>
      <w:hyperlink r:id="rId355">
        <w:r w:rsidDel="00000000" w:rsidR="00000000" w:rsidRPr="00000000">
          <w:rPr>
            <w:rtl w:val="0"/>
          </w:rPr>
          <w:t xml:space="preserve">Protocol</w:t>
        </w:r>
      </w:hyperlink>
      <w:r w:rsidDel="00000000" w:rsidR="00000000" w:rsidRPr="00000000">
        <w:rPr>
          <w:rtl w:val="0"/>
        </w:rPr>
        <w:t xml:space="preserve">, </w:t>
      </w:r>
      <w:hyperlink r:id="rId356">
        <w:r w:rsidDel="00000000" w:rsidR="00000000" w:rsidRPr="00000000">
          <w:rPr>
            <w:rtl w:val="0"/>
          </w:rPr>
          <w:t xml:space="preserve">NCT02384733</w:t>
        </w:r>
      </w:hyperlink>
      <w:r w:rsidDel="00000000" w:rsidR="00000000" w:rsidRPr="00000000">
        <w:rPr>
          <w:rtl w:val="0"/>
        </w:rPr>
        <w:t xml:space="preserve">]: </w:t>
      </w:r>
      <w:r w:rsidDel="00000000" w:rsidR="00000000" w:rsidRPr="00000000">
        <w:rPr>
          <w:b w:val="1"/>
          <w:rtl w:val="0"/>
        </w:rPr>
        <w:t xml:space="preserve">50/25 vs. 40/15. If boost, it must be SIB</w:t>
      </w:r>
      <w:r w:rsidDel="00000000" w:rsidR="00000000" w:rsidRPr="00000000">
        <w:rPr>
          <w:rtl w:val="0"/>
        </w:rPr>
        <w:t xml:space="preserve">!</w:t>
      </w:r>
    </w:p>
    <w:p w:rsidR="00000000" w:rsidDel="00000000" w:rsidP="00000000" w:rsidRDefault="00000000" w:rsidRPr="00000000" w14:paraId="000005EA">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2000 participants. Primary completion date 2036. Yikes.</w:t>
      </w:r>
    </w:p>
    <w:p w:rsidR="00000000" w:rsidDel="00000000" w:rsidP="00000000" w:rsidRDefault="00000000" w:rsidRPr="00000000" w14:paraId="000005EB">
      <w:pPr>
        <w:numPr>
          <w:ilvl w:val="2"/>
          <w:numId w:val="102"/>
        </w:numPr>
        <w:spacing w:after="0" w:afterAutospacing="0" w:before="0" w:beforeAutospacing="0" w:line="240" w:lineRule="auto"/>
        <w:ind w:left="2160" w:hanging="360"/>
        <w:rPr>
          <w:u w:val="none"/>
        </w:rPr>
      </w:pPr>
      <w:r w:rsidDel="00000000" w:rsidR="00000000" w:rsidRPr="00000000">
        <w:rPr>
          <w:rtl w:val="0"/>
        </w:rPr>
        <w:t xml:space="preserve">Boost allowed at two levels: 16/8 and 10/5. </w:t>
      </w:r>
    </w:p>
    <w:p w:rsidR="00000000" w:rsidDel="00000000" w:rsidP="00000000" w:rsidRDefault="00000000" w:rsidRPr="00000000" w14:paraId="000005EC">
      <w:pPr>
        <w:numPr>
          <w:ilvl w:val="2"/>
          <w:numId w:val="102"/>
        </w:numPr>
        <w:spacing w:after="0" w:afterAutospacing="0" w:before="0" w:beforeAutospacing="0" w:line="240" w:lineRule="auto"/>
        <w:ind w:left="2160" w:hanging="360"/>
        <w:rPr>
          <w:u w:val="none"/>
        </w:rPr>
      </w:pPr>
      <w:r w:rsidDel="00000000" w:rsidR="00000000" w:rsidRPr="00000000">
        <w:rPr>
          <w:rtl w:val="0"/>
        </w:rPr>
        <w:t xml:space="preserve">Equivalent boosts: 51.52-63/28 vs. 42.3-52.5/18; 50-57/25 vs. 40-45.75/15. </w:t>
      </w:r>
    </w:p>
    <w:p w:rsidR="00000000" w:rsidDel="00000000" w:rsidP="00000000" w:rsidRDefault="00000000" w:rsidRPr="00000000" w14:paraId="000005ED">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Primary endpoint: Arm lymphedema at 3y after RT. Follow up of morbidity for 10 years.</w:t>
      </w:r>
    </w:p>
    <w:p w:rsidR="00000000" w:rsidDel="00000000" w:rsidP="00000000" w:rsidRDefault="00000000" w:rsidRPr="00000000" w14:paraId="000005EE">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Boost only if the tumor has invaded through fascia and SM &lt; 2 mm. </w:t>
      </w:r>
    </w:p>
    <w:p w:rsidR="00000000" w:rsidDel="00000000" w:rsidP="00000000" w:rsidRDefault="00000000" w:rsidRPr="00000000" w14:paraId="000005EF">
      <w:pPr>
        <w:numPr>
          <w:ilvl w:val="0"/>
          <w:numId w:val="102"/>
        </w:numPr>
        <w:spacing w:after="0" w:afterAutospacing="0" w:before="0" w:beforeAutospacing="0" w:lineRule="auto"/>
      </w:pPr>
      <w:r w:rsidDel="00000000" w:rsidR="00000000" w:rsidRPr="00000000">
        <w:rPr>
          <w:rtl w:val="0"/>
        </w:rPr>
        <w:t xml:space="preserve">See [</w:t>
      </w:r>
      <w:hyperlink w:anchor="up41nnwocsoz">
        <w:r w:rsidDel="00000000" w:rsidR="00000000" w:rsidRPr="00000000">
          <w:rPr>
            <w:rtl w:val="0"/>
          </w:rPr>
          <w:t xml:space="preserve">ALLIANCE A011202</w:t>
        </w:r>
      </w:hyperlink>
      <w:r w:rsidDel="00000000" w:rsidR="00000000" w:rsidRPr="00000000">
        <w:rPr>
          <w:rtl w:val="0"/>
        </w:rPr>
        <w:t xml:space="preserve">] for patients with positive SLNB and cN+ axilla prior to NAC. </w:t>
      </w:r>
    </w:p>
    <w:p w:rsidR="00000000" w:rsidDel="00000000" w:rsidP="00000000" w:rsidRDefault="00000000" w:rsidRPr="00000000" w14:paraId="000005F0">
      <w:pPr>
        <w:numPr>
          <w:ilvl w:val="0"/>
          <w:numId w:val="102"/>
        </w:numPr>
        <w:spacing w:before="0" w:beforeAutospacing="0" w:lineRule="auto"/>
      </w:pPr>
      <w:r w:rsidDel="00000000" w:rsidR="00000000" w:rsidRPr="00000000">
        <w:rPr>
          <w:rtl w:val="0"/>
        </w:rPr>
        <w:t xml:space="preserve">See [</w:t>
      </w:r>
      <w:hyperlink w:anchor="tc7hrjgeh2zs">
        <w:r w:rsidDel="00000000" w:rsidR="00000000" w:rsidRPr="00000000">
          <w:rPr>
            <w:rtl w:val="0"/>
          </w:rPr>
          <w:t xml:space="preserve">NSABP B-51</w:t>
        </w:r>
      </w:hyperlink>
      <w:r w:rsidDel="00000000" w:rsidR="00000000" w:rsidRPr="00000000">
        <w:rPr>
          <w:rtl w:val="0"/>
        </w:rPr>
        <w:t xml:space="preserve">] for patients with negative SLNB and cN+ axilla prior to NAC.</w:t>
      </w:r>
      <w:r w:rsidDel="00000000" w:rsidR="00000000" w:rsidRPr="00000000">
        <w:rPr>
          <w:rtl w:val="0"/>
        </w:rPr>
      </w:r>
    </w:p>
    <w:p w:rsidR="00000000" w:rsidDel="00000000" w:rsidP="00000000" w:rsidRDefault="00000000" w:rsidRPr="00000000" w14:paraId="000005F1">
      <w:pPr>
        <w:spacing w:line="240" w:lineRule="auto"/>
        <w:ind w:left="0" w:firstLine="0"/>
        <w:rPr>
          <w:b w:val="1"/>
        </w:rPr>
      </w:pPr>
      <w:r w:rsidDel="00000000" w:rsidR="00000000" w:rsidRPr="00000000">
        <w:rPr>
          <w:rtl w:val="0"/>
        </w:rPr>
      </w:r>
    </w:p>
    <w:p w:rsidR="00000000" w:rsidDel="00000000" w:rsidP="00000000" w:rsidRDefault="00000000" w:rsidRPr="00000000" w14:paraId="000005F2">
      <w:pPr>
        <w:pStyle w:val="Heading2"/>
        <w:rPr/>
      </w:pPr>
      <w:bookmarkStart w:colFirst="0" w:colLast="0" w:name="_rgp47soearl" w:id="98"/>
      <w:bookmarkEnd w:id="98"/>
      <w:hyperlink w:anchor="_r8iruj3496kg">
        <w:r w:rsidDel="00000000" w:rsidR="00000000" w:rsidRPr="00000000">
          <w:rPr>
            <w:rtl w:val="0"/>
          </w:rPr>
          <w:t xml:space="preserve">Ultrahypofractionation</w:t>
        </w:r>
      </w:hyperlink>
      <w:r w:rsidDel="00000000" w:rsidR="00000000" w:rsidRPr="00000000">
        <w:rPr>
          <w:rtl w:val="0"/>
        </w:rPr>
      </w:r>
    </w:p>
    <w:p w:rsidR="00000000" w:rsidDel="00000000" w:rsidP="00000000" w:rsidRDefault="00000000" w:rsidRPr="00000000" w14:paraId="000005F3">
      <w:pPr>
        <w:ind w:left="0" w:firstLine="0"/>
        <w:rPr>
          <w:b w:val="1"/>
        </w:rPr>
      </w:pPr>
      <w:r w:rsidDel="00000000" w:rsidR="00000000" w:rsidRPr="00000000">
        <w:rPr>
          <w:rtl w:val="0"/>
        </w:rPr>
        <w:t xml:space="preserve">See the Summary Box below. The UK FAST trials are for ultrafractionatated WBRT, without the toxicity of APBI!</w:t>
      </w:r>
      <w:r w:rsidDel="00000000" w:rsidR="00000000" w:rsidRPr="00000000">
        <w:rPr>
          <w:rtl w:val="0"/>
        </w:rPr>
      </w:r>
    </w:p>
    <w:bookmarkStart w:colFirst="0" w:colLast="0" w:name="zbwn4p4uzgy" w:id="99"/>
    <w:bookmarkEnd w:id="99"/>
    <w:p w:rsidR="00000000" w:rsidDel="00000000" w:rsidP="00000000" w:rsidRDefault="00000000" w:rsidRPr="00000000" w14:paraId="000005F4">
      <w:pPr>
        <w:numPr>
          <w:ilvl w:val="0"/>
          <w:numId w:val="102"/>
        </w:numPr>
        <w:spacing w:line="240" w:lineRule="auto"/>
        <w:rPr>
          <w:u w:val="none"/>
        </w:rPr>
      </w:pPr>
      <w:r w:rsidDel="00000000" w:rsidR="00000000" w:rsidRPr="00000000">
        <w:rPr>
          <w:b w:val="1"/>
          <w:rtl w:val="0"/>
        </w:rPr>
        <w:t xml:space="preserve">UK FAST </w:t>
      </w:r>
      <w:r w:rsidDel="00000000" w:rsidR="00000000" w:rsidRPr="00000000">
        <w:rPr>
          <w:rtl w:val="0"/>
        </w:rPr>
        <w:t xml:space="preserve">[</w:t>
      </w:r>
      <w:hyperlink r:id="rId357">
        <w:r w:rsidDel="00000000" w:rsidR="00000000" w:rsidRPr="00000000">
          <w:rPr>
            <w:rtl w:val="0"/>
          </w:rPr>
          <w:t xml:space="preserve">RTO '11</w:t>
        </w:r>
      </w:hyperlink>
      <w:r w:rsidDel="00000000" w:rsidR="00000000" w:rsidRPr="00000000">
        <w:rPr>
          <w:rtl w:val="0"/>
        </w:rPr>
        <w:t xml:space="preserve">, </w:t>
      </w:r>
      <w:hyperlink r:id="rId358">
        <w:r w:rsidDel="00000000" w:rsidR="00000000" w:rsidRPr="00000000">
          <w:rPr>
            <w:rtl w:val="0"/>
          </w:rPr>
          <w:t xml:space="preserve">Brunt ASTRO '18</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50/25 vs. 30/5 </w:t>
      </w:r>
      <w:r w:rsidDel="00000000" w:rsidR="00000000" w:rsidRPr="00000000">
        <w:rPr>
          <w:rtl w:val="0"/>
        </w:rPr>
        <w:t xml:space="preserve">(6 Gy) </w:t>
      </w:r>
      <w:r w:rsidDel="00000000" w:rsidR="00000000" w:rsidRPr="00000000">
        <w:rPr>
          <w:b w:val="1"/>
          <w:rtl w:val="0"/>
        </w:rPr>
        <w:t xml:space="preserve">vs. 28.5/5 </w:t>
      </w:r>
      <w:r w:rsidDel="00000000" w:rsidR="00000000" w:rsidRPr="00000000">
        <w:rPr>
          <w:rtl w:val="0"/>
        </w:rPr>
        <w:t xml:space="preserve">(5.7 Gy), </w:t>
      </w:r>
      <w:r w:rsidDel="00000000" w:rsidR="00000000" w:rsidRPr="00000000">
        <w:rPr>
          <w:b w:val="1"/>
          <w:rtl w:val="0"/>
        </w:rPr>
        <w:t xml:space="preserve">all over 5 weeks</w:t>
      </w:r>
      <w:r w:rsidDel="00000000" w:rsidR="00000000" w:rsidRPr="00000000">
        <w:rPr>
          <w:rtl w:val="0"/>
        </w:rPr>
        <w:t xml:space="preserve">.</w:t>
      </w:r>
    </w:p>
    <w:p w:rsidR="00000000" w:rsidDel="00000000" w:rsidP="00000000" w:rsidRDefault="00000000" w:rsidRPr="00000000" w14:paraId="000005F5">
      <w:pPr>
        <w:spacing w:line="240" w:lineRule="auto"/>
        <w:ind w:firstLine="720"/>
        <w:rPr/>
      </w:pPr>
      <w:r w:rsidDel="00000000" w:rsidR="00000000" w:rsidRPr="00000000">
        <w:rPr>
          <w:rtl w:val="0"/>
        </w:rPr>
        <w:t xml:space="preserve">Marked toxicity is rare and are similar for 28.5/5 to 50/25. LRF is extremely low for all schedules. This once weekly regimen may be considered when daily visits for 3-5w are not acceptable. </w:t>
      </w:r>
    </w:p>
    <w:p w:rsidR="00000000" w:rsidDel="00000000" w:rsidP="00000000" w:rsidRDefault="00000000" w:rsidRPr="00000000" w14:paraId="000005F6">
      <w:pPr>
        <w:spacing w:line="240" w:lineRule="auto"/>
        <w:ind w:left="720" w:firstLine="0"/>
        <w:rPr/>
      </w:pPr>
      <w:r w:rsidDel="00000000" w:rsidR="00000000" w:rsidRPr="00000000">
        <w:rPr>
          <w:rtl w:val="0"/>
        </w:rPr>
        <w:t xml:space="preserve">10 years of follow up! Final publication (likely in 2020) will be required before this becomes more widely accepted.</w:t>
      </w:r>
    </w:p>
    <w:p w:rsidR="00000000" w:rsidDel="00000000" w:rsidP="00000000" w:rsidRDefault="00000000" w:rsidRPr="00000000" w14:paraId="000005F7">
      <w:pPr>
        <w:spacing w:line="240" w:lineRule="auto"/>
        <w:ind w:left="720" w:firstLine="0"/>
        <w:rPr/>
      </w:pPr>
      <w:r w:rsidDel="00000000" w:rsidR="00000000" w:rsidRPr="00000000">
        <w:rPr>
          <w:rtl w:val="0"/>
        </w:rPr>
        <w:t xml:space="preserve">TBL</w:t>
      </w:r>
      <w:hyperlink r:id="rId359">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When real life throws you biologically effective dose (BED) anomalies, reassign BED values. 10 year cosmetic outcomes of the UK FAST trial demonstrate similarly low rates of poor cosmesis following breast radiation delivered as either 50/25 daily fractions or 5.7 x 5 weekly fractions but slightly higher rates when delivered as 6 Gy x 5 weekly fractions, all apparently mathematically translating to a new breast tissue α/β assignment of 2.4. This is all good news for patient looks and convenience—the only real losers here are residents left confused AF about traditional BED theory.</w:t>
      </w:r>
      <w:r w:rsidDel="00000000" w:rsidR="00000000" w:rsidRPr="00000000">
        <w:rPr>
          <w:rtl w:val="0"/>
        </w:rPr>
      </w:r>
    </w:p>
    <w:p w:rsidR="00000000" w:rsidDel="00000000" w:rsidP="00000000" w:rsidRDefault="00000000" w:rsidRPr="00000000" w14:paraId="000005F8">
      <w:pPr>
        <w:numPr>
          <w:ilvl w:val="1"/>
          <w:numId w:val="102"/>
        </w:numPr>
        <w:spacing w:line="240" w:lineRule="auto"/>
        <w:ind w:left="1440" w:hanging="360"/>
        <w:rPr>
          <w:u w:val="none"/>
        </w:rPr>
      </w:pPr>
      <w:r w:rsidDel="00000000" w:rsidR="00000000" w:rsidRPr="00000000">
        <w:rPr>
          <w:rFonts w:ascii="Gungsuh" w:cs="Gungsuh" w:eastAsia="Gungsuh" w:hAnsi="Gungsuh"/>
          <w:rtl w:val="0"/>
        </w:rPr>
        <w:t xml:space="preserve">915 pts. ≥ 50y. 75% IDC. 10% G3. pT1-2pN0. BCS. 75% tamoxifen, ~10% AI. MFU 10y.</w:t>
      </w:r>
    </w:p>
    <w:p w:rsidR="00000000" w:rsidDel="00000000" w:rsidP="00000000" w:rsidRDefault="00000000" w:rsidRPr="00000000" w14:paraId="000005F9">
      <w:pPr>
        <w:numPr>
          <w:ilvl w:val="2"/>
          <w:numId w:val="102"/>
        </w:numPr>
        <w:spacing w:line="240" w:lineRule="auto"/>
        <w:ind w:left="2160" w:hanging="360"/>
        <w:rPr>
          <w:u w:val="none"/>
        </w:rPr>
      </w:pPr>
      <w:r w:rsidDel="00000000" w:rsidR="00000000" w:rsidRPr="00000000">
        <w:rPr>
          <w:rtl w:val="0"/>
        </w:rPr>
        <w:t xml:space="preserve">If</w:t>
      </w:r>
      <w:r w:rsidDel="00000000" w:rsidR="00000000" w:rsidRPr="00000000">
        <w:rPr>
          <w:b w:val="1"/>
          <w:rtl w:val="0"/>
        </w:rPr>
        <w:t xml:space="preserve"> α/β = 2.4</w:t>
      </w:r>
      <w:r w:rsidDel="00000000" w:rsidR="00000000" w:rsidRPr="00000000">
        <w:rPr>
          <w:rtl w:val="0"/>
        </w:rPr>
        <w:t xml:space="preserve"> for late breast appearance change</w:t>
      </w:r>
      <w:r w:rsidDel="00000000" w:rsidR="00000000" w:rsidRPr="00000000">
        <w:rPr>
          <w:rtl w:val="0"/>
        </w:rPr>
        <w:t xml:space="preserve">, 27.7 Gy EQD2 is 50 Gy (estimated).</w:t>
      </w:r>
    </w:p>
    <w:p w:rsidR="00000000" w:rsidDel="00000000" w:rsidP="00000000" w:rsidRDefault="00000000" w:rsidRPr="00000000" w14:paraId="000005FA">
      <w:pPr>
        <w:numPr>
          <w:ilvl w:val="1"/>
          <w:numId w:val="102"/>
        </w:numPr>
        <w:spacing w:line="240" w:lineRule="auto"/>
        <w:ind w:left="1440" w:hanging="360"/>
        <w:rPr>
          <w:u w:val="none"/>
        </w:rPr>
      </w:pPr>
      <w:r w:rsidDel="00000000" w:rsidR="00000000" w:rsidRPr="00000000">
        <w:rPr>
          <w:rtl w:val="0"/>
        </w:rPr>
        <w:t xml:space="preserve">Primary: 2y photographic cosmesis. Secondary: 5y change, clinical late AE, and ispi local tumor control.</w:t>
      </w:r>
    </w:p>
    <w:p w:rsidR="00000000" w:rsidDel="00000000" w:rsidP="00000000" w:rsidRDefault="00000000" w:rsidRPr="00000000" w14:paraId="000005FB">
      <w:pPr>
        <w:numPr>
          <w:ilvl w:val="1"/>
          <w:numId w:val="102"/>
        </w:numPr>
        <w:spacing w:line="240" w:lineRule="auto"/>
        <w:ind w:left="1440" w:hanging="360"/>
        <w:rPr>
          <w:u w:val="none"/>
        </w:rPr>
      </w:pPr>
      <w:r w:rsidDel="00000000" w:rsidR="00000000" w:rsidRPr="00000000">
        <w:rPr>
          <w:rtl w:val="0"/>
        </w:rPr>
        <w:t xml:space="preserve">2y mild/marked change on photographs with RR of 1.7 for 30 Gy [SS] and 1.15 for 28.5 Gy [NS].</w:t>
      </w:r>
    </w:p>
    <w:p w:rsidR="00000000" w:rsidDel="00000000" w:rsidP="00000000" w:rsidRDefault="00000000" w:rsidRPr="00000000" w14:paraId="000005FC">
      <w:pPr>
        <w:numPr>
          <w:ilvl w:val="1"/>
          <w:numId w:val="102"/>
        </w:numPr>
        <w:spacing w:line="240" w:lineRule="auto"/>
        <w:ind w:left="1440" w:hanging="360"/>
        <w:rPr>
          <w:u w:val="none"/>
        </w:rPr>
      </w:pPr>
      <w:r w:rsidDel="00000000" w:rsidR="00000000" w:rsidRPr="00000000">
        <w:rPr>
          <w:rFonts w:ascii="Cardo" w:cs="Cardo" w:eastAsia="Cardo" w:hAnsi="Cardo"/>
          <w:rtl w:val="0"/>
        </w:rPr>
        <w:t xml:space="preserve">3y physician assessed mod/marked AE in breast 10→ 17→ 11%.</w:t>
      </w:r>
    </w:p>
    <w:p w:rsidR="00000000" w:rsidDel="00000000" w:rsidP="00000000" w:rsidRDefault="00000000" w:rsidRPr="00000000" w14:paraId="000005FD">
      <w:pPr>
        <w:numPr>
          <w:ilvl w:val="1"/>
          <w:numId w:val="102"/>
        </w:numPr>
        <w:spacing w:line="240" w:lineRule="auto"/>
        <w:ind w:left="1440" w:hanging="360"/>
        <w:rPr>
          <w:u w:val="none"/>
        </w:rPr>
      </w:pPr>
      <w:r w:rsidDel="00000000" w:rsidR="00000000" w:rsidRPr="00000000">
        <w:rPr>
          <w:rFonts w:ascii="Cardo" w:cs="Cardo" w:eastAsia="Cardo" w:hAnsi="Cardo"/>
          <w:rtl w:val="0"/>
        </w:rPr>
        <w:t xml:space="preserve">5y mild/marked change on photographs 7→ 18→ 10% with marked changes in 2→ 4→ 2%.</w:t>
      </w:r>
    </w:p>
    <w:p w:rsidR="00000000" w:rsidDel="00000000" w:rsidP="00000000" w:rsidRDefault="00000000" w:rsidRPr="00000000" w14:paraId="000005FE">
      <w:pPr>
        <w:numPr>
          <w:ilvl w:val="1"/>
          <w:numId w:val="102"/>
        </w:numPr>
        <w:spacing w:line="240" w:lineRule="auto"/>
        <w:ind w:left="1440" w:hanging="360"/>
        <w:rPr>
          <w:u w:val="none"/>
        </w:rPr>
      </w:pPr>
      <w:r w:rsidDel="00000000" w:rsidR="00000000" w:rsidRPr="00000000">
        <w:rPr>
          <w:rFonts w:ascii="Cardo" w:cs="Cardo" w:eastAsia="Cardo" w:hAnsi="Cardo"/>
          <w:rtl w:val="0"/>
        </w:rPr>
        <w:t xml:space="preserve">10y mod/marked breast AE 9→ 18→ 15%.</w:t>
      </w:r>
    </w:p>
    <w:p w:rsidR="00000000" w:rsidDel="00000000" w:rsidP="00000000" w:rsidRDefault="00000000" w:rsidRPr="00000000" w14:paraId="000005FF">
      <w:pPr>
        <w:numPr>
          <w:ilvl w:val="2"/>
          <w:numId w:val="102"/>
        </w:numPr>
        <w:spacing w:line="240" w:lineRule="auto"/>
        <w:ind w:left="2160" w:hanging="360"/>
        <w:rPr>
          <w:u w:val="none"/>
        </w:rPr>
      </w:pPr>
      <w:r w:rsidDel="00000000" w:rsidR="00000000" w:rsidRPr="00000000">
        <w:rPr>
          <w:rtl w:val="0"/>
        </w:rPr>
        <w:t xml:space="preserve">Late mod/marked shrinkage with OR of 1.9 for 30 Gy [SS] and 1.1 for 28.5 Gy [NS].</w:t>
      </w:r>
    </w:p>
    <w:p w:rsidR="00000000" w:rsidDel="00000000" w:rsidP="00000000" w:rsidRDefault="00000000" w:rsidRPr="00000000" w14:paraId="00000600">
      <w:pPr>
        <w:numPr>
          <w:ilvl w:val="2"/>
          <w:numId w:val="102"/>
        </w:numPr>
        <w:spacing w:line="240" w:lineRule="auto"/>
        <w:ind w:left="2160" w:hanging="360"/>
        <w:rPr>
          <w:u w:val="none"/>
        </w:rPr>
      </w:pPr>
      <w:r w:rsidDel="00000000" w:rsidR="00000000" w:rsidRPr="00000000">
        <w:rPr>
          <w:rtl w:val="0"/>
        </w:rPr>
        <w:t xml:space="preserve">Late mod/marked </w:t>
      </w:r>
      <w:r w:rsidDel="00000000" w:rsidR="00000000" w:rsidRPr="00000000">
        <w:rPr>
          <w:rtl w:val="0"/>
        </w:rPr>
        <w:t xml:space="preserve">induration</w:t>
      </w:r>
      <w:r w:rsidDel="00000000" w:rsidR="00000000" w:rsidRPr="00000000">
        <w:rPr>
          <w:rtl w:val="0"/>
        </w:rPr>
        <w:t xml:space="preserve"> with OR of 2.4 for 30 Gy [SS] and 1.7 for 28.5 Gy (p=0.11)</w:t>
      </w:r>
    </w:p>
    <w:p w:rsidR="00000000" w:rsidDel="00000000" w:rsidP="00000000" w:rsidRDefault="00000000" w:rsidRPr="00000000" w14:paraId="00000601">
      <w:pPr>
        <w:numPr>
          <w:ilvl w:val="2"/>
          <w:numId w:val="102"/>
        </w:numPr>
        <w:spacing w:line="240" w:lineRule="auto"/>
        <w:ind w:left="2160" w:hanging="360"/>
        <w:rPr>
          <w:u w:val="none"/>
        </w:rPr>
      </w:pPr>
      <w:r w:rsidDel="00000000" w:rsidR="00000000" w:rsidRPr="00000000">
        <w:rPr>
          <w:rtl w:val="0"/>
        </w:rPr>
        <w:t xml:space="preserve">Late mod/marked edema with OR of 3.7 for 30 Gy [SS] and 1.9 for 28.5 Gy (p=0.09).</w:t>
      </w:r>
    </w:p>
    <w:p w:rsidR="00000000" w:rsidDel="00000000" w:rsidP="00000000" w:rsidRDefault="00000000" w:rsidRPr="00000000" w14:paraId="00000602">
      <w:pPr>
        <w:numPr>
          <w:ilvl w:val="2"/>
          <w:numId w:val="102"/>
        </w:numPr>
        <w:spacing w:line="240" w:lineRule="auto"/>
        <w:ind w:left="2160" w:hanging="360"/>
        <w:rPr>
          <w:u w:val="none"/>
        </w:rPr>
      </w:pPr>
      <w:r w:rsidDel="00000000" w:rsidR="00000000" w:rsidRPr="00000000">
        <w:rPr>
          <w:rtl w:val="0"/>
        </w:rPr>
        <w:t xml:space="preserve">Late mod/marked telangiectasia with OR of 2.7 for 30 Gy [SS] and 0.8 for 28.5 Gy [NS].</w:t>
      </w:r>
    </w:p>
    <w:p w:rsidR="00000000" w:rsidDel="00000000" w:rsidP="00000000" w:rsidRDefault="00000000" w:rsidRPr="00000000" w14:paraId="00000603">
      <w:pPr>
        <w:numPr>
          <w:ilvl w:val="1"/>
          <w:numId w:val="102"/>
        </w:numPr>
        <w:spacing w:line="240" w:lineRule="auto"/>
        <w:ind w:left="1440" w:hanging="360"/>
        <w:rPr>
          <w:u w:val="none"/>
        </w:rPr>
      </w:pPr>
      <w:r w:rsidDel="00000000" w:rsidR="00000000" w:rsidRPr="00000000">
        <w:rPr>
          <w:rtl w:val="0"/>
        </w:rPr>
        <w:t xml:space="preserve">Estimated 10y LRR 1.3%, ~15 patients (5%) in each arm with DM at 10y.</w:t>
      </w:r>
    </w:p>
    <w:p w:rsidR="00000000" w:rsidDel="00000000" w:rsidP="00000000" w:rsidRDefault="00000000" w:rsidRPr="00000000" w14:paraId="00000604">
      <w:pPr>
        <w:widowControl w:val="0"/>
        <w:jc w:val="center"/>
        <w:rPr/>
      </w:pPr>
      <w:hyperlink r:id="rId360">
        <w:r w:rsidDel="00000000" w:rsidR="00000000" w:rsidRPr="00000000">
          <w:rPr>
            <w:color w:val="1155cc"/>
            <w:u w:val="single"/>
          </w:rPr>
          <w:drawing>
            <wp:inline distB="114300" distT="114300" distL="114300" distR="114300">
              <wp:extent cx="3285744" cy="3200400"/>
              <wp:effectExtent b="12700" l="12700" r="12700" t="12700"/>
              <wp:docPr id="11" name="image11.png"/>
              <a:graphic>
                <a:graphicData uri="http://schemas.openxmlformats.org/drawingml/2006/picture">
                  <pic:pic>
                    <pic:nvPicPr>
                      <pic:cNvPr id="0" name="image11.png"/>
                      <pic:cNvPicPr preferRelativeResize="0"/>
                    </pic:nvPicPr>
                    <pic:blipFill>
                      <a:blip r:embed="rId361"/>
                      <a:srcRect b="0" l="0" r="0" t="0"/>
                      <a:stretch>
                        <a:fillRect/>
                      </a:stretch>
                    </pic:blipFill>
                    <pic:spPr>
                      <a:xfrm>
                        <a:off x="0" y="0"/>
                        <a:ext cx="3285744"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l20q82q32xzg" w:id="100"/>
    <w:bookmarkEnd w:id="100"/>
    <w:p w:rsidR="00000000" w:rsidDel="00000000" w:rsidP="00000000" w:rsidRDefault="00000000" w:rsidRPr="00000000" w14:paraId="00000605">
      <w:pPr>
        <w:numPr>
          <w:ilvl w:val="0"/>
          <w:numId w:val="102"/>
        </w:numPr>
        <w:spacing w:line="240" w:lineRule="auto"/>
        <w:rPr>
          <w:b w:val="1"/>
          <w:u w:val="none"/>
        </w:rPr>
      </w:pPr>
      <w:r w:rsidDel="00000000" w:rsidR="00000000" w:rsidRPr="00000000">
        <w:rPr>
          <w:b w:val="1"/>
          <w:rtl w:val="0"/>
        </w:rPr>
        <w:t xml:space="preserve">UK FAST Forward </w:t>
      </w:r>
      <w:r w:rsidDel="00000000" w:rsidR="00000000" w:rsidRPr="00000000">
        <w:rPr>
          <w:rtl w:val="0"/>
        </w:rPr>
        <w:t xml:space="preserve">[</w:t>
      </w:r>
      <w:hyperlink r:id="rId362">
        <w:r w:rsidDel="00000000" w:rsidR="00000000" w:rsidRPr="00000000">
          <w:rPr>
            <w:rtl w:val="0"/>
          </w:rPr>
          <w:t xml:space="preserve">Protocol</w:t>
        </w:r>
      </w:hyperlink>
      <w:r w:rsidDel="00000000" w:rsidR="00000000" w:rsidRPr="00000000">
        <w:rPr>
          <w:rtl w:val="0"/>
        </w:rPr>
        <w:t xml:space="preserve">, </w:t>
      </w:r>
      <w:hyperlink r:id="rId363">
        <w:r w:rsidDel="00000000" w:rsidR="00000000" w:rsidRPr="00000000">
          <w:rPr>
            <w:rtl w:val="0"/>
          </w:rPr>
          <w:t xml:space="preserve">Brunt Lancet '20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40.05/15 (2.67 Gy) vs. 27/5 (5.4 Gy) vs. 26/5 (5.2 Gy) ± 10/5 boost</w:t>
      </w:r>
      <w:r w:rsidDel="00000000" w:rsidR="00000000" w:rsidRPr="00000000">
        <w:rPr>
          <w:rtl w:val="0"/>
        </w:rPr>
        <w:t xml:space="preserve">. </w:t>
      </w:r>
    </w:p>
    <w:p w:rsidR="00000000" w:rsidDel="00000000" w:rsidP="00000000" w:rsidRDefault="00000000" w:rsidRPr="00000000" w14:paraId="00000606">
      <w:pPr>
        <w:spacing w:line="240" w:lineRule="auto"/>
        <w:ind w:firstLine="720"/>
        <w:rPr/>
      </w:pPr>
      <w:r w:rsidDel="00000000" w:rsidR="00000000" w:rsidRPr="00000000">
        <w:rPr>
          <w:rtl w:val="0"/>
        </w:rPr>
        <w:t xml:space="preserve">See eContour [</w:t>
      </w:r>
      <w:hyperlink r:id="rId364">
        <w:r w:rsidDel="00000000" w:rsidR="00000000" w:rsidRPr="00000000">
          <w:rPr>
            <w:rtl w:val="0"/>
          </w:rPr>
          <w:t xml:space="preserve">UK Fast Forward</w:t>
        </w:r>
      </w:hyperlink>
      <w:r w:rsidDel="00000000" w:rsidR="00000000" w:rsidRPr="00000000">
        <w:rPr>
          <w:rtl w:val="0"/>
        </w:rPr>
        <w:t xml:space="preserve">] and [</w:t>
      </w:r>
      <w:hyperlink r:id="rId365">
        <w:r w:rsidDel="00000000" w:rsidR="00000000" w:rsidRPr="00000000">
          <w:rPr>
            <w:rtl w:val="0"/>
          </w:rPr>
          <w:t xml:space="preserve">heart avoidance]</w:t>
        </w:r>
      </w:hyperlink>
      <w:r w:rsidDel="00000000" w:rsidR="00000000" w:rsidRPr="00000000">
        <w:rPr>
          <w:rtl w:val="0"/>
        </w:rPr>
        <w:t xml:space="preserve"> case. See [</w:t>
      </w:r>
      <w:hyperlink w:anchor="_64xa55e9pxel">
        <w:r w:rsidDel="00000000" w:rsidR="00000000" w:rsidRPr="00000000">
          <w:rPr>
            <w:rtl w:val="0"/>
          </w:rPr>
          <w:t xml:space="preserve">WBRT</w:t>
        </w:r>
      </w:hyperlink>
      <w:r w:rsidDel="00000000" w:rsidR="00000000" w:rsidRPr="00000000">
        <w:rPr>
          <w:rtl w:val="0"/>
        </w:rPr>
        <w:t xml:space="preserve">] Treatment Planning section.</w:t>
      </w:r>
    </w:p>
    <w:p w:rsidR="00000000" w:rsidDel="00000000" w:rsidP="00000000" w:rsidRDefault="00000000" w:rsidRPr="00000000" w14:paraId="00000607">
      <w:pPr>
        <w:spacing w:line="240" w:lineRule="auto"/>
        <w:ind w:firstLine="720"/>
        <w:rPr/>
      </w:pPr>
      <w:r w:rsidDel="00000000" w:rsidR="00000000" w:rsidRPr="00000000">
        <w:rPr>
          <w:rtl w:val="0"/>
        </w:rPr>
        <w:t xml:space="preserve">α/β of 3 for late tissue effects (compared to 2.4 on UK FAST and 3.5 on START) and 3.7 for tumor control (3.5 on START).</w:t>
      </w:r>
    </w:p>
    <w:p w:rsidR="00000000" w:rsidDel="00000000" w:rsidP="00000000" w:rsidRDefault="00000000" w:rsidRPr="00000000" w14:paraId="00000608">
      <w:pPr>
        <w:spacing w:line="240" w:lineRule="auto"/>
        <w:ind w:firstLine="720"/>
        <w:rPr/>
      </w:pPr>
      <w:r w:rsidDel="00000000" w:rsidR="00000000" w:rsidRPr="00000000">
        <w:rPr>
          <w:rtl w:val="0"/>
        </w:rPr>
        <w:t xml:space="preserve">TBL</w:t>
      </w:r>
      <w:r w:rsidDel="00000000" w:rsidR="00000000" w:rsidRPr="00000000">
        <w:rPr>
          <w:rtl w:val="0"/>
        </w:rPr>
        <w:t xml:space="preserve"> </w:t>
      </w:r>
      <w:hyperlink r:id="rId366">
        <w:r w:rsidDel="00000000" w:rsidR="00000000" w:rsidRPr="00000000">
          <w:rPr>
            <w:vertAlign w:val="superscript"/>
            <w:rtl w:val="0"/>
          </w:rPr>
          <w:t xml:space="preserve">QS</w:t>
        </w:r>
      </w:hyperlink>
      <w:r w:rsidDel="00000000" w:rsidR="00000000" w:rsidRPr="00000000">
        <w:rPr>
          <w:rtl w:val="0"/>
        </w:rPr>
        <w:t xml:space="preserve">: Adjuva</w:t>
      </w:r>
      <w:r w:rsidDel="00000000" w:rsidR="00000000" w:rsidRPr="00000000">
        <w:rPr>
          <w:rtl w:val="0"/>
        </w:rPr>
        <w:t xml:space="preserve">nt whole breast radiation to 26 (but not 27!) Gy delivered in 5 daily fractions achieves non-inferior local tumor control without notable differences in late cosmetic outcomes.</w:t>
      </w:r>
    </w:p>
    <w:p w:rsidR="00000000" w:rsidDel="00000000" w:rsidP="00000000" w:rsidRDefault="00000000" w:rsidRPr="00000000" w14:paraId="00000609">
      <w:pPr>
        <w:spacing w:line="240" w:lineRule="auto"/>
        <w:ind w:firstLine="720"/>
        <w:rPr>
          <w:vertAlign w:val="superscript"/>
        </w:rPr>
      </w:pPr>
      <w:r w:rsidDel="00000000" w:rsidR="00000000" w:rsidRPr="00000000">
        <w:rPr>
          <w:rtl w:val="0"/>
        </w:rPr>
        <w:t xml:space="preserve">TBL </w:t>
      </w:r>
      <w:hyperlink r:id="rId367">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If you’re comfortable with 15-16 fraction breast planning, there’s nothing dramatically different with this 5-fraction approach.</w:t>
      </w:r>
      <w:r w:rsidDel="00000000" w:rsidR="00000000" w:rsidRPr="00000000">
        <w:rPr>
          <w:rtl w:val="0"/>
        </w:rPr>
        <w:t xml:space="preserve"> </w:t>
      </w:r>
      <w:hyperlink r:id="rId36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0A">
      <w:pPr>
        <w:numPr>
          <w:ilvl w:val="1"/>
          <w:numId w:val="102"/>
        </w:numPr>
        <w:spacing w:line="240" w:lineRule="auto"/>
        <w:ind w:left="1440" w:hanging="360"/>
        <w:rPr/>
      </w:pPr>
      <w:r w:rsidDel="00000000" w:rsidR="00000000" w:rsidRPr="00000000">
        <w:rPr>
          <w:rFonts w:ascii="Gungsuh" w:cs="Gungsuh" w:eastAsia="Gungsuh" w:hAnsi="Gungsuh"/>
          <w:rtl w:val="0"/>
        </w:rPr>
        <w:t xml:space="preserve">4096 patients. 2011-2014. 85% ≥ 50 yo. 28% G3. 6% MRM. 18% N1. Median 1.6 cm. 2% T3. MFU nearly 6y.</w:t>
      </w:r>
    </w:p>
    <w:p w:rsidR="00000000" w:rsidDel="00000000" w:rsidP="00000000" w:rsidRDefault="00000000" w:rsidRPr="00000000" w14:paraId="0000060B">
      <w:pPr>
        <w:numPr>
          <w:ilvl w:val="2"/>
          <w:numId w:val="102"/>
        </w:numPr>
        <w:spacing w:line="240" w:lineRule="auto"/>
        <w:ind w:left="2160" w:hanging="360"/>
        <w:rPr>
          <w:u w:val="none"/>
        </w:rPr>
      </w:pPr>
      <w:r w:rsidDel="00000000" w:rsidR="00000000" w:rsidRPr="00000000">
        <w:rPr>
          <w:rtl w:val="0"/>
        </w:rPr>
        <w:t xml:space="preserve">RT:  10/5 boost allowed. 25% received a boost.</w:t>
      </w:r>
    </w:p>
    <w:p w:rsidR="00000000" w:rsidDel="00000000" w:rsidP="00000000" w:rsidRDefault="00000000" w:rsidRPr="00000000" w14:paraId="0000060C">
      <w:pPr>
        <w:numPr>
          <w:ilvl w:val="2"/>
          <w:numId w:val="102"/>
        </w:numPr>
        <w:spacing w:line="240" w:lineRule="auto"/>
        <w:ind w:left="2160" w:hanging="360"/>
        <w:rPr>
          <w:u w:val="none"/>
        </w:rPr>
      </w:pPr>
      <w:r w:rsidDel="00000000" w:rsidR="00000000" w:rsidRPr="00000000">
        <w:rPr>
          <w:rtl w:val="0"/>
        </w:rPr>
        <w:t xml:space="preserve">CTV_breast: All parenchymal soft tissue 5 mm below the skin, excluding muscle and bone. PTV = 1 cm.</w:t>
      </w:r>
    </w:p>
    <w:p w:rsidR="00000000" w:rsidDel="00000000" w:rsidP="00000000" w:rsidRDefault="00000000" w:rsidRPr="00000000" w14:paraId="0000060D">
      <w:pPr>
        <w:numPr>
          <w:ilvl w:val="2"/>
          <w:numId w:val="102"/>
        </w:numPr>
        <w:spacing w:line="240" w:lineRule="auto"/>
        <w:ind w:left="2160" w:hanging="360"/>
        <w:rPr>
          <w:u w:val="none"/>
        </w:rPr>
      </w:pPr>
      <w:r w:rsidDel="00000000" w:rsidR="00000000" w:rsidRPr="00000000">
        <w:rPr>
          <w:rtl w:val="0"/>
        </w:rPr>
        <w:t xml:space="preserve">PTV </w:t>
      </w:r>
      <w:r w:rsidDel="00000000" w:rsidR="00000000" w:rsidRPr="00000000">
        <w:rPr>
          <w:highlight w:val="white"/>
          <w:rtl w:val="0"/>
        </w:rPr>
        <w:t xml:space="preserve">V95 &gt; 95%, V105 &lt; 5%, V107 &lt; 2%, Dmax &lt; 110%.</w:t>
      </w:r>
      <w:r w:rsidDel="00000000" w:rsidR="00000000" w:rsidRPr="00000000">
        <w:rPr>
          <w:rtl w:val="0"/>
        </w:rPr>
      </w:r>
    </w:p>
    <w:p w:rsidR="00000000" w:rsidDel="00000000" w:rsidP="00000000" w:rsidRDefault="00000000" w:rsidRPr="00000000" w14:paraId="0000060E">
      <w:pPr>
        <w:numPr>
          <w:ilvl w:val="2"/>
          <w:numId w:val="102"/>
        </w:numPr>
        <w:ind w:left="2160" w:hanging="360"/>
      </w:pPr>
      <w:r w:rsidDel="00000000" w:rsidR="00000000" w:rsidRPr="00000000">
        <w:rPr>
          <w:highlight w:val="white"/>
          <w:rtl w:val="0"/>
        </w:rPr>
        <w:t xml:space="preserve">OARs: Lung 8 Gy (15-17%). Heart 7 Gy (5%), 1.5 Gy (30%)</w:t>
      </w:r>
      <w:r w:rsidDel="00000000" w:rsidR="00000000" w:rsidRPr="00000000">
        <w:rPr>
          <w:sz w:val="18"/>
          <w:szCs w:val="18"/>
          <w:rtl w:val="0"/>
        </w:rPr>
        <w:t xml:space="preserve">. </w:t>
      </w:r>
      <w:r w:rsidDel="00000000" w:rsidR="00000000" w:rsidRPr="00000000">
        <w:rPr>
          <w:rtl w:val="0"/>
        </w:rPr>
        <w:t xml:space="preserve">Boost didn't count towards constraints.</w:t>
      </w:r>
    </w:p>
    <w:p w:rsidR="00000000" w:rsidDel="00000000" w:rsidP="00000000" w:rsidRDefault="00000000" w:rsidRPr="00000000" w14:paraId="0000060F">
      <w:pPr>
        <w:numPr>
          <w:ilvl w:val="2"/>
          <w:numId w:val="102"/>
        </w:numPr>
        <w:spacing w:line="240" w:lineRule="auto"/>
        <w:ind w:left="2160" w:hanging="360"/>
        <w:rPr>
          <w:u w:val="none"/>
        </w:rPr>
      </w:pPr>
      <w:r w:rsidDel="00000000" w:rsidR="00000000" w:rsidRPr="00000000">
        <w:rPr>
          <w:rtl w:val="0"/>
        </w:rPr>
        <w:t xml:space="preserve">All axillas were staged, 85% SLNB.</w:t>
      </w:r>
    </w:p>
    <w:p w:rsidR="00000000" w:rsidDel="00000000" w:rsidP="00000000" w:rsidRDefault="00000000" w:rsidRPr="00000000" w14:paraId="00000610">
      <w:pPr>
        <w:numPr>
          <w:ilvl w:val="2"/>
          <w:numId w:val="102"/>
        </w:numPr>
        <w:spacing w:line="240" w:lineRule="auto"/>
        <w:ind w:left="2160" w:hanging="360"/>
        <w:rPr>
          <w:u w:val="none"/>
        </w:rPr>
      </w:pPr>
      <w:r w:rsidDel="00000000" w:rsidR="00000000" w:rsidRPr="00000000">
        <w:rPr>
          <w:rtl w:val="0"/>
        </w:rPr>
        <w:t xml:space="preserve">25% received chemotherapy. 14% LVSI. 96% received endocrine therapy.</w:t>
      </w:r>
    </w:p>
    <w:p w:rsidR="00000000" w:rsidDel="00000000" w:rsidP="00000000" w:rsidRDefault="00000000" w:rsidRPr="00000000" w14:paraId="00000611">
      <w:pPr>
        <w:numPr>
          <w:ilvl w:val="1"/>
          <w:numId w:val="102"/>
        </w:numPr>
        <w:ind w:left="1440" w:hanging="360"/>
        <w:rPr/>
      </w:pPr>
      <w:r w:rsidDel="00000000" w:rsidR="00000000" w:rsidRPr="00000000">
        <w:rPr>
          <w:rFonts w:ascii="Cardo" w:cs="Cardo" w:eastAsia="Cardo" w:hAnsi="Cardo"/>
          <w:rtl w:val="0"/>
        </w:rPr>
        <w:t xml:space="preserve">5y IBTR of ~2.1→ 1.7→ 1.4%. 5y LRR ~2.8→ 2.3→ 1.8%. 5y DM ~3.8→ 4.7→ 5.1%.</w:t>
      </w:r>
    </w:p>
    <w:p w:rsidR="00000000" w:rsidDel="00000000" w:rsidP="00000000" w:rsidRDefault="00000000" w:rsidRPr="00000000" w14:paraId="00000612">
      <w:pPr>
        <w:numPr>
          <w:ilvl w:val="1"/>
          <w:numId w:val="102"/>
        </w:numPr>
        <w:ind w:left="1440" w:hanging="360"/>
        <w:rPr>
          <w:u w:val="none"/>
        </w:rPr>
      </w:pPr>
      <w:r w:rsidDel="00000000" w:rsidR="00000000" w:rsidRPr="00000000">
        <w:rPr>
          <w:rFonts w:ascii="Cardo" w:cs="Cardo" w:eastAsia="Cardo" w:hAnsi="Cardo"/>
          <w:rtl w:val="0"/>
        </w:rPr>
        <w:t xml:space="preserve">5y any moderate or marked clinician-assessed normal tissue effects 10→ 15→ 12%.</w:t>
      </w:r>
    </w:p>
    <w:p w:rsidR="00000000" w:rsidDel="00000000" w:rsidP="00000000" w:rsidRDefault="00000000" w:rsidRPr="00000000" w14:paraId="00000613">
      <w:pPr>
        <w:numPr>
          <w:ilvl w:val="1"/>
          <w:numId w:val="102"/>
        </w:numPr>
        <w:ind w:left="1440" w:hanging="360"/>
        <w:rPr>
          <w:u w:val="none"/>
        </w:rPr>
      </w:pPr>
      <w:r w:rsidDel="00000000" w:rsidR="00000000" w:rsidRPr="00000000">
        <w:rPr>
          <w:rtl w:val="0"/>
        </w:rPr>
        <w:t xml:space="preserve">Patient and photographic assessments demonstrated higher normal tissue effect risk for 27/5 but not 26/5.</w:t>
      </w:r>
    </w:p>
    <w:p w:rsidR="00000000" w:rsidDel="00000000" w:rsidP="00000000" w:rsidRDefault="00000000" w:rsidRPr="00000000" w14:paraId="00000614">
      <w:pPr>
        <w:widowControl w:val="0"/>
        <w:jc w:val="center"/>
        <w:rPr>
          <w:b w:val="1"/>
        </w:rPr>
      </w:pPr>
      <w:hyperlink r:id="rId369">
        <w:r w:rsidDel="00000000" w:rsidR="00000000" w:rsidRPr="00000000">
          <w:rPr>
            <w:color w:val="1155cc"/>
            <w:u w:val="single"/>
          </w:rPr>
          <w:drawing>
            <wp:inline distB="114300" distT="114300" distL="114300" distR="114300">
              <wp:extent cx="3657600" cy="3606085"/>
              <wp:effectExtent b="12700" l="12700" r="12700" t="12700"/>
              <wp:docPr id="34" name="image32.png"/>
              <a:graphic>
                <a:graphicData uri="http://schemas.openxmlformats.org/drawingml/2006/picture">
                  <pic:pic>
                    <pic:nvPicPr>
                      <pic:cNvPr id="0" name="image32.png"/>
                      <pic:cNvPicPr preferRelativeResize="0"/>
                    </pic:nvPicPr>
                    <pic:blipFill>
                      <a:blip r:embed="rId370"/>
                      <a:srcRect b="0" l="0" r="0" t="0"/>
                      <a:stretch>
                        <a:fillRect/>
                      </a:stretch>
                    </pic:blipFill>
                    <pic:spPr>
                      <a:xfrm>
                        <a:off x="0" y="0"/>
                        <a:ext cx="3657600" cy="3606085"/>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29"/>
        <w:tblW w:w="11130.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915"/>
        <w:tblGridChange w:id="0">
          <w:tblGrid>
            <w:gridCol w:w="1215"/>
            <w:gridCol w:w="9915"/>
          </w:tblGrid>
        </w:tblGridChange>
      </w:tblGrid>
      <w:tr>
        <w:trPr>
          <w:trHeight w:val="280" w:hRule="atLeast"/>
        </w:trPr>
        <w:tc>
          <w:tcPr>
            <w:gridSpan w:val="2"/>
            <w:shd w:fill="auto" w:val="clear"/>
            <w:tcMar>
              <w:top w:w="43.2" w:type="dxa"/>
              <w:left w:w="43.2" w:type="dxa"/>
              <w:bottom w:w="43.2" w:type="dxa"/>
              <w:right w:w="43.2" w:type="dxa"/>
            </w:tcMar>
            <w:vAlign w:val="top"/>
          </w:tcPr>
          <w:p w:rsidR="00000000" w:rsidDel="00000000" w:rsidP="00000000" w:rsidRDefault="00000000" w:rsidRPr="00000000" w14:paraId="00000615">
            <w:pPr>
              <w:spacing w:line="240" w:lineRule="auto"/>
              <w:ind w:left="0" w:firstLine="0"/>
              <w:rPr/>
            </w:pPr>
            <w:r w:rsidDel="00000000" w:rsidR="00000000" w:rsidRPr="00000000">
              <w:rPr>
                <w:b w:val="1"/>
                <w:rtl w:val="0"/>
              </w:rPr>
              <w:t xml:space="preserve">Breast Ultrahypofractionation (APBI and WBRT)</w:t>
            </w:r>
            <w:r w:rsidDel="00000000" w:rsidR="00000000" w:rsidRPr="00000000">
              <w:rPr>
                <w:rtl w:val="0"/>
              </w:rPr>
              <w:t xml:space="preserve">: </w:t>
            </w:r>
            <w:r w:rsidDel="00000000" w:rsidR="00000000" w:rsidRPr="00000000">
              <w:rPr>
                <w:b w:val="1"/>
                <w:rtl w:val="0"/>
              </w:rPr>
              <w:t xml:space="preserve">Where are we in 2019? </w:t>
              <w:br w:type="textWrapping"/>
            </w:r>
            <w:r w:rsidDel="00000000" w:rsidR="00000000" w:rsidRPr="00000000">
              <w:rPr>
                <w:rtl w:val="0"/>
              </w:rPr>
              <w:t xml:space="preserve">It's a great thing when we can shorten treatments without affecting local control or toxicity. Once daily WBRT is easy for practitioners, and most convenient for patients as opposed to. So is Florence-style 3D PBI (i.e., 5 days in a row qday, although 30/5 may be more toxic than 28.5/5 per UK FAST WBRT data). Final publication of B-39 in 2019 demonstrated no increased toxicity with APBI, but perhaps there is a 2-3% increase in G3+ toxicity as per results of RAPID. We eagerly anticipate the full publication of UK FAST, as we believe once weekly fractionation is more convenient than BID and without the potential of increased 2-3% increased G3+ toxicity. One issue: a boost has not been evaluated in the UK FAST scenario, so like APBI, ultrahypofractionation of WBRT should essentially only be considered for patients who are essentially candidates for omission as well. Final publication of UK FAST will likely be released in 2020.</w:t>
            </w:r>
          </w:p>
          <w:p w:rsidR="00000000" w:rsidDel="00000000" w:rsidP="00000000" w:rsidRDefault="00000000" w:rsidRPr="00000000" w14:paraId="00000616">
            <w:pPr>
              <w:numPr>
                <w:ilvl w:val="0"/>
                <w:numId w:val="59"/>
              </w:numPr>
              <w:spacing w:line="240" w:lineRule="auto"/>
              <w:rPr/>
            </w:pPr>
            <w:r w:rsidDel="00000000" w:rsidR="00000000" w:rsidRPr="00000000">
              <w:rPr>
                <w:rtl w:val="0"/>
              </w:rPr>
              <w:t xml:space="preserve">Generally speaking, only offered for pts who might be considered for omission. </w:t>
            </w:r>
          </w:p>
          <w:p w:rsidR="00000000" w:rsidDel="00000000" w:rsidP="00000000" w:rsidRDefault="00000000" w:rsidRPr="00000000" w14:paraId="00000617">
            <w:pPr>
              <w:numPr>
                <w:ilvl w:val="0"/>
                <w:numId w:val="59"/>
              </w:numPr>
              <w:spacing w:line="240" w:lineRule="auto"/>
              <w:rPr>
                <w:b w:val="1"/>
              </w:rPr>
            </w:pPr>
            <w:r w:rsidDel="00000000" w:rsidR="00000000" w:rsidRPr="00000000">
              <w:rPr>
                <w:b w:val="1"/>
                <w:rtl w:val="0"/>
              </w:rPr>
              <w:t xml:space="preserve">APBI margins</w:t>
            </w:r>
          </w:p>
          <w:p w:rsidR="00000000" w:rsidDel="00000000" w:rsidP="00000000" w:rsidRDefault="00000000" w:rsidRPr="00000000" w14:paraId="00000618">
            <w:pPr>
              <w:numPr>
                <w:ilvl w:val="1"/>
                <w:numId w:val="59"/>
              </w:numPr>
              <w:spacing w:line="240" w:lineRule="auto"/>
              <w:ind w:left="1440" w:hanging="360"/>
              <w:rPr>
                <w:u w:val="none"/>
              </w:rPr>
            </w:pPr>
            <w:r w:rsidDel="00000000" w:rsidR="00000000" w:rsidRPr="00000000">
              <w:rPr>
                <w:rtl w:val="0"/>
              </w:rPr>
              <w:t xml:space="preserve">3D APBI margins to PTV 2-2.5 cm. Suggested PTV volume &lt; 35% of whole breast volume [</w:t>
            </w:r>
            <w:hyperlink r:id="rId371">
              <w:r w:rsidDel="00000000" w:rsidR="00000000" w:rsidRPr="00000000">
                <w:rPr>
                  <w:rtl w:val="0"/>
                </w:rPr>
                <w:t xml:space="preserve">Braunstein IJROBP '19</w:t>
              </w:r>
            </w:hyperlink>
            <w:r w:rsidDel="00000000" w:rsidR="00000000" w:rsidRPr="00000000">
              <w:rPr>
                <w:rtl w:val="0"/>
              </w:rPr>
              <w:t xml:space="preserve">]</w:t>
            </w:r>
          </w:p>
          <w:p w:rsidR="00000000" w:rsidDel="00000000" w:rsidP="00000000" w:rsidRDefault="00000000" w:rsidRPr="00000000" w14:paraId="00000619">
            <w:pPr>
              <w:numPr>
                <w:ilvl w:val="1"/>
                <w:numId w:val="59"/>
              </w:numPr>
              <w:spacing w:line="240" w:lineRule="auto"/>
              <w:ind w:left="1440" w:hanging="360"/>
            </w:pPr>
            <w:r w:rsidDel="00000000" w:rsidR="00000000" w:rsidRPr="00000000">
              <w:rPr>
                <w:rtl w:val="0"/>
              </w:rPr>
              <w:t xml:space="preserve">There is no PTV expansion necessary for brachytherapy, as it moves with the patient.</w:t>
            </w:r>
          </w:p>
          <w:p w:rsidR="00000000" w:rsidDel="00000000" w:rsidP="00000000" w:rsidRDefault="00000000" w:rsidRPr="00000000" w14:paraId="0000061A">
            <w:pPr>
              <w:numPr>
                <w:ilvl w:val="0"/>
                <w:numId w:val="59"/>
              </w:numPr>
              <w:spacing w:line="240" w:lineRule="auto"/>
              <w:rPr>
                <w:u w:val="none"/>
              </w:rPr>
            </w:pPr>
            <w:r w:rsidDel="00000000" w:rsidR="00000000" w:rsidRPr="00000000">
              <w:rPr>
                <w:b w:val="1"/>
                <w:rtl w:val="0"/>
              </w:rPr>
              <w:t xml:space="preserve">APBI 38.5/10 BID associated with worse cosmesis</w:t>
            </w:r>
            <w:r w:rsidDel="00000000" w:rsidR="00000000" w:rsidRPr="00000000">
              <w:rPr>
                <w:rtl w:val="0"/>
              </w:rPr>
              <w:t xml:space="preserve"> [</w:t>
            </w:r>
            <w:hyperlink w:anchor="938ey8lo9d7">
              <w:r w:rsidDel="00000000" w:rsidR="00000000" w:rsidRPr="00000000">
                <w:rPr>
                  <w:rtl w:val="0"/>
                </w:rPr>
                <w:t xml:space="preserve">RAPID</w:t>
              </w:r>
            </w:hyperlink>
            <w:r w:rsidDel="00000000" w:rsidR="00000000" w:rsidRPr="00000000">
              <w:rPr>
                <w:rtl w:val="0"/>
              </w:rPr>
              <w:t xml:space="preserve">, </w:t>
            </w:r>
            <w:hyperlink w:anchor="kszol2mb6nlx">
              <w:r w:rsidDel="00000000" w:rsidR="00000000" w:rsidRPr="00000000">
                <w:rPr>
                  <w:rtl w:val="0"/>
                </w:rPr>
                <w:t xml:space="preserve">B-39</w:t>
              </w:r>
            </w:hyperlink>
            <w:r w:rsidDel="00000000" w:rsidR="00000000" w:rsidRPr="00000000">
              <w:rPr>
                <w:rtl w:val="0"/>
              </w:rPr>
              <w:t xml:space="preserve">], </w:t>
            </w:r>
            <w:r w:rsidDel="00000000" w:rsidR="00000000" w:rsidRPr="00000000">
              <w:rPr>
                <w:b w:val="1"/>
                <w:rtl w:val="0"/>
              </w:rPr>
              <w:t xml:space="preserve">wide margins used</w:t>
            </w:r>
            <w:r w:rsidDel="00000000" w:rsidR="00000000" w:rsidRPr="00000000">
              <w:rPr>
                <w:rtl w:val="0"/>
              </w:rPr>
              <w:t xml:space="preserve">:</w:t>
            </w:r>
            <w:r w:rsidDel="00000000" w:rsidR="00000000" w:rsidRPr="00000000">
              <w:rPr>
                <w:rtl w:val="0"/>
              </w:rPr>
              <w:t xml:space="preserve"> 1-1.5 cm CTV + 1 cm PTV. </w:t>
            </w:r>
          </w:p>
          <w:p w:rsidR="00000000" w:rsidDel="00000000" w:rsidP="00000000" w:rsidRDefault="00000000" w:rsidRPr="00000000" w14:paraId="0000061B">
            <w:pPr>
              <w:numPr>
                <w:ilvl w:val="1"/>
                <w:numId w:val="59"/>
              </w:numPr>
              <w:spacing w:line="240" w:lineRule="auto"/>
              <w:ind w:left="1440" w:hanging="360"/>
            </w:pPr>
            <w:r w:rsidDel="00000000" w:rsidR="00000000" w:rsidRPr="00000000">
              <w:rPr>
                <w:rtl w:val="0"/>
              </w:rPr>
              <w:t xml:space="preserve">NSABP B-39 explained away the 2-3% increased late G3 toxicity to be clinically insignificant.</w:t>
            </w:r>
          </w:p>
          <w:p w:rsidR="00000000" w:rsidDel="00000000" w:rsidP="00000000" w:rsidRDefault="00000000" w:rsidRPr="00000000" w14:paraId="0000061C">
            <w:pPr>
              <w:numPr>
                <w:ilvl w:val="1"/>
                <w:numId w:val="59"/>
              </w:numPr>
              <w:spacing w:line="240" w:lineRule="auto"/>
              <w:ind w:left="1440" w:hanging="360"/>
              <w:rPr>
                <w:u w:val="none"/>
              </w:rPr>
            </w:pPr>
            <w:r w:rsidDel="00000000" w:rsidR="00000000" w:rsidRPr="00000000">
              <w:rPr>
                <w:rtl w:val="0"/>
              </w:rPr>
              <w:t xml:space="preserve">30/5 APBI (Florence) uses Clips + 1 cm to CTV, while 1 cm to PTV (2 cm total).</w:t>
            </w:r>
          </w:p>
          <w:p w:rsidR="00000000" w:rsidDel="00000000" w:rsidP="00000000" w:rsidRDefault="00000000" w:rsidRPr="00000000" w14:paraId="0000061D">
            <w:pPr>
              <w:numPr>
                <w:ilvl w:val="2"/>
                <w:numId w:val="59"/>
              </w:numPr>
              <w:spacing w:line="240" w:lineRule="auto"/>
              <w:ind w:left="2160" w:hanging="360"/>
            </w:pPr>
            <w:r w:rsidDel="00000000" w:rsidR="00000000" w:rsidRPr="00000000">
              <w:rPr>
                <w:rtl w:val="0"/>
              </w:rPr>
              <w:t xml:space="preserve">It is reasonable to extrapolate this to 28.5/5 instead (see below). </w:t>
            </w:r>
          </w:p>
          <w:p w:rsidR="00000000" w:rsidDel="00000000" w:rsidP="00000000" w:rsidRDefault="00000000" w:rsidRPr="00000000" w14:paraId="0000061E">
            <w:pPr>
              <w:numPr>
                <w:ilvl w:val="1"/>
                <w:numId w:val="59"/>
              </w:numPr>
              <w:spacing w:line="240" w:lineRule="auto"/>
              <w:ind w:left="1440" w:hanging="360"/>
              <w:rPr>
                <w:u w:val="none"/>
              </w:rPr>
            </w:pPr>
            <w:r w:rsidDel="00000000" w:rsidR="00000000" w:rsidRPr="00000000">
              <w:rPr>
                <w:rtl w:val="0"/>
              </w:rPr>
              <w:t xml:space="preserve">Interstitial appears to have better cosmesis vs. WBRT [</w:t>
            </w:r>
            <w:hyperlink w:anchor="j1p6yum2n1g9">
              <w:r w:rsidDel="00000000" w:rsidR="00000000" w:rsidRPr="00000000">
                <w:rPr>
                  <w:rtl w:val="0"/>
                </w:rPr>
                <w:t xml:space="preserve">RTOG 95-17</w:t>
              </w:r>
            </w:hyperlink>
            <w:r w:rsidDel="00000000" w:rsidR="00000000" w:rsidRPr="00000000">
              <w:rPr>
                <w:rtl w:val="0"/>
              </w:rPr>
              <w:t xml:space="preserve">]. Not commonly done in the USA [</w:t>
            </w:r>
            <w:hyperlink w:anchor="dfjny3xgpvxi">
              <w:r w:rsidDel="00000000" w:rsidR="00000000" w:rsidRPr="00000000">
                <w:rPr>
                  <w:rtl w:val="0"/>
                </w:rPr>
                <w:t xml:space="preserve">GEC-ESTRO</w:t>
              </w:r>
            </w:hyperlink>
            <w:r w:rsidDel="00000000" w:rsidR="00000000" w:rsidRPr="00000000">
              <w:rPr>
                <w:rtl w:val="0"/>
              </w:rPr>
              <w:t xml:space="preserve">]. </w:t>
            </w:r>
          </w:p>
          <w:p w:rsidR="00000000" w:rsidDel="00000000" w:rsidP="00000000" w:rsidRDefault="00000000" w:rsidRPr="00000000" w14:paraId="0000061F">
            <w:pPr>
              <w:numPr>
                <w:ilvl w:val="1"/>
                <w:numId w:val="59"/>
              </w:numPr>
              <w:spacing w:line="240" w:lineRule="auto"/>
              <w:ind w:left="1440" w:hanging="360"/>
              <w:rPr>
                <w:u w:val="none"/>
              </w:rPr>
            </w:pPr>
            <w:r w:rsidDel="00000000" w:rsidR="00000000" w:rsidRPr="00000000">
              <w:rPr>
                <w:rtl w:val="0"/>
              </w:rPr>
              <w:t xml:space="preserve">Intracavitary with around 2% worse G3+ toxicity, although overall less than 10% overall.</w:t>
            </w:r>
          </w:p>
          <w:p w:rsidR="00000000" w:rsidDel="00000000" w:rsidP="00000000" w:rsidRDefault="00000000" w:rsidRPr="00000000" w14:paraId="0000062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50/25 WBRT = 28.5/5 WBRT </w:t>
            </w:r>
            <w:r w:rsidDel="00000000" w:rsidR="00000000" w:rsidRPr="00000000">
              <w:rPr>
                <w:rtl w:val="0"/>
              </w:rPr>
              <w:t xml:space="preserve">[</w:t>
            </w:r>
            <w:hyperlink w:anchor="zbwn4p4uzgy">
              <w:r w:rsidDel="00000000" w:rsidR="00000000" w:rsidRPr="00000000">
                <w:rPr>
                  <w:rtl w:val="0"/>
                </w:rPr>
                <w:t xml:space="preserve">UK FAST</w:t>
              </w:r>
            </w:hyperlink>
            <w:r w:rsidDel="00000000" w:rsidR="00000000" w:rsidRPr="00000000">
              <w:rPr>
                <w:rtl w:val="0"/>
              </w:rPr>
              <w:t xml:space="preserve">]. </w:t>
            </w:r>
            <w:r w:rsidDel="00000000" w:rsidR="00000000" w:rsidRPr="00000000">
              <w:rPr>
                <w:rtl w:val="0"/>
              </w:rPr>
              <w:t xml:space="preserve">In appropriately selected, mostly cN0 pts, 10y LRR of 1.3%.</w:t>
            </w:r>
          </w:p>
          <w:p w:rsidR="00000000" w:rsidDel="00000000" w:rsidP="00000000" w:rsidRDefault="00000000" w:rsidRPr="00000000" w14:paraId="00000621">
            <w:pPr>
              <w:numPr>
                <w:ilvl w:val="1"/>
                <w:numId w:val="44"/>
              </w:numPr>
              <w:spacing w:line="240" w:lineRule="auto"/>
              <w:ind w:left="1440" w:hanging="360"/>
              <w:rPr>
                <w:u w:val="none"/>
              </w:rPr>
            </w:pPr>
            <w:r w:rsidDel="00000000" w:rsidR="00000000" w:rsidRPr="00000000">
              <w:rPr>
                <w:rtl w:val="0"/>
              </w:rPr>
              <w:t xml:space="preserve">Give in five days, once weekly. Can't do five days in a row yet [</w:t>
            </w:r>
            <w:hyperlink w:anchor="l20q82q32xzg">
              <w:r w:rsidDel="00000000" w:rsidR="00000000" w:rsidRPr="00000000">
                <w:rPr>
                  <w:rtl w:val="0"/>
                </w:rPr>
                <w:t xml:space="preserve">UK FAST Forward</w:t>
              </w:r>
            </w:hyperlink>
            <w:r w:rsidDel="00000000" w:rsidR="00000000" w:rsidRPr="00000000">
              <w:rPr>
                <w:rtl w:val="0"/>
              </w:rPr>
              <w:t xml:space="preserve">] currently enrolling.</w:t>
            </w:r>
          </w:p>
          <w:p w:rsidR="00000000" w:rsidDel="00000000" w:rsidP="00000000" w:rsidRDefault="00000000" w:rsidRPr="00000000" w14:paraId="00000622">
            <w:pPr>
              <w:numPr>
                <w:ilvl w:val="1"/>
                <w:numId w:val="44"/>
              </w:numPr>
              <w:spacing w:line="240" w:lineRule="auto"/>
              <w:ind w:left="1440" w:hanging="360"/>
              <w:rPr>
                <w:u w:val="none"/>
              </w:rPr>
            </w:pPr>
            <w:r w:rsidDel="00000000" w:rsidR="00000000" w:rsidRPr="00000000">
              <w:rPr>
                <w:rtl w:val="0"/>
              </w:rPr>
              <w:t xml:space="preserve">30/5 worse toxicity! Late mod/marked edema and induration OR of 3.7 and 2.4, respectively.</w:t>
            </w:r>
          </w:p>
          <w:bookmarkStart w:colFirst="0" w:colLast="0" w:name="54abrrjq00bl" w:id="101"/>
          <w:bookmarkEnd w:id="101"/>
          <w:p w:rsidR="00000000" w:rsidDel="00000000" w:rsidP="00000000" w:rsidRDefault="00000000" w:rsidRPr="00000000" w14:paraId="00000623">
            <w:pPr>
              <w:spacing w:line="240" w:lineRule="auto"/>
              <w:ind w:left="0" w:firstLine="0"/>
              <w:rPr/>
            </w:pPr>
            <w:r w:rsidDel="00000000" w:rsidR="00000000" w:rsidRPr="00000000">
              <w:rPr>
                <w:b w:val="1"/>
                <w:rtl w:val="0"/>
              </w:rPr>
              <w:t xml:space="preserve">ASTRO APBI Guidelines Update </w:t>
            </w:r>
            <w:r w:rsidDel="00000000" w:rsidR="00000000" w:rsidRPr="00000000">
              <w:rPr>
                <w:rtl w:val="0"/>
              </w:rPr>
              <w:t xml:space="preserve">[</w:t>
            </w:r>
            <w:hyperlink r:id="rId372">
              <w:r w:rsidDel="00000000" w:rsidR="00000000" w:rsidRPr="00000000">
                <w:rPr>
                  <w:rtl w:val="0"/>
                </w:rPr>
                <w:t xml:space="preserve">Correa PRO ' 17</w:t>
              </w:r>
            </w:hyperlink>
            <w:r w:rsidDel="00000000" w:rsidR="00000000" w:rsidRPr="00000000">
              <w:rPr>
                <w:rtl w:val="0"/>
              </w:rPr>
              <w:t xml:space="preserve">]</w:t>
            </w:r>
          </w:p>
          <w:p w:rsidR="00000000" w:rsidDel="00000000" w:rsidP="00000000" w:rsidRDefault="00000000" w:rsidRPr="00000000" w14:paraId="00000624">
            <w:pPr>
              <w:ind w:left="0" w:firstLine="0"/>
              <w:rPr/>
            </w:pPr>
            <w:r w:rsidDel="00000000" w:rsidR="00000000" w:rsidRPr="00000000">
              <w:rPr>
                <w:rtl w:val="0"/>
              </w:rPr>
              <w:t xml:space="preserve">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625">
            <w:pPr>
              <w:numPr>
                <w:ilvl w:val="0"/>
                <w:numId w:val="67"/>
              </w:numPr>
              <w:spacing w:line="240" w:lineRule="auto"/>
              <w:rPr>
                <w:u w:val="none"/>
              </w:rPr>
            </w:pPr>
            <w:r w:rsidDel="00000000" w:rsidR="00000000" w:rsidRPr="00000000">
              <w:rPr>
                <w:rFonts w:ascii="Gungsuh" w:cs="Gungsuh" w:eastAsia="Gungsuh" w:hAnsi="Gungsuh"/>
                <w:rtl w:val="0"/>
              </w:rPr>
              <w:t xml:space="preserve">Suitable: ≥ 50y, ER (+), pN0(i+), SM ≥ 2 mm, T1 and DCIS if screen detected, G1-2, size ≤ 2.5 cm, SM ≥ 3 mm.</w:t>
            </w:r>
          </w:p>
          <w:p w:rsidR="00000000" w:rsidDel="00000000" w:rsidP="00000000" w:rsidRDefault="00000000" w:rsidRPr="00000000" w14:paraId="00000626">
            <w:pPr>
              <w:numPr>
                <w:ilvl w:val="0"/>
                <w:numId w:val="67"/>
              </w:numPr>
              <w:spacing w:line="240" w:lineRule="auto"/>
              <w:rPr>
                <w:u w:val="none"/>
              </w:rPr>
            </w:pPr>
            <w:r w:rsidDel="00000000" w:rsidR="00000000" w:rsidRPr="00000000">
              <w:rPr>
                <w:rFonts w:ascii="Gungsuh" w:cs="Gungsuh" w:eastAsia="Gungsuh" w:hAnsi="Gungsuh"/>
                <w:rtl w:val="0"/>
              </w:rPr>
              <w:t xml:space="preserve">Cautionary: 40-49 if all criteria for "suitable" met. Otherwise, ≥ 50y with size 2.1-3.0 cm, SM &lt; 2 mm, Limited/focal LVSI, ER(-), G3, clinically unifocal with total size 2.1-3.0 cm, ILC, pure DCIS ≤ 3 cm if criteria for "suitable" not fully met, EIC ≤ 3 cm, SM &lt; 2 mm. </w:t>
            </w:r>
            <w:r w:rsidDel="00000000" w:rsidR="00000000" w:rsidRPr="00000000">
              <w:rPr>
                <w:i w:val="1"/>
                <w:rtl w:val="0"/>
              </w:rPr>
              <w:t xml:space="preserve">ER(+) but no endocrine therapy.</w:t>
            </w:r>
          </w:p>
          <w:p w:rsidR="00000000" w:rsidDel="00000000" w:rsidP="00000000" w:rsidRDefault="00000000" w:rsidRPr="00000000" w14:paraId="00000627">
            <w:pPr>
              <w:numPr>
                <w:ilvl w:val="0"/>
                <w:numId w:val="67"/>
              </w:numPr>
              <w:spacing w:line="240" w:lineRule="auto"/>
              <w:rPr>
                <w:u w:val="none"/>
              </w:rPr>
            </w:pPr>
            <w:r w:rsidDel="00000000" w:rsidR="00000000" w:rsidRPr="00000000">
              <w:rPr>
                <w:rtl w:val="0"/>
              </w:rPr>
              <w:t xml:space="preserve">Unsuitable: &lt; 40y, 40-49y and does not meet the criteria for cautionary, SM+, or DCIS &gt; 3 cm.</w:t>
            </w:r>
            <w:r w:rsidDel="00000000" w:rsidR="00000000" w:rsidRPr="00000000">
              <w:rPr>
                <w:rtl w:val="0"/>
              </w:rPr>
            </w:r>
          </w:p>
        </w:tc>
      </w:tr>
    </w:tbl>
    <w:p w:rsidR="00000000" w:rsidDel="00000000" w:rsidP="00000000" w:rsidRDefault="00000000" w:rsidRPr="00000000" w14:paraId="00000629">
      <w:pPr>
        <w:spacing w:line="240" w:lineRule="auto"/>
        <w:ind w:left="0" w:firstLine="0"/>
        <w:rPr/>
      </w:pPr>
      <w:hyperlink r:id="rId373">
        <w:r w:rsidDel="00000000" w:rsidR="00000000" w:rsidRPr="00000000">
          <w:rPr>
            <w:color w:val="1155cc"/>
            <w:u w:val="single"/>
          </w:rPr>
          <w:drawing>
            <wp:inline distB="114300" distT="114300" distL="114300" distR="114300">
              <wp:extent cx="6859270" cy="2146300"/>
              <wp:effectExtent b="12700" l="12700" r="12700" t="12700"/>
              <wp:docPr id="10" name="image3.png"/>
              <a:graphic>
                <a:graphicData uri="http://schemas.openxmlformats.org/drawingml/2006/picture">
                  <pic:pic>
                    <pic:nvPicPr>
                      <pic:cNvPr id="0" name="image3.png"/>
                      <pic:cNvPicPr preferRelativeResize="0"/>
                    </pic:nvPicPr>
                    <pic:blipFill>
                      <a:blip r:embed="rId374"/>
                      <a:srcRect b="0" l="0" r="0" t="0"/>
                      <a:stretch>
                        <a:fillRect/>
                      </a:stretch>
                    </pic:blipFill>
                    <pic:spPr>
                      <a:xfrm>
                        <a:off x="0" y="0"/>
                        <a:ext cx="6859270" cy="21463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2A">
      <w:pPr>
        <w:spacing w:line="240" w:lineRule="auto"/>
        <w:ind w:left="0" w:firstLine="0"/>
        <w:jc w:val="center"/>
        <w:rPr>
          <w:i w:val="1"/>
        </w:rPr>
      </w:pPr>
      <w:r w:rsidDel="00000000" w:rsidR="00000000" w:rsidRPr="00000000">
        <w:rPr>
          <w:rFonts w:ascii="Gungsuh" w:cs="Gungsuh" w:eastAsia="Gungsuh" w:hAnsi="Gungsuh"/>
          <w:i w:val="1"/>
          <w:rtl w:val="0"/>
        </w:rPr>
        <w:t xml:space="preserve">Florence now has 10 years of follow up. 10y IBR 2.5% with WBI, 3.7% with PBI. TL;DR: ≤ 5% with appropriately selected patients.</w:t>
      </w:r>
    </w:p>
    <w:p w:rsidR="00000000" w:rsidDel="00000000" w:rsidP="00000000" w:rsidRDefault="00000000" w:rsidRPr="00000000" w14:paraId="0000062B">
      <w:pPr>
        <w:spacing w:line="240" w:lineRule="auto"/>
        <w:ind w:left="0" w:firstLine="0"/>
        <w:jc w:val="left"/>
        <w:rPr>
          <w:i w:val="1"/>
        </w:rPr>
      </w:pPr>
      <w:r w:rsidDel="00000000" w:rsidR="00000000" w:rsidRPr="00000000">
        <w:rPr>
          <w:rtl w:val="0"/>
        </w:rPr>
      </w:r>
    </w:p>
    <w:p w:rsidR="00000000" w:rsidDel="00000000" w:rsidP="00000000" w:rsidRDefault="00000000" w:rsidRPr="00000000" w14:paraId="0000062C">
      <w:pPr>
        <w:pStyle w:val="Heading2"/>
        <w:rPr/>
      </w:pPr>
      <w:bookmarkStart w:colFirst="0" w:colLast="0" w:name="_de86klx961a" w:id="102"/>
      <w:bookmarkEnd w:id="102"/>
      <w:hyperlink w:anchor="_r8iruj3496kg">
        <w:r w:rsidDel="00000000" w:rsidR="00000000" w:rsidRPr="00000000">
          <w:rPr>
            <w:rtl w:val="0"/>
          </w:rPr>
          <w:t xml:space="preserve">APBI</w:t>
        </w:r>
      </w:hyperlink>
      <w:r w:rsidDel="00000000" w:rsidR="00000000" w:rsidRPr="00000000">
        <w:rPr>
          <w:rtl w:val="0"/>
        </w:rPr>
      </w:r>
    </w:p>
    <w:p w:rsidR="00000000" w:rsidDel="00000000" w:rsidP="00000000" w:rsidRDefault="00000000" w:rsidRPr="00000000" w14:paraId="0000062D">
      <w:pPr>
        <w:ind w:left="0" w:firstLine="0"/>
        <w:rPr/>
      </w:pPr>
      <w:r w:rsidDel="00000000" w:rsidR="00000000" w:rsidRPr="00000000">
        <w:rPr>
          <w:rtl w:val="0"/>
        </w:rPr>
        <w:t xml:space="preserve">APBI and IORT: Reducing the Burden of Effective Breast Conservation [</w:t>
      </w:r>
      <w:hyperlink r:id="rId375">
        <w:r w:rsidDel="00000000" w:rsidR="00000000" w:rsidRPr="00000000">
          <w:rPr>
            <w:rtl w:val="0"/>
          </w:rPr>
          <w:t xml:space="preserve">White, Thompson and Whelan JCO '20</w:t>
        </w:r>
      </w:hyperlink>
      <w:r w:rsidDel="00000000" w:rsidR="00000000" w:rsidRPr="00000000">
        <w:rPr>
          <w:rtl w:val="0"/>
        </w:rPr>
        <w:t xml:space="preserve">].</w:t>
      </w:r>
    </w:p>
    <w:p w:rsidR="00000000" w:rsidDel="00000000" w:rsidP="00000000" w:rsidRDefault="00000000" w:rsidRPr="00000000" w14:paraId="0000062E">
      <w:pPr>
        <w:ind w:left="0" w:firstLine="0"/>
        <w:rPr/>
      </w:pPr>
      <w:r w:rsidDel="00000000" w:rsidR="00000000" w:rsidRPr="00000000">
        <w:rPr>
          <w:rtl w:val="0"/>
        </w:rPr>
        <w:t xml:space="preserve">WBI is the Preferred Standard of Care for a Majority of Women with Early-stage breast cancer [</w:t>
      </w:r>
      <w:hyperlink r:id="rId376">
        <w:r w:rsidDel="00000000" w:rsidR="00000000" w:rsidRPr="00000000">
          <w:rPr>
            <w:rtl w:val="0"/>
          </w:rPr>
          <w:t xml:space="preserve">Recht JCO '20</w:t>
        </w:r>
      </w:hyperlink>
      <w:r w:rsidDel="00000000" w:rsidR="00000000" w:rsidRPr="00000000">
        <w:rPr>
          <w:rtl w:val="0"/>
        </w:rPr>
        <w:t xml:space="preserve">].</w:t>
      </w:r>
    </w:p>
    <w:p w:rsidR="00000000" w:rsidDel="00000000" w:rsidP="00000000" w:rsidRDefault="00000000" w:rsidRPr="00000000" w14:paraId="0000062F">
      <w:pPr>
        <w:ind w:left="0" w:firstLine="0"/>
        <w:rPr/>
      </w:pPr>
      <w:r w:rsidDel="00000000" w:rsidR="00000000" w:rsidRPr="00000000">
        <w:rPr>
          <w:rtl w:val="0"/>
        </w:rPr>
        <w:t xml:space="preserve">PBI is the Preferred Standard of Care for a Majority of Women with Early-stage breast cancer [</w:t>
      </w:r>
      <w:hyperlink r:id="rId377">
        <w:r w:rsidDel="00000000" w:rsidR="00000000" w:rsidRPr="00000000">
          <w:rPr>
            <w:rtl w:val="0"/>
          </w:rPr>
          <w:t xml:space="preserve">Hepel and Wazer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0">
      <w:pPr>
        <w:spacing w:line="240" w:lineRule="auto"/>
        <w:ind w:left="0" w:firstLine="0"/>
        <w:rPr/>
      </w:pPr>
      <w:r w:rsidDel="00000000" w:rsidR="00000000" w:rsidRPr="00000000">
        <w:rPr>
          <w:rtl w:val="0"/>
        </w:rPr>
        <w:t xml:space="preserve">The [</w:t>
      </w:r>
      <w:hyperlink w:anchor="kix.chluzriuzlpk">
        <w:r w:rsidDel="00000000" w:rsidR="00000000" w:rsidRPr="00000000">
          <w:rPr>
            <w:rtl w:val="0"/>
          </w:rPr>
          <w:t xml:space="preserve">Milan I</w:t>
        </w:r>
      </w:hyperlink>
      <w:r w:rsidDel="00000000" w:rsidR="00000000" w:rsidRPr="00000000">
        <w:rPr>
          <w:rtl w:val="0"/>
        </w:rPr>
        <w:t xml:space="preserve">] trial of quadrantectomy + WBRT vs. RM demonstrated the incidence of new cancers in the ipsilateral breast in a location other than the index lesion to be similar to that observed in the contralateral breast, which suggests elective treatment of the remaining ipsilateral breast may not be necessary. This fact was used as the basis in the discussion for [</w:t>
      </w:r>
      <w:hyperlink w:anchor="kszol2mb6nlx">
        <w:r w:rsidDel="00000000" w:rsidR="00000000" w:rsidRPr="00000000">
          <w:rPr>
            <w:rtl w:val="0"/>
          </w:rPr>
          <w:t xml:space="preserve">NSABP B-39</w:t>
        </w:r>
      </w:hyperlink>
      <w:r w:rsidDel="00000000" w:rsidR="00000000" w:rsidRPr="00000000">
        <w:rPr>
          <w:rtl w:val="0"/>
        </w:rPr>
        <w:t xml:space="preserve">], an APBI trial.</w:t>
      </w:r>
    </w:p>
    <w:p w:rsidR="00000000" w:rsidDel="00000000" w:rsidP="00000000" w:rsidRDefault="00000000" w:rsidRPr="00000000" w14:paraId="00000631">
      <w:pPr>
        <w:spacing w:line="240" w:lineRule="auto"/>
        <w:ind w:left="0" w:firstLine="0"/>
        <w:rPr/>
      </w:pPr>
      <w:r w:rsidDel="00000000" w:rsidR="00000000" w:rsidRPr="00000000">
        <w:rPr>
          <w:rFonts w:ascii="Gungsuh" w:cs="Gungsuh" w:eastAsia="Gungsuh" w:hAnsi="Gungsuh"/>
          <w:rtl w:val="0"/>
        </w:rPr>
        <w:t xml:space="preserve">Most of these trials have median age low 60s, T1 ≥ 90%, G1-2 ≥ 80-90%, ER/PR ≥ 90%, Invasive ≥ 90% (little DCIS). N0 ≥ 90%. </w:t>
      </w:r>
    </w:p>
    <w:p w:rsidR="00000000" w:rsidDel="00000000" w:rsidP="00000000" w:rsidRDefault="00000000" w:rsidRPr="00000000" w14:paraId="00000632">
      <w:pPr>
        <w:ind w:left="0" w:right="60" w:firstLine="0"/>
        <w:rPr/>
      </w:pPr>
      <w:r w:rsidDel="00000000" w:rsidR="00000000" w:rsidRPr="00000000">
        <w:rPr>
          <w:b w:val="1"/>
          <w:rtl w:val="0"/>
        </w:rPr>
        <w:t xml:space="preserve">ARRO</w:t>
      </w:r>
      <w:r w:rsidDel="00000000" w:rsidR="00000000" w:rsidRPr="00000000">
        <w:rPr>
          <w:rtl w:val="0"/>
        </w:rPr>
        <w:t xml:space="preserve">: [</w:t>
      </w:r>
      <w:hyperlink r:id="rId378">
        <w:r w:rsidDel="00000000" w:rsidR="00000000" w:rsidRPr="00000000">
          <w:rPr>
            <w:rtl w:val="0"/>
          </w:rPr>
          <w:t xml:space="preserve">APBI case</w:t>
        </w:r>
      </w:hyperlink>
      <w:r w:rsidDel="00000000" w:rsidR="00000000" w:rsidRPr="00000000">
        <w:rPr>
          <w:rtl w:val="0"/>
        </w:rPr>
        <w:t xml:space="preserve">, </w:t>
      </w:r>
      <w:hyperlink r:id="rId379">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633">
      <w:pPr>
        <w:ind w:left="0" w:right="60" w:firstLine="0"/>
        <w:rPr/>
      </w:pPr>
      <w:r w:rsidDel="00000000" w:rsidR="00000000" w:rsidRPr="00000000">
        <w:rPr>
          <w:rtl w:val="0"/>
        </w:rPr>
      </w:r>
    </w:p>
    <w:bookmarkStart w:colFirst="0" w:colLast="0" w:name="938ey8lo9d7" w:id="103"/>
    <w:bookmarkEnd w:id="103"/>
    <w:p w:rsidR="00000000" w:rsidDel="00000000" w:rsidP="00000000" w:rsidRDefault="00000000" w:rsidRPr="00000000" w14:paraId="00000634">
      <w:pPr>
        <w:numPr>
          <w:ilvl w:val="0"/>
          <w:numId w:val="2"/>
        </w:numPr>
        <w:spacing w:line="240" w:lineRule="auto"/>
        <w:rPr>
          <w:u w:val="none"/>
        </w:rPr>
      </w:pPr>
      <w:r w:rsidDel="00000000" w:rsidR="00000000" w:rsidRPr="00000000">
        <w:rPr>
          <w:b w:val="1"/>
          <w:rtl w:val="0"/>
        </w:rPr>
        <w:t xml:space="preserve">RAPID </w:t>
      </w:r>
      <w:r w:rsidDel="00000000" w:rsidR="00000000" w:rsidRPr="00000000">
        <w:rPr>
          <w:rtl w:val="0"/>
        </w:rPr>
        <w:t xml:space="preserve">(Canadian) (2006-2011) [</w:t>
      </w:r>
      <w:hyperlink r:id="rId380">
        <w:r w:rsidDel="00000000" w:rsidR="00000000" w:rsidRPr="00000000">
          <w:rPr>
            <w:rtl w:val="0"/>
          </w:rPr>
          <w:t xml:space="preserve">Whelan SABCS '18</w:t>
        </w:r>
      </w:hyperlink>
      <w:r w:rsidDel="00000000" w:rsidR="00000000" w:rsidRPr="00000000">
        <w:rPr>
          <w:rtl w:val="0"/>
        </w:rPr>
        <w:t xml:space="preserve">, </w:t>
      </w:r>
      <w:hyperlink r:id="rId381">
        <w:r w:rsidDel="00000000" w:rsidR="00000000" w:rsidRPr="00000000">
          <w:rPr>
            <w:rtl w:val="0"/>
          </w:rPr>
          <w:t xml:space="preserve">Lancet '19</w:t>
        </w:r>
      </w:hyperlink>
      <w:r w:rsidDel="00000000" w:rsidR="00000000" w:rsidRPr="00000000">
        <w:rPr>
          <w:rtl w:val="0"/>
        </w:rPr>
        <w:t xml:space="preserve">]: 50/25 or 42.56/16 </w:t>
      </w:r>
      <w:r w:rsidDel="00000000" w:rsidR="00000000" w:rsidRPr="00000000">
        <w:rPr>
          <w:b w:val="1"/>
          <w:rtl w:val="0"/>
        </w:rPr>
        <w:t xml:space="preserve">WBRT vs. 3D PBI 38.5/10 BID</w:t>
      </w:r>
      <w:r w:rsidDel="00000000" w:rsidR="00000000" w:rsidRPr="00000000">
        <w:rPr>
          <w:rtl w:val="0"/>
        </w:rPr>
        <w:t xml:space="preserve">. </w:t>
        <w:br w:type="textWrapping"/>
        <w:t xml:space="preserve">Protocol in the Appendix. See [</w:t>
      </w:r>
      <w:hyperlink w:anchor="_5vkg6zsm7e1k">
        <w:r w:rsidDel="00000000" w:rsidR="00000000" w:rsidRPr="00000000">
          <w:rPr>
            <w:rtl w:val="0"/>
          </w:rPr>
          <w:t xml:space="preserve">PBI</w:t>
        </w:r>
      </w:hyperlink>
      <w:r w:rsidDel="00000000" w:rsidR="00000000" w:rsidRPr="00000000">
        <w:rPr>
          <w:rtl w:val="0"/>
        </w:rPr>
        <w:t xml:space="preserve">] in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635">
      <w:pPr>
        <w:spacing w:line="240" w:lineRule="auto"/>
        <w:ind w:firstLine="720"/>
        <w:rPr/>
      </w:pPr>
      <w:r w:rsidDel="00000000" w:rsidR="00000000" w:rsidRPr="00000000">
        <w:rPr>
          <w:rFonts w:ascii="Gungsuh" w:cs="Gungsuh" w:eastAsia="Gungsuh" w:hAnsi="Gungsuh"/>
          <w:rtl w:val="0"/>
        </w:rPr>
        <w:t xml:space="preserve">PBI has non-inferior IBTR, but late cosmesis is doubled. Caution with tumors ≥ 1.5 cm.</w:t>
      </w:r>
    </w:p>
    <w:p w:rsidR="00000000" w:rsidDel="00000000" w:rsidP="00000000" w:rsidRDefault="00000000" w:rsidRPr="00000000" w14:paraId="00000636">
      <w:pPr>
        <w:spacing w:line="240" w:lineRule="auto"/>
        <w:ind w:firstLine="720"/>
        <w:rPr/>
      </w:pPr>
      <w:r w:rsidDel="00000000" w:rsidR="00000000" w:rsidRPr="00000000">
        <w:rPr>
          <w:rtl w:val="0"/>
        </w:rPr>
        <w:t xml:space="preserve">TBL</w:t>
      </w:r>
      <w:hyperlink r:id="rId382">
        <w:r w:rsidDel="00000000" w:rsidR="00000000" w:rsidRPr="00000000">
          <w:rPr>
            <w:vertAlign w:val="superscript"/>
            <w:rtl w:val="0"/>
          </w:rPr>
          <w:t xml:space="preserve">QS</w:t>
        </w:r>
      </w:hyperlink>
      <w:r w:rsidDel="00000000" w:rsidR="00000000" w:rsidRPr="00000000">
        <w:rPr>
          <w:rtl w:val="0"/>
        </w:rPr>
        <w:t xml:space="preserve">: APBI still appears safe when there’s a logistical reason to speed things up, but at the cost of marginally more recurrences when using brachy and of worse cosmesis when using external beam.</w:t>
      </w:r>
    </w:p>
    <w:p w:rsidR="00000000" w:rsidDel="00000000" w:rsidP="00000000" w:rsidRDefault="00000000" w:rsidRPr="00000000" w14:paraId="00000637">
      <w:pPr>
        <w:spacing w:line="240" w:lineRule="auto"/>
        <w:ind w:firstLine="720"/>
        <w:rPr/>
      </w:pPr>
      <w:r w:rsidDel="00000000" w:rsidR="00000000" w:rsidRPr="00000000">
        <w:rPr>
          <w:rtl w:val="0"/>
        </w:rPr>
        <w:t xml:space="preserve">TBL</w:t>
      </w:r>
      <w:hyperlink r:id="rId383">
        <w:r w:rsidDel="00000000" w:rsidR="00000000" w:rsidRPr="00000000">
          <w:rPr>
            <w:vertAlign w:val="superscript"/>
            <w:rtl w:val="0"/>
          </w:rPr>
          <w:t xml:space="preserve">QS</w:t>
        </w:r>
      </w:hyperlink>
      <w:r w:rsidDel="00000000" w:rsidR="00000000" w:rsidRPr="00000000">
        <w:rPr>
          <w:rtl w:val="0"/>
        </w:rPr>
        <w:t xml:space="preserve">: All available evidence shows no meaningful forfeit in local control when radiating just part of the breast, though accelerating it to complete in just 5 days can likely result in worse cosmetic outcomes.</w:t>
      </w:r>
      <w:r w:rsidDel="00000000" w:rsidR="00000000" w:rsidRPr="00000000">
        <w:rPr>
          <w:rtl w:val="0"/>
        </w:rPr>
      </w:r>
    </w:p>
    <w:p w:rsidR="00000000" w:rsidDel="00000000" w:rsidP="00000000" w:rsidRDefault="00000000" w:rsidRPr="00000000" w14:paraId="00000638">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2135 pts. ≥ 40y. cN0. ≤ 3 cm IDC or DCIS (18%). Boost allowed. ~66% &lt; 1.5 cm. MFU 8.6y.</w:t>
      </w:r>
    </w:p>
    <w:p w:rsidR="00000000" w:rsidDel="00000000" w:rsidP="00000000" w:rsidRDefault="00000000" w:rsidRPr="00000000" w14:paraId="00000639">
      <w:pPr>
        <w:numPr>
          <w:ilvl w:val="2"/>
          <w:numId w:val="2"/>
        </w:numPr>
        <w:spacing w:line="240" w:lineRule="auto"/>
        <w:ind w:left="2160" w:hanging="360"/>
        <w:rPr>
          <w:u w:val="none"/>
        </w:rPr>
      </w:pPr>
      <w:r w:rsidDel="00000000" w:rsidR="00000000" w:rsidRPr="00000000">
        <w:rPr>
          <w:rtl w:val="0"/>
        </w:rPr>
        <w:t xml:space="preserve">CTV: Clips + 1 cm for CTV (1.5 cm on B39). Add 1 cm for PTV. Crop to 5 mm from skin. </w:t>
      </w:r>
    </w:p>
    <w:p w:rsidR="00000000" w:rsidDel="00000000" w:rsidP="00000000" w:rsidRDefault="00000000" w:rsidRPr="00000000" w14:paraId="0000063A">
      <w:pPr>
        <w:numPr>
          <w:ilvl w:val="2"/>
          <w:numId w:val="2"/>
        </w:numPr>
        <w:spacing w:line="240" w:lineRule="auto"/>
        <w:ind w:left="2160" w:hanging="360"/>
        <w:rPr>
          <w:u w:val="none"/>
        </w:rPr>
      </w:pPr>
      <w:r w:rsidDel="00000000" w:rsidR="00000000" w:rsidRPr="00000000">
        <w:rPr>
          <w:rtl w:val="0"/>
        </w:rPr>
        <w:t xml:space="preserve">PTVe: PTV excluding chest wall, pectoralis major and 5 mm from skin. </w:t>
      </w:r>
    </w:p>
    <w:p w:rsidR="00000000" w:rsidDel="00000000" w:rsidP="00000000" w:rsidRDefault="00000000" w:rsidRPr="00000000" w14:paraId="0000063B">
      <w:pPr>
        <w:numPr>
          <w:ilvl w:val="3"/>
          <w:numId w:val="2"/>
        </w:numPr>
        <w:spacing w:line="240" w:lineRule="auto"/>
        <w:ind w:left="2880" w:hanging="360"/>
        <w:rPr>
          <w:u w:val="none"/>
        </w:rPr>
      </w:pPr>
      <w:r w:rsidDel="00000000" w:rsidR="00000000" w:rsidRPr="00000000">
        <w:rPr>
          <w:rtl w:val="0"/>
        </w:rPr>
        <w:t xml:space="preserve">PTVe receives 95% to 107% of the prescription dose. </w:t>
      </w:r>
    </w:p>
    <w:p w:rsidR="00000000" w:rsidDel="00000000" w:rsidP="00000000" w:rsidRDefault="00000000" w:rsidRPr="00000000" w14:paraId="0000063C">
      <w:pPr>
        <w:numPr>
          <w:ilvl w:val="2"/>
          <w:numId w:val="2"/>
        </w:numPr>
        <w:spacing w:line="240" w:lineRule="auto"/>
        <w:ind w:left="2160" w:hanging="360"/>
        <w:rPr>
          <w:u w:val="none"/>
        </w:rPr>
      </w:pPr>
      <w:r w:rsidDel="00000000" w:rsidR="00000000" w:rsidRPr="00000000">
        <w:rPr>
          <w:rtl w:val="0"/>
        </w:rPr>
        <w:t xml:space="preserve">Breast: 0% &lt; 107%, 25-35% may receive 95%, and &lt; 50 - 60% should receive &gt; 50% of the Rx dose.</w:t>
      </w:r>
    </w:p>
    <w:p w:rsidR="00000000" w:rsidDel="00000000" w:rsidP="00000000" w:rsidRDefault="00000000" w:rsidRPr="00000000" w14:paraId="0000063D">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~1.7→ 2.3%, 8y IBTR ~2.8→ 3.0%. 8y IBTR for tumors ≥ 1.5 cm of 2.3→ 4.7%. </w:t>
      </w:r>
    </w:p>
    <w:p w:rsidR="00000000" w:rsidDel="00000000" w:rsidP="00000000" w:rsidRDefault="00000000" w:rsidRPr="00000000" w14:paraId="0000063E">
      <w:pPr>
        <w:numPr>
          <w:ilvl w:val="1"/>
          <w:numId w:val="2"/>
        </w:numPr>
        <w:spacing w:line="240" w:lineRule="auto"/>
        <w:ind w:left="1440" w:hanging="360"/>
        <w:rPr>
          <w:u w:val="none"/>
        </w:rPr>
      </w:pPr>
      <w:r w:rsidDel="00000000" w:rsidR="00000000" w:rsidRPr="00000000">
        <w:rPr>
          <w:rFonts w:ascii="Cardo" w:cs="Cardo" w:eastAsia="Cardo" w:hAnsi="Cardo"/>
          <w:rtl w:val="0"/>
        </w:rPr>
        <w:t xml:space="preserve">Acute G2+ dermatitis/swelling of 45→ 28%.</w:t>
      </w:r>
    </w:p>
    <w:p w:rsidR="00000000" w:rsidDel="00000000" w:rsidP="00000000" w:rsidRDefault="00000000" w:rsidRPr="00000000" w14:paraId="0000063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Late G2+ breast induration/telangiectasias of 13→ 32%, G3 1→ 4.5%.</w:t>
      </w:r>
    </w:p>
    <w:p w:rsidR="00000000" w:rsidDel="00000000" w:rsidP="00000000" w:rsidRDefault="00000000" w:rsidRPr="00000000" w14:paraId="00000640">
      <w:pPr>
        <w:numPr>
          <w:ilvl w:val="1"/>
          <w:numId w:val="2"/>
        </w:numPr>
        <w:spacing w:line="240" w:lineRule="auto"/>
        <w:ind w:left="1440" w:hanging="360"/>
        <w:rPr>
          <w:u w:val="none"/>
        </w:rPr>
      </w:pPr>
      <w:r w:rsidDel="00000000" w:rsidR="00000000" w:rsidRPr="00000000">
        <w:rPr>
          <w:rtl w:val="0"/>
        </w:rPr>
        <w:t xml:space="preserve">Nurse</w:t>
      </w:r>
      <w:r w:rsidDel="00000000" w:rsidR="00000000" w:rsidRPr="00000000">
        <w:rPr>
          <w:rtl w:val="0"/>
        </w:rPr>
        <w:t xml:space="preserve"> reported fair or poor </w:t>
      </w:r>
      <w:r w:rsidDel="00000000" w:rsidR="00000000" w:rsidRPr="00000000">
        <w:rPr>
          <w:rtl w:val="0"/>
        </w:rPr>
        <w:t xml:space="preserve">cosmesis</w:t>
      </w:r>
      <w:r w:rsidDel="00000000" w:rsidR="00000000" w:rsidRPr="00000000">
        <w:rPr>
          <w:rFonts w:ascii="Cardo" w:cs="Cardo" w:eastAsia="Cardo" w:hAnsi="Cardo"/>
          <w:rtl w:val="0"/>
        </w:rPr>
        <w:t xml:space="preserve"> of 17→ 19%. 3y 17→ 29%, 7y 19→ 36%. </w:t>
      </w:r>
    </w:p>
    <w:p w:rsidR="00000000" w:rsidDel="00000000" w:rsidP="00000000" w:rsidRDefault="00000000" w:rsidRPr="00000000" w14:paraId="00000641">
      <w:pPr>
        <w:numPr>
          <w:ilvl w:val="1"/>
          <w:numId w:val="2"/>
        </w:numPr>
        <w:spacing w:line="240" w:lineRule="auto"/>
        <w:ind w:left="1440" w:hanging="360"/>
        <w:rPr>
          <w:u w:val="none"/>
        </w:rPr>
      </w:pPr>
      <w:r w:rsidDel="00000000" w:rsidR="00000000" w:rsidRPr="00000000">
        <w:rPr>
          <w:rtl w:val="0"/>
        </w:rPr>
        <w:t xml:space="preserve">Patient</w:t>
      </w:r>
      <w:r w:rsidDel="00000000" w:rsidR="00000000" w:rsidRPr="00000000">
        <w:rPr>
          <w:rFonts w:ascii="Cardo" w:cs="Cardo" w:eastAsia="Cardo" w:hAnsi="Cardo"/>
          <w:rtl w:val="0"/>
        </w:rPr>
        <w:t xml:space="preserve"> reported fair or poor cosmesis of 22→ 24%. 3y 18→ 27%. 7y 15→ 31%. </w:t>
      </w:r>
    </w:p>
    <w:p w:rsidR="00000000" w:rsidDel="00000000" w:rsidP="00000000" w:rsidRDefault="00000000" w:rsidRPr="00000000" w14:paraId="00000642">
      <w:pPr>
        <w:numPr>
          <w:ilvl w:val="1"/>
          <w:numId w:val="2"/>
        </w:numPr>
        <w:spacing w:line="240" w:lineRule="auto"/>
        <w:ind w:left="1440" w:hanging="360"/>
        <w:rPr>
          <w:u w:val="none"/>
        </w:rPr>
      </w:pPr>
      <w:r w:rsidDel="00000000" w:rsidR="00000000" w:rsidRPr="00000000">
        <w:rPr>
          <w:rtl w:val="0"/>
        </w:rPr>
        <w:t xml:space="preserve">Toxicity [</w:t>
      </w:r>
      <w:hyperlink r:id="rId384">
        <w:r w:rsidDel="00000000" w:rsidR="00000000" w:rsidRPr="00000000">
          <w:rPr>
            <w:rtl w:val="0"/>
          </w:rPr>
          <w:t xml:space="preserve">Olivotto JCO '13]</w:t>
        </w:r>
      </w:hyperlink>
      <w:r w:rsidDel="00000000" w:rsidR="00000000" w:rsidRPr="00000000">
        <w:rPr>
          <w:rFonts w:ascii="Cardo" w:cs="Cardo" w:eastAsia="Cardo" w:hAnsi="Cardo"/>
          <w:rtl w:val="0"/>
        </w:rPr>
        <w:t xml:space="preserve">: 3y adverse cosmesis 18→ 26% (self and nurse reported), 17→ 35% (photos).</w:t>
      </w:r>
    </w:p>
    <w:p w:rsidR="00000000" w:rsidDel="00000000" w:rsidP="00000000" w:rsidRDefault="00000000" w:rsidRPr="00000000" w14:paraId="00000643">
      <w:pPr>
        <w:numPr>
          <w:ilvl w:val="2"/>
          <w:numId w:val="2"/>
        </w:numPr>
        <w:spacing w:line="240" w:lineRule="auto"/>
        <w:ind w:left="2160" w:hanging="360"/>
        <w:rPr>
          <w:u w:val="none"/>
        </w:rPr>
      </w:pPr>
      <w:r w:rsidDel="00000000" w:rsidR="00000000" w:rsidRPr="00000000">
        <w:rPr>
          <w:rtl w:val="0"/>
        </w:rPr>
        <w:t xml:space="preserve">Central/inner tumors HR ~1.7. Seroma volume and advancing age HR ~1.4.</w:t>
      </w:r>
    </w:p>
    <w:bookmarkStart w:colFirst="0" w:colLast="0" w:name="gjfriadaxyj0" w:id="104"/>
    <w:bookmarkEnd w:id="104"/>
    <w:p w:rsidR="00000000" w:rsidDel="00000000" w:rsidP="00000000" w:rsidRDefault="00000000" w:rsidRPr="00000000" w14:paraId="00000644">
      <w:pPr>
        <w:numPr>
          <w:ilvl w:val="0"/>
          <w:numId w:val="2"/>
        </w:numPr>
        <w:spacing w:line="240" w:lineRule="auto"/>
        <w:rPr/>
      </w:pPr>
      <w:r w:rsidDel="00000000" w:rsidR="00000000" w:rsidRPr="00000000">
        <w:rPr>
          <w:b w:val="1"/>
          <w:rtl w:val="0"/>
        </w:rPr>
        <w:t xml:space="preserve">Florence </w:t>
      </w:r>
      <w:r w:rsidDel="00000000" w:rsidR="00000000" w:rsidRPr="00000000">
        <w:rPr>
          <w:rtl w:val="0"/>
        </w:rPr>
        <w:t xml:space="preserve">(2005-2013) </w:t>
      </w:r>
      <w:r w:rsidDel="00000000" w:rsidR="00000000" w:rsidRPr="00000000">
        <w:rPr>
          <w:rtl w:val="0"/>
        </w:rPr>
        <w:t xml:space="preserve">[</w:t>
      </w:r>
      <w:hyperlink r:id="rId385">
        <w:r w:rsidDel="00000000" w:rsidR="00000000" w:rsidRPr="00000000">
          <w:rPr>
            <w:rtl w:val="0"/>
          </w:rPr>
          <w:t xml:space="preserve">Livi EJC '15</w:t>
        </w:r>
      </w:hyperlink>
      <w:r w:rsidDel="00000000" w:rsidR="00000000" w:rsidRPr="00000000">
        <w:rPr>
          <w:rtl w:val="0"/>
        </w:rPr>
        <w:t xml:space="preserve">, </w:t>
      </w:r>
      <w:hyperlink r:id="rId386">
        <w:r w:rsidDel="00000000" w:rsidR="00000000" w:rsidRPr="00000000">
          <w:rPr>
            <w:rtl w:val="0"/>
          </w:rPr>
          <w:t xml:space="preserve">Meattini SABCS '19</w:t>
        </w:r>
      </w:hyperlink>
      <w:r w:rsidDel="00000000" w:rsidR="00000000" w:rsidRPr="00000000">
        <w:rPr>
          <w:rtl w:val="0"/>
        </w:rPr>
        <w:t xml:space="preserve">]: </w:t>
      </w:r>
      <w:r w:rsidDel="00000000" w:rsidR="00000000" w:rsidRPr="00000000">
        <w:rPr>
          <w:b w:val="1"/>
          <w:rtl w:val="0"/>
        </w:rPr>
        <w:t xml:space="preserve">WBRT 50/25 + 10 Gy boost vs. IMRT</w:t>
      </w:r>
      <w:r w:rsidDel="00000000" w:rsidR="00000000" w:rsidRPr="00000000">
        <w:rPr>
          <w:rtl w:val="0"/>
        </w:rPr>
        <w:t xml:space="preserve"> </w:t>
      </w:r>
      <w:r w:rsidDel="00000000" w:rsidR="00000000" w:rsidRPr="00000000">
        <w:rPr>
          <w:b w:val="1"/>
          <w:rtl w:val="0"/>
        </w:rPr>
        <w:t xml:space="preserve">APBI 30/5</w:t>
      </w:r>
      <w:r w:rsidDel="00000000" w:rsidR="00000000" w:rsidRPr="00000000">
        <w:rPr>
          <w:rtl w:val="0"/>
        </w:rPr>
        <w:t xml:space="preserve"> qod. </w:t>
        <w:br w:type="textWrapping"/>
        <w:t xml:space="preserve">eContour: [</w:t>
      </w:r>
      <w:hyperlink r:id="rId387">
        <w:r w:rsidDel="00000000" w:rsidR="00000000" w:rsidRPr="00000000">
          <w:rPr>
            <w:rtl w:val="0"/>
          </w:rPr>
          <w:t xml:space="preserve">Florence</w:t>
        </w:r>
      </w:hyperlink>
      <w:r w:rsidDel="00000000" w:rsidR="00000000" w:rsidRPr="00000000">
        <w:rPr>
          <w:rtl w:val="0"/>
        </w:rPr>
        <w:t xml:space="preserve">]. See the MSKCC 40/10 technique in the [</w:t>
      </w:r>
      <w:hyperlink w:anchor="_5vkg6zsm7e1k">
        <w:r w:rsidDel="00000000" w:rsidR="00000000" w:rsidRPr="00000000">
          <w:rPr>
            <w:rtl w:val="0"/>
          </w:rPr>
          <w:t xml:space="preserve">PBI</w:t>
        </w:r>
      </w:hyperlink>
      <w:r w:rsidDel="00000000" w:rsidR="00000000" w:rsidRPr="00000000">
        <w:rPr>
          <w:rtl w:val="0"/>
        </w:rPr>
        <w:t xml:space="preserv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645">
      <w:pPr>
        <w:spacing w:line="240" w:lineRule="auto"/>
        <w:ind w:firstLine="720"/>
        <w:rPr/>
      </w:pPr>
      <w:r w:rsidDel="00000000" w:rsidR="00000000" w:rsidRPr="00000000">
        <w:rPr>
          <w:rtl w:val="0"/>
        </w:rPr>
        <w:t xml:space="preserve">Similar to FAST Forward, but APBI. Reasonable to extrapolate 28.5/5 from FAST, though no prospective evidence.</w:t>
      </w:r>
    </w:p>
    <w:p w:rsidR="00000000" w:rsidDel="00000000" w:rsidP="00000000" w:rsidRDefault="00000000" w:rsidRPr="00000000" w14:paraId="00000646">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520 pts. ≥ 40y. ≤ 2.5 cm, ~10% DCIS. SM &gt; 5mm. ~10% N1. ~10% LVSI. 76% Ki-67 &lt; 20%. MFU 10y.</w:t>
      </w:r>
    </w:p>
    <w:p w:rsidR="00000000" w:rsidDel="00000000" w:rsidP="00000000" w:rsidRDefault="00000000" w:rsidRPr="00000000" w14:paraId="00000647">
      <w:pPr>
        <w:numPr>
          <w:ilvl w:val="2"/>
          <w:numId w:val="2"/>
        </w:numPr>
        <w:spacing w:line="240" w:lineRule="auto"/>
        <w:ind w:left="2160" w:hanging="360"/>
        <w:rPr>
          <w:u w:val="none"/>
        </w:rPr>
      </w:pPr>
      <w:r w:rsidDel="00000000" w:rsidR="00000000" w:rsidRPr="00000000">
        <w:rPr>
          <w:rtl w:val="0"/>
        </w:rPr>
        <w:t xml:space="preserve">CTV = Clips + 1 cm (3 mm crop from skin). </w:t>
      </w:r>
    </w:p>
    <w:p w:rsidR="00000000" w:rsidDel="00000000" w:rsidP="00000000" w:rsidRDefault="00000000" w:rsidRPr="00000000" w14:paraId="00000648">
      <w:pPr>
        <w:numPr>
          <w:ilvl w:val="2"/>
          <w:numId w:val="2"/>
        </w:numPr>
        <w:spacing w:line="240" w:lineRule="auto"/>
        <w:ind w:left="2160" w:hanging="360"/>
        <w:rPr>
          <w:u w:val="none"/>
        </w:rPr>
      </w:pPr>
      <w:r w:rsidDel="00000000" w:rsidR="00000000" w:rsidRPr="00000000">
        <w:rPr>
          <w:rtl w:val="0"/>
        </w:rPr>
        <w:t xml:space="preserve">PTV = CTV + 1 cm, allowed 4 mm to lung and 3 mm from skin.</w:t>
      </w:r>
    </w:p>
    <w:p w:rsidR="00000000" w:rsidDel="00000000" w:rsidP="00000000" w:rsidRDefault="00000000" w:rsidRPr="00000000" w14:paraId="00000649">
      <w:pPr>
        <w:numPr>
          <w:ilvl w:val="2"/>
          <w:numId w:val="2"/>
        </w:numPr>
        <w:ind w:left="2160" w:hanging="360"/>
      </w:pPr>
      <w:r w:rsidDel="00000000" w:rsidR="00000000" w:rsidRPr="00000000">
        <w:rPr>
          <w:highlight w:val="white"/>
          <w:rtl w:val="0"/>
        </w:rPr>
        <w:t xml:space="preserve">Dmax &lt; 110%</w:t>
      </w:r>
    </w:p>
    <w:p w:rsidR="00000000" w:rsidDel="00000000" w:rsidP="00000000" w:rsidRDefault="00000000" w:rsidRPr="00000000" w14:paraId="0000064A">
      <w:pPr>
        <w:numPr>
          <w:ilvl w:val="2"/>
          <w:numId w:val="2"/>
        </w:numPr>
        <w:ind w:left="2160" w:hanging="360"/>
      </w:pPr>
      <w:r w:rsidDel="00000000" w:rsidR="00000000" w:rsidRPr="00000000">
        <w:rPr>
          <w:highlight w:val="white"/>
          <w:rtl w:val="0"/>
        </w:rPr>
        <w:t xml:space="preserve">V105% (31.5Gy) &lt; 5% of breast volume</w:t>
      </w:r>
    </w:p>
    <w:p w:rsidR="00000000" w:rsidDel="00000000" w:rsidP="00000000" w:rsidRDefault="00000000" w:rsidRPr="00000000" w14:paraId="0000064B">
      <w:pPr>
        <w:numPr>
          <w:ilvl w:val="2"/>
          <w:numId w:val="2"/>
        </w:numPr>
        <w:ind w:left="2160" w:hanging="360"/>
      </w:pPr>
      <w:r w:rsidDel="00000000" w:rsidR="00000000" w:rsidRPr="00000000">
        <w:rPr>
          <w:highlight w:val="white"/>
          <w:rtl w:val="0"/>
        </w:rPr>
        <w:t xml:space="preserve">Ipsi breast - PTV 15 Gy (50%)</w:t>
      </w:r>
    </w:p>
    <w:p w:rsidR="00000000" w:rsidDel="00000000" w:rsidP="00000000" w:rsidRDefault="00000000" w:rsidRPr="00000000" w14:paraId="0000064C">
      <w:pPr>
        <w:numPr>
          <w:ilvl w:val="2"/>
          <w:numId w:val="2"/>
        </w:numPr>
        <w:ind w:left="2160" w:hanging="360"/>
      </w:pPr>
      <w:r w:rsidDel="00000000" w:rsidR="00000000" w:rsidRPr="00000000">
        <w:rPr>
          <w:highlight w:val="white"/>
          <w:rtl w:val="0"/>
        </w:rPr>
        <w:t xml:space="preserve">Contra breast Dmax &lt; 1Gy</w:t>
      </w:r>
    </w:p>
    <w:p w:rsidR="00000000" w:rsidDel="00000000" w:rsidP="00000000" w:rsidRDefault="00000000" w:rsidRPr="00000000" w14:paraId="0000064D">
      <w:pPr>
        <w:numPr>
          <w:ilvl w:val="2"/>
          <w:numId w:val="2"/>
        </w:numPr>
        <w:ind w:left="2160" w:hanging="360"/>
      </w:pPr>
      <w:r w:rsidDel="00000000" w:rsidR="00000000" w:rsidRPr="00000000">
        <w:rPr>
          <w:highlight w:val="white"/>
          <w:rtl w:val="0"/>
        </w:rPr>
        <w:t xml:space="preserve">Ipsi lung 10 Gy (20%) </w:t>
      </w:r>
    </w:p>
    <w:p w:rsidR="00000000" w:rsidDel="00000000" w:rsidP="00000000" w:rsidRDefault="00000000" w:rsidRPr="00000000" w14:paraId="0000064E">
      <w:pPr>
        <w:numPr>
          <w:ilvl w:val="2"/>
          <w:numId w:val="2"/>
        </w:numPr>
        <w:ind w:left="2160" w:hanging="360"/>
      </w:pPr>
      <w:r w:rsidDel="00000000" w:rsidR="00000000" w:rsidRPr="00000000">
        <w:rPr>
          <w:highlight w:val="white"/>
          <w:rtl w:val="0"/>
        </w:rPr>
        <w:t xml:space="preserve">Contra lung 5 Gy (10%) </w:t>
      </w:r>
      <w:r w:rsidDel="00000000" w:rsidR="00000000" w:rsidRPr="00000000">
        <w:rPr>
          <w:rtl w:val="0"/>
        </w:rPr>
      </w:r>
    </w:p>
    <w:p w:rsidR="00000000" w:rsidDel="00000000" w:rsidP="00000000" w:rsidRDefault="00000000" w:rsidRPr="00000000" w14:paraId="0000064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~1.2→ 2.0%. Any grade erythema 66→ 20%. Cosmesis &gt; ~90% good/excellent.</w:t>
      </w:r>
    </w:p>
    <w:p w:rsidR="00000000" w:rsidDel="00000000" w:rsidP="00000000" w:rsidRDefault="00000000" w:rsidRPr="00000000" w14:paraId="00000650">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~2.5→ 3.7% (p=0.58).</w:t>
      </w:r>
    </w:p>
    <w:p w:rsidR="00000000" w:rsidDel="00000000" w:rsidP="00000000" w:rsidRDefault="00000000" w:rsidRPr="00000000" w14:paraId="00000651">
      <w:pPr>
        <w:numPr>
          <w:ilvl w:val="1"/>
          <w:numId w:val="2"/>
        </w:numPr>
        <w:spacing w:line="240" w:lineRule="auto"/>
        <w:ind w:left="1440" w:hanging="360"/>
        <w:rPr>
          <w:u w:val="none"/>
        </w:rPr>
      </w:pPr>
      <w:r w:rsidDel="00000000" w:rsidR="00000000" w:rsidRPr="00000000">
        <w:rPr>
          <w:rtl w:val="0"/>
        </w:rPr>
        <w:t xml:space="preserve">Cosmesis improved in 30/5 arm.</w:t>
      </w:r>
    </w:p>
    <w:p w:rsidR="00000000" w:rsidDel="00000000" w:rsidP="00000000" w:rsidRDefault="00000000" w:rsidRPr="00000000" w14:paraId="00000652">
      <w:pPr>
        <w:widowControl w:val="0"/>
        <w:jc w:val="center"/>
        <w:rPr/>
      </w:pPr>
      <w:hyperlink r:id="rId388">
        <w:r w:rsidDel="00000000" w:rsidR="00000000" w:rsidRPr="00000000">
          <w:rPr>
            <w:color w:val="1155cc"/>
            <w:u w:val="single"/>
          </w:rPr>
          <w:drawing>
            <wp:inline distB="114300" distT="114300" distL="114300" distR="114300">
              <wp:extent cx="3243072" cy="3200400"/>
              <wp:effectExtent b="12700" l="12700" r="12700" t="12700"/>
              <wp:docPr id="8" name="image9.png"/>
              <a:graphic>
                <a:graphicData uri="http://schemas.openxmlformats.org/drawingml/2006/picture">
                  <pic:pic>
                    <pic:nvPicPr>
                      <pic:cNvPr id="0" name="image9.png"/>
                      <pic:cNvPicPr preferRelativeResize="0"/>
                    </pic:nvPicPr>
                    <pic:blipFill>
                      <a:blip r:embed="rId389"/>
                      <a:srcRect b="0" l="0" r="0" t="0"/>
                      <a:stretch>
                        <a:fillRect/>
                      </a:stretch>
                    </pic:blipFill>
                    <pic:spPr>
                      <a:xfrm>
                        <a:off x="0" y="0"/>
                        <a:ext cx="3243072"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uc5qrqivb4gv" w:id="105"/>
    <w:bookmarkEnd w:id="105"/>
    <w:p w:rsidR="00000000" w:rsidDel="00000000" w:rsidP="00000000" w:rsidRDefault="00000000" w:rsidRPr="00000000" w14:paraId="00000653">
      <w:pPr>
        <w:numPr>
          <w:ilvl w:val="0"/>
          <w:numId w:val="2"/>
        </w:numPr>
        <w:spacing w:line="240" w:lineRule="auto"/>
        <w:rPr>
          <w:u w:val="none"/>
        </w:rPr>
      </w:pPr>
      <w:r w:rsidDel="00000000" w:rsidR="00000000" w:rsidRPr="00000000">
        <w:rPr>
          <w:b w:val="1"/>
          <w:rtl w:val="0"/>
        </w:rPr>
        <w:t xml:space="preserve">UK IMPORT LOW </w:t>
      </w:r>
      <w:r w:rsidDel="00000000" w:rsidR="00000000" w:rsidRPr="00000000">
        <w:rPr>
          <w:rtl w:val="0"/>
        </w:rPr>
        <w:t xml:space="preserve">(2007-2010) </w:t>
      </w:r>
      <w:hyperlink r:id="rId390">
        <w:r w:rsidDel="00000000" w:rsidR="00000000" w:rsidRPr="00000000">
          <w:rPr>
            <w:rtl w:val="0"/>
          </w:rPr>
          <w:t xml:space="preserve">[Protocol (Appendix) Coles Lancet '17]</w:t>
        </w:r>
      </w:hyperlink>
      <w:r w:rsidDel="00000000" w:rsidR="00000000" w:rsidRPr="00000000">
        <w:rPr>
          <w:rtl w:val="0"/>
        </w:rPr>
        <w:t xml:space="preserve">: </w:t>
      </w:r>
      <w:r w:rsidDel="00000000" w:rsidR="00000000" w:rsidRPr="00000000">
        <w:rPr>
          <w:b w:val="1"/>
          <w:rtl w:val="0"/>
        </w:rPr>
        <w:t xml:space="preserve">40/15 vs.</w:t>
      </w:r>
      <w:r w:rsidDel="00000000" w:rsidR="00000000" w:rsidRPr="00000000">
        <w:rPr>
          <w:rtl w:val="0"/>
        </w:rPr>
        <w:t xml:space="preserve"> (</w:t>
      </w:r>
      <w:r w:rsidDel="00000000" w:rsidR="00000000" w:rsidRPr="00000000">
        <w:rPr>
          <w:b w:val="1"/>
          <w:rtl w:val="0"/>
        </w:rPr>
        <w:t xml:space="preserve">36/15 + 40/15 PBI</w:t>
      </w:r>
      <w:r w:rsidDel="00000000" w:rsidR="00000000" w:rsidRPr="00000000">
        <w:rPr>
          <w:rtl w:val="0"/>
        </w:rPr>
        <w:t xml:space="preserve">)</w:t>
      </w:r>
      <w:r w:rsidDel="00000000" w:rsidR="00000000" w:rsidRPr="00000000">
        <w:rPr>
          <w:b w:val="1"/>
          <w:rtl w:val="0"/>
        </w:rPr>
        <w:t xml:space="preserve"> vs. 40/15 PBI</w:t>
      </w:r>
      <w:r w:rsidDel="00000000" w:rsidR="00000000" w:rsidRPr="00000000">
        <w:rPr>
          <w:rtl w:val="0"/>
        </w:rPr>
        <w:t xml:space="preserve">. </w:t>
      </w:r>
    </w:p>
    <w:p w:rsidR="00000000" w:rsidDel="00000000" w:rsidP="00000000" w:rsidRDefault="00000000" w:rsidRPr="00000000" w14:paraId="00000654">
      <w:pPr>
        <w:ind w:firstLine="720"/>
        <w:rPr/>
      </w:pPr>
      <w:r w:rsidDel="00000000" w:rsidR="00000000" w:rsidRPr="00000000">
        <w:rPr>
          <w:rtl w:val="0"/>
        </w:rPr>
        <w:t xml:space="preserve">See [</w:t>
      </w:r>
      <w:hyperlink w:anchor="_5vkg6zsm7e1k">
        <w:r w:rsidDel="00000000" w:rsidR="00000000" w:rsidRPr="00000000">
          <w:rPr>
            <w:rtl w:val="0"/>
          </w:rPr>
          <w:t xml:space="preserve">PBI</w:t>
        </w:r>
      </w:hyperlink>
      <w:r w:rsidDel="00000000" w:rsidR="00000000" w:rsidRPr="00000000">
        <w:rPr>
          <w:rtl w:val="0"/>
        </w:rPr>
        <w:t xml:space="preserve">] in the [</w:t>
      </w:r>
      <w:hyperlink w:anchor="_q1j7gkssc675">
        <w:r w:rsidDel="00000000" w:rsidR="00000000" w:rsidRPr="00000000">
          <w:rPr>
            <w:rtl w:val="0"/>
          </w:rPr>
          <w:t xml:space="preserve">Treatment Planning</w:t>
        </w:r>
      </w:hyperlink>
      <w:r w:rsidDel="00000000" w:rsidR="00000000" w:rsidRPr="00000000">
        <w:rPr>
          <w:rtl w:val="0"/>
        </w:rPr>
        <w:t xml:space="preserve">] section for more. Noninferiority study.</w:t>
      </w:r>
    </w:p>
    <w:p w:rsidR="00000000" w:rsidDel="00000000" w:rsidP="00000000" w:rsidRDefault="00000000" w:rsidRPr="00000000" w14:paraId="00000655">
      <w:pPr>
        <w:spacing w:line="240" w:lineRule="auto"/>
        <w:ind w:firstLine="720"/>
        <w:rPr/>
      </w:pPr>
      <w:r w:rsidDel="00000000" w:rsidR="00000000" w:rsidRPr="00000000">
        <w:rPr>
          <w:rtl w:val="0"/>
        </w:rPr>
        <w:t xml:space="preserve">UK IMPORT is less IMPORTant than other UK hypofractionation trials (e.g. UK FAST and the ongoing UK FASTForward). In other words, this regimen is not accelerated as it still takes three weeks to complete. One potential key application of this trial is for women with pendulous breasts and anterior lumpectomy cavities. When prone positioning is available, this trial can be used to justify START fractionation in order to avoid irradiating the inframammary folds (sometimes, it is difficult to cover the entire breast with very pendulous women when in prone position). </w:t>
      </w:r>
    </w:p>
    <w:p w:rsidR="00000000" w:rsidDel="00000000" w:rsidP="00000000" w:rsidRDefault="00000000" w:rsidRPr="00000000" w14:paraId="00000656">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2018 pts. ≥ 50y. Unifocal IDC, 10% G3, 5% ER/Her2-,  ≤ 3 cm, 0-3 LN (3% LN+), SM &gt;2 mm. MFU 6y.</w:t>
      </w:r>
    </w:p>
    <w:p w:rsidR="00000000" w:rsidDel="00000000" w:rsidP="00000000" w:rsidRDefault="00000000" w:rsidRPr="00000000" w14:paraId="00000657">
      <w:pPr>
        <w:numPr>
          <w:ilvl w:val="2"/>
          <w:numId w:val="2"/>
        </w:numPr>
        <w:spacing w:line="240" w:lineRule="auto"/>
        <w:ind w:left="2160" w:hanging="360"/>
        <w:rPr>
          <w:u w:val="none"/>
        </w:rPr>
      </w:pPr>
      <w:r w:rsidDel="00000000" w:rsidR="00000000" w:rsidRPr="00000000">
        <w:rPr>
          <w:rtl w:val="0"/>
        </w:rPr>
        <w:t xml:space="preserve">PBI volumes are large, as required 1.5 cm CTV expansion to lumpectomy cavity and 1 cm PTV.</w:t>
      </w:r>
    </w:p>
    <w:p w:rsidR="00000000" w:rsidDel="00000000" w:rsidP="00000000" w:rsidRDefault="00000000" w:rsidRPr="00000000" w14:paraId="00000658">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LR ~1.1→ 0.2→ 0.5% (NS). </w:t>
      </w:r>
    </w:p>
    <w:p w:rsidR="00000000" w:rsidDel="00000000" w:rsidP="00000000" w:rsidRDefault="00000000" w:rsidRPr="00000000" w14:paraId="00000659">
      <w:pPr>
        <w:numPr>
          <w:ilvl w:val="1"/>
          <w:numId w:val="2"/>
        </w:numPr>
        <w:spacing w:line="240" w:lineRule="auto"/>
        <w:ind w:left="1440" w:hanging="360"/>
        <w:rPr>
          <w:u w:val="none"/>
        </w:rPr>
      </w:pPr>
      <w:r w:rsidDel="00000000" w:rsidR="00000000" w:rsidRPr="00000000">
        <w:rPr>
          <w:rtl w:val="0"/>
        </w:rPr>
        <w:t xml:space="preserve">5y PRO [</w:t>
      </w:r>
      <w:hyperlink r:id="rId391">
        <w:r w:rsidDel="00000000" w:rsidR="00000000" w:rsidRPr="00000000">
          <w:rPr>
            <w:rtl w:val="0"/>
          </w:rPr>
          <w:t xml:space="preserve">Bhattacharya JCO '18</w:t>
        </w:r>
      </w:hyperlink>
      <w:r w:rsidDel="00000000" w:rsidR="00000000" w:rsidRPr="00000000">
        <w:rPr>
          <w:rFonts w:ascii="Cardo" w:cs="Cardo" w:eastAsia="Cardo" w:hAnsi="Cardo"/>
          <w:rtl w:val="0"/>
        </w:rPr>
        <w:t xml:space="preserve">]: Average number of AEs HR 1→ 0.83→ 0.77. </w:t>
      </w:r>
    </w:p>
    <w:p w:rsidR="00000000" w:rsidDel="00000000" w:rsidP="00000000" w:rsidRDefault="00000000" w:rsidRPr="00000000" w14:paraId="0000065A">
      <w:pPr>
        <w:ind w:left="1440" w:firstLine="0"/>
        <w:rPr/>
      </w:pPr>
      <w:r w:rsidDel="00000000" w:rsidR="00000000" w:rsidRPr="00000000">
        <w:rPr>
          <w:rtl w:val="0"/>
        </w:rPr>
        <w:t xml:space="preserve">Change in breast appearance was noted in approximately 20% of pts and was relatively consistent over a 5y period.</w:t>
      </w:r>
    </w:p>
    <w:p w:rsidR="00000000" w:rsidDel="00000000" w:rsidP="00000000" w:rsidRDefault="00000000" w:rsidRPr="00000000" w14:paraId="0000065B">
      <w:pPr>
        <w:numPr>
          <w:ilvl w:val="2"/>
          <w:numId w:val="2"/>
        </w:numPr>
        <w:spacing w:line="240" w:lineRule="auto"/>
        <w:ind w:left="2160" w:hanging="360"/>
        <w:rPr>
          <w:u w:val="none"/>
        </w:rPr>
      </w:pPr>
      <w:r w:rsidDel="00000000" w:rsidR="00000000" w:rsidRPr="00000000">
        <w:rPr>
          <w:rtl w:val="0"/>
        </w:rPr>
        <w:t xml:space="preserve">Pt reported less overall breast appearance change with PBI. By 5y, 58% of patients reporte no AEs, with fewer AEs in those treated with PBI.</w:t>
      </w:r>
    </w:p>
    <w:p w:rsidR="00000000" w:rsidDel="00000000" w:rsidP="00000000" w:rsidRDefault="00000000" w:rsidRPr="00000000" w14:paraId="0000065C">
      <w:pPr>
        <w:numPr>
          <w:ilvl w:val="2"/>
          <w:numId w:val="2"/>
        </w:numPr>
        <w:spacing w:line="240" w:lineRule="auto"/>
        <w:ind w:left="2160" w:hanging="360"/>
        <w:rPr>
          <w:u w:val="none"/>
        </w:rPr>
      </w:pPr>
      <w:r w:rsidDel="00000000" w:rsidR="00000000" w:rsidRPr="00000000">
        <w:rPr>
          <w:rtl w:val="0"/>
        </w:rPr>
        <w:t xml:space="preserve">Moderate to marked cosmetic-related AEs in at least 10% of patients for at least one time point. These AEs included smaller breast (worsened over time), nipple position (stable over time), firmness, breast pain, breast swelling, breast sensitivity, and changes in skin improvements, all improving over time.</w:t>
      </w:r>
    </w:p>
    <w:p w:rsidR="00000000" w:rsidDel="00000000" w:rsidP="00000000" w:rsidRDefault="00000000" w:rsidRPr="00000000" w14:paraId="0000065D">
      <w:pPr>
        <w:numPr>
          <w:ilvl w:val="2"/>
          <w:numId w:val="2"/>
        </w:numPr>
        <w:spacing w:line="240" w:lineRule="auto"/>
        <w:ind w:left="2160" w:hanging="360"/>
        <w:rPr>
          <w:u w:val="none"/>
        </w:rPr>
      </w:pPr>
      <w:r w:rsidDel="00000000" w:rsidR="00000000" w:rsidRPr="00000000">
        <w:rPr>
          <w:rtl w:val="0"/>
        </w:rPr>
        <w:t xml:space="preserve">However, based on photographs there was no difference in mild/marked changes at 5y.</w:t>
      </w:r>
      <w:r w:rsidDel="00000000" w:rsidR="00000000" w:rsidRPr="00000000">
        <w:rPr>
          <w:rtl w:val="0"/>
        </w:rPr>
      </w:r>
    </w:p>
    <w:p w:rsidR="00000000" w:rsidDel="00000000" w:rsidP="00000000" w:rsidRDefault="00000000" w:rsidRPr="00000000" w14:paraId="0000065E">
      <w:pPr>
        <w:numPr>
          <w:ilvl w:val="0"/>
          <w:numId w:val="2"/>
        </w:numPr>
        <w:spacing w:line="240" w:lineRule="auto"/>
        <w:rPr>
          <w:u w:val="none"/>
        </w:rPr>
      </w:pPr>
      <w:r w:rsidDel="00000000" w:rsidR="00000000" w:rsidRPr="00000000">
        <w:rPr>
          <w:b w:val="1"/>
          <w:rtl w:val="0"/>
        </w:rPr>
        <w:t xml:space="preserve">Canadian ACCEL Interim Analysis </w:t>
      </w:r>
      <w:r w:rsidDel="00000000" w:rsidR="00000000" w:rsidRPr="00000000">
        <w:rPr>
          <w:rtl w:val="0"/>
        </w:rPr>
        <w:t xml:space="preserve">[</w:t>
      </w:r>
      <w:hyperlink r:id="rId392">
        <w:r w:rsidDel="00000000" w:rsidR="00000000" w:rsidRPr="00000000">
          <w:rPr>
            <w:rtl w:val="0"/>
          </w:rPr>
          <w:t xml:space="preserve">Grendavora PRO '19</w:t>
        </w:r>
      </w:hyperlink>
      <w:r w:rsidDel="00000000" w:rsidR="00000000" w:rsidRPr="00000000">
        <w:rPr>
          <w:rtl w:val="0"/>
        </w:rPr>
        <w:t xml:space="preserve">]: Phase II. </w:t>
      </w:r>
      <w:r w:rsidDel="00000000" w:rsidR="00000000" w:rsidRPr="00000000">
        <w:rPr>
          <w:b w:val="1"/>
          <w:rtl w:val="0"/>
        </w:rPr>
        <w:t xml:space="preserve">27/5 PBI</w:t>
      </w:r>
      <w:r w:rsidDel="00000000" w:rsidR="00000000" w:rsidRPr="00000000">
        <w:rPr>
          <w:rtl w:val="0"/>
        </w:rPr>
        <w:t xml:space="preserve">.</w:t>
      </w:r>
    </w:p>
    <w:p w:rsidR="00000000" w:rsidDel="00000000" w:rsidP="00000000" w:rsidRDefault="00000000" w:rsidRPr="00000000" w14:paraId="0000065F">
      <w:pPr>
        <w:spacing w:line="240" w:lineRule="auto"/>
        <w:ind w:firstLine="720"/>
        <w:rPr/>
      </w:pPr>
      <w:r w:rsidDel="00000000" w:rsidR="00000000" w:rsidRPr="00000000">
        <w:rPr>
          <w:rtl w:val="0"/>
        </w:rPr>
        <w:t xml:space="preserve">TBL</w:t>
      </w:r>
      <w:hyperlink r:id="rId393">
        <w:r w:rsidDel="00000000" w:rsidR="00000000" w:rsidRPr="00000000">
          <w:rPr>
            <w:vertAlign w:val="superscript"/>
            <w:rtl w:val="0"/>
          </w:rPr>
          <w:t xml:space="preserve">QS</w:t>
        </w:r>
      </w:hyperlink>
      <w:r w:rsidDel="00000000" w:rsidR="00000000" w:rsidRPr="00000000">
        <w:rPr>
          <w:rtl w:val="0"/>
        </w:rPr>
        <w:t xml:space="preserve">: Extremely hypofractionated partial breast irradiation with 27/5 daily fractions has low rates of toxicity and good cosmesis at one year.</w:t>
      </w:r>
    </w:p>
    <w:p w:rsidR="00000000" w:rsidDel="00000000" w:rsidP="00000000" w:rsidRDefault="00000000" w:rsidRPr="00000000" w14:paraId="00000660">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55 pts. Five days in a row (compared to UK FAST, 28.5/5 q1w). Age ≥ 50y, ≤ 3cm, SM ≥ 2mm. MFU 1y.</w:t>
      </w:r>
    </w:p>
    <w:p w:rsidR="00000000" w:rsidDel="00000000" w:rsidP="00000000" w:rsidRDefault="00000000" w:rsidRPr="00000000" w14:paraId="00000661">
      <w:pPr>
        <w:numPr>
          <w:ilvl w:val="2"/>
          <w:numId w:val="2"/>
        </w:numPr>
        <w:spacing w:line="240" w:lineRule="auto"/>
        <w:ind w:left="2160" w:hanging="360"/>
        <w:rPr>
          <w:u w:val="none"/>
        </w:rPr>
      </w:pPr>
      <w:r w:rsidDel="00000000" w:rsidR="00000000" w:rsidRPr="00000000">
        <w:rPr>
          <w:rtl w:val="0"/>
        </w:rPr>
        <w:t xml:space="preserve">Requires excellent or good cosmesis after BCS. </w:t>
      </w:r>
    </w:p>
    <w:p w:rsidR="00000000" w:rsidDel="00000000" w:rsidP="00000000" w:rsidRDefault="00000000" w:rsidRPr="00000000" w14:paraId="00000662">
      <w:pPr>
        <w:numPr>
          <w:ilvl w:val="2"/>
          <w:numId w:val="2"/>
        </w:numPr>
        <w:spacing w:line="240" w:lineRule="auto"/>
        <w:ind w:left="2160" w:hanging="360"/>
        <w:rPr>
          <w:u w:val="none"/>
        </w:rPr>
      </w:pPr>
      <w:r w:rsidDel="00000000" w:rsidR="00000000" w:rsidRPr="00000000">
        <w:rPr>
          <w:rtl w:val="0"/>
        </w:rPr>
        <w:t xml:space="preserve">Excludes G3, LVSI, ILC, implants, TN, HER2+, BRCA+.</w:t>
      </w:r>
    </w:p>
    <w:p w:rsidR="00000000" w:rsidDel="00000000" w:rsidP="00000000" w:rsidRDefault="00000000" w:rsidRPr="00000000" w14:paraId="00000663">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Improvement or no change in cosmesis from baseline to one year in ≥ 90%. Only 4% had Fair outcomes.</w:t>
      </w:r>
    </w:p>
    <w:p w:rsidR="00000000" w:rsidDel="00000000" w:rsidP="00000000" w:rsidRDefault="00000000" w:rsidRPr="00000000" w14:paraId="00000664">
      <w:pPr>
        <w:numPr>
          <w:ilvl w:val="1"/>
          <w:numId w:val="2"/>
        </w:numPr>
        <w:spacing w:line="240" w:lineRule="auto"/>
        <w:ind w:left="1440" w:hanging="360"/>
        <w:rPr>
          <w:u w:val="none"/>
        </w:rPr>
      </w:pPr>
      <w:r w:rsidDel="00000000" w:rsidR="00000000" w:rsidRPr="00000000">
        <w:rPr>
          <w:rtl w:val="0"/>
        </w:rPr>
        <w:t xml:space="preserve">No patients had telangiectasia or G2+ fibrosis.</w:t>
      </w:r>
    </w:p>
    <w:bookmarkStart w:colFirst="0" w:colLast="0" w:name="kot7e6to53et" w:id="106"/>
    <w:bookmarkEnd w:id="106"/>
    <w:p w:rsidR="00000000" w:rsidDel="00000000" w:rsidP="00000000" w:rsidRDefault="00000000" w:rsidRPr="00000000" w14:paraId="00000665">
      <w:pPr>
        <w:numPr>
          <w:ilvl w:val="0"/>
          <w:numId w:val="2"/>
        </w:numPr>
      </w:pPr>
      <w:r w:rsidDel="00000000" w:rsidR="00000000" w:rsidRPr="00000000">
        <w:rPr>
          <w:b w:val="1"/>
          <w:rtl w:val="0"/>
        </w:rPr>
        <w:t xml:space="preserve">MammoSite Registry APBI </w:t>
      </w:r>
      <w:r w:rsidDel="00000000" w:rsidR="00000000" w:rsidRPr="00000000">
        <w:rPr>
          <w:rtl w:val="0"/>
        </w:rPr>
        <w:t xml:space="preserve">(2002-</w:t>
      </w:r>
      <w:r w:rsidDel="00000000" w:rsidR="00000000" w:rsidRPr="00000000">
        <w:rPr>
          <w:rtl w:val="0"/>
        </w:rPr>
        <w:t xml:space="preserve">2004) [</w:t>
      </w:r>
      <w:hyperlink r:id="rId394">
        <w:r w:rsidDel="00000000" w:rsidR="00000000" w:rsidRPr="00000000">
          <w:rPr>
            <w:rtl w:val="0"/>
          </w:rPr>
          <w:t xml:space="preserve">Vicini IJROBP '11</w:t>
        </w:r>
      </w:hyperlink>
      <w:r w:rsidDel="00000000" w:rsidR="00000000" w:rsidRPr="00000000">
        <w:rPr>
          <w:rtl w:val="0"/>
        </w:rPr>
        <w:t xml:space="preserve">, </w:t>
      </w:r>
      <w:hyperlink r:id="rId395">
        <w:r w:rsidDel="00000000" w:rsidR="00000000" w:rsidRPr="00000000">
          <w:rPr>
            <w:rtl w:val="0"/>
          </w:rPr>
          <w:t xml:space="preserve">Shah ASO '13</w:t>
        </w:r>
      </w:hyperlink>
      <w:r w:rsidDel="00000000" w:rsidR="00000000" w:rsidRPr="00000000">
        <w:rPr>
          <w:rtl w:val="0"/>
        </w:rPr>
        <w:t xml:space="preserve">]: </w:t>
      </w:r>
      <w:r w:rsidDel="00000000" w:rsidR="00000000" w:rsidRPr="00000000">
        <w:rPr>
          <w:b w:val="1"/>
          <w:rtl w:val="0"/>
        </w:rPr>
        <w:t xml:space="preserve">MammoSite </w:t>
      </w:r>
      <w:r w:rsidDel="00000000" w:rsidR="00000000" w:rsidRPr="00000000">
        <w:rPr>
          <w:rtl w:val="0"/>
        </w:rPr>
        <w:t xml:space="preserve">(</w:t>
      </w:r>
      <w:r w:rsidDel="00000000" w:rsidR="00000000" w:rsidRPr="00000000">
        <w:rPr>
          <w:b w:val="1"/>
          <w:rtl w:val="0"/>
        </w:rPr>
        <w:t xml:space="preserve">34/10 BID</w:t>
      </w:r>
      <w:r w:rsidDel="00000000" w:rsidR="00000000" w:rsidRPr="00000000">
        <w:rPr>
          <w:rtl w:val="0"/>
        </w:rPr>
        <w:t xml:space="preserve">).</w:t>
      </w:r>
    </w:p>
    <w:p w:rsidR="00000000" w:rsidDel="00000000" w:rsidP="00000000" w:rsidRDefault="00000000" w:rsidRPr="00000000" w14:paraId="00000666">
      <w:pPr>
        <w:ind w:firstLine="720"/>
        <w:rPr/>
      </w:pPr>
      <w:r w:rsidDel="00000000" w:rsidR="00000000" w:rsidRPr="00000000">
        <w:rPr>
          <w:rtl w:val="0"/>
        </w:rPr>
        <w:t xml:space="preserve">See the [</w:t>
      </w:r>
      <w:hyperlink w:anchor="_gv9fy5n5fqdi">
        <w:r w:rsidDel="00000000" w:rsidR="00000000" w:rsidRPr="00000000">
          <w:rPr>
            <w:rtl w:val="0"/>
          </w:rPr>
          <w:t xml:space="preserve">DCIS MammoSite</w:t>
        </w:r>
      </w:hyperlink>
      <w:r w:rsidDel="00000000" w:rsidR="00000000" w:rsidRPr="00000000">
        <w:rPr>
          <w:rtl w:val="0"/>
        </w:rPr>
        <w:t xml:space="preserve">] subset. Like most APBI studies, 5y IBTR &lt; 5% for appropriately selected patients.</w:t>
      </w:r>
    </w:p>
    <w:p w:rsidR="00000000" w:rsidDel="00000000" w:rsidP="00000000" w:rsidRDefault="00000000" w:rsidRPr="00000000" w14:paraId="00000667">
      <w:pPr>
        <w:ind w:firstLine="720"/>
        <w:rPr>
          <w:vertAlign w:val="superscript"/>
        </w:rPr>
      </w:pPr>
      <w:r w:rsidDel="00000000" w:rsidR="00000000" w:rsidRPr="00000000">
        <w:rPr>
          <w:rtl w:val="0"/>
        </w:rPr>
        <w:t xml:space="preserve">Interstitial brachytherapy is associated with superior cosmesis over intracavitary brachytherapy. </w:t>
      </w:r>
      <w:hyperlink w:anchor="_cjj94yheguj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68">
      <w:pPr>
        <w:numPr>
          <w:ilvl w:val="1"/>
          <w:numId w:val="2"/>
        </w:numPr>
        <w:ind w:left="1440" w:hanging="360"/>
        <w:rPr/>
      </w:pPr>
      <w:r w:rsidDel="00000000" w:rsidR="00000000" w:rsidRPr="00000000">
        <w:rPr>
          <w:rtl w:val="0"/>
        </w:rPr>
        <w:t xml:space="preserve">1,449 patients. Early stage breast cancer or DCIS (13%). MFU 5y.</w:t>
      </w:r>
    </w:p>
    <w:p w:rsidR="00000000" w:rsidDel="00000000" w:rsidP="00000000" w:rsidRDefault="00000000" w:rsidRPr="00000000" w14:paraId="00000669">
      <w:pPr>
        <w:numPr>
          <w:ilvl w:val="2"/>
          <w:numId w:val="2"/>
        </w:numPr>
        <w:ind w:left="2160" w:hanging="360"/>
        <w:rPr>
          <w:u w:val="none"/>
        </w:rPr>
      </w:pPr>
      <w:r w:rsidDel="00000000" w:rsidR="00000000" w:rsidRPr="00000000">
        <w:rPr>
          <w:rtl w:val="0"/>
        </w:rPr>
        <w:t xml:space="preserve">CTV = Bed + 1 cm. PTV = CTV. </w:t>
      </w:r>
    </w:p>
    <w:p w:rsidR="00000000" w:rsidDel="00000000" w:rsidP="00000000" w:rsidRDefault="00000000" w:rsidRPr="00000000" w14:paraId="0000066A">
      <w:pPr>
        <w:numPr>
          <w:ilvl w:val="1"/>
          <w:numId w:val="2"/>
        </w:numPr>
        <w:ind w:left="1440" w:hanging="360"/>
        <w:rPr/>
      </w:pPr>
      <w:r w:rsidDel="00000000" w:rsidR="00000000" w:rsidRPr="00000000">
        <w:rPr>
          <w:rtl w:val="0"/>
        </w:rPr>
        <w:t xml:space="preserve">5y IBTR 4%. </w:t>
      </w:r>
      <w:r w:rsidDel="00000000" w:rsidR="00000000" w:rsidRPr="00000000">
        <w:rPr>
          <w:i w:val="1"/>
          <w:rtl w:val="0"/>
        </w:rPr>
        <w:t xml:space="preserve">Higher IBTR for larger and ER negative tumors. </w:t>
      </w:r>
    </w:p>
    <w:p w:rsidR="00000000" w:rsidDel="00000000" w:rsidP="00000000" w:rsidRDefault="00000000" w:rsidRPr="00000000" w14:paraId="0000066B">
      <w:pPr>
        <w:numPr>
          <w:ilvl w:val="1"/>
          <w:numId w:val="2"/>
        </w:numPr>
        <w:ind w:left="1440" w:hanging="360"/>
        <w:rPr/>
      </w:pPr>
      <w:r w:rsidDel="00000000" w:rsidR="00000000" w:rsidRPr="00000000">
        <w:rPr>
          <w:rtl w:val="0"/>
        </w:rPr>
        <w:t xml:space="preserve">Infections (10%), symptomatic seroma (13%) and fat necrosis (2.5%) [</w:t>
      </w:r>
      <w:hyperlink r:id="rId396">
        <w:r w:rsidDel="00000000" w:rsidR="00000000" w:rsidRPr="00000000">
          <w:rPr>
            <w:rtl w:val="0"/>
          </w:rPr>
          <w:t xml:space="preserve">Polgár Lanc Onc '17</w:t>
        </w:r>
      </w:hyperlink>
      <w:r w:rsidDel="00000000" w:rsidR="00000000" w:rsidRPr="00000000">
        <w:rPr>
          <w:rtl w:val="0"/>
        </w:rPr>
        <w:t xml:space="preserve">]</w:t>
      </w:r>
    </w:p>
    <w:p w:rsidR="00000000" w:rsidDel="00000000" w:rsidP="00000000" w:rsidRDefault="00000000" w:rsidRPr="00000000" w14:paraId="0000066C">
      <w:pPr>
        <w:numPr>
          <w:ilvl w:val="1"/>
          <w:numId w:val="2"/>
        </w:numPr>
        <w:ind w:left="1440" w:hanging="360"/>
        <w:rPr>
          <w:u w:val="none"/>
        </w:rPr>
      </w:pPr>
      <w:r w:rsidDel="00000000" w:rsidR="00000000" w:rsidRPr="00000000">
        <w:rPr>
          <w:rtl w:val="0"/>
        </w:rPr>
        <w:t xml:space="preserve">Good/excellent cosmesis in 91% of patients.</w:t>
      </w:r>
    </w:p>
    <w:bookmarkStart w:colFirst="0" w:colLast="0" w:name="kszol2mb6nlx" w:id="107"/>
    <w:bookmarkEnd w:id="107"/>
    <w:p w:rsidR="00000000" w:rsidDel="00000000" w:rsidP="00000000" w:rsidRDefault="00000000" w:rsidRPr="00000000" w14:paraId="0000066D">
      <w:pPr>
        <w:numPr>
          <w:ilvl w:val="0"/>
          <w:numId w:val="2"/>
        </w:numPr>
        <w:spacing w:line="240" w:lineRule="auto"/>
        <w:rPr>
          <w:u w:val="none"/>
        </w:rPr>
      </w:pPr>
      <w:r w:rsidDel="00000000" w:rsidR="00000000" w:rsidRPr="00000000">
        <w:rPr>
          <w:b w:val="1"/>
          <w:rtl w:val="0"/>
        </w:rPr>
        <w:t xml:space="preserve">NSABP B-39 / RTOG 0413 </w:t>
      </w:r>
      <w:r w:rsidDel="00000000" w:rsidR="00000000" w:rsidRPr="00000000">
        <w:rPr>
          <w:rtl w:val="0"/>
        </w:rPr>
        <w:t xml:space="preserve">(2005-2013) [</w:t>
      </w:r>
      <w:hyperlink r:id="rId397">
        <w:r w:rsidDel="00000000" w:rsidR="00000000" w:rsidRPr="00000000">
          <w:rPr>
            <w:rtl w:val="0"/>
          </w:rPr>
          <w:t xml:space="preserve">Protocol</w:t>
        </w:r>
      </w:hyperlink>
      <w:r w:rsidDel="00000000" w:rsidR="00000000" w:rsidRPr="00000000">
        <w:rPr>
          <w:rtl w:val="0"/>
        </w:rPr>
        <w:t xml:space="preserve">, </w:t>
      </w:r>
      <w:hyperlink r:id="rId398">
        <w:r w:rsidDel="00000000" w:rsidR="00000000" w:rsidRPr="00000000">
          <w:rPr>
            <w:rtl w:val="0"/>
          </w:rPr>
          <w:t xml:space="preserve">White GCS ASTRO '19</w:t>
        </w:r>
      </w:hyperlink>
      <w:r w:rsidDel="00000000" w:rsidR="00000000" w:rsidRPr="00000000">
        <w:rPr>
          <w:rtl w:val="0"/>
        </w:rPr>
        <w:t xml:space="preserve">, </w:t>
      </w:r>
      <w:hyperlink r:id="rId399">
        <w:r w:rsidDel="00000000" w:rsidR="00000000" w:rsidRPr="00000000">
          <w:rPr>
            <w:rtl w:val="0"/>
          </w:rPr>
          <w:t xml:space="preserve">Vincini Lancet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WBRT vs. 3D/BT PBI</w:t>
      </w:r>
      <w:r w:rsidDel="00000000" w:rsidR="00000000" w:rsidRPr="00000000">
        <w:rPr>
          <w:rtl w:val="0"/>
        </w:rPr>
        <w:t xml:space="preserve">. </w:t>
      </w:r>
    </w:p>
    <w:p w:rsidR="00000000" w:rsidDel="00000000" w:rsidP="00000000" w:rsidRDefault="00000000" w:rsidRPr="00000000" w14:paraId="0000066E">
      <w:pPr>
        <w:spacing w:line="240" w:lineRule="auto"/>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w:t>
      </w:r>
      <w:hyperlink w:anchor="kix.chluzriuzlpk">
        <w:r w:rsidDel="00000000" w:rsidR="00000000" w:rsidRPr="00000000">
          <w:rPr>
            <w:rtl w:val="0"/>
          </w:rPr>
          <w:t xml:space="preserve">Milan I</w:t>
        </w:r>
      </w:hyperlink>
      <w:r w:rsidDel="00000000" w:rsidR="00000000" w:rsidRPr="00000000">
        <w:rPr>
          <w:rtl w:val="0"/>
        </w:rPr>
        <w:t xml:space="preserve">] trial for a bit of history.</w:t>
      </w:r>
    </w:p>
    <w:p w:rsidR="00000000" w:rsidDel="00000000" w:rsidP="00000000" w:rsidRDefault="00000000" w:rsidRPr="00000000" w14:paraId="0000066F">
      <w:pPr>
        <w:spacing w:line="240" w:lineRule="auto"/>
        <w:ind w:firstLine="720"/>
        <w:rPr/>
      </w:pPr>
      <w:r w:rsidDel="00000000" w:rsidR="00000000" w:rsidRPr="00000000">
        <w:rPr>
          <w:rtl w:val="0"/>
        </w:rPr>
        <w:t xml:space="preserve">See [</w:t>
      </w:r>
      <w:hyperlink w:anchor="_5vkg6zsm7e1k">
        <w:r w:rsidDel="00000000" w:rsidR="00000000" w:rsidRPr="00000000">
          <w:rPr>
            <w:rtl w:val="0"/>
          </w:rPr>
          <w:t xml:space="preserve">PBI</w:t>
        </w:r>
      </w:hyperlink>
      <w:r w:rsidDel="00000000" w:rsidR="00000000" w:rsidRPr="00000000">
        <w:rPr>
          <w:rtl w:val="0"/>
        </w:rPr>
        <w:t xml:space="preserve">] in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670">
      <w:pPr>
        <w:spacing w:line="240" w:lineRule="auto"/>
        <w:ind w:firstLine="720"/>
        <w:rPr/>
      </w:pPr>
      <w:r w:rsidDel="00000000" w:rsidR="00000000" w:rsidRPr="00000000">
        <w:rPr>
          <w:rtl w:val="0"/>
        </w:rPr>
        <w:t xml:space="preserve">Could not establish non-inferiority, even though the absolute difference in IBTR at 10y was &lt; 1%. </w:t>
      </w:r>
    </w:p>
    <w:p w:rsidR="00000000" w:rsidDel="00000000" w:rsidP="00000000" w:rsidRDefault="00000000" w:rsidRPr="00000000" w14:paraId="00000671">
      <w:pPr>
        <w:spacing w:line="240" w:lineRule="auto"/>
        <w:ind w:firstLine="720"/>
        <w:rPr/>
      </w:pPr>
      <w:r w:rsidDel="00000000" w:rsidR="00000000" w:rsidRPr="00000000">
        <w:rPr>
          <w:rtl w:val="0"/>
        </w:rPr>
        <w:t xml:space="preserve">More toxicity with PBI, although no difference reported by patients. There are 2% more regional recurrences with PBI.</w:t>
      </w:r>
      <w:r w:rsidDel="00000000" w:rsidR="00000000" w:rsidRPr="00000000">
        <w:rPr>
          <w:rtl w:val="0"/>
        </w:rPr>
      </w:r>
    </w:p>
    <w:p w:rsidR="00000000" w:rsidDel="00000000" w:rsidP="00000000" w:rsidRDefault="00000000" w:rsidRPr="00000000" w14:paraId="00000672">
      <w:pPr>
        <w:spacing w:line="240" w:lineRule="auto"/>
        <w:ind w:firstLine="720"/>
        <w:rPr/>
      </w:pPr>
      <w:r w:rsidDel="00000000" w:rsidR="00000000" w:rsidRPr="00000000">
        <w:rPr>
          <w:rtl w:val="0"/>
        </w:rPr>
        <w:t xml:space="preserve">TBL</w:t>
      </w:r>
      <w:hyperlink r:id="rId400">
        <w:r w:rsidDel="00000000" w:rsidR="00000000" w:rsidRPr="00000000">
          <w:rPr>
            <w:vertAlign w:val="superscript"/>
            <w:rtl w:val="0"/>
          </w:rPr>
          <w:t xml:space="preserve">QS</w:t>
        </w:r>
      </w:hyperlink>
      <w:r w:rsidDel="00000000" w:rsidR="00000000" w:rsidRPr="00000000">
        <w:rPr>
          <w:rtl w:val="0"/>
        </w:rPr>
        <w:t xml:space="preserve">: APBI appears pretty safe when there’s a logistical pressure to speed things up, but otherwise 3-4 weeks of hypofractionation may be the sweet spot.</w:t>
      </w:r>
    </w:p>
    <w:p w:rsidR="00000000" w:rsidDel="00000000" w:rsidP="00000000" w:rsidRDefault="00000000" w:rsidRPr="00000000" w14:paraId="00000673">
      <w:pPr>
        <w:spacing w:line="240" w:lineRule="auto"/>
        <w:ind w:firstLine="720"/>
        <w:rPr/>
      </w:pPr>
      <w:r w:rsidDel="00000000" w:rsidR="00000000" w:rsidRPr="00000000">
        <w:rPr>
          <w:rtl w:val="0"/>
        </w:rPr>
        <w:t xml:space="preserve">TBL</w:t>
      </w:r>
      <w:hyperlink r:id="rId401">
        <w:r w:rsidDel="00000000" w:rsidR="00000000" w:rsidRPr="00000000">
          <w:rPr>
            <w:vertAlign w:val="superscript"/>
            <w:rtl w:val="0"/>
          </w:rPr>
          <w:t xml:space="preserve">QS</w:t>
        </w:r>
      </w:hyperlink>
      <w:r w:rsidDel="00000000" w:rsidR="00000000" w:rsidRPr="00000000">
        <w:rPr>
          <w:rtl w:val="0"/>
        </w:rPr>
        <w:t xml:space="preserve">: The absolute difference in rates of local recurrence at 10 years is &lt; 1% when radiating either just part or the entire breast after resection of a favorable breast cancer.</w:t>
      </w:r>
    </w:p>
    <w:p w:rsidR="00000000" w:rsidDel="00000000" w:rsidP="00000000" w:rsidRDefault="00000000" w:rsidRPr="00000000" w14:paraId="00000674">
      <w:pPr>
        <w:ind w:firstLine="720"/>
        <w:rPr/>
      </w:pPr>
      <w:r w:rsidDel="00000000" w:rsidR="00000000" w:rsidRPr="00000000">
        <w:rPr>
          <w:rtl w:val="0"/>
        </w:rPr>
        <w:t xml:space="preserve">[</w:t>
      </w:r>
      <w:hyperlink w:anchor="zbwn4p4uzgy">
        <w:r w:rsidDel="00000000" w:rsidR="00000000" w:rsidRPr="00000000">
          <w:rPr>
            <w:rtl w:val="0"/>
          </w:rPr>
          <w:t xml:space="preserve">UK FAST</w:t>
        </w:r>
      </w:hyperlink>
      <w:r w:rsidDel="00000000" w:rsidR="00000000" w:rsidRPr="00000000">
        <w:rPr>
          <w:rtl w:val="0"/>
        </w:rPr>
        <w:t xml:space="preserve">] 28.5/5 WBRT is much more convenient than BID RT, without increase in late toxicity or IBTR detriment. </w:t>
      </w:r>
      <w:r w:rsidDel="00000000" w:rsidR="00000000" w:rsidRPr="00000000">
        <w:rPr>
          <w:rtl w:val="0"/>
        </w:rPr>
      </w:r>
    </w:p>
    <w:p w:rsidR="00000000" w:rsidDel="00000000" w:rsidP="00000000" w:rsidRDefault="00000000" w:rsidRPr="00000000" w14:paraId="00000675">
      <w:pPr>
        <w:numPr>
          <w:ilvl w:val="1"/>
          <w:numId w:val="2"/>
        </w:numPr>
        <w:spacing w:line="240" w:lineRule="auto"/>
        <w:ind w:left="1440" w:hanging="360"/>
        <w:rPr>
          <w:u w:val="none"/>
        </w:rPr>
      </w:pPr>
      <w:r w:rsidDel="00000000" w:rsidR="00000000" w:rsidRPr="00000000">
        <w:rPr>
          <w:rtl w:val="0"/>
        </w:rPr>
        <w:t xml:space="preserve">4216 pts. N0, </w:t>
      </w:r>
      <w:r w:rsidDel="00000000" w:rsidR="00000000" w:rsidRPr="00000000">
        <w:rPr>
          <w:b w:val="1"/>
          <w:rtl w:val="0"/>
        </w:rPr>
        <w:t xml:space="preserve">10% N1</w:t>
      </w:r>
      <w:r w:rsidDel="00000000" w:rsidR="00000000" w:rsidRPr="00000000">
        <w:rPr>
          <w:rtl w:val="0"/>
        </w:rPr>
        <w:t xml:space="preserve">. </w:t>
      </w:r>
      <w:r w:rsidDel="00000000" w:rsidR="00000000" w:rsidRPr="00000000">
        <w:rPr>
          <w:rtl w:val="0"/>
        </w:rPr>
        <w:t xml:space="preserve">DCIS (24%) or IDC &lt; 3 cm (12% &gt; 2 cm). G3 (26%). SM-. Chemo (30%).  MFU 10y.</w:t>
      </w:r>
    </w:p>
    <w:p w:rsidR="00000000" w:rsidDel="00000000" w:rsidP="00000000" w:rsidRDefault="00000000" w:rsidRPr="00000000" w14:paraId="00000676">
      <w:pPr>
        <w:numPr>
          <w:ilvl w:val="2"/>
          <w:numId w:val="2"/>
        </w:numPr>
        <w:spacing w:line="240" w:lineRule="auto"/>
        <w:ind w:left="2160" w:hanging="360"/>
        <w:rPr>
          <w:u w:val="none"/>
        </w:rPr>
      </w:pPr>
      <w:r w:rsidDel="00000000" w:rsidR="00000000" w:rsidRPr="00000000">
        <w:rPr>
          <w:b w:val="1"/>
          <w:rtl w:val="0"/>
        </w:rPr>
        <w:t xml:space="preserve">WBRT</w:t>
      </w:r>
      <w:r w:rsidDel="00000000" w:rsidR="00000000" w:rsidRPr="00000000">
        <w:rPr>
          <w:rtl w:val="0"/>
        </w:rPr>
        <w:t xml:space="preserve">: </w:t>
      </w:r>
      <w:r w:rsidDel="00000000" w:rsidR="00000000" w:rsidRPr="00000000">
        <w:rPr>
          <w:b w:val="1"/>
          <w:rtl w:val="0"/>
        </w:rPr>
        <w:t xml:space="preserve">50 Gy ± 10-16.6 Gy boost </w:t>
      </w:r>
      <w:r w:rsidDel="00000000" w:rsidR="00000000" w:rsidRPr="00000000">
        <w:rPr>
          <w:rtl w:val="0"/>
        </w:rPr>
        <w:t xml:space="preserve">(80%)</w:t>
      </w:r>
      <w:r w:rsidDel="00000000" w:rsidR="00000000" w:rsidRPr="00000000">
        <w:rPr>
          <w:rtl w:val="0"/>
        </w:rPr>
        <w:t xml:space="preserve">.</w:t>
      </w:r>
    </w:p>
    <w:p w:rsidR="00000000" w:rsidDel="00000000" w:rsidP="00000000" w:rsidRDefault="00000000" w:rsidRPr="00000000" w14:paraId="00000677">
      <w:pPr>
        <w:numPr>
          <w:ilvl w:val="2"/>
          <w:numId w:val="2"/>
        </w:numPr>
        <w:spacing w:line="240" w:lineRule="auto"/>
        <w:ind w:left="2160" w:hanging="360"/>
        <w:rPr>
          <w:u w:val="none"/>
        </w:rPr>
      </w:pPr>
      <w:r w:rsidDel="00000000" w:rsidR="00000000" w:rsidRPr="00000000">
        <w:rPr>
          <w:b w:val="1"/>
          <w:rtl w:val="0"/>
        </w:rPr>
        <w:t xml:space="preserve">3D PBI </w:t>
      </w:r>
      <w:r w:rsidDel="00000000" w:rsidR="00000000" w:rsidRPr="00000000">
        <w:rPr>
          <w:rtl w:val="0"/>
        </w:rPr>
        <w:t xml:space="preserve">(73%):</w:t>
      </w:r>
      <w:r w:rsidDel="00000000" w:rsidR="00000000" w:rsidRPr="00000000">
        <w:rPr>
          <w:b w:val="1"/>
          <w:rtl w:val="0"/>
        </w:rPr>
        <w:t xml:space="preserve"> 38.5/10 BID if 3D</w:t>
      </w:r>
      <w:r w:rsidDel="00000000" w:rsidR="00000000" w:rsidRPr="00000000">
        <w:rPr>
          <w:rtl w:val="0"/>
        </w:rPr>
        <w:t xml:space="preserve">.</w:t>
      </w:r>
      <w:r w:rsidDel="00000000" w:rsidR="00000000" w:rsidRPr="00000000">
        <w:rPr>
          <w:i w:val="1"/>
          <w:rtl w:val="0"/>
        </w:rPr>
        <w:t xml:space="preserve"> The treatment volume should only be around 1/3 of the breast!</w:t>
      </w:r>
      <w:r w:rsidDel="00000000" w:rsidR="00000000" w:rsidRPr="00000000">
        <w:rPr>
          <w:rtl w:val="0"/>
        </w:rPr>
      </w:r>
    </w:p>
    <w:p w:rsidR="00000000" w:rsidDel="00000000" w:rsidP="00000000" w:rsidRDefault="00000000" w:rsidRPr="00000000" w14:paraId="00000678">
      <w:pPr>
        <w:numPr>
          <w:ilvl w:val="3"/>
          <w:numId w:val="2"/>
        </w:numPr>
        <w:ind w:left="2880" w:hanging="360"/>
      </w:pPr>
      <w:r w:rsidDel="00000000" w:rsidR="00000000" w:rsidRPr="00000000">
        <w:rPr>
          <w:rtl w:val="0"/>
        </w:rPr>
        <w:t xml:space="preserve">CTV: Clips + 1.5 cm for CTV (1 cm on RAPID). Add 1 cm for PTV. Crop to 5 mm from skin. </w:t>
      </w:r>
      <w:r w:rsidDel="00000000" w:rsidR="00000000" w:rsidRPr="00000000">
        <w:rPr>
          <w:rtl w:val="0"/>
        </w:rPr>
      </w:r>
    </w:p>
    <w:p w:rsidR="00000000" w:rsidDel="00000000" w:rsidP="00000000" w:rsidRDefault="00000000" w:rsidRPr="00000000" w14:paraId="00000679">
      <w:pPr>
        <w:numPr>
          <w:ilvl w:val="2"/>
          <w:numId w:val="2"/>
        </w:numPr>
        <w:spacing w:line="240" w:lineRule="auto"/>
        <w:ind w:left="2160" w:hanging="360"/>
        <w:rPr>
          <w:u w:val="none"/>
        </w:rPr>
      </w:pPr>
      <w:r w:rsidDel="00000000" w:rsidR="00000000" w:rsidRPr="00000000">
        <w:rPr>
          <w:b w:val="1"/>
          <w:rtl w:val="0"/>
        </w:rPr>
        <w:t xml:space="preserve">BT PBI</w:t>
      </w:r>
      <w:r w:rsidDel="00000000" w:rsidR="00000000" w:rsidRPr="00000000">
        <w:rPr>
          <w:rtl w:val="0"/>
        </w:rPr>
        <w:t xml:space="preserve">: </w:t>
      </w:r>
      <w:r w:rsidDel="00000000" w:rsidR="00000000" w:rsidRPr="00000000">
        <w:rPr>
          <w:b w:val="1"/>
          <w:rtl w:val="0"/>
        </w:rPr>
        <w:t xml:space="preserve">34/10 BID if IS </w:t>
      </w:r>
      <w:r w:rsidDel="00000000" w:rsidR="00000000" w:rsidRPr="00000000">
        <w:rPr>
          <w:rtl w:val="0"/>
        </w:rPr>
        <w:t xml:space="preserve">(6%)</w:t>
      </w:r>
      <w:r w:rsidDel="00000000" w:rsidR="00000000" w:rsidRPr="00000000">
        <w:rPr>
          <w:b w:val="1"/>
          <w:rtl w:val="0"/>
        </w:rPr>
        <w:t xml:space="preserve">/IC </w:t>
      </w:r>
      <w:r w:rsidDel="00000000" w:rsidR="00000000" w:rsidRPr="00000000">
        <w:rPr>
          <w:rtl w:val="0"/>
        </w:rPr>
        <w:t xml:space="preserve">(21%)</w:t>
      </w:r>
      <w:r w:rsidDel="00000000" w:rsidR="00000000" w:rsidRPr="00000000">
        <w:rPr>
          <w:rtl w:val="0"/>
        </w:rPr>
        <w:t xml:space="preserve">. </w:t>
      </w:r>
      <w:r w:rsidDel="00000000" w:rsidR="00000000" w:rsidRPr="00000000">
        <w:rPr>
          <w:rtl w:val="0"/>
        </w:rPr>
        <w:t xml:space="preserve">Balloon brachy: &gt;7 mm skin bridge.</w:t>
      </w:r>
    </w:p>
    <w:p w:rsidR="00000000" w:rsidDel="00000000" w:rsidP="00000000" w:rsidRDefault="00000000" w:rsidRPr="00000000" w14:paraId="0000067A">
      <w:pPr>
        <w:numPr>
          <w:ilvl w:val="3"/>
          <w:numId w:val="2"/>
        </w:numPr>
        <w:spacing w:line="240" w:lineRule="auto"/>
        <w:ind w:left="2880" w:hanging="360"/>
        <w:rPr>
          <w:u w:val="none"/>
        </w:rPr>
      </w:pPr>
      <w:r w:rsidDel="00000000" w:rsidR="00000000" w:rsidRPr="00000000">
        <w:rPr>
          <w:rtl w:val="0"/>
        </w:rPr>
        <w:t xml:space="preserve">IS:</w:t>
      </w:r>
      <w:r w:rsidDel="00000000" w:rsidR="00000000" w:rsidRPr="00000000">
        <w:rPr>
          <w:rtl w:val="0"/>
        </w:rPr>
        <w:t xml:space="preserve"> + 1.5 cm from lumpectomy, PTV &gt; 5mm from skin.</w:t>
      </w:r>
    </w:p>
    <w:p w:rsidR="00000000" w:rsidDel="00000000" w:rsidP="00000000" w:rsidRDefault="00000000" w:rsidRPr="00000000" w14:paraId="0000067B">
      <w:pPr>
        <w:numPr>
          <w:ilvl w:val="3"/>
          <w:numId w:val="2"/>
        </w:numPr>
        <w:spacing w:line="240" w:lineRule="auto"/>
        <w:ind w:left="2880" w:hanging="360"/>
        <w:rPr>
          <w:u w:val="none"/>
        </w:rPr>
      </w:pPr>
      <w:r w:rsidDel="00000000" w:rsidR="00000000" w:rsidRPr="00000000">
        <w:rPr>
          <w:rtl w:val="0"/>
        </w:rPr>
        <w:t xml:space="preserve">IC: + 1 cm from lumpectomy, PTV &gt; 5mm from skin. Skin bridge 5-7 mm.</w:t>
      </w:r>
    </w:p>
    <w:p w:rsidR="00000000" w:rsidDel="00000000" w:rsidP="00000000" w:rsidRDefault="00000000" w:rsidRPr="00000000" w14:paraId="0000067C">
      <w:pPr>
        <w:numPr>
          <w:ilvl w:val="2"/>
          <w:numId w:val="2"/>
        </w:numPr>
        <w:ind w:left="2160" w:hanging="360"/>
      </w:pPr>
      <w:r w:rsidDel="00000000" w:rsidR="00000000" w:rsidRPr="00000000">
        <w:rPr>
          <w:rtl w:val="0"/>
        </w:rPr>
        <w:t xml:space="preserve">Breast V60% &lt; 50% (45%), V100% &lt; 35%. </w:t>
      </w:r>
      <w:r w:rsidDel="00000000" w:rsidR="00000000" w:rsidRPr="00000000">
        <w:rPr>
          <w:rtl w:val="0"/>
        </w:rPr>
      </w:r>
    </w:p>
    <w:p w:rsidR="00000000" w:rsidDel="00000000" w:rsidP="00000000" w:rsidRDefault="00000000" w:rsidRPr="00000000" w14:paraId="0000067D">
      <w:pPr>
        <w:numPr>
          <w:ilvl w:val="2"/>
          <w:numId w:val="2"/>
        </w:numPr>
        <w:ind w:left="2160" w:hanging="360"/>
      </w:pPr>
      <w:r w:rsidDel="00000000" w:rsidR="00000000" w:rsidRPr="00000000">
        <w:rPr>
          <w:rFonts w:ascii="Gungsuh" w:cs="Gungsuh" w:eastAsia="Gungsuh" w:hAnsi="Gungsuh"/>
          <w:rtl w:val="0"/>
        </w:rPr>
        <w:t xml:space="preserve">PTVe: V95% ≥ 95% (V90% ≥ 90%). </w:t>
      </w:r>
      <w:r w:rsidDel="00000000" w:rsidR="00000000" w:rsidRPr="00000000">
        <w:rPr>
          <w:rtl w:val="0"/>
        </w:rPr>
      </w:r>
    </w:p>
    <w:p w:rsidR="00000000" w:rsidDel="00000000" w:rsidP="00000000" w:rsidRDefault="00000000" w:rsidRPr="00000000" w14:paraId="0000067E">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~3.9→ 4.6%.</w:t>
      </w:r>
      <w:r w:rsidDel="00000000" w:rsidR="00000000" w:rsidRPr="00000000">
        <w:rPr>
          <w:i w:val="1"/>
          <w:rtl w:val="0"/>
        </w:rPr>
        <w:t xml:space="preserve"> IBTR trended towards 8% for both IS and IC brachytherapy. </w:t>
      </w:r>
    </w:p>
    <w:p w:rsidR="00000000" w:rsidDel="00000000" w:rsidP="00000000" w:rsidRDefault="00000000" w:rsidRPr="00000000" w14:paraId="0000067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for premenopausal of 5→ 6%. </w:t>
      </w:r>
    </w:p>
    <w:p w:rsidR="00000000" w:rsidDel="00000000" w:rsidP="00000000" w:rsidRDefault="00000000" w:rsidRPr="00000000" w14:paraId="00000680">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for N1 disease of 3→ 5%.</w:t>
      </w:r>
    </w:p>
    <w:p w:rsidR="00000000" w:rsidDel="00000000" w:rsidP="00000000" w:rsidRDefault="00000000" w:rsidRPr="00000000" w14:paraId="00000681">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for tumors 11-20 mm of 2→ 5%.</w:t>
      </w:r>
    </w:p>
    <w:p w:rsidR="00000000" w:rsidDel="00000000" w:rsidP="00000000" w:rsidRDefault="00000000" w:rsidRPr="00000000" w14:paraId="00000682">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RFI 93.4→ 91.9%. ~DMFS, ~OS, ~DFS.</w:t>
      </w:r>
    </w:p>
    <w:p w:rsidR="00000000" w:rsidDel="00000000" w:rsidP="00000000" w:rsidRDefault="00000000" w:rsidRPr="00000000" w14:paraId="00000683">
      <w:pPr>
        <w:numPr>
          <w:ilvl w:val="1"/>
          <w:numId w:val="2"/>
        </w:numPr>
        <w:spacing w:line="240" w:lineRule="auto"/>
        <w:ind w:left="1440" w:hanging="360"/>
        <w:rPr>
          <w:u w:val="none"/>
        </w:rPr>
      </w:pPr>
      <w:r w:rsidDel="00000000" w:rsidR="00000000" w:rsidRPr="00000000">
        <w:rPr>
          <w:rFonts w:ascii="Cardo" w:cs="Cardo" w:eastAsia="Cardo" w:hAnsi="Cardo"/>
          <w:rtl w:val="0"/>
        </w:rPr>
        <w:t xml:space="preserve">Late G3+ 7→ 10%. G4-5 0.3→ 0.5%. No report has teased out the differences in toxicities between APBI groups.</w:t>
      </w:r>
    </w:p>
    <w:p w:rsidR="00000000" w:rsidDel="00000000" w:rsidP="00000000" w:rsidRDefault="00000000" w:rsidRPr="00000000" w14:paraId="00000684">
      <w:pPr>
        <w:numPr>
          <w:ilvl w:val="1"/>
          <w:numId w:val="2"/>
        </w:numPr>
        <w:spacing w:line="240" w:lineRule="auto"/>
        <w:ind w:left="1440" w:hanging="360"/>
        <w:rPr>
          <w:u w:val="none"/>
        </w:rPr>
      </w:pPr>
      <w:r w:rsidDel="00000000" w:rsidR="00000000" w:rsidRPr="00000000">
        <w:rPr>
          <w:rtl w:val="0"/>
        </w:rPr>
        <w:t xml:space="preserve">Patient rated cosmetic outcomes are no different.</w:t>
      </w:r>
    </w:p>
    <w:p w:rsidR="00000000" w:rsidDel="00000000" w:rsidP="00000000" w:rsidRDefault="00000000" w:rsidRPr="00000000" w14:paraId="00000685">
      <w:pPr>
        <w:numPr>
          <w:ilvl w:val="1"/>
          <w:numId w:val="2"/>
        </w:numPr>
        <w:spacing w:line="240" w:lineRule="auto"/>
        <w:ind w:left="1440" w:hanging="360"/>
        <w:rPr>
          <w:u w:val="none"/>
        </w:rPr>
      </w:pPr>
      <w:r w:rsidDel="00000000" w:rsidR="00000000" w:rsidRPr="00000000">
        <w:rPr>
          <w:rtl w:val="0"/>
        </w:rPr>
        <w:t xml:space="preserve">Late cosmetic outcomes by photography worse for PBI in chemo patients, while worse for WBI in the no chemo group. </w:t>
      </w:r>
      <w:r w:rsidDel="00000000" w:rsidR="00000000" w:rsidRPr="00000000">
        <w:rPr>
          <w:i w:val="1"/>
          <w:rtl w:val="0"/>
        </w:rPr>
        <w:t xml:space="preserve">Is chemotherapy a true deterrent for the use of APBI?</w:t>
      </w:r>
      <w:r w:rsidDel="00000000" w:rsidR="00000000" w:rsidRPr="00000000">
        <w:rPr>
          <w:rtl w:val="0"/>
        </w:rPr>
      </w:r>
    </w:p>
    <w:p w:rsidR="00000000" w:rsidDel="00000000" w:rsidP="00000000" w:rsidRDefault="00000000" w:rsidRPr="00000000" w14:paraId="00000686">
      <w:pPr>
        <w:numPr>
          <w:ilvl w:val="0"/>
          <w:numId w:val="2"/>
        </w:numPr>
        <w:spacing w:line="240" w:lineRule="auto"/>
        <w:rPr>
          <w:u w:val="none"/>
        </w:rPr>
      </w:pPr>
      <w:r w:rsidDel="00000000" w:rsidR="00000000" w:rsidRPr="00000000">
        <w:rPr>
          <w:b w:val="1"/>
          <w:rtl w:val="0"/>
        </w:rPr>
        <w:t xml:space="preserve">IRMA</w:t>
      </w:r>
      <w:r w:rsidDel="00000000" w:rsidR="00000000" w:rsidRPr="00000000">
        <w:rPr>
          <w:rtl w:val="0"/>
        </w:rPr>
        <w:t xml:space="preserve"> (I</w:t>
      </w:r>
      <w:r w:rsidDel="00000000" w:rsidR="00000000" w:rsidRPr="00000000">
        <w:rPr>
          <w:rtl w:val="0"/>
        </w:rPr>
        <w:t xml:space="preserve">taly) [</w:t>
      </w:r>
      <w:hyperlink r:id="rId402">
        <w:r w:rsidDel="00000000" w:rsidR="00000000" w:rsidRPr="00000000">
          <w:rPr>
            <w:rtl w:val="0"/>
          </w:rPr>
          <w:t xml:space="preserve">NCT01803958</w:t>
        </w:r>
      </w:hyperlink>
      <w:r w:rsidDel="00000000" w:rsidR="00000000" w:rsidRPr="00000000">
        <w:rPr>
          <w:rtl w:val="0"/>
        </w:rPr>
        <w:t xml:space="preserve">]: 3,302 patients. Similar regimen to B-39 and RAPID.</w:t>
      </w:r>
    </w:p>
    <w:p w:rsidR="00000000" w:rsidDel="00000000" w:rsidP="00000000" w:rsidRDefault="00000000" w:rsidRPr="00000000" w14:paraId="00000687">
      <w:pPr>
        <w:numPr>
          <w:ilvl w:val="0"/>
          <w:numId w:val="2"/>
        </w:numPr>
        <w:spacing w:line="240" w:lineRule="auto"/>
        <w:rPr>
          <w:u w:val="none"/>
        </w:rPr>
      </w:pPr>
      <w:r w:rsidDel="00000000" w:rsidR="00000000" w:rsidRPr="00000000">
        <w:rPr>
          <w:b w:val="1"/>
          <w:rtl w:val="0"/>
        </w:rPr>
        <w:t xml:space="preserve">SHARE</w:t>
      </w:r>
      <w:r w:rsidDel="00000000" w:rsidR="00000000" w:rsidRPr="00000000">
        <w:rPr>
          <w:rtl w:val="0"/>
        </w:rPr>
        <w:t xml:space="preserve"> (France) [</w:t>
      </w:r>
      <w:hyperlink r:id="rId403">
        <w:r w:rsidDel="00000000" w:rsidR="00000000" w:rsidRPr="00000000">
          <w:rPr>
            <w:rtl w:val="0"/>
          </w:rPr>
          <w:t xml:space="preserve">NCT01247233</w:t>
        </w:r>
      </w:hyperlink>
      <w:r w:rsidDel="00000000" w:rsidR="00000000" w:rsidRPr="00000000">
        <w:rPr>
          <w:rtl w:val="0"/>
        </w:rPr>
        <w:t xml:space="preserve">]: Accrued 1,006 patients so far. WBRT vs. 3DCRT 40/10 BID. </w:t>
      </w:r>
      <w:r w:rsidDel="00000000" w:rsidR="00000000" w:rsidRPr="00000000">
        <w:rPr>
          <w:rtl w:val="0"/>
        </w:rPr>
      </w:r>
    </w:p>
    <w:p w:rsidR="00000000" w:rsidDel="00000000" w:rsidP="00000000" w:rsidRDefault="00000000" w:rsidRPr="00000000" w14:paraId="00000688">
      <w:pPr>
        <w:ind w:left="0" w:firstLine="0"/>
        <w:rPr/>
      </w:pPr>
      <w:r w:rsidDel="00000000" w:rsidR="00000000" w:rsidRPr="00000000">
        <w:rPr>
          <w:rtl w:val="0"/>
        </w:rPr>
      </w:r>
    </w:p>
    <w:tbl>
      <w:tblPr>
        <w:tblStyle w:val="Table30"/>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1"/>
        <w:gridCol w:w="5401"/>
        <w:tblGridChange w:id="0">
          <w:tblGrid>
            <w:gridCol w:w="5401"/>
            <w:gridCol w:w="5401"/>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ind w:left="0" w:firstLine="0"/>
              <w:rPr/>
            </w:pPr>
            <w:hyperlink r:id="rId404">
              <w:r w:rsidDel="00000000" w:rsidR="00000000" w:rsidRPr="00000000">
                <w:rPr>
                  <w:color w:val="1155cc"/>
                  <w:u w:val="single"/>
                </w:rPr>
                <w:drawing>
                  <wp:inline distB="114300" distT="114300" distL="114300" distR="114300">
                    <wp:extent cx="3200400" cy="3541776"/>
                    <wp:effectExtent b="0" l="0" r="0" t="0"/>
                    <wp:docPr id="6" name="image42.png"/>
                    <a:graphic>
                      <a:graphicData uri="http://schemas.openxmlformats.org/drawingml/2006/picture">
                        <pic:pic>
                          <pic:nvPicPr>
                            <pic:cNvPr id="0" name="image42.png"/>
                            <pic:cNvPicPr preferRelativeResize="0"/>
                          </pic:nvPicPr>
                          <pic:blipFill>
                            <a:blip r:embed="rId405"/>
                            <a:srcRect b="0" l="0" r="0" t="0"/>
                            <a:stretch>
                              <a:fillRect/>
                            </a:stretch>
                          </pic:blipFill>
                          <pic:spPr>
                            <a:xfrm>
                              <a:off x="0" y="0"/>
                              <a:ext cx="3200400" cy="3541776"/>
                            </a:xfrm>
                            <a:prstGeom prst="rect"/>
                            <a:ln/>
                          </pic:spPr>
                        </pic:pic>
                      </a:graphicData>
                    </a:graphic>
                  </wp:inline>
                </w:drawing>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68A">
            <w:pPr>
              <w:ind w:left="0" w:firstLine="0"/>
              <w:rPr/>
            </w:pPr>
            <w:hyperlink r:id="rId406">
              <w:r w:rsidDel="00000000" w:rsidR="00000000" w:rsidRPr="00000000">
                <w:rPr>
                  <w:color w:val="1155cc"/>
                  <w:u w:val="single"/>
                </w:rPr>
                <w:drawing>
                  <wp:inline distB="114300" distT="114300" distL="114300" distR="114300">
                    <wp:extent cx="3200400" cy="1504188"/>
                    <wp:effectExtent b="0" l="0" r="0" t="0"/>
                    <wp:docPr id="35" name="image28.png"/>
                    <a:graphic>
                      <a:graphicData uri="http://schemas.openxmlformats.org/drawingml/2006/picture">
                        <pic:pic>
                          <pic:nvPicPr>
                            <pic:cNvPr id="0" name="image28.png"/>
                            <pic:cNvPicPr preferRelativeResize="0"/>
                          </pic:nvPicPr>
                          <pic:blipFill>
                            <a:blip r:embed="rId407"/>
                            <a:srcRect b="0" l="0" r="0" t="0"/>
                            <a:stretch>
                              <a:fillRect/>
                            </a:stretch>
                          </pic:blipFill>
                          <pic:spPr>
                            <a:xfrm>
                              <a:off x="0" y="0"/>
                              <a:ext cx="3200400" cy="15041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8B">
            <w:pPr>
              <w:ind w:left="0" w:firstLine="0"/>
              <w:rPr/>
            </w:pPr>
            <w:r w:rsidDel="00000000" w:rsidR="00000000" w:rsidRPr="00000000">
              <w:rPr>
                <w:rtl w:val="0"/>
              </w:rPr>
            </w:r>
          </w:p>
          <w:p w:rsidR="00000000" w:rsidDel="00000000" w:rsidP="00000000" w:rsidRDefault="00000000" w:rsidRPr="00000000" w14:paraId="0000068C">
            <w:pPr>
              <w:ind w:left="0" w:firstLine="0"/>
              <w:rPr/>
            </w:pPr>
            <w:r w:rsidDel="00000000" w:rsidR="00000000" w:rsidRPr="00000000">
              <w:rPr>
                <w:rtl w:val="0"/>
              </w:rPr>
            </w:r>
          </w:p>
          <w:p w:rsidR="00000000" w:rsidDel="00000000" w:rsidP="00000000" w:rsidRDefault="00000000" w:rsidRPr="00000000" w14:paraId="0000068D">
            <w:pPr>
              <w:ind w:left="0" w:firstLine="0"/>
              <w:rPr/>
            </w:pPr>
            <w:hyperlink r:id="rId408">
              <w:r w:rsidDel="00000000" w:rsidR="00000000" w:rsidRPr="00000000">
                <w:rPr>
                  <w:color w:val="1155cc"/>
                  <w:u w:val="single"/>
                </w:rPr>
                <w:drawing>
                  <wp:inline distB="114300" distT="114300" distL="114300" distR="114300">
                    <wp:extent cx="3200400" cy="1368171"/>
                    <wp:effectExtent b="0" l="0" r="0" t="0"/>
                    <wp:docPr id="22" name="image19.png"/>
                    <a:graphic>
                      <a:graphicData uri="http://schemas.openxmlformats.org/drawingml/2006/picture">
                        <pic:pic>
                          <pic:nvPicPr>
                            <pic:cNvPr id="0" name="image19.png"/>
                            <pic:cNvPicPr preferRelativeResize="0"/>
                          </pic:nvPicPr>
                          <pic:blipFill>
                            <a:blip r:embed="rId409"/>
                            <a:srcRect b="0" l="0" r="0" t="0"/>
                            <a:stretch>
                              <a:fillRect/>
                            </a:stretch>
                          </pic:blipFill>
                          <pic:spPr>
                            <a:xfrm>
                              <a:off x="0" y="0"/>
                              <a:ext cx="3200400" cy="1368171"/>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68E">
      <w:pPr>
        <w:spacing w:line="240" w:lineRule="auto"/>
        <w:ind w:left="0" w:firstLine="0"/>
        <w:rPr/>
      </w:pPr>
      <w:r w:rsidDel="00000000" w:rsidR="00000000" w:rsidRPr="00000000">
        <w:rPr>
          <w:rtl w:val="0"/>
        </w:rPr>
      </w:r>
    </w:p>
    <w:p w:rsidR="00000000" w:rsidDel="00000000" w:rsidP="00000000" w:rsidRDefault="00000000" w:rsidRPr="00000000" w14:paraId="0000068F">
      <w:pPr>
        <w:pStyle w:val="Heading3"/>
        <w:ind w:left="0" w:firstLine="0"/>
        <w:rPr/>
      </w:pPr>
      <w:bookmarkStart w:colFirst="0" w:colLast="0" w:name="_hqctiz37825y" w:id="108"/>
      <w:bookmarkEnd w:id="108"/>
      <w:hyperlink w:anchor="_de86klx961a">
        <w:r w:rsidDel="00000000" w:rsidR="00000000" w:rsidRPr="00000000">
          <w:rPr>
            <w:u w:val="single"/>
            <w:rtl w:val="0"/>
          </w:rPr>
          <w:t xml:space="preserve">Re-irradiation PBI</w:t>
        </w:r>
      </w:hyperlink>
      <w:r w:rsidDel="00000000" w:rsidR="00000000" w:rsidRPr="00000000">
        <w:rPr>
          <w:rtl w:val="0"/>
        </w:rPr>
      </w:r>
    </w:p>
    <w:bookmarkStart w:colFirst="0" w:colLast="0" w:name="yz8pzuucy4t2" w:id="109"/>
    <w:bookmarkEnd w:id="109"/>
    <w:p w:rsidR="00000000" w:rsidDel="00000000" w:rsidP="00000000" w:rsidRDefault="00000000" w:rsidRPr="00000000" w14:paraId="00000690">
      <w:pPr>
        <w:numPr>
          <w:ilvl w:val="0"/>
          <w:numId w:val="2"/>
        </w:numPr>
        <w:rPr>
          <w:b w:val="0"/>
        </w:rPr>
      </w:pPr>
      <w:r w:rsidDel="00000000" w:rsidR="00000000" w:rsidRPr="00000000">
        <w:rPr>
          <w:b w:val="1"/>
          <w:rtl w:val="0"/>
        </w:rPr>
        <w:t xml:space="preserve">RTOG 1014</w:t>
      </w:r>
      <w:r w:rsidDel="00000000" w:rsidR="00000000" w:rsidRPr="00000000">
        <w:rPr>
          <w:rtl w:val="0"/>
        </w:rPr>
        <w:t xml:space="preserve"> </w:t>
      </w:r>
      <w:r w:rsidDel="00000000" w:rsidR="00000000" w:rsidRPr="00000000">
        <w:rPr>
          <w:rtl w:val="0"/>
        </w:rPr>
        <w:t xml:space="preserve">[</w:t>
      </w:r>
      <w:hyperlink r:id="rId410">
        <w:r w:rsidDel="00000000" w:rsidR="00000000" w:rsidRPr="00000000">
          <w:rPr>
            <w:rtl w:val="0"/>
          </w:rPr>
          <w:t xml:space="preserve">Protocol</w:t>
        </w:r>
      </w:hyperlink>
      <w:r w:rsidDel="00000000" w:rsidR="00000000" w:rsidRPr="00000000">
        <w:rPr>
          <w:rtl w:val="0"/>
        </w:rPr>
        <w:t xml:space="preserve">, </w:t>
      </w:r>
      <w:hyperlink r:id="rId411">
        <w:r w:rsidDel="00000000" w:rsidR="00000000" w:rsidRPr="00000000">
          <w:rPr>
            <w:rtl w:val="0"/>
          </w:rPr>
          <w:t xml:space="preserve">Arthur JAMA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Repeat BCS→ 3D PBI </w:t>
      </w:r>
      <w:r w:rsidDel="00000000" w:rsidR="00000000" w:rsidRPr="00000000">
        <w:rPr>
          <w:rtl w:val="0"/>
        </w:rPr>
        <w:t xml:space="preserve">(</w:t>
      </w:r>
      <w:r w:rsidDel="00000000" w:rsidR="00000000" w:rsidRPr="00000000">
        <w:rPr>
          <w:b w:val="1"/>
          <w:rtl w:val="0"/>
        </w:rPr>
        <w:t xml:space="preserve">45/30 BID</w:t>
      </w:r>
      <w:r w:rsidDel="00000000" w:rsidR="00000000" w:rsidRPr="00000000">
        <w:rPr>
          <w:rtl w:val="0"/>
        </w:rPr>
        <w:t xml:space="preserve">). </w:t>
      </w:r>
    </w:p>
    <w:p w:rsidR="00000000" w:rsidDel="00000000" w:rsidP="00000000" w:rsidRDefault="00000000" w:rsidRPr="00000000" w14:paraId="00000691">
      <w:pPr>
        <w:ind w:firstLine="720"/>
        <w:rPr/>
      </w:pPr>
      <w:r w:rsidDel="00000000" w:rsidR="00000000" w:rsidRPr="00000000">
        <w:rPr>
          <w:rtl w:val="0"/>
        </w:rPr>
        <w:t xml:space="preserve">See the </w:t>
      </w:r>
      <w:r w:rsidDel="00000000" w:rsidR="00000000" w:rsidRPr="00000000">
        <w:rPr>
          <w:rtl w:val="0"/>
        </w:rPr>
        <w:t xml:space="preserve">[</w:t>
      </w:r>
      <w:hyperlink w:anchor="_pq6nrnujgdzn">
        <w:r w:rsidDel="00000000" w:rsidR="00000000" w:rsidRPr="00000000">
          <w:rPr>
            <w:rtl w:val="0"/>
          </w:rPr>
          <w:t xml:space="preserve">Recurrent</w:t>
        </w:r>
      </w:hyperlink>
      <w:r w:rsidDel="00000000" w:rsidR="00000000" w:rsidRPr="00000000">
        <w:rPr>
          <w:rtl w:val="0"/>
        </w:rPr>
        <w:t xml:space="preserve">] breast cancer section for DEGRO guidelines.</w:t>
      </w:r>
    </w:p>
    <w:p w:rsidR="00000000" w:rsidDel="00000000" w:rsidP="00000000" w:rsidRDefault="00000000" w:rsidRPr="00000000" w14:paraId="00000692">
      <w:pPr>
        <w:ind w:firstLine="720"/>
        <w:rPr/>
      </w:pPr>
      <w:r w:rsidDel="00000000" w:rsidR="00000000" w:rsidRPr="00000000">
        <w:rPr>
          <w:rtl w:val="0"/>
        </w:rPr>
        <w:t xml:space="preserve">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br w:type="textWrapping"/>
        <w:t xml:space="preserve">Second breast conservation was achievable in 90% of patients with low risk of re-recurrence of cancer in PBI. This suggests this treatment approach is an acceptable alternative to mastectomy. </w:t>
      </w:r>
    </w:p>
    <w:p w:rsidR="00000000" w:rsidDel="00000000" w:rsidP="00000000" w:rsidRDefault="00000000" w:rsidRPr="00000000" w14:paraId="00000693">
      <w:pPr>
        <w:numPr>
          <w:ilvl w:val="1"/>
          <w:numId w:val="2"/>
        </w:numPr>
        <w:ind w:left="1440" w:hanging="360"/>
        <w:rPr>
          <w:b w:val="0"/>
        </w:rPr>
      </w:pPr>
      <w:r w:rsidDel="00000000" w:rsidR="00000000" w:rsidRPr="00000000">
        <w:rPr>
          <w:rFonts w:ascii="Gungsuh" w:cs="Gungsuh" w:eastAsia="Gungsuh" w:hAnsi="Gungsuh"/>
          <w:rtl w:val="0"/>
        </w:rPr>
        <w:t xml:space="preserve">58 pts. IBTR ≤ 3 cm and ≤ 3 LN without ECE (90% ≤ 2 cm, all cN0). &gt;1y interval. 2010-2013. MFU 5.5y. </w:t>
      </w:r>
    </w:p>
    <w:p w:rsidR="00000000" w:rsidDel="00000000" w:rsidP="00000000" w:rsidRDefault="00000000" w:rsidRPr="00000000" w14:paraId="00000694">
      <w:pPr>
        <w:numPr>
          <w:ilvl w:val="2"/>
          <w:numId w:val="2"/>
        </w:numPr>
        <w:ind w:left="2160" w:hanging="360"/>
        <w:rPr>
          <w:b w:val="0"/>
        </w:rPr>
      </w:pPr>
      <w:r w:rsidDel="00000000" w:rsidR="00000000" w:rsidRPr="00000000">
        <w:rPr>
          <w:rtl w:val="0"/>
        </w:rPr>
        <w:t xml:space="preserve">RT: 3D WBRT, 45/30 BID (1.5 Gy).</w:t>
      </w:r>
    </w:p>
    <w:p w:rsidR="00000000" w:rsidDel="00000000" w:rsidP="00000000" w:rsidRDefault="00000000" w:rsidRPr="00000000" w14:paraId="00000695">
      <w:pPr>
        <w:numPr>
          <w:ilvl w:val="2"/>
          <w:numId w:val="2"/>
        </w:numPr>
        <w:ind w:left="2160" w:hanging="360"/>
        <w:rPr>
          <w:b w:val="0"/>
        </w:rPr>
      </w:pPr>
      <w:r w:rsidDel="00000000" w:rsidR="00000000" w:rsidRPr="00000000">
        <w:rPr>
          <w:rtl w:val="0"/>
        </w:rPr>
        <w:t xml:space="preserve">CTV = lumpectomy + 1.5 cm margin limited to posterior musculature, 5 mm from skin.</w:t>
      </w:r>
    </w:p>
    <w:p w:rsidR="00000000" w:rsidDel="00000000" w:rsidP="00000000" w:rsidRDefault="00000000" w:rsidRPr="00000000" w14:paraId="00000696">
      <w:pPr>
        <w:numPr>
          <w:ilvl w:val="2"/>
          <w:numId w:val="2"/>
        </w:numPr>
        <w:ind w:left="2160" w:hanging="360"/>
        <w:rPr>
          <w:b w:val="0"/>
        </w:rPr>
      </w:pPr>
      <w:r w:rsidDel="00000000" w:rsidR="00000000" w:rsidRPr="00000000">
        <w:rPr>
          <w:rtl w:val="0"/>
        </w:rPr>
        <w:t xml:space="preserve">PTV = CTV + 1 cm.  PTVe 5 mm from skin, excludes pec, chest wall, lung.</w:t>
      </w:r>
    </w:p>
    <w:p w:rsidR="00000000" w:rsidDel="00000000" w:rsidP="00000000" w:rsidRDefault="00000000" w:rsidRPr="00000000" w14:paraId="00000697">
      <w:pPr>
        <w:numPr>
          <w:ilvl w:val="2"/>
          <w:numId w:val="2"/>
        </w:numPr>
        <w:ind w:left="2160" w:hanging="360"/>
        <w:rPr>
          <w:u w:val="none"/>
        </w:rPr>
      </w:pPr>
      <w:r w:rsidDel="00000000" w:rsidR="00000000" w:rsidRPr="00000000">
        <w:rPr>
          <w:rtl w:val="0"/>
        </w:rPr>
        <w:t xml:space="preserve">Breast V60% &lt; 50%, V100% &lt; 35%.  </w:t>
      </w:r>
      <w:r w:rsidDel="00000000" w:rsidR="00000000" w:rsidRPr="00000000">
        <w:rPr>
          <w:i w:val="1"/>
          <w:rtl w:val="0"/>
        </w:rPr>
        <w:t xml:space="preserve">The treatment volume should only be &lt; 1/3 of the breast!</w:t>
      </w:r>
      <w:r w:rsidDel="00000000" w:rsidR="00000000" w:rsidRPr="00000000">
        <w:rPr>
          <w:rtl w:val="0"/>
        </w:rPr>
      </w:r>
    </w:p>
    <w:p w:rsidR="00000000" w:rsidDel="00000000" w:rsidP="00000000" w:rsidRDefault="00000000" w:rsidRPr="00000000" w14:paraId="00000698">
      <w:pPr>
        <w:numPr>
          <w:ilvl w:val="2"/>
          <w:numId w:val="2"/>
        </w:numPr>
        <w:ind w:left="2160" w:hanging="360"/>
        <w:rPr>
          <w:u w:val="none"/>
        </w:rPr>
      </w:pPr>
      <w:r w:rsidDel="00000000" w:rsidR="00000000" w:rsidRPr="00000000">
        <w:rPr>
          <w:rtl w:val="0"/>
        </w:rPr>
        <w:t xml:space="preserve">Contralateral breast should receive &lt; 3% of prescribed dose.</w:t>
      </w:r>
    </w:p>
    <w:p w:rsidR="00000000" w:rsidDel="00000000" w:rsidP="00000000" w:rsidRDefault="00000000" w:rsidRPr="00000000" w14:paraId="00000699">
      <w:pPr>
        <w:numPr>
          <w:ilvl w:val="2"/>
          <w:numId w:val="2"/>
        </w:numPr>
        <w:ind w:left="2160" w:hanging="360"/>
        <w:rPr>
          <w:u w:val="none"/>
        </w:rPr>
      </w:pPr>
      <w:r w:rsidDel="00000000" w:rsidR="00000000" w:rsidRPr="00000000">
        <w:rPr>
          <w:rtl w:val="0"/>
        </w:rPr>
        <w:t xml:space="preserve">Ipsi lung V30% &lt; 15%, Contra lung V5% &lt; 15%.</w:t>
      </w:r>
    </w:p>
    <w:p w:rsidR="00000000" w:rsidDel="00000000" w:rsidP="00000000" w:rsidRDefault="00000000" w:rsidRPr="00000000" w14:paraId="0000069A">
      <w:pPr>
        <w:numPr>
          <w:ilvl w:val="2"/>
          <w:numId w:val="2"/>
        </w:numPr>
        <w:ind w:left="2160" w:hanging="360"/>
        <w:rPr>
          <w:u w:val="none"/>
        </w:rPr>
      </w:pPr>
      <w:r w:rsidDel="00000000" w:rsidR="00000000" w:rsidRPr="00000000">
        <w:rPr>
          <w:rtl w:val="0"/>
        </w:rPr>
        <w:t xml:space="preserve">Heart (R-sided) V5% &lt; 5%, Heart (L-sided) V5% &lt; 40%.</w:t>
      </w:r>
    </w:p>
    <w:p w:rsidR="00000000" w:rsidDel="00000000" w:rsidP="00000000" w:rsidRDefault="00000000" w:rsidRPr="00000000" w14:paraId="0000069B">
      <w:pPr>
        <w:numPr>
          <w:ilvl w:val="2"/>
          <w:numId w:val="2"/>
        </w:numPr>
        <w:ind w:left="2160" w:hanging="360"/>
        <w:rPr>
          <w:u w:val="none"/>
        </w:rPr>
      </w:pPr>
      <w:r w:rsidDel="00000000" w:rsidR="00000000" w:rsidRPr="00000000">
        <w:rPr>
          <w:rtl w:val="0"/>
        </w:rPr>
        <w:t xml:space="preserve">Thyroid maximum point dose 3% of prescribed dose. </w:t>
      </w:r>
    </w:p>
    <w:p w:rsidR="00000000" w:rsidDel="00000000" w:rsidP="00000000" w:rsidRDefault="00000000" w:rsidRPr="00000000" w14:paraId="0000069C">
      <w:pPr>
        <w:numPr>
          <w:ilvl w:val="1"/>
          <w:numId w:val="2"/>
        </w:numPr>
        <w:ind w:left="1440" w:hanging="360"/>
        <w:rPr>
          <w:b w:val="0"/>
        </w:rPr>
      </w:pPr>
      <w:r w:rsidDel="00000000" w:rsidR="00000000" w:rsidRPr="00000000">
        <w:rPr>
          <w:rtl w:val="0"/>
        </w:rPr>
        <w:t xml:space="preserve">5y IBTR 5%. 5y incidence of mastectomy 10%. </w:t>
      </w:r>
    </w:p>
    <w:p w:rsidR="00000000" w:rsidDel="00000000" w:rsidP="00000000" w:rsidRDefault="00000000" w:rsidRPr="00000000" w14:paraId="0000069D">
      <w:pPr>
        <w:numPr>
          <w:ilvl w:val="1"/>
          <w:numId w:val="2"/>
        </w:numPr>
        <w:ind w:left="1440" w:hanging="360"/>
        <w:rPr>
          <w:b w:val="0"/>
        </w:rPr>
      </w:pPr>
      <w:r w:rsidDel="00000000" w:rsidR="00000000" w:rsidRPr="00000000">
        <w:rPr>
          <w:rtl w:val="0"/>
        </w:rPr>
        <w:t xml:space="preserve">5y DMFS 95%. 5y OS 95%. </w:t>
      </w:r>
    </w:p>
    <w:p w:rsidR="00000000" w:rsidDel="00000000" w:rsidP="00000000" w:rsidRDefault="00000000" w:rsidRPr="00000000" w14:paraId="0000069E">
      <w:pPr>
        <w:numPr>
          <w:ilvl w:val="1"/>
          <w:numId w:val="2"/>
        </w:numPr>
        <w:ind w:left="1440" w:hanging="360"/>
        <w:rPr>
          <w:b w:val="0"/>
        </w:rPr>
      </w:pPr>
      <w:r w:rsidDel="00000000" w:rsidR="00000000" w:rsidRPr="00000000">
        <w:rPr>
          <w:rtl w:val="0"/>
        </w:rPr>
        <w:t xml:space="preserve">Toxicity outcomes [</w:t>
      </w:r>
      <w:hyperlink r:id="rId412">
        <w:r w:rsidDel="00000000" w:rsidR="00000000" w:rsidRPr="00000000">
          <w:rPr>
            <w:rtl w:val="0"/>
          </w:rPr>
          <w:t xml:space="preserve">Arthur IJROBP '17</w:t>
        </w:r>
      </w:hyperlink>
      <w:r w:rsidDel="00000000" w:rsidR="00000000" w:rsidRPr="00000000">
        <w:rPr>
          <w:rtl w:val="0"/>
        </w:rPr>
        <w:t xml:space="preserve">]</w:t>
      </w:r>
    </w:p>
    <w:p w:rsidR="00000000" w:rsidDel="00000000" w:rsidP="00000000" w:rsidRDefault="00000000" w:rsidRPr="00000000" w14:paraId="0000069F">
      <w:pPr>
        <w:numPr>
          <w:ilvl w:val="2"/>
          <w:numId w:val="2"/>
        </w:numPr>
        <w:ind w:left="2160" w:hanging="360"/>
        <w:rPr>
          <w:b w:val="0"/>
        </w:rPr>
      </w:pPr>
      <w:r w:rsidDel="00000000" w:rsidR="00000000" w:rsidRPr="00000000">
        <w:rPr>
          <w:rtl w:val="0"/>
        </w:rPr>
        <w:t xml:space="preserve">1y G3 fibrosis &lt; 5%. Only 1 (&lt; 2%) G3+ of deep connective tissue.</w:t>
      </w:r>
    </w:p>
    <w:p w:rsidR="00000000" w:rsidDel="00000000" w:rsidP="00000000" w:rsidRDefault="00000000" w:rsidRPr="00000000" w14:paraId="000006A0">
      <w:pPr>
        <w:numPr>
          <w:ilvl w:val="0"/>
          <w:numId w:val="2"/>
        </w:numPr>
        <w:rPr>
          <w:b w:val="0"/>
        </w:rPr>
      </w:pPr>
      <w:r w:rsidDel="00000000" w:rsidR="00000000" w:rsidRPr="00000000">
        <w:rPr>
          <w:rtl w:val="0"/>
        </w:rPr>
        <w:t xml:space="preserve">Time between true recurrence and new primary is different: 33 mo and 55 mo, respectively.</w:t>
      </w:r>
    </w:p>
    <w:p w:rsidR="00000000" w:rsidDel="00000000" w:rsidP="00000000" w:rsidRDefault="00000000" w:rsidRPr="00000000" w14:paraId="000006A1">
      <w:pPr>
        <w:ind w:left="0" w:firstLine="0"/>
        <w:rPr/>
      </w:pPr>
      <w:r w:rsidDel="00000000" w:rsidR="00000000" w:rsidRPr="00000000">
        <w:rPr>
          <w:rtl w:val="0"/>
        </w:rPr>
      </w:r>
    </w:p>
    <w:p w:rsidR="00000000" w:rsidDel="00000000" w:rsidP="00000000" w:rsidRDefault="00000000" w:rsidRPr="00000000" w14:paraId="000006A2">
      <w:pPr>
        <w:pStyle w:val="Heading2"/>
        <w:widowControl w:val="0"/>
        <w:rPr/>
      </w:pPr>
      <w:bookmarkStart w:colFirst="0" w:colLast="0" w:name="_cjj94yhegujv" w:id="110"/>
      <w:bookmarkEnd w:id="110"/>
      <w:hyperlink w:anchor="_r8iruj3496kg">
        <w:r w:rsidDel="00000000" w:rsidR="00000000" w:rsidRPr="00000000">
          <w:rPr>
            <w:rtl w:val="0"/>
          </w:rPr>
          <w:t xml:space="preserve">Multicatheter Brachytherapy</w:t>
        </w:r>
      </w:hyperlink>
      <w:r w:rsidDel="00000000" w:rsidR="00000000" w:rsidRPr="00000000">
        <w:rPr>
          <w:rtl w:val="0"/>
        </w:rPr>
      </w:r>
    </w:p>
    <w:p w:rsidR="00000000" w:rsidDel="00000000" w:rsidP="00000000" w:rsidRDefault="00000000" w:rsidRPr="00000000" w14:paraId="000006A3">
      <w:pPr>
        <w:ind w:left="0" w:firstLine="0"/>
        <w:rPr>
          <w:b w:val="1"/>
        </w:rPr>
      </w:pPr>
      <w:r w:rsidDel="00000000" w:rsidR="00000000" w:rsidRPr="00000000">
        <w:rPr>
          <w:rtl w:val="0"/>
        </w:rPr>
        <w:t xml:space="preserve">Superior cosmetic outcomes versus conventional WBRT, but only 6% used MCT on B-39. </w:t>
      </w:r>
      <w:hyperlink w:anchor="kszol2mb6nlx">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A4">
      <w:pPr>
        <w:ind w:left="0" w:firstLine="0"/>
        <w:rPr/>
      </w:pPr>
      <w:r w:rsidDel="00000000" w:rsidR="00000000" w:rsidRPr="00000000">
        <w:rPr>
          <w:rtl w:val="0"/>
        </w:rPr>
        <w:t xml:space="preserve">RTOG 95-17 utilized 34/10 BID with very reasonable toxicity. GEC-ESTRO demonstrated perhaps worse LC.</w:t>
      </w:r>
    </w:p>
    <w:bookmarkStart w:colFirst="0" w:colLast="0" w:name="j1p6yum2n1g9" w:id="111"/>
    <w:bookmarkEnd w:id="111"/>
    <w:p w:rsidR="00000000" w:rsidDel="00000000" w:rsidP="00000000" w:rsidRDefault="00000000" w:rsidRPr="00000000" w14:paraId="000006A5">
      <w:pPr>
        <w:numPr>
          <w:ilvl w:val="0"/>
          <w:numId w:val="2"/>
        </w:numPr>
      </w:pPr>
      <w:r w:rsidDel="00000000" w:rsidR="00000000" w:rsidRPr="00000000">
        <w:rPr>
          <w:b w:val="1"/>
          <w:rtl w:val="0"/>
        </w:rPr>
        <w:t xml:space="preserve">RTOG 9517 </w:t>
      </w:r>
      <w:hyperlink r:id="rId413">
        <w:r w:rsidDel="00000000" w:rsidR="00000000" w:rsidRPr="00000000">
          <w:rPr>
            <w:rtl w:val="0"/>
          </w:rPr>
          <w:t xml:space="preserve">[White IJROBP '16]</w:t>
        </w:r>
      </w:hyperlink>
      <w:r w:rsidDel="00000000" w:rsidR="00000000" w:rsidRPr="00000000">
        <w:rPr>
          <w:rtl w:val="0"/>
        </w:rPr>
        <w:t xml:space="preserve">: Phase II. </w:t>
      </w:r>
      <w:r w:rsidDel="00000000" w:rsidR="00000000" w:rsidRPr="00000000">
        <w:rPr>
          <w:b w:val="1"/>
          <w:rtl w:val="0"/>
        </w:rPr>
        <w:t xml:space="preserve">Multi-catheter brachy to tumor bed only</w:t>
      </w:r>
      <w:r w:rsidDel="00000000" w:rsidR="00000000" w:rsidRPr="00000000">
        <w:rPr>
          <w:rtl w:val="0"/>
        </w:rPr>
        <w:t xml:space="preserve">.</w:t>
      </w:r>
    </w:p>
    <w:p w:rsidR="00000000" w:rsidDel="00000000" w:rsidP="00000000" w:rsidRDefault="00000000" w:rsidRPr="00000000" w14:paraId="000006A6">
      <w:pPr>
        <w:numPr>
          <w:ilvl w:val="1"/>
          <w:numId w:val="2"/>
        </w:numPr>
        <w:ind w:left="1440" w:hanging="360"/>
      </w:pPr>
      <w:r w:rsidDel="00000000" w:rsidR="00000000" w:rsidRPr="00000000">
        <w:rPr>
          <w:rtl w:val="0"/>
        </w:rPr>
        <w:t xml:space="preserve">98 pts. I-II. &lt; 3 cm. Unifocal, non-lobular, no ECE. MFU 12y.</w:t>
      </w:r>
    </w:p>
    <w:p w:rsidR="00000000" w:rsidDel="00000000" w:rsidP="00000000" w:rsidRDefault="00000000" w:rsidRPr="00000000" w14:paraId="000006A7">
      <w:pPr>
        <w:numPr>
          <w:ilvl w:val="2"/>
          <w:numId w:val="2"/>
        </w:numPr>
        <w:ind w:left="2160" w:hanging="360"/>
      </w:pPr>
      <w:r w:rsidDel="00000000" w:rsidR="00000000" w:rsidRPr="00000000">
        <w:rPr>
          <w:rtl w:val="0"/>
        </w:rPr>
        <w:t xml:space="preserve">60% LDR 45 Gy over 3.5-5 days, 40% HDR 34/10 BID.</w:t>
      </w:r>
    </w:p>
    <w:p w:rsidR="00000000" w:rsidDel="00000000" w:rsidP="00000000" w:rsidRDefault="00000000" w:rsidRPr="00000000" w14:paraId="000006A8">
      <w:pPr>
        <w:numPr>
          <w:ilvl w:val="1"/>
          <w:numId w:val="2"/>
        </w:numPr>
        <w:ind w:left="1440" w:hanging="360"/>
      </w:pPr>
      <w:r w:rsidDel="00000000" w:rsidR="00000000" w:rsidRPr="00000000">
        <w:rPr>
          <w:rtl w:val="0"/>
        </w:rPr>
        <w:t xml:space="preserve">10y IBTR 4.1%, 10y LRR 4.1%, 10y CBTR 3.1%.</w:t>
      </w:r>
    </w:p>
    <w:p w:rsidR="00000000" w:rsidDel="00000000" w:rsidP="00000000" w:rsidRDefault="00000000" w:rsidRPr="00000000" w14:paraId="000006A9">
      <w:pPr>
        <w:numPr>
          <w:ilvl w:val="1"/>
          <w:numId w:val="2"/>
        </w:numPr>
        <w:ind w:left="1440" w:hanging="360"/>
      </w:pPr>
      <w:r w:rsidDel="00000000" w:rsidR="00000000" w:rsidRPr="00000000">
        <w:rPr>
          <w:rtl w:val="0"/>
        </w:rPr>
        <w:t xml:space="preserve">Toxicity paper [</w:t>
      </w:r>
      <w:hyperlink r:id="rId414">
        <w:r w:rsidDel="00000000" w:rsidR="00000000" w:rsidRPr="00000000">
          <w:rPr>
            <w:rtl w:val="0"/>
          </w:rPr>
          <w:t xml:space="preserve">IJROBP '06</w:t>
        </w:r>
      </w:hyperlink>
      <w:r w:rsidDel="00000000" w:rsidR="00000000" w:rsidRPr="00000000">
        <w:rPr>
          <w:rtl w:val="0"/>
        </w:rPr>
        <w:t xml:space="preserve">]: </w:t>
      </w:r>
    </w:p>
    <w:p w:rsidR="00000000" w:rsidDel="00000000" w:rsidP="00000000" w:rsidRDefault="00000000" w:rsidRPr="00000000" w14:paraId="000006AA">
      <w:pPr>
        <w:numPr>
          <w:ilvl w:val="2"/>
          <w:numId w:val="2"/>
        </w:numPr>
        <w:ind w:left="2160" w:hanging="360"/>
      </w:pPr>
      <w:r w:rsidDel="00000000" w:rsidR="00000000" w:rsidRPr="00000000">
        <w:rPr>
          <w:rtl w:val="0"/>
        </w:rPr>
        <w:t xml:space="preserve">HDR acute G3-4 3%, late G3 4%.</w:t>
      </w:r>
    </w:p>
    <w:p w:rsidR="00000000" w:rsidDel="00000000" w:rsidP="00000000" w:rsidRDefault="00000000" w:rsidRPr="00000000" w14:paraId="000006AB">
      <w:pPr>
        <w:numPr>
          <w:ilvl w:val="2"/>
          <w:numId w:val="2"/>
        </w:numPr>
        <w:ind w:left="2160" w:hanging="360"/>
      </w:pPr>
      <w:r w:rsidDel="00000000" w:rsidR="00000000" w:rsidRPr="00000000">
        <w:rPr>
          <w:rtl w:val="0"/>
        </w:rPr>
        <w:t xml:space="preserve">LDR acute G3-4 9%, late G3 18%.</w:t>
      </w:r>
    </w:p>
    <w:bookmarkStart w:colFirst="0" w:colLast="0" w:name="dfjny3xgpvxi" w:id="112"/>
    <w:bookmarkEnd w:id="112"/>
    <w:p w:rsidR="00000000" w:rsidDel="00000000" w:rsidP="00000000" w:rsidRDefault="00000000" w:rsidRPr="00000000" w14:paraId="000006AC">
      <w:pPr>
        <w:numPr>
          <w:ilvl w:val="0"/>
          <w:numId w:val="2"/>
        </w:numPr>
      </w:pPr>
      <w:r w:rsidDel="00000000" w:rsidR="00000000" w:rsidRPr="00000000">
        <w:rPr>
          <w:b w:val="1"/>
          <w:rtl w:val="0"/>
        </w:rPr>
        <w:t xml:space="preserve">GEC-ESTRO</w:t>
      </w:r>
      <w:r w:rsidDel="00000000" w:rsidR="00000000" w:rsidRPr="00000000">
        <w:rPr>
          <w:rtl w:val="0"/>
        </w:rPr>
        <w:t xml:space="preserve"> (2004-2009) </w:t>
      </w:r>
      <w:r w:rsidDel="00000000" w:rsidR="00000000" w:rsidRPr="00000000">
        <w:rPr>
          <w:rtl w:val="0"/>
        </w:rPr>
        <w:t xml:space="preserve">[</w:t>
      </w:r>
      <w:hyperlink r:id="rId415">
        <w:r w:rsidDel="00000000" w:rsidR="00000000" w:rsidRPr="00000000">
          <w:rPr>
            <w:rtl w:val="0"/>
          </w:rPr>
          <w:t xml:space="preserve">Strnad Lancet '15</w:t>
        </w:r>
      </w:hyperlink>
      <w:r w:rsidDel="00000000" w:rsidR="00000000" w:rsidRPr="00000000">
        <w:rPr>
          <w:rtl w:val="0"/>
        </w:rPr>
        <w:t xml:space="preserve">, </w:t>
      </w:r>
      <w:hyperlink r:id="rId416">
        <w:r w:rsidDel="00000000" w:rsidR="00000000" w:rsidRPr="00000000">
          <w:rPr>
            <w:rtl w:val="0"/>
          </w:rPr>
          <w:t xml:space="preserve">Polgár Lanc Onc '17</w:t>
        </w:r>
      </w:hyperlink>
      <w:r w:rsidDel="00000000" w:rsidR="00000000" w:rsidRPr="00000000">
        <w:rPr>
          <w:rtl w:val="0"/>
        </w:rPr>
        <w:t xml:space="preserve">]: </w:t>
      </w:r>
      <w:r w:rsidDel="00000000" w:rsidR="00000000" w:rsidRPr="00000000">
        <w:rPr>
          <w:b w:val="1"/>
          <w:rtl w:val="0"/>
        </w:rPr>
        <w:t xml:space="preserve">50 + 10 Gy vs. multi-catheter brachy.</w:t>
        <w:br w:type="textWrapping"/>
      </w:r>
      <w:r w:rsidDel="00000000" w:rsidR="00000000" w:rsidRPr="00000000">
        <w:rPr>
          <w:rtl w:val="0"/>
        </w:rPr>
        <w:t xml:space="preserve"> Multi-catheter brachytherapy has less toxicity than WBRT.</w:t>
      </w:r>
    </w:p>
    <w:p w:rsidR="00000000" w:rsidDel="00000000" w:rsidP="00000000" w:rsidRDefault="00000000" w:rsidRPr="00000000" w14:paraId="000006AD">
      <w:pPr>
        <w:numPr>
          <w:ilvl w:val="1"/>
          <w:numId w:val="2"/>
        </w:numPr>
        <w:ind w:left="1440" w:hanging="360"/>
      </w:pPr>
      <w:r w:rsidDel="00000000" w:rsidR="00000000" w:rsidRPr="00000000">
        <w:rPr>
          <w:rFonts w:ascii="Gungsuh" w:cs="Gungsuh" w:eastAsia="Gungsuh" w:hAnsi="Gungsuh"/>
          <w:rtl w:val="0"/>
        </w:rPr>
        <w:t xml:space="preserve">1184 pts. ≥ 40y. ≤ 3 cm. ≤ Nmi. No EIC. SM ≥ 2 mm. No LVSI. L/IR DCIS. Van Nuys &lt; 8. MFU 6.6y.</w:t>
      </w:r>
    </w:p>
    <w:p w:rsidR="00000000" w:rsidDel="00000000" w:rsidP="00000000" w:rsidRDefault="00000000" w:rsidRPr="00000000" w14:paraId="000006AE">
      <w:pPr>
        <w:numPr>
          <w:ilvl w:val="2"/>
          <w:numId w:val="2"/>
        </w:numPr>
        <w:ind w:left="2160" w:hanging="360"/>
      </w:pPr>
      <w:r w:rsidDel="00000000" w:rsidR="00000000" w:rsidRPr="00000000">
        <w:rPr>
          <w:rtl w:val="0"/>
        </w:rPr>
        <w:t xml:space="preserve">If invasive, SLNBx or ALND with at least 6 LN required.</w:t>
      </w:r>
    </w:p>
    <w:p w:rsidR="00000000" w:rsidDel="00000000" w:rsidP="00000000" w:rsidRDefault="00000000" w:rsidRPr="00000000" w14:paraId="000006AF">
      <w:pPr>
        <w:numPr>
          <w:ilvl w:val="2"/>
          <w:numId w:val="2"/>
        </w:numPr>
        <w:ind w:left="2160" w:hanging="360"/>
      </w:pPr>
      <w:r w:rsidDel="00000000" w:rsidR="00000000" w:rsidRPr="00000000">
        <w:rPr>
          <w:rtl w:val="0"/>
        </w:rPr>
        <w:t xml:space="preserve">Brachy: 30.1/7 (4.3 Gy) BID, 32/8 BID; PDR 50 Gy.</w:t>
      </w:r>
    </w:p>
    <w:p w:rsidR="00000000" w:rsidDel="00000000" w:rsidP="00000000" w:rsidRDefault="00000000" w:rsidRPr="00000000" w14:paraId="000006B0">
      <w:pPr>
        <w:numPr>
          <w:ilvl w:val="1"/>
          <w:numId w:val="2"/>
        </w:numPr>
        <w:ind w:left="1440" w:hanging="360"/>
      </w:pPr>
      <w:r w:rsidDel="00000000" w:rsidR="00000000" w:rsidRPr="00000000">
        <w:rPr>
          <w:rFonts w:ascii="Cardo" w:cs="Cardo" w:eastAsia="Cardo" w:hAnsi="Cardo"/>
          <w:rtl w:val="0"/>
        </w:rPr>
        <w:t xml:space="preserve">5y LR ~0.9→ 1.4% (p=0.42). 5y LRR ~0.2→ 0.5% [NS].  </w:t>
      </w:r>
    </w:p>
    <w:p w:rsidR="00000000" w:rsidDel="00000000" w:rsidP="00000000" w:rsidRDefault="00000000" w:rsidRPr="00000000" w14:paraId="000006B1">
      <w:pPr>
        <w:numPr>
          <w:ilvl w:val="1"/>
          <w:numId w:val="2"/>
        </w:numPr>
        <w:ind w:left="1440" w:hanging="360"/>
      </w:pPr>
      <w:r w:rsidDel="00000000" w:rsidR="00000000" w:rsidRPr="00000000">
        <w:rPr>
          <w:rFonts w:ascii="Cardo" w:cs="Cardo" w:eastAsia="Cardo" w:hAnsi="Cardo"/>
          <w:rtl w:val="0"/>
        </w:rPr>
        <w:t xml:space="preserve">5y G2-3 skin toxicity 11→ 7%.</w:t>
      </w:r>
    </w:p>
    <w:p w:rsidR="00000000" w:rsidDel="00000000" w:rsidP="00000000" w:rsidRDefault="00000000" w:rsidRPr="00000000" w14:paraId="000006B2">
      <w:pPr>
        <w:numPr>
          <w:ilvl w:val="1"/>
          <w:numId w:val="2"/>
        </w:numPr>
        <w:ind w:left="1440" w:hanging="360"/>
        <w:rPr>
          <w:u w:val="none"/>
        </w:rPr>
      </w:pPr>
      <w:r w:rsidDel="00000000" w:rsidR="00000000" w:rsidRPr="00000000">
        <w:rPr>
          <w:rtl w:val="0"/>
        </w:rPr>
        <w:t xml:space="preserve">Quality of life is not worse after multicatheter brachytherapy [</w:t>
      </w:r>
      <w:hyperlink r:id="rId417">
        <w:r w:rsidDel="00000000" w:rsidR="00000000" w:rsidRPr="00000000">
          <w:rPr>
            <w:rtl w:val="0"/>
          </w:rPr>
          <w:t xml:space="preserve">Schäfer Lanc Onc '18</w:t>
        </w:r>
      </w:hyperlink>
      <w:r w:rsidDel="00000000" w:rsidR="00000000" w:rsidRPr="00000000">
        <w:rPr>
          <w:rtl w:val="0"/>
        </w:rPr>
        <w:t xml:space="preserve">].</w:t>
      </w:r>
    </w:p>
    <w:p w:rsidR="00000000" w:rsidDel="00000000" w:rsidP="00000000" w:rsidRDefault="00000000" w:rsidRPr="00000000" w14:paraId="000006B3">
      <w:pPr>
        <w:pStyle w:val="Heading2"/>
        <w:rPr/>
      </w:pPr>
      <w:bookmarkStart w:colFirst="0" w:colLast="0" w:name="_izmc5fi5igfd" w:id="113"/>
      <w:bookmarkEnd w:id="113"/>
      <w:r w:rsidDel="00000000" w:rsidR="00000000" w:rsidRPr="00000000">
        <w:rPr>
          <w:rtl w:val="0"/>
        </w:rPr>
        <w:t xml:space="preserve">SRS</w:t>
      </w:r>
    </w:p>
    <w:p w:rsidR="00000000" w:rsidDel="00000000" w:rsidP="00000000" w:rsidRDefault="00000000" w:rsidRPr="00000000" w14:paraId="000006B4">
      <w:pPr>
        <w:numPr>
          <w:ilvl w:val="0"/>
          <w:numId w:val="84"/>
        </w:numPr>
      </w:pPr>
      <w:r w:rsidDel="00000000" w:rsidR="00000000" w:rsidRPr="00000000">
        <w:rPr>
          <w:rtl w:val="0"/>
        </w:rPr>
        <w:t xml:space="preserve">Interestingly, 20/1 ABPI appears to have a 45% pCR when surgery is performed 6-8 mo later</w:t>
      </w:r>
      <w:hyperlink r:id="rId418">
        <w:r w:rsidDel="00000000" w:rsidR="00000000" w:rsidRPr="00000000">
          <w:rPr>
            <w:vertAlign w:val="superscript"/>
            <w:rtl w:val="0"/>
          </w:rPr>
          <w:t xml:space="preserve">QS</w:t>
        </w:r>
      </w:hyperlink>
      <w:r w:rsidDel="00000000" w:rsidR="00000000" w:rsidRPr="00000000">
        <w:rPr>
          <w:rtl w:val="0"/>
        </w:rPr>
        <w:t xml:space="preserve"> [</w:t>
      </w:r>
      <w:hyperlink r:id="rId419">
        <w:r w:rsidDel="00000000" w:rsidR="00000000" w:rsidRPr="00000000">
          <w:rPr>
            <w:rtl w:val="0"/>
          </w:rPr>
          <w:t xml:space="preserve">Vasmel IJROBP '19</w:t>
        </w:r>
      </w:hyperlink>
      <w:r w:rsidDel="00000000" w:rsidR="00000000" w:rsidRPr="00000000">
        <w:rPr>
          <w:rtl w:val="0"/>
        </w:rPr>
        <w:t xml:space="preserve">].</w:t>
      </w:r>
    </w:p>
    <w:p w:rsidR="00000000" w:rsidDel="00000000" w:rsidP="00000000" w:rsidRDefault="00000000" w:rsidRPr="00000000" w14:paraId="000006B5">
      <w:pPr>
        <w:numPr>
          <w:ilvl w:val="0"/>
          <w:numId w:val="84"/>
        </w:numPr>
        <w:rPr>
          <w:u w:val="none"/>
        </w:rPr>
      </w:pPr>
      <w:r w:rsidDel="00000000" w:rsidR="00000000" w:rsidRPr="00000000">
        <w:rPr>
          <w:b w:val="1"/>
          <w:rtl w:val="0"/>
        </w:rPr>
        <w:t xml:space="preserve">Post-operative SRS</w:t>
      </w:r>
      <w:r w:rsidDel="00000000" w:rsidR="00000000" w:rsidRPr="00000000">
        <w:rPr>
          <w:rtl w:val="0"/>
        </w:rPr>
        <w:t xml:space="preserve"> [</w:t>
      </w:r>
      <w:hyperlink r:id="rId420">
        <w:r w:rsidDel="00000000" w:rsidR="00000000" w:rsidRPr="00000000">
          <w:rPr>
            <w:rtl w:val="0"/>
          </w:rPr>
          <w:t xml:space="preserve">Kennedy IJROBP '20</w:t>
        </w:r>
      </w:hyperlink>
      <w:r w:rsidDel="00000000" w:rsidR="00000000" w:rsidRPr="00000000">
        <w:rPr>
          <w:rtl w:val="0"/>
        </w:rPr>
        <w:t xml:space="preserve">]: Phase I/II. </w:t>
      </w:r>
      <w:r w:rsidDel="00000000" w:rsidR="00000000" w:rsidRPr="00000000">
        <w:rPr>
          <w:b w:val="1"/>
          <w:rtl w:val="0"/>
        </w:rPr>
        <w:t xml:space="preserve">20/1</w:t>
      </w:r>
      <w:r w:rsidDel="00000000" w:rsidR="00000000" w:rsidRPr="00000000">
        <w:rPr>
          <w:rtl w:val="0"/>
        </w:rPr>
        <w:t xml:space="preserve">.</w:t>
      </w:r>
    </w:p>
    <w:p w:rsidR="00000000" w:rsidDel="00000000" w:rsidP="00000000" w:rsidRDefault="00000000" w:rsidRPr="00000000" w14:paraId="000006B6">
      <w:pPr>
        <w:ind w:firstLine="720"/>
        <w:rPr/>
      </w:pPr>
      <w:r w:rsidDel="00000000" w:rsidR="00000000" w:rsidRPr="00000000">
        <w:rPr>
          <w:rtl w:val="0"/>
        </w:rPr>
        <w:t xml:space="preserve">TBL</w:t>
      </w:r>
      <w:hyperlink r:id="rId421">
        <w:r w:rsidDel="00000000" w:rsidR="00000000" w:rsidRPr="00000000">
          <w:rPr>
            <w:vertAlign w:val="superscript"/>
            <w:rtl w:val="0"/>
          </w:rPr>
          <w:t xml:space="preserve">QS</w:t>
        </w:r>
      </w:hyperlink>
      <w:r w:rsidDel="00000000" w:rsidR="00000000" w:rsidRPr="00000000">
        <w:rPr>
          <w:rtl w:val="0"/>
        </w:rPr>
        <w:t xml:space="preserve">: You heard it here first: single-fraction external beam breaStBRT (insider tip: the first “t” is silent) using MRI guidance is on it’s way to larger trials.</w:t>
      </w:r>
    </w:p>
    <w:p w:rsidR="00000000" w:rsidDel="00000000" w:rsidP="00000000" w:rsidRDefault="00000000" w:rsidRPr="00000000" w14:paraId="000006B7">
      <w:pPr>
        <w:numPr>
          <w:ilvl w:val="1"/>
          <w:numId w:val="84"/>
        </w:numPr>
        <w:ind w:left="1440" w:hanging="360"/>
        <w:rPr>
          <w:u w:val="none"/>
        </w:rPr>
      </w:pPr>
      <w:r w:rsidDel="00000000" w:rsidR="00000000" w:rsidRPr="00000000">
        <w:rPr>
          <w:rtl w:val="0"/>
        </w:rPr>
        <w:t xml:space="preserve">50 pts. T1 or Tis (&lt; 2 cm), ER+, node negative breast cancer. Median age 65y. MFU 2y.</w:t>
      </w:r>
    </w:p>
    <w:p w:rsidR="00000000" w:rsidDel="00000000" w:rsidP="00000000" w:rsidRDefault="00000000" w:rsidRPr="00000000" w14:paraId="000006B8">
      <w:pPr>
        <w:numPr>
          <w:ilvl w:val="2"/>
          <w:numId w:val="84"/>
        </w:numPr>
        <w:ind w:left="2160" w:hanging="360"/>
        <w:rPr>
          <w:u w:val="none"/>
        </w:rPr>
      </w:pPr>
      <w:r w:rsidDel="00000000" w:rsidR="00000000" w:rsidRPr="00000000">
        <w:rPr>
          <w:rtl w:val="0"/>
        </w:rPr>
        <w:t xml:space="preserve">Bed &gt; 5 mm from skin and 1 cm margin from cavity excluding 5 mm from CW and skin. </w:t>
      </w:r>
    </w:p>
    <w:p w:rsidR="00000000" w:rsidDel="00000000" w:rsidP="00000000" w:rsidRDefault="00000000" w:rsidRPr="00000000" w14:paraId="000006B9">
      <w:pPr>
        <w:numPr>
          <w:ilvl w:val="2"/>
          <w:numId w:val="84"/>
        </w:numPr>
        <w:ind w:left="2160" w:hanging="360"/>
        <w:rPr>
          <w:u w:val="none"/>
        </w:rPr>
      </w:pPr>
      <w:r w:rsidDel="00000000" w:rsidR="00000000" w:rsidRPr="00000000">
        <w:rPr>
          <w:rtl w:val="0"/>
        </w:rPr>
        <w:t xml:space="preserve">Cavity: 15/1 with max of 22 Gy. 1 cm expansion received 5/1, although median D95% was ~10 Gy.</w:t>
      </w:r>
    </w:p>
    <w:p w:rsidR="00000000" w:rsidDel="00000000" w:rsidP="00000000" w:rsidRDefault="00000000" w:rsidRPr="00000000" w14:paraId="000006BA">
      <w:pPr>
        <w:numPr>
          <w:ilvl w:val="2"/>
          <w:numId w:val="84"/>
        </w:numPr>
        <w:ind w:left="2160" w:hanging="360"/>
        <w:rPr>
          <w:u w:val="none"/>
        </w:rPr>
      </w:pPr>
      <w:r w:rsidDel="00000000" w:rsidR="00000000" w:rsidRPr="00000000">
        <w:rPr>
          <w:rtl w:val="0"/>
        </w:rPr>
        <w:t xml:space="preserve">Most patients were treated on a [</w:t>
      </w:r>
      <w:hyperlink r:id="rId422">
        <w:r w:rsidDel="00000000" w:rsidR="00000000" w:rsidRPr="00000000">
          <w:rPr>
            <w:rtl w:val="0"/>
          </w:rPr>
          <w:t xml:space="preserve">Co-60 based unit</w:t>
        </w:r>
      </w:hyperlink>
      <w:r w:rsidDel="00000000" w:rsidR="00000000" w:rsidRPr="00000000">
        <w:rPr>
          <w:rtl w:val="0"/>
        </w:rPr>
        <w:t xml:space="preserve">] with MRI guidance.</w:t>
      </w:r>
    </w:p>
    <w:p w:rsidR="00000000" w:rsidDel="00000000" w:rsidP="00000000" w:rsidRDefault="00000000" w:rsidRPr="00000000" w14:paraId="000006BB">
      <w:pPr>
        <w:numPr>
          <w:ilvl w:val="1"/>
          <w:numId w:val="84"/>
        </w:numPr>
        <w:ind w:left="1440" w:hanging="360"/>
        <w:rPr>
          <w:u w:val="none"/>
        </w:rPr>
      </w:pPr>
      <w:r w:rsidDel="00000000" w:rsidR="00000000" w:rsidRPr="00000000">
        <w:rPr>
          <w:rtl w:val="0"/>
        </w:rPr>
        <w:t xml:space="preserve">Good to excellent cosmesis in 98-100% of patients. No G3+ toxicity.</w:t>
      </w:r>
    </w:p>
    <w:p w:rsidR="00000000" w:rsidDel="00000000" w:rsidP="00000000" w:rsidRDefault="00000000" w:rsidRPr="00000000" w14:paraId="000006BC">
      <w:pPr>
        <w:numPr>
          <w:ilvl w:val="1"/>
          <w:numId w:val="84"/>
        </w:numPr>
        <w:ind w:left="1440" w:hanging="360"/>
        <w:rPr>
          <w:u w:val="none"/>
        </w:rPr>
      </w:pPr>
      <w:r w:rsidDel="00000000" w:rsidR="00000000" w:rsidRPr="00000000">
        <w:rPr>
          <w:rtl w:val="0"/>
        </w:rPr>
        <w:t xml:space="preserve">One patient (2%) developed an IBTR, which was actually a new in situ lesion in a different quadrant.</w:t>
      </w:r>
    </w:p>
    <w:p w:rsidR="00000000" w:rsidDel="00000000" w:rsidP="00000000" w:rsidRDefault="00000000" w:rsidRPr="00000000" w14:paraId="000006BD">
      <w:pPr>
        <w:numPr>
          <w:ilvl w:val="1"/>
          <w:numId w:val="84"/>
        </w:numPr>
        <w:ind w:left="1440" w:hanging="360"/>
        <w:rPr>
          <w:u w:val="none"/>
        </w:rPr>
      </w:pPr>
      <w:r w:rsidDel="00000000" w:rsidR="00000000" w:rsidRPr="00000000">
        <w:rPr>
          <w:rtl w:val="0"/>
        </w:rPr>
        <w:t xml:space="preserve">Another developed an isolated axillary recurrence. </w:t>
      </w:r>
    </w:p>
    <w:p w:rsidR="00000000" w:rsidDel="00000000" w:rsidP="00000000" w:rsidRDefault="00000000" w:rsidRPr="00000000" w14:paraId="000006BE">
      <w:pPr>
        <w:ind w:left="0" w:firstLine="0"/>
        <w:rPr/>
      </w:pPr>
      <w:r w:rsidDel="00000000" w:rsidR="00000000" w:rsidRPr="00000000">
        <w:rPr>
          <w:rtl w:val="0"/>
        </w:rPr>
      </w:r>
    </w:p>
    <w:tbl>
      <w:tblPr>
        <w:tblStyle w:val="Table3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23">
              <w:r w:rsidDel="00000000" w:rsidR="00000000" w:rsidRPr="00000000">
                <w:rPr>
                  <w:color w:val="1155cc"/>
                  <w:u w:val="single"/>
                </w:rPr>
                <w:drawing>
                  <wp:inline distB="114300" distT="114300" distL="114300" distR="114300">
                    <wp:extent cx="5886450" cy="485775"/>
                    <wp:effectExtent b="0" l="0" r="0" t="0"/>
                    <wp:docPr id="25" name="image15.png"/>
                    <a:graphic>
                      <a:graphicData uri="http://schemas.openxmlformats.org/drawingml/2006/picture">
                        <pic:pic>
                          <pic:nvPicPr>
                            <pic:cNvPr id="0" name="image15.png"/>
                            <pic:cNvPicPr preferRelativeResize="0"/>
                          </pic:nvPicPr>
                          <pic:blipFill>
                            <a:blip r:embed="rId424"/>
                            <a:srcRect b="0" l="0" r="0" t="0"/>
                            <a:stretch>
                              <a:fillRect/>
                            </a:stretch>
                          </pic:blipFill>
                          <pic:spPr>
                            <a:xfrm>
                              <a:off x="0" y="0"/>
                              <a:ext cx="5886450" cy="4857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25">
              <w:r w:rsidDel="00000000" w:rsidR="00000000" w:rsidRPr="00000000">
                <w:rPr>
                  <w:color w:val="1155cc"/>
                  <w:u w:val="single"/>
                </w:rPr>
                <w:drawing>
                  <wp:inline distB="114300" distT="114300" distL="114300" distR="114300">
                    <wp:extent cx="5876925" cy="1257300"/>
                    <wp:effectExtent b="0" l="0" r="0" t="0"/>
                    <wp:docPr id="13" name="image6.png"/>
                    <a:graphic>
                      <a:graphicData uri="http://schemas.openxmlformats.org/drawingml/2006/picture">
                        <pic:pic>
                          <pic:nvPicPr>
                            <pic:cNvPr id="0" name="image6.png"/>
                            <pic:cNvPicPr preferRelativeResize="0"/>
                          </pic:nvPicPr>
                          <pic:blipFill>
                            <a:blip r:embed="rId426"/>
                            <a:srcRect b="0" l="0" r="0" t="0"/>
                            <a:stretch>
                              <a:fillRect/>
                            </a:stretch>
                          </pic:blipFill>
                          <pic:spPr>
                            <a:xfrm>
                              <a:off x="0" y="0"/>
                              <a:ext cx="5876925" cy="1257300"/>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6C1">
      <w:pPr>
        <w:pStyle w:val="Heading2"/>
        <w:rPr/>
      </w:pPr>
      <w:bookmarkStart w:colFirst="0" w:colLast="0" w:name="_r6k12w6z9bzu" w:id="114"/>
      <w:bookmarkEnd w:id="114"/>
      <w:hyperlink w:anchor="_r8iruj3496kg">
        <w:r w:rsidDel="00000000" w:rsidR="00000000" w:rsidRPr="00000000">
          <w:rPr>
            <w:rtl w:val="0"/>
          </w:rPr>
          <w:t xml:space="preserve">IORT</w:t>
        </w:r>
      </w:hyperlink>
      <w:r w:rsidDel="00000000" w:rsidR="00000000" w:rsidRPr="00000000">
        <w:rPr>
          <w:rtl w:val="0"/>
        </w:rPr>
      </w:r>
    </w:p>
    <w:p w:rsidR="00000000" w:rsidDel="00000000" w:rsidP="00000000" w:rsidRDefault="00000000" w:rsidRPr="00000000" w14:paraId="000006C2">
      <w:pPr>
        <w:ind w:left="0" w:firstLine="0"/>
        <w:rPr/>
      </w:pPr>
      <w:r w:rsidDel="00000000" w:rsidR="00000000" w:rsidRPr="00000000">
        <w:rPr>
          <w:rtl w:val="0"/>
        </w:rPr>
        <w:t xml:space="preserve">APBI and IORT: Reducing the Burden of Effective Breast Conservation [</w:t>
      </w:r>
      <w:hyperlink r:id="rId427">
        <w:r w:rsidDel="00000000" w:rsidR="00000000" w:rsidRPr="00000000">
          <w:rPr>
            <w:rtl w:val="0"/>
          </w:rPr>
          <w:t xml:space="preserve">White, Thompson and Whelan JCO '20</w:t>
        </w:r>
      </w:hyperlink>
      <w:r w:rsidDel="00000000" w:rsidR="00000000" w:rsidRPr="00000000">
        <w:rPr>
          <w:rtl w:val="0"/>
        </w:rPr>
        <w:t xml:space="preserve">].</w:t>
      </w:r>
    </w:p>
    <w:p w:rsidR="00000000" w:rsidDel="00000000" w:rsidP="00000000" w:rsidRDefault="00000000" w:rsidRPr="00000000" w14:paraId="000006C3">
      <w:pPr>
        <w:ind w:left="0" w:firstLine="0"/>
        <w:rPr/>
      </w:pPr>
      <w:r w:rsidDel="00000000" w:rsidR="00000000" w:rsidRPr="00000000">
        <w:rPr>
          <w:rtl w:val="0"/>
        </w:rPr>
        <w:t xml:space="preserve">Issues with IORT: Final pathology may affect desire to cover nodes. The use of WBRT confounded some trials. To further complicate the scenario, it is difficult to council patients on the potential need for adjuvant nodal coverage depending on final pathology. Solution for patients who have to travel far: [</w:t>
      </w:r>
      <w:hyperlink w:anchor="_rgp47soearl">
        <w:r w:rsidDel="00000000" w:rsidR="00000000" w:rsidRPr="00000000">
          <w:rPr>
            <w:rtl w:val="0"/>
          </w:rPr>
          <w:t xml:space="preserve">UK FAST</w:t>
        </w:r>
      </w:hyperlink>
      <w:r w:rsidDel="00000000" w:rsidR="00000000" w:rsidRPr="00000000">
        <w:rPr>
          <w:rtl w:val="0"/>
        </w:rPr>
        <w:t xml:space="preserve">] (once weekly fractionation, WBRT, high tangents for nodal coverage is possible). Patients who require adjuvant WBRT have added toxicity and added cost. As a result, IORT is recommended only when patients are enrolled on a prospective trial or registry.</w:t>
      </w:r>
      <w:r w:rsidDel="00000000" w:rsidR="00000000" w:rsidRPr="00000000">
        <w:rPr>
          <w:rtl w:val="0"/>
        </w:rPr>
      </w:r>
    </w:p>
    <w:p w:rsidR="00000000" w:rsidDel="00000000" w:rsidP="00000000" w:rsidRDefault="00000000" w:rsidRPr="00000000" w14:paraId="000006C4">
      <w:pPr>
        <w:numPr>
          <w:ilvl w:val="0"/>
          <w:numId w:val="2"/>
        </w:numPr>
        <w:spacing w:line="240" w:lineRule="auto"/>
      </w:pPr>
      <w:r w:rsidDel="00000000" w:rsidR="00000000" w:rsidRPr="00000000">
        <w:rPr>
          <w:b w:val="1"/>
          <w:rtl w:val="0"/>
        </w:rPr>
        <w:t xml:space="preserve">Milan ELIOT</w:t>
      </w:r>
      <w:r w:rsidDel="00000000" w:rsidR="00000000" w:rsidRPr="00000000">
        <w:rPr>
          <w:rtl w:val="0"/>
        </w:rPr>
        <w:t xml:space="preserve"> (2000-2007) [</w:t>
      </w:r>
      <w:hyperlink r:id="rId428">
        <w:r w:rsidDel="00000000" w:rsidR="00000000" w:rsidRPr="00000000">
          <w:rPr>
            <w:rtl w:val="0"/>
          </w:rPr>
          <w:t xml:space="preserve">Veronesi Lancet '13]</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Non-inferior. </w:t>
      </w:r>
      <w:r w:rsidDel="00000000" w:rsidR="00000000" w:rsidRPr="00000000">
        <w:rPr>
          <w:b w:val="1"/>
          <w:rtl w:val="0"/>
        </w:rPr>
        <w:t xml:space="preserve">50 + 10 Gy vs. 21/1 eIORT</w:t>
      </w:r>
      <w:r w:rsidDel="00000000" w:rsidR="00000000" w:rsidRPr="00000000">
        <w:rPr>
          <w:rtl w:val="0"/>
        </w:rPr>
        <w:t xml:space="preserve">. </w:t>
        <w:br w:type="textWrapping"/>
        <w:t xml:space="preserve">ELIOT did not have WBRT on eIORT arm, unlike TARGIT-A which was confounded by WBRT. When analyzed as per "suitable" criteria by ASTRO consensus, 5y IBTR was only 1.5%. </w:t>
      </w:r>
      <w:hyperlink w:anchor="54abrrjq00bl">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C5">
      <w:pPr>
        <w:numPr>
          <w:ilvl w:val="1"/>
          <w:numId w:val="2"/>
        </w:numPr>
        <w:spacing w:line="240" w:lineRule="auto"/>
        <w:ind w:left="1440" w:hanging="360"/>
      </w:pPr>
      <w:r w:rsidDel="00000000" w:rsidR="00000000" w:rsidRPr="00000000">
        <w:rPr>
          <w:rtl w:val="0"/>
        </w:rPr>
        <w:t xml:space="preserve">1305 pts. 48-75y. &lt; 2.5 cm. 90% ER+. N1 in 21% (final path unknown). MFU nearly 6y.</w:t>
      </w:r>
    </w:p>
    <w:p w:rsidR="00000000" w:rsidDel="00000000" w:rsidP="00000000" w:rsidRDefault="00000000" w:rsidRPr="00000000" w14:paraId="000006C6">
      <w:pPr>
        <w:numPr>
          <w:ilvl w:val="2"/>
          <w:numId w:val="2"/>
        </w:numPr>
        <w:spacing w:line="240" w:lineRule="auto"/>
        <w:ind w:left="2160" w:hanging="360"/>
        <w:rPr>
          <w:u w:val="none"/>
        </w:rPr>
      </w:pPr>
      <w:r w:rsidDel="00000000" w:rsidR="00000000" w:rsidRPr="00000000">
        <w:rPr>
          <w:rtl w:val="0"/>
        </w:rPr>
        <w:t xml:space="preserve">21 Gy to 1-2 cm around the cavity. 6-8 MeV electrons. 5-8 cm diameter cones for treatment. Added lead shield under mobilized breast to protect chest wall.</w:t>
      </w:r>
    </w:p>
    <w:p w:rsidR="00000000" w:rsidDel="00000000" w:rsidP="00000000" w:rsidRDefault="00000000" w:rsidRPr="00000000" w14:paraId="000006C7">
      <w:pPr>
        <w:numPr>
          <w:ilvl w:val="1"/>
          <w:numId w:val="2"/>
        </w:numPr>
        <w:spacing w:line="240" w:lineRule="auto"/>
        <w:ind w:left="1440" w:hanging="360"/>
      </w:pPr>
      <w:r w:rsidDel="00000000" w:rsidR="00000000" w:rsidRPr="00000000">
        <w:rPr>
          <w:rFonts w:ascii="Cardo" w:cs="Cardo" w:eastAsia="Cardo" w:hAnsi="Cardo"/>
          <w:rtl w:val="0"/>
        </w:rPr>
        <w:t xml:space="preserve">5y IBTR 0.4→ 4.4%. 5y regional nodal 0.3→ 1%. 5y OS ~97%. </w:t>
      </w:r>
    </w:p>
    <w:p w:rsidR="00000000" w:rsidDel="00000000" w:rsidP="00000000" w:rsidRDefault="00000000" w:rsidRPr="00000000" w14:paraId="000006C8">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for ± any factor (T2, N2, G3, TNBC) of 1.5→ 11.3%. </w:t>
      </w:r>
    </w:p>
    <w:p w:rsidR="00000000" w:rsidDel="00000000" w:rsidP="00000000" w:rsidRDefault="00000000" w:rsidRPr="00000000" w14:paraId="000006C9">
      <w:pPr>
        <w:numPr>
          <w:ilvl w:val="1"/>
          <w:numId w:val="2"/>
        </w:numPr>
        <w:spacing w:line="240" w:lineRule="auto"/>
        <w:ind w:left="1440" w:hanging="360"/>
        <w:rPr>
          <w:u w:val="none"/>
        </w:rPr>
      </w:pPr>
      <w:r w:rsidDel="00000000" w:rsidR="00000000" w:rsidRPr="00000000">
        <w:rPr>
          <w:rtl w:val="0"/>
        </w:rPr>
        <w:t xml:space="preserve">Factors related to IBTR: T2, ER-, G3, TNBC. </w:t>
      </w:r>
    </w:p>
    <w:p w:rsidR="00000000" w:rsidDel="00000000" w:rsidP="00000000" w:rsidRDefault="00000000" w:rsidRPr="00000000" w14:paraId="000006CA">
      <w:pPr>
        <w:numPr>
          <w:ilvl w:val="1"/>
          <w:numId w:val="2"/>
        </w:numPr>
        <w:spacing w:line="240" w:lineRule="auto"/>
        <w:ind w:left="1440" w:hanging="360"/>
        <w:rPr>
          <w:u w:val="none"/>
        </w:rPr>
      </w:pPr>
      <w:r w:rsidDel="00000000" w:rsidR="00000000" w:rsidRPr="00000000">
        <w:rPr>
          <w:rtl w:val="0"/>
        </w:rPr>
        <w:t xml:space="preserve">Of recurrences: IFF 40%, OOF failures 60%. </w:t>
      </w:r>
    </w:p>
    <w:p w:rsidR="00000000" w:rsidDel="00000000" w:rsidP="00000000" w:rsidRDefault="00000000" w:rsidRPr="00000000" w14:paraId="000006CB">
      <w:pPr>
        <w:numPr>
          <w:ilvl w:val="0"/>
          <w:numId w:val="2"/>
        </w:numPr>
        <w:spacing w:line="240" w:lineRule="auto"/>
        <w:rPr>
          <w:u w:val="none"/>
        </w:rPr>
      </w:pPr>
      <w:r w:rsidDel="00000000" w:rsidR="00000000" w:rsidRPr="00000000">
        <w:rPr>
          <w:b w:val="1"/>
          <w:rtl w:val="0"/>
        </w:rPr>
        <w:t xml:space="preserve">ELIOT by ASTRO consensus </w:t>
      </w:r>
      <w:r w:rsidDel="00000000" w:rsidR="00000000" w:rsidRPr="00000000">
        <w:rPr>
          <w:rtl w:val="0"/>
        </w:rPr>
        <w:t xml:space="preserve">[</w:t>
      </w:r>
      <w:hyperlink r:id="rId429">
        <w:r w:rsidDel="00000000" w:rsidR="00000000" w:rsidRPr="00000000">
          <w:rPr>
            <w:rtl w:val="0"/>
          </w:rPr>
          <w:t xml:space="preserve">Leonardi IJROBP '11</w:t>
        </w:r>
      </w:hyperlink>
      <w:r w:rsidDel="00000000" w:rsidR="00000000" w:rsidRPr="00000000">
        <w:rPr>
          <w:rtl w:val="0"/>
        </w:rPr>
        <w:t xml:space="preserve">]: Retro. </w:t>
      </w:r>
    </w:p>
    <w:p w:rsidR="00000000" w:rsidDel="00000000" w:rsidP="00000000" w:rsidRDefault="00000000" w:rsidRPr="00000000" w14:paraId="000006CC">
      <w:pPr>
        <w:spacing w:line="240" w:lineRule="auto"/>
        <w:ind w:firstLine="720"/>
        <w:rPr/>
      </w:pPr>
      <w:r w:rsidDel="00000000" w:rsidR="00000000" w:rsidRPr="00000000">
        <w:rPr>
          <w:rtl w:val="0"/>
        </w:rPr>
        <w:t xml:space="preserve">Suitable candidates may be acceptable for IORT. </w:t>
      </w:r>
      <w:hyperlink w:anchor="54abrrjq00b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CD">
      <w:pPr>
        <w:numPr>
          <w:ilvl w:val="1"/>
          <w:numId w:val="2"/>
        </w:numPr>
        <w:spacing w:line="240" w:lineRule="auto"/>
        <w:ind w:left="1440" w:hanging="360"/>
        <w:rPr>
          <w:u w:val="none"/>
        </w:rPr>
      </w:pPr>
      <w:r w:rsidDel="00000000" w:rsidR="00000000" w:rsidRPr="00000000">
        <w:rPr>
          <w:rtl w:val="0"/>
        </w:rPr>
        <w:t xml:space="preserve">Suitable: Stage 1, ER(+), &gt; 60y, SM-.</w:t>
      </w:r>
    </w:p>
    <w:p w:rsidR="00000000" w:rsidDel="00000000" w:rsidP="00000000" w:rsidRDefault="00000000" w:rsidRPr="00000000" w14:paraId="000006CE">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for suitable / cautionary / unsuitable of 1.5→ 4.4→ 8.8%.</w:t>
      </w:r>
    </w:p>
    <w:p w:rsidR="00000000" w:rsidDel="00000000" w:rsidP="00000000" w:rsidRDefault="00000000" w:rsidRPr="00000000" w14:paraId="000006C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CSS for suitable / cautionary / unsuitable of 99→ 99→ 97%. </w:t>
      </w:r>
    </w:p>
    <w:p w:rsidR="00000000" w:rsidDel="00000000" w:rsidP="00000000" w:rsidRDefault="00000000" w:rsidRPr="00000000" w14:paraId="000006D0">
      <w:pPr>
        <w:numPr>
          <w:ilvl w:val="0"/>
          <w:numId w:val="2"/>
        </w:numPr>
        <w:spacing w:line="240" w:lineRule="auto"/>
      </w:pPr>
      <w:r w:rsidDel="00000000" w:rsidR="00000000" w:rsidRPr="00000000">
        <w:rPr>
          <w:b w:val="1"/>
          <w:rtl w:val="0"/>
        </w:rPr>
        <w:t xml:space="preserve">TARGIT-A</w:t>
      </w:r>
      <w:r w:rsidDel="00000000" w:rsidR="00000000" w:rsidRPr="00000000">
        <w:rPr>
          <w:rtl w:val="0"/>
        </w:rPr>
        <w:t xml:space="preserve"> (2000-2012) </w:t>
      </w:r>
      <w:hyperlink r:id="rId430">
        <w:r w:rsidDel="00000000" w:rsidR="00000000" w:rsidRPr="00000000">
          <w:rPr>
            <w:rtl w:val="0"/>
          </w:rPr>
          <w:t xml:space="preserve">[Vaidya Lancet '14</w:t>
        </w:r>
      </w:hyperlink>
      <w:r w:rsidDel="00000000" w:rsidR="00000000" w:rsidRPr="00000000">
        <w:rPr>
          <w:rtl w:val="0"/>
        </w:rPr>
        <w:t xml:space="preserve">,</w:t>
      </w:r>
      <w:r w:rsidDel="00000000" w:rsidR="00000000" w:rsidRPr="00000000">
        <w:rPr>
          <w:rtl w:val="0"/>
        </w:rPr>
        <w:t xml:space="preserve"> </w:t>
      </w:r>
      <w:hyperlink r:id="rId431">
        <w:r w:rsidDel="00000000" w:rsidR="00000000" w:rsidRPr="00000000">
          <w:rPr>
            <w:rtl w:val="0"/>
          </w:rPr>
          <w:t xml:space="preserve">JAMA Onc '20</w:t>
        </w:r>
      </w:hyperlink>
      <w:r w:rsidDel="00000000" w:rsidR="00000000" w:rsidRPr="00000000">
        <w:rPr>
          <w:rtl w:val="0"/>
        </w:rPr>
        <w:t xml:space="preserve">]</w:t>
      </w:r>
      <w:r w:rsidDel="00000000" w:rsidR="00000000" w:rsidRPr="00000000">
        <w:rPr>
          <w:rtl w:val="0"/>
        </w:rPr>
        <w:t xml:space="preserve">: Non-inferiority. </w:t>
      </w:r>
      <w:r w:rsidDel="00000000" w:rsidR="00000000" w:rsidRPr="00000000">
        <w:rPr>
          <w:b w:val="1"/>
          <w:rtl w:val="0"/>
        </w:rPr>
        <w:t xml:space="preserve">40-56 ± 10-16 Gy vs. 20/1 IORT</w:t>
      </w:r>
      <w:r w:rsidDel="00000000" w:rsidR="00000000" w:rsidRPr="00000000">
        <w:rPr>
          <w:rtl w:val="0"/>
        </w:rPr>
        <w:t xml:space="preserve">.</w:t>
        <w:br w:type="textWrapping"/>
        <w:t xml:space="preserve">Recommended use of TARGIT-IORT is during initial lumpectomy. Patients who received IORT as a second procedure had worse IBTR. WBRT was delivered at discretion in ~15% of the IORT arm. </w:t>
      </w:r>
    </w:p>
    <w:p w:rsidR="00000000" w:rsidDel="00000000" w:rsidP="00000000" w:rsidRDefault="00000000" w:rsidRPr="00000000" w14:paraId="000006D1">
      <w:pPr>
        <w:numPr>
          <w:ilvl w:val="1"/>
          <w:numId w:val="2"/>
        </w:numPr>
        <w:spacing w:line="240" w:lineRule="auto"/>
        <w:ind w:left="1440" w:hanging="360"/>
      </w:pPr>
      <w:r w:rsidDel="00000000" w:rsidR="00000000" w:rsidRPr="00000000">
        <w:rPr>
          <w:rFonts w:ascii="Gungsuh" w:cs="Gungsuh" w:eastAsia="Gungsuh" w:hAnsi="Gungsuh"/>
          <w:rtl w:val="0"/>
        </w:rPr>
        <w:t xml:space="preserve">3,451 patients ≥ 45y. Most T1 (80%), G1/2/3, ER+/-, pN0/1 . Patients were randomised either before their cancer excision (i.e., pre-pathology) or after cancer excision (i.e., post-pathology or Delayed IORT). MFU 2.4y.</w:t>
      </w:r>
    </w:p>
    <w:p w:rsidR="00000000" w:rsidDel="00000000" w:rsidP="00000000" w:rsidRDefault="00000000" w:rsidRPr="00000000" w14:paraId="000006D2">
      <w:pPr>
        <w:numPr>
          <w:ilvl w:val="2"/>
          <w:numId w:val="2"/>
        </w:numPr>
        <w:spacing w:line="240" w:lineRule="auto"/>
        <w:ind w:left="2160" w:hanging="360"/>
      </w:pPr>
      <w:r w:rsidDel="00000000" w:rsidR="00000000" w:rsidRPr="00000000">
        <w:rPr>
          <w:rtl w:val="0"/>
        </w:rPr>
        <w:t xml:space="preserve">15% of patients received WBRT: "Risk adapted approach" - required to have WBRT if SM &lt; 1 mm, EIS, or unexpected LCIS. Individual institutions are also allowed to pre-specify additional factors. </w:t>
      </w:r>
    </w:p>
    <w:p w:rsidR="00000000" w:rsidDel="00000000" w:rsidP="00000000" w:rsidRDefault="00000000" w:rsidRPr="00000000" w14:paraId="000006D3">
      <w:pPr>
        <w:numPr>
          <w:ilvl w:val="2"/>
          <w:numId w:val="2"/>
        </w:numPr>
        <w:spacing w:line="240" w:lineRule="auto"/>
        <w:ind w:left="2160" w:hanging="360"/>
        <w:rPr>
          <w:u w:val="none"/>
        </w:rPr>
      </w:pPr>
      <w:r w:rsidDel="00000000" w:rsidR="00000000" w:rsidRPr="00000000">
        <w:rPr>
          <w:rtl w:val="0"/>
        </w:rPr>
        <w:t xml:space="preserve">WBRT was delivered in 21% of the pre-pathology arm, while only 4% of the post-pathology arm.</w:t>
      </w:r>
    </w:p>
    <w:p w:rsidR="00000000" w:rsidDel="00000000" w:rsidP="00000000" w:rsidRDefault="00000000" w:rsidRPr="00000000" w14:paraId="000006D4">
      <w:pPr>
        <w:numPr>
          <w:ilvl w:val="2"/>
          <w:numId w:val="2"/>
        </w:numPr>
        <w:spacing w:line="240" w:lineRule="auto"/>
        <w:ind w:left="2160" w:hanging="360"/>
        <w:rPr>
          <w:u w:val="none"/>
        </w:rPr>
      </w:pPr>
      <w:r w:rsidDel="00000000" w:rsidR="00000000" w:rsidRPr="00000000">
        <w:rPr>
          <w:rtl w:val="0"/>
        </w:rPr>
        <w:t xml:space="preserve">Uses a spherical applicator with a point source of 50 kV x-rays. Delivers 20 Gy at surface, ~5-7 Gy at depth of 1 cm.</w:t>
      </w:r>
    </w:p>
    <w:p w:rsidR="00000000" w:rsidDel="00000000" w:rsidP="00000000" w:rsidRDefault="00000000" w:rsidRPr="00000000" w14:paraId="000006D5">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for WBRT /  TARGIT-IORT during initial lumpectomy of ~1.1→ 2.1%, confirmed to be non-inferior.</w:t>
      </w:r>
    </w:p>
    <w:p w:rsidR="00000000" w:rsidDel="00000000" w:rsidP="00000000" w:rsidRDefault="00000000" w:rsidRPr="00000000" w14:paraId="000006D6">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IBRT for WBRT / TARGIT-IORT during second procedure of ~1→ 4% (p=0.07), non non-inferior. </w:t>
      </w:r>
    </w:p>
    <w:p w:rsidR="00000000" w:rsidDel="00000000" w:rsidP="00000000" w:rsidRDefault="00000000" w:rsidRPr="00000000" w14:paraId="000006D7">
      <w:pPr>
        <w:numPr>
          <w:ilvl w:val="1"/>
          <w:numId w:val="2"/>
        </w:numPr>
        <w:spacing w:line="240" w:lineRule="auto"/>
        <w:ind w:left="1440" w:hanging="360"/>
        <w:rPr>
          <w:u w:val="none"/>
        </w:rPr>
      </w:pPr>
      <w:r w:rsidDel="00000000" w:rsidR="00000000" w:rsidRPr="00000000">
        <w:rPr>
          <w:rFonts w:ascii="Cardo" w:cs="Cardo" w:eastAsia="Cardo" w:hAnsi="Cardo"/>
          <w:rtl w:val="0"/>
        </w:rPr>
        <w:t xml:space="preserve">Non-breast cancer deaths of 3.5→ 1.4%, attributable to fewer deaths from CV causes and other cancers.</w:t>
      </w:r>
      <w:r w:rsidDel="00000000" w:rsidR="00000000" w:rsidRPr="00000000">
        <w:rPr>
          <w:rtl w:val="0"/>
        </w:rPr>
      </w:r>
    </w:p>
    <w:p w:rsidR="00000000" w:rsidDel="00000000" w:rsidP="00000000" w:rsidRDefault="00000000" w:rsidRPr="00000000" w14:paraId="000006D8">
      <w:pPr>
        <w:numPr>
          <w:ilvl w:val="0"/>
          <w:numId w:val="2"/>
        </w:numPr>
        <w:spacing w:line="240" w:lineRule="auto"/>
        <w:rPr>
          <w:u w:val="none"/>
        </w:rPr>
      </w:pPr>
      <w:r w:rsidDel="00000000" w:rsidR="00000000" w:rsidRPr="00000000">
        <w:rPr>
          <w:b w:val="1"/>
          <w:rtl w:val="0"/>
        </w:rPr>
        <w:t xml:space="preserve">Single fraction APBI in elderly </w:t>
      </w:r>
      <w:r w:rsidDel="00000000" w:rsidR="00000000" w:rsidRPr="00000000">
        <w:rPr>
          <w:rtl w:val="0"/>
        </w:rPr>
        <w:t xml:space="preserve">[</w:t>
      </w:r>
      <w:hyperlink r:id="rId432">
        <w:r w:rsidDel="00000000" w:rsidR="00000000" w:rsidRPr="00000000">
          <w:rPr>
            <w:rtl w:val="0"/>
          </w:rPr>
          <w:t xml:space="preserve">Kinj Rad Onc '19</w:t>
        </w:r>
      </w:hyperlink>
      <w:r w:rsidDel="00000000" w:rsidR="00000000" w:rsidRPr="00000000">
        <w:rPr>
          <w:rtl w:val="0"/>
        </w:rPr>
        <w:t xml:space="preserve">]: Retro. </w:t>
      </w:r>
      <w:r w:rsidDel="00000000" w:rsidR="00000000" w:rsidRPr="00000000">
        <w:rPr>
          <w:rFonts w:ascii="Cardo" w:cs="Cardo" w:eastAsia="Cardo" w:hAnsi="Cardo"/>
          <w:b w:val="1"/>
          <w:rtl w:val="0"/>
        </w:rPr>
        <w:t xml:space="preserve">BCS→ 16/1 ABPI</w:t>
      </w:r>
      <w:r w:rsidDel="00000000" w:rsidR="00000000" w:rsidRPr="00000000">
        <w:rPr>
          <w:rtl w:val="0"/>
        </w:rPr>
        <w:t xml:space="preserve">.</w:t>
        <w:br w:type="textWrapping"/>
        <w:t xml:space="preserve">Advantage over IORT as final pathology is available before deciding to omit nodal coverage.</w:t>
      </w:r>
    </w:p>
    <w:p w:rsidR="00000000" w:rsidDel="00000000" w:rsidP="00000000" w:rsidRDefault="00000000" w:rsidRPr="00000000" w14:paraId="000006D9">
      <w:pPr>
        <w:numPr>
          <w:ilvl w:val="1"/>
          <w:numId w:val="2"/>
        </w:numPr>
        <w:spacing w:line="240" w:lineRule="auto"/>
        <w:ind w:left="1440" w:hanging="360"/>
        <w:rPr>
          <w:u w:val="none"/>
        </w:rPr>
      </w:pPr>
      <w:r w:rsidDel="00000000" w:rsidR="00000000" w:rsidRPr="00000000">
        <w:rPr>
          <w:rtl w:val="0"/>
        </w:rPr>
        <w:t xml:space="preserve">Single institution retro. 48 women with 51 lesions. 2012-2015. Median size 1.2 cm. MFU 5y.</w:t>
      </w:r>
    </w:p>
    <w:p w:rsidR="00000000" w:rsidDel="00000000" w:rsidP="00000000" w:rsidRDefault="00000000" w:rsidRPr="00000000" w14:paraId="000006DA">
      <w:pPr>
        <w:numPr>
          <w:ilvl w:val="1"/>
          <w:numId w:val="2"/>
        </w:numPr>
        <w:spacing w:line="240" w:lineRule="auto"/>
        <w:ind w:left="1440" w:hanging="360"/>
        <w:rPr>
          <w:u w:val="none"/>
        </w:rPr>
      </w:pPr>
      <w:r w:rsidDel="00000000" w:rsidR="00000000" w:rsidRPr="00000000">
        <w:rPr>
          <w:rtl w:val="0"/>
        </w:rPr>
        <w:t xml:space="preserve">Not G3+ toxicities. Excellent cosmesis in 76%. </w:t>
      </w:r>
      <w:r w:rsidDel="00000000" w:rsidR="00000000" w:rsidRPr="00000000">
        <w:rPr>
          <w:rtl w:val="0"/>
        </w:rPr>
      </w:r>
    </w:p>
    <w:p w:rsidR="00000000" w:rsidDel="00000000" w:rsidP="00000000" w:rsidRDefault="00000000" w:rsidRPr="00000000" w14:paraId="000006DB">
      <w:pPr>
        <w:pStyle w:val="Heading2"/>
        <w:rPr/>
      </w:pPr>
      <w:bookmarkStart w:colFirst="0" w:colLast="0" w:name="_ywc6dlr3odav" w:id="115"/>
      <w:bookmarkEnd w:id="115"/>
      <w:r w:rsidDel="00000000" w:rsidR="00000000" w:rsidRPr="00000000">
        <w:rPr>
          <w:rtl w:val="0"/>
        </w:rPr>
      </w:r>
    </w:p>
    <w:p w:rsidR="00000000" w:rsidDel="00000000" w:rsidP="00000000" w:rsidRDefault="00000000" w:rsidRPr="00000000" w14:paraId="000006DC">
      <w:pPr>
        <w:pStyle w:val="Heading1"/>
        <w:rPr/>
        <w:sectPr>
          <w:type w:val="nextPage"/>
          <w:pgSz w:h="15840" w:w="12240"/>
          <w:pgMar w:bottom="645" w:top="698" w:left="719" w:right="719" w:header="0" w:footer="720"/>
          <w:cols w:equalWidth="0"/>
        </w:sectPr>
      </w:pPr>
      <w:bookmarkStart w:colFirst="0" w:colLast="0" w:name="_iwgugjb0ua2y" w:id="116"/>
      <w:bookmarkEnd w:id="116"/>
      <w:r w:rsidDel="00000000" w:rsidR="00000000" w:rsidRPr="00000000">
        <w:rPr>
          <w:rtl w:val="0"/>
        </w:rPr>
      </w:r>
    </w:p>
    <w:p w:rsidR="00000000" w:rsidDel="00000000" w:rsidP="00000000" w:rsidRDefault="00000000" w:rsidRPr="00000000" w14:paraId="000006DD">
      <w:pPr>
        <w:pStyle w:val="Heading1"/>
        <w:rPr>
          <w:color w:val="000000"/>
        </w:rPr>
      </w:pPr>
      <w:bookmarkStart w:colFirst="0" w:colLast="0" w:name="_ck1yqybm9wuj" w:id="117"/>
      <w:bookmarkEnd w:id="117"/>
      <w:hyperlink w:anchor="_pyifw3b5rbp">
        <w:r w:rsidDel="00000000" w:rsidR="00000000" w:rsidRPr="00000000">
          <w:rPr>
            <w:color w:val="000000"/>
            <w:rtl w:val="0"/>
          </w:rPr>
          <w:t xml:space="preserve">Omission of RT in IDC</w:t>
        </w:r>
      </w:hyperlink>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t xml:space="preserve">De-Escalation of Locoregional Therapy in Low-Risk DCIS and Early-Stage Invasive Cancer (Table 4) [</w:t>
      </w:r>
      <w:hyperlink r:id="rId433">
        <w:r w:rsidDel="00000000" w:rsidR="00000000" w:rsidRPr="00000000">
          <w:rPr>
            <w:rtl w:val="0"/>
          </w:rPr>
          <w:t xml:space="preserve">Hwang and Solin JCO '20</w:t>
        </w:r>
      </w:hyperlink>
      <w:r w:rsidDel="00000000" w:rsidR="00000000" w:rsidRPr="00000000">
        <w:rPr>
          <w:rtl w:val="0"/>
        </w:rPr>
        <w:t xml:space="preserve">].</w:t>
      </w:r>
    </w:p>
    <w:p w:rsidR="00000000" w:rsidDel="00000000" w:rsidP="00000000" w:rsidRDefault="00000000" w:rsidRPr="00000000" w14:paraId="000006DF">
      <w:pPr>
        <w:rPr/>
      </w:pPr>
      <w:r w:rsidDel="00000000" w:rsidR="00000000" w:rsidRPr="00000000">
        <w:rPr>
          <w:rtl w:val="0"/>
        </w:rPr>
      </w:r>
    </w:p>
    <w:tbl>
      <w:tblPr>
        <w:tblStyle w:val="Table32"/>
        <w:tblW w:w="10802.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6E0">
            <w:pPr>
              <w:spacing w:line="240" w:lineRule="auto"/>
              <w:ind w:left="0" w:firstLine="0"/>
              <w:rPr/>
            </w:pPr>
            <w:r w:rsidDel="00000000" w:rsidR="00000000" w:rsidRPr="00000000">
              <w:rPr>
                <w:b w:val="1"/>
                <w:rtl w:val="0"/>
              </w:rPr>
              <w:t xml:space="preserve">Invasive cancer (Stage I, &gt; 70y, HR+, SM-)</w:t>
            </w:r>
            <w:r w:rsidDel="00000000" w:rsidR="00000000" w:rsidRPr="00000000">
              <w:rPr>
                <w:rtl w:val="0"/>
              </w:rPr>
              <w:t xml:space="preserve">. Most were &lt; 2 cm. </w:t>
              <w:br w:type="textWrapping"/>
            </w:r>
            <w:r w:rsidDel="00000000" w:rsidR="00000000" w:rsidRPr="00000000">
              <w:rPr>
                <w:rtl w:val="0"/>
              </w:rPr>
              <w:t xml:space="preserve">Note: Omission of RT studies only have 12y of followup [</w:t>
            </w:r>
            <w:hyperlink w:anchor="g21dembkb2ml">
              <w:r w:rsidDel="00000000" w:rsidR="00000000" w:rsidRPr="00000000">
                <w:rPr>
                  <w:rtl w:val="0"/>
                </w:rPr>
                <w:t xml:space="preserve">Hughes</w:t>
              </w:r>
            </w:hyperlink>
            <w:r w:rsidDel="00000000" w:rsidR="00000000" w:rsidRPr="00000000">
              <w:rPr>
                <w:rtl w:val="0"/>
              </w:rPr>
              <w:t xml:space="preserve">].</w:t>
            </w:r>
          </w:p>
          <w:p w:rsidR="00000000" w:rsidDel="00000000" w:rsidP="00000000" w:rsidRDefault="00000000" w:rsidRPr="00000000" w14:paraId="000006E1">
            <w:pPr>
              <w:ind w:left="0" w:firstLine="0"/>
              <w:rPr>
                <w:vertAlign w:val="superscript"/>
              </w:rPr>
            </w:pPr>
            <w:r w:rsidDel="00000000" w:rsidR="00000000" w:rsidRPr="00000000">
              <w:rPr>
                <w:rtl w:val="0"/>
              </w:rPr>
              <w:t xml:space="preserve">Every 4 local recurrences are associated with one avoidable breast cancer death.</w:t>
            </w:r>
            <w:r w:rsidDel="00000000" w:rsidR="00000000" w:rsidRPr="00000000">
              <w:rPr>
                <w:rtl w:val="0"/>
              </w:rPr>
              <w:t xml:space="preserve"> </w:t>
            </w:r>
            <w:hyperlink w:anchor="kix.1je0n6kz6pi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2">
            <w:pPr>
              <w:numPr>
                <w:ilvl w:val="1"/>
                <w:numId w:val="55"/>
              </w:numPr>
              <w:ind w:left="1440" w:hanging="360"/>
            </w:pPr>
            <w:r w:rsidDel="00000000" w:rsidR="00000000" w:rsidRPr="00000000">
              <w:rPr>
                <w:rtl w:val="0"/>
              </w:rPr>
              <w:t xml:space="preserve">4:1 Rule: The addition of RT eliminates one breast cancer death at 15y for every 4 local recurrences prevented. In other words, reducing 5y LR risk by a mean of ~20% reduces the 15y BCM by 5%.</w:t>
            </w:r>
          </w:p>
          <w:p w:rsidR="00000000" w:rsidDel="00000000" w:rsidP="00000000" w:rsidRDefault="00000000" w:rsidRPr="00000000" w14:paraId="000006E3">
            <w:pPr>
              <w:numPr>
                <w:ilvl w:val="0"/>
                <w:numId w:val="55"/>
              </w:numPr>
              <w:spacing w:line="240" w:lineRule="auto"/>
              <w:rPr>
                <w:u w:val="none"/>
              </w:rPr>
            </w:pPr>
            <w:r w:rsidDel="00000000" w:rsidR="00000000" w:rsidRPr="00000000">
              <w:rPr>
                <w:rFonts w:ascii="Gungsuh" w:cs="Gungsuh" w:eastAsia="Gungsuh" w:hAnsi="Gungsuh"/>
                <w:rtl w:val="0"/>
              </w:rPr>
              <w:t xml:space="preserve">≥ 70y, only 40% underwent surgical staging. Cannot assess subtleties in risk groups </w:t>
            </w:r>
            <w:r w:rsidDel="00000000" w:rsidR="00000000" w:rsidRPr="00000000">
              <w:rPr>
                <w:rtl w:val="0"/>
              </w:rPr>
              <w:t xml:space="preserve">[</w:t>
            </w:r>
            <w:hyperlink w:anchor="g21dembkb2ml">
              <w:r w:rsidDel="00000000" w:rsidR="00000000" w:rsidRPr="00000000">
                <w:rPr>
                  <w:rtl w:val="0"/>
                </w:rPr>
                <w:t xml:space="preserve">CALGB 9343</w:t>
              </w:r>
            </w:hyperlink>
            <w:r w:rsidDel="00000000" w:rsidR="00000000" w:rsidRPr="00000000">
              <w:rPr>
                <w:rtl w:val="0"/>
              </w:rPr>
              <w:t xml:space="preserve">].</w:t>
            </w:r>
          </w:p>
          <w:p w:rsidR="00000000" w:rsidDel="00000000" w:rsidP="00000000" w:rsidRDefault="00000000" w:rsidRPr="00000000" w14:paraId="000006E4">
            <w:pPr>
              <w:numPr>
                <w:ilvl w:val="0"/>
                <w:numId w:val="55"/>
              </w:numPr>
              <w:spacing w:line="240" w:lineRule="auto"/>
              <w:rPr/>
            </w:pPr>
            <w:r w:rsidDel="00000000" w:rsidR="00000000" w:rsidRPr="00000000">
              <w:rPr>
                <w:rFonts w:ascii="Gungsuh" w:cs="Gungsuh" w:eastAsia="Gungsuh" w:hAnsi="Gungsuh"/>
                <w:rtl w:val="0"/>
              </w:rPr>
              <w:t xml:space="preserve">≥ 65y, required SLNB. G3</w:t>
            </w:r>
            <w:r w:rsidDel="00000000" w:rsidR="00000000" w:rsidRPr="00000000">
              <w:rPr>
                <w:i w:val="1"/>
                <w:rtl w:val="0"/>
              </w:rPr>
              <w:t xml:space="preserve"> *</w:t>
            </w:r>
            <w:r w:rsidDel="00000000" w:rsidR="00000000" w:rsidRPr="00000000">
              <w:rPr>
                <w:rtl w:val="0"/>
              </w:rPr>
              <w:t xml:space="preserve">or* LVSI was rare, but permitted [</w:t>
            </w:r>
            <w:hyperlink w:anchor="e6pr5nnzk95e">
              <w:r w:rsidDel="00000000" w:rsidR="00000000" w:rsidRPr="00000000">
                <w:rPr>
                  <w:rtl w:val="0"/>
                </w:rPr>
                <w:t xml:space="preserve">PRIME II</w:t>
              </w:r>
            </w:hyperlink>
            <w:r w:rsidDel="00000000" w:rsidR="00000000" w:rsidRPr="00000000">
              <w:rPr>
                <w:rtl w:val="0"/>
              </w:rPr>
              <w:t xml:space="preserve">].</w:t>
            </w:r>
          </w:p>
          <w:p w:rsidR="00000000" w:rsidDel="00000000" w:rsidP="00000000" w:rsidRDefault="00000000" w:rsidRPr="00000000" w14:paraId="000006E5">
            <w:pPr>
              <w:numPr>
                <w:ilvl w:val="0"/>
                <w:numId w:val="55"/>
              </w:numPr>
              <w:spacing w:line="240" w:lineRule="auto"/>
              <w:rPr>
                <w:u w:val="none"/>
              </w:rPr>
            </w:pPr>
            <w:r w:rsidDel="00000000" w:rsidR="00000000" w:rsidRPr="00000000">
              <w:rPr>
                <w:rFonts w:ascii="Gungsuh" w:cs="Gungsuh" w:eastAsia="Gungsuh" w:hAnsi="Gungsuh"/>
                <w:rtl w:val="0"/>
              </w:rPr>
              <w:t xml:space="preserve">≥ 50y, highest percentage of G3 and T2 tumors [</w:t>
            </w:r>
            <w:hyperlink w:anchor="n0yk7n6fh0ff">
              <w:r w:rsidDel="00000000" w:rsidR="00000000" w:rsidRPr="00000000">
                <w:rPr>
                  <w:rtl w:val="0"/>
                </w:rPr>
                <w:t xml:space="preserve">Fyles / Canadian</w:t>
              </w:r>
            </w:hyperlink>
            <w:r w:rsidDel="00000000" w:rsidR="00000000" w:rsidRPr="00000000">
              <w:rPr>
                <w:rtl w:val="0"/>
              </w:rPr>
              <w:t xml:space="preserve">].</w:t>
            </w:r>
          </w:p>
          <w:p w:rsidR="00000000" w:rsidDel="00000000" w:rsidP="00000000" w:rsidRDefault="00000000" w:rsidRPr="00000000" w14:paraId="000006E6">
            <w:pPr>
              <w:numPr>
                <w:ilvl w:val="0"/>
                <w:numId w:val="92"/>
              </w:numPr>
              <w:spacing w:line="240" w:lineRule="auto"/>
              <w:rPr>
                <w:u w:val="none"/>
              </w:rPr>
            </w:pPr>
            <w:r w:rsidDel="00000000" w:rsidR="00000000" w:rsidRPr="00000000">
              <w:rPr>
                <w:rtl w:val="0"/>
              </w:rPr>
              <w:t xml:space="preserve">For patients who don't quite meet omission "criteria" and are roughly at least 50y of age, consider APBI (3D EBRT to 34-40/10 BID with 2-2.5 cm to PTV reasonable) or accelerated fractionation (e.g. 28.5/5 WBRT) once weekly [</w:t>
            </w:r>
            <w:hyperlink w:anchor="zbwn4p4uzgy">
              <w:r w:rsidDel="00000000" w:rsidR="00000000" w:rsidRPr="00000000">
                <w:rPr>
                  <w:rtl w:val="0"/>
                </w:rPr>
                <w:t xml:space="preserve">UK FAST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E7">
            <w:pPr>
              <w:numPr>
                <w:ilvl w:val="0"/>
                <w:numId w:val="92"/>
              </w:numPr>
              <w:spacing w:line="240" w:lineRule="auto"/>
              <w:rPr>
                <w:u w:val="none"/>
              </w:rPr>
            </w:pPr>
            <w:r w:rsidDel="00000000" w:rsidR="00000000" w:rsidRPr="00000000">
              <w:rPr>
                <w:rtl w:val="0"/>
              </w:rPr>
              <w:t xml:space="preserve">General rule for omission: There is a ~1% per year risk of recurrence without RT, while ~0.2% per year with RT. </w:t>
            </w:r>
          </w:p>
          <w:p w:rsidR="00000000" w:rsidDel="00000000" w:rsidP="00000000" w:rsidRDefault="00000000" w:rsidRPr="00000000" w14:paraId="000006E8">
            <w:pPr>
              <w:numPr>
                <w:ilvl w:val="0"/>
                <w:numId w:val="92"/>
              </w:numPr>
              <w:spacing w:line="240" w:lineRule="auto"/>
              <w:rPr>
                <w:u w:val="none"/>
              </w:rPr>
            </w:pPr>
            <w:r w:rsidDel="00000000" w:rsidR="00000000" w:rsidRPr="00000000">
              <w:rPr>
                <w:rtl w:val="0"/>
              </w:rPr>
              <w:t xml:space="preserve">Multigene assays: For ER+ receiving tamox and omitting WBRT, 10y LR for Oncotype Dx &lt; 18 of 4% </w:t>
            </w:r>
            <w:hyperlink w:anchor="3r25rjp7gsha">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t xml:space="preserve">while 10y LR for Mammaprint Low Risk of 6%. </w:t>
            </w:r>
            <w:hyperlink w:anchor="uzpaxc8hpwfr">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6E9">
      <w:pPr>
        <w:spacing w:line="240" w:lineRule="auto"/>
        <w:ind w:left="0" w:firstLine="0"/>
        <w:rPr/>
      </w:pPr>
      <w:r w:rsidDel="00000000" w:rsidR="00000000" w:rsidRPr="00000000">
        <w:rPr>
          <w:rtl w:val="0"/>
        </w:rPr>
        <w:t xml:space="preserve">Instant.Oncology: [</w:t>
      </w:r>
      <w:hyperlink r:id="rId434">
        <w:r w:rsidDel="00000000" w:rsidR="00000000" w:rsidRPr="00000000">
          <w:rPr>
            <w:rtl w:val="0"/>
          </w:rPr>
          <w:t xml:space="preserve">SMALL trial - avoiding surgery by vacuum-assisted excision for G1 IDC ≤ 1.5 cm</w:t>
        </w:r>
      </w:hyperlink>
      <w:r w:rsidDel="00000000" w:rsidR="00000000" w:rsidRPr="00000000">
        <w:rPr>
          <w:rtl w:val="0"/>
        </w:rPr>
        <w:t xml:space="preserve">]</w:t>
      </w:r>
    </w:p>
    <w:bookmarkStart w:colFirst="0" w:colLast="0" w:name="g21dembkb2ml" w:id="118"/>
    <w:bookmarkEnd w:id="118"/>
    <w:p w:rsidR="00000000" w:rsidDel="00000000" w:rsidP="00000000" w:rsidRDefault="00000000" w:rsidRPr="00000000" w14:paraId="000006EA">
      <w:pPr>
        <w:numPr>
          <w:ilvl w:val="0"/>
          <w:numId w:val="20"/>
        </w:numPr>
        <w:spacing w:line="240" w:lineRule="auto"/>
        <w:rPr/>
      </w:pPr>
      <w:r w:rsidDel="00000000" w:rsidR="00000000" w:rsidRPr="00000000">
        <w:rPr>
          <w:b w:val="1"/>
          <w:rtl w:val="0"/>
        </w:rPr>
        <w:t xml:space="preserve">CALGB</w:t>
      </w:r>
      <w:r w:rsidDel="00000000" w:rsidR="00000000" w:rsidRPr="00000000">
        <w:rPr>
          <w:b w:val="1"/>
          <w:rtl w:val="0"/>
        </w:rPr>
        <w:t xml:space="preserve"> 9343</w:t>
      </w:r>
      <w:r w:rsidDel="00000000" w:rsidR="00000000" w:rsidRPr="00000000">
        <w:rPr>
          <w:rtl w:val="0"/>
        </w:rPr>
        <w:t xml:space="preserve"> (1994-1999) [</w:t>
      </w:r>
      <w:r w:rsidDel="00000000" w:rsidR="00000000" w:rsidRPr="00000000">
        <w:rPr>
          <w:b w:val="1"/>
          <w:rtl w:val="0"/>
        </w:rPr>
        <w:t xml:space="preserve">Hughes</w:t>
      </w:r>
      <w:r w:rsidDel="00000000" w:rsidR="00000000" w:rsidRPr="00000000">
        <w:rPr>
          <w:rtl w:val="0"/>
        </w:rPr>
        <w:t xml:space="preserve"> </w:t>
      </w:r>
      <w:hyperlink r:id="rId435">
        <w:r w:rsidDel="00000000" w:rsidR="00000000" w:rsidRPr="00000000">
          <w:rPr>
            <w:rtl w:val="0"/>
          </w:rPr>
          <w:t xml:space="preserve">NEJM '04</w:t>
        </w:r>
      </w:hyperlink>
      <w:r w:rsidDel="00000000" w:rsidR="00000000" w:rsidRPr="00000000">
        <w:rPr>
          <w:rtl w:val="0"/>
        </w:rPr>
        <w:t xml:space="preserve">, </w:t>
      </w:r>
      <w:hyperlink r:id="rId436">
        <w:r w:rsidDel="00000000" w:rsidR="00000000" w:rsidRPr="00000000">
          <w:rPr>
            <w:rtl w:val="0"/>
          </w:rPr>
          <w:t xml:space="preserve">'12</w:t>
        </w:r>
      </w:hyperlink>
      <w:r w:rsidDel="00000000" w:rsidR="00000000" w:rsidRPr="00000000">
        <w:rPr>
          <w:rtl w:val="0"/>
        </w:rPr>
        <w:t xml:space="preserve">]: </w:t>
      </w:r>
      <w:r w:rsidDel="00000000" w:rsidR="00000000" w:rsidRPr="00000000">
        <w:rPr>
          <w:rFonts w:ascii="Cardo" w:cs="Cardo" w:eastAsia="Cardo" w:hAnsi="Cardo"/>
          <w:b w:val="1"/>
          <w:rtl w:val="0"/>
        </w:rPr>
        <w:t xml:space="preserve">BCS→ Tam x5y ± WBRT</w:t>
      </w:r>
      <w:r w:rsidDel="00000000" w:rsidR="00000000" w:rsidRPr="00000000">
        <w:rPr>
          <w:rtl w:val="0"/>
        </w:rPr>
        <w:t xml:space="preserve">.</w:t>
        <w:br w:type="textWrapping"/>
      </w:r>
      <w:r w:rsidDel="00000000" w:rsidR="00000000" w:rsidRPr="00000000">
        <w:rPr>
          <w:rFonts w:ascii="Gungsuh" w:cs="Gungsuh" w:eastAsia="Gungsuh" w:hAnsi="Gungsuh"/>
          <w:rtl w:val="0"/>
        </w:rPr>
        <w:t xml:space="preserve">Tamoxifen alone is reasonable if ER+ stage I ≥ 70y. Must be willing to accept LR of 1%/y vs. 0.2%/y.</w:t>
      </w:r>
    </w:p>
    <w:p w:rsidR="00000000" w:rsidDel="00000000" w:rsidP="00000000" w:rsidRDefault="00000000" w:rsidRPr="00000000" w14:paraId="000006EB">
      <w:pPr>
        <w:spacing w:line="240" w:lineRule="auto"/>
        <w:ind w:firstLine="720"/>
        <w:rPr/>
      </w:pPr>
      <w:r w:rsidDel="00000000" w:rsidR="00000000" w:rsidRPr="00000000">
        <w:rPr>
          <w:rtl w:val="0"/>
        </w:rPr>
        <w:t xml:space="preserve">Limitations: Unable to assess subtleties in risk groups (e.g., LVI, grade, HER2+).</w:t>
      </w:r>
    </w:p>
    <w:p w:rsidR="00000000" w:rsidDel="00000000" w:rsidP="00000000" w:rsidRDefault="00000000" w:rsidRPr="00000000" w14:paraId="000006EC">
      <w:pPr>
        <w:numPr>
          <w:ilvl w:val="1"/>
          <w:numId w:val="20"/>
        </w:numPr>
        <w:spacing w:line="240" w:lineRule="auto"/>
        <w:ind w:left="1440" w:hanging="360"/>
        <w:rPr/>
      </w:pPr>
      <w:r w:rsidDel="00000000" w:rsidR="00000000" w:rsidRPr="00000000">
        <w:rPr>
          <w:rtl w:val="0"/>
        </w:rPr>
        <w:t xml:space="preserve">636 pts. Stage I, cN0, ER+, SM no tumor on ink,</w:t>
      </w:r>
      <w:r w:rsidDel="00000000" w:rsidR="00000000" w:rsidRPr="00000000">
        <w:rPr>
          <w:rFonts w:ascii="Gungsuh" w:cs="Gungsuh" w:eastAsia="Gungsuh" w:hAnsi="Gungsuh"/>
          <w:b w:val="1"/>
          <w:rtl w:val="0"/>
        </w:rPr>
        <w:t xml:space="preserve"> ≥ 70y</w:t>
      </w:r>
      <w:r w:rsidDel="00000000" w:rsidR="00000000" w:rsidRPr="00000000">
        <w:rPr>
          <w:rtl w:val="0"/>
        </w:rPr>
        <w:t xml:space="preserve">. </w:t>
      </w:r>
      <w:r w:rsidDel="00000000" w:rsidR="00000000" w:rsidRPr="00000000">
        <w:rPr>
          <w:rFonts w:ascii="Gungsuh" w:cs="Gungsuh" w:eastAsia="Gungsuh" w:hAnsi="Gungsuh"/>
          <w:rtl w:val="0"/>
        </w:rPr>
        <w:t xml:space="preserve">Originally ≤ 4 cm but most all ≤ 2cm. </w:t>
      </w:r>
      <w:r w:rsidDel="00000000" w:rsidR="00000000" w:rsidRPr="00000000">
        <w:rPr>
          <w:b w:val="1"/>
          <w:rtl w:val="0"/>
        </w:rPr>
        <w:t xml:space="preserve">MFU 12y</w:t>
      </w:r>
      <w:r w:rsidDel="00000000" w:rsidR="00000000" w:rsidRPr="00000000">
        <w:rPr>
          <w:rtl w:val="0"/>
        </w:rPr>
        <w:t xml:space="preserve">.</w:t>
      </w:r>
    </w:p>
    <w:p w:rsidR="00000000" w:rsidDel="00000000" w:rsidP="00000000" w:rsidRDefault="00000000" w:rsidRPr="00000000" w14:paraId="000006ED">
      <w:pPr>
        <w:numPr>
          <w:ilvl w:val="2"/>
          <w:numId w:val="20"/>
        </w:numPr>
        <w:spacing w:line="240" w:lineRule="auto"/>
        <w:ind w:left="2160" w:hanging="360"/>
        <w:rPr/>
      </w:pPr>
      <w:r w:rsidDel="00000000" w:rsidR="00000000" w:rsidRPr="00000000">
        <w:rPr>
          <w:rtl w:val="0"/>
        </w:rPr>
        <w:t xml:space="preserve">Axillary evaluation discouraged: Only 37% underwent axillary staging. </w:t>
      </w:r>
      <w:r w:rsidDel="00000000" w:rsidR="00000000" w:rsidRPr="00000000">
        <w:rPr>
          <w:i w:val="1"/>
          <w:rtl w:val="0"/>
        </w:rPr>
        <w:t xml:space="preserve">The 2016 "Choosing Wisely" guidelines recommend consideration of omission of SLNB in HR+ IDC. </w:t>
      </w:r>
    </w:p>
    <w:p w:rsidR="00000000" w:rsidDel="00000000" w:rsidP="00000000" w:rsidRDefault="00000000" w:rsidRPr="00000000" w14:paraId="000006EE">
      <w:pPr>
        <w:numPr>
          <w:ilvl w:val="2"/>
          <w:numId w:val="20"/>
        </w:numPr>
        <w:spacing w:line="240" w:lineRule="auto"/>
        <w:ind w:left="2160" w:hanging="360"/>
        <w:rPr/>
      </w:pPr>
      <w:r w:rsidDel="00000000" w:rsidR="00000000" w:rsidRPr="00000000">
        <w:rPr>
          <w:rtl w:val="0"/>
        </w:rPr>
        <w:t xml:space="preserve">HER2+ was not tested.</w:t>
      </w:r>
    </w:p>
    <w:p w:rsidR="00000000" w:rsidDel="00000000" w:rsidP="00000000" w:rsidRDefault="00000000" w:rsidRPr="00000000" w14:paraId="000006EF">
      <w:pPr>
        <w:numPr>
          <w:ilvl w:val="2"/>
          <w:numId w:val="20"/>
        </w:numPr>
        <w:spacing w:line="240" w:lineRule="auto"/>
        <w:ind w:left="2160" w:hanging="360"/>
        <w:rPr/>
      </w:pPr>
      <w:r w:rsidDel="00000000" w:rsidR="00000000" w:rsidRPr="00000000">
        <w:rPr>
          <w:rtl w:val="0"/>
        </w:rPr>
        <w:t xml:space="preserve">RT: WBRT 45 Gy + 14 Gy boost.</w:t>
      </w:r>
    </w:p>
    <w:p w:rsidR="00000000" w:rsidDel="00000000" w:rsidP="00000000" w:rsidRDefault="00000000" w:rsidRPr="00000000" w14:paraId="000006F0">
      <w:pPr>
        <w:numPr>
          <w:ilvl w:val="2"/>
          <w:numId w:val="20"/>
        </w:numPr>
        <w:spacing w:line="240" w:lineRule="auto"/>
        <w:ind w:left="2160" w:hanging="360"/>
        <w:rPr>
          <w:u w:val="none"/>
        </w:rPr>
      </w:pPr>
      <w:r w:rsidDel="00000000" w:rsidR="00000000" w:rsidRPr="00000000">
        <w:rPr>
          <w:rtl w:val="0"/>
        </w:rPr>
        <w:t xml:space="preserve">Tamoxifen &gt; 5y at discretion, adherence not well recorded.</w:t>
      </w:r>
    </w:p>
    <w:p w:rsidR="00000000" w:rsidDel="00000000" w:rsidP="00000000" w:rsidRDefault="00000000" w:rsidRPr="00000000" w14:paraId="000006F1">
      <w:pPr>
        <w:numPr>
          <w:ilvl w:val="1"/>
          <w:numId w:val="20"/>
        </w:numPr>
        <w:spacing w:line="240" w:lineRule="auto"/>
        <w:ind w:left="1440" w:hanging="360"/>
        <w:rPr/>
      </w:pPr>
      <w:r w:rsidDel="00000000" w:rsidR="00000000" w:rsidRPr="00000000">
        <w:rPr>
          <w:rFonts w:ascii="Cardo" w:cs="Cardo" w:eastAsia="Cardo" w:hAnsi="Cardo"/>
          <w:b w:val="1"/>
          <w:rtl w:val="0"/>
        </w:rPr>
        <w:t xml:space="preserve">5y LR 1→ 4%</w:t>
      </w:r>
      <w:r w:rsidDel="00000000" w:rsidR="00000000" w:rsidRPr="00000000">
        <w:rPr>
          <w:rtl w:val="0"/>
        </w:rPr>
        <w:t xml:space="preserve">. </w:t>
      </w:r>
      <w:r w:rsidDel="00000000" w:rsidR="00000000" w:rsidRPr="00000000">
        <w:rPr>
          <w:rFonts w:ascii="Cardo" w:cs="Cardo" w:eastAsia="Cardo" w:hAnsi="Cardo"/>
          <w:b w:val="1"/>
          <w:rtl w:val="0"/>
        </w:rPr>
        <w:t xml:space="preserve">10y LR 2→ 10%</w:t>
      </w:r>
      <w:r w:rsidDel="00000000" w:rsidR="00000000" w:rsidRPr="00000000">
        <w:rPr>
          <w:rtl w:val="0"/>
        </w:rPr>
        <w:t xml:space="preserve">.</w:t>
      </w:r>
      <w:r w:rsidDel="00000000" w:rsidR="00000000" w:rsidRPr="00000000">
        <w:rPr>
          <w:rtl w:val="0"/>
        </w:rPr>
        <w:t xml:space="preserve"> LF 1% per year with omission of RT.</w:t>
      </w:r>
    </w:p>
    <w:p w:rsidR="00000000" w:rsidDel="00000000" w:rsidP="00000000" w:rsidRDefault="00000000" w:rsidRPr="00000000" w14:paraId="000006F2">
      <w:pPr>
        <w:numPr>
          <w:ilvl w:val="1"/>
          <w:numId w:val="20"/>
        </w:numPr>
        <w:spacing w:line="240" w:lineRule="auto"/>
        <w:ind w:left="1440" w:hanging="360"/>
        <w:rPr/>
      </w:pPr>
      <w:r w:rsidDel="00000000" w:rsidR="00000000" w:rsidRPr="00000000">
        <w:rPr>
          <w:rtl w:val="0"/>
        </w:rPr>
        <w:t xml:space="preserve">10y Mastectomy ~3%, 10y DM ~5%, 10y CSS ~97%, 10y OS ~62%.</w:t>
      </w:r>
    </w:p>
    <w:p w:rsidR="00000000" w:rsidDel="00000000" w:rsidP="00000000" w:rsidRDefault="00000000" w:rsidRPr="00000000" w14:paraId="000006F3">
      <w:pPr>
        <w:widowControl w:val="0"/>
        <w:jc w:val="center"/>
        <w:rPr/>
      </w:pPr>
      <w:hyperlink r:id="rId437">
        <w:r w:rsidDel="00000000" w:rsidR="00000000" w:rsidRPr="00000000">
          <w:rPr>
            <w:color w:val="1155cc"/>
            <w:u w:val="single"/>
          </w:rPr>
          <w:drawing>
            <wp:inline distB="114300" distT="114300" distL="114300" distR="114300">
              <wp:extent cx="3657600" cy="3577293"/>
              <wp:effectExtent b="12700" l="12700" r="12700" t="12700"/>
              <wp:docPr id="21" name="image24.png"/>
              <a:graphic>
                <a:graphicData uri="http://schemas.openxmlformats.org/drawingml/2006/picture">
                  <pic:pic>
                    <pic:nvPicPr>
                      <pic:cNvPr id="0" name="image24.png"/>
                      <pic:cNvPicPr preferRelativeResize="0"/>
                    </pic:nvPicPr>
                    <pic:blipFill>
                      <a:blip r:embed="rId438"/>
                      <a:srcRect b="0" l="0" r="0" t="0"/>
                      <a:stretch>
                        <a:fillRect/>
                      </a:stretch>
                    </pic:blipFill>
                    <pic:spPr>
                      <a:xfrm>
                        <a:off x="0" y="0"/>
                        <a:ext cx="3657600" cy="3577293"/>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e6pr5nnzk95e" w:id="119"/>
    <w:bookmarkEnd w:id="119"/>
    <w:p w:rsidR="00000000" w:rsidDel="00000000" w:rsidP="00000000" w:rsidRDefault="00000000" w:rsidRPr="00000000" w14:paraId="000006F4">
      <w:pPr>
        <w:numPr>
          <w:ilvl w:val="0"/>
          <w:numId w:val="20"/>
        </w:numPr>
        <w:spacing w:line="240" w:lineRule="auto"/>
        <w:rPr/>
      </w:pPr>
      <w:r w:rsidDel="00000000" w:rsidR="00000000" w:rsidRPr="00000000">
        <w:rPr>
          <w:b w:val="1"/>
          <w:rtl w:val="0"/>
        </w:rPr>
        <w:t xml:space="preserve">PRIME II </w:t>
      </w:r>
      <w:r w:rsidDel="00000000" w:rsidR="00000000" w:rsidRPr="00000000">
        <w:rPr>
          <w:rtl w:val="0"/>
        </w:rPr>
        <w:t xml:space="preserve">(2003-2009) </w:t>
      </w:r>
      <w:hyperlink r:id="rId439">
        <w:r w:rsidDel="00000000" w:rsidR="00000000" w:rsidRPr="00000000">
          <w:rPr>
            <w:rtl w:val="0"/>
          </w:rPr>
          <w:t xml:space="preserve">[Kunkler Lanc Onc '15]</w:t>
        </w:r>
      </w:hyperlink>
      <w:r w:rsidDel="00000000" w:rsidR="00000000" w:rsidRPr="00000000">
        <w:rPr>
          <w:rtl w:val="0"/>
        </w:rPr>
        <w:t xml:space="preserve">: </w:t>
      </w:r>
      <w:r w:rsidDel="00000000" w:rsidR="00000000" w:rsidRPr="00000000">
        <w:rPr>
          <w:rFonts w:ascii="Cardo" w:cs="Cardo" w:eastAsia="Cardo" w:hAnsi="Cardo"/>
          <w:b w:val="1"/>
          <w:rtl w:val="0"/>
        </w:rPr>
        <w:t xml:space="preserve">BCS→ Tam x5y ± RT</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"Our results are really only applicable to patients aged 65 years or older with G1-2, cN0, ER+ tumors up to 3 cm in size"</w:t>
      </w:r>
    </w:p>
    <w:p w:rsidR="00000000" w:rsidDel="00000000" w:rsidP="00000000" w:rsidRDefault="00000000" w:rsidRPr="00000000" w14:paraId="000006F5">
      <w:pPr>
        <w:spacing w:line="240" w:lineRule="auto"/>
        <w:ind w:firstLine="720"/>
        <w:rPr/>
      </w:pPr>
      <w:r w:rsidDel="00000000" w:rsidR="00000000" w:rsidRPr="00000000">
        <w:rPr>
          <w:rtl w:val="0"/>
        </w:rPr>
        <w:t xml:space="preserve">5 years of follow up is too short for NCCN to change omission to 65y.</w:t>
        <w:br w:type="textWrapping"/>
        <w:t xml:space="preserve">Very similar to CALGB 9343. NNT to prevent 1 IBTR = 32.</w:t>
      </w:r>
    </w:p>
    <w:p w:rsidR="00000000" w:rsidDel="00000000" w:rsidP="00000000" w:rsidRDefault="00000000" w:rsidRPr="00000000" w14:paraId="000006F6">
      <w:pPr>
        <w:numPr>
          <w:ilvl w:val="1"/>
          <w:numId w:val="20"/>
        </w:numPr>
        <w:spacing w:line="240" w:lineRule="auto"/>
        <w:ind w:left="1440" w:hanging="360"/>
        <w:rPr/>
      </w:pPr>
      <w:r w:rsidDel="00000000" w:rsidR="00000000" w:rsidRPr="00000000">
        <w:rPr>
          <w:rtl w:val="0"/>
        </w:rPr>
        <w:t xml:space="preserve">1326 pts. BCS.</w:t>
      </w:r>
      <w:r w:rsidDel="00000000" w:rsidR="00000000" w:rsidRPr="00000000">
        <w:rPr>
          <w:rFonts w:ascii="Gungsuh" w:cs="Gungsuh" w:eastAsia="Gungsuh" w:hAnsi="Gungsuh"/>
          <w:b w:val="1"/>
          <w:rtl w:val="0"/>
        </w:rPr>
        <w:t xml:space="preserve"> ≥ 65y</w:t>
      </w:r>
      <w:r w:rsidDel="00000000" w:rsidR="00000000" w:rsidRPr="00000000">
        <w:rPr>
          <w:rFonts w:ascii="Gungsuh" w:cs="Gungsuh" w:eastAsia="Gungsuh" w:hAnsi="Gungsuh"/>
          <w:rtl w:val="0"/>
        </w:rPr>
        <w:t xml:space="preserve">, &lt; 3 cm (10% 2-3 cm), pN0, HR+, SM ≥ 1mm, G3 (3%) </w:t>
      </w:r>
      <w:r w:rsidDel="00000000" w:rsidR="00000000" w:rsidRPr="00000000">
        <w:rPr>
          <w:i w:val="1"/>
          <w:rtl w:val="0"/>
        </w:rPr>
        <w:t xml:space="preserve">or</w:t>
      </w:r>
      <w:r w:rsidDel="00000000" w:rsidR="00000000" w:rsidRPr="00000000">
        <w:rPr>
          <w:rtl w:val="0"/>
        </w:rPr>
        <w:t xml:space="preserve"> LVSI (4%) permitted. MFU 5y.</w:t>
      </w:r>
    </w:p>
    <w:p w:rsidR="00000000" w:rsidDel="00000000" w:rsidP="00000000" w:rsidRDefault="00000000" w:rsidRPr="00000000" w14:paraId="000006F7">
      <w:pPr>
        <w:numPr>
          <w:ilvl w:val="2"/>
          <w:numId w:val="20"/>
        </w:numPr>
        <w:spacing w:line="240" w:lineRule="auto"/>
        <w:ind w:left="2160" w:hanging="360"/>
        <w:rPr/>
      </w:pPr>
      <w:r w:rsidDel="00000000" w:rsidR="00000000" w:rsidRPr="00000000">
        <w:rPr>
          <w:rtl w:val="0"/>
        </w:rPr>
        <w:t xml:space="preserve">Axilla: At least SLNB required.</w:t>
      </w:r>
    </w:p>
    <w:p w:rsidR="00000000" w:rsidDel="00000000" w:rsidP="00000000" w:rsidRDefault="00000000" w:rsidRPr="00000000" w14:paraId="000006F8">
      <w:pPr>
        <w:numPr>
          <w:ilvl w:val="2"/>
          <w:numId w:val="20"/>
        </w:numPr>
        <w:spacing w:line="240" w:lineRule="auto"/>
        <w:ind w:left="2160" w:hanging="360"/>
        <w:rPr/>
      </w:pPr>
      <w:r w:rsidDel="00000000" w:rsidR="00000000" w:rsidRPr="00000000">
        <w:rPr>
          <w:rtl w:val="0"/>
        </w:rPr>
        <w:t xml:space="preserve">RT: WBRT 40-50 Gy in 15-25 fx, 16% boost. </w:t>
      </w:r>
    </w:p>
    <w:p w:rsidR="00000000" w:rsidDel="00000000" w:rsidP="00000000" w:rsidRDefault="00000000" w:rsidRPr="00000000" w14:paraId="000006F9">
      <w:pPr>
        <w:numPr>
          <w:ilvl w:val="1"/>
          <w:numId w:val="20"/>
        </w:numPr>
        <w:spacing w:line="240" w:lineRule="auto"/>
        <w:ind w:left="1440" w:hanging="360"/>
        <w:rPr/>
      </w:pPr>
      <w:r w:rsidDel="00000000" w:rsidR="00000000" w:rsidRPr="00000000">
        <w:rPr>
          <w:rFonts w:ascii="Cardo" w:cs="Cardo" w:eastAsia="Cardo" w:hAnsi="Cardo"/>
          <w:rtl w:val="0"/>
        </w:rPr>
        <w:t xml:space="preserve">5y LR 1.3→ 4.1%.</w:t>
      </w:r>
      <w:r w:rsidDel="00000000" w:rsidR="00000000" w:rsidRPr="00000000">
        <w:rPr>
          <w:rtl w:val="0"/>
        </w:rPr>
      </w:r>
    </w:p>
    <w:p w:rsidR="00000000" w:rsidDel="00000000" w:rsidP="00000000" w:rsidRDefault="00000000" w:rsidRPr="00000000" w14:paraId="000006FA">
      <w:pPr>
        <w:numPr>
          <w:ilvl w:val="1"/>
          <w:numId w:val="20"/>
        </w:numPr>
        <w:spacing w:line="240" w:lineRule="auto"/>
        <w:ind w:left="1440" w:hanging="360"/>
        <w:rPr/>
      </w:pPr>
      <w:r w:rsidDel="00000000" w:rsidR="00000000" w:rsidRPr="00000000">
        <w:rPr>
          <w:rtl w:val="0"/>
        </w:rPr>
        <w:t xml:space="preserve">5y regional recurrence ~1%, 5y DM ~&lt; 1%, 5y OS ~94%. </w:t>
      </w:r>
      <w:r w:rsidDel="00000000" w:rsidR="00000000" w:rsidRPr="00000000">
        <w:rPr>
          <w:rtl w:val="0"/>
        </w:rPr>
      </w:r>
    </w:p>
    <w:bookmarkStart w:colFirst="0" w:colLast="0" w:name="n0yk7n6fh0ff" w:id="120"/>
    <w:bookmarkEnd w:id="120"/>
    <w:p w:rsidR="00000000" w:rsidDel="00000000" w:rsidP="00000000" w:rsidRDefault="00000000" w:rsidRPr="00000000" w14:paraId="000006FB">
      <w:pPr>
        <w:numPr>
          <w:ilvl w:val="0"/>
          <w:numId w:val="20"/>
        </w:numPr>
        <w:spacing w:line="240" w:lineRule="auto"/>
        <w:rPr/>
      </w:pPr>
      <w:r w:rsidDel="00000000" w:rsidR="00000000" w:rsidRPr="00000000">
        <w:rPr>
          <w:b w:val="1"/>
          <w:rtl w:val="0"/>
        </w:rPr>
        <w:t xml:space="preserve">Princess Margaret </w:t>
      </w:r>
      <w:r w:rsidDel="00000000" w:rsidR="00000000" w:rsidRPr="00000000">
        <w:rPr>
          <w:rtl w:val="0"/>
        </w:rPr>
        <w:t xml:space="preserve">(1992-2000)</w:t>
      </w:r>
      <w:r w:rsidDel="00000000" w:rsidR="00000000" w:rsidRPr="00000000">
        <w:rPr>
          <w:b w:val="1"/>
          <w:rtl w:val="0"/>
        </w:rPr>
        <w:t xml:space="preserve"> </w:t>
      </w:r>
      <w:r w:rsidDel="00000000" w:rsidR="00000000" w:rsidRPr="00000000">
        <w:rPr>
          <w:rtl w:val="0"/>
        </w:rPr>
        <w:t xml:space="preserve">[</w:t>
      </w:r>
      <w:hyperlink r:id="rId440">
        <w:r w:rsidDel="00000000" w:rsidR="00000000" w:rsidRPr="00000000">
          <w:rPr>
            <w:rtl w:val="0"/>
          </w:rPr>
          <w:t xml:space="preserve">Fyles NEJM '04</w:t>
        </w:r>
      </w:hyperlink>
      <w:r w:rsidDel="00000000" w:rsidR="00000000" w:rsidRPr="00000000">
        <w:rPr>
          <w:rtl w:val="0"/>
        </w:rPr>
        <w:t xml:space="preserve">]: </w:t>
      </w:r>
      <w:r w:rsidDel="00000000" w:rsidR="00000000" w:rsidRPr="00000000">
        <w:rPr>
          <w:rFonts w:ascii="Cardo" w:cs="Cardo" w:eastAsia="Cardo" w:hAnsi="Cardo"/>
          <w:b w:val="1"/>
          <w:rtl w:val="0"/>
        </w:rPr>
        <w:t xml:space="preserve">BCS→ Tam x5y ± RT</w:t>
      </w:r>
      <w:r w:rsidDel="00000000" w:rsidR="00000000" w:rsidRPr="00000000">
        <w:rPr>
          <w:rtl w:val="0"/>
        </w:rPr>
        <w:t xml:space="preserve">.</w:t>
        <w:br w:type="textWrapping"/>
        <w:t xml:space="preserve">This trial had the highest percentage of T2 tumors and G3 tumors, with the youngest age and least amount of HR+ patients.</w:t>
      </w:r>
    </w:p>
    <w:p w:rsidR="00000000" w:rsidDel="00000000" w:rsidP="00000000" w:rsidRDefault="00000000" w:rsidRPr="00000000" w14:paraId="000006FC">
      <w:pPr>
        <w:spacing w:line="240" w:lineRule="auto"/>
        <w:ind w:firstLine="720"/>
        <w:rPr/>
      </w:pPr>
      <w:r w:rsidDel="00000000" w:rsidR="00000000" w:rsidRPr="00000000">
        <w:rPr>
          <w:rtl w:val="0"/>
        </w:rPr>
        <w:t xml:space="preserve">May omit if ER+ &lt; 1 cm and &gt; 60y (unplanned analysis).</w:t>
      </w:r>
    </w:p>
    <w:p w:rsidR="00000000" w:rsidDel="00000000" w:rsidP="00000000" w:rsidRDefault="00000000" w:rsidRPr="00000000" w14:paraId="000006FD">
      <w:pPr>
        <w:numPr>
          <w:ilvl w:val="1"/>
          <w:numId w:val="20"/>
        </w:numPr>
        <w:spacing w:line="240" w:lineRule="auto"/>
        <w:ind w:left="1440" w:hanging="360"/>
        <w:rPr/>
      </w:pPr>
      <w:r w:rsidDel="00000000" w:rsidR="00000000" w:rsidRPr="00000000">
        <w:rPr>
          <w:rtl w:val="0"/>
        </w:rPr>
        <w:t xml:space="preserve">769 pts.</w:t>
      </w:r>
      <w:r w:rsidDel="00000000" w:rsidR="00000000" w:rsidRPr="00000000">
        <w:rPr>
          <w:b w:val="1"/>
          <w:rtl w:val="0"/>
        </w:rPr>
        <w:t xml:space="preserve"> &gt; 50y</w:t>
      </w:r>
      <w:r w:rsidDel="00000000" w:rsidR="00000000" w:rsidRPr="00000000">
        <w:rPr>
          <w:rtl w:val="0"/>
        </w:rPr>
        <w:t xml:space="preserve"> (Median 68y).</w:t>
      </w:r>
      <w:r w:rsidDel="00000000" w:rsidR="00000000" w:rsidRPr="00000000">
        <w:rPr>
          <w:b w:val="1"/>
          <w:rtl w:val="0"/>
        </w:rPr>
        <w:t xml:space="preserve"> </w:t>
      </w:r>
      <w:r w:rsidDel="00000000" w:rsidR="00000000" w:rsidRPr="00000000">
        <w:rPr>
          <w:rtl w:val="0"/>
        </w:rPr>
        <w:t xml:space="preserve">pT1-2cN0 (17% T2). Any HR status (80% HR+). G3 (15%). 1992-2000. MFU 5.6y.</w:t>
      </w:r>
    </w:p>
    <w:p w:rsidR="00000000" w:rsidDel="00000000" w:rsidP="00000000" w:rsidRDefault="00000000" w:rsidRPr="00000000" w14:paraId="000006FE">
      <w:pPr>
        <w:numPr>
          <w:ilvl w:val="2"/>
          <w:numId w:val="20"/>
        </w:numPr>
        <w:spacing w:line="240" w:lineRule="auto"/>
        <w:ind w:left="2160" w:hanging="360"/>
        <w:rPr/>
      </w:pPr>
      <w:r w:rsidDel="00000000" w:rsidR="00000000" w:rsidRPr="00000000">
        <w:rPr>
          <w:rtl w:val="0"/>
        </w:rPr>
        <w:t xml:space="preserve">Axilla: 80% pathologically assessed. &lt; 65y required pN0. &gt; 65y could be cN0 without pathology.</w:t>
      </w:r>
    </w:p>
    <w:p w:rsidR="00000000" w:rsidDel="00000000" w:rsidP="00000000" w:rsidRDefault="00000000" w:rsidRPr="00000000" w14:paraId="000006FF">
      <w:pPr>
        <w:numPr>
          <w:ilvl w:val="2"/>
          <w:numId w:val="20"/>
        </w:numPr>
        <w:spacing w:line="240" w:lineRule="auto"/>
        <w:ind w:left="2160" w:hanging="360"/>
        <w:rPr/>
      </w:pPr>
      <w:r w:rsidDel="00000000" w:rsidR="00000000" w:rsidRPr="00000000">
        <w:rPr>
          <w:rtl w:val="0"/>
        </w:rPr>
        <w:t xml:space="preserve">RT: WBRT 40/16 + 12.5 Gy boost. </w:t>
      </w:r>
    </w:p>
    <w:p w:rsidR="00000000" w:rsidDel="00000000" w:rsidP="00000000" w:rsidRDefault="00000000" w:rsidRPr="00000000" w14:paraId="00000700">
      <w:pPr>
        <w:numPr>
          <w:ilvl w:val="2"/>
          <w:numId w:val="20"/>
        </w:numPr>
        <w:spacing w:line="240" w:lineRule="auto"/>
        <w:ind w:left="2160" w:hanging="360"/>
        <w:rPr>
          <w:u w:val="none"/>
        </w:rPr>
      </w:pPr>
      <w:r w:rsidDel="00000000" w:rsidR="00000000" w:rsidRPr="00000000">
        <w:rPr>
          <w:rtl w:val="0"/>
        </w:rPr>
        <w:t xml:space="preserve">Only 20% of women did not complete the recommended 5y of endocrine therapy. </w:t>
      </w:r>
    </w:p>
    <w:p w:rsidR="00000000" w:rsidDel="00000000" w:rsidP="00000000" w:rsidRDefault="00000000" w:rsidRPr="00000000" w14:paraId="00000701">
      <w:pPr>
        <w:numPr>
          <w:ilvl w:val="1"/>
          <w:numId w:val="20"/>
        </w:numPr>
        <w:spacing w:line="240" w:lineRule="auto"/>
        <w:ind w:left="1440" w:hanging="360"/>
        <w:rPr/>
      </w:pPr>
      <w:r w:rsidDel="00000000" w:rsidR="00000000" w:rsidRPr="00000000">
        <w:rPr>
          <w:rFonts w:ascii="Cardo" w:cs="Cardo" w:eastAsia="Cardo" w:hAnsi="Cardo"/>
          <w:rtl w:val="0"/>
        </w:rPr>
        <w:t xml:space="preserve">5y LR 0.6→ 7.7%, 5y regional recurrence 0.5→ 2.5%, 5y DFS 91→ 84%. 5y OS ~93%.</w:t>
      </w:r>
    </w:p>
    <w:p w:rsidR="00000000" w:rsidDel="00000000" w:rsidP="00000000" w:rsidRDefault="00000000" w:rsidRPr="00000000" w14:paraId="00000702">
      <w:pPr>
        <w:numPr>
          <w:ilvl w:val="1"/>
          <w:numId w:val="20"/>
        </w:numPr>
        <w:spacing w:line="240" w:lineRule="auto"/>
        <w:ind w:left="1440" w:hanging="360"/>
        <w:rPr/>
      </w:pPr>
      <w:r w:rsidDel="00000000" w:rsidR="00000000" w:rsidRPr="00000000">
        <w:rPr>
          <w:rFonts w:ascii="Cardo" w:cs="Cardo" w:eastAsia="Cardo" w:hAnsi="Cardo"/>
          <w:rtl w:val="0"/>
        </w:rPr>
        <w:t xml:space="preserve">8y LR 3.5→ 17.6% (n=86 at risk).</w:t>
      </w:r>
    </w:p>
    <w:p w:rsidR="00000000" w:rsidDel="00000000" w:rsidP="00000000" w:rsidRDefault="00000000" w:rsidRPr="00000000" w14:paraId="00000703">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5y LR for HR+, T1 tumors of 0.4→ 5.9% (planned subgroup).</w:t>
      </w:r>
    </w:p>
    <w:p w:rsidR="00000000" w:rsidDel="00000000" w:rsidP="00000000" w:rsidRDefault="00000000" w:rsidRPr="00000000" w14:paraId="00000704">
      <w:pPr>
        <w:numPr>
          <w:ilvl w:val="2"/>
          <w:numId w:val="20"/>
        </w:numPr>
        <w:spacing w:line="240" w:lineRule="auto"/>
        <w:ind w:left="2160" w:hanging="360"/>
        <w:rPr>
          <w:u w:val="none"/>
        </w:rPr>
      </w:pPr>
      <w:r w:rsidDel="00000000" w:rsidR="00000000" w:rsidRPr="00000000">
        <w:rPr>
          <w:rFonts w:ascii="Gungsuh" w:cs="Gungsuh" w:eastAsia="Gungsuh" w:hAnsi="Gungsuh"/>
          <w:rtl w:val="0"/>
        </w:rPr>
        <w:t xml:space="preserve">5y LR for tumors ≤ 1 cm of 0→ 2.6% (unplanned subgroup).</w:t>
      </w:r>
    </w:p>
    <w:p w:rsidR="00000000" w:rsidDel="00000000" w:rsidP="00000000" w:rsidRDefault="00000000" w:rsidRPr="00000000" w14:paraId="00000705">
      <w:pPr>
        <w:numPr>
          <w:ilvl w:val="2"/>
          <w:numId w:val="20"/>
        </w:numPr>
        <w:spacing w:line="240" w:lineRule="auto"/>
        <w:ind w:left="2160" w:hanging="360"/>
        <w:rPr>
          <w:u w:val="none"/>
        </w:rPr>
      </w:pPr>
      <w:r w:rsidDel="00000000" w:rsidR="00000000" w:rsidRPr="00000000">
        <w:rPr>
          <w:rFonts w:ascii="Gungsuh" w:cs="Gungsuh" w:eastAsia="Gungsuh" w:hAnsi="Gungsuh"/>
          <w:rtl w:val="0"/>
        </w:rPr>
        <w:t xml:space="preserve">5y LR for tumors ≤ 1 cm and age ≥ 60 of ~0→ 1.2%! (unplanned subgroup).</w:t>
      </w:r>
      <w:r w:rsidDel="00000000" w:rsidR="00000000" w:rsidRPr="00000000">
        <w:rPr>
          <w:rtl w:val="0"/>
        </w:rPr>
      </w:r>
    </w:p>
    <w:p w:rsidR="00000000" w:rsidDel="00000000" w:rsidP="00000000" w:rsidRDefault="00000000" w:rsidRPr="00000000" w14:paraId="00000706">
      <w:pPr>
        <w:numPr>
          <w:ilvl w:val="0"/>
          <w:numId w:val="20"/>
        </w:numPr>
        <w:spacing w:line="240" w:lineRule="auto"/>
        <w:rPr/>
      </w:pPr>
      <w:r w:rsidDel="00000000" w:rsidR="00000000" w:rsidRPr="00000000">
        <w:rPr>
          <w:b w:val="1"/>
          <w:rtl w:val="0"/>
        </w:rPr>
        <w:t xml:space="preserve">Fyles subset </w:t>
      </w:r>
      <w:r w:rsidDel="00000000" w:rsidR="00000000" w:rsidRPr="00000000">
        <w:rPr>
          <w:rtl w:val="0"/>
        </w:rPr>
        <w:t xml:space="preserve">(1992-2000) </w:t>
      </w:r>
      <w:r w:rsidDel="00000000" w:rsidR="00000000" w:rsidRPr="00000000">
        <w:rPr>
          <w:rtl w:val="0"/>
        </w:rPr>
        <w:t xml:space="preserve">[</w:t>
      </w:r>
      <w:hyperlink r:id="rId441">
        <w:r w:rsidDel="00000000" w:rsidR="00000000" w:rsidRPr="00000000">
          <w:rPr>
            <w:rtl w:val="0"/>
          </w:rPr>
          <w:t xml:space="preserve">Liu JCO '15]</w:t>
        </w:r>
      </w:hyperlink>
      <w:r w:rsidDel="00000000" w:rsidR="00000000" w:rsidRPr="00000000">
        <w:rPr>
          <w:rtl w:val="0"/>
        </w:rPr>
        <w:t xml:space="preserve">: </w:t>
      </w:r>
      <w:r w:rsidDel="00000000" w:rsidR="00000000" w:rsidRPr="00000000">
        <w:rPr>
          <w:rFonts w:ascii="Cardo" w:cs="Cardo" w:eastAsia="Cardo" w:hAnsi="Cardo"/>
          <w:b w:val="1"/>
          <w:rtl w:val="0"/>
        </w:rPr>
        <w:t xml:space="preserve">BCS→ Tam x5y ± RT</w:t>
      </w:r>
      <w:r w:rsidDel="00000000" w:rsidR="00000000" w:rsidRPr="00000000">
        <w:rPr>
          <w:rtl w:val="0"/>
        </w:rPr>
        <w:t xml:space="preserve">.</w:t>
        <w:br w:type="textWrapping"/>
        <w:t xml:space="preserve">Fyles study data used to approximate intrinsic molecular subtype (A, B, high risk - HER2+,TN).</w:t>
        <w:br w:type="textWrapping"/>
        <w:t xml:space="preserve">Luminal subtypes appear to benefit less from radiation therapy. This "clinical low risk" category of Luminal A was later the basis for the LUMINA trial (see Future Directions below).</w:t>
      </w:r>
    </w:p>
    <w:p w:rsidR="00000000" w:rsidDel="00000000" w:rsidP="00000000" w:rsidRDefault="00000000" w:rsidRPr="00000000" w14:paraId="00000707">
      <w:pPr>
        <w:spacing w:line="240" w:lineRule="auto"/>
        <w:ind w:firstLine="720"/>
        <w:rPr/>
      </w:pPr>
      <w:r w:rsidDel="00000000" w:rsidR="00000000" w:rsidRPr="00000000">
        <w:rPr>
          <w:rtl w:val="0"/>
        </w:rPr>
        <w:t xml:space="preserve">These results are applicable to patients aged 60y and older with G1-2 and T1 tumors, but needs prospective validation.</w:t>
      </w:r>
    </w:p>
    <w:p w:rsidR="00000000" w:rsidDel="00000000" w:rsidP="00000000" w:rsidRDefault="00000000" w:rsidRPr="00000000" w14:paraId="00000708">
      <w:pPr>
        <w:numPr>
          <w:ilvl w:val="1"/>
          <w:numId w:val="20"/>
        </w:numPr>
        <w:spacing w:line="240" w:lineRule="auto"/>
        <w:ind w:left="1440" w:hanging="360"/>
        <w:rPr/>
      </w:pPr>
      <w:r w:rsidDel="00000000" w:rsidR="00000000" w:rsidRPr="00000000">
        <w:rPr>
          <w:rtl w:val="0"/>
        </w:rPr>
        <w:t xml:space="preserve">501 of 769 pathology blocks are available. Majority Luminal A/B, while only 35 HER2 and 36 TNBC or basal-like.</w:t>
      </w:r>
    </w:p>
    <w:p w:rsidR="00000000" w:rsidDel="00000000" w:rsidP="00000000" w:rsidRDefault="00000000" w:rsidRPr="00000000" w14:paraId="00000709">
      <w:pPr>
        <w:numPr>
          <w:ilvl w:val="2"/>
          <w:numId w:val="20"/>
        </w:numPr>
        <w:spacing w:line="240" w:lineRule="auto"/>
        <w:ind w:left="2160" w:hanging="360"/>
        <w:rPr/>
      </w:pPr>
      <w:r w:rsidDel="00000000" w:rsidR="00000000" w:rsidRPr="00000000">
        <w:rPr>
          <w:rtl w:val="0"/>
        </w:rPr>
        <w:t xml:space="preserve">"Clinical low risk" is Luminal A which is G1-2, T1 and older than 60y of age. </w:t>
      </w:r>
    </w:p>
    <w:p w:rsidR="00000000" w:rsidDel="00000000" w:rsidP="00000000" w:rsidRDefault="00000000" w:rsidRPr="00000000" w14:paraId="0000070A">
      <w:pPr>
        <w:numPr>
          <w:ilvl w:val="1"/>
          <w:numId w:val="20"/>
        </w:numPr>
        <w:spacing w:line="240" w:lineRule="auto"/>
        <w:ind w:left="1440" w:hanging="360"/>
        <w:rPr/>
      </w:pPr>
      <w:r w:rsidDel="00000000" w:rsidR="00000000" w:rsidRPr="00000000">
        <w:rPr>
          <w:rFonts w:ascii="Cardo" w:cs="Cardo" w:eastAsia="Cardo" w:hAnsi="Cardo"/>
          <w:rtl w:val="0"/>
        </w:rPr>
        <w:t xml:space="preserve">10y IBTR for Luminal A / B / "Unfavorable subtypes" of 5→ 10→ 21%.</w:t>
      </w:r>
    </w:p>
    <w:p w:rsidR="00000000" w:rsidDel="00000000" w:rsidP="00000000" w:rsidRDefault="00000000" w:rsidRPr="00000000" w14:paraId="0000070B">
      <w:pPr>
        <w:numPr>
          <w:ilvl w:val="1"/>
          <w:numId w:val="20"/>
        </w:numPr>
        <w:spacing w:line="240" w:lineRule="auto"/>
        <w:ind w:left="1440" w:hanging="360"/>
        <w:rPr/>
      </w:pPr>
      <w:r w:rsidDel="00000000" w:rsidR="00000000" w:rsidRPr="00000000">
        <w:rPr>
          <w:rFonts w:ascii="Cardo" w:cs="Cardo" w:eastAsia="Cardo" w:hAnsi="Cardo"/>
          <w:rtl w:val="0"/>
        </w:rPr>
        <w:t xml:space="preserve">10y IBTR 5→ 14%, but this includes 23% G3 tumors and 31% T2 tumors. </w:t>
        <w:br w:type="textWrapping"/>
        <w:t xml:space="preserve">Therefore, patients with available blocks had higher risk tumors than in the original trial.</w:t>
      </w:r>
    </w:p>
    <w:p w:rsidR="00000000" w:rsidDel="00000000" w:rsidP="00000000" w:rsidRDefault="00000000" w:rsidRPr="00000000" w14:paraId="0000070C">
      <w:pPr>
        <w:numPr>
          <w:ilvl w:val="1"/>
          <w:numId w:val="20"/>
        </w:numPr>
        <w:spacing w:line="240" w:lineRule="auto"/>
        <w:ind w:left="1440" w:hanging="360"/>
        <w:rPr/>
      </w:pPr>
      <w:r w:rsidDel="00000000" w:rsidR="00000000" w:rsidRPr="00000000">
        <w:rPr>
          <w:rFonts w:ascii="Cardo" w:cs="Cardo" w:eastAsia="Cardo" w:hAnsi="Cardo"/>
          <w:rtl w:val="0"/>
        </w:rPr>
        <w:t xml:space="preserve">Luminal A:  No benefit from RT. 10y IBTR ~3→ 7% (p=0.11). </w:t>
      </w:r>
      <w:r w:rsidDel="00000000" w:rsidR="00000000" w:rsidRPr="00000000">
        <w:rPr>
          <w:rtl w:val="0"/>
        </w:rPr>
      </w:r>
    </w:p>
    <w:p w:rsidR="00000000" w:rsidDel="00000000" w:rsidP="00000000" w:rsidRDefault="00000000" w:rsidRPr="00000000" w14:paraId="0000070D">
      <w:pPr>
        <w:numPr>
          <w:ilvl w:val="2"/>
          <w:numId w:val="20"/>
        </w:numPr>
        <w:spacing w:line="240" w:lineRule="auto"/>
        <w:ind w:left="2160" w:hanging="360"/>
        <w:rPr/>
      </w:pPr>
      <w:r w:rsidDel="00000000" w:rsidR="00000000" w:rsidRPr="00000000">
        <w:rPr>
          <w:rtl w:val="0"/>
        </w:rPr>
        <w:t xml:space="preserve">10y IBTR for </w:t>
      </w:r>
      <w:r w:rsidDel="00000000" w:rsidR="00000000" w:rsidRPr="00000000">
        <w:rPr>
          <w:rFonts w:ascii="Cardo" w:cs="Cardo" w:eastAsia="Cardo" w:hAnsi="Cardo"/>
          <w:rtl w:val="0"/>
        </w:rPr>
        <w:t xml:space="preserve">&gt; 60y, T1, G1-2, Luminal A / "High risk" of 3→ 12%.</w:t>
      </w:r>
    </w:p>
    <w:p w:rsidR="00000000" w:rsidDel="00000000" w:rsidP="00000000" w:rsidRDefault="00000000" w:rsidRPr="00000000" w14:paraId="0000070E">
      <w:pPr>
        <w:numPr>
          <w:ilvl w:val="2"/>
          <w:numId w:val="20"/>
        </w:numPr>
        <w:spacing w:line="240" w:lineRule="auto"/>
        <w:ind w:left="2160" w:hanging="360"/>
        <w:rPr/>
      </w:pPr>
      <w:r w:rsidDel="00000000" w:rsidR="00000000" w:rsidRPr="00000000">
        <w:rPr>
          <w:rFonts w:ascii="Cardo" w:cs="Cardo" w:eastAsia="Cardo" w:hAnsi="Cardo"/>
          <w:rtl w:val="0"/>
        </w:rPr>
        <w:t xml:space="preserve">10y IBTR for &gt; 60y, T1, G1-2, Luminal A for BCS / BCT of 5→ 1.3%.</w:t>
      </w:r>
    </w:p>
    <w:p w:rsidR="00000000" w:rsidDel="00000000" w:rsidP="00000000" w:rsidRDefault="00000000" w:rsidRPr="00000000" w14:paraId="0000070F">
      <w:pPr>
        <w:numPr>
          <w:ilvl w:val="1"/>
          <w:numId w:val="20"/>
        </w:numPr>
        <w:spacing w:line="240" w:lineRule="auto"/>
        <w:ind w:left="1440" w:hanging="360"/>
        <w:rPr/>
      </w:pPr>
      <w:r w:rsidDel="00000000" w:rsidR="00000000" w:rsidRPr="00000000">
        <w:rPr>
          <w:rFonts w:ascii="Cardo" w:cs="Cardo" w:eastAsia="Cardo" w:hAnsi="Cardo"/>
          <w:rtl w:val="0"/>
        </w:rPr>
        <w:t xml:space="preserve">Luminal B: NS difference with RT. 10y IBTR ~8→ 13% (p=0.18). </w:t>
      </w:r>
      <w:r w:rsidDel="00000000" w:rsidR="00000000" w:rsidRPr="00000000">
        <w:rPr>
          <w:rtl w:val="0"/>
        </w:rPr>
      </w:r>
    </w:p>
    <w:p w:rsidR="00000000" w:rsidDel="00000000" w:rsidP="00000000" w:rsidRDefault="00000000" w:rsidRPr="00000000" w14:paraId="00000710">
      <w:pPr>
        <w:numPr>
          <w:ilvl w:val="1"/>
          <w:numId w:val="20"/>
        </w:numPr>
        <w:spacing w:line="240" w:lineRule="auto"/>
        <w:ind w:left="1440" w:hanging="360"/>
        <w:rPr/>
      </w:pPr>
      <w:r w:rsidDel="00000000" w:rsidR="00000000" w:rsidRPr="00000000">
        <w:rPr>
          <w:rFonts w:ascii="Cardo" w:cs="Cardo" w:eastAsia="Cardo" w:hAnsi="Cardo"/>
          <w:rtl w:val="0"/>
        </w:rPr>
        <w:t xml:space="preserve">“Unfavorable subtypes”: Clear benefit with RT! 10y IBTR 6→ 38%.</w:t>
      </w:r>
    </w:p>
    <w:p w:rsidR="00000000" w:rsidDel="00000000" w:rsidP="00000000" w:rsidRDefault="00000000" w:rsidRPr="00000000" w14:paraId="00000711">
      <w:pPr>
        <w:spacing w:line="240" w:lineRule="auto"/>
        <w:ind w:left="1440" w:firstLine="0"/>
        <w:rPr/>
      </w:pPr>
      <w:r w:rsidDel="00000000" w:rsidR="00000000" w:rsidRPr="00000000">
        <w:rPr>
          <w:rtl w:val="0"/>
        </w:rPr>
        <w:t xml:space="preserve">This cohort was treated in the pre-Trastuzumab era, and none received anti-HER2 therapy. </w:t>
      </w:r>
      <w:r w:rsidDel="00000000" w:rsidR="00000000" w:rsidRPr="00000000">
        <w:rPr>
          <w:rtl w:val="0"/>
        </w:rPr>
      </w:r>
    </w:p>
    <w:bookmarkStart w:colFirst="0" w:colLast="0" w:name="81qc2yfdoqim" w:id="121"/>
    <w:bookmarkEnd w:id="121"/>
    <w:p w:rsidR="00000000" w:rsidDel="00000000" w:rsidP="00000000" w:rsidRDefault="00000000" w:rsidRPr="00000000" w14:paraId="00000712">
      <w:pPr>
        <w:numPr>
          <w:ilvl w:val="0"/>
          <w:numId w:val="20"/>
        </w:numPr>
        <w:spacing w:line="240" w:lineRule="auto"/>
        <w:rPr/>
      </w:pPr>
      <w:r w:rsidDel="00000000" w:rsidR="00000000" w:rsidRPr="00000000">
        <w:rPr>
          <w:b w:val="1"/>
          <w:rtl w:val="0"/>
        </w:rPr>
        <w:t xml:space="preserve">RT without endocrine</w:t>
      </w:r>
      <w:r w:rsidDel="00000000" w:rsidR="00000000" w:rsidRPr="00000000">
        <w:rPr>
          <w:b w:val="1"/>
          <w:rtl w:val="0"/>
        </w:rPr>
        <w:t xml:space="preserve"> therapy for women age 70+</w:t>
      </w:r>
      <w:r w:rsidDel="00000000" w:rsidR="00000000" w:rsidRPr="00000000">
        <w:rPr>
          <w:rtl w:val="0"/>
        </w:rPr>
        <w:t xml:space="preserve"> [</w:t>
      </w:r>
      <w:hyperlink r:id="rId442">
        <w:r w:rsidDel="00000000" w:rsidR="00000000" w:rsidRPr="00000000">
          <w:rPr>
            <w:rtl w:val="0"/>
          </w:rPr>
          <w:t xml:space="preserve">Ward IJROBP '19</w:t>
        </w:r>
      </w:hyperlink>
      <w:r w:rsidDel="00000000" w:rsidR="00000000" w:rsidRPr="00000000">
        <w:rPr>
          <w:rtl w:val="0"/>
        </w:rPr>
        <w:t xml:space="preserve">]: </w:t>
      </w:r>
      <w:r w:rsidDel="00000000" w:rsidR="00000000" w:rsidRPr="00000000">
        <w:rPr>
          <w:b w:val="1"/>
          <w:rtl w:val="0"/>
        </w:rPr>
        <w:t xml:space="preserve">Anastrozole x5y vs. 40/15 WBRT.</w:t>
        <w:br w:type="textWrapping"/>
      </w:r>
      <w:r w:rsidDel="00000000" w:rsidR="00000000" w:rsidRPr="00000000">
        <w:rPr>
          <w:rtl w:val="0"/>
        </w:rPr>
        <w:t xml:space="preserve">There is evidence that less than half of women comply with five full years of endocrine therapy.</w:t>
        <w:br w:type="textWrapping"/>
        <w:t xml:space="preserve">TBL </w:t>
      </w:r>
      <w:hyperlink r:id="rId443">
        <w:r w:rsidDel="00000000" w:rsidR="00000000" w:rsidRPr="00000000">
          <w:rPr>
            <w:vertAlign w:val="superscript"/>
            <w:rtl w:val="0"/>
          </w:rPr>
          <w:t xml:space="preserve">QS</w:t>
        </w:r>
      </w:hyperlink>
      <w:r w:rsidDel="00000000" w:rsidR="00000000" w:rsidRPr="00000000">
        <w:rPr>
          <w:rtl w:val="0"/>
        </w:rPr>
        <w:t xml:space="preserve">: In the real-world, omitting endocrine therapy in favor of radiation for older women with low-risk breast cancer may be a safe, and dare we say m</w:t>
      </w:r>
      <w:r w:rsidDel="00000000" w:rsidR="00000000" w:rsidRPr="00000000">
        <w:rPr>
          <w:rtl w:val="0"/>
        </w:rPr>
        <w:t xml:space="preserve">ore effective, alternative than vice versa.</w:t>
      </w:r>
    </w:p>
    <w:p w:rsidR="00000000" w:rsidDel="00000000" w:rsidP="00000000" w:rsidRDefault="00000000" w:rsidRPr="00000000" w14:paraId="00000713">
      <w:pPr>
        <w:numPr>
          <w:ilvl w:val="1"/>
          <w:numId w:val="20"/>
        </w:numPr>
        <w:spacing w:line="240" w:lineRule="auto"/>
        <w:ind w:left="1440" w:hanging="360"/>
        <w:rPr>
          <w:u w:val="none"/>
        </w:rPr>
      </w:pPr>
      <w:r w:rsidDel="00000000" w:rsidR="00000000" w:rsidRPr="00000000">
        <w:rPr>
          <w:rtl w:val="0"/>
        </w:rPr>
        <w:t xml:space="preserve">Microsimulation. Patient-level Markov model.</w:t>
      </w:r>
    </w:p>
    <w:p w:rsidR="00000000" w:rsidDel="00000000" w:rsidP="00000000" w:rsidRDefault="00000000" w:rsidRPr="00000000" w14:paraId="00000714">
      <w:pPr>
        <w:numPr>
          <w:ilvl w:val="1"/>
          <w:numId w:val="20"/>
        </w:numPr>
        <w:spacing w:line="240" w:lineRule="auto"/>
        <w:ind w:left="1440" w:hanging="360"/>
        <w:rPr>
          <w:u w:val="none"/>
        </w:rPr>
      </w:pPr>
      <w:r w:rsidDel="00000000" w:rsidR="00000000" w:rsidRPr="00000000">
        <w:rPr>
          <w:rtl w:val="0"/>
        </w:rPr>
        <w:t xml:space="preserve">Aromatase inhibitor alone superior in preventing CBC, small impact on DM. </w:t>
      </w:r>
    </w:p>
    <w:p w:rsidR="00000000" w:rsidDel="00000000" w:rsidP="00000000" w:rsidRDefault="00000000" w:rsidRPr="00000000" w14:paraId="00000715">
      <w:pPr>
        <w:numPr>
          <w:ilvl w:val="1"/>
          <w:numId w:val="20"/>
        </w:numPr>
        <w:spacing w:line="240" w:lineRule="auto"/>
        <w:ind w:left="1440" w:hanging="360"/>
        <w:rPr>
          <w:u w:val="none"/>
        </w:rPr>
      </w:pPr>
      <w:r w:rsidDel="00000000" w:rsidR="00000000" w:rsidRPr="00000000">
        <w:rPr>
          <w:rtl w:val="0"/>
        </w:rPr>
        <w:t xml:space="preserve">Radiation alone is superior in preventing IBTR, with small impact on regional failure.</w:t>
      </w:r>
    </w:p>
    <w:p w:rsidR="00000000" w:rsidDel="00000000" w:rsidP="00000000" w:rsidRDefault="00000000" w:rsidRPr="00000000" w14:paraId="00000716">
      <w:pPr>
        <w:numPr>
          <w:ilvl w:val="1"/>
          <w:numId w:val="20"/>
        </w:numPr>
        <w:spacing w:line="240" w:lineRule="auto"/>
        <w:ind w:left="1440" w:hanging="360"/>
        <w:rPr>
          <w:u w:val="none"/>
        </w:rPr>
      </w:pPr>
      <w:r w:rsidDel="00000000" w:rsidR="00000000" w:rsidRPr="00000000">
        <w:rPr>
          <w:rtl w:val="0"/>
        </w:rPr>
        <w:t xml:space="preserve">QALY differences were small, but RT was nearly $4,000 more expensive over the average lifetime.</w:t>
      </w:r>
    </w:p>
    <w:p w:rsidR="00000000" w:rsidDel="00000000" w:rsidP="00000000" w:rsidRDefault="00000000" w:rsidRPr="00000000" w14:paraId="00000717">
      <w:pPr>
        <w:numPr>
          <w:ilvl w:val="0"/>
          <w:numId w:val="20"/>
        </w:numPr>
        <w:spacing w:line="240" w:lineRule="auto"/>
        <w:rPr>
          <w:u w:val="none"/>
        </w:rPr>
      </w:pPr>
      <w:r w:rsidDel="00000000" w:rsidR="00000000" w:rsidRPr="00000000">
        <w:rPr>
          <w:b w:val="1"/>
          <w:rtl w:val="0"/>
        </w:rPr>
        <w:t xml:space="preserve">Pooled analysis </w:t>
      </w:r>
      <w:r w:rsidDel="00000000" w:rsidR="00000000" w:rsidRPr="00000000">
        <w:rPr>
          <w:rtl w:val="0"/>
        </w:rPr>
        <w:t xml:space="preserve">[</w:t>
      </w:r>
      <w:hyperlink r:id="rId444">
        <w:r w:rsidDel="00000000" w:rsidR="00000000" w:rsidRPr="00000000">
          <w:rPr>
            <w:rtl w:val="0"/>
          </w:rPr>
          <w:t xml:space="preserve">Jayasekera JNCI '18</w:t>
        </w:r>
      </w:hyperlink>
      <w:r w:rsidDel="00000000" w:rsidR="00000000" w:rsidRPr="00000000">
        <w:rPr>
          <w:rtl w:val="0"/>
        </w:rPr>
        <w:t xml:space="preserve">]: </w:t>
      </w:r>
      <w:r w:rsidDel="00000000" w:rsidR="00000000" w:rsidRPr="00000000">
        <w:rPr>
          <w:b w:val="1"/>
          <w:rtl w:val="0"/>
        </w:rPr>
        <w:t xml:space="preserve">BCS + Tamoxifen ± WBRT</w:t>
      </w:r>
      <w:r w:rsidDel="00000000" w:rsidR="00000000" w:rsidRPr="00000000">
        <w:rPr>
          <w:rtl w:val="0"/>
        </w:rPr>
        <w:t xml:space="preserve">. </w:t>
      </w:r>
    </w:p>
    <w:p w:rsidR="00000000" w:rsidDel="00000000" w:rsidP="00000000" w:rsidRDefault="00000000" w:rsidRPr="00000000" w14:paraId="00000718">
      <w:pPr>
        <w:numPr>
          <w:ilvl w:val="1"/>
          <w:numId w:val="20"/>
        </w:numPr>
        <w:spacing w:line="240" w:lineRule="auto"/>
        <w:ind w:left="1440" w:hanging="360"/>
        <w:rPr>
          <w:u w:val="none"/>
        </w:rPr>
      </w:pPr>
      <w:r w:rsidDel="00000000" w:rsidR="00000000" w:rsidRPr="00000000">
        <w:rPr>
          <w:rFonts w:ascii="Gungsuh" w:cs="Gungsuh" w:eastAsia="Gungsuh" w:hAnsi="Gungsuh"/>
          <w:rtl w:val="0"/>
        </w:rPr>
        <w:t xml:space="preserve">1,778 pts. Predicted oncotype ≤ 18. Stage I, ER/PR+, HER2-. 7 trials where RT was randomized on 4.</w:t>
      </w:r>
    </w:p>
    <w:p w:rsidR="00000000" w:rsidDel="00000000" w:rsidP="00000000" w:rsidRDefault="00000000" w:rsidRPr="00000000" w14:paraId="00000719">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5y recurrence free interval of 6→ 2%. 10y recurrence free interval of 14→ 5%. </w:t>
      </w:r>
    </w:p>
    <w:p w:rsidR="00000000" w:rsidDel="00000000" w:rsidP="00000000" w:rsidRDefault="00000000" w:rsidRPr="00000000" w14:paraId="0000071A">
      <w:pPr>
        <w:numPr>
          <w:ilvl w:val="1"/>
          <w:numId w:val="20"/>
        </w:numPr>
        <w:spacing w:line="240" w:lineRule="auto"/>
        <w:ind w:left="1440" w:hanging="360"/>
        <w:rPr>
          <w:u w:val="none"/>
        </w:rPr>
      </w:pPr>
      <w:r w:rsidDel="00000000" w:rsidR="00000000" w:rsidRPr="00000000">
        <w:rPr>
          <w:rtl w:val="0"/>
        </w:rPr>
        <w:t xml:space="preserve">No difference in DM, CSM, or OM.</w:t>
      </w:r>
    </w:p>
    <w:p w:rsidR="00000000" w:rsidDel="00000000" w:rsidP="00000000" w:rsidRDefault="00000000" w:rsidRPr="00000000" w14:paraId="0000071B">
      <w:pPr>
        <w:spacing w:line="240" w:lineRule="auto"/>
        <w:ind w:left="0" w:firstLine="0"/>
        <w:rPr>
          <w:b w:val="1"/>
        </w:rPr>
      </w:pPr>
      <w:r w:rsidDel="00000000" w:rsidR="00000000" w:rsidRPr="00000000">
        <w:rPr>
          <w:rtl w:val="0"/>
        </w:rPr>
      </w:r>
    </w:p>
    <w:p w:rsidR="00000000" w:rsidDel="00000000" w:rsidP="00000000" w:rsidRDefault="00000000" w:rsidRPr="00000000" w14:paraId="0000071C">
      <w:pPr>
        <w:spacing w:line="240" w:lineRule="auto"/>
        <w:ind w:left="0" w:firstLine="0"/>
        <w:jc w:val="center"/>
        <w:rPr>
          <w:b w:val="1"/>
        </w:rPr>
      </w:pPr>
      <w:hyperlink r:id="rId445">
        <w:r w:rsidDel="00000000" w:rsidR="00000000" w:rsidRPr="00000000">
          <w:rPr>
            <w:b w:val="1"/>
            <w:color w:val="1155cc"/>
            <w:u w:val="single"/>
          </w:rPr>
          <w:drawing>
            <wp:inline distB="114300" distT="114300" distL="114300" distR="114300">
              <wp:extent cx="6859270" cy="2400300"/>
              <wp:effectExtent b="12700" l="12700" r="12700" t="12700"/>
              <wp:docPr id="28" name="image22.png"/>
              <a:graphic>
                <a:graphicData uri="http://schemas.openxmlformats.org/drawingml/2006/picture">
                  <pic:pic>
                    <pic:nvPicPr>
                      <pic:cNvPr id="0" name="image22.png"/>
                      <pic:cNvPicPr preferRelativeResize="0"/>
                    </pic:nvPicPr>
                    <pic:blipFill>
                      <a:blip r:embed="rId446"/>
                      <a:srcRect b="0" l="0" r="0" t="0"/>
                      <a:stretch>
                        <a:fillRect/>
                      </a:stretch>
                    </pic:blipFill>
                    <pic:spPr>
                      <a:xfrm>
                        <a:off x="0" y="0"/>
                        <a:ext cx="6859270" cy="24003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71D">
      <w:pPr>
        <w:pStyle w:val="Heading2"/>
        <w:rPr/>
      </w:pPr>
      <w:bookmarkStart w:colFirst="0" w:colLast="0" w:name="_tbormi5s53gs" w:id="122"/>
      <w:bookmarkEnd w:id="122"/>
      <w:r w:rsidDel="00000000" w:rsidR="00000000" w:rsidRPr="00000000">
        <w:rPr>
          <w:rtl w:val="0"/>
        </w:rPr>
        <w:t xml:space="preserve">Future directions for Omission</w:t>
      </w:r>
    </w:p>
    <w:p w:rsidR="00000000" w:rsidDel="00000000" w:rsidP="00000000" w:rsidRDefault="00000000" w:rsidRPr="00000000" w14:paraId="0000071E">
      <w:pPr>
        <w:ind w:left="0" w:firstLine="0"/>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for more. </w:t>
      </w:r>
    </w:p>
    <w:p w:rsidR="00000000" w:rsidDel="00000000" w:rsidP="00000000" w:rsidRDefault="00000000" w:rsidRPr="00000000" w14:paraId="0000071F">
      <w:pPr>
        <w:numPr>
          <w:ilvl w:val="0"/>
          <w:numId w:val="20"/>
        </w:numPr>
        <w:spacing w:line="240" w:lineRule="auto"/>
        <w:rPr/>
      </w:pPr>
      <w:r w:rsidDel="00000000" w:rsidR="00000000" w:rsidRPr="00000000">
        <w:rPr>
          <w:b w:val="1"/>
          <w:rtl w:val="0"/>
        </w:rPr>
        <w:t xml:space="preserve">LUMINA </w:t>
      </w:r>
      <w:r w:rsidDel="00000000" w:rsidR="00000000" w:rsidRPr="00000000">
        <w:rPr>
          <w:rtl w:val="0"/>
        </w:rPr>
        <w:t xml:space="preserve">[</w:t>
      </w:r>
      <w:hyperlink r:id="rId447">
        <w:r w:rsidDel="00000000" w:rsidR="00000000" w:rsidRPr="00000000">
          <w:rPr>
            <w:rtl w:val="0"/>
          </w:rPr>
          <w:t xml:space="preserve">NCT01791829</w:t>
        </w:r>
      </w:hyperlink>
      <w:r w:rsidDel="00000000" w:rsidR="00000000" w:rsidRPr="00000000">
        <w:rPr>
          <w:rtl w:val="0"/>
        </w:rPr>
        <w:t xml:space="preserve">] (Ontario): Phase II. </w:t>
      </w:r>
      <w:r w:rsidDel="00000000" w:rsidR="00000000" w:rsidRPr="00000000">
        <w:rPr>
          <w:b w:val="1"/>
          <w:rtl w:val="0"/>
        </w:rPr>
        <w:t xml:space="preserve">Single arm observation</w:t>
      </w:r>
      <w:r w:rsidDel="00000000" w:rsidR="00000000" w:rsidRPr="00000000">
        <w:rPr>
          <w:rtl w:val="0"/>
        </w:rPr>
        <w:t xml:space="preserve">.</w:t>
      </w:r>
    </w:p>
    <w:p w:rsidR="00000000" w:rsidDel="00000000" w:rsidP="00000000" w:rsidRDefault="00000000" w:rsidRPr="00000000" w14:paraId="00000720">
      <w:pPr>
        <w:numPr>
          <w:ilvl w:val="1"/>
          <w:numId w:val="20"/>
        </w:numPr>
        <w:spacing w:line="240" w:lineRule="auto"/>
        <w:ind w:left="1440" w:hanging="360"/>
        <w:rPr/>
      </w:pPr>
      <w:r w:rsidDel="00000000" w:rsidR="00000000" w:rsidRPr="00000000">
        <w:rPr>
          <w:rFonts w:ascii="Gungsuh" w:cs="Gungsuh" w:eastAsia="Gungsuh" w:hAnsi="Gungsuh"/>
          <w:rtl w:val="0"/>
        </w:rPr>
        <w:t xml:space="preserve">≥ 55y, Unifocal T1pN0, HR+/HER2 neg, G1/2 and Ki67 &lt; 13.25% (Lum A), SM ≥ 2 mm,  No ILC, G3 or EIC.</w:t>
      </w:r>
    </w:p>
    <w:p w:rsidR="00000000" w:rsidDel="00000000" w:rsidP="00000000" w:rsidRDefault="00000000" w:rsidRPr="00000000" w14:paraId="00000721">
      <w:pPr>
        <w:numPr>
          <w:ilvl w:val="1"/>
          <w:numId w:val="20"/>
        </w:numPr>
        <w:spacing w:line="240" w:lineRule="auto"/>
        <w:ind w:left="1440" w:hanging="360"/>
        <w:rPr>
          <w:u w:val="none"/>
        </w:rPr>
      </w:pPr>
      <w:r w:rsidDel="00000000" w:rsidR="00000000" w:rsidRPr="00000000">
        <w:rPr>
          <w:rtl w:val="0"/>
        </w:rPr>
        <w:t xml:space="preserve">Measuring 5y IBTR. </w:t>
      </w:r>
    </w:p>
    <w:p w:rsidR="00000000" w:rsidDel="00000000" w:rsidP="00000000" w:rsidRDefault="00000000" w:rsidRPr="00000000" w14:paraId="00000722">
      <w:pPr>
        <w:numPr>
          <w:ilvl w:val="0"/>
          <w:numId w:val="20"/>
        </w:numPr>
      </w:pPr>
      <w:r w:rsidDel="00000000" w:rsidR="00000000" w:rsidRPr="00000000">
        <w:rPr>
          <w:b w:val="1"/>
          <w:rtl w:val="0"/>
        </w:rPr>
        <w:t xml:space="preserve">UK PRIMETIME </w:t>
      </w:r>
      <w:r w:rsidDel="00000000" w:rsidR="00000000" w:rsidRPr="00000000">
        <w:rPr>
          <w:rtl w:val="0"/>
        </w:rPr>
        <w:t xml:space="preserve">[</w:t>
      </w:r>
      <w:hyperlink r:id="rId448">
        <w:r w:rsidDel="00000000" w:rsidR="00000000" w:rsidRPr="00000000">
          <w:rPr>
            <w:rtl w:val="0"/>
          </w:rPr>
          <w:t xml:space="preserve">Cancer Research UK</w:t>
        </w:r>
      </w:hyperlink>
      <w:r w:rsidDel="00000000" w:rsidR="00000000" w:rsidRPr="00000000">
        <w:rPr>
          <w:rtl w:val="0"/>
        </w:rPr>
        <w:t xml:space="preserve">]: Very low risk observed, Low risk receive WBRT.</w:t>
      </w:r>
    </w:p>
    <w:p w:rsidR="00000000" w:rsidDel="00000000" w:rsidP="00000000" w:rsidRDefault="00000000" w:rsidRPr="00000000" w14:paraId="00000723">
      <w:pPr>
        <w:numPr>
          <w:ilvl w:val="1"/>
          <w:numId w:val="20"/>
        </w:numPr>
        <w:ind w:left="1440" w:hanging="360"/>
      </w:pPr>
      <w:r w:rsidDel="00000000" w:rsidR="00000000" w:rsidRPr="00000000">
        <w:rPr>
          <w:rtl w:val="0"/>
        </w:rPr>
        <w:t xml:space="preserve">2400 pts. Stage IA. Age 60+, very low risk IHC4+C score.</w:t>
      </w:r>
      <w:r w:rsidDel="00000000" w:rsidR="00000000" w:rsidRPr="00000000">
        <w:rPr>
          <w:rtl w:val="0"/>
        </w:rPr>
      </w:r>
    </w:p>
    <w:p w:rsidR="00000000" w:rsidDel="00000000" w:rsidP="00000000" w:rsidRDefault="00000000" w:rsidRPr="00000000" w14:paraId="00000724">
      <w:pPr>
        <w:numPr>
          <w:ilvl w:val="0"/>
          <w:numId w:val="20"/>
        </w:numPr>
      </w:pPr>
      <w:r w:rsidDel="00000000" w:rsidR="00000000" w:rsidRPr="00000000">
        <w:rPr>
          <w:b w:val="1"/>
          <w:rtl w:val="0"/>
        </w:rPr>
        <w:t xml:space="preserve">IDEA </w:t>
      </w:r>
      <w:r w:rsidDel="00000000" w:rsidR="00000000" w:rsidRPr="00000000">
        <w:rPr>
          <w:rtl w:val="0"/>
        </w:rPr>
        <w:t xml:space="preserve">(USA) [</w:t>
      </w:r>
      <w:hyperlink r:id="rId449">
        <w:r w:rsidDel="00000000" w:rsidR="00000000" w:rsidRPr="00000000">
          <w:rPr>
            <w:rtl w:val="0"/>
          </w:rPr>
          <w:t xml:space="preserve">NCT01791829</w:t>
        </w:r>
      </w:hyperlink>
      <w:r w:rsidDel="00000000" w:rsidR="00000000" w:rsidRPr="00000000">
        <w:rPr>
          <w:rtl w:val="0"/>
        </w:rPr>
        <w:t xml:space="preserve">, </w:t>
      </w:r>
      <w:hyperlink r:id="rId450">
        <w:r w:rsidDel="00000000" w:rsidR="00000000" w:rsidRPr="00000000">
          <w:rPr>
            <w:rtl w:val="0"/>
          </w:rPr>
          <w:t xml:space="preserve">Jagsi ASTRO '19</w:t>
        </w:r>
      </w:hyperlink>
      <w:r w:rsidDel="00000000" w:rsidR="00000000" w:rsidRPr="00000000">
        <w:rPr>
          <w:rtl w:val="0"/>
        </w:rPr>
        <w:t xml:space="preserve">]: Phase II. </w:t>
      </w:r>
      <w:r w:rsidDel="00000000" w:rsidR="00000000" w:rsidRPr="00000000">
        <w:rPr>
          <w:b w:val="1"/>
          <w:rtl w:val="0"/>
        </w:rPr>
        <w:t xml:space="preserve">Single arm observation</w:t>
      </w:r>
      <w:r w:rsidDel="00000000" w:rsidR="00000000" w:rsidRPr="00000000">
        <w:rPr>
          <w:rtl w:val="0"/>
        </w:rPr>
        <w:t xml:space="preserve">.</w:t>
      </w:r>
    </w:p>
    <w:p w:rsidR="00000000" w:rsidDel="00000000" w:rsidP="00000000" w:rsidRDefault="00000000" w:rsidRPr="00000000" w14:paraId="00000725">
      <w:pPr>
        <w:numPr>
          <w:ilvl w:val="1"/>
          <w:numId w:val="20"/>
        </w:numPr>
        <w:ind w:left="1440" w:hanging="360"/>
      </w:pPr>
      <w:r w:rsidDel="00000000" w:rsidR="00000000" w:rsidRPr="00000000">
        <w:rPr>
          <w:rFonts w:ascii="Gungsuh" w:cs="Gungsuh" w:eastAsia="Gungsuh" w:hAnsi="Gungsuh"/>
          <w:rtl w:val="0"/>
        </w:rPr>
        <w:t xml:space="preserve">200 patients. 2015-2018.  No patients will receive radiation therapy. 50-69y, Unifocal T1pN0(i+), ER/PR+/HER2 neg, Oncotype ≤ 18, SM ≥ 2mm, min 5y endo therapy. MFU 2y.</w:t>
      </w:r>
    </w:p>
    <w:p w:rsidR="00000000" w:rsidDel="00000000" w:rsidP="00000000" w:rsidRDefault="00000000" w:rsidRPr="00000000" w14:paraId="00000726">
      <w:pPr>
        <w:numPr>
          <w:ilvl w:val="1"/>
          <w:numId w:val="20"/>
        </w:numPr>
        <w:ind w:left="1440" w:hanging="360"/>
      </w:pPr>
      <w:r w:rsidDel="00000000" w:rsidR="00000000" w:rsidRPr="00000000">
        <w:rPr>
          <w:rtl w:val="0"/>
        </w:rPr>
        <w:t xml:space="preserve">Median age 62. Median size 1 cm. Mean Oncotype-Dx 11. MRI in 33%. 13% ILC. 3% G3. 15% LVI.</w:t>
      </w:r>
    </w:p>
    <w:p w:rsidR="00000000" w:rsidDel="00000000" w:rsidP="00000000" w:rsidRDefault="00000000" w:rsidRPr="00000000" w14:paraId="00000727">
      <w:pPr>
        <w:numPr>
          <w:ilvl w:val="1"/>
          <w:numId w:val="20"/>
        </w:numPr>
        <w:ind w:left="1440" w:hanging="360"/>
      </w:pPr>
      <w:r w:rsidDel="00000000" w:rsidR="00000000" w:rsidRPr="00000000">
        <w:rPr>
          <w:rtl w:val="0"/>
        </w:rPr>
        <w:t xml:space="preserve">5y discontinuation of hormone therapy of 5.5%. </w:t>
      </w:r>
    </w:p>
    <w:p w:rsidR="00000000" w:rsidDel="00000000" w:rsidP="00000000" w:rsidRDefault="00000000" w:rsidRPr="00000000" w14:paraId="00000728">
      <w:pPr>
        <w:numPr>
          <w:ilvl w:val="1"/>
          <w:numId w:val="20"/>
        </w:numPr>
        <w:ind w:left="1440" w:hanging="360"/>
      </w:pPr>
      <w:r w:rsidDel="00000000" w:rsidR="00000000" w:rsidRPr="00000000">
        <w:rPr>
          <w:rtl w:val="0"/>
        </w:rPr>
        <w:t xml:space="preserve">One patient with documented recurrence.</w:t>
      </w:r>
    </w:p>
    <w:p w:rsidR="00000000" w:rsidDel="00000000" w:rsidP="00000000" w:rsidRDefault="00000000" w:rsidRPr="00000000" w14:paraId="00000729">
      <w:pPr>
        <w:numPr>
          <w:ilvl w:val="1"/>
          <w:numId w:val="20"/>
        </w:numPr>
        <w:ind w:left="1440" w:hanging="360"/>
        <w:rPr>
          <w:u w:val="none"/>
        </w:rPr>
      </w:pPr>
      <w:r w:rsidDel="00000000" w:rsidR="00000000" w:rsidRPr="00000000">
        <w:rPr>
          <w:rtl w:val="0"/>
        </w:rPr>
        <w:t xml:space="preserve">Primary endpoint: 5y LRR.</w:t>
      </w:r>
    </w:p>
    <w:p w:rsidR="00000000" w:rsidDel="00000000" w:rsidP="00000000" w:rsidRDefault="00000000" w:rsidRPr="00000000" w14:paraId="0000072A">
      <w:pPr>
        <w:numPr>
          <w:ilvl w:val="0"/>
          <w:numId w:val="20"/>
        </w:numPr>
      </w:pPr>
      <w:r w:rsidDel="00000000" w:rsidR="00000000" w:rsidRPr="00000000">
        <w:rPr>
          <w:b w:val="1"/>
          <w:rtl w:val="0"/>
        </w:rPr>
        <w:t xml:space="preserve">PRECISION </w:t>
      </w:r>
      <w:r w:rsidDel="00000000" w:rsidR="00000000" w:rsidRPr="00000000">
        <w:rPr>
          <w:rtl w:val="0"/>
        </w:rPr>
        <w:t xml:space="preserve">[</w:t>
      </w:r>
      <w:hyperlink r:id="rId451">
        <w:r w:rsidDel="00000000" w:rsidR="00000000" w:rsidRPr="00000000">
          <w:rPr>
            <w:rtl w:val="0"/>
          </w:rPr>
          <w:t xml:space="preserve">NCT02653755</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(DFCI): Phase II. </w:t>
      </w:r>
      <w:r w:rsidDel="00000000" w:rsidR="00000000" w:rsidRPr="00000000">
        <w:rPr>
          <w:b w:val="1"/>
          <w:rtl w:val="0"/>
        </w:rPr>
        <w:t xml:space="preserve">Single arm observation</w:t>
      </w:r>
      <w:r w:rsidDel="00000000" w:rsidR="00000000" w:rsidRPr="00000000">
        <w:rPr>
          <w:rtl w:val="0"/>
        </w:rPr>
        <w:t xml:space="preserve">.</w:t>
      </w:r>
    </w:p>
    <w:p w:rsidR="00000000" w:rsidDel="00000000" w:rsidP="00000000" w:rsidRDefault="00000000" w:rsidRPr="00000000" w14:paraId="0000072B">
      <w:pPr>
        <w:numPr>
          <w:ilvl w:val="1"/>
          <w:numId w:val="20"/>
        </w:numPr>
        <w:ind w:left="1440" w:hanging="360"/>
      </w:pPr>
      <w:r w:rsidDel="00000000" w:rsidR="00000000" w:rsidRPr="00000000">
        <w:rPr>
          <w:rtl w:val="0"/>
        </w:rPr>
        <w:t xml:space="preserve">50 - 75y, Unifocal T1pN0, G1/2 Lum A, ER/PR+/HER2 neg, no tumor on ink, low-risk PAM50 score.</w:t>
      </w:r>
    </w:p>
    <w:p w:rsidR="00000000" w:rsidDel="00000000" w:rsidP="00000000" w:rsidRDefault="00000000" w:rsidRPr="00000000" w14:paraId="0000072C">
      <w:pPr>
        <w:numPr>
          <w:ilvl w:val="1"/>
          <w:numId w:val="20"/>
        </w:numPr>
        <w:ind w:left="1440" w:hanging="360"/>
      </w:pPr>
      <w:r w:rsidDel="00000000" w:rsidR="00000000" w:rsidRPr="00000000">
        <w:rPr>
          <w:rtl w:val="0"/>
        </w:rPr>
        <w:t xml:space="preserve">Primary endpoint: 5y LRR.</w:t>
      </w:r>
      <w:r w:rsidDel="00000000" w:rsidR="00000000" w:rsidRPr="00000000">
        <w:rPr>
          <w:rtl w:val="0"/>
        </w:rPr>
      </w:r>
    </w:p>
    <w:p w:rsidR="00000000" w:rsidDel="00000000" w:rsidP="00000000" w:rsidRDefault="00000000" w:rsidRPr="00000000" w14:paraId="0000072D">
      <w:pPr>
        <w:numPr>
          <w:ilvl w:val="0"/>
          <w:numId w:val="20"/>
        </w:numPr>
        <w:spacing w:line="240" w:lineRule="auto"/>
        <w:rPr/>
      </w:pPr>
      <w:r w:rsidDel="00000000" w:rsidR="00000000" w:rsidRPr="00000000">
        <w:rPr>
          <w:b w:val="1"/>
          <w:rtl w:val="0"/>
        </w:rPr>
        <w:t xml:space="preserve">ANZ 1601</w:t>
      </w:r>
      <w:r w:rsidDel="00000000" w:rsidR="00000000" w:rsidRPr="00000000">
        <w:rPr>
          <w:rtl w:val="0"/>
        </w:rPr>
        <w:t xml:space="preserve"> (</w:t>
      </w:r>
      <w:r w:rsidDel="00000000" w:rsidR="00000000" w:rsidRPr="00000000">
        <w:rPr>
          <w:b w:val="1"/>
          <w:rtl w:val="0"/>
        </w:rPr>
        <w:t xml:space="preserve">EXPERT</w:t>
      </w:r>
      <w:r w:rsidDel="00000000" w:rsidR="00000000" w:rsidRPr="00000000">
        <w:rPr>
          <w:rtl w:val="0"/>
        </w:rPr>
        <w:t xml:space="preserve">) [</w:t>
      </w:r>
      <w:hyperlink r:id="rId452">
        <w:r w:rsidDel="00000000" w:rsidR="00000000" w:rsidRPr="00000000">
          <w:rPr>
            <w:rtl w:val="0"/>
          </w:rPr>
          <w:t xml:space="preserve">Breast Cancer Trials</w:t>
        </w:r>
      </w:hyperlink>
      <w:r w:rsidDel="00000000" w:rsidR="00000000" w:rsidRPr="00000000">
        <w:rPr>
          <w:rtl w:val="0"/>
        </w:rPr>
        <w:t xml:space="preserve">]: Phase III. </w:t>
      </w:r>
      <w:r w:rsidDel="00000000" w:rsidR="00000000" w:rsidRPr="00000000">
        <w:rPr>
          <w:b w:val="1"/>
          <w:rtl w:val="0"/>
        </w:rPr>
        <w:t xml:space="preserve">± WBRT</w:t>
      </w:r>
      <w:r w:rsidDel="00000000" w:rsidR="00000000" w:rsidRPr="00000000">
        <w:rPr>
          <w:rtl w:val="0"/>
        </w:rPr>
        <w:t xml:space="preserve">.</w:t>
      </w:r>
    </w:p>
    <w:p w:rsidR="00000000" w:rsidDel="00000000" w:rsidP="00000000" w:rsidRDefault="00000000" w:rsidRPr="00000000" w14:paraId="0000072E">
      <w:pPr>
        <w:numPr>
          <w:ilvl w:val="1"/>
          <w:numId w:val="20"/>
        </w:numPr>
        <w:spacing w:line="240" w:lineRule="auto"/>
        <w:ind w:left="1440" w:hanging="360"/>
        <w:rPr/>
      </w:pPr>
      <w:r w:rsidDel="00000000" w:rsidR="00000000" w:rsidRPr="00000000">
        <w:rPr>
          <w:rFonts w:ascii="Gungsuh" w:cs="Gungsuh" w:eastAsia="Gungsuh" w:hAnsi="Gungsuh"/>
          <w:rtl w:val="0"/>
        </w:rPr>
        <w:t xml:space="preserve">1,167 pts. ≥ 50y. Lum A disease.</w:t>
      </w:r>
      <w:r w:rsidDel="00000000" w:rsidR="00000000" w:rsidRPr="00000000">
        <w:rPr>
          <w:rtl w:val="0"/>
        </w:rPr>
        <w:t xml:space="preserve"> PAM50 Risk of Recurrence &lt; 60.</w:t>
      </w:r>
    </w:p>
    <w:bookmarkStart w:colFirst="0" w:colLast="0" w:name="yafcwxmu3e5t" w:id="123"/>
    <w:bookmarkEnd w:id="123"/>
    <w:p w:rsidR="00000000" w:rsidDel="00000000" w:rsidP="00000000" w:rsidRDefault="00000000" w:rsidRPr="00000000" w14:paraId="0000072F">
      <w:pPr>
        <w:numPr>
          <w:ilvl w:val="0"/>
          <w:numId w:val="20"/>
        </w:numPr>
        <w:spacing w:line="240" w:lineRule="auto"/>
        <w:rPr>
          <w:u w:val="none"/>
        </w:rPr>
      </w:pPr>
      <w:r w:rsidDel="00000000" w:rsidR="00000000" w:rsidRPr="00000000">
        <w:rPr>
          <w:b w:val="1"/>
          <w:rtl w:val="0"/>
        </w:rPr>
        <w:t xml:space="preserve">PROSPECT </w:t>
      </w:r>
      <w:r w:rsidDel="00000000" w:rsidR="00000000" w:rsidRPr="00000000">
        <w:rPr>
          <w:rtl w:val="0"/>
        </w:rPr>
        <w:t xml:space="preserve">[</w:t>
      </w:r>
      <w:hyperlink r:id="rId453">
        <w:r w:rsidDel="00000000" w:rsidR="00000000" w:rsidRPr="00000000">
          <w:rPr>
            <w:rtl w:val="0"/>
          </w:rPr>
          <w:t xml:space="preserve">ANZ 335926</w:t>
        </w:r>
      </w:hyperlink>
      <w:r w:rsidDel="00000000" w:rsidR="00000000" w:rsidRPr="00000000">
        <w:rPr>
          <w:rtl w:val="0"/>
        </w:rPr>
        <w:t xml:space="preserve">]: Phase II. </w:t>
      </w:r>
      <w:r w:rsidDel="00000000" w:rsidR="00000000" w:rsidRPr="00000000">
        <w:rPr>
          <w:b w:val="1"/>
          <w:rtl w:val="0"/>
        </w:rPr>
        <w:t xml:space="preserve">MRI-presurgery for low-risk invasive breast cancer</w:t>
      </w:r>
      <w:r w:rsidDel="00000000" w:rsidR="00000000" w:rsidRPr="00000000">
        <w:rPr>
          <w:rtl w:val="0"/>
        </w:rPr>
        <w:t xml:space="preserve">. </w:t>
      </w:r>
      <w:r w:rsidDel="00000000" w:rsidR="00000000" w:rsidRPr="00000000">
        <w:rPr>
          <w:b w:val="1"/>
          <w:rtl w:val="0"/>
        </w:rPr>
        <w:t xml:space="preserve">Radiation avoidance</w:t>
      </w:r>
      <w:r w:rsidDel="00000000" w:rsidR="00000000" w:rsidRPr="00000000">
        <w:rPr>
          <w:rtl w:val="0"/>
        </w:rPr>
        <w:t xml:space="preserve">.</w:t>
      </w:r>
    </w:p>
    <w:p w:rsidR="00000000" w:rsidDel="00000000" w:rsidP="00000000" w:rsidRDefault="00000000" w:rsidRPr="00000000" w14:paraId="00000730">
      <w:pPr>
        <w:spacing w:line="240" w:lineRule="auto"/>
        <w:ind w:firstLine="720"/>
        <w:rPr/>
      </w:pPr>
      <w:r w:rsidDel="00000000" w:rsidR="00000000" w:rsidRPr="00000000">
        <w:rPr>
          <w:rtl w:val="0"/>
        </w:rPr>
        <w:t xml:space="preserve">See the [</w:t>
      </w:r>
      <w:hyperlink w:anchor="davjbbu4s51v">
        <w:r w:rsidDel="00000000" w:rsidR="00000000" w:rsidRPr="00000000">
          <w:rPr>
            <w:rtl w:val="0"/>
          </w:rPr>
          <w:t xml:space="preserve">E4112</w:t>
        </w:r>
      </w:hyperlink>
      <w:r w:rsidDel="00000000" w:rsidR="00000000" w:rsidRPr="00000000">
        <w:rPr>
          <w:rtl w:val="0"/>
        </w:rPr>
        <w:t xml:space="preserve">] trial for pure DCIS.</w:t>
      </w:r>
    </w:p>
    <w:p w:rsidR="00000000" w:rsidDel="00000000" w:rsidP="00000000" w:rsidRDefault="00000000" w:rsidRPr="00000000" w14:paraId="00000731">
      <w:pPr>
        <w:numPr>
          <w:ilvl w:val="0"/>
          <w:numId w:val="20"/>
        </w:numPr>
        <w:spacing w:line="240" w:lineRule="auto"/>
        <w:rPr>
          <w:u w:val="none"/>
        </w:rPr>
      </w:pPr>
      <w:r w:rsidDel="00000000" w:rsidR="00000000" w:rsidRPr="00000000">
        <w:rPr>
          <w:b w:val="1"/>
          <w:rtl w:val="0"/>
        </w:rPr>
        <w:t xml:space="preserve">NRG BR007</w:t>
      </w:r>
      <w:r w:rsidDel="00000000" w:rsidR="00000000" w:rsidRPr="00000000">
        <w:rPr>
          <w:rtl w:val="0"/>
        </w:rPr>
        <w:t xml:space="preserve"> [Not yet open as of March 2020]: Phase III. </w:t>
      </w:r>
      <w:r w:rsidDel="00000000" w:rsidR="00000000" w:rsidRPr="00000000">
        <w:rPr>
          <w:b w:val="1"/>
          <w:rtl w:val="0"/>
        </w:rPr>
        <w:t xml:space="preserve">BCS + Tamox ± WBRT</w:t>
      </w:r>
      <w:r w:rsidDel="00000000" w:rsidR="00000000" w:rsidRPr="00000000">
        <w:rPr>
          <w:rtl w:val="0"/>
        </w:rPr>
        <w:t xml:space="preserve">.</w:t>
      </w:r>
    </w:p>
    <w:p w:rsidR="00000000" w:rsidDel="00000000" w:rsidP="00000000" w:rsidRDefault="00000000" w:rsidRPr="00000000" w14:paraId="00000732">
      <w:pPr>
        <w:spacing w:line="240" w:lineRule="auto"/>
        <w:ind w:firstLine="720"/>
        <w:rPr/>
      </w:pPr>
      <w:r w:rsidDel="00000000" w:rsidR="00000000" w:rsidRPr="00000000">
        <w:rPr>
          <w:rtl w:val="0"/>
        </w:rPr>
        <w:t xml:space="preserve">De-escalation of Breast Radiation (DEBRA) for conservative treatment of early stage, low risk breast cancer.</w:t>
      </w:r>
    </w:p>
    <w:p w:rsidR="00000000" w:rsidDel="00000000" w:rsidP="00000000" w:rsidRDefault="00000000" w:rsidRPr="00000000" w14:paraId="00000733">
      <w:pPr>
        <w:numPr>
          <w:ilvl w:val="1"/>
          <w:numId w:val="20"/>
        </w:numPr>
        <w:spacing w:line="240" w:lineRule="auto"/>
        <w:ind w:left="1440" w:hanging="360"/>
        <w:rPr>
          <w:u w:val="none"/>
        </w:rPr>
      </w:pPr>
      <w:r w:rsidDel="00000000" w:rsidR="00000000" w:rsidRPr="00000000">
        <w:rPr>
          <w:rFonts w:ascii="Gungsuh" w:cs="Gungsuh" w:eastAsia="Gungsuh" w:hAnsi="Gungsuh"/>
          <w:rtl w:val="0"/>
        </w:rPr>
        <w:t xml:space="preserve">50-70y. Stage 1, HR+, HER2- Oncotype RS ≤ 18 breast cancer.</w:t>
      </w:r>
    </w:p>
    <w:p w:rsidR="00000000" w:rsidDel="00000000" w:rsidP="00000000" w:rsidRDefault="00000000" w:rsidRPr="00000000" w14:paraId="00000734">
      <w:pPr>
        <w:numPr>
          <w:ilvl w:val="0"/>
          <w:numId w:val="20"/>
        </w:numPr>
        <w:spacing w:line="240" w:lineRule="auto"/>
        <w:rPr>
          <w:u w:val="none"/>
        </w:rPr>
      </w:pPr>
      <w:r w:rsidDel="00000000" w:rsidR="00000000" w:rsidRPr="00000000">
        <w:rPr>
          <w:rtl w:val="0"/>
        </w:rPr>
        <w:t xml:space="preserve">See [</w:t>
      </w:r>
      <w:hyperlink w:anchor="amvaqenundq2">
        <w:r w:rsidDel="00000000" w:rsidR="00000000" w:rsidRPr="00000000">
          <w:rPr>
            <w:b w:val="1"/>
            <w:rtl w:val="0"/>
          </w:rPr>
          <w:t xml:space="preserve">TAILOR RT</w:t>
        </w:r>
      </w:hyperlink>
      <w:r w:rsidDel="00000000" w:rsidR="00000000" w:rsidRPr="00000000">
        <w:rPr>
          <w:rtl w:val="0"/>
        </w:rPr>
        <w:t xml:space="preserve">] for more, which is looking into omitting PORT for N1, low risk early stage breast cancer.</w:t>
      </w:r>
      <w:r w:rsidDel="00000000" w:rsidR="00000000" w:rsidRPr="00000000">
        <w:rPr>
          <w:rtl w:val="0"/>
        </w:rPr>
      </w:r>
    </w:p>
    <w:p w:rsidR="00000000" w:rsidDel="00000000" w:rsidP="00000000" w:rsidRDefault="00000000" w:rsidRPr="00000000" w14:paraId="00000735">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736">
      <w:pPr>
        <w:pStyle w:val="Heading1"/>
        <w:spacing w:after="80" w:before="320" w:lineRule="auto"/>
        <w:rPr/>
      </w:pPr>
      <w:bookmarkStart w:colFirst="0" w:colLast="0" w:name="_tc45e9nvodjs" w:id="124"/>
      <w:bookmarkEnd w:id="124"/>
      <w:hyperlink w:anchor="_pyifw3b5rbp">
        <w:r w:rsidDel="00000000" w:rsidR="00000000" w:rsidRPr="00000000">
          <w:rPr>
            <w:color w:val="000000"/>
            <w:rtl w:val="0"/>
          </w:rPr>
          <w:t xml:space="preserve">Boost</w:t>
        </w:r>
      </w:hyperlink>
      <w:r w:rsidDel="00000000" w:rsidR="00000000" w:rsidRPr="00000000">
        <w:rPr>
          <w:rtl w:val="0"/>
        </w:rPr>
      </w:r>
    </w:p>
    <w:tbl>
      <w:tblPr>
        <w:tblStyle w:val="Table3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37">
            <w:pPr>
              <w:ind w:left="0" w:firstLine="0"/>
              <w:rPr>
                <w:b w:val="1"/>
              </w:rPr>
            </w:pPr>
            <w:hyperlink r:id="rId454">
              <w:r w:rsidDel="00000000" w:rsidR="00000000" w:rsidRPr="00000000">
                <w:rPr>
                  <w:b w:val="1"/>
                  <w:rtl w:val="0"/>
                </w:rPr>
                <w:t xml:space="preserve">ASTRO 2018 BCT Guidelines </w:t>
              </w:r>
            </w:hyperlink>
            <w:hyperlink r:id="rId455">
              <w:r w:rsidDel="00000000" w:rsidR="00000000" w:rsidRPr="00000000">
                <w:rPr>
                  <w:rtl w:val="0"/>
                </w:rPr>
                <w:t xml:space="preserve">[PRO '18]</w:t>
              </w:r>
            </w:hyperlink>
            <w:r w:rsidDel="00000000" w:rsidR="00000000" w:rsidRPr="00000000">
              <w:rPr>
                <w:rtl w:val="0"/>
              </w:rPr>
              <w:t xml:space="preserve">: </w:t>
            </w:r>
            <w:r w:rsidDel="00000000" w:rsidR="00000000" w:rsidRPr="00000000">
              <w:rPr>
                <w:b w:val="1"/>
                <w:rtl w:val="0"/>
              </w:rPr>
              <w:t xml:space="preserve">Hypofractionation for all unless regional lymph node coverage!</w:t>
            </w:r>
          </w:p>
          <w:p w:rsidR="00000000" w:rsidDel="00000000" w:rsidP="00000000" w:rsidRDefault="00000000" w:rsidRPr="00000000" w14:paraId="00000738">
            <w:pPr>
              <w:numPr>
                <w:ilvl w:val="0"/>
                <w:numId w:val="112"/>
              </w:numPr>
            </w:pPr>
            <w:r w:rsidDel="00000000" w:rsidR="00000000" w:rsidRPr="00000000">
              <w:rPr>
                <w:b w:val="1"/>
                <w:rtl w:val="0"/>
              </w:rPr>
              <w:t xml:space="preserve">Boost</w:t>
            </w:r>
            <w:r w:rsidDel="00000000" w:rsidR="00000000" w:rsidRPr="00000000">
              <w:rPr>
                <w:rtl w:val="0"/>
              </w:rPr>
              <w:t xml:space="preserve">: </w:t>
            </w:r>
          </w:p>
          <w:p w:rsidR="00000000" w:rsidDel="00000000" w:rsidP="00000000" w:rsidRDefault="00000000" w:rsidRPr="00000000" w14:paraId="00000739">
            <w:pPr>
              <w:numPr>
                <w:ilvl w:val="1"/>
                <w:numId w:val="112"/>
              </w:numPr>
              <w:ind w:left="1440" w:hanging="360"/>
            </w:pPr>
            <w:r w:rsidDel="00000000" w:rsidR="00000000" w:rsidRPr="00000000">
              <w:rPr>
                <w:rFonts w:ascii="Gungsuh" w:cs="Gungsuh" w:eastAsia="Gungsuh" w:hAnsi="Gungsuh"/>
                <w:b w:val="1"/>
                <w:rtl w:val="0"/>
              </w:rPr>
              <w:t xml:space="preserve">IDC boost if ≤ 50y or if 51-70y and G3 or SM+</w:t>
            </w:r>
            <w:r w:rsidDel="00000000" w:rsidR="00000000" w:rsidRPr="00000000">
              <w:rPr>
                <w:rtl w:val="0"/>
              </w:rPr>
              <w:t xml:space="preserve">.</w:t>
            </w:r>
          </w:p>
          <w:p w:rsidR="00000000" w:rsidDel="00000000" w:rsidP="00000000" w:rsidRDefault="00000000" w:rsidRPr="00000000" w14:paraId="0000073A">
            <w:pPr>
              <w:numPr>
                <w:ilvl w:val="2"/>
                <w:numId w:val="112"/>
              </w:numPr>
              <w:ind w:left="2160" w:hanging="360"/>
            </w:pPr>
            <w:r w:rsidDel="00000000" w:rsidR="00000000" w:rsidRPr="00000000">
              <w:rPr>
                <w:rFonts w:ascii="Gungsuh" w:cs="Gungsuh" w:eastAsia="Gungsuh" w:hAnsi="Gungsuh"/>
                <w:rtl w:val="0"/>
              </w:rPr>
              <w:t xml:space="preserve">Consider omission if &gt; 70y with HR+ of G1-2 with ≥ 2 mm margins.</w:t>
            </w:r>
          </w:p>
          <w:p w:rsidR="00000000" w:rsidDel="00000000" w:rsidP="00000000" w:rsidRDefault="00000000" w:rsidRPr="00000000" w14:paraId="0000073B">
            <w:pPr>
              <w:numPr>
                <w:ilvl w:val="2"/>
                <w:numId w:val="112"/>
              </w:numPr>
              <w:ind w:left="2160" w:hanging="360"/>
            </w:pPr>
            <w:r w:rsidDel="00000000" w:rsidR="00000000" w:rsidRPr="00000000">
              <w:rPr>
                <w:rtl w:val="0"/>
              </w:rPr>
              <w:t xml:space="preserve">Individualized decision making not meeting criteria above bc modest dz control benefit, toxicity.</w:t>
            </w:r>
          </w:p>
          <w:p w:rsidR="00000000" w:rsidDel="00000000" w:rsidP="00000000" w:rsidRDefault="00000000" w:rsidRPr="00000000" w14:paraId="0000073C">
            <w:pPr>
              <w:numPr>
                <w:ilvl w:val="1"/>
                <w:numId w:val="112"/>
              </w:numPr>
              <w:ind w:left="1440" w:hanging="360"/>
            </w:pPr>
            <w:r w:rsidDel="00000000" w:rsidR="00000000" w:rsidRPr="00000000">
              <w:rPr>
                <w:rFonts w:ascii="Gungsuh" w:cs="Gungsuh" w:eastAsia="Gungsuh" w:hAnsi="Gungsuh"/>
                <w:b w:val="1"/>
                <w:rtl w:val="0"/>
              </w:rPr>
              <w:t xml:space="preserve">DCIS boost if ≤ 50y, G3, or margins ≤ 2 mm</w:t>
            </w:r>
            <w:r w:rsidDel="00000000" w:rsidR="00000000" w:rsidRPr="00000000">
              <w:rPr>
                <w:rtl w:val="0"/>
              </w:rPr>
              <w:t xml:space="preserve">. </w:t>
            </w:r>
            <w:hyperlink w:anchor="_v2bvlbt0p6s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73D">
            <w:pPr>
              <w:numPr>
                <w:ilvl w:val="2"/>
                <w:numId w:val="112"/>
              </w:numPr>
              <w:ind w:left="2160" w:hanging="360"/>
            </w:pPr>
            <w:r w:rsidDel="00000000" w:rsidR="00000000" w:rsidRPr="00000000">
              <w:rPr>
                <w:rFonts w:ascii="Gungsuh" w:cs="Gungsuh" w:eastAsia="Gungsuh" w:hAnsi="Gungsuh"/>
                <w:rtl w:val="0"/>
              </w:rPr>
              <w:t xml:space="preserve">Consider omission if &gt; 50y, screen detected, total size ≤ 2.5 cm, G1-2 with ≥ 3 mm margins.</w:t>
            </w:r>
          </w:p>
          <w:p w:rsidR="00000000" w:rsidDel="00000000" w:rsidP="00000000" w:rsidRDefault="00000000" w:rsidRPr="00000000" w14:paraId="0000073E">
            <w:pPr>
              <w:numPr>
                <w:ilvl w:val="2"/>
                <w:numId w:val="112"/>
              </w:numPr>
              <w:ind w:left="2160" w:hanging="360"/>
            </w:pPr>
            <w:r w:rsidDel="00000000" w:rsidR="00000000" w:rsidRPr="00000000">
              <w:rPr>
                <w:rtl w:val="0"/>
              </w:rPr>
              <w:t xml:space="preserve">Individualized decision making not meeting criteria above bc modest dz control benefit, toxicity.</w:t>
            </w:r>
          </w:p>
          <w:p w:rsidR="00000000" w:rsidDel="00000000" w:rsidP="00000000" w:rsidRDefault="00000000" w:rsidRPr="00000000" w14:paraId="0000073F">
            <w:pPr>
              <w:numPr>
                <w:ilvl w:val="2"/>
                <w:numId w:val="112"/>
              </w:numPr>
              <w:ind w:left="2160" w:hanging="360"/>
            </w:pPr>
            <w:r w:rsidDel="00000000" w:rsidR="00000000" w:rsidRPr="00000000">
              <w:rPr>
                <w:rtl w:val="0"/>
              </w:rPr>
              <w:t xml:space="preserve">There appears to be a 1% LRR benefit for every 5y [</w:t>
            </w:r>
            <w:hyperlink w:anchor="h7h1guhmrp33">
              <w:r w:rsidDel="00000000" w:rsidR="00000000" w:rsidRPr="00000000">
                <w:rPr>
                  <w:rtl w:val="0"/>
                </w:rPr>
                <w:t xml:space="preserve">Moran</w:t>
              </w:r>
            </w:hyperlink>
            <w:r w:rsidDel="00000000" w:rsidR="00000000" w:rsidRPr="00000000">
              <w:rPr>
                <w:rtl w:val="0"/>
              </w:rPr>
              <w:t xml:space="preserve">]. </w:t>
            </w:r>
          </w:p>
          <w:p w:rsidR="00000000" w:rsidDel="00000000" w:rsidP="00000000" w:rsidRDefault="00000000" w:rsidRPr="00000000" w14:paraId="00000740">
            <w:pPr>
              <w:numPr>
                <w:ilvl w:val="0"/>
                <w:numId w:val="112"/>
              </w:numPr>
            </w:pPr>
            <w:r w:rsidDel="00000000" w:rsidR="00000000" w:rsidRPr="00000000">
              <w:rPr>
                <w:b w:val="1"/>
                <w:rtl w:val="0"/>
              </w:rPr>
              <w:t xml:space="preserve">Boost fractionation schemes</w:t>
            </w:r>
            <w:r w:rsidDel="00000000" w:rsidR="00000000" w:rsidRPr="00000000">
              <w:rPr>
                <w:rtl w:val="0"/>
              </w:rPr>
              <w:t xml:space="preserve">:</w:t>
            </w:r>
          </w:p>
          <w:p w:rsidR="00000000" w:rsidDel="00000000" w:rsidP="00000000" w:rsidRDefault="00000000" w:rsidRPr="00000000" w14:paraId="00000741">
            <w:pPr>
              <w:numPr>
                <w:ilvl w:val="1"/>
                <w:numId w:val="112"/>
              </w:numPr>
              <w:ind w:left="1440" w:hanging="360"/>
            </w:pPr>
            <w:r w:rsidDel="00000000" w:rsidR="00000000" w:rsidRPr="00000000">
              <w:rPr>
                <w:rtl w:val="0"/>
              </w:rPr>
              <w:t xml:space="preserve">10/4-5 fractions standard. Consider 14-16/7-8 or 12.5/5 for young age and close margins.</w:t>
            </w:r>
          </w:p>
          <w:p w:rsidR="00000000" w:rsidDel="00000000" w:rsidP="00000000" w:rsidRDefault="00000000" w:rsidRPr="00000000" w14:paraId="00000742">
            <w:pPr>
              <w:numPr>
                <w:ilvl w:val="1"/>
                <w:numId w:val="112"/>
              </w:numPr>
              <w:ind w:left="1440" w:hanging="360"/>
            </w:pPr>
            <w:r w:rsidDel="00000000" w:rsidR="00000000" w:rsidRPr="00000000">
              <w:rPr>
                <w:rtl w:val="0"/>
              </w:rPr>
              <w:t xml:space="preserve">Sequential recommended, awaiting results of [</w:t>
            </w:r>
            <w:hyperlink w:anchor="qa4vcyb22mdh">
              <w:r w:rsidDel="00000000" w:rsidR="00000000" w:rsidRPr="00000000">
                <w:rPr>
                  <w:rtl w:val="0"/>
                </w:rPr>
                <w:t xml:space="preserve">RTOG 10-05</w:t>
              </w:r>
            </w:hyperlink>
            <w:r w:rsidDel="00000000" w:rsidR="00000000" w:rsidRPr="00000000">
              <w:rPr>
                <w:rtl w:val="0"/>
              </w:rPr>
              <w:t xml:space="preserve">] for SIB vs. sequential.</w:t>
            </w:r>
            <w:r w:rsidDel="00000000" w:rsidR="00000000" w:rsidRPr="00000000">
              <w:rPr>
                <w:rtl w:val="0"/>
              </w:rPr>
            </w:r>
          </w:p>
          <w:p w:rsidR="00000000" w:rsidDel="00000000" w:rsidP="00000000" w:rsidRDefault="00000000" w:rsidRPr="00000000" w14:paraId="00000743">
            <w:pPr>
              <w:numPr>
                <w:ilvl w:val="0"/>
                <w:numId w:val="112"/>
              </w:numPr>
            </w:pPr>
            <w:r w:rsidDel="00000000" w:rsidR="00000000" w:rsidRPr="00000000">
              <w:rPr>
                <w:rtl w:val="0"/>
              </w:rPr>
              <w:t xml:space="preserve">No boost trials for DCIS.</w:t>
            </w:r>
          </w:p>
          <w:p w:rsidR="00000000" w:rsidDel="00000000" w:rsidP="00000000" w:rsidRDefault="00000000" w:rsidRPr="00000000" w14:paraId="00000744">
            <w:pPr>
              <w:numPr>
                <w:ilvl w:val="0"/>
                <w:numId w:val="138"/>
              </w:numPr>
            </w:pPr>
            <w:r w:rsidDel="00000000" w:rsidR="00000000" w:rsidRPr="00000000">
              <w:rPr>
                <w:b w:val="1"/>
                <w:rtl w:val="0"/>
              </w:rPr>
              <w:t xml:space="preserve">Boost adds 3-4% absolute or 40% RRR in LF.</w:t>
            </w:r>
            <w:r w:rsidDel="00000000" w:rsidR="00000000" w:rsidRPr="00000000">
              <w:rPr>
                <w:rtl w:val="0"/>
              </w:rPr>
            </w:r>
          </w:p>
        </w:tc>
      </w:tr>
    </w:tbl>
    <w:p w:rsidR="00000000" w:rsidDel="00000000" w:rsidP="00000000" w:rsidRDefault="00000000" w:rsidRPr="00000000" w14:paraId="00000745">
      <w:pPr>
        <w:spacing w:line="240" w:lineRule="auto"/>
        <w:ind w:left="0" w:firstLine="0"/>
        <w:rPr/>
      </w:pPr>
      <w:r w:rsidDel="00000000" w:rsidR="00000000" w:rsidRPr="00000000">
        <w:rPr>
          <w:rtl w:val="0"/>
        </w:rPr>
      </w:r>
    </w:p>
    <w:bookmarkStart w:colFirst="0" w:colLast="0" w:name="kzwteemb12i4" w:id="125"/>
    <w:bookmarkEnd w:id="125"/>
    <w:p w:rsidR="00000000" w:rsidDel="00000000" w:rsidP="00000000" w:rsidRDefault="00000000" w:rsidRPr="00000000" w14:paraId="00000746">
      <w:pPr>
        <w:numPr>
          <w:ilvl w:val="0"/>
          <w:numId w:val="138"/>
        </w:numPr>
        <w:spacing w:line="240" w:lineRule="auto"/>
        <w:rPr/>
      </w:pPr>
      <w:r w:rsidDel="00000000" w:rsidR="00000000" w:rsidRPr="00000000">
        <w:rPr>
          <w:b w:val="1"/>
          <w:rtl w:val="0"/>
        </w:rPr>
        <w:t xml:space="preserve">EORTC 22881 </w:t>
      </w:r>
      <w:r w:rsidDel="00000000" w:rsidR="00000000" w:rsidRPr="00000000">
        <w:rPr>
          <w:rtl w:val="0"/>
        </w:rPr>
        <w:t xml:space="preserve">[</w:t>
      </w:r>
      <w:r w:rsidDel="00000000" w:rsidR="00000000" w:rsidRPr="00000000">
        <w:rPr>
          <w:b w:val="1"/>
          <w:rtl w:val="0"/>
        </w:rPr>
        <w:t xml:space="preserve">Bartelink</w:t>
      </w:r>
      <w:r w:rsidDel="00000000" w:rsidR="00000000" w:rsidRPr="00000000">
        <w:rPr>
          <w:rtl w:val="0"/>
        </w:rPr>
        <w:t xml:space="preserve"> </w:t>
      </w:r>
      <w:hyperlink r:id="rId456">
        <w:r w:rsidDel="00000000" w:rsidR="00000000" w:rsidRPr="00000000">
          <w:rPr>
            <w:rtl w:val="0"/>
          </w:rPr>
          <w:t xml:space="preserve">NEJM '01</w:t>
        </w:r>
      </w:hyperlink>
      <w:r w:rsidDel="00000000" w:rsidR="00000000" w:rsidRPr="00000000">
        <w:rPr>
          <w:rtl w:val="0"/>
        </w:rPr>
        <w:t xml:space="preserve">, </w:t>
      </w:r>
      <w:hyperlink r:id="rId457">
        <w:r w:rsidDel="00000000" w:rsidR="00000000" w:rsidRPr="00000000">
          <w:rPr>
            <w:rtl w:val="0"/>
          </w:rPr>
          <w:t xml:space="preserve">'</w:t>
        </w:r>
      </w:hyperlink>
      <w:hyperlink r:id="rId458">
        <w:r w:rsidDel="00000000" w:rsidR="00000000" w:rsidRPr="00000000">
          <w:rPr>
            <w:rtl w:val="0"/>
          </w:rPr>
          <w:t xml:space="preserve">07</w:t>
        </w:r>
      </w:hyperlink>
      <w:r w:rsidDel="00000000" w:rsidR="00000000" w:rsidRPr="00000000">
        <w:rPr>
          <w:rtl w:val="0"/>
        </w:rPr>
        <w:t xml:space="preserve">, </w:t>
      </w:r>
      <w:hyperlink r:id="rId459">
        <w:r w:rsidDel="00000000" w:rsidR="00000000" w:rsidRPr="00000000">
          <w:rPr>
            <w:rtl w:val="0"/>
          </w:rPr>
          <w:t xml:space="preserve">'09</w:t>
        </w:r>
      </w:hyperlink>
      <w:r w:rsidDel="00000000" w:rsidR="00000000" w:rsidRPr="00000000">
        <w:rPr>
          <w:rtl w:val="0"/>
        </w:rPr>
        <w:t xml:space="preserve">, </w:t>
      </w:r>
      <w:hyperlink r:id="rId460">
        <w:r w:rsidDel="00000000" w:rsidR="00000000" w:rsidRPr="00000000">
          <w:rPr>
            <w:rtl w:val="0"/>
          </w:rPr>
          <w:t xml:space="preserve">'14</w:t>
        </w:r>
      </w:hyperlink>
      <w:r w:rsidDel="00000000" w:rsidR="00000000" w:rsidRPr="00000000">
        <w:rPr>
          <w:rtl w:val="0"/>
        </w:rPr>
        <w:t xml:space="preserve">, </w:t>
      </w:r>
      <w:hyperlink r:id="rId461">
        <w:r w:rsidDel="00000000" w:rsidR="00000000" w:rsidRPr="00000000">
          <w:rPr>
            <w:rtl w:val="0"/>
          </w:rPr>
          <w:t xml:space="preserve">Vrieling JAMA Onc '17</w:t>
        </w:r>
      </w:hyperlink>
      <w:r w:rsidDel="00000000" w:rsidR="00000000" w:rsidRPr="00000000">
        <w:rPr>
          <w:rtl w:val="0"/>
        </w:rPr>
        <w:t xml:space="preserve">]: </w:t>
      </w:r>
      <w:r w:rsidDel="00000000" w:rsidR="00000000" w:rsidRPr="00000000">
        <w:rPr>
          <w:b w:val="1"/>
          <w:rtl w:val="0"/>
        </w:rPr>
        <w:t xml:space="preserve">50 Gy ± 16 Gy </w:t>
      </w:r>
      <w:r w:rsidDel="00000000" w:rsidR="00000000" w:rsidRPr="00000000">
        <w:rPr>
          <w:rtl w:val="0"/>
        </w:rPr>
        <w:t xml:space="preserve">(or 26 Gy if SM+).</w:t>
      </w:r>
      <w:r w:rsidDel="00000000" w:rsidR="00000000" w:rsidRPr="00000000">
        <w:rPr>
          <w:rtl w:val="0"/>
        </w:rPr>
        <w:br w:type="textWrapping"/>
      </w:r>
      <w:r w:rsidDel="00000000" w:rsidR="00000000" w:rsidRPr="00000000">
        <w:rPr>
          <w:rtl w:val="0"/>
        </w:rPr>
        <w:t xml:space="preserve">Proportional benefit for boost in all ages (halved in &lt; 40y), but severe fibrosis doubled.</w:t>
      </w:r>
    </w:p>
    <w:p w:rsidR="00000000" w:rsidDel="00000000" w:rsidP="00000000" w:rsidRDefault="00000000" w:rsidRPr="00000000" w14:paraId="00000747">
      <w:pPr>
        <w:spacing w:line="240" w:lineRule="auto"/>
        <w:ind w:firstLine="720"/>
        <w:rPr/>
      </w:pPr>
      <w:r w:rsidDel="00000000" w:rsidR="00000000" w:rsidRPr="00000000">
        <w:rPr>
          <w:rFonts w:ascii="Gungsuh" w:cs="Gungsuh" w:eastAsia="Gungsuh" w:hAnsi="Gungsuh"/>
          <w:rtl w:val="0"/>
        </w:rPr>
        <w:t xml:space="preserve">IBTR is nearly halved for the 8% of patients ≤ 40y. There was only 3-4% increased local control in other age groups.</w:t>
      </w:r>
      <w:r w:rsidDel="00000000" w:rsidR="00000000" w:rsidRPr="00000000">
        <w:rPr>
          <w:rtl w:val="0"/>
        </w:rPr>
      </w:r>
    </w:p>
    <w:p w:rsidR="00000000" w:rsidDel="00000000" w:rsidP="00000000" w:rsidRDefault="00000000" w:rsidRPr="00000000" w14:paraId="00000748">
      <w:pPr>
        <w:numPr>
          <w:ilvl w:val="1"/>
          <w:numId w:val="138"/>
        </w:numPr>
        <w:spacing w:line="240" w:lineRule="auto"/>
        <w:ind w:left="1440" w:hanging="360"/>
        <w:rPr/>
      </w:pPr>
      <w:r w:rsidDel="00000000" w:rsidR="00000000" w:rsidRPr="00000000">
        <w:rPr>
          <w:rtl w:val="0"/>
        </w:rPr>
        <w:t xml:space="preserve">5318 pts. BCS + ALND. T1-2N0 (10% N1, could get chemo). Age &lt; 70 (8% under 40). Also allowed interstitial Ir-192 at 0.5 Gy/h. Wide margins. 40% ER/PR+. No benefit in the 26 Gy group (with R1 resection)! </w:t>
      </w:r>
    </w:p>
    <w:p w:rsidR="00000000" w:rsidDel="00000000" w:rsidP="00000000" w:rsidRDefault="00000000" w:rsidRPr="00000000" w14:paraId="00000749">
      <w:pPr>
        <w:numPr>
          <w:ilvl w:val="1"/>
          <w:numId w:val="138"/>
        </w:numPr>
        <w:spacing w:line="240" w:lineRule="auto"/>
        <w:ind w:left="1440" w:hanging="360"/>
        <w:rPr/>
      </w:pPr>
      <w:r w:rsidDel="00000000" w:rsidR="00000000" w:rsidRPr="00000000">
        <w:rPr>
          <w:rtl w:val="0"/>
        </w:rPr>
        <w:t xml:space="preserve">Impact of Pathological Characteristics on Local Relapse After Breast-Conserving Therapy </w:t>
      </w:r>
      <w:hyperlink r:id="rId462">
        <w:r w:rsidDel="00000000" w:rsidR="00000000" w:rsidRPr="00000000">
          <w:rPr>
            <w:rtl w:val="0"/>
          </w:rPr>
          <w:t xml:space="preserve">[Jones JCO '09]</w:t>
        </w:r>
      </w:hyperlink>
      <w:r w:rsidDel="00000000" w:rsidR="00000000" w:rsidRPr="00000000">
        <w:rPr>
          <w:rtl w:val="0"/>
        </w:rPr>
        <w:t xml:space="preserve">:</w:t>
        <w:br w:type="textWrapping"/>
      </w:r>
      <w:r w:rsidDel="00000000" w:rsidR="00000000" w:rsidRPr="00000000">
        <w:rPr>
          <w:rtl w:val="0"/>
        </w:rPr>
        <w:t xml:space="preserve">Young pts with high grade disease are more likely to benefit from boost.</w:t>
      </w:r>
    </w:p>
    <w:p w:rsidR="00000000" w:rsidDel="00000000" w:rsidP="00000000" w:rsidRDefault="00000000" w:rsidRPr="00000000" w14:paraId="0000074A">
      <w:pPr>
        <w:numPr>
          <w:ilvl w:val="2"/>
          <w:numId w:val="138"/>
        </w:numPr>
        <w:spacing w:line="240" w:lineRule="auto"/>
        <w:ind w:left="2160" w:hanging="360"/>
        <w:rPr/>
      </w:pPr>
      <w:r w:rsidDel="00000000" w:rsidR="00000000" w:rsidRPr="00000000">
        <w:rPr>
          <w:rFonts w:ascii="Cardo" w:cs="Cardo" w:eastAsia="Cardo" w:hAnsi="Cardo"/>
          <w:rtl w:val="0"/>
        </w:rPr>
        <w:t xml:space="preserve">10y IBTR 10→ 6%. 10y Sev fibrosis 1.6→ 4.4%.</w:t>
      </w:r>
      <w:r w:rsidDel="00000000" w:rsidR="00000000" w:rsidRPr="00000000">
        <w:rPr>
          <w:rtl w:val="0"/>
        </w:rPr>
        <w:t xml:space="preserve"> 10y OS ~82%.</w:t>
      </w:r>
    </w:p>
    <w:tbl>
      <w:tblPr>
        <w:tblStyle w:val="Table34"/>
        <w:tblW w:w="2107.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5"/>
        <w:gridCol w:w="1440"/>
        <w:tblGridChange w:id="0">
          <w:tblGrid>
            <w:gridCol w:w="667.5"/>
            <w:gridCol w:w="144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74B">
            <w:pPr>
              <w:widowControl w:val="0"/>
              <w:spacing w:line="240" w:lineRule="auto"/>
              <w:ind w:left="0" w:firstLine="0"/>
              <w:jc w:val="center"/>
              <w:rPr>
                <w:b w:val="1"/>
              </w:rPr>
            </w:pPr>
            <w:r w:rsidDel="00000000" w:rsidR="00000000" w:rsidRPr="00000000">
              <w:rPr>
                <w:b w:val="1"/>
                <w:rtl w:val="0"/>
              </w:rPr>
              <w:t xml:space="preserve">Age </w:t>
            </w:r>
          </w:p>
        </w:tc>
        <w:tc>
          <w:tcPr>
            <w:shd w:fill="auto" w:val="clear"/>
            <w:tcMar>
              <w:top w:w="0.0" w:type="dxa"/>
              <w:left w:w="0.0" w:type="dxa"/>
              <w:bottom w:w="0.0" w:type="dxa"/>
              <w:right w:w="0.0" w:type="dxa"/>
            </w:tcMar>
            <w:vAlign w:val="top"/>
          </w:tcPr>
          <w:p w:rsidR="00000000" w:rsidDel="00000000" w:rsidP="00000000" w:rsidRDefault="00000000" w:rsidRPr="00000000" w14:paraId="0000074C">
            <w:pPr>
              <w:widowControl w:val="0"/>
              <w:spacing w:line="240" w:lineRule="auto"/>
              <w:ind w:left="0" w:firstLine="0"/>
              <w:jc w:val="center"/>
              <w:rPr>
                <w:b w:val="1"/>
              </w:rPr>
            </w:pPr>
            <w:r w:rsidDel="00000000" w:rsidR="00000000" w:rsidRPr="00000000">
              <w:rPr>
                <w:b w:val="1"/>
                <w:rtl w:val="0"/>
              </w:rPr>
              <w:t xml:space="preserve">10y LR</w:t>
            </w:r>
          </w:p>
        </w:tc>
      </w:tr>
      <w:tr>
        <w:tc>
          <w:tcPr>
            <w:shd w:fill="auto" w:val="clear"/>
            <w:tcMar>
              <w:top w:w="0.0" w:type="dxa"/>
              <w:left w:w="0.0" w:type="dxa"/>
              <w:bottom w:w="0.0" w:type="dxa"/>
              <w:right w:w="0.0" w:type="dxa"/>
            </w:tcMar>
            <w:vAlign w:val="top"/>
          </w:tcPr>
          <w:p w:rsidR="00000000" w:rsidDel="00000000" w:rsidP="00000000" w:rsidRDefault="00000000" w:rsidRPr="00000000" w14:paraId="0000074D">
            <w:pPr>
              <w:widowControl w:val="0"/>
              <w:spacing w:line="240" w:lineRule="auto"/>
              <w:ind w:left="0" w:firstLine="0"/>
              <w:jc w:val="center"/>
              <w:rPr>
                <w:b w:val="1"/>
              </w:rPr>
            </w:pPr>
            <w:r w:rsidDel="00000000" w:rsidR="00000000" w:rsidRPr="00000000">
              <w:rPr>
                <w:rFonts w:ascii="Gungsuh" w:cs="Gungsuh" w:eastAsia="Gungsuh" w:hAnsi="Gungsuh"/>
                <w:b w:val="1"/>
                <w:rtl w:val="0"/>
              </w:rPr>
              <w:t xml:space="preserve">≤ 40y</w:t>
            </w:r>
          </w:p>
        </w:tc>
        <w:tc>
          <w:tcPr>
            <w:shd w:fill="auto" w:val="clear"/>
            <w:tcMar>
              <w:top w:w="0.0" w:type="dxa"/>
              <w:left w:w="0.0" w:type="dxa"/>
              <w:bottom w:w="0.0" w:type="dxa"/>
              <w:right w:w="0.0" w:type="dxa"/>
            </w:tcMar>
            <w:vAlign w:val="top"/>
          </w:tcPr>
          <w:p w:rsidR="00000000" w:rsidDel="00000000" w:rsidP="00000000" w:rsidRDefault="00000000" w:rsidRPr="00000000" w14:paraId="0000074E">
            <w:pPr>
              <w:widowControl w:val="0"/>
              <w:spacing w:line="240" w:lineRule="auto"/>
              <w:ind w:left="0" w:firstLine="0"/>
              <w:jc w:val="center"/>
              <w:rPr>
                <w:b w:val="1"/>
              </w:rPr>
            </w:pPr>
            <w:r w:rsidDel="00000000" w:rsidR="00000000" w:rsidRPr="00000000">
              <w:rPr>
                <w:rFonts w:ascii="Cardo" w:cs="Cardo" w:eastAsia="Cardo" w:hAnsi="Cardo"/>
                <w:b w:val="1"/>
                <w:rtl w:val="0"/>
              </w:rPr>
              <w:t xml:space="preserve">24→ 14%</w:t>
            </w:r>
          </w:p>
        </w:tc>
      </w:tr>
      <w:tr>
        <w:tc>
          <w:tcPr>
            <w:shd w:fill="auto" w:val="clear"/>
            <w:tcMar>
              <w:top w:w="0.0" w:type="dxa"/>
              <w:left w:w="0.0" w:type="dxa"/>
              <w:bottom w:w="0.0" w:type="dxa"/>
              <w:right w:w="0.0" w:type="dxa"/>
            </w:tcMar>
            <w:vAlign w:val="top"/>
          </w:tcPr>
          <w:p w:rsidR="00000000" w:rsidDel="00000000" w:rsidP="00000000" w:rsidRDefault="00000000" w:rsidRPr="00000000" w14:paraId="0000074F">
            <w:pPr>
              <w:widowControl w:val="0"/>
              <w:spacing w:line="240" w:lineRule="auto"/>
              <w:ind w:left="0" w:firstLine="0"/>
              <w:jc w:val="center"/>
              <w:rPr/>
            </w:pPr>
            <w:r w:rsidDel="00000000" w:rsidR="00000000" w:rsidRPr="00000000">
              <w:rPr>
                <w:rtl w:val="0"/>
              </w:rPr>
              <w:t xml:space="preserve">41-50</w:t>
            </w:r>
          </w:p>
        </w:tc>
        <w:tc>
          <w:tcPr>
            <w:shd w:fill="auto" w:val="clear"/>
            <w:tcMar>
              <w:top w:w="0.0" w:type="dxa"/>
              <w:left w:w="0.0" w:type="dxa"/>
              <w:bottom w:w="0.0" w:type="dxa"/>
              <w:right w:w="0.0" w:type="dxa"/>
            </w:tcMar>
            <w:vAlign w:val="top"/>
          </w:tcPr>
          <w:p w:rsidR="00000000" w:rsidDel="00000000" w:rsidP="00000000" w:rsidRDefault="00000000" w:rsidRPr="00000000" w14:paraId="00000750">
            <w:pPr>
              <w:widowControl w:val="0"/>
              <w:spacing w:line="240" w:lineRule="auto"/>
              <w:ind w:left="0" w:firstLine="0"/>
              <w:jc w:val="center"/>
              <w:rPr/>
            </w:pPr>
            <w:r w:rsidDel="00000000" w:rsidR="00000000" w:rsidRPr="00000000">
              <w:rPr>
                <w:rFonts w:ascii="Cardo" w:cs="Cardo" w:eastAsia="Cardo" w:hAnsi="Cardo"/>
                <w:rtl w:val="0"/>
              </w:rPr>
              <w:t xml:space="preserve">13→ 9%</w:t>
            </w:r>
          </w:p>
        </w:tc>
      </w:tr>
      <w:tr>
        <w:tc>
          <w:tcPr>
            <w:shd w:fill="auto" w:val="clear"/>
            <w:tcMar>
              <w:top w:w="0.0" w:type="dxa"/>
              <w:left w:w="0.0" w:type="dxa"/>
              <w:bottom w:w="0.0" w:type="dxa"/>
              <w:right w:w="0.0" w:type="dxa"/>
            </w:tcMar>
            <w:vAlign w:val="top"/>
          </w:tcPr>
          <w:p w:rsidR="00000000" w:rsidDel="00000000" w:rsidP="00000000" w:rsidRDefault="00000000" w:rsidRPr="00000000" w14:paraId="00000751">
            <w:pPr>
              <w:widowControl w:val="0"/>
              <w:spacing w:line="240" w:lineRule="auto"/>
              <w:ind w:left="0" w:firstLine="0"/>
              <w:jc w:val="center"/>
              <w:rPr/>
            </w:pPr>
            <w:r w:rsidDel="00000000" w:rsidR="00000000" w:rsidRPr="00000000">
              <w:rPr>
                <w:rtl w:val="0"/>
              </w:rPr>
              <w:t xml:space="preserve">51-60</w:t>
            </w:r>
          </w:p>
        </w:tc>
        <w:tc>
          <w:tcPr>
            <w:shd w:fill="auto" w:val="clear"/>
            <w:tcMar>
              <w:top w:w="0.0" w:type="dxa"/>
              <w:left w:w="0.0" w:type="dxa"/>
              <w:bottom w:w="0.0" w:type="dxa"/>
              <w:right w:w="0.0" w:type="dxa"/>
            </w:tcMar>
            <w:vAlign w:val="top"/>
          </w:tcPr>
          <w:p w:rsidR="00000000" w:rsidDel="00000000" w:rsidP="00000000" w:rsidRDefault="00000000" w:rsidRPr="00000000" w14:paraId="00000752">
            <w:pPr>
              <w:widowControl w:val="0"/>
              <w:spacing w:line="240" w:lineRule="auto"/>
              <w:ind w:left="0" w:firstLine="0"/>
              <w:jc w:val="center"/>
              <w:rPr/>
            </w:pPr>
            <w:r w:rsidDel="00000000" w:rsidR="00000000" w:rsidRPr="00000000">
              <w:rPr>
                <w:rFonts w:ascii="Cardo" w:cs="Cardo" w:eastAsia="Cardo" w:hAnsi="Cardo"/>
                <w:rtl w:val="0"/>
              </w:rPr>
              <w:t xml:space="preserve">8→ 5%</w:t>
            </w:r>
          </w:p>
        </w:tc>
      </w:tr>
      <w:tr>
        <w:tc>
          <w:tcPr>
            <w:shd w:fill="auto" w:val="clear"/>
            <w:tcMar>
              <w:top w:w="0.0" w:type="dxa"/>
              <w:left w:w="0.0" w:type="dxa"/>
              <w:bottom w:w="0.0" w:type="dxa"/>
              <w:right w:w="0.0" w:type="dxa"/>
            </w:tcMar>
            <w:vAlign w:val="top"/>
          </w:tcPr>
          <w:p w:rsidR="00000000" w:rsidDel="00000000" w:rsidP="00000000" w:rsidRDefault="00000000" w:rsidRPr="00000000" w14:paraId="00000753">
            <w:pPr>
              <w:widowControl w:val="0"/>
              <w:spacing w:line="240" w:lineRule="auto"/>
              <w:ind w:left="0" w:firstLine="0"/>
              <w:jc w:val="center"/>
              <w:rPr/>
            </w:pPr>
            <w:r w:rsidDel="00000000" w:rsidR="00000000" w:rsidRPr="00000000">
              <w:rPr>
                <w:rtl w:val="0"/>
              </w:rPr>
              <w:t xml:space="preserve">&gt;60</w:t>
            </w:r>
          </w:p>
        </w:tc>
        <w:tc>
          <w:tcPr>
            <w:shd w:fill="auto" w:val="clear"/>
            <w:tcMar>
              <w:top w:w="0.0" w:type="dxa"/>
              <w:left w:w="0.0" w:type="dxa"/>
              <w:bottom w:w="0.0" w:type="dxa"/>
              <w:right w:w="0.0" w:type="dxa"/>
            </w:tcMar>
            <w:vAlign w:val="top"/>
          </w:tcPr>
          <w:p w:rsidR="00000000" w:rsidDel="00000000" w:rsidP="00000000" w:rsidRDefault="00000000" w:rsidRPr="00000000" w14:paraId="00000754">
            <w:pPr>
              <w:widowControl w:val="0"/>
              <w:spacing w:line="240" w:lineRule="auto"/>
              <w:ind w:left="0" w:firstLine="0"/>
              <w:jc w:val="center"/>
              <w:rPr/>
            </w:pPr>
            <w:r w:rsidDel="00000000" w:rsidR="00000000" w:rsidRPr="00000000">
              <w:rPr>
                <w:rFonts w:ascii="Cardo" w:cs="Cardo" w:eastAsia="Cardo" w:hAnsi="Cardo"/>
                <w:rtl w:val="0"/>
              </w:rPr>
              <w:t xml:space="preserve">7→ 4%</w:t>
            </w:r>
          </w:p>
        </w:tc>
      </w:tr>
    </w:tbl>
    <w:p w:rsidR="00000000" w:rsidDel="00000000" w:rsidP="00000000" w:rsidRDefault="00000000" w:rsidRPr="00000000" w14:paraId="00000755">
      <w:pPr>
        <w:numPr>
          <w:ilvl w:val="1"/>
          <w:numId w:val="138"/>
        </w:numPr>
        <w:spacing w:line="240" w:lineRule="auto"/>
        <w:ind w:left="1440" w:hanging="360"/>
        <w:rPr/>
      </w:pPr>
      <w:r w:rsidDel="00000000" w:rsidR="00000000" w:rsidRPr="00000000">
        <w:rPr>
          <w:rFonts w:ascii="Cardo" w:cs="Cardo" w:eastAsia="Cardo" w:hAnsi="Cardo"/>
          <w:rtl w:val="0"/>
        </w:rPr>
        <w:t xml:space="preserve">20y IBTR 16.4→ 12%. </w:t>
      </w:r>
      <w:r w:rsidDel="00000000" w:rsidR="00000000" w:rsidRPr="00000000">
        <w:rPr>
          <w:rtl w:val="0"/>
        </w:rPr>
      </w:r>
    </w:p>
    <w:p w:rsidR="00000000" w:rsidDel="00000000" w:rsidP="00000000" w:rsidRDefault="00000000" w:rsidRPr="00000000" w14:paraId="00000756">
      <w:pPr>
        <w:numPr>
          <w:ilvl w:val="1"/>
          <w:numId w:val="138"/>
        </w:numPr>
        <w:ind w:left="1440" w:hanging="360"/>
      </w:pPr>
      <w:r w:rsidDel="00000000" w:rsidR="00000000" w:rsidRPr="00000000">
        <w:rPr>
          <w:rFonts w:ascii="Gungsuh" w:cs="Gungsuh" w:eastAsia="Gungsuh" w:hAnsi="Gungsuh"/>
          <w:rtl w:val="0"/>
        </w:rPr>
        <w:t xml:space="preserve">20y IBTR for high risk (≤ 50y with DCIS present) of 31→ 15%.</w:t>
      </w:r>
      <w:r w:rsidDel="00000000" w:rsidR="00000000" w:rsidRPr="00000000">
        <w:rPr>
          <w:rtl w:val="0"/>
        </w:rPr>
      </w:r>
    </w:p>
    <w:p w:rsidR="00000000" w:rsidDel="00000000" w:rsidP="00000000" w:rsidRDefault="00000000" w:rsidRPr="00000000" w14:paraId="00000757">
      <w:pPr>
        <w:numPr>
          <w:ilvl w:val="1"/>
          <w:numId w:val="138"/>
        </w:numPr>
        <w:ind w:left="1440" w:hanging="360"/>
        <w:rPr>
          <w:u w:val="none"/>
        </w:rPr>
      </w:pPr>
      <w:r w:rsidDel="00000000" w:rsidR="00000000" w:rsidRPr="00000000">
        <w:rPr>
          <w:rFonts w:ascii="Cardo" w:cs="Cardo" w:eastAsia="Cardo" w:hAnsi="Cardo"/>
          <w:rtl w:val="0"/>
        </w:rPr>
        <w:t xml:space="preserve">20y IBTR for G3 and HR- of 31→ 5%. </w:t>
      </w:r>
      <w:r w:rsidDel="00000000" w:rsidR="00000000" w:rsidRPr="00000000">
        <w:rPr>
          <w:i w:val="1"/>
          <w:rtl w:val="0"/>
        </w:rPr>
        <w:t xml:space="preserve">Grade 3, HR negative tumors should heavily consider a boost.</w:t>
      </w:r>
    </w:p>
    <w:p w:rsidR="00000000" w:rsidDel="00000000" w:rsidP="00000000" w:rsidRDefault="00000000" w:rsidRPr="00000000" w14:paraId="00000758">
      <w:pPr>
        <w:numPr>
          <w:ilvl w:val="1"/>
          <w:numId w:val="138"/>
        </w:numPr>
        <w:ind w:left="1440" w:hanging="360"/>
        <w:rPr/>
      </w:pPr>
      <w:r w:rsidDel="00000000" w:rsidR="00000000" w:rsidRPr="00000000">
        <w:rPr>
          <w:rFonts w:ascii="Gungsuh" w:cs="Gungsuh" w:eastAsia="Gungsuh" w:hAnsi="Gungsuh"/>
          <w:rtl w:val="0"/>
        </w:rPr>
        <w:t xml:space="preserve">20y IBTR for ≤ 40y of 36→ 24%. </w:t>
      </w:r>
      <w:r w:rsidDel="00000000" w:rsidR="00000000" w:rsidRPr="00000000">
        <w:rPr>
          <w:i w:val="1"/>
          <w:rtl w:val="0"/>
        </w:rPr>
        <w:t xml:space="preserve">Younger patients should heavily consider a boost.</w:t>
      </w:r>
    </w:p>
    <w:p w:rsidR="00000000" w:rsidDel="00000000" w:rsidP="00000000" w:rsidRDefault="00000000" w:rsidRPr="00000000" w14:paraId="00000759">
      <w:pPr>
        <w:numPr>
          <w:ilvl w:val="2"/>
          <w:numId w:val="138"/>
        </w:numPr>
        <w:ind w:left="2160" w:hanging="360"/>
      </w:pPr>
      <w:r w:rsidDel="00000000" w:rsidR="00000000" w:rsidRPr="00000000">
        <w:rPr>
          <w:rFonts w:ascii="Gungsuh" w:cs="Gungsuh" w:eastAsia="Gungsuh" w:hAnsi="Gungsuh"/>
          <w:rtl w:val="0"/>
        </w:rPr>
        <w:t xml:space="preserve">20y IBTR for ≤ 40 / 41-50 / ≥ 50y of 34→ 14→ 11%. </w:t>
      </w:r>
    </w:p>
    <w:p w:rsidR="00000000" w:rsidDel="00000000" w:rsidP="00000000" w:rsidRDefault="00000000" w:rsidRPr="00000000" w14:paraId="0000075A">
      <w:pPr>
        <w:numPr>
          <w:ilvl w:val="2"/>
          <w:numId w:val="138"/>
        </w:numPr>
        <w:ind w:left="2160" w:hanging="360"/>
      </w:pPr>
      <w:r w:rsidDel="00000000" w:rsidR="00000000" w:rsidRPr="00000000">
        <w:rPr>
          <w:rFonts w:ascii="Cardo" w:cs="Cardo" w:eastAsia="Cardo" w:hAnsi="Cardo"/>
          <w:rtl w:val="0"/>
        </w:rPr>
        <w:t xml:space="preserve">20y IBTR for no DCIS / DCIS of 9→ 18%. </w:t>
      </w:r>
      <w:r w:rsidDel="00000000" w:rsidR="00000000" w:rsidRPr="00000000">
        <w:rPr>
          <w:i w:val="1"/>
          <w:rtl w:val="0"/>
        </w:rPr>
        <w:t xml:space="preserve">If low grade, presence of DCIS did not impact LF.</w:t>
      </w:r>
    </w:p>
    <w:p w:rsidR="00000000" w:rsidDel="00000000" w:rsidP="00000000" w:rsidRDefault="00000000" w:rsidRPr="00000000" w14:paraId="0000075B">
      <w:pPr>
        <w:numPr>
          <w:ilvl w:val="1"/>
          <w:numId w:val="138"/>
        </w:numPr>
        <w:spacing w:line="240" w:lineRule="auto"/>
        <w:ind w:left="1440" w:hanging="360"/>
        <w:rPr/>
      </w:pPr>
      <w:r w:rsidDel="00000000" w:rsidR="00000000" w:rsidRPr="00000000">
        <w:rPr>
          <w:rFonts w:ascii="Cardo" w:cs="Cardo" w:eastAsia="Cardo" w:hAnsi="Cardo"/>
          <w:rtl w:val="0"/>
        </w:rPr>
        <w:t xml:space="preserve">20y Sev fibrosis 1.8→ 5.2%</w:t>
      </w:r>
    </w:p>
    <w:bookmarkStart w:colFirst="0" w:colLast="0" w:name="kozdtz9ylt1z" w:id="126"/>
    <w:bookmarkEnd w:id="126"/>
    <w:p w:rsidR="00000000" w:rsidDel="00000000" w:rsidP="00000000" w:rsidRDefault="00000000" w:rsidRPr="00000000" w14:paraId="0000075C">
      <w:pPr>
        <w:numPr>
          <w:ilvl w:val="0"/>
          <w:numId w:val="138"/>
        </w:numPr>
        <w:spacing w:line="240" w:lineRule="auto"/>
        <w:rPr/>
      </w:pPr>
      <w:r w:rsidDel="00000000" w:rsidR="00000000" w:rsidRPr="00000000">
        <w:rPr>
          <w:b w:val="1"/>
          <w:rtl w:val="0"/>
        </w:rPr>
        <w:t xml:space="preserve">Lyon boost trial </w:t>
      </w:r>
      <w:hyperlink r:id="rId463">
        <w:r w:rsidDel="00000000" w:rsidR="00000000" w:rsidRPr="00000000">
          <w:rPr>
            <w:rtl w:val="0"/>
          </w:rPr>
          <w:t xml:space="preserve">[Romestaing JCO '97]</w:t>
        </w:r>
      </w:hyperlink>
      <w:r w:rsidDel="00000000" w:rsidR="00000000" w:rsidRPr="00000000">
        <w:rPr>
          <w:rtl w:val="0"/>
        </w:rPr>
        <w:t xml:space="preserve">: </w:t>
      </w:r>
      <w:r w:rsidDel="00000000" w:rsidR="00000000" w:rsidRPr="00000000">
        <w:rPr>
          <w:b w:val="1"/>
          <w:rtl w:val="0"/>
        </w:rPr>
        <w:t xml:space="preserve">50 Gy ± 10 Gy</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Local failure is reduced by a small amount, but this trial has relatively short follow up of 5 years.</w:t>
      </w:r>
    </w:p>
    <w:p w:rsidR="00000000" w:rsidDel="00000000" w:rsidP="00000000" w:rsidRDefault="00000000" w:rsidRPr="00000000" w14:paraId="0000075D">
      <w:pPr>
        <w:numPr>
          <w:ilvl w:val="1"/>
          <w:numId w:val="138"/>
        </w:numPr>
        <w:spacing w:line="240" w:lineRule="auto"/>
        <w:ind w:left="1440" w:hanging="360"/>
        <w:rPr/>
      </w:pPr>
      <w:r w:rsidDel="00000000" w:rsidR="00000000" w:rsidRPr="00000000">
        <w:rPr>
          <w:rFonts w:ascii="Gungsuh" w:cs="Gungsuh" w:eastAsia="Gungsuh" w:hAnsi="Gungsuh"/>
          <w:rtl w:val="0"/>
        </w:rPr>
        <w:t xml:space="preserve">1024 pts. ≤ 3 cm s/p WLE and ALND. MFU 5y. </w:t>
      </w:r>
    </w:p>
    <w:p w:rsidR="00000000" w:rsidDel="00000000" w:rsidP="00000000" w:rsidRDefault="00000000" w:rsidRPr="00000000" w14:paraId="0000075E">
      <w:pPr>
        <w:numPr>
          <w:ilvl w:val="1"/>
          <w:numId w:val="138"/>
        </w:numPr>
        <w:spacing w:line="240" w:lineRule="auto"/>
        <w:ind w:left="1440" w:hanging="360"/>
        <w:rPr/>
      </w:pPr>
      <w:r w:rsidDel="00000000" w:rsidR="00000000" w:rsidRPr="00000000">
        <w:rPr>
          <w:rFonts w:ascii="Cardo" w:cs="Cardo" w:eastAsia="Cardo" w:hAnsi="Cardo"/>
          <w:rtl w:val="0"/>
        </w:rPr>
        <w:t xml:space="preserve">5y LF 4.5→ 3.6%. </w:t>
      </w:r>
    </w:p>
    <w:p w:rsidR="00000000" w:rsidDel="00000000" w:rsidP="00000000" w:rsidRDefault="00000000" w:rsidRPr="00000000" w14:paraId="0000075F">
      <w:pPr>
        <w:numPr>
          <w:ilvl w:val="1"/>
          <w:numId w:val="138"/>
        </w:numPr>
        <w:spacing w:line="240" w:lineRule="auto"/>
        <w:ind w:left="1440" w:hanging="360"/>
        <w:rPr/>
      </w:pPr>
      <w:r w:rsidDel="00000000" w:rsidR="00000000" w:rsidRPr="00000000">
        <w:rPr>
          <w:rFonts w:ascii="Cardo" w:cs="Cardo" w:eastAsia="Cardo" w:hAnsi="Cardo"/>
          <w:rtl w:val="0"/>
        </w:rPr>
        <w:t xml:space="preserve">G1/2 telangiectasia 6→ 12% but equivalent self reported cosmesis. Age &gt;70.</w:t>
      </w:r>
    </w:p>
    <w:bookmarkStart w:colFirst="0" w:colLast="0" w:name="rwuts44jfzo3" w:id="127"/>
    <w:bookmarkEnd w:id="127"/>
    <w:p w:rsidR="00000000" w:rsidDel="00000000" w:rsidP="00000000" w:rsidRDefault="00000000" w:rsidRPr="00000000" w14:paraId="00000760">
      <w:pPr>
        <w:numPr>
          <w:ilvl w:val="0"/>
          <w:numId w:val="138"/>
        </w:numPr>
        <w:rPr>
          <w:b w:val="1"/>
        </w:rPr>
      </w:pPr>
      <w:r w:rsidDel="00000000" w:rsidR="00000000" w:rsidRPr="00000000">
        <w:rPr>
          <w:b w:val="1"/>
          <w:rtl w:val="0"/>
        </w:rPr>
        <w:t xml:space="preserve">The use of Boost in PMRT</w:t>
      </w:r>
    </w:p>
    <w:p w:rsidR="00000000" w:rsidDel="00000000" w:rsidP="00000000" w:rsidRDefault="00000000" w:rsidRPr="00000000" w14:paraId="00000761">
      <w:pPr>
        <w:numPr>
          <w:ilvl w:val="1"/>
          <w:numId w:val="138"/>
        </w:numPr>
        <w:ind w:left="1440" w:hanging="360"/>
      </w:pPr>
      <w:r w:rsidDel="00000000" w:rsidR="00000000" w:rsidRPr="00000000">
        <w:rPr>
          <w:rtl w:val="0"/>
        </w:rPr>
        <w:t xml:space="preserve">According to [</w:t>
      </w:r>
      <w:hyperlink w:anchor="hb3femwbzi88">
        <w:r w:rsidDel="00000000" w:rsidR="00000000" w:rsidRPr="00000000">
          <w:rPr>
            <w:rtl w:val="0"/>
          </w:rPr>
          <w:t xml:space="preserve">retro data</w:t>
        </w:r>
      </w:hyperlink>
      <w:r w:rsidDel="00000000" w:rsidR="00000000" w:rsidRPr="00000000">
        <w:rPr>
          <w:rtl w:val="0"/>
        </w:rPr>
        <w:t xml:space="preserve">], b</w:t>
      </w:r>
      <w:r w:rsidDel="00000000" w:rsidR="00000000" w:rsidRPr="00000000">
        <w:rPr>
          <w:rtl w:val="0"/>
        </w:rPr>
        <w:t xml:space="preserve">oost does not appear to benefit LC in PMRT pts, even in LVSI subset, instead increasing toxicity. </w:t>
      </w:r>
    </w:p>
    <w:p w:rsidR="00000000" w:rsidDel="00000000" w:rsidP="00000000" w:rsidRDefault="00000000" w:rsidRPr="00000000" w14:paraId="00000762">
      <w:pPr>
        <w:numPr>
          <w:ilvl w:val="1"/>
          <w:numId w:val="138"/>
        </w:numPr>
        <w:ind w:left="1440" w:hanging="360"/>
      </w:pPr>
      <w:r w:rsidDel="00000000" w:rsidR="00000000" w:rsidRPr="00000000">
        <w:rPr>
          <w:rtl w:val="0"/>
        </w:rPr>
        <w:t xml:space="preserve">Chest wall boost should not be used routinely for patients receiving PMRT. </w:t>
      </w:r>
    </w:p>
    <w:p w:rsidR="00000000" w:rsidDel="00000000" w:rsidP="00000000" w:rsidRDefault="00000000" w:rsidRPr="00000000" w14:paraId="00000763">
      <w:pPr>
        <w:numPr>
          <w:ilvl w:val="0"/>
          <w:numId w:val="138"/>
        </w:numPr>
        <w:rPr>
          <w:u w:val="none"/>
        </w:rPr>
      </w:pPr>
      <w:r w:rsidDel="00000000" w:rsidR="00000000" w:rsidRPr="00000000">
        <w:rPr>
          <w:rtl w:val="0"/>
        </w:rPr>
        <w:t xml:space="preserve">There may not be a benefit for a boost in women &lt; 40y in the hormone therapy era [</w:t>
      </w:r>
      <w:hyperlink r:id="rId464">
        <w:r w:rsidDel="00000000" w:rsidR="00000000" w:rsidRPr="00000000">
          <w:rPr>
            <w:rtl w:val="0"/>
          </w:rPr>
          <w:t xml:space="preserve">Beaton Clin Onc '20</w:t>
        </w:r>
      </w:hyperlink>
      <w:r w:rsidDel="00000000" w:rsidR="00000000" w:rsidRPr="00000000">
        <w:rPr>
          <w:rtl w:val="0"/>
        </w:rPr>
        <w:t xml:space="preserve">].</w:t>
      </w:r>
    </w:p>
    <w:p w:rsidR="00000000" w:rsidDel="00000000" w:rsidP="00000000" w:rsidRDefault="00000000" w:rsidRPr="00000000" w14:paraId="00000764">
      <w:pPr>
        <w:numPr>
          <w:ilvl w:val="1"/>
          <w:numId w:val="138"/>
        </w:numPr>
        <w:ind w:left="1440" w:hanging="360"/>
        <w:rPr>
          <w:u w:val="none"/>
        </w:rPr>
      </w:pPr>
      <w:r w:rsidDel="00000000" w:rsidR="00000000" w:rsidRPr="00000000">
        <w:rPr>
          <w:rtl w:val="0"/>
        </w:rPr>
        <w:t xml:space="preserve">Introduction of the hormone therapy guideline was associated with a 6% improvement in local recurrence at 10 years, while no improvement in local recurrence was associated with the RT boost guidelines in the hormone therapy era.</w:t>
      </w:r>
    </w:p>
    <w:p w:rsidR="00000000" w:rsidDel="00000000" w:rsidP="00000000" w:rsidRDefault="00000000" w:rsidRPr="00000000" w14:paraId="00000765">
      <w:pPr>
        <w:numPr>
          <w:ilvl w:val="0"/>
          <w:numId w:val="138"/>
        </w:numPr>
        <w:spacing w:line="240" w:lineRule="auto"/>
        <w:rPr/>
      </w:pPr>
      <w:r w:rsidDel="00000000" w:rsidR="00000000" w:rsidRPr="00000000">
        <w:rPr>
          <w:rtl w:val="0"/>
        </w:rPr>
        <w:t xml:space="preserve">UK IMPORT HIGH: 40/15 WBRT + 16/8 vs. 36/15 WBRT + 40/15.</w:t>
      </w:r>
    </w:p>
    <w:p w:rsidR="00000000" w:rsidDel="00000000" w:rsidP="00000000" w:rsidRDefault="00000000" w:rsidRPr="00000000" w14:paraId="00000766">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767">
      <w:pPr>
        <w:pStyle w:val="Heading1"/>
        <w:rPr/>
      </w:pPr>
      <w:bookmarkStart w:colFirst="0" w:colLast="0" w:name="_ja7mbv9tjlmf" w:id="128"/>
      <w:bookmarkEnd w:id="128"/>
      <w:hyperlink w:anchor="_pyifw3b5rbp">
        <w:r w:rsidDel="00000000" w:rsidR="00000000" w:rsidRPr="00000000">
          <w:rPr>
            <w:color w:val="000000"/>
            <w:rtl w:val="0"/>
          </w:rPr>
          <w:t xml:space="preserve">Management of the Axilla</w:t>
        </w:r>
      </w:hyperlink>
      <w:r w:rsidDel="00000000" w:rsidR="00000000" w:rsidRPr="00000000">
        <w:rPr>
          <w:rtl w:val="0"/>
        </w:rPr>
      </w:r>
    </w:p>
    <w:p w:rsidR="00000000" w:rsidDel="00000000" w:rsidP="00000000" w:rsidRDefault="00000000" w:rsidRPr="00000000" w14:paraId="00000768">
      <w:pPr>
        <w:ind w:left="0" w:firstLine="0"/>
        <w:rPr/>
      </w:pPr>
      <w:r w:rsidDel="00000000" w:rsidR="00000000" w:rsidRPr="00000000">
        <w:rPr>
          <w:rtl w:val="0"/>
        </w:rPr>
        <w:t xml:space="preserve">See [</w:t>
      </w:r>
      <w:hyperlink r:id="rId465">
        <w:r w:rsidDel="00000000" w:rsidR="00000000" w:rsidRPr="00000000">
          <w:rPr>
            <w:rtl w:val="0"/>
          </w:rPr>
          <w:t xml:space="preserve">lymph node stations</w:t>
        </w:r>
      </w:hyperlink>
      <w:r w:rsidDel="00000000" w:rsidR="00000000" w:rsidRPr="00000000">
        <w:rPr>
          <w:rtl w:val="0"/>
        </w:rPr>
        <w:t xml:space="preserve">], [</w:t>
      </w:r>
      <w:hyperlink r:id="rId466">
        <w:r w:rsidDel="00000000" w:rsidR="00000000" w:rsidRPr="00000000">
          <w:rPr>
            <w:rtl w:val="0"/>
          </w:rPr>
          <w:t xml:space="preserve">atlas</w:t>
        </w:r>
      </w:hyperlink>
      <w:r w:rsidDel="00000000" w:rsidR="00000000" w:rsidRPr="00000000">
        <w:rPr>
          <w:rtl w:val="0"/>
        </w:rPr>
        <w:t xml:space="preserve">], [</w:t>
      </w:r>
      <w:hyperlink r:id="rId467">
        <w:r w:rsidDel="00000000" w:rsidR="00000000" w:rsidRPr="00000000">
          <w:rPr>
            <w:rtl w:val="0"/>
          </w:rPr>
          <w:t xml:space="preserve">nodal couch kick</w:t>
        </w:r>
      </w:hyperlink>
      <w:r w:rsidDel="00000000" w:rsidR="00000000" w:rsidRPr="00000000">
        <w:rPr>
          <w:rtl w:val="0"/>
        </w:rPr>
        <w:t xml:space="preserve">] and [</w:t>
      </w:r>
      <w:hyperlink r:id="rId468">
        <w:r w:rsidDel="00000000" w:rsidR="00000000" w:rsidRPr="00000000">
          <w:rPr>
            <w:rtl w:val="0"/>
          </w:rPr>
          <w:t xml:space="preserve">field matching</w:t>
        </w:r>
      </w:hyperlink>
      <w:r w:rsidDel="00000000" w:rsidR="00000000" w:rsidRPr="00000000">
        <w:rPr>
          <w:rtl w:val="0"/>
        </w:rPr>
        <w:t xml:space="preserve">] field for breast cancer by Zaorsky.</w:t>
      </w:r>
    </w:p>
    <w:p w:rsidR="00000000" w:rsidDel="00000000" w:rsidP="00000000" w:rsidRDefault="00000000" w:rsidRPr="00000000" w14:paraId="00000769">
      <w:pPr>
        <w:ind w:left="0" w:firstLine="0"/>
        <w:rPr/>
      </w:pPr>
      <w:r w:rsidDel="00000000" w:rsidR="00000000" w:rsidRPr="00000000">
        <w:rPr>
          <w:rtl w:val="0"/>
        </w:rPr>
        <w:t xml:space="preserve">Regional Nodal Management in cN0 Breast Cancer Undergoing Upfront Surgery [</w:t>
      </w:r>
      <w:hyperlink r:id="rId469">
        <w:r w:rsidDel="00000000" w:rsidR="00000000" w:rsidRPr="00000000">
          <w:rPr>
            <w:rtl w:val="0"/>
          </w:rPr>
          <w:t xml:space="preserve">Mittendorf, Bellon and King JCO '20</w:t>
        </w:r>
      </w:hyperlink>
      <w:r w:rsidDel="00000000" w:rsidR="00000000" w:rsidRPr="00000000">
        <w:rPr>
          <w:rtl w:val="0"/>
        </w:rPr>
        <w:t xml:space="preserve">].</w:t>
      </w:r>
    </w:p>
    <w:p w:rsidR="00000000" w:rsidDel="00000000" w:rsidP="00000000" w:rsidRDefault="00000000" w:rsidRPr="00000000" w14:paraId="0000076A">
      <w:pPr>
        <w:ind w:left="0" w:firstLine="0"/>
        <w:rPr/>
      </w:pPr>
      <w:r w:rsidDel="00000000" w:rsidR="00000000" w:rsidRPr="00000000">
        <w:rPr>
          <w:rtl w:val="0"/>
        </w:rPr>
        <w:t xml:space="preserve">Postmastectomy and Regional Nodal Radiation for Breast Cancer [</w:t>
      </w:r>
      <w:hyperlink r:id="rId470">
        <w:r w:rsidDel="00000000" w:rsidR="00000000" w:rsidRPr="00000000">
          <w:rPr>
            <w:rtl w:val="0"/>
          </w:rPr>
          <w:t xml:space="preserve">Torres, Horst and Freedman JCO '20</w:t>
        </w:r>
      </w:hyperlink>
      <w:r w:rsidDel="00000000" w:rsidR="00000000" w:rsidRPr="00000000">
        <w:rPr>
          <w:rtl w:val="0"/>
        </w:rPr>
        <w:t xml:space="preserve">].</w:t>
      </w:r>
      <w:r w:rsidDel="00000000" w:rsidR="00000000" w:rsidRPr="00000000">
        <w:rPr>
          <w:rtl w:val="0"/>
        </w:rPr>
      </w:r>
    </w:p>
    <w:tbl>
      <w:tblPr>
        <w:tblStyle w:val="Table35"/>
        <w:tblW w:w="1081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B">
            <w:pPr>
              <w:spacing w:line="240" w:lineRule="auto"/>
              <w:ind w:left="0" w:firstLine="0"/>
              <w:rPr/>
            </w:pPr>
            <w:r w:rsidDel="00000000" w:rsidR="00000000" w:rsidRPr="00000000">
              <w:rPr>
                <w:b w:val="1"/>
                <w:rtl w:val="0"/>
              </w:rPr>
              <w:t xml:space="preserve">Management of the cN0, pN+ Axilla in Breast Cancer in 2017</w:t>
            </w:r>
            <w:r w:rsidDel="00000000" w:rsidR="00000000" w:rsidRPr="00000000">
              <w:rPr>
                <w:rtl w:val="0"/>
              </w:rPr>
              <w:t xml:space="preserve"> [</w:t>
            </w:r>
            <w:hyperlink r:id="rId471">
              <w:r w:rsidDel="00000000" w:rsidR="00000000" w:rsidRPr="00000000">
                <w:rPr>
                  <w:rtl w:val="0"/>
                </w:rPr>
                <w:t xml:space="preserve">Morrow JAMA Onc '18</w:t>
              </w:r>
            </w:hyperlink>
            <w:r w:rsidDel="00000000" w:rsidR="00000000" w:rsidRPr="00000000">
              <w:rPr>
                <w:rtl w:val="0"/>
              </w:rPr>
              <w:t xml:space="preserve">]</w:t>
            </w:r>
          </w:p>
          <w:p w:rsidR="00000000" w:rsidDel="00000000" w:rsidP="00000000" w:rsidRDefault="00000000" w:rsidRPr="00000000" w14:paraId="0000076C">
            <w:pPr>
              <w:numPr>
                <w:ilvl w:val="0"/>
                <w:numId w:val="68"/>
              </w:numPr>
              <w:spacing w:line="240" w:lineRule="auto"/>
              <w:rPr>
                <w:u w:val="none"/>
              </w:rPr>
            </w:pPr>
            <w:r w:rsidDel="00000000" w:rsidR="00000000" w:rsidRPr="00000000">
              <w:rPr>
                <w:rtl w:val="0"/>
              </w:rPr>
              <w:t xml:space="preserve">Wonderful two page summary article on what to do with sentinel lymph nodes in the setting of clinically negative axilla.</w:t>
            </w:r>
          </w:p>
          <w:p w:rsidR="00000000" w:rsidDel="00000000" w:rsidP="00000000" w:rsidRDefault="00000000" w:rsidRPr="00000000" w14:paraId="0000076D">
            <w:pPr>
              <w:numPr>
                <w:ilvl w:val="0"/>
                <w:numId w:val="68"/>
              </w:numPr>
              <w:spacing w:line="240" w:lineRule="auto"/>
              <w:rPr>
                <w:u w:val="none"/>
              </w:rPr>
            </w:pPr>
            <w:r w:rsidDel="00000000" w:rsidR="00000000" w:rsidRPr="00000000">
              <w:rPr>
                <w:rFonts w:ascii="Gungsuh" w:cs="Gungsuh" w:eastAsia="Gungsuh" w:hAnsi="Gungsuh"/>
                <w:rtl w:val="0"/>
              </w:rPr>
              <w:t xml:space="preserve">Long story short, most patients with ≤ 2 SLN may avoid an axillary lymph node dissection.</w:t>
            </w:r>
          </w:p>
          <w:p w:rsidR="00000000" w:rsidDel="00000000" w:rsidP="00000000" w:rsidRDefault="00000000" w:rsidRPr="00000000" w14:paraId="0000076E">
            <w:pPr>
              <w:numPr>
                <w:ilvl w:val="0"/>
                <w:numId w:val="68"/>
              </w:numPr>
              <w:spacing w:line="240" w:lineRule="auto"/>
              <w:rPr>
                <w:u w:val="none"/>
              </w:rPr>
            </w:pPr>
            <w:r w:rsidDel="00000000" w:rsidR="00000000" w:rsidRPr="00000000">
              <w:rPr>
                <w:rtl w:val="0"/>
              </w:rPr>
              <w:t xml:space="preserve">All patients who are cN+ should get ALND unless enrolled in a clinical trial.</w:t>
            </w:r>
          </w:p>
          <w:p w:rsidR="00000000" w:rsidDel="00000000" w:rsidP="00000000" w:rsidRDefault="00000000" w:rsidRPr="00000000" w14:paraId="0000076F">
            <w:pPr>
              <w:spacing w:line="240" w:lineRule="auto"/>
              <w:ind w:left="0" w:firstLine="0"/>
              <w:rPr>
                <w:i w:val="1"/>
              </w:rPr>
            </w:pPr>
            <w:r w:rsidDel="00000000" w:rsidR="00000000" w:rsidRPr="00000000">
              <w:rPr>
                <w:b w:val="1"/>
                <w:rtl w:val="0"/>
              </w:rPr>
              <w:t xml:space="preserve">ASCO Guideline: SLNB</w:t>
            </w:r>
            <w:hyperlink r:id="rId472">
              <w:r w:rsidDel="00000000" w:rsidR="00000000" w:rsidRPr="00000000">
                <w:rPr>
                  <w:b w:val="1"/>
                  <w:rtl w:val="0"/>
                </w:rPr>
                <w:t xml:space="preserve"> for Patients With Early-Stage Breast Cancer Update</w:t>
              </w:r>
            </w:hyperlink>
            <w:r w:rsidDel="00000000" w:rsidR="00000000" w:rsidRPr="00000000">
              <w:rPr>
                <w:i w:val="1"/>
                <w:rtl w:val="0"/>
              </w:rPr>
              <w:t xml:space="preserve"> December 12, 2016</w:t>
            </w:r>
          </w:p>
          <w:p w:rsidR="00000000" w:rsidDel="00000000" w:rsidP="00000000" w:rsidRDefault="00000000" w:rsidRPr="00000000" w14:paraId="00000770">
            <w:pPr>
              <w:numPr>
                <w:ilvl w:val="0"/>
                <w:numId w:val="18"/>
              </w:numPr>
              <w:spacing w:line="240" w:lineRule="auto"/>
              <w:rPr>
                <w:u w:val="none"/>
              </w:rPr>
            </w:pPr>
            <w:r w:rsidDel="00000000" w:rsidR="00000000" w:rsidRPr="00000000">
              <w:rPr>
                <w:rtl w:val="0"/>
              </w:rPr>
              <w:t xml:space="preserve">Lack of SLN metastasis should not receive completion ALND.</w:t>
            </w:r>
          </w:p>
          <w:p w:rsidR="00000000" w:rsidDel="00000000" w:rsidP="00000000" w:rsidRDefault="00000000" w:rsidRPr="00000000" w14:paraId="00000771">
            <w:pPr>
              <w:numPr>
                <w:ilvl w:val="0"/>
                <w:numId w:val="18"/>
              </w:numPr>
              <w:spacing w:line="240" w:lineRule="auto"/>
              <w:rPr>
                <w:u w:val="none"/>
              </w:rPr>
            </w:pPr>
            <w:r w:rsidDel="00000000" w:rsidR="00000000" w:rsidRPr="00000000">
              <w:rPr>
                <w:rtl w:val="0"/>
              </w:rPr>
              <w:t xml:space="preserve">Pts with 1-2 SLN undergoing BCS should not undergo ALND (in most cases).</w:t>
            </w:r>
          </w:p>
          <w:p w:rsidR="00000000" w:rsidDel="00000000" w:rsidP="00000000" w:rsidRDefault="00000000" w:rsidRPr="00000000" w14:paraId="00000772">
            <w:pPr>
              <w:numPr>
                <w:ilvl w:val="0"/>
                <w:numId w:val="18"/>
              </w:numPr>
              <w:spacing w:line="240" w:lineRule="auto"/>
              <w:rPr>
                <w:u w:val="none"/>
              </w:rPr>
            </w:pPr>
            <w:r w:rsidDel="00000000" w:rsidR="00000000" w:rsidRPr="00000000">
              <w:rPr>
                <w:rtl w:val="0"/>
              </w:rPr>
              <w:t xml:space="preserve">Pts with SLN mets undergoing MRM should be offered ALND if PMRT recommendation is uncertain. DCIS undergoing MRM should be offered SLNB.</w:t>
            </w:r>
          </w:p>
          <w:p w:rsidR="00000000" w:rsidDel="00000000" w:rsidP="00000000" w:rsidRDefault="00000000" w:rsidRPr="00000000" w14:paraId="00000773">
            <w:pPr>
              <w:numPr>
                <w:ilvl w:val="0"/>
                <w:numId w:val="18"/>
              </w:numPr>
              <w:spacing w:line="240" w:lineRule="auto"/>
              <w:rPr>
                <w:u w:val="none"/>
              </w:rPr>
            </w:pPr>
            <w:r w:rsidDel="00000000" w:rsidR="00000000" w:rsidRPr="00000000">
              <w:rPr>
                <w:rtl w:val="0"/>
              </w:rPr>
              <w:t xml:space="preserve">Pts with large tumors (e.g. T3-4), IBC, or DCIS undergoing BCS or who are pregnant should not undergo SLNB.</w:t>
            </w:r>
          </w:p>
        </w:tc>
      </w:tr>
    </w:tbl>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35"/>
        </w:numPr>
        <w:spacing w:line="240" w:lineRule="auto"/>
        <w:rPr/>
      </w:pPr>
      <w:r w:rsidDel="00000000" w:rsidR="00000000" w:rsidRPr="00000000">
        <w:rPr>
          <w:rtl w:val="0"/>
        </w:rPr>
        <w:t xml:space="preserve">Level I and II dissection requires at least 10 LNs. Include level III only if gross disease in level I or II.</w:t>
      </w:r>
    </w:p>
    <w:p w:rsidR="00000000" w:rsidDel="00000000" w:rsidP="00000000" w:rsidRDefault="00000000" w:rsidRPr="00000000" w14:paraId="00000776">
      <w:pPr>
        <w:numPr>
          <w:ilvl w:val="0"/>
          <w:numId w:val="35"/>
        </w:numPr>
        <w:spacing w:line="240" w:lineRule="auto"/>
        <w:rPr/>
      </w:pPr>
      <w:r w:rsidDel="00000000" w:rsidR="00000000" w:rsidRPr="00000000">
        <w:rPr>
          <w:rtl w:val="0"/>
        </w:rPr>
        <w:t xml:space="preserve">[</w:t>
      </w:r>
      <w:hyperlink w:anchor="u9k8mepcpvo0">
        <w:r w:rsidDel="00000000" w:rsidR="00000000" w:rsidRPr="00000000">
          <w:rPr>
            <w:rtl w:val="0"/>
          </w:rPr>
          <w:t xml:space="preserve">NSABP B-04</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~40%</w:t>
      </w:r>
      <w:r w:rsidDel="00000000" w:rsidR="00000000" w:rsidRPr="00000000">
        <w:rPr>
          <w:rFonts w:ascii="Cardo" w:cs="Cardo" w:eastAsia="Cardo" w:hAnsi="Cardo"/>
          <w:rtl w:val="0"/>
        </w:rPr>
        <w:t xml:space="preserve"> of cN0 patients are actually pN+ ⇒  led to SLNBx.</w:t>
      </w:r>
    </w:p>
    <w:p w:rsidR="00000000" w:rsidDel="00000000" w:rsidP="00000000" w:rsidRDefault="00000000" w:rsidRPr="00000000" w14:paraId="00000777">
      <w:pPr>
        <w:numPr>
          <w:ilvl w:val="1"/>
          <w:numId w:val="35"/>
        </w:numPr>
        <w:spacing w:line="240" w:lineRule="auto"/>
        <w:ind w:left="1440" w:hanging="360"/>
      </w:pPr>
      <w:r w:rsidDel="00000000" w:rsidR="00000000" w:rsidRPr="00000000">
        <w:rPr>
          <w:rtl w:val="0"/>
        </w:rPr>
        <w:t xml:space="preserve">Of the women cN0 axilla without nodal dissection, </w:t>
      </w:r>
      <w:r w:rsidDel="00000000" w:rsidR="00000000" w:rsidRPr="00000000">
        <w:rPr>
          <w:b w:val="1"/>
          <w:rtl w:val="0"/>
        </w:rPr>
        <w:t xml:space="preserve">20%</w:t>
      </w:r>
      <w:r w:rsidDel="00000000" w:rsidR="00000000" w:rsidRPr="00000000">
        <w:rPr>
          <w:rtl w:val="0"/>
        </w:rPr>
        <w:t xml:space="preserve"> eventually developed a clinically positive axilla.</w:t>
      </w:r>
    </w:p>
    <w:p w:rsidR="00000000" w:rsidDel="00000000" w:rsidP="00000000" w:rsidRDefault="00000000" w:rsidRPr="00000000" w14:paraId="00000778">
      <w:pPr>
        <w:numPr>
          <w:ilvl w:val="0"/>
          <w:numId w:val="35"/>
        </w:numPr>
        <w:spacing w:line="240" w:lineRule="auto"/>
        <w:rPr/>
      </w:pPr>
      <w:r w:rsidDel="00000000" w:rsidR="00000000" w:rsidRPr="00000000">
        <w:rPr>
          <w:b w:val="1"/>
          <w:rtl w:val="0"/>
        </w:rPr>
        <w:t xml:space="preserve">Risk of axillary LNs</w:t>
      </w:r>
      <w:r w:rsidDel="00000000" w:rsidR="00000000" w:rsidRPr="00000000">
        <w:rPr>
          <w:rtl w:val="0"/>
        </w:rPr>
        <w:t xml:space="preserve"> </w:t>
      </w:r>
      <w:r w:rsidDel="00000000" w:rsidR="00000000" w:rsidRPr="00000000">
        <w:rPr>
          <w:rtl w:val="0"/>
        </w:rPr>
        <w:t xml:space="preserve">[</w:t>
      </w:r>
      <w:hyperlink r:id="rId473">
        <w:r w:rsidDel="00000000" w:rsidR="00000000" w:rsidRPr="00000000">
          <w:rPr>
            <w:rtl w:val="0"/>
          </w:rPr>
          <w:t xml:space="preserve">Silverstein World J Surg '01]</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Give chemo for T1c+, or consider if T1b, poor histology, palpable.</w:t>
      </w:r>
    </w:p>
    <w:p w:rsidR="00000000" w:rsidDel="00000000" w:rsidP="00000000" w:rsidRDefault="00000000" w:rsidRPr="00000000" w14:paraId="00000779">
      <w:pPr>
        <w:numPr>
          <w:ilvl w:val="1"/>
          <w:numId w:val="35"/>
        </w:numPr>
        <w:spacing w:line="240" w:lineRule="auto"/>
        <w:ind w:left="1440" w:hanging="360"/>
        <w:rPr/>
      </w:pPr>
      <w:r w:rsidDel="00000000" w:rsidR="00000000" w:rsidRPr="00000000">
        <w:rPr>
          <w:rtl w:val="0"/>
        </w:rPr>
        <w:t xml:space="preserve">Lymph node involvement for Tis/</w:t>
      </w:r>
      <w:r w:rsidDel="00000000" w:rsidR="00000000" w:rsidRPr="00000000">
        <w:rPr>
          <w:b w:val="1"/>
          <w:rtl w:val="0"/>
        </w:rPr>
        <w:t xml:space="preserve">1a</w:t>
      </w:r>
      <w:r w:rsidDel="00000000" w:rsidR="00000000" w:rsidRPr="00000000">
        <w:rPr>
          <w:rtl w:val="0"/>
        </w:rPr>
        <w:t xml:space="preserve">/1b/</w:t>
      </w:r>
      <w:r w:rsidDel="00000000" w:rsidR="00000000" w:rsidRPr="00000000">
        <w:rPr>
          <w:b w:val="1"/>
          <w:u w:val="single"/>
          <w:rtl w:val="0"/>
        </w:rPr>
        <w:t xml:space="preserve">1c</w:t>
      </w:r>
      <w:r w:rsidDel="00000000" w:rsidR="00000000" w:rsidRPr="00000000">
        <w:rPr>
          <w:rFonts w:ascii="Cardo" w:cs="Cardo" w:eastAsia="Cardo" w:hAnsi="Cardo"/>
          <w:rtl w:val="0"/>
        </w:rPr>
        <w:t xml:space="preserve">/2/3/4 of 0.8→ </w:t>
      </w:r>
      <w:r w:rsidDel="00000000" w:rsidR="00000000" w:rsidRPr="00000000">
        <w:rPr>
          <w:b w:val="1"/>
          <w:rtl w:val="0"/>
        </w:rPr>
        <w:t xml:space="preserve">5</w:t>
      </w:r>
      <w:r w:rsidDel="00000000" w:rsidR="00000000" w:rsidRPr="00000000">
        <w:rPr>
          <w:rFonts w:ascii="Cardo" w:cs="Cardo" w:eastAsia="Cardo" w:hAnsi="Cardo"/>
          <w:rtl w:val="0"/>
        </w:rPr>
        <w:t xml:space="preserve">→ 16→ </w:t>
      </w:r>
      <w:r w:rsidDel="00000000" w:rsidR="00000000" w:rsidRPr="00000000">
        <w:rPr>
          <w:b w:val="1"/>
          <w:u w:val="single"/>
          <w:rtl w:val="0"/>
        </w:rPr>
        <w:t xml:space="preserve">28</w:t>
      </w:r>
      <w:r w:rsidDel="00000000" w:rsidR="00000000" w:rsidRPr="00000000">
        <w:rPr>
          <w:rFonts w:ascii="Cardo" w:cs="Cardo" w:eastAsia="Cardo" w:hAnsi="Cardo"/>
          <w:rtl w:val="0"/>
        </w:rPr>
        <w:t xml:space="preserve">→ 47→ 68→ 86%.</w:t>
      </w:r>
    </w:p>
    <w:p w:rsidR="00000000" w:rsidDel="00000000" w:rsidP="00000000" w:rsidRDefault="00000000" w:rsidRPr="00000000" w14:paraId="0000077A">
      <w:pPr>
        <w:numPr>
          <w:ilvl w:val="2"/>
          <w:numId w:val="35"/>
        </w:numPr>
        <w:spacing w:line="240" w:lineRule="auto"/>
        <w:ind w:left="2160" w:hanging="360"/>
        <w:rPr/>
      </w:pPr>
      <w:r w:rsidDel="00000000" w:rsidR="00000000" w:rsidRPr="00000000">
        <w:rPr>
          <w:rFonts w:ascii="Cardo" w:cs="Cardo" w:eastAsia="Cardo" w:hAnsi="Cardo"/>
          <w:rtl w:val="0"/>
        </w:rPr>
        <w:t xml:space="preserve">If palpable, for Tis/1a/1b/1c/2/3/4 of 1.1→</w:t>
      </w:r>
      <w:r w:rsidDel="00000000" w:rsidR="00000000" w:rsidRPr="00000000">
        <w:rPr>
          <w:b w:val="1"/>
          <w:rtl w:val="0"/>
        </w:rPr>
        <w:t xml:space="preserve"> 7</w:t>
      </w:r>
      <w:r w:rsidDel="00000000" w:rsidR="00000000" w:rsidRPr="00000000">
        <w:rPr>
          <w:rFonts w:ascii="Cardo" w:cs="Cardo" w:eastAsia="Cardo" w:hAnsi="Cardo"/>
          <w:rtl w:val="0"/>
        </w:rPr>
        <w:t xml:space="preserve">→ 22→ </w:t>
      </w:r>
      <w:r w:rsidDel="00000000" w:rsidR="00000000" w:rsidRPr="00000000">
        <w:rPr>
          <w:b w:val="1"/>
          <w:u w:val="single"/>
          <w:rtl w:val="0"/>
        </w:rPr>
        <w:t xml:space="preserve">32</w:t>
      </w:r>
      <w:r w:rsidDel="00000000" w:rsidR="00000000" w:rsidRPr="00000000">
        <w:rPr>
          <w:rFonts w:ascii="Cardo" w:cs="Cardo" w:eastAsia="Cardo" w:hAnsi="Cardo"/>
          <w:rtl w:val="0"/>
        </w:rPr>
        <w:t xml:space="preserve">→ 50→ 69→ 86%.</w:t>
      </w:r>
    </w:p>
    <w:p w:rsidR="00000000" w:rsidDel="00000000" w:rsidP="00000000" w:rsidRDefault="00000000" w:rsidRPr="00000000" w14:paraId="0000077B">
      <w:pPr>
        <w:numPr>
          <w:ilvl w:val="2"/>
          <w:numId w:val="35"/>
        </w:numPr>
        <w:spacing w:line="240" w:lineRule="auto"/>
        <w:ind w:left="2160" w:hanging="360"/>
        <w:rPr/>
      </w:pPr>
      <w:r w:rsidDel="00000000" w:rsidR="00000000" w:rsidRPr="00000000">
        <w:rPr>
          <w:rtl w:val="0"/>
        </w:rPr>
        <w:t xml:space="preserve">If nonpalpable, </w:t>
      </w:r>
      <w:r w:rsidDel="00000000" w:rsidR="00000000" w:rsidRPr="00000000">
        <w:rPr>
          <w:rtl w:val="0"/>
        </w:rPr>
        <w:t xml:space="preserve">for Tis/</w:t>
      </w:r>
      <w:r w:rsidDel="00000000" w:rsidR="00000000" w:rsidRPr="00000000">
        <w:rPr>
          <w:b w:val="1"/>
          <w:rtl w:val="0"/>
        </w:rPr>
        <w:t xml:space="preserve">1a</w:t>
      </w:r>
      <w:r w:rsidDel="00000000" w:rsidR="00000000" w:rsidRPr="00000000">
        <w:rPr>
          <w:rtl w:val="0"/>
        </w:rPr>
        <w:t xml:space="preserve">/1b/</w:t>
      </w:r>
      <w:r w:rsidDel="00000000" w:rsidR="00000000" w:rsidRPr="00000000">
        <w:rPr>
          <w:b w:val="1"/>
          <w:u w:val="single"/>
          <w:rtl w:val="0"/>
        </w:rPr>
        <w:t xml:space="preserve">1c</w:t>
      </w:r>
      <w:r w:rsidDel="00000000" w:rsidR="00000000" w:rsidRPr="00000000">
        <w:rPr>
          <w:rFonts w:ascii="Cardo" w:cs="Cardo" w:eastAsia="Cardo" w:hAnsi="Cardo"/>
          <w:rtl w:val="0"/>
        </w:rPr>
        <w:t xml:space="preserve">/2/3/4 of 0.7→</w:t>
      </w:r>
      <w:r w:rsidDel="00000000" w:rsidR="00000000" w:rsidRPr="00000000">
        <w:rPr>
          <w:b w:val="1"/>
          <w:rtl w:val="0"/>
        </w:rPr>
        <w:t xml:space="preserve"> 3</w:t>
      </w:r>
      <w:r w:rsidDel="00000000" w:rsidR="00000000" w:rsidRPr="00000000">
        <w:rPr>
          <w:rFonts w:ascii="Cardo" w:cs="Cardo" w:eastAsia="Cardo" w:hAnsi="Cardo"/>
          <w:rtl w:val="0"/>
        </w:rPr>
        <w:t xml:space="preserve">→ 8→ </w:t>
      </w:r>
      <w:r w:rsidDel="00000000" w:rsidR="00000000" w:rsidRPr="00000000">
        <w:rPr>
          <w:b w:val="1"/>
          <w:u w:val="single"/>
          <w:rtl w:val="0"/>
        </w:rPr>
        <w:t xml:space="preserve">18</w:t>
      </w:r>
      <w:r w:rsidDel="00000000" w:rsidR="00000000" w:rsidRPr="00000000">
        <w:rPr>
          <w:rFonts w:ascii="Cardo" w:cs="Cardo" w:eastAsia="Cardo" w:hAnsi="Cardo"/>
          <w:rtl w:val="0"/>
        </w:rPr>
        <w:t xml:space="preserve">→ 23→ 46→ -%.</w:t>
      </w:r>
      <w:r w:rsidDel="00000000" w:rsidR="00000000" w:rsidRPr="00000000">
        <w:rPr>
          <w:rtl w:val="0"/>
        </w:rPr>
      </w:r>
    </w:p>
    <w:p w:rsidR="00000000" w:rsidDel="00000000" w:rsidP="00000000" w:rsidRDefault="00000000" w:rsidRPr="00000000" w14:paraId="0000077C">
      <w:pPr>
        <w:numPr>
          <w:ilvl w:val="1"/>
          <w:numId w:val="35"/>
        </w:numPr>
        <w:spacing w:line="240" w:lineRule="auto"/>
        <w:ind w:left="1440" w:hanging="360"/>
        <w:rPr/>
      </w:pPr>
      <w:r w:rsidDel="00000000" w:rsidR="00000000" w:rsidRPr="00000000">
        <w:rPr>
          <w:rtl w:val="0"/>
        </w:rPr>
        <w:t xml:space="preserve">Around 2/3</w:t>
      </w:r>
      <w:r w:rsidDel="00000000" w:rsidR="00000000" w:rsidRPr="00000000">
        <w:rPr>
          <w:rtl w:val="0"/>
        </w:rPr>
        <w:t xml:space="preserve"> of T3 patients will have nodes on ALND.</w:t>
      </w:r>
    </w:p>
    <w:bookmarkStart w:colFirst="0" w:colLast="0" w:name="kix.3h6xvnp7g7j6" w:id="129"/>
    <w:bookmarkEnd w:id="129"/>
    <w:p w:rsidR="00000000" w:rsidDel="00000000" w:rsidP="00000000" w:rsidRDefault="00000000" w:rsidRPr="00000000" w14:paraId="0000077D">
      <w:pPr>
        <w:numPr>
          <w:ilvl w:val="0"/>
          <w:numId w:val="35"/>
        </w:numPr>
      </w:pPr>
      <w:r w:rsidDel="00000000" w:rsidR="00000000" w:rsidRPr="00000000">
        <w:rPr>
          <w:b w:val="1"/>
          <w:rtl w:val="0"/>
        </w:rPr>
        <w:t xml:space="preserve">Chinese IMN study</w:t>
      </w:r>
      <w:r w:rsidDel="00000000" w:rsidR="00000000" w:rsidRPr="00000000">
        <w:rPr>
          <w:rtl w:val="0"/>
        </w:rPr>
        <w:t xml:space="preserve"> [</w:t>
      </w:r>
      <w:hyperlink r:id="rId474">
        <w:r w:rsidDel="00000000" w:rsidR="00000000" w:rsidRPr="00000000">
          <w:rPr>
            <w:rtl w:val="0"/>
          </w:rPr>
          <w:t xml:space="preserve">Huang BCRT </w:t>
        </w:r>
      </w:hyperlink>
      <w:r w:rsidDel="00000000" w:rsidR="00000000" w:rsidRPr="00000000">
        <w:rPr>
          <w:rtl w:val="0"/>
        </w:rPr>
        <w:t xml:space="preserve">‘</w:t>
      </w:r>
      <w:hyperlink r:id="rId475">
        <w:r w:rsidDel="00000000" w:rsidR="00000000" w:rsidRPr="00000000">
          <w:rPr>
            <w:rtl w:val="0"/>
          </w:rPr>
          <w:t xml:space="preserve">08]</w:t>
        </w:r>
      </w:hyperlink>
      <w:r w:rsidDel="00000000" w:rsidR="00000000" w:rsidRPr="00000000">
        <w:rPr>
          <w:rFonts w:ascii="Gungsuh" w:cs="Gungsuh" w:eastAsia="Gungsuh" w:hAnsi="Gungsuh"/>
          <w:rtl w:val="0"/>
        </w:rPr>
        <w:t xml:space="preserve">: Extended MRM between 1956 and 2003. </w:t>
        <w:br w:type="textWrapping"/>
        <w:t xml:space="preserve">High risk (&gt; 20%) for IMNs: 4+ ALNs, Medial tumor and ALN(+), T2 and ALN(+), T2 and medial tumor, or T3 and ≤ 35y. </w:t>
      </w:r>
    </w:p>
    <w:p w:rsidR="00000000" w:rsidDel="00000000" w:rsidP="00000000" w:rsidRDefault="00000000" w:rsidRPr="00000000" w14:paraId="0000077E">
      <w:pPr>
        <w:ind w:firstLine="720"/>
        <w:rPr/>
      </w:pPr>
      <w:r w:rsidDel="00000000" w:rsidR="00000000" w:rsidRPr="00000000">
        <w:rPr>
          <w:rtl w:val="0"/>
        </w:rPr>
        <w:t xml:space="preserve">Outdated study, but best data we have. See more on [</w:t>
      </w:r>
      <w:hyperlink w:anchor="8twi1gbm9a3f">
        <w:r w:rsidDel="00000000" w:rsidR="00000000" w:rsidRPr="00000000">
          <w:rPr>
            <w:rtl w:val="0"/>
          </w:rPr>
          <w:t xml:space="preserve">coverage of IMNs</w:t>
        </w:r>
      </w:hyperlink>
      <w:r w:rsidDel="00000000" w:rsidR="00000000" w:rsidRPr="00000000">
        <w:rPr>
          <w:rtl w:val="0"/>
        </w:rPr>
        <w:t xml:space="preserve">]. </w:t>
      </w:r>
    </w:p>
    <w:p w:rsidR="00000000" w:rsidDel="00000000" w:rsidP="00000000" w:rsidRDefault="00000000" w:rsidRPr="00000000" w14:paraId="0000077F">
      <w:pPr>
        <w:numPr>
          <w:ilvl w:val="1"/>
          <w:numId w:val="35"/>
        </w:numPr>
        <w:ind w:left="1440" w:hanging="360"/>
      </w:pPr>
      <w:r w:rsidDel="00000000" w:rsidR="00000000" w:rsidRPr="00000000">
        <w:rPr>
          <w:rtl w:val="0"/>
        </w:rPr>
        <w:t xml:space="preserve">1,679 pts. Stratified by Site (lat, central, medial), Size (T1/2/3), ALNs (N0/1/2/3), age (± 35, ± 50).</w:t>
      </w:r>
    </w:p>
    <w:p w:rsidR="00000000" w:rsidDel="00000000" w:rsidP="00000000" w:rsidRDefault="00000000" w:rsidRPr="00000000" w14:paraId="00000780">
      <w:pPr>
        <w:numPr>
          <w:ilvl w:val="2"/>
          <w:numId w:val="35"/>
        </w:numPr>
        <w:ind w:left="2160" w:hanging="360"/>
      </w:pPr>
      <w:r w:rsidDel="00000000" w:rsidR="00000000" w:rsidRPr="00000000">
        <w:rPr>
          <w:rtl w:val="0"/>
        </w:rPr>
        <w:t xml:space="preserve">All except tumor size significant on MVA.</w:t>
      </w:r>
    </w:p>
    <w:p w:rsidR="00000000" w:rsidDel="00000000" w:rsidP="00000000" w:rsidRDefault="00000000" w:rsidRPr="00000000" w14:paraId="00000781">
      <w:pPr>
        <w:numPr>
          <w:ilvl w:val="1"/>
          <w:numId w:val="35"/>
        </w:numPr>
        <w:ind w:left="1440" w:hanging="360"/>
      </w:pPr>
      <w:r w:rsidDel="00000000" w:rsidR="00000000" w:rsidRPr="00000000">
        <w:rPr>
          <w:rFonts w:ascii="Cardo" w:cs="Cardo" w:eastAsia="Cardo" w:hAnsi="Cardo"/>
          <w:rtl w:val="0"/>
        </w:rPr>
        <w:t xml:space="preserve">IMN involvement for 4-6 / 7+ nodes of  28→ 42%.</w:t>
      </w:r>
    </w:p>
    <w:p w:rsidR="00000000" w:rsidDel="00000000" w:rsidP="00000000" w:rsidRDefault="00000000" w:rsidRPr="00000000" w14:paraId="00000782">
      <w:pPr>
        <w:numPr>
          <w:ilvl w:val="1"/>
          <w:numId w:val="35"/>
        </w:numPr>
        <w:ind w:left="1440" w:hanging="360"/>
      </w:pPr>
      <w:r w:rsidDel="00000000" w:rsidR="00000000" w:rsidRPr="00000000">
        <w:rPr>
          <w:rFonts w:ascii="Cardo" w:cs="Cardo" w:eastAsia="Cardo" w:hAnsi="Cardo"/>
          <w:rtl w:val="0"/>
        </w:rPr>
        <w:t xml:space="preserve">IMN involvement for medial tumors and positive ALNs with 1-3 / 4-6 / 7+ LNs of 24→ 48→ 39%.</w:t>
      </w:r>
    </w:p>
    <w:p w:rsidR="00000000" w:rsidDel="00000000" w:rsidP="00000000" w:rsidRDefault="00000000" w:rsidRPr="00000000" w14:paraId="00000783">
      <w:pPr>
        <w:numPr>
          <w:ilvl w:val="1"/>
          <w:numId w:val="35"/>
        </w:numPr>
        <w:ind w:left="1440" w:hanging="360"/>
      </w:pPr>
      <w:r w:rsidDel="00000000" w:rsidR="00000000" w:rsidRPr="00000000">
        <w:rPr>
          <w:rtl w:val="0"/>
        </w:rPr>
        <w:t xml:space="preserve">IMN involvement for T3 and younger than 35y of 25%.</w:t>
      </w:r>
    </w:p>
    <w:p w:rsidR="00000000" w:rsidDel="00000000" w:rsidP="00000000" w:rsidRDefault="00000000" w:rsidRPr="00000000" w14:paraId="00000784">
      <w:pPr>
        <w:numPr>
          <w:ilvl w:val="1"/>
          <w:numId w:val="35"/>
        </w:numPr>
        <w:ind w:left="1440" w:hanging="360"/>
      </w:pPr>
      <w:r w:rsidDel="00000000" w:rsidR="00000000" w:rsidRPr="00000000">
        <w:rPr>
          <w:rFonts w:ascii="Cardo" w:cs="Cardo" w:eastAsia="Cardo" w:hAnsi="Cardo"/>
          <w:rtl w:val="0"/>
        </w:rPr>
        <w:t xml:space="preserve">IMN involvement for T2 with 1-3 / 4-6 / 7+ LNs of 21→ 32→ 42%.</w:t>
      </w:r>
    </w:p>
    <w:p w:rsidR="00000000" w:rsidDel="00000000" w:rsidP="00000000" w:rsidRDefault="00000000" w:rsidRPr="00000000" w14:paraId="00000785">
      <w:pPr>
        <w:numPr>
          <w:ilvl w:val="1"/>
          <w:numId w:val="35"/>
        </w:numPr>
        <w:ind w:left="1440" w:hanging="360"/>
      </w:pPr>
      <w:r w:rsidDel="00000000" w:rsidR="00000000" w:rsidRPr="00000000">
        <w:rPr>
          <w:rtl w:val="0"/>
        </w:rPr>
        <w:t xml:space="preserve">IMN involvement for medial T2 tumor of 21%.</w:t>
      </w:r>
    </w:p>
    <w:p w:rsidR="00000000" w:rsidDel="00000000" w:rsidP="00000000" w:rsidRDefault="00000000" w:rsidRPr="00000000" w14:paraId="00000786">
      <w:pPr>
        <w:ind w:left="1440" w:firstLine="0"/>
        <w:rPr/>
      </w:pPr>
      <w:r w:rsidDel="00000000" w:rsidR="00000000" w:rsidRPr="00000000">
        <w:rPr>
          <w:rtl w:val="0"/>
        </w:rPr>
      </w:r>
    </w:p>
    <w:p w:rsidR="00000000" w:rsidDel="00000000" w:rsidP="00000000" w:rsidRDefault="00000000" w:rsidRPr="00000000" w14:paraId="00000787">
      <w:pPr>
        <w:spacing w:line="240" w:lineRule="auto"/>
        <w:ind w:left="0" w:firstLine="0"/>
        <w:rPr/>
      </w:pPr>
      <w:hyperlink r:id="rId476">
        <w:r w:rsidDel="00000000" w:rsidR="00000000" w:rsidRPr="00000000">
          <w:rPr>
            <w:color w:val="1155cc"/>
            <w:u w:val="single"/>
          </w:rPr>
          <w:drawing>
            <wp:inline distB="114300" distT="114300" distL="114300" distR="114300">
              <wp:extent cx="6859270" cy="1193800"/>
              <wp:effectExtent b="12700" l="12700" r="12700" t="12700"/>
              <wp:docPr id="19" name="image14.png"/>
              <a:graphic>
                <a:graphicData uri="http://schemas.openxmlformats.org/drawingml/2006/picture">
                  <pic:pic>
                    <pic:nvPicPr>
                      <pic:cNvPr id="0" name="image14.png"/>
                      <pic:cNvPicPr preferRelativeResize="0"/>
                    </pic:nvPicPr>
                    <pic:blipFill>
                      <a:blip r:embed="rId477"/>
                      <a:srcRect b="0" l="0" r="0" t="0"/>
                      <a:stretch>
                        <a:fillRect/>
                      </a:stretch>
                    </pic:blipFill>
                    <pic:spPr>
                      <a:xfrm>
                        <a:off x="0" y="0"/>
                        <a:ext cx="6859270" cy="1193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788">
      <w:pPr>
        <w:spacing w:line="240" w:lineRule="auto"/>
        <w:ind w:left="0" w:firstLine="0"/>
        <w:rPr/>
      </w:pPr>
      <w:hyperlink r:id="rId478">
        <w:r w:rsidDel="00000000" w:rsidR="00000000" w:rsidRPr="00000000">
          <w:rPr>
            <w:color w:val="1155cc"/>
            <w:u w:val="single"/>
          </w:rPr>
          <w:drawing>
            <wp:inline distB="114300" distT="114300" distL="114300" distR="114300">
              <wp:extent cx="6859270" cy="2006600"/>
              <wp:effectExtent b="12700" l="12700" r="12700" t="12700"/>
              <wp:docPr id="29" name="image25.png"/>
              <a:graphic>
                <a:graphicData uri="http://schemas.openxmlformats.org/drawingml/2006/picture">
                  <pic:pic>
                    <pic:nvPicPr>
                      <pic:cNvPr id="0" name="image25.png"/>
                      <pic:cNvPicPr preferRelativeResize="0"/>
                    </pic:nvPicPr>
                    <pic:blipFill>
                      <a:blip r:embed="rId479"/>
                      <a:srcRect b="0" l="0" r="0" t="0"/>
                      <a:stretch>
                        <a:fillRect/>
                      </a:stretch>
                    </pic:blipFill>
                    <pic:spPr>
                      <a:xfrm>
                        <a:off x="0" y="0"/>
                        <a:ext cx="6859270" cy="2006600"/>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36"/>
        <w:tblW w:w="1078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5"/>
        <w:tblGridChange w:id="0">
          <w:tblGrid>
            <w:gridCol w:w="107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9">
            <w:pPr>
              <w:spacing w:line="240" w:lineRule="auto"/>
              <w:ind w:left="0" w:firstLine="0"/>
              <w:rPr/>
            </w:pPr>
            <w:r w:rsidDel="00000000" w:rsidR="00000000" w:rsidRPr="00000000">
              <w:rPr>
                <w:b w:val="1"/>
                <w:rtl w:val="0"/>
              </w:rPr>
              <w:t xml:space="preserve">False negatives with SLNB</w:t>
            </w:r>
            <w:r w:rsidDel="00000000" w:rsidR="00000000" w:rsidRPr="00000000">
              <w:rPr>
                <w:rtl w:val="0"/>
              </w:rPr>
            </w:r>
          </w:p>
          <w:p w:rsidR="00000000" w:rsidDel="00000000" w:rsidP="00000000" w:rsidRDefault="00000000" w:rsidRPr="00000000" w14:paraId="0000078A">
            <w:pPr>
              <w:numPr>
                <w:ilvl w:val="0"/>
                <w:numId w:val="105"/>
              </w:numPr>
              <w:spacing w:line="240" w:lineRule="auto"/>
            </w:pPr>
            <w:r w:rsidDel="00000000" w:rsidR="00000000" w:rsidRPr="00000000">
              <w:rPr>
                <w:b w:val="1"/>
                <w:rtl w:val="0"/>
              </w:rPr>
              <w:t xml:space="preserve">Traditional FNR of 4-8%</w:t>
            </w:r>
            <w:r w:rsidDel="00000000" w:rsidR="00000000" w:rsidRPr="00000000">
              <w:rPr>
                <w:rtl w:val="0"/>
              </w:rPr>
              <w:t xml:space="preserve"> with NPV ~96%. </w:t>
            </w:r>
          </w:p>
          <w:p w:rsidR="00000000" w:rsidDel="00000000" w:rsidP="00000000" w:rsidRDefault="00000000" w:rsidRPr="00000000" w14:paraId="0000078B">
            <w:pPr>
              <w:numPr>
                <w:ilvl w:val="0"/>
                <w:numId w:val="105"/>
              </w:numPr>
              <w:spacing w:line="240" w:lineRule="auto"/>
            </w:pPr>
            <w:r w:rsidDel="00000000" w:rsidR="00000000" w:rsidRPr="00000000">
              <w:rPr>
                <w:b w:val="1"/>
                <w:rtl w:val="0"/>
              </w:rPr>
              <w:t xml:space="preserve">After NAC, FNR is 6-12% using 2 dyes</w:t>
            </w:r>
            <w:r w:rsidDel="00000000" w:rsidR="00000000" w:rsidRPr="00000000">
              <w:rPr>
                <w:rtl w:val="0"/>
              </w:rPr>
              <w:t xml:space="preserve">. With one dye 20%, and I-125 seed localization 4%.</w:t>
            </w:r>
          </w:p>
          <w:p w:rsidR="00000000" w:rsidDel="00000000" w:rsidP="00000000" w:rsidRDefault="00000000" w:rsidRPr="00000000" w14:paraId="0000078C">
            <w:pPr>
              <w:numPr>
                <w:ilvl w:val="1"/>
                <w:numId w:val="105"/>
              </w:numPr>
              <w:spacing w:line="240" w:lineRule="auto"/>
              <w:ind w:left="1440" w:hanging="360"/>
            </w:pPr>
            <w:r w:rsidDel="00000000" w:rsidR="00000000" w:rsidRPr="00000000">
              <w:rPr>
                <w:rtl w:val="0"/>
              </w:rPr>
              <w:t xml:space="preserve">Primary cause of variation: biopsy proven nodes are not routinely identified as SN in ~25% of patients.</w:t>
            </w:r>
          </w:p>
          <w:p w:rsidR="00000000" w:rsidDel="00000000" w:rsidP="00000000" w:rsidRDefault="00000000" w:rsidRPr="00000000" w14:paraId="0000078D">
            <w:pPr>
              <w:numPr>
                <w:ilvl w:val="1"/>
                <w:numId w:val="105"/>
              </w:numPr>
              <w:spacing w:line="240" w:lineRule="auto"/>
              <w:ind w:left="1440" w:hanging="360"/>
              <w:rPr>
                <w:u w:val="none"/>
              </w:rPr>
            </w:pPr>
            <w:r w:rsidDel="00000000" w:rsidR="00000000" w:rsidRPr="00000000">
              <w:rPr>
                <w:rtl w:val="0"/>
              </w:rPr>
              <w:t xml:space="preserve">The clipped node is not the SLN in around 20% of patients.</w:t>
            </w:r>
          </w:p>
          <w:p w:rsidR="00000000" w:rsidDel="00000000" w:rsidP="00000000" w:rsidRDefault="00000000" w:rsidRPr="00000000" w14:paraId="0000078E">
            <w:pPr>
              <w:numPr>
                <w:ilvl w:val="0"/>
                <w:numId w:val="105"/>
              </w:numPr>
              <w:spacing w:line="240" w:lineRule="auto"/>
            </w:pPr>
            <w:r w:rsidDel="00000000" w:rsidR="00000000" w:rsidRPr="00000000">
              <w:rPr>
                <w:rtl w:val="0"/>
              </w:rPr>
              <w:t xml:space="preserve">For SLN, do H&amp;E only, not IHC. Why? </w:t>
            </w:r>
            <w:r w:rsidDel="00000000" w:rsidR="00000000" w:rsidRPr="00000000">
              <w:rPr>
                <w:u w:val="single"/>
                <w:rtl w:val="0"/>
              </w:rPr>
              <w:t xml:space="preserve">ACOSOG Z-10</w:t>
            </w:r>
            <w:r w:rsidDel="00000000" w:rsidR="00000000" w:rsidRPr="00000000">
              <w:rPr>
                <w:rtl w:val="0"/>
              </w:rPr>
              <w:t xml:space="preserve"> reviewed H&amp;E negative nodes with further examination by cytokeratin IHC. Despite more nodes detected with IHC, it was not associated with an improved 6y OS.</w:t>
            </w:r>
          </w:p>
        </w:tc>
      </w:tr>
    </w:tbl>
    <w:p w:rsidR="00000000" w:rsidDel="00000000" w:rsidP="00000000" w:rsidRDefault="00000000" w:rsidRPr="00000000" w14:paraId="0000078F">
      <w:pPr>
        <w:spacing w:line="240" w:lineRule="auto"/>
        <w:ind w:left="0" w:firstLine="0"/>
        <w:rPr>
          <w:b w:val="1"/>
        </w:rPr>
      </w:pPr>
      <w:r w:rsidDel="00000000" w:rsidR="00000000" w:rsidRPr="00000000">
        <w:rPr>
          <w:rtl w:val="0"/>
        </w:rPr>
      </w:r>
    </w:p>
    <w:p w:rsidR="00000000" w:rsidDel="00000000" w:rsidP="00000000" w:rsidRDefault="00000000" w:rsidRPr="00000000" w14:paraId="00000790">
      <w:pPr>
        <w:pStyle w:val="Heading2"/>
        <w:ind w:left="0" w:firstLine="0"/>
        <w:rPr/>
      </w:pPr>
      <w:bookmarkStart w:colFirst="0" w:colLast="0" w:name="_52ox7rnzrhwz" w:id="130"/>
      <w:bookmarkEnd w:id="130"/>
      <w:hyperlink w:anchor="_ja7mbv9tjlmf">
        <w:r w:rsidDel="00000000" w:rsidR="00000000" w:rsidRPr="00000000">
          <w:rPr>
            <w:rtl w:val="0"/>
          </w:rPr>
          <w:t xml:space="preserve">SLNB</w:t>
        </w:r>
      </w:hyperlink>
      <w:r w:rsidDel="00000000" w:rsidR="00000000" w:rsidRPr="00000000">
        <w:rPr>
          <w:rtl w:val="0"/>
        </w:rPr>
      </w:r>
    </w:p>
    <w:p w:rsidR="00000000" w:rsidDel="00000000" w:rsidP="00000000" w:rsidRDefault="00000000" w:rsidRPr="00000000" w14:paraId="00000791">
      <w:pPr>
        <w:numPr>
          <w:ilvl w:val="0"/>
          <w:numId w:val="35"/>
        </w:numPr>
        <w:spacing w:line="240" w:lineRule="auto"/>
        <w:rPr/>
      </w:pPr>
      <w:r w:rsidDel="00000000" w:rsidR="00000000" w:rsidRPr="00000000">
        <w:rPr>
          <w:rtl w:val="0"/>
        </w:rPr>
        <w:t xml:space="preserve">SLNB has replaced ALND for cN0 axilla.</w:t>
      </w:r>
    </w:p>
    <w:p w:rsidR="00000000" w:rsidDel="00000000" w:rsidP="00000000" w:rsidRDefault="00000000" w:rsidRPr="00000000" w14:paraId="00000792">
      <w:pPr>
        <w:numPr>
          <w:ilvl w:val="0"/>
          <w:numId w:val="35"/>
        </w:numPr>
        <w:spacing w:line="240" w:lineRule="auto"/>
        <w:rPr/>
      </w:pPr>
      <w:r w:rsidDel="00000000" w:rsidR="00000000" w:rsidRPr="00000000">
        <w:rPr>
          <w:rtl w:val="0"/>
        </w:rPr>
        <w:t xml:space="preserve">Use both radiotracer and methylene blue dye into the breast skin and/or tumor.</w:t>
      </w:r>
    </w:p>
    <w:bookmarkStart w:colFirst="0" w:colLast="0" w:name="iolc9ie2i6ol" w:id="131"/>
    <w:bookmarkEnd w:id="131"/>
    <w:p w:rsidR="00000000" w:rsidDel="00000000" w:rsidP="00000000" w:rsidRDefault="00000000" w:rsidRPr="00000000" w14:paraId="00000793">
      <w:pPr>
        <w:numPr>
          <w:ilvl w:val="0"/>
          <w:numId w:val="35"/>
        </w:numPr>
        <w:spacing w:line="240" w:lineRule="auto"/>
        <w:rPr/>
      </w:pPr>
      <w:r w:rsidDel="00000000" w:rsidR="00000000" w:rsidRPr="00000000">
        <w:rPr>
          <w:b w:val="1"/>
          <w:rtl w:val="0"/>
        </w:rPr>
        <w:t xml:space="preserve">NSABP B-3</w:t>
      </w:r>
      <w:r w:rsidDel="00000000" w:rsidR="00000000" w:rsidRPr="00000000">
        <w:rPr>
          <w:b w:val="1"/>
          <w:rtl w:val="0"/>
        </w:rPr>
        <w:t xml:space="preserve">2 </w:t>
      </w:r>
      <w:r w:rsidDel="00000000" w:rsidR="00000000" w:rsidRPr="00000000">
        <w:rPr>
          <w:rtl w:val="0"/>
        </w:rPr>
        <w:t xml:space="preserve">[</w:t>
      </w:r>
      <w:hyperlink r:id="rId480">
        <w:r w:rsidDel="00000000" w:rsidR="00000000" w:rsidRPr="00000000">
          <w:rPr>
            <w:rtl w:val="0"/>
          </w:rPr>
          <w:t xml:space="preserve">Krag Lancet '07</w:t>
        </w:r>
      </w:hyperlink>
      <w:r w:rsidDel="00000000" w:rsidR="00000000" w:rsidRPr="00000000">
        <w:rPr>
          <w:rtl w:val="0"/>
        </w:rPr>
        <w:t xml:space="preserve">, </w:t>
      </w:r>
      <w:hyperlink r:id="rId481">
        <w:r w:rsidDel="00000000" w:rsidR="00000000" w:rsidRPr="00000000">
          <w:rPr>
            <w:rtl w:val="0"/>
          </w:rPr>
          <w:t xml:space="preserve">'10]</w:t>
        </w:r>
      </w:hyperlink>
      <w:r w:rsidDel="00000000" w:rsidR="00000000" w:rsidRPr="00000000">
        <w:rPr>
          <w:rtl w:val="0"/>
        </w:rPr>
        <w:t xml:space="preserve">: MRM/BCS upfront </w:t>
      </w:r>
      <w:r w:rsidDel="00000000" w:rsidR="00000000" w:rsidRPr="00000000">
        <w:rPr>
          <w:rFonts w:ascii="Cardo" w:cs="Cardo" w:eastAsia="Cardo" w:hAnsi="Cardo"/>
          <w:b w:val="1"/>
          <w:rtl w:val="0"/>
        </w:rPr>
        <w:t xml:space="preserve">ALND vs. SLNB→ </w:t>
      </w:r>
      <w:r w:rsidDel="00000000" w:rsidR="00000000" w:rsidRPr="00000000">
        <w:rPr>
          <w:b w:val="1"/>
          <w:rtl w:val="0"/>
        </w:rPr>
        <w:t xml:space="preserve">ALND</w:t>
      </w:r>
      <w:r w:rsidDel="00000000" w:rsidR="00000000" w:rsidRPr="00000000">
        <w:rPr>
          <w:b w:val="1"/>
          <w:rtl w:val="0"/>
        </w:rPr>
        <w:t xml:space="preserve"> if positive</w:t>
      </w:r>
      <w:r w:rsidDel="00000000" w:rsidR="00000000" w:rsidRPr="00000000">
        <w:rPr>
          <w:rtl w:val="0"/>
        </w:rPr>
        <w:t xml:space="preserve">.</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794">
      <w:pPr>
        <w:spacing w:line="240" w:lineRule="auto"/>
        <w:ind w:firstLine="720"/>
        <w:rPr/>
      </w:pPr>
      <w:r w:rsidDel="00000000" w:rsidR="00000000" w:rsidRPr="00000000">
        <w:rPr>
          <w:rtl w:val="0"/>
        </w:rPr>
        <w:t xml:space="preserve">ALND guided by SLNB is a reliable treatment approach. Ultrasound was not required for workup.</w:t>
      </w:r>
    </w:p>
    <w:p w:rsidR="00000000" w:rsidDel="00000000" w:rsidP="00000000" w:rsidRDefault="00000000" w:rsidRPr="00000000" w14:paraId="00000795">
      <w:pPr>
        <w:numPr>
          <w:ilvl w:val="1"/>
          <w:numId w:val="35"/>
        </w:numPr>
        <w:spacing w:line="240" w:lineRule="auto"/>
        <w:ind w:left="1440" w:hanging="360"/>
        <w:rPr/>
      </w:pPr>
      <w:r w:rsidDel="00000000" w:rsidR="00000000" w:rsidRPr="00000000">
        <w:rPr>
          <w:rtl w:val="0"/>
        </w:rPr>
        <w:t xml:space="preserve">5,611 pts with node-negative disease. MRM or BCT. Prior to the ultrasound era.</w:t>
      </w:r>
    </w:p>
    <w:p w:rsidR="00000000" w:rsidDel="00000000" w:rsidP="00000000" w:rsidRDefault="00000000" w:rsidRPr="00000000" w14:paraId="00000796">
      <w:pPr>
        <w:numPr>
          <w:ilvl w:val="1"/>
          <w:numId w:val="35"/>
        </w:numPr>
        <w:spacing w:line="240" w:lineRule="auto"/>
        <w:ind w:left="1440" w:hanging="360"/>
        <w:rPr/>
      </w:pPr>
      <w:r w:rsidDel="00000000" w:rsidR="00000000" w:rsidRPr="00000000">
        <w:rPr>
          <w:rtl w:val="0"/>
        </w:rPr>
        <w:t xml:space="preserve">SLNB accuracy 97%, FNR 10%. NPV 96%.</w:t>
      </w:r>
    </w:p>
    <w:p w:rsidR="00000000" w:rsidDel="00000000" w:rsidP="00000000" w:rsidRDefault="00000000" w:rsidRPr="00000000" w14:paraId="00000797">
      <w:pPr>
        <w:numPr>
          <w:ilvl w:val="1"/>
          <w:numId w:val="35"/>
        </w:numPr>
        <w:spacing w:line="240" w:lineRule="auto"/>
        <w:ind w:left="1440" w:hanging="360"/>
        <w:rPr/>
      </w:pPr>
      <w:r w:rsidDel="00000000" w:rsidR="00000000" w:rsidRPr="00000000">
        <w:rPr>
          <w:rtl w:val="0"/>
        </w:rPr>
        <w:t xml:space="preserve">Only 1.4% of SLNs were outside axillary I-II.</w:t>
      </w:r>
    </w:p>
    <w:p w:rsidR="00000000" w:rsidDel="00000000" w:rsidP="00000000" w:rsidRDefault="00000000" w:rsidRPr="00000000" w14:paraId="00000798">
      <w:pPr>
        <w:numPr>
          <w:ilvl w:val="1"/>
          <w:numId w:val="35"/>
        </w:numPr>
        <w:spacing w:line="240" w:lineRule="auto"/>
        <w:ind w:left="1440" w:hanging="360"/>
        <w:rPr>
          <w:u w:val="none"/>
        </w:rPr>
      </w:pPr>
      <w:r w:rsidDel="00000000" w:rsidR="00000000" w:rsidRPr="00000000">
        <w:rPr>
          <w:rtl w:val="0"/>
        </w:rPr>
        <w:t xml:space="preserve">Axillary recurrences as first event in &lt; 0.5% of patients in both arms.</w:t>
      </w:r>
    </w:p>
    <w:p w:rsidR="00000000" w:rsidDel="00000000" w:rsidP="00000000" w:rsidRDefault="00000000" w:rsidRPr="00000000" w14:paraId="00000799">
      <w:pPr>
        <w:numPr>
          <w:ilvl w:val="1"/>
          <w:numId w:val="35"/>
        </w:numPr>
        <w:spacing w:line="240" w:lineRule="auto"/>
        <w:ind w:left="1440" w:hanging="360"/>
        <w:rPr/>
      </w:pPr>
      <w:r w:rsidDel="00000000" w:rsidR="00000000" w:rsidRPr="00000000">
        <w:rPr>
          <w:rtl w:val="0"/>
        </w:rPr>
        <w:t xml:space="preserve">Equivalent 8y OS, DFS and sites of first treatment failure.</w:t>
      </w:r>
    </w:p>
    <w:p w:rsidR="00000000" w:rsidDel="00000000" w:rsidP="00000000" w:rsidRDefault="00000000" w:rsidRPr="00000000" w14:paraId="0000079A">
      <w:pPr>
        <w:numPr>
          <w:ilvl w:val="1"/>
          <w:numId w:val="35"/>
        </w:numPr>
        <w:spacing w:line="240" w:lineRule="auto"/>
        <w:ind w:left="1440" w:hanging="360"/>
        <w:rPr>
          <w:u w:val="none"/>
        </w:rPr>
      </w:pPr>
      <w:r w:rsidDel="00000000" w:rsidR="00000000" w:rsidRPr="00000000">
        <w:rPr>
          <w:rtl w:val="0"/>
        </w:rPr>
        <w:t xml:space="preserve">No increased edema for patients who received RT than those who did not. </w:t>
      </w:r>
    </w:p>
    <w:p w:rsidR="00000000" w:rsidDel="00000000" w:rsidP="00000000" w:rsidRDefault="00000000" w:rsidRPr="00000000" w14:paraId="0000079B">
      <w:pPr>
        <w:numPr>
          <w:ilvl w:val="0"/>
          <w:numId w:val="35"/>
        </w:numPr>
        <w:spacing w:line="240" w:lineRule="auto"/>
        <w:rPr/>
      </w:pPr>
      <w:r w:rsidDel="00000000" w:rsidR="00000000" w:rsidRPr="00000000">
        <w:rPr>
          <w:b w:val="1"/>
          <w:rtl w:val="0"/>
        </w:rPr>
        <w:t xml:space="preserve">ALMANA</w:t>
      </w:r>
      <w:r w:rsidDel="00000000" w:rsidR="00000000" w:rsidRPr="00000000">
        <w:rPr>
          <w:b w:val="1"/>
          <w:rtl w:val="0"/>
        </w:rPr>
        <w:t xml:space="preserve">C </w:t>
      </w:r>
      <w:r w:rsidDel="00000000" w:rsidR="00000000" w:rsidRPr="00000000">
        <w:rPr>
          <w:rtl w:val="0"/>
        </w:rPr>
        <w:t xml:space="preserve">[</w:t>
      </w:r>
      <w:hyperlink r:id="rId482">
        <w:r w:rsidDel="00000000" w:rsidR="00000000" w:rsidRPr="00000000">
          <w:rPr>
            <w:rtl w:val="0"/>
          </w:rPr>
          <w:t xml:space="preserve">Mansel JNCI '06]</w:t>
        </w:r>
      </w:hyperlink>
      <w:r w:rsidDel="00000000" w:rsidR="00000000" w:rsidRPr="00000000">
        <w:rPr>
          <w:rtl w:val="0"/>
        </w:rPr>
        <w:t xml:space="preserve">: </w:t>
      </w:r>
      <w:r w:rsidDel="00000000" w:rsidR="00000000" w:rsidRPr="00000000">
        <w:rPr>
          <w:b w:val="1"/>
          <w:rtl w:val="0"/>
        </w:rPr>
        <w:t xml:space="preserve">QoL fo</w:t>
      </w:r>
      <w:r w:rsidDel="00000000" w:rsidR="00000000" w:rsidRPr="00000000">
        <w:rPr>
          <w:b w:val="1"/>
          <w:rtl w:val="0"/>
        </w:rPr>
        <w:t xml:space="preserve">r ALND vs. SLNB</w:t>
      </w:r>
      <w:r w:rsidDel="00000000" w:rsidR="00000000" w:rsidRPr="00000000">
        <w:rPr>
          <w:rtl w:val="0"/>
        </w:rPr>
        <w:t xml:space="preserve">. </w:t>
      </w:r>
    </w:p>
    <w:p w:rsidR="00000000" w:rsidDel="00000000" w:rsidP="00000000" w:rsidRDefault="00000000" w:rsidRPr="00000000" w14:paraId="0000079C">
      <w:pPr>
        <w:numPr>
          <w:ilvl w:val="1"/>
          <w:numId w:val="35"/>
        </w:numPr>
        <w:spacing w:line="240" w:lineRule="auto"/>
        <w:ind w:left="1440" w:hanging="360"/>
        <w:rPr/>
      </w:pPr>
      <w:r w:rsidDel="00000000" w:rsidR="00000000" w:rsidRPr="00000000">
        <w:rPr>
          <w:rtl w:val="0"/>
        </w:rPr>
        <w:t xml:space="preserve">1,031 cN0 pts.</w:t>
      </w:r>
    </w:p>
    <w:p w:rsidR="00000000" w:rsidDel="00000000" w:rsidP="00000000" w:rsidRDefault="00000000" w:rsidRPr="00000000" w14:paraId="0000079D">
      <w:pPr>
        <w:numPr>
          <w:ilvl w:val="1"/>
          <w:numId w:val="35"/>
        </w:numPr>
        <w:spacing w:line="240" w:lineRule="auto"/>
        <w:ind w:left="1440" w:hanging="360"/>
        <w:rPr/>
      </w:pPr>
      <w:r w:rsidDel="00000000" w:rsidR="00000000" w:rsidRPr="00000000">
        <w:rPr>
          <w:rFonts w:ascii="Cardo" w:cs="Cardo" w:eastAsia="Cardo" w:hAnsi="Cardo"/>
          <w:rtl w:val="0"/>
        </w:rPr>
        <w:t xml:space="preserve">12 mo lymphedema 13→ 5% (RR 0.37).</w:t>
      </w:r>
    </w:p>
    <w:p w:rsidR="00000000" w:rsidDel="00000000" w:rsidP="00000000" w:rsidRDefault="00000000" w:rsidRPr="00000000" w14:paraId="0000079E">
      <w:pPr>
        <w:numPr>
          <w:ilvl w:val="1"/>
          <w:numId w:val="35"/>
        </w:numPr>
        <w:spacing w:line="240" w:lineRule="auto"/>
        <w:ind w:left="1440" w:hanging="360"/>
        <w:rPr/>
      </w:pPr>
      <w:r w:rsidDel="00000000" w:rsidR="00000000" w:rsidRPr="00000000">
        <w:rPr>
          <w:rFonts w:ascii="Cardo" w:cs="Cardo" w:eastAsia="Cardo" w:hAnsi="Cardo"/>
          <w:rtl w:val="0"/>
        </w:rPr>
        <w:t xml:space="preserve">12 mo sensory loss 31→ 11% (RR 0.37).</w:t>
      </w:r>
    </w:p>
    <w:p w:rsidR="00000000" w:rsidDel="00000000" w:rsidP="00000000" w:rsidRDefault="00000000" w:rsidRPr="00000000" w14:paraId="0000079F">
      <w:pPr>
        <w:numPr>
          <w:ilvl w:val="1"/>
          <w:numId w:val="35"/>
        </w:numPr>
        <w:spacing w:line="240" w:lineRule="auto"/>
        <w:ind w:left="1440" w:hanging="360"/>
        <w:rPr/>
      </w:pPr>
      <w:r w:rsidDel="00000000" w:rsidR="00000000" w:rsidRPr="00000000">
        <w:rPr>
          <w:rtl w:val="0"/>
        </w:rPr>
        <w:t xml:space="preserve">Drain use, length of hospital stay, time to resumption of normal ADLs best with SLNB. </w:t>
      </w:r>
    </w:p>
    <w:p w:rsidR="00000000" w:rsidDel="00000000" w:rsidP="00000000" w:rsidRDefault="00000000" w:rsidRPr="00000000" w14:paraId="000007A0">
      <w:pPr>
        <w:numPr>
          <w:ilvl w:val="1"/>
          <w:numId w:val="35"/>
        </w:numPr>
        <w:spacing w:line="240" w:lineRule="auto"/>
        <w:ind w:left="1440" w:hanging="360"/>
        <w:rPr/>
      </w:pPr>
      <w:r w:rsidDel="00000000" w:rsidR="00000000" w:rsidRPr="00000000">
        <w:rPr>
          <w:rtl w:val="0"/>
        </w:rPr>
        <w:t xml:space="preserve">Pt recorded QoL and arm functioning scores best with SLNB, without increased anxiety.</w:t>
      </w:r>
    </w:p>
    <w:bookmarkStart w:colFirst="0" w:colLast="0" w:name="kix.xv8uxf2bfuko" w:id="132"/>
    <w:bookmarkEnd w:id="132"/>
    <w:p w:rsidR="00000000" w:rsidDel="00000000" w:rsidP="00000000" w:rsidRDefault="00000000" w:rsidRPr="00000000" w14:paraId="000007A1">
      <w:pPr>
        <w:numPr>
          <w:ilvl w:val="0"/>
          <w:numId w:val="35"/>
        </w:numPr>
      </w:pPr>
      <w:r w:rsidDel="00000000" w:rsidR="00000000" w:rsidRPr="00000000">
        <w:rPr>
          <w:b w:val="1"/>
          <w:rtl w:val="0"/>
        </w:rPr>
        <w:t xml:space="preserve">SENTINA </w:t>
      </w:r>
      <w:r w:rsidDel="00000000" w:rsidR="00000000" w:rsidRPr="00000000">
        <w:rPr>
          <w:rtl w:val="0"/>
        </w:rPr>
        <w:t xml:space="preserve">[</w:t>
      </w:r>
      <w:hyperlink r:id="rId483">
        <w:r w:rsidDel="00000000" w:rsidR="00000000" w:rsidRPr="00000000">
          <w:rPr>
            <w:rtl w:val="0"/>
          </w:rPr>
          <w:t xml:space="preserve">Kuehn Lancet ‘13</w:t>
        </w:r>
      </w:hyperlink>
      <w:r w:rsidDel="00000000" w:rsidR="00000000" w:rsidRPr="00000000">
        <w:rPr>
          <w:rFonts w:ascii="Cardo" w:cs="Cardo" w:eastAsia="Cardo" w:hAnsi="Cardo"/>
          <w:rtl w:val="0"/>
        </w:rPr>
        <w:t xml:space="preserve">]: Phase II. 4 arm: A.) cN0→ SLNB prior to NAC. B.) If positive, SLNB after NAC.  C) cN+ received NAC. If ycN0, SLNB and cALND. D) If ycN+, ALND without SLNB. </w:t>
        <w:br w:type="textWrapping"/>
        <w:t xml:space="preserve">SLNB is reliable prior to NAC, but repeating SLNB after NAC is not reliable. </w:t>
      </w:r>
    </w:p>
    <w:p w:rsidR="00000000" w:rsidDel="00000000" w:rsidP="00000000" w:rsidRDefault="00000000" w:rsidRPr="00000000" w14:paraId="000007A2">
      <w:pPr>
        <w:numPr>
          <w:ilvl w:val="1"/>
          <w:numId w:val="35"/>
        </w:numPr>
        <w:ind w:left="1440" w:hanging="360"/>
      </w:pPr>
      <w:r w:rsidDel="00000000" w:rsidR="00000000" w:rsidRPr="00000000">
        <w:rPr>
          <w:rtl w:val="0"/>
        </w:rPr>
        <w:t xml:space="preserve">1737 pts. Primary: FNR of SLNB in biopsy proven cN1 after NAC. </w:t>
      </w:r>
    </w:p>
    <w:p w:rsidR="00000000" w:rsidDel="00000000" w:rsidP="00000000" w:rsidRDefault="00000000" w:rsidRPr="00000000" w14:paraId="000007A3">
      <w:pPr>
        <w:numPr>
          <w:ilvl w:val="1"/>
          <w:numId w:val="35"/>
        </w:numPr>
        <w:ind w:left="1440" w:hanging="360"/>
      </w:pPr>
      <w:r w:rsidDel="00000000" w:rsidR="00000000" w:rsidRPr="00000000">
        <w:rPr>
          <w:rtl w:val="0"/>
        </w:rPr>
        <w:t xml:space="preserve">Arm C (cN+ converted to ycN0): SLN not identified in 20% of patients with FNR of 14%.</w:t>
      </w:r>
    </w:p>
    <w:p w:rsidR="00000000" w:rsidDel="00000000" w:rsidP="00000000" w:rsidRDefault="00000000" w:rsidRPr="00000000" w14:paraId="000007A4">
      <w:pPr>
        <w:numPr>
          <w:ilvl w:val="1"/>
          <w:numId w:val="35"/>
        </w:numPr>
        <w:ind w:left="1440" w:hanging="360"/>
      </w:pPr>
      <w:r w:rsidDel="00000000" w:rsidR="00000000" w:rsidRPr="00000000">
        <w:rPr>
          <w:rFonts w:ascii="Cardo" w:cs="Cardo" w:eastAsia="Cardo" w:hAnsi="Cardo"/>
          <w:rtl w:val="0"/>
        </w:rPr>
        <w:t xml:space="preserve">Arm C (cN+ converted to ycN0): FNR for 1 / 2 / 3+ SLN of 24→ 18→ &lt; 10%. </w:t>
      </w:r>
    </w:p>
    <w:p w:rsidR="00000000" w:rsidDel="00000000" w:rsidP="00000000" w:rsidRDefault="00000000" w:rsidRPr="00000000" w14:paraId="000007A5">
      <w:pPr>
        <w:numPr>
          <w:ilvl w:val="2"/>
          <w:numId w:val="35"/>
        </w:numPr>
        <w:ind w:left="2160" w:hanging="360"/>
      </w:pPr>
      <w:r w:rsidDel="00000000" w:rsidR="00000000" w:rsidRPr="00000000">
        <w:rPr>
          <w:rtl w:val="0"/>
        </w:rPr>
        <w:t xml:space="preserve">FNR 9% with dual tracer.</w:t>
      </w:r>
    </w:p>
    <w:p w:rsidR="00000000" w:rsidDel="00000000" w:rsidP="00000000" w:rsidRDefault="00000000" w:rsidRPr="00000000" w14:paraId="000007A6">
      <w:pPr>
        <w:numPr>
          <w:ilvl w:val="1"/>
          <w:numId w:val="35"/>
        </w:numPr>
        <w:ind w:left="1440" w:hanging="360"/>
      </w:pPr>
      <w:r w:rsidDel="00000000" w:rsidR="00000000" w:rsidRPr="00000000">
        <w:rPr>
          <w:rtl w:val="0"/>
        </w:rPr>
        <w:t xml:space="preserve">Arm B (cN0 but SLNB+, then SLNB after NAC): SLN not identified in 40% with FNR of 52%. </w:t>
      </w:r>
    </w:p>
    <w:p w:rsidR="00000000" w:rsidDel="00000000" w:rsidP="00000000" w:rsidRDefault="00000000" w:rsidRPr="00000000" w14:paraId="000007A7">
      <w:pPr>
        <w:numPr>
          <w:ilvl w:val="1"/>
          <w:numId w:val="35"/>
        </w:numPr>
        <w:ind w:left="1440" w:hanging="360"/>
        <w:rPr>
          <w:u w:val="none"/>
        </w:rPr>
      </w:pPr>
      <w:r w:rsidDel="00000000" w:rsidR="00000000" w:rsidRPr="00000000">
        <w:rPr>
          <w:rtl w:val="0"/>
        </w:rPr>
        <w:t xml:space="preserve">Arm B (cN0 but SLNB+, then SLNB after NAC): Of those with SLN, SLN negative 71%. </w:t>
      </w:r>
    </w:p>
    <w:p w:rsidR="00000000" w:rsidDel="00000000" w:rsidP="00000000" w:rsidRDefault="00000000" w:rsidRPr="00000000" w14:paraId="000007A8">
      <w:pPr>
        <w:numPr>
          <w:ilvl w:val="0"/>
          <w:numId w:val="35"/>
        </w:numPr>
      </w:pPr>
      <w:r w:rsidDel="00000000" w:rsidR="00000000" w:rsidRPr="00000000">
        <w:rPr>
          <w:b w:val="1"/>
          <w:rtl w:val="0"/>
        </w:rPr>
        <w:t xml:space="preserve">MSKCC</w:t>
      </w:r>
      <w:r w:rsidDel="00000000" w:rsidR="00000000" w:rsidRPr="00000000">
        <w:rPr>
          <w:rtl w:val="0"/>
        </w:rPr>
        <w:t xml:space="preserve"> [</w:t>
      </w:r>
      <w:hyperlink r:id="rId484">
        <w:r w:rsidDel="00000000" w:rsidR="00000000" w:rsidRPr="00000000">
          <w:rPr>
            <w:rtl w:val="0"/>
          </w:rPr>
          <w:t xml:space="preserve">Moo ASO ‘18</w:t>
        </w:r>
      </w:hyperlink>
      <w:r w:rsidDel="00000000" w:rsidR="00000000" w:rsidRPr="00000000">
        <w:rPr>
          <w:rtl w:val="0"/>
        </w:rPr>
        <w:t xml:space="preserve">, </w:t>
      </w:r>
      <w:hyperlink r:id="rId485">
        <w:r w:rsidDel="00000000" w:rsidR="00000000" w:rsidRPr="00000000">
          <w:rPr>
            <w:rtl w:val="0"/>
          </w:rPr>
          <w:t xml:space="preserve">Smiley ASO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NAC→ SLNB→ cALND</w:t>
      </w:r>
      <w:r w:rsidDel="00000000" w:rsidR="00000000" w:rsidRPr="00000000">
        <w:rPr>
          <w:rtl w:val="0"/>
        </w:rPr>
        <w:t xml:space="preserve">.  </w:t>
      </w:r>
    </w:p>
    <w:p w:rsidR="00000000" w:rsidDel="00000000" w:rsidP="00000000" w:rsidRDefault="00000000" w:rsidRPr="00000000" w14:paraId="000007A9">
      <w:pPr>
        <w:ind w:firstLine="720"/>
        <w:rPr/>
      </w:pPr>
      <w:r w:rsidDel="00000000" w:rsidR="00000000" w:rsidRPr="00000000">
        <w:rPr>
          <w:rtl w:val="0"/>
        </w:rPr>
        <w:t xml:space="preserve">There is a surprisingly high rate of further NSLN positivity with micromets after NAC, equalling that of macromets after NAC. There is insufficient data to know if ITCs after NAC necessitate ALND.  Compare this to 30% overall NSLN positivity, or 20% for micro and 40% for macro when not receiving NAC per [</w:t>
      </w:r>
      <w:hyperlink w:anchor="3kze5fvv9tzw">
        <w:r w:rsidDel="00000000" w:rsidR="00000000" w:rsidRPr="00000000">
          <w:rPr>
            <w:rtl w:val="0"/>
          </w:rPr>
          <w:t xml:space="preserve">AMAROS</w:t>
        </w:r>
      </w:hyperlink>
      <w:r w:rsidDel="00000000" w:rsidR="00000000" w:rsidRPr="00000000">
        <w:rPr>
          <w:rtl w:val="0"/>
        </w:rPr>
        <w:t xml:space="preserve">].</w:t>
      </w:r>
    </w:p>
    <w:p w:rsidR="00000000" w:rsidDel="00000000" w:rsidP="00000000" w:rsidRDefault="00000000" w:rsidRPr="00000000" w14:paraId="000007AA">
      <w:pPr>
        <w:numPr>
          <w:ilvl w:val="1"/>
          <w:numId w:val="35"/>
        </w:numPr>
        <w:ind w:left="1440" w:hanging="360"/>
      </w:pPr>
      <w:r w:rsidDel="00000000" w:rsidR="00000000" w:rsidRPr="00000000">
        <w:rPr>
          <w:rtl w:val="0"/>
        </w:rPr>
        <w:t xml:space="preserve">702 patients, half of whom were cN0. 2008-2017. &gt;= 3 SLNs in 85%. Dual tracers.</w:t>
      </w:r>
    </w:p>
    <w:p w:rsidR="00000000" w:rsidDel="00000000" w:rsidP="00000000" w:rsidRDefault="00000000" w:rsidRPr="00000000" w14:paraId="000007AB">
      <w:pPr>
        <w:numPr>
          <w:ilvl w:val="1"/>
          <w:numId w:val="35"/>
        </w:numPr>
        <w:ind w:left="1440" w:hanging="360"/>
      </w:pPr>
      <w:r w:rsidDel="00000000" w:rsidR="00000000" w:rsidRPr="00000000">
        <w:rPr>
          <w:rtl w:val="0"/>
        </w:rPr>
        <w:t xml:space="preserve">False negative rate of 15% (n=33) [</w:t>
      </w:r>
      <w:hyperlink r:id="rId486">
        <w:r w:rsidDel="00000000" w:rsidR="00000000" w:rsidRPr="00000000">
          <w:rPr>
            <w:rtl w:val="0"/>
          </w:rPr>
          <w:t xml:space="preserve">Smiley ASO '20</w:t>
        </w:r>
      </w:hyperlink>
      <w:r w:rsidDel="00000000" w:rsidR="00000000" w:rsidRPr="00000000">
        <w:rPr>
          <w:rtl w:val="0"/>
        </w:rPr>
        <w:t xml:space="preserve">].</w:t>
      </w:r>
    </w:p>
    <w:p w:rsidR="00000000" w:rsidDel="00000000" w:rsidP="00000000" w:rsidRDefault="00000000" w:rsidRPr="00000000" w14:paraId="000007AC">
      <w:pPr>
        <w:numPr>
          <w:ilvl w:val="1"/>
          <w:numId w:val="35"/>
        </w:numPr>
        <w:ind w:left="1440" w:hanging="360"/>
      </w:pPr>
      <w:r w:rsidDel="00000000" w:rsidR="00000000" w:rsidRPr="00000000">
        <w:rPr>
          <w:rFonts w:ascii="Cardo" w:cs="Cardo" w:eastAsia="Cardo" w:hAnsi="Cardo"/>
          <w:rtl w:val="0"/>
        </w:rPr>
        <w:t xml:space="preserve">Additional positive nodes for ITC / micro / macro of 17→ 60→ 60%.</w:t>
      </w:r>
    </w:p>
    <w:bookmarkStart w:colFirst="0" w:colLast="0" w:name="kix.2b74gxtn9rhd" w:id="133"/>
    <w:bookmarkEnd w:id="133"/>
    <w:p w:rsidR="00000000" w:rsidDel="00000000" w:rsidP="00000000" w:rsidRDefault="00000000" w:rsidRPr="00000000" w14:paraId="000007AD">
      <w:pPr>
        <w:numPr>
          <w:ilvl w:val="0"/>
          <w:numId w:val="35"/>
        </w:numPr>
      </w:pPr>
      <w:r w:rsidDel="00000000" w:rsidR="00000000" w:rsidRPr="00000000">
        <w:rPr>
          <w:b w:val="1"/>
          <w:rtl w:val="0"/>
        </w:rPr>
        <w:t xml:space="preserve">ACOSOG Z1071</w:t>
      </w:r>
      <w:r w:rsidDel="00000000" w:rsidR="00000000" w:rsidRPr="00000000">
        <w:rPr>
          <w:rtl w:val="0"/>
        </w:rPr>
        <w:t xml:space="preserve"> (2009-11) [</w:t>
      </w:r>
      <w:hyperlink r:id="rId487">
        <w:r w:rsidDel="00000000" w:rsidR="00000000" w:rsidRPr="00000000">
          <w:rPr>
            <w:rtl w:val="0"/>
          </w:rPr>
          <w:t xml:space="preserve">Boughey JAMA '14</w:t>
        </w:r>
      </w:hyperlink>
      <w:r w:rsidDel="00000000" w:rsidR="00000000" w:rsidRPr="00000000">
        <w:rPr>
          <w:rtl w:val="0"/>
        </w:rPr>
        <w:t xml:space="preserve">, </w:t>
      </w:r>
      <w:hyperlink r:id="rId488">
        <w:r w:rsidDel="00000000" w:rsidR="00000000" w:rsidRPr="00000000">
          <w:rPr>
            <w:rtl w:val="0"/>
          </w:rPr>
          <w:t xml:space="preserve">Ann Surg '17</w:t>
        </w:r>
      </w:hyperlink>
      <w:r w:rsidDel="00000000" w:rsidR="00000000" w:rsidRPr="00000000">
        <w:rPr>
          <w:rtl w:val="0"/>
        </w:rPr>
        <w:t xml:space="preserve">, </w:t>
      </w:r>
      <w:hyperlink r:id="rId489">
        <w:r w:rsidDel="00000000" w:rsidR="00000000" w:rsidRPr="00000000">
          <w:rPr>
            <w:rtl w:val="0"/>
          </w:rPr>
          <w:t xml:space="preserve">Haffty IJROBP ‘19</w:t>
        </w:r>
      </w:hyperlink>
      <w:r w:rsidDel="00000000" w:rsidR="00000000" w:rsidRPr="00000000">
        <w:rPr>
          <w:rtl w:val="0"/>
        </w:rPr>
        <w:t xml:space="preserve">]: </w:t>
      </w:r>
      <w:r w:rsidDel="00000000" w:rsidR="00000000" w:rsidRPr="00000000">
        <w:rPr>
          <w:rFonts w:ascii="Cardo" w:cs="Cardo" w:eastAsia="Cardo" w:hAnsi="Cardo"/>
          <w:b w:val="1"/>
          <w:rtl w:val="0"/>
        </w:rPr>
        <w:t xml:space="preserve">NAC. cN1→ 2 dye SLNB→ ALND</w:t>
        <w:br w:type="textWrapping"/>
      </w:r>
      <w:r w:rsidDel="00000000" w:rsidR="00000000" w:rsidRPr="00000000">
        <w:rPr>
          <w:rtl w:val="0"/>
        </w:rPr>
        <w:t xml:space="preserve">FNR of 13% was higher than expected, exceeding the 10% prespecified limit. FN SLNs were N2 15% of the time on ALND.</w:t>
      </w:r>
    </w:p>
    <w:p w:rsidR="00000000" w:rsidDel="00000000" w:rsidP="00000000" w:rsidRDefault="00000000" w:rsidRPr="00000000" w14:paraId="000007AE">
      <w:pPr>
        <w:ind w:firstLine="720"/>
        <w:rPr/>
      </w:pPr>
      <w:r w:rsidDel="00000000" w:rsidR="00000000" w:rsidRPr="00000000">
        <w:rPr>
          <w:rtl w:val="0"/>
        </w:rPr>
        <w:t xml:space="preserve">Results can be improved by evaluating &gt; 2 SLNs, using dual tracers and placing clips prior to chemo. Patients with reconstruction were less likely to receive PMRT. </w:t>
      </w:r>
    </w:p>
    <w:p w:rsidR="00000000" w:rsidDel="00000000" w:rsidP="00000000" w:rsidRDefault="00000000" w:rsidRPr="00000000" w14:paraId="000007AF">
      <w:pPr>
        <w:ind w:firstLine="720"/>
        <w:rPr/>
      </w:pPr>
      <w:r w:rsidDel="00000000" w:rsidR="00000000" w:rsidRPr="00000000">
        <w:rPr>
          <w:rtl w:val="0"/>
        </w:rPr>
        <w:t xml:space="preserve">TNBC without pCR fare the worst in terms of CSS. There was no difference in CSS with pCR in HER2+ disease.</w:t>
      </w:r>
    </w:p>
    <w:p w:rsidR="00000000" w:rsidDel="00000000" w:rsidP="00000000" w:rsidRDefault="00000000" w:rsidRPr="00000000" w14:paraId="000007B0">
      <w:pPr>
        <w:numPr>
          <w:ilvl w:val="1"/>
          <w:numId w:val="35"/>
        </w:numPr>
        <w:ind w:left="1440" w:hanging="360"/>
      </w:pPr>
      <w:r w:rsidDel="00000000" w:rsidR="00000000" w:rsidRPr="00000000">
        <w:rPr>
          <w:rtl w:val="0"/>
        </w:rPr>
        <w:t xml:space="preserve">649 pts. BCS in 40%, MRM in 60%. cT0-4, cN1-2. Primary:</w:t>
      </w:r>
      <w:r w:rsidDel="00000000" w:rsidR="00000000" w:rsidRPr="00000000">
        <w:rPr>
          <w:b w:val="1"/>
          <w:rtl w:val="0"/>
        </w:rPr>
        <w:t xml:space="preserve"> FNR of SLNB</w:t>
      </w:r>
      <w:r w:rsidDel="00000000" w:rsidR="00000000" w:rsidRPr="00000000">
        <w:rPr>
          <w:rtl w:val="0"/>
        </w:rPr>
        <w:t xml:space="preserve"> in bx proven cN1 after NAC. MFU 4y.</w:t>
      </w:r>
    </w:p>
    <w:p w:rsidR="00000000" w:rsidDel="00000000" w:rsidP="00000000" w:rsidRDefault="00000000" w:rsidRPr="00000000" w14:paraId="000007B1">
      <w:pPr>
        <w:numPr>
          <w:ilvl w:val="2"/>
          <w:numId w:val="35"/>
        </w:numPr>
        <w:ind w:left="2160" w:hanging="360"/>
      </w:pPr>
      <w:r w:rsidDel="00000000" w:rsidR="00000000" w:rsidRPr="00000000">
        <w:rPr>
          <w:rtl w:val="0"/>
        </w:rPr>
        <w:t xml:space="preserve">RT at discretion of treating physicians. Trend to </w:t>
      </w:r>
      <w:r w:rsidDel="00000000" w:rsidR="00000000" w:rsidRPr="00000000">
        <w:rPr>
          <w:rtl w:val="0"/>
        </w:rPr>
        <w:t xml:space="preserve">decreased</w:t>
      </w:r>
      <w:r w:rsidDel="00000000" w:rsidR="00000000" w:rsidRPr="00000000">
        <w:rPr>
          <w:rtl w:val="0"/>
        </w:rPr>
        <w:t xml:space="preserve"> LRR with the use of RT, but not OS or CSS.</w:t>
      </w:r>
    </w:p>
    <w:p w:rsidR="00000000" w:rsidDel="00000000" w:rsidP="00000000" w:rsidRDefault="00000000" w:rsidRPr="00000000" w14:paraId="000007B2">
      <w:pPr>
        <w:numPr>
          <w:ilvl w:val="2"/>
          <w:numId w:val="35"/>
        </w:numPr>
        <w:ind w:left="2160" w:hanging="360"/>
        <w:rPr>
          <w:u w:val="none"/>
        </w:rPr>
      </w:pPr>
      <w:r w:rsidDel="00000000" w:rsidR="00000000" w:rsidRPr="00000000">
        <w:rPr>
          <w:rtl w:val="0"/>
        </w:rPr>
        <w:t xml:space="preserve">Around half and three quarters of eventual N0 patients received RNI after BCS and MRM, respectively.</w:t>
      </w:r>
    </w:p>
    <w:p w:rsidR="00000000" w:rsidDel="00000000" w:rsidP="00000000" w:rsidRDefault="00000000" w:rsidRPr="00000000" w14:paraId="000007B3">
      <w:pPr>
        <w:numPr>
          <w:ilvl w:val="1"/>
          <w:numId w:val="35"/>
        </w:numPr>
        <w:ind w:left="1440" w:hanging="360"/>
      </w:pPr>
      <w:r w:rsidDel="00000000" w:rsidR="00000000" w:rsidRPr="00000000">
        <w:rPr>
          <w:rtl w:val="0"/>
        </w:rPr>
        <w:t xml:space="preserve">SLN was not identified in 7% of patients. 1SLN excised in 78 pts (12%). Remainder 2+ SLN, with ypN0 41%.</w:t>
      </w:r>
    </w:p>
    <w:p w:rsidR="00000000" w:rsidDel="00000000" w:rsidP="00000000" w:rsidRDefault="00000000" w:rsidRPr="00000000" w14:paraId="000007B4">
      <w:pPr>
        <w:numPr>
          <w:ilvl w:val="1"/>
          <w:numId w:val="35"/>
        </w:numPr>
        <w:ind w:left="1440" w:hanging="360"/>
      </w:pPr>
      <w:r w:rsidDel="00000000" w:rsidR="00000000" w:rsidRPr="00000000">
        <w:rPr>
          <w:rtl w:val="0"/>
        </w:rPr>
        <w:t xml:space="preserve">SLN(-) and ALND(+) with </w:t>
      </w:r>
      <w:r w:rsidDel="00000000" w:rsidR="00000000" w:rsidRPr="00000000">
        <w:rPr>
          <w:b w:val="1"/>
          <w:rtl w:val="0"/>
        </w:rPr>
        <w:t xml:space="preserve">FNR 13%</w:t>
      </w:r>
      <w:r w:rsidDel="00000000" w:rsidR="00000000" w:rsidRPr="00000000">
        <w:rPr>
          <w:rFonts w:ascii="Cardo" w:cs="Cardo" w:eastAsia="Cardo" w:hAnsi="Cardo"/>
          <w:rtl w:val="0"/>
        </w:rPr>
        <w:t xml:space="preserve"> (n=39). FNR for single / dual tracer of 20→ 11%. </w:t>
      </w:r>
    </w:p>
    <w:p w:rsidR="00000000" w:rsidDel="00000000" w:rsidP="00000000" w:rsidRDefault="00000000" w:rsidRPr="00000000" w14:paraId="000007B5">
      <w:pPr>
        <w:numPr>
          <w:ilvl w:val="1"/>
          <w:numId w:val="35"/>
        </w:numPr>
        <w:ind w:left="1440" w:hanging="360"/>
      </w:pPr>
      <w:r w:rsidDel="00000000" w:rsidR="00000000" w:rsidRPr="00000000">
        <w:rPr>
          <w:rFonts w:ascii="Cardo" w:cs="Cardo" w:eastAsia="Cardo" w:hAnsi="Cardo"/>
          <w:rtl w:val="0"/>
        </w:rPr>
        <w:t xml:space="preserve">Patients with false negative SLN had 1 / 2 / 3 / 4-9 nodes on ALND 50→ 25→ 10→ 15% of the time. </w:t>
      </w:r>
    </w:p>
    <w:p w:rsidR="00000000" w:rsidDel="00000000" w:rsidP="00000000" w:rsidRDefault="00000000" w:rsidRPr="00000000" w14:paraId="000007B6">
      <w:pPr>
        <w:numPr>
          <w:ilvl w:val="1"/>
          <w:numId w:val="35"/>
        </w:numPr>
        <w:ind w:left="1440" w:hanging="360"/>
      </w:pPr>
      <w:r w:rsidDel="00000000" w:rsidR="00000000" w:rsidRPr="00000000">
        <w:rPr>
          <w:rFonts w:ascii="Cardo" w:cs="Cardo" w:eastAsia="Cardo" w:hAnsi="Cardo"/>
          <w:rtl w:val="0"/>
        </w:rPr>
        <w:t xml:space="preserve">5y CSS for TNBC / HR+ HER2- / HER2+ of 75→ 80→ 96%.</w:t>
      </w:r>
    </w:p>
    <w:p w:rsidR="00000000" w:rsidDel="00000000" w:rsidP="00000000" w:rsidRDefault="00000000" w:rsidRPr="00000000" w14:paraId="000007B7">
      <w:pPr>
        <w:numPr>
          <w:ilvl w:val="1"/>
          <w:numId w:val="35"/>
        </w:numPr>
        <w:ind w:left="1440" w:hanging="360"/>
        <w:rPr>
          <w:u w:val="none"/>
        </w:rPr>
      </w:pPr>
      <w:r w:rsidDel="00000000" w:rsidR="00000000" w:rsidRPr="00000000">
        <w:rPr>
          <w:rFonts w:ascii="Cardo" w:cs="Cardo" w:eastAsia="Cardo" w:hAnsi="Cardo"/>
          <w:rtl w:val="0"/>
        </w:rPr>
        <w:t xml:space="preserve">5y CSS for TNBC ± pCR of 66→ 90%. </w:t>
      </w:r>
    </w:p>
    <w:p w:rsidR="00000000" w:rsidDel="00000000" w:rsidP="00000000" w:rsidRDefault="00000000" w:rsidRPr="00000000" w14:paraId="000007B8">
      <w:pPr>
        <w:numPr>
          <w:ilvl w:val="1"/>
          <w:numId w:val="35"/>
        </w:numPr>
        <w:ind w:left="1440" w:hanging="360"/>
        <w:rPr>
          <w:u w:val="none"/>
        </w:rPr>
      </w:pPr>
      <w:r w:rsidDel="00000000" w:rsidR="00000000" w:rsidRPr="00000000">
        <w:rPr>
          <w:rFonts w:ascii="Cardo" w:cs="Cardo" w:eastAsia="Cardo" w:hAnsi="Cardo"/>
          <w:rtl w:val="0"/>
        </w:rPr>
        <w:t xml:space="preserve">5y CSS for HR+ HER2- ± pCR of 78→ 100%. </w:t>
      </w:r>
    </w:p>
    <w:p w:rsidR="00000000" w:rsidDel="00000000" w:rsidP="00000000" w:rsidRDefault="00000000" w:rsidRPr="00000000" w14:paraId="000007B9">
      <w:pPr>
        <w:numPr>
          <w:ilvl w:val="1"/>
          <w:numId w:val="35"/>
        </w:numPr>
        <w:ind w:left="1440" w:hanging="360"/>
        <w:rPr>
          <w:u w:val="none"/>
        </w:rPr>
      </w:pPr>
      <w:r w:rsidDel="00000000" w:rsidR="00000000" w:rsidRPr="00000000">
        <w:rPr>
          <w:rtl w:val="0"/>
        </w:rPr>
        <w:t xml:space="preserve">5y CSS for HER2+ ± pCR of ~96%. </w:t>
      </w:r>
    </w:p>
    <w:p w:rsidR="00000000" w:rsidDel="00000000" w:rsidP="00000000" w:rsidRDefault="00000000" w:rsidRPr="00000000" w14:paraId="000007BA">
      <w:pPr>
        <w:numPr>
          <w:ilvl w:val="1"/>
          <w:numId w:val="35"/>
        </w:numPr>
        <w:ind w:left="1440" w:hanging="360"/>
      </w:pPr>
      <w:r w:rsidDel="00000000" w:rsidR="00000000" w:rsidRPr="00000000">
        <w:rPr>
          <w:rFonts w:ascii="Cardo" w:cs="Cardo" w:eastAsia="Cardo" w:hAnsi="Cardo"/>
          <w:rtl w:val="0"/>
        </w:rPr>
        <w:t xml:space="preserve">BCS for HR+ HER2- / HER2+ / TNBC of 35→ 43→ 47% [</w:t>
      </w:r>
      <w:hyperlink r:id="rId490">
        <w:r w:rsidDel="00000000" w:rsidR="00000000" w:rsidRPr="00000000">
          <w:rPr>
            <w:rtl w:val="0"/>
          </w:rPr>
          <w:t xml:space="preserve">Boughey Ann Surg '14</w:t>
        </w:r>
      </w:hyperlink>
      <w:r w:rsidDel="00000000" w:rsidR="00000000" w:rsidRPr="00000000">
        <w:rPr>
          <w:rtl w:val="0"/>
        </w:rPr>
        <w:t xml:space="preserve">].</w:t>
      </w:r>
    </w:p>
    <w:p w:rsidR="00000000" w:rsidDel="00000000" w:rsidP="00000000" w:rsidRDefault="00000000" w:rsidRPr="00000000" w14:paraId="000007BB">
      <w:pPr>
        <w:numPr>
          <w:ilvl w:val="1"/>
          <w:numId w:val="35"/>
        </w:numPr>
        <w:ind w:left="1440" w:hanging="360"/>
        <w:rPr>
          <w:u w:val="none"/>
        </w:rPr>
      </w:pPr>
      <w:r w:rsidDel="00000000" w:rsidR="00000000" w:rsidRPr="00000000">
        <w:rPr>
          <w:rFonts w:ascii="Cardo" w:cs="Cardo" w:eastAsia="Cardo" w:hAnsi="Cardo"/>
          <w:rtl w:val="0"/>
        </w:rPr>
        <w:t xml:space="preserve">Nodal pCR for cN1 disease in HR+ HER2- / HER2+ / TNBC of 21→ 65→ 59% [</w:t>
      </w:r>
      <w:hyperlink r:id="rId491">
        <w:r w:rsidDel="00000000" w:rsidR="00000000" w:rsidRPr="00000000">
          <w:rPr>
            <w:rtl w:val="0"/>
          </w:rPr>
          <w:t xml:space="preserve">Boughey Ann Surg '14</w:t>
        </w:r>
      </w:hyperlink>
      <w:r w:rsidDel="00000000" w:rsidR="00000000" w:rsidRPr="00000000">
        <w:rPr>
          <w:rtl w:val="0"/>
        </w:rPr>
        <w:t xml:space="preserve">].</w:t>
      </w:r>
    </w:p>
    <w:p w:rsidR="00000000" w:rsidDel="00000000" w:rsidP="00000000" w:rsidRDefault="00000000" w:rsidRPr="00000000" w14:paraId="000007BC">
      <w:pPr>
        <w:numPr>
          <w:ilvl w:val="1"/>
          <w:numId w:val="35"/>
        </w:numPr>
        <w:ind w:left="1440" w:hanging="360"/>
      </w:pPr>
      <w:r w:rsidDel="00000000" w:rsidR="00000000" w:rsidRPr="00000000">
        <w:rPr>
          <w:rtl w:val="0"/>
        </w:rPr>
        <w:t xml:space="preserve">Those with pCR had better LCR, CSS, OS and less DM.</w:t>
      </w:r>
    </w:p>
    <w:p w:rsidR="00000000" w:rsidDel="00000000" w:rsidP="00000000" w:rsidRDefault="00000000" w:rsidRPr="00000000" w14:paraId="000007BD">
      <w:pPr>
        <w:numPr>
          <w:ilvl w:val="1"/>
          <w:numId w:val="35"/>
        </w:numPr>
        <w:ind w:left="1440" w:hanging="360"/>
        <w:rPr>
          <w:u w:val="none"/>
        </w:rPr>
      </w:pPr>
      <w:r w:rsidDel="00000000" w:rsidR="00000000" w:rsidRPr="00000000">
        <w:rPr>
          <w:rtl w:val="0"/>
        </w:rPr>
      </w:r>
    </w:p>
    <w:p w:rsidR="00000000" w:rsidDel="00000000" w:rsidP="00000000" w:rsidRDefault="00000000" w:rsidRPr="00000000" w14:paraId="000007BE">
      <w:pPr>
        <w:numPr>
          <w:ilvl w:val="0"/>
          <w:numId w:val="35"/>
        </w:numPr>
      </w:pPr>
      <w:r w:rsidDel="00000000" w:rsidR="00000000" w:rsidRPr="00000000">
        <w:rPr>
          <w:b w:val="1"/>
          <w:rtl w:val="0"/>
        </w:rPr>
        <w:t xml:space="preserve">ENE</w:t>
      </w:r>
    </w:p>
    <w:p w:rsidR="00000000" w:rsidDel="00000000" w:rsidP="00000000" w:rsidRDefault="00000000" w:rsidRPr="00000000" w14:paraId="000007BF">
      <w:pPr>
        <w:numPr>
          <w:ilvl w:val="1"/>
          <w:numId w:val="35"/>
        </w:numPr>
        <w:spacing w:line="240" w:lineRule="auto"/>
        <w:ind w:left="1440" w:hanging="360"/>
        <w:rPr/>
      </w:pPr>
      <w:r w:rsidDel="00000000" w:rsidR="00000000" w:rsidRPr="00000000">
        <w:rPr>
          <w:rFonts w:ascii="Gungsuh" w:cs="Gungsuh" w:eastAsia="Gungsuh" w:hAnsi="Gungsuh"/>
          <w:rtl w:val="0"/>
        </w:rPr>
        <w:t xml:space="preserve">ENE ≅ N2</w:t>
      </w:r>
      <w:r w:rsidDel="00000000" w:rsidR="00000000" w:rsidRPr="00000000">
        <w:rPr>
          <w:rtl w:val="0"/>
        </w:rPr>
        <w:t xml:space="preserve"> disease!</w:t>
      </w:r>
    </w:p>
    <w:p w:rsidR="00000000" w:rsidDel="00000000" w:rsidP="00000000" w:rsidRDefault="00000000" w:rsidRPr="00000000" w14:paraId="000007C0">
      <w:pPr>
        <w:numPr>
          <w:ilvl w:val="1"/>
          <w:numId w:val="35"/>
        </w:numPr>
        <w:spacing w:line="240" w:lineRule="auto"/>
        <w:ind w:left="1440" w:hanging="360"/>
        <w:rPr/>
      </w:pPr>
      <w:r w:rsidDel="00000000" w:rsidR="00000000" w:rsidRPr="00000000">
        <w:rPr>
          <w:rtl w:val="0"/>
        </w:rPr>
        <w:t xml:space="preserve">ENE &lt; 2 mm does not have an impact on recurrence and does not mandate ALND in Z-11 pts [</w:t>
      </w:r>
      <w:hyperlink r:id="rId492">
        <w:r w:rsidDel="00000000" w:rsidR="00000000" w:rsidRPr="00000000">
          <w:rPr>
            <w:rtl w:val="0"/>
          </w:rPr>
          <w:t xml:space="preserve">Barrio ASO '19</w:t>
        </w:r>
      </w:hyperlink>
      <w:r w:rsidDel="00000000" w:rsidR="00000000" w:rsidRPr="00000000">
        <w:rPr>
          <w:rtl w:val="0"/>
        </w:rPr>
        <w:t xml:space="preserve">]. </w:t>
      </w:r>
    </w:p>
    <w:p w:rsidR="00000000" w:rsidDel="00000000" w:rsidP="00000000" w:rsidRDefault="00000000" w:rsidRPr="00000000" w14:paraId="000007C1">
      <w:pPr>
        <w:numPr>
          <w:ilvl w:val="1"/>
          <w:numId w:val="35"/>
        </w:numPr>
        <w:spacing w:line="240" w:lineRule="auto"/>
        <w:ind w:left="1440" w:hanging="360"/>
        <w:rPr/>
      </w:pPr>
      <w:r w:rsidDel="00000000" w:rsidR="00000000" w:rsidRPr="00000000">
        <w:rPr>
          <w:rtl w:val="0"/>
        </w:rPr>
        <w:t xml:space="preserve">Many studies do not break out ENE ± 2 mm in their analyses, including AMAROS.</w:t>
      </w:r>
    </w:p>
    <w:p w:rsidR="00000000" w:rsidDel="00000000" w:rsidP="00000000" w:rsidRDefault="00000000" w:rsidRPr="00000000" w14:paraId="000007C2">
      <w:pPr>
        <w:numPr>
          <w:ilvl w:val="0"/>
          <w:numId w:val="35"/>
        </w:numPr>
        <w:spacing w:line="240" w:lineRule="auto"/>
        <w:rPr/>
      </w:pPr>
      <w:r w:rsidDel="00000000" w:rsidR="00000000" w:rsidRPr="00000000">
        <w:rPr>
          <w:b w:val="1"/>
          <w:rtl w:val="0"/>
        </w:rPr>
        <w:t xml:space="preserve">MIRROR </w:t>
      </w:r>
      <w:r w:rsidDel="00000000" w:rsidR="00000000" w:rsidRPr="00000000">
        <w:rPr>
          <w:rtl w:val="0"/>
        </w:rPr>
        <w:t xml:space="preserve">[</w:t>
      </w:r>
      <w:hyperlink r:id="rId493">
        <w:r w:rsidDel="00000000" w:rsidR="00000000" w:rsidRPr="00000000">
          <w:rPr>
            <w:rtl w:val="0"/>
          </w:rPr>
          <w:t xml:space="preserve">de Boer NEJM '09</w:t>
        </w:r>
      </w:hyperlink>
      <w:r w:rsidDel="00000000" w:rsidR="00000000" w:rsidRPr="00000000">
        <w:rPr>
          <w:rtl w:val="0"/>
        </w:rPr>
        <w:t xml:space="preserve">]: Retro. </w:t>
      </w:r>
      <w:r w:rsidDel="00000000" w:rsidR="00000000" w:rsidRPr="00000000">
        <w:rPr>
          <w:b w:val="1"/>
          <w:rtl w:val="0"/>
        </w:rPr>
        <w:t xml:space="preserve">SLNB: N0, no adjuvant vs. ITC/Micro, no adjuvant vs. ITC/Micro + adjuvant</w:t>
      </w:r>
      <w:r w:rsidDel="00000000" w:rsidR="00000000" w:rsidRPr="00000000">
        <w:rPr>
          <w:rtl w:val="0"/>
        </w:rPr>
        <w:t xml:space="preserve">.</w:t>
      </w:r>
      <w:r w:rsidDel="00000000" w:rsidR="00000000" w:rsidRPr="00000000">
        <w:rPr>
          <w:rtl w:val="0"/>
        </w:rPr>
        <w:br w:type="textWrapping"/>
        <w:t xml:space="preserve">"Micrometastases and Isolated Tumor Cells: Relevant and Robust or Rubbish?"</w:t>
        <w:br w:type="textWrapping"/>
        <w:t xml:space="preserve">Patients with ITC or micromets who received adjuvant therapy had a DFS benefit.</w:t>
      </w:r>
    </w:p>
    <w:p w:rsidR="00000000" w:rsidDel="00000000" w:rsidP="00000000" w:rsidRDefault="00000000" w:rsidRPr="00000000" w14:paraId="000007C3">
      <w:pPr>
        <w:numPr>
          <w:ilvl w:val="1"/>
          <w:numId w:val="35"/>
        </w:numPr>
        <w:spacing w:line="240" w:lineRule="auto"/>
        <w:ind w:left="1440" w:hanging="360"/>
        <w:rPr>
          <w:u w:val="none"/>
        </w:rPr>
      </w:pPr>
      <w:r w:rsidDel="00000000" w:rsidR="00000000" w:rsidRPr="00000000">
        <w:rPr>
          <w:rtl w:val="0"/>
        </w:rPr>
        <w:t xml:space="preserve">2707 patients.  MFU 5.1y. </w:t>
      </w:r>
    </w:p>
    <w:p w:rsidR="00000000" w:rsidDel="00000000" w:rsidP="00000000" w:rsidRDefault="00000000" w:rsidRPr="00000000" w14:paraId="000007C4">
      <w:pPr>
        <w:numPr>
          <w:ilvl w:val="1"/>
          <w:numId w:val="35"/>
        </w:numPr>
        <w:spacing w:line="240" w:lineRule="auto"/>
        <w:ind w:left="1440" w:hanging="360"/>
        <w:rPr>
          <w:u w:val="none"/>
        </w:rPr>
      </w:pPr>
      <w:r w:rsidDel="00000000" w:rsidR="00000000" w:rsidRPr="00000000">
        <w:rPr>
          <w:rFonts w:ascii="Cardo" w:cs="Cardo" w:eastAsia="Cardo" w:hAnsi="Cardo"/>
          <w:rtl w:val="0"/>
        </w:rPr>
        <w:t xml:space="preserve">5y DFS for N0 / N+ adjuvant / N+ no adjuvant of 86→ 86→ 77%. </w:t>
      </w:r>
    </w:p>
    <w:p w:rsidR="00000000" w:rsidDel="00000000" w:rsidP="00000000" w:rsidRDefault="00000000" w:rsidRPr="00000000" w14:paraId="000007C5">
      <w:pPr>
        <w:numPr>
          <w:ilvl w:val="1"/>
          <w:numId w:val="35"/>
        </w:numPr>
        <w:spacing w:line="240" w:lineRule="auto"/>
        <w:ind w:left="1440" w:hanging="360"/>
        <w:rPr>
          <w:u w:val="none"/>
        </w:rPr>
      </w:pPr>
      <w:r w:rsidDel="00000000" w:rsidR="00000000" w:rsidRPr="00000000">
        <w:rPr>
          <w:rFonts w:ascii="Cardo" w:cs="Cardo" w:eastAsia="Cardo" w:hAnsi="Cardo"/>
          <w:rtl w:val="0"/>
        </w:rPr>
        <w:t xml:space="preserve">5y DFS for N0 / ITC adjuvant / ITC no adjuvant of 86→ 83→ 77%. </w:t>
      </w:r>
    </w:p>
    <w:p w:rsidR="00000000" w:rsidDel="00000000" w:rsidP="00000000" w:rsidRDefault="00000000" w:rsidRPr="00000000" w14:paraId="000007C6">
      <w:pPr>
        <w:numPr>
          <w:ilvl w:val="1"/>
          <w:numId w:val="35"/>
        </w:numPr>
        <w:spacing w:line="240" w:lineRule="auto"/>
        <w:ind w:left="1440" w:hanging="360"/>
        <w:rPr>
          <w:u w:val="none"/>
        </w:rPr>
      </w:pPr>
      <w:r w:rsidDel="00000000" w:rsidR="00000000" w:rsidRPr="00000000">
        <w:rPr>
          <w:rFonts w:ascii="Cardo" w:cs="Cardo" w:eastAsia="Cardo" w:hAnsi="Cardo"/>
          <w:rtl w:val="0"/>
        </w:rPr>
        <w:t xml:space="preserve">5y DFS for N0 / Micromets adjuvant / Micromets no adjuvant of 86→ 88→ 76%. </w:t>
      </w:r>
    </w:p>
    <w:p w:rsidR="00000000" w:rsidDel="00000000" w:rsidP="00000000" w:rsidRDefault="00000000" w:rsidRPr="00000000" w14:paraId="000007C7">
      <w:pPr>
        <w:numPr>
          <w:ilvl w:val="1"/>
          <w:numId w:val="35"/>
        </w:numPr>
        <w:spacing w:line="240" w:lineRule="auto"/>
        <w:ind w:left="1440" w:hanging="360"/>
        <w:rPr>
          <w:u w:val="none"/>
        </w:rPr>
      </w:pPr>
      <w:r w:rsidDel="00000000" w:rsidR="00000000" w:rsidRPr="00000000">
        <w:rPr>
          <w:rFonts w:ascii="Cardo" w:cs="Cardo" w:eastAsia="Cardo" w:hAnsi="Cardo"/>
          <w:rtl w:val="0"/>
        </w:rPr>
        <w:t xml:space="preserve">5y DFS for N+ adjuvant / no adjuvant of 86→ 76%.</w:t>
      </w:r>
    </w:p>
    <w:p w:rsidR="00000000" w:rsidDel="00000000" w:rsidP="00000000" w:rsidRDefault="00000000" w:rsidRPr="00000000" w14:paraId="000007C8">
      <w:pPr>
        <w:numPr>
          <w:ilvl w:val="1"/>
          <w:numId w:val="35"/>
        </w:numPr>
        <w:spacing w:line="240" w:lineRule="auto"/>
        <w:ind w:left="1440" w:hanging="360"/>
        <w:rPr>
          <w:u w:val="none"/>
        </w:rPr>
      </w:pPr>
      <w:r w:rsidDel="00000000" w:rsidR="00000000" w:rsidRPr="00000000">
        <w:rPr>
          <w:rtl w:val="0"/>
        </w:rPr>
        <w:t xml:space="preserve">Adjusted HR for disease events among patients with ITC who did not receive chemo compared to N0 of 1.5.</w:t>
      </w:r>
    </w:p>
    <w:p w:rsidR="00000000" w:rsidDel="00000000" w:rsidP="00000000" w:rsidRDefault="00000000" w:rsidRPr="00000000" w14:paraId="000007C9">
      <w:pPr>
        <w:spacing w:line="240" w:lineRule="auto"/>
        <w:ind w:left="1440" w:firstLine="0"/>
        <w:rPr/>
      </w:pPr>
      <w:r w:rsidDel="00000000" w:rsidR="00000000" w:rsidRPr="00000000">
        <w:rPr>
          <w:rtl w:val="0"/>
        </w:rPr>
        <w:t xml:space="preserve">Among patients with micrometastasis, adjusted HR was 1.56.</w:t>
      </w:r>
    </w:p>
    <w:p w:rsidR="00000000" w:rsidDel="00000000" w:rsidP="00000000" w:rsidRDefault="00000000" w:rsidRPr="00000000" w14:paraId="000007CA">
      <w:pPr>
        <w:numPr>
          <w:ilvl w:val="1"/>
          <w:numId w:val="35"/>
        </w:numPr>
        <w:spacing w:line="240" w:lineRule="auto"/>
        <w:ind w:left="1440" w:hanging="360"/>
        <w:rPr>
          <w:u w:val="none"/>
        </w:rPr>
      </w:pPr>
      <w:r w:rsidDel="00000000" w:rsidR="00000000" w:rsidRPr="00000000">
        <w:rPr>
          <w:rtl w:val="0"/>
        </w:rPr>
        <w:t xml:space="preserve">Adjusted HR for ITC/Micro who received adjuvant chemo of 0.57 as compared to N+, no adjuvant cohort.</w:t>
      </w:r>
    </w:p>
    <w:p w:rsidR="00000000" w:rsidDel="00000000" w:rsidP="00000000" w:rsidRDefault="00000000" w:rsidRPr="00000000" w14:paraId="000007CB">
      <w:pPr>
        <w:spacing w:line="240" w:lineRule="auto"/>
        <w:ind w:left="1440" w:firstLine="0"/>
        <w:rPr/>
      </w:pPr>
      <w:r w:rsidDel="00000000" w:rsidR="00000000" w:rsidRPr="00000000">
        <w:rPr>
          <w:rtl w:val="0"/>
        </w:rPr>
      </w:r>
    </w:p>
    <w:p w:rsidR="00000000" w:rsidDel="00000000" w:rsidP="00000000" w:rsidRDefault="00000000" w:rsidRPr="00000000" w14:paraId="000007CC">
      <w:pPr>
        <w:spacing w:line="240" w:lineRule="auto"/>
        <w:ind w:left="0" w:firstLine="0"/>
        <w:rPr/>
      </w:pPr>
      <w:hyperlink r:id="rId494">
        <w:r w:rsidDel="00000000" w:rsidR="00000000" w:rsidRPr="00000000">
          <w:rPr>
            <w:color w:val="1155cc"/>
            <w:u w:val="single"/>
          </w:rPr>
          <w:drawing>
            <wp:inline distB="114300" distT="114300" distL="114300" distR="114300">
              <wp:extent cx="6859270" cy="1803400"/>
              <wp:effectExtent b="12700" l="12700" r="12700" t="12700"/>
              <wp:docPr id="3" name="image1.png"/>
              <a:graphic>
                <a:graphicData uri="http://schemas.openxmlformats.org/drawingml/2006/picture">
                  <pic:pic>
                    <pic:nvPicPr>
                      <pic:cNvPr id="0" name="image1.png"/>
                      <pic:cNvPicPr preferRelativeResize="0"/>
                    </pic:nvPicPr>
                    <pic:blipFill>
                      <a:blip r:embed="rId495"/>
                      <a:srcRect b="0" l="0" r="0" t="0"/>
                      <a:stretch>
                        <a:fillRect/>
                      </a:stretch>
                    </pic:blipFill>
                    <pic:spPr>
                      <a:xfrm>
                        <a:off x="0" y="0"/>
                        <a:ext cx="6859270" cy="1803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7CD">
      <w:pPr>
        <w:spacing w:line="240" w:lineRule="auto"/>
        <w:ind w:left="0" w:firstLine="0"/>
        <w:rPr/>
      </w:pPr>
      <w:hyperlink r:id="rId496">
        <w:r w:rsidDel="00000000" w:rsidR="00000000" w:rsidRPr="00000000">
          <w:rPr>
            <w:color w:val="1155cc"/>
            <w:u w:val="single"/>
          </w:rPr>
          <w:drawing>
            <wp:inline distB="114300" distT="114300" distL="114300" distR="114300">
              <wp:extent cx="6859270" cy="2298700"/>
              <wp:effectExtent b="12700" l="12700" r="12700" t="12700"/>
              <wp:docPr id="20" name="image16.png"/>
              <a:graphic>
                <a:graphicData uri="http://schemas.openxmlformats.org/drawingml/2006/picture">
                  <pic:pic>
                    <pic:nvPicPr>
                      <pic:cNvPr id="0" name="image16.png"/>
                      <pic:cNvPicPr preferRelativeResize="0"/>
                    </pic:nvPicPr>
                    <pic:blipFill>
                      <a:blip r:embed="rId497"/>
                      <a:srcRect b="0" l="0" r="0" t="0"/>
                      <a:stretch>
                        <a:fillRect/>
                      </a:stretch>
                    </pic:blipFill>
                    <pic:spPr>
                      <a:xfrm>
                        <a:off x="0" y="0"/>
                        <a:ext cx="6859270" cy="2298700"/>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3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Dissection of the Axilla: Z-11 and AMAROS</w:t>
            </w:r>
          </w:p>
          <w:p w:rsidR="00000000" w:rsidDel="00000000" w:rsidP="00000000" w:rsidRDefault="00000000" w:rsidRPr="00000000" w14:paraId="000007CF">
            <w:pPr>
              <w:ind w:left="0" w:firstLine="0"/>
              <w:rPr>
                <w:b w:val="1"/>
              </w:rPr>
            </w:pPr>
            <w:r w:rsidDel="00000000" w:rsidR="00000000" w:rsidRPr="00000000">
              <w:rPr>
                <w:rtl w:val="0"/>
              </w:rPr>
              <w:t xml:space="preserve">Regional Nodal Management in cN0 Breast Cancer Undergoing Upfront Surgery [</w:t>
            </w:r>
            <w:hyperlink r:id="rId498">
              <w:r w:rsidDel="00000000" w:rsidR="00000000" w:rsidRPr="00000000">
                <w:rPr>
                  <w:rtl w:val="0"/>
                </w:rPr>
                <w:t xml:space="preserve">Mittendorf, Bellon and King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D0">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Z-11, [</w:t>
            </w:r>
            <w:hyperlink w:anchor="3kze5fvv9tzw">
              <w:r w:rsidDel="00000000" w:rsidR="00000000" w:rsidRPr="00000000">
                <w:rPr>
                  <w:rtl w:val="0"/>
                </w:rPr>
                <w:t xml:space="preserve">AMAROS</w:t>
              </w:r>
            </w:hyperlink>
            <w:r w:rsidDel="00000000" w:rsidR="00000000" w:rsidRPr="00000000">
              <w:rPr>
                <w:rtl w:val="0"/>
              </w:rPr>
              <w:t xml:space="preserve">] and [</w:t>
            </w:r>
            <w:hyperlink w:anchor="np3h8u4rk4zb">
              <w:r w:rsidDel="00000000" w:rsidR="00000000" w:rsidRPr="00000000">
                <w:rPr>
                  <w:rtl w:val="0"/>
                </w:rPr>
                <w:t xml:space="preserve">MA.20</w:t>
              </w:r>
            </w:hyperlink>
            <w:r w:rsidDel="00000000" w:rsidR="00000000" w:rsidRPr="00000000">
              <w:rPr>
                <w:rtl w:val="0"/>
              </w:rPr>
              <w:t xml:space="preserve">]/[</w:t>
            </w:r>
            <w:hyperlink w:anchor="dxztgnjii4qv">
              <w:r w:rsidDel="00000000" w:rsidR="00000000" w:rsidRPr="00000000">
                <w:rPr>
                  <w:rtl w:val="0"/>
                </w:rPr>
                <w:t xml:space="preserve">22922</w:t>
              </w:r>
            </w:hyperlink>
            <w:r w:rsidDel="00000000" w:rsidR="00000000" w:rsidRPr="00000000">
              <w:rPr>
                <w:rtl w:val="0"/>
              </w:rPr>
              <w:t xml:space="preserve">] all ask distinctly different questions. Know how they differ.</w:t>
            </w:r>
          </w:p>
          <w:p w:rsidR="00000000" w:rsidDel="00000000" w:rsidP="00000000" w:rsidRDefault="00000000" w:rsidRPr="00000000" w14:paraId="000007D1">
            <w:pPr>
              <w:keepNext w:val="0"/>
              <w:keepLines w:val="0"/>
              <w:widowControl w:val="0"/>
              <w:numPr>
                <w:ilvl w:val="1"/>
                <w:numId w:val="8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former two studies were a question of ALND in the setting of a (+) SLNB, although AMAROS allowed RNI.</w:t>
            </w:r>
          </w:p>
          <w:p w:rsidR="00000000" w:rsidDel="00000000" w:rsidP="00000000" w:rsidRDefault="00000000" w:rsidRPr="00000000" w14:paraId="000007D2">
            <w:pPr>
              <w:keepNext w:val="0"/>
              <w:keepLines w:val="0"/>
              <w:widowControl w:val="0"/>
              <w:numPr>
                <w:ilvl w:val="1"/>
                <w:numId w:val="8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latter two studies were a question of RNI, mandating completion ALND for (+) SLNB.</w:t>
            </w:r>
          </w:p>
          <w:p w:rsidR="00000000" w:rsidDel="00000000" w:rsidP="00000000" w:rsidRDefault="00000000" w:rsidRPr="00000000" w14:paraId="000007D3">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For 1-2 (+) SLNs, the risk of further positive ALNs is around 30% (20% for micro, 40% for macro on [</w:t>
            </w:r>
            <w:hyperlink w:anchor="3kze5fvv9tzw">
              <w:r w:rsidDel="00000000" w:rsidR="00000000" w:rsidRPr="00000000">
                <w:rPr>
                  <w:rtl w:val="0"/>
                </w:rPr>
                <w:t xml:space="preserve">AMAROS</w:t>
              </w:r>
            </w:hyperlink>
            <w:r w:rsidDel="00000000" w:rsidR="00000000" w:rsidRPr="00000000">
              <w:rPr>
                <w:rtl w:val="0"/>
              </w:rPr>
              <w:t xml:space="preserve">]). </w:t>
            </w:r>
          </w:p>
          <w:p w:rsidR="00000000" w:rsidDel="00000000" w:rsidP="00000000" w:rsidRDefault="00000000" w:rsidRPr="00000000" w14:paraId="000007D4">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Z-11 was messed up by the fact that rad oncs were cheeky and did high tangents (i.e. axillary RT was delivered in some).</w:t>
            </w:r>
          </w:p>
          <w:p w:rsidR="00000000" w:rsidDel="00000000" w:rsidP="00000000" w:rsidRDefault="00000000" w:rsidRPr="00000000" w14:paraId="000007D5">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There is no evidence of increased axillary recurrence with omission of ALND for patients with &lt; 3 SLN and ECE &lt; 2mm.</w:t>
            </w:r>
          </w:p>
          <w:p w:rsidR="00000000" w:rsidDel="00000000" w:rsidP="00000000" w:rsidRDefault="00000000" w:rsidRPr="00000000" w14:paraId="000007D6">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w:t>
            </w:r>
            <w:hyperlink w:anchor="3kze5fvv9tzw">
              <w:r w:rsidDel="00000000" w:rsidR="00000000" w:rsidRPr="00000000">
                <w:rPr>
                  <w:rtl w:val="0"/>
                </w:rPr>
                <w:t xml:space="preserve">AMAROS</w:t>
              </w:r>
            </w:hyperlink>
            <w:r w:rsidDel="00000000" w:rsidR="00000000" w:rsidRPr="00000000">
              <w:rPr>
                <w:rtl w:val="0"/>
              </w:rPr>
              <w:t xml:space="preserve">] and [</w:t>
            </w:r>
            <w:hyperlink w:anchor="dxztgnjii4qv">
              <w:r w:rsidDel="00000000" w:rsidR="00000000" w:rsidRPr="00000000">
                <w:rPr>
                  <w:rtl w:val="0"/>
                </w:rPr>
                <w:t xml:space="preserve">EORTC 22922</w:t>
              </w:r>
            </w:hyperlink>
            <w:r w:rsidDel="00000000" w:rsidR="00000000" w:rsidRPr="00000000">
              <w:rPr>
                <w:rtl w:val="0"/>
              </w:rPr>
              <w:t xml:space="preserve">] included a subset of patients who underwent mastectomy.</w:t>
            </w:r>
          </w:p>
          <w:p w:rsidR="00000000" w:rsidDel="00000000" w:rsidP="00000000" w:rsidRDefault="00000000" w:rsidRPr="00000000" w14:paraId="000007D7">
            <w:pPr>
              <w:keepNext w:val="0"/>
              <w:keepLines w:val="0"/>
              <w:widowControl w:val="0"/>
              <w:numPr>
                <w:ilvl w:val="1"/>
                <w:numId w:val="8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Aside from the Italian study, if the study has a dash or a dot in the title, it did not include mastectomy.</w:t>
            </w:r>
          </w:p>
          <w:p w:rsidR="00000000" w:rsidDel="00000000" w:rsidP="00000000" w:rsidRDefault="00000000" w:rsidRPr="00000000" w14:paraId="000007D8">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There appears to be around a 15% chance of lymphedema with ALND, while only 5% with SLNB.</w:t>
            </w:r>
          </w:p>
          <w:p w:rsidR="00000000" w:rsidDel="00000000" w:rsidP="00000000" w:rsidRDefault="00000000" w:rsidRPr="00000000" w14:paraId="000007D9">
            <w:pPr>
              <w:keepNext w:val="0"/>
              <w:keepLines w:val="0"/>
              <w:widowControl w:val="0"/>
              <w:numPr>
                <w:ilvl w:val="1"/>
                <w:numId w:val="8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Roughly double these numbers if going by patient reported [</w:t>
            </w:r>
            <w:hyperlink w:anchor="3kze5fvv9tzw">
              <w:r w:rsidDel="00000000" w:rsidR="00000000" w:rsidRPr="00000000">
                <w:rPr>
                  <w:rtl w:val="0"/>
                </w:rPr>
                <w:t xml:space="preserve">AMAROS</w:t>
              </w:r>
            </w:hyperlink>
            <w:r w:rsidDel="00000000" w:rsidR="00000000" w:rsidRPr="00000000">
              <w:rPr>
                <w:rtl w:val="0"/>
              </w:rPr>
              <w:t xml:space="preserve">].</w:t>
            </w:r>
          </w:p>
          <w:p w:rsidR="00000000" w:rsidDel="00000000" w:rsidP="00000000" w:rsidRDefault="00000000" w:rsidRPr="00000000" w14:paraId="000007DA">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Fonts w:ascii="Gungsuh" w:cs="Gungsuh" w:eastAsia="Gungsuh" w:hAnsi="Gungsuh"/>
                <w:rtl w:val="0"/>
              </w:rPr>
              <w:t xml:space="preserve">10y LR ≤ 5% in all trials, including [</w:t>
            </w:r>
            <w:hyperlink w:anchor="np3h8u4rk4zb">
              <w:r w:rsidDel="00000000" w:rsidR="00000000" w:rsidRPr="00000000">
                <w:rPr>
                  <w:rtl w:val="0"/>
                </w:rPr>
                <w:t xml:space="preserve">MA.20</w:t>
              </w:r>
            </w:hyperlink>
            <w:r w:rsidDel="00000000" w:rsidR="00000000" w:rsidRPr="00000000">
              <w:rPr>
                <w:rtl w:val="0"/>
              </w:rPr>
              <w:t xml:space="preserve">] and [</w:t>
            </w:r>
            <w:hyperlink w:anchor="dxztgnjii4qv">
              <w:r w:rsidDel="00000000" w:rsidR="00000000" w:rsidRPr="00000000">
                <w:rPr>
                  <w:rtl w:val="0"/>
                </w:rPr>
                <w:t xml:space="preserve">22922</w:t>
              </w:r>
            </w:hyperlink>
            <w:r w:rsidDel="00000000" w:rsidR="00000000" w:rsidRPr="00000000">
              <w:rPr>
                <w:rtl w:val="0"/>
              </w:rPr>
              <w:t xml:space="preserve">]. This is common for early stage breast cancer, including APBI.</w:t>
            </w:r>
          </w:p>
          <w:p w:rsidR="00000000" w:rsidDel="00000000" w:rsidP="00000000" w:rsidRDefault="00000000" w:rsidRPr="00000000" w14:paraId="000007DB">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10y DFS around 20-30% in all trials, including [</w:t>
            </w:r>
            <w:hyperlink w:anchor="np3h8u4rk4zb">
              <w:r w:rsidDel="00000000" w:rsidR="00000000" w:rsidRPr="00000000">
                <w:rPr>
                  <w:rtl w:val="0"/>
                </w:rPr>
                <w:t xml:space="preserve">MA.20</w:t>
              </w:r>
            </w:hyperlink>
            <w:r w:rsidDel="00000000" w:rsidR="00000000" w:rsidRPr="00000000">
              <w:rPr>
                <w:rtl w:val="0"/>
              </w:rPr>
              <w:t xml:space="preserve">] and [</w:t>
            </w:r>
            <w:hyperlink w:anchor="dxztgnjii4qv">
              <w:r w:rsidDel="00000000" w:rsidR="00000000" w:rsidRPr="00000000">
                <w:rPr>
                  <w:rtl w:val="0"/>
                </w:rPr>
                <w:t xml:space="preserve">22922</w:t>
              </w:r>
            </w:hyperlink>
            <w:r w:rsidDel="00000000" w:rsidR="00000000" w:rsidRPr="00000000">
              <w:rPr>
                <w:rtl w:val="0"/>
              </w:rPr>
              <w:t xml:space="preserve">]. The main </w:t>
            </w:r>
            <w:r w:rsidDel="00000000" w:rsidR="00000000" w:rsidRPr="00000000">
              <w:rPr>
                <w:rtl w:val="0"/>
              </w:rPr>
              <w:t xml:space="preserve">modality of failure is distant. </w:t>
            </w:r>
            <w:r w:rsidDel="00000000" w:rsidR="00000000" w:rsidRPr="00000000">
              <w:rPr>
                <w:rtl w:val="0"/>
              </w:rPr>
            </w:r>
          </w:p>
        </w:tc>
      </w:tr>
    </w:tbl>
    <w:p w:rsidR="00000000" w:rsidDel="00000000" w:rsidP="00000000" w:rsidRDefault="00000000" w:rsidRPr="00000000" w14:paraId="000007DC">
      <w:pPr>
        <w:spacing w:line="240" w:lineRule="auto"/>
        <w:ind w:left="0" w:firstLine="0"/>
        <w:rPr/>
      </w:pPr>
      <w:r w:rsidDel="00000000" w:rsidR="00000000" w:rsidRPr="00000000">
        <w:rPr>
          <w:rtl w:val="0"/>
        </w:rPr>
      </w:r>
    </w:p>
    <w:p w:rsidR="00000000" w:rsidDel="00000000" w:rsidP="00000000" w:rsidRDefault="00000000" w:rsidRPr="00000000" w14:paraId="000007DD">
      <w:pPr>
        <w:pStyle w:val="Heading2"/>
        <w:ind w:left="0" w:firstLine="0"/>
        <w:rPr/>
      </w:pPr>
      <w:bookmarkStart w:colFirst="0" w:colLast="0" w:name="_yagfms5kco6t" w:id="134"/>
      <w:bookmarkEnd w:id="134"/>
      <w:hyperlink w:anchor="_ja7mbv9tjlmf">
        <w:r w:rsidDel="00000000" w:rsidR="00000000" w:rsidRPr="00000000">
          <w:rPr>
            <w:rtl w:val="0"/>
          </w:rPr>
          <w:t xml:space="preserve">If ≤ 2 SLN+, should we dissect axilla? </w:t>
        </w:r>
      </w:hyperlink>
      <w:r w:rsidDel="00000000" w:rsidR="00000000" w:rsidRPr="00000000">
        <w:rPr>
          <w:rtl w:val="0"/>
        </w:rPr>
      </w:r>
    </w:p>
    <w:p w:rsidR="00000000" w:rsidDel="00000000" w:rsidP="00000000" w:rsidRDefault="00000000" w:rsidRPr="00000000" w14:paraId="000007DE">
      <w:pPr>
        <w:ind w:left="0" w:firstLine="0"/>
        <w:rPr/>
      </w:pPr>
      <w:r w:rsidDel="00000000" w:rsidR="00000000" w:rsidRPr="00000000">
        <w:rPr>
          <w:rtl w:val="0"/>
        </w:rPr>
        <w:t xml:space="preserve">Exception: AMAROS included patients with 3+ positive SLNs, but this was only 5% of patients on that study.</w:t>
      </w:r>
    </w:p>
    <w:p w:rsidR="00000000" w:rsidDel="00000000" w:rsidP="00000000" w:rsidRDefault="00000000" w:rsidRPr="00000000" w14:paraId="000007DF">
      <w:pPr>
        <w:ind w:left="0" w:firstLine="0"/>
        <w:rPr/>
      </w:pPr>
      <w:r w:rsidDel="00000000" w:rsidR="00000000" w:rsidRPr="00000000">
        <w:rPr>
          <w:rtl w:val="0"/>
        </w:rPr>
        <w:t xml:space="preserve">Both Z-11 and AMAROS demonstrated patients with 1-2 positive SLNs will have around 30% additional nodes positive, but despite this potential residual nodal burden, there appears to be no benefit in regional control with cALND in these cN0 patients.</w:t>
      </w:r>
      <w:r w:rsidDel="00000000" w:rsidR="00000000" w:rsidRPr="00000000">
        <w:rPr>
          <w:rtl w:val="0"/>
        </w:rPr>
      </w:r>
    </w:p>
    <w:bookmarkStart w:colFirst="0" w:colLast="0" w:name="6uo21f5xql9o" w:id="135"/>
    <w:bookmarkEnd w:id="135"/>
    <w:p w:rsidR="00000000" w:rsidDel="00000000" w:rsidP="00000000" w:rsidRDefault="00000000" w:rsidRPr="00000000" w14:paraId="000007E0">
      <w:pPr>
        <w:numPr>
          <w:ilvl w:val="0"/>
          <w:numId w:val="35"/>
        </w:numPr>
        <w:spacing w:line="240" w:lineRule="auto"/>
        <w:rPr/>
      </w:pPr>
      <w:r w:rsidDel="00000000" w:rsidR="00000000" w:rsidRPr="00000000">
        <w:rPr>
          <w:b w:val="1"/>
          <w:rtl w:val="0"/>
        </w:rPr>
        <w:t xml:space="preserve">ACOSOG Z-11</w:t>
      </w:r>
      <w:r w:rsidDel="00000000" w:rsidR="00000000" w:rsidRPr="00000000">
        <w:rPr>
          <w:b w:val="1"/>
          <w:rtl w:val="0"/>
        </w:rPr>
        <w:t xml:space="preserve"> </w:t>
      </w:r>
      <w:r w:rsidDel="00000000" w:rsidR="00000000" w:rsidRPr="00000000">
        <w:rPr>
          <w:rtl w:val="0"/>
        </w:rPr>
        <w:t xml:space="preserve">(1999-2004) [</w:t>
      </w:r>
      <w:hyperlink r:id="rId499">
        <w:r w:rsidDel="00000000" w:rsidR="00000000" w:rsidRPr="00000000">
          <w:rPr>
            <w:rtl w:val="0"/>
          </w:rPr>
          <w:t xml:space="preserve">Giuliano JAMA '11</w:t>
        </w:r>
      </w:hyperlink>
      <w:r w:rsidDel="00000000" w:rsidR="00000000" w:rsidRPr="00000000">
        <w:rPr>
          <w:rtl w:val="0"/>
        </w:rPr>
        <w:t xml:space="preserve">, </w:t>
      </w:r>
      <w:hyperlink r:id="rId500">
        <w:r w:rsidDel="00000000" w:rsidR="00000000" w:rsidRPr="00000000">
          <w:rPr>
            <w:rtl w:val="0"/>
          </w:rPr>
          <w:t xml:space="preserve">'17</w:t>
        </w:r>
      </w:hyperlink>
      <w:r w:rsidDel="00000000" w:rsidR="00000000" w:rsidRPr="00000000">
        <w:rPr>
          <w:rtl w:val="0"/>
        </w:rPr>
        <w:t xml:space="preserve">]: </w:t>
      </w:r>
      <w:r w:rsidDel="00000000" w:rsidR="00000000" w:rsidRPr="00000000">
        <w:rPr>
          <w:rFonts w:ascii="Cardo" w:cs="Cardo" w:eastAsia="Cardo" w:hAnsi="Cardo"/>
          <w:b w:val="1"/>
          <w:rtl w:val="0"/>
        </w:rPr>
        <w:t xml:space="preserve">BCT→ S</w:t>
      </w:r>
      <w:r w:rsidDel="00000000" w:rsidR="00000000" w:rsidRPr="00000000">
        <w:rPr>
          <w:b w:val="1"/>
          <w:rtl w:val="0"/>
        </w:rPr>
        <w:t xml:space="preserve">LND ± ALND</w:t>
      </w:r>
      <w:r w:rsidDel="00000000" w:rsidR="00000000" w:rsidRPr="00000000">
        <w:rPr>
          <w:rtl w:val="0"/>
        </w:rPr>
        <w:t xml:space="preserve">, no dedicated axillary RT. </w:t>
      </w:r>
      <w:r w:rsidDel="00000000" w:rsidR="00000000" w:rsidRPr="00000000">
        <w:rPr>
          <w:i w:val="1"/>
          <w:rtl w:val="0"/>
        </w:rPr>
        <w:br w:type="textWrapping"/>
      </w:r>
      <w:r w:rsidDel="00000000" w:rsidR="00000000" w:rsidRPr="00000000">
        <w:rPr>
          <w:rtl w:val="0"/>
        </w:rPr>
        <w:t xml:space="preserve">Despite 1-2 positive SLNs, completion of the ALND did not improve LRR or DFS and is not necessary for disease control.  </w:t>
      </w:r>
    </w:p>
    <w:p w:rsidR="00000000" w:rsidDel="00000000" w:rsidP="00000000" w:rsidRDefault="00000000" w:rsidRPr="00000000" w14:paraId="000007E1">
      <w:pPr>
        <w:spacing w:line="240" w:lineRule="auto"/>
        <w:ind w:firstLine="720"/>
        <w:rPr/>
      </w:pPr>
      <w:r w:rsidDel="00000000" w:rsidR="00000000" w:rsidRPr="00000000">
        <w:rPr>
          <w:rtl w:val="0"/>
        </w:rPr>
        <w:t xml:space="preserve">Z-11 was messed up by the fact that rad oncs were cheeky and half did high tangents (i.e. axillary RT).</w:t>
      </w:r>
      <w:r w:rsidDel="00000000" w:rsidR="00000000" w:rsidRPr="00000000">
        <w:rPr>
          <w:rtl w:val="0"/>
        </w:rPr>
      </w:r>
    </w:p>
    <w:p w:rsidR="00000000" w:rsidDel="00000000" w:rsidP="00000000" w:rsidRDefault="00000000" w:rsidRPr="00000000" w14:paraId="000007E2">
      <w:pPr>
        <w:spacing w:line="240" w:lineRule="auto"/>
        <w:ind w:firstLine="720"/>
        <w:rPr/>
      </w:pPr>
      <w:r w:rsidDel="00000000" w:rsidR="00000000" w:rsidRPr="00000000">
        <w:rPr>
          <w:rtl w:val="0"/>
        </w:rPr>
        <w:t xml:space="preserve">Around 30% of SLN+ patients will have further nodes positive on completion ALND. </w:t>
      </w:r>
    </w:p>
    <w:p w:rsidR="00000000" w:rsidDel="00000000" w:rsidP="00000000" w:rsidRDefault="00000000" w:rsidRPr="00000000" w14:paraId="000007E3">
      <w:pPr>
        <w:numPr>
          <w:ilvl w:val="1"/>
          <w:numId w:val="35"/>
        </w:numPr>
        <w:spacing w:line="240" w:lineRule="auto"/>
        <w:ind w:left="1440" w:hanging="360"/>
        <w:rPr/>
      </w:pPr>
      <w:r w:rsidDel="00000000" w:rsidR="00000000" w:rsidRPr="00000000">
        <w:rPr>
          <w:rtl w:val="0"/>
        </w:rPr>
        <w:t xml:space="preserve">891 </w:t>
      </w:r>
      <w:r w:rsidDel="00000000" w:rsidR="00000000" w:rsidRPr="00000000">
        <w:rPr>
          <w:b w:val="1"/>
          <w:rtl w:val="0"/>
        </w:rPr>
        <w:t xml:space="preserve">cN0</w:t>
      </w:r>
      <w:r w:rsidDel="00000000" w:rsidR="00000000" w:rsidRPr="00000000">
        <w:rPr>
          <w:rtl w:val="0"/>
        </w:rPr>
        <w:t xml:space="preserve"> pts. c</w:t>
      </w:r>
      <w:r w:rsidDel="00000000" w:rsidR="00000000" w:rsidRPr="00000000">
        <w:rPr>
          <w:rtl w:val="0"/>
        </w:rPr>
        <w:t xml:space="preserve">T1-2. R0, re-excision ok. HR+ 66%. mSLN+ (frozen, not IHC. 46% micro). </w:t>
      </w:r>
    </w:p>
    <w:p w:rsidR="00000000" w:rsidDel="00000000" w:rsidP="00000000" w:rsidRDefault="00000000" w:rsidRPr="00000000" w14:paraId="000007E4">
      <w:pPr>
        <w:spacing w:line="240" w:lineRule="auto"/>
        <w:ind w:left="1440" w:firstLine="0"/>
        <w:rPr/>
      </w:pPr>
      <w:r w:rsidDel="00000000" w:rsidR="00000000" w:rsidRPr="00000000">
        <w:rPr>
          <w:rFonts w:ascii="Gungsuh" w:cs="Gungsuh" w:eastAsia="Gungsuh" w:hAnsi="Gungsuh"/>
          <w:rtl w:val="0"/>
        </w:rPr>
        <w:t xml:space="preserve">Exclusion: MRM, gross ECE, neoadjuvant CTX/HT, ≥ 3 SLN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E5">
      <w:pPr>
        <w:numPr>
          <w:ilvl w:val="2"/>
          <w:numId w:val="35"/>
        </w:numPr>
        <w:ind w:left="2160" w:hanging="360"/>
      </w:pPr>
      <w:r w:rsidDel="00000000" w:rsidR="00000000" w:rsidRPr="00000000">
        <w:rPr>
          <w:rtl w:val="0"/>
        </w:rPr>
        <w:t xml:space="preserve">Adjuvant HT/chemo in nearly all. </w:t>
      </w:r>
    </w:p>
    <w:p w:rsidR="00000000" w:rsidDel="00000000" w:rsidP="00000000" w:rsidRDefault="00000000" w:rsidRPr="00000000" w14:paraId="000007E6">
      <w:pPr>
        <w:numPr>
          <w:ilvl w:val="2"/>
          <w:numId w:val="35"/>
        </w:numPr>
        <w:ind w:left="2160" w:hanging="360"/>
      </w:pPr>
      <w:r w:rsidDel="00000000" w:rsidR="00000000" w:rsidRPr="00000000">
        <w:rPr>
          <w:rtl w:val="0"/>
        </w:rPr>
        <w:t xml:space="preserve">RT: WBRT (90%) tangents, no dedicated RT to axilla or SCV recommended.</w:t>
      </w:r>
    </w:p>
    <w:p w:rsidR="00000000" w:rsidDel="00000000" w:rsidP="00000000" w:rsidRDefault="00000000" w:rsidRPr="00000000" w14:paraId="000007E7">
      <w:pPr>
        <w:numPr>
          <w:ilvl w:val="2"/>
          <w:numId w:val="35"/>
        </w:numPr>
        <w:ind w:left="2160" w:hanging="360"/>
      </w:pPr>
      <w:r w:rsidDel="00000000" w:rsidR="00000000" w:rsidRPr="00000000">
        <w:rPr>
          <w:rtl w:val="0"/>
        </w:rPr>
        <w:t xml:space="preserve">RT fields [</w:t>
      </w:r>
      <w:hyperlink r:id="rId501">
        <w:r w:rsidDel="00000000" w:rsidR="00000000" w:rsidRPr="00000000">
          <w:rPr>
            <w:rtl w:val="0"/>
          </w:rPr>
          <w:t xml:space="preserve">Jagsi JCO '14</w:t>
        </w:r>
      </w:hyperlink>
      <w:r w:rsidDel="00000000" w:rsidR="00000000" w:rsidRPr="00000000">
        <w:rPr>
          <w:rtl w:val="0"/>
        </w:rPr>
        <w:t xml:space="preserve">]: 28.5% had RT records, 50% high tangents (covers axilla, cranially within 2 cm of the humeral head), 19% SCV </w:t>
      </w:r>
      <w:r w:rsidDel="00000000" w:rsidR="00000000" w:rsidRPr="00000000">
        <w:rPr>
          <w:rtl w:val="0"/>
        </w:rPr>
      </w:r>
    </w:p>
    <w:p w:rsidR="00000000" w:rsidDel="00000000" w:rsidP="00000000" w:rsidRDefault="00000000" w:rsidRPr="00000000" w14:paraId="000007E8">
      <w:pPr>
        <w:numPr>
          <w:ilvl w:val="2"/>
          <w:numId w:val="35"/>
        </w:numPr>
        <w:spacing w:line="240" w:lineRule="auto"/>
        <w:ind w:left="2160" w:hanging="360"/>
        <w:rPr/>
      </w:pPr>
      <w:r w:rsidDel="00000000" w:rsidR="00000000" w:rsidRPr="00000000">
        <w:rPr>
          <w:rFonts w:ascii="Gungsuh" w:cs="Gungsuh" w:eastAsia="Gungsuh" w:hAnsi="Gungsuh"/>
          <w:rtl w:val="0"/>
        </w:rPr>
        <w:t xml:space="preserve">ALND: Median 17 nodes removed in ALND. On ALND, 21% had ≥ 3 positive nodes. </w:t>
      </w:r>
    </w:p>
    <w:p w:rsidR="00000000" w:rsidDel="00000000" w:rsidP="00000000" w:rsidRDefault="00000000" w:rsidRPr="00000000" w14:paraId="000007E9">
      <w:pPr>
        <w:numPr>
          <w:ilvl w:val="2"/>
          <w:numId w:val="35"/>
        </w:numPr>
        <w:spacing w:line="240" w:lineRule="auto"/>
        <w:ind w:left="2160" w:hanging="360"/>
        <w:rPr/>
      </w:pPr>
      <w:r w:rsidDel="00000000" w:rsidR="00000000" w:rsidRPr="00000000">
        <w:rPr>
          <w:rtl w:val="0"/>
        </w:rPr>
        <w:t xml:space="preserve">27% of SLN+ patients have further LN+ on ALND; only 10% if micromet.</w:t>
      </w:r>
    </w:p>
    <w:p w:rsidR="00000000" w:rsidDel="00000000" w:rsidP="00000000" w:rsidRDefault="00000000" w:rsidRPr="00000000" w14:paraId="000007EA">
      <w:pPr>
        <w:numPr>
          <w:ilvl w:val="1"/>
          <w:numId w:val="35"/>
        </w:numPr>
        <w:spacing w:line="240" w:lineRule="auto"/>
        <w:ind w:left="1440" w:hanging="360"/>
        <w:rPr/>
      </w:pPr>
      <w:r w:rsidDel="00000000" w:rsidR="00000000" w:rsidRPr="00000000">
        <w:rPr>
          <w:rFonts w:ascii="Cardo" w:cs="Cardo" w:eastAsia="Cardo" w:hAnsi="Cardo"/>
          <w:rtl w:val="0"/>
        </w:rPr>
        <w:t xml:space="preserve">5y LR ~0.9→ 0.5%. 5y IBTR ~1.6→ 3.1%. </w:t>
      </w:r>
    </w:p>
    <w:p w:rsidR="00000000" w:rsidDel="00000000" w:rsidP="00000000" w:rsidRDefault="00000000" w:rsidRPr="00000000" w14:paraId="000007EB">
      <w:pPr>
        <w:numPr>
          <w:ilvl w:val="2"/>
          <w:numId w:val="35"/>
        </w:numPr>
        <w:ind w:left="2160" w:hanging="360"/>
      </w:pPr>
      <w:r w:rsidDel="00000000" w:rsidR="00000000" w:rsidRPr="00000000">
        <w:rPr>
          <w:rtl w:val="0"/>
        </w:rPr>
        <w:t xml:space="preserve">10y nodal recurrence ~1% for each arm. Only 1 LRR occurred between years 5 and 10. </w:t>
      </w:r>
    </w:p>
    <w:p w:rsidR="00000000" w:rsidDel="00000000" w:rsidP="00000000" w:rsidRDefault="00000000" w:rsidRPr="00000000" w14:paraId="000007EC">
      <w:pPr>
        <w:numPr>
          <w:ilvl w:val="2"/>
          <w:numId w:val="35"/>
        </w:numPr>
        <w:ind w:left="2160" w:hanging="360"/>
      </w:pPr>
      <w:r w:rsidDel="00000000" w:rsidR="00000000" w:rsidRPr="00000000">
        <w:rPr>
          <w:rFonts w:ascii="Gungsuh" w:cs="Gungsuh" w:eastAsia="Gungsuh" w:hAnsi="Gungsuh"/>
          <w:rtl w:val="0"/>
        </w:rPr>
        <w:t xml:space="preserve">On MVA, Age ≤ 50y and G3 disease were associated with LRF. </w:t>
      </w:r>
    </w:p>
    <w:p w:rsidR="00000000" w:rsidDel="00000000" w:rsidP="00000000" w:rsidRDefault="00000000" w:rsidRPr="00000000" w14:paraId="000007ED">
      <w:pPr>
        <w:numPr>
          <w:ilvl w:val="1"/>
          <w:numId w:val="35"/>
        </w:numPr>
        <w:spacing w:line="240" w:lineRule="auto"/>
        <w:ind w:left="1440" w:hanging="360"/>
        <w:rPr/>
      </w:pPr>
      <w:r w:rsidDel="00000000" w:rsidR="00000000" w:rsidRPr="00000000">
        <w:rPr>
          <w:rtl w:val="0"/>
        </w:rPr>
        <w:t xml:space="preserve">5y OS ~92%, 5y DFS ~83%. </w:t>
      </w:r>
    </w:p>
    <w:p w:rsidR="00000000" w:rsidDel="00000000" w:rsidP="00000000" w:rsidRDefault="00000000" w:rsidRPr="00000000" w14:paraId="000007EE">
      <w:pPr>
        <w:numPr>
          <w:ilvl w:val="1"/>
          <w:numId w:val="35"/>
        </w:numPr>
        <w:spacing w:line="240" w:lineRule="auto"/>
        <w:ind w:left="1440" w:hanging="360"/>
        <w:rPr/>
      </w:pPr>
      <w:r w:rsidDel="00000000" w:rsidR="00000000" w:rsidRPr="00000000">
        <w:rPr>
          <w:rFonts w:ascii="Cardo" w:cs="Cardo" w:eastAsia="Cardo" w:hAnsi="Cardo"/>
          <w:rtl w:val="0"/>
        </w:rPr>
        <w:t xml:space="preserve">10y OS 86→ 84%, 10y DFS ~79%. </w:t>
      </w:r>
    </w:p>
    <w:p w:rsidR="00000000" w:rsidDel="00000000" w:rsidP="00000000" w:rsidRDefault="00000000" w:rsidRPr="00000000" w14:paraId="000007EF">
      <w:pPr>
        <w:numPr>
          <w:ilvl w:val="1"/>
          <w:numId w:val="35"/>
        </w:numPr>
        <w:spacing w:line="240" w:lineRule="auto"/>
        <w:ind w:left="1440" w:hanging="360"/>
        <w:rPr/>
      </w:pPr>
      <w:r w:rsidDel="00000000" w:rsidR="00000000" w:rsidRPr="00000000">
        <w:rPr>
          <w:rFonts w:ascii="Cardo" w:cs="Cardo" w:eastAsia="Cardo" w:hAnsi="Cardo"/>
          <w:b w:val="1"/>
          <w:rtl w:val="0"/>
        </w:rPr>
        <w:t xml:space="preserve">Lymphedema 2→ 13%</w:t>
      </w:r>
      <w:r w:rsidDel="00000000" w:rsidR="00000000" w:rsidRPr="00000000">
        <w:rPr>
          <w:rtl w:val="0"/>
        </w:rPr>
        <w:t xml:space="preserve">.</w:t>
      </w:r>
    </w:p>
    <w:p w:rsidR="00000000" w:rsidDel="00000000" w:rsidP="00000000" w:rsidRDefault="00000000" w:rsidRPr="00000000" w14:paraId="000007F0">
      <w:pPr>
        <w:numPr>
          <w:ilvl w:val="0"/>
          <w:numId w:val="35"/>
        </w:numPr>
        <w:spacing w:line="240" w:lineRule="auto"/>
        <w:rPr/>
      </w:pPr>
      <w:r w:rsidDel="00000000" w:rsidR="00000000" w:rsidRPr="00000000">
        <w:rPr>
          <w:b w:val="1"/>
          <w:rtl w:val="0"/>
        </w:rPr>
        <w:t xml:space="preserve">Milan </w:t>
      </w:r>
      <w:hyperlink r:id="rId502">
        <w:r w:rsidDel="00000000" w:rsidR="00000000" w:rsidRPr="00000000">
          <w:rPr>
            <w:b w:val="1"/>
            <w:rtl w:val="0"/>
          </w:rPr>
          <w:t xml:space="preserve">IBCSG 23-01 </w:t>
        </w:r>
      </w:hyperlink>
      <w:hyperlink r:id="rId503">
        <w:r w:rsidDel="00000000" w:rsidR="00000000" w:rsidRPr="00000000">
          <w:rPr>
            <w:rtl w:val="0"/>
          </w:rPr>
          <w:t xml:space="preserve">[Galimberti Lanc Onc '13</w:t>
        </w:r>
      </w:hyperlink>
      <w:r w:rsidDel="00000000" w:rsidR="00000000" w:rsidRPr="00000000">
        <w:rPr>
          <w:rtl w:val="0"/>
        </w:rPr>
        <w:t xml:space="preserve">, </w:t>
      </w:r>
      <w:hyperlink r:id="rId504">
        <w:r w:rsidDel="00000000" w:rsidR="00000000" w:rsidRPr="00000000">
          <w:rPr>
            <w:rtl w:val="0"/>
          </w:rPr>
          <w:t xml:space="preserve">'18</w:t>
        </w:r>
      </w:hyperlink>
      <w:r w:rsidDel="00000000" w:rsidR="00000000" w:rsidRPr="00000000">
        <w:rPr>
          <w:rtl w:val="0"/>
        </w:rPr>
        <w:t xml:space="preserve">]</w:t>
      </w:r>
      <w:r w:rsidDel="00000000" w:rsidR="00000000" w:rsidRPr="00000000">
        <w:rPr>
          <w:rFonts w:ascii="Cardo" w:cs="Cardo" w:eastAsia="Cardo" w:hAnsi="Cardo"/>
          <w:rtl w:val="0"/>
        </w:rPr>
        <w:t xml:space="preserve">: BCT/MRM(18%)→ </w:t>
      </w:r>
      <w:r w:rsidDel="00000000" w:rsidR="00000000" w:rsidRPr="00000000">
        <w:rPr>
          <w:rFonts w:ascii="Gungsuh" w:cs="Gungsuh" w:eastAsia="Gungsuh" w:hAnsi="Gungsuh"/>
          <w:b w:val="1"/>
          <w:rtl w:val="0"/>
        </w:rPr>
        <w:t xml:space="preserve">SLN+ ≤ 2mm→ ± ALND</w:t>
      </w:r>
      <w:r w:rsidDel="00000000" w:rsidR="00000000" w:rsidRPr="00000000">
        <w:rPr>
          <w:rtl w:val="0"/>
        </w:rPr>
        <w:t xml:space="preserve">.</w:t>
      </w:r>
    </w:p>
    <w:p w:rsidR="00000000" w:rsidDel="00000000" w:rsidP="00000000" w:rsidRDefault="00000000" w:rsidRPr="00000000" w14:paraId="000007F1">
      <w:pPr>
        <w:spacing w:line="240" w:lineRule="auto"/>
        <w:ind w:firstLine="720"/>
        <w:rPr/>
      </w:pPr>
      <w:r w:rsidDel="00000000" w:rsidR="00000000" w:rsidRPr="00000000">
        <w:rPr>
          <w:rtl w:val="0"/>
        </w:rPr>
        <w:t xml:space="preserve">ALND increases lymphedema and sensory neuropathy. SLN micromets will have addnl involvement ~15% of the time.</w:t>
      </w:r>
    </w:p>
    <w:p w:rsidR="00000000" w:rsidDel="00000000" w:rsidP="00000000" w:rsidRDefault="00000000" w:rsidRPr="00000000" w14:paraId="000007F2">
      <w:pPr>
        <w:numPr>
          <w:ilvl w:val="1"/>
          <w:numId w:val="35"/>
        </w:numPr>
        <w:spacing w:line="240" w:lineRule="auto"/>
        <w:ind w:left="1440" w:hanging="360"/>
        <w:rPr/>
      </w:pPr>
      <w:r w:rsidDel="00000000" w:rsidR="00000000" w:rsidRPr="00000000">
        <w:rPr>
          <w:rtl w:val="0"/>
        </w:rPr>
        <w:t xml:space="preserve">934 </w:t>
      </w:r>
      <w:r w:rsidDel="00000000" w:rsidR="00000000" w:rsidRPr="00000000">
        <w:rPr>
          <w:b w:val="1"/>
          <w:rtl w:val="0"/>
        </w:rPr>
        <w:t xml:space="preserve">cN0</w:t>
      </w:r>
      <w:r w:rsidDel="00000000" w:rsidR="00000000" w:rsidRPr="00000000">
        <w:rPr>
          <w:rtl w:val="0"/>
        </w:rPr>
        <w:t xml:space="preserve"> pts. cT1-2. Up to 2 SLN+, including ITC and micromets. </w:t>
      </w:r>
    </w:p>
    <w:p w:rsidR="00000000" w:rsidDel="00000000" w:rsidP="00000000" w:rsidRDefault="00000000" w:rsidRPr="00000000" w14:paraId="000007F3">
      <w:pPr>
        <w:numPr>
          <w:ilvl w:val="2"/>
          <w:numId w:val="35"/>
        </w:numPr>
        <w:spacing w:line="240" w:lineRule="auto"/>
        <w:ind w:left="2160" w:hanging="360"/>
        <w:rPr/>
      </w:pPr>
      <w:r w:rsidDel="00000000" w:rsidR="00000000" w:rsidRPr="00000000">
        <w:rPr>
          <w:rtl w:val="0"/>
        </w:rPr>
        <w:t xml:space="preserve">Among cN0 women, ~13% of SLN micromets had additional nodes on ALND. </w:t>
      </w:r>
    </w:p>
    <w:p w:rsidR="00000000" w:rsidDel="00000000" w:rsidP="00000000" w:rsidRDefault="00000000" w:rsidRPr="00000000" w14:paraId="000007F4">
      <w:pPr>
        <w:numPr>
          <w:ilvl w:val="2"/>
          <w:numId w:val="35"/>
        </w:numPr>
        <w:spacing w:line="240" w:lineRule="auto"/>
        <w:ind w:left="2160" w:hanging="360"/>
        <w:rPr>
          <w:u w:val="none"/>
        </w:rPr>
      </w:pPr>
      <w:r w:rsidDel="00000000" w:rsidR="00000000" w:rsidRPr="00000000">
        <w:rPr>
          <w:rtl w:val="0"/>
        </w:rPr>
        <w:t xml:space="preserve">Dedicated axillary RT was not recorded.</w:t>
      </w:r>
      <w:r w:rsidDel="00000000" w:rsidR="00000000" w:rsidRPr="00000000">
        <w:rPr>
          <w:rtl w:val="0"/>
        </w:rPr>
      </w:r>
    </w:p>
    <w:p w:rsidR="00000000" w:rsidDel="00000000" w:rsidP="00000000" w:rsidRDefault="00000000" w:rsidRPr="00000000" w14:paraId="000007F5">
      <w:pPr>
        <w:numPr>
          <w:ilvl w:val="1"/>
          <w:numId w:val="35"/>
        </w:numPr>
        <w:spacing w:line="240" w:lineRule="auto"/>
        <w:ind w:left="1440" w:hanging="360"/>
        <w:rPr/>
      </w:pPr>
      <w:r w:rsidDel="00000000" w:rsidR="00000000" w:rsidRPr="00000000">
        <w:rPr>
          <w:rFonts w:ascii="Cardo" w:cs="Cardo" w:eastAsia="Cardo" w:hAnsi="Cardo"/>
          <w:b w:val="1"/>
          <w:rtl w:val="0"/>
        </w:rPr>
        <w:t xml:space="preserve">Lymphedema 3→ 13%</w:t>
      </w:r>
      <w:r w:rsidDel="00000000" w:rsidR="00000000" w:rsidRPr="00000000">
        <w:rPr>
          <w:rtl w:val="0"/>
        </w:rPr>
        <w:t xml:space="preserve"> with 7%</w:t>
      </w:r>
      <w:r w:rsidDel="00000000" w:rsidR="00000000" w:rsidRPr="00000000">
        <w:rPr>
          <w:rtl w:val="0"/>
        </w:rPr>
        <w:t xml:space="preserve"> G1 in the surgery arm. </w:t>
      </w:r>
    </w:p>
    <w:p w:rsidR="00000000" w:rsidDel="00000000" w:rsidP="00000000" w:rsidRDefault="00000000" w:rsidRPr="00000000" w14:paraId="000007F6">
      <w:pPr>
        <w:numPr>
          <w:ilvl w:val="1"/>
          <w:numId w:val="35"/>
        </w:numPr>
        <w:spacing w:line="240" w:lineRule="auto"/>
        <w:ind w:left="1440" w:hanging="360"/>
        <w:rPr/>
      </w:pPr>
      <w:r w:rsidDel="00000000" w:rsidR="00000000" w:rsidRPr="00000000">
        <w:rPr>
          <w:rFonts w:ascii="Cardo" w:cs="Cardo" w:eastAsia="Cardo" w:hAnsi="Cardo"/>
          <w:rtl w:val="0"/>
        </w:rPr>
        <w:t xml:space="preserve">Sensory neuropathy 13→ 19%.</w:t>
      </w:r>
    </w:p>
    <w:p w:rsidR="00000000" w:rsidDel="00000000" w:rsidP="00000000" w:rsidRDefault="00000000" w:rsidRPr="00000000" w14:paraId="000007F7">
      <w:pPr>
        <w:numPr>
          <w:ilvl w:val="1"/>
          <w:numId w:val="35"/>
        </w:numPr>
        <w:spacing w:line="240" w:lineRule="auto"/>
        <w:ind w:left="1440" w:hanging="360"/>
        <w:rPr/>
      </w:pPr>
      <w:r w:rsidDel="00000000" w:rsidR="00000000" w:rsidRPr="00000000">
        <w:rPr>
          <w:rFonts w:ascii="Cardo" w:cs="Cardo" w:eastAsia="Cardo" w:hAnsi="Cardo"/>
          <w:rtl w:val="0"/>
        </w:rPr>
        <w:t xml:space="preserve">10y DFS 77→ 75%. </w:t>
      </w:r>
      <w:r w:rsidDel="00000000" w:rsidR="00000000" w:rsidRPr="00000000">
        <w:rPr>
          <w:rtl w:val="0"/>
        </w:rPr>
        <w:t xml:space="preserve">There appears to be a DFS detriment with ALND.</w:t>
      </w:r>
    </w:p>
    <w:p w:rsidR="00000000" w:rsidDel="00000000" w:rsidP="00000000" w:rsidRDefault="00000000" w:rsidRPr="00000000" w14:paraId="000007F8">
      <w:pPr>
        <w:numPr>
          <w:ilvl w:val="1"/>
          <w:numId w:val="35"/>
        </w:numPr>
        <w:spacing w:line="240" w:lineRule="auto"/>
        <w:ind w:left="1440" w:hanging="360"/>
        <w:rPr/>
      </w:pPr>
      <w:r w:rsidDel="00000000" w:rsidR="00000000" w:rsidRPr="00000000">
        <w:rPr>
          <w:rtl w:val="0"/>
        </w:rPr>
        <w:t xml:space="preserve">Rate of disease recurrence in undissected axilla &lt; 1%.</w:t>
      </w:r>
    </w:p>
    <w:p w:rsidR="00000000" w:rsidDel="00000000" w:rsidP="00000000" w:rsidRDefault="00000000" w:rsidRPr="00000000" w14:paraId="000007F9">
      <w:pPr>
        <w:numPr>
          <w:ilvl w:val="0"/>
          <w:numId w:val="35"/>
        </w:numPr>
      </w:pPr>
      <w:r w:rsidDel="00000000" w:rsidR="00000000" w:rsidRPr="00000000">
        <w:rPr>
          <w:b w:val="1"/>
          <w:rtl w:val="0"/>
        </w:rPr>
        <w:t xml:space="preserve">French </w:t>
      </w:r>
      <w:r w:rsidDel="00000000" w:rsidR="00000000" w:rsidRPr="00000000">
        <w:rPr>
          <w:rtl w:val="0"/>
        </w:rPr>
        <w:t xml:space="preserve">[</w:t>
      </w:r>
      <w:hyperlink r:id="rId505">
        <w:r w:rsidDel="00000000" w:rsidR="00000000" w:rsidRPr="00000000">
          <w:rPr>
            <w:rtl w:val="0"/>
          </w:rPr>
          <w:t xml:space="preserve">Louis-Sylvester JCO '04]</w:t>
        </w:r>
      </w:hyperlink>
      <w:r w:rsidDel="00000000" w:rsidR="00000000" w:rsidRPr="00000000">
        <w:rPr>
          <w:rtl w:val="0"/>
        </w:rPr>
        <w:t xml:space="preserve">: </w:t>
      </w:r>
      <w:r w:rsidDel="00000000" w:rsidR="00000000" w:rsidRPr="00000000">
        <w:rPr>
          <w:rFonts w:ascii="Cardo" w:cs="Cardo" w:eastAsia="Cardo" w:hAnsi="Cardo"/>
          <w:rtl w:val="0"/>
        </w:rPr>
        <w:t xml:space="preserve">BCS→</w:t>
      </w:r>
      <w:r w:rsidDel="00000000" w:rsidR="00000000" w:rsidRPr="00000000">
        <w:rPr>
          <w:b w:val="1"/>
          <w:rtl w:val="0"/>
        </w:rPr>
        <w:t xml:space="preserve"> ALND vs. Axillary RT</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All had WBRT.</w:t>
      </w:r>
      <w:r w:rsidDel="00000000" w:rsidR="00000000" w:rsidRPr="00000000">
        <w:rPr>
          <w:i w:val="1"/>
          <w:rtl w:val="0"/>
        </w:rPr>
        <w:br w:type="textWrapping"/>
      </w:r>
      <w:r w:rsidDel="00000000" w:rsidR="00000000" w:rsidRPr="00000000">
        <w:rPr>
          <w:rtl w:val="0"/>
        </w:rPr>
        <w:t xml:space="preserve">Slightly higher isolated axillary failure with RT. This is the only study that demonstrated increased axillary recurrence</w:t>
      </w:r>
    </w:p>
    <w:p w:rsidR="00000000" w:rsidDel="00000000" w:rsidP="00000000" w:rsidRDefault="00000000" w:rsidRPr="00000000" w14:paraId="000007FA">
      <w:pPr>
        <w:numPr>
          <w:ilvl w:val="1"/>
          <w:numId w:val="35"/>
        </w:numPr>
        <w:ind w:left="1440" w:hanging="360"/>
      </w:pPr>
      <w:r w:rsidDel="00000000" w:rsidR="00000000" w:rsidRPr="00000000">
        <w:rPr>
          <w:rtl w:val="0"/>
        </w:rPr>
        <w:t xml:space="preserve">658 </w:t>
      </w:r>
      <w:r w:rsidDel="00000000" w:rsidR="00000000" w:rsidRPr="00000000">
        <w:rPr>
          <w:b w:val="1"/>
          <w:rtl w:val="0"/>
        </w:rPr>
        <w:t xml:space="preserve">cN0</w:t>
      </w:r>
      <w:r w:rsidDel="00000000" w:rsidR="00000000" w:rsidRPr="00000000">
        <w:rPr>
          <w:rtl w:val="0"/>
        </w:rPr>
        <w:t xml:space="preserve"> pts. &lt; 3 cm primary. &lt; 10% systemic. </w:t>
      </w:r>
    </w:p>
    <w:p w:rsidR="00000000" w:rsidDel="00000000" w:rsidP="00000000" w:rsidRDefault="00000000" w:rsidRPr="00000000" w14:paraId="000007FB">
      <w:pPr>
        <w:numPr>
          <w:ilvl w:val="1"/>
          <w:numId w:val="35"/>
        </w:numPr>
        <w:ind w:left="1440" w:hanging="360"/>
      </w:pPr>
      <w:r w:rsidDel="00000000" w:rsidR="00000000" w:rsidRPr="00000000">
        <w:rPr>
          <w:rtl w:val="0"/>
        </w:rPr>
        <w:t xml:space="preserve">21% cN0 were pN+. 5y OS benefits with ALND, but ~15y OS ~74%. </w:t>
      </w:r>
    </w:p>
    <w:p w:rsidR="00000000" w:rsidDel="00000000" w:rsidP="00000000" w:rsidRDefault="00000000" w:rsidRPr="00000000" w14:paraId="000007FC">
      <w:pPr>
        <w:numPr>
          <w:ilvl w:val="1"/>
          <w:numId w:val="35"/>
        </w:numPr>
        <w:ind w:left="1440" w:hanging="360"/>
      </w:pPr>
      <w:r w:rsidDel="00000000" w:rsidR="00000000" w:rsidRPr="00000000">
        <w:rPr>
          <w:rFonts w:ascii="Cardo" w:cs="Cardo" w:eastAsia="Cardo" w:hAnsi="Cardo"/>
          <w:rtl w:val="0"/>
        </w:rPr>
        <w:t xml:space="preserve">Isolated axillary recurrences 1→ 3%.</w:t>
      </w:r>
    </w:p>
    <w:p w:rsidR="00000000" w:rsidDel="00000000" w:rsidP="00000000" w:rsidRDefault="00000000" w:rsidRPr="00000000" w14:paraId="000007FD">
      <w:pPr>
        <w:numPr>
          <w:ilvl w:val="1"/>
          <w:numId w:val="35"/>
        </w:numPr>
        <w:ind w:left="1440" w:hanging="360"/>
      </w:pPr>
      <w:r w:rsidDel="00000000" w:rsidR="00000000" w:rsidRPr="00000000">
        <w:rPr>
          <w:rtl w:val="0"/>
        </w:rPr>
        <w:t xml:space="preserve">No differences in breast recurrences, SCV recurrences, or DM. </w:t>
      </w:r>
    </w:p>
    <w:bookmarkStart w:colFirst="0" w:colLast="0" w:name="3kze5fvv9tzw" w:id="136"/>
    <w:bookmarkEnd w:id="136"/>
    <w:p w:rsidR="00000000" w:rsidDel="00000000" w:rsidP="00000000" w:rsidRDefault="00000000" w:rsidRPr="00000000" w14:paraId="000007FE">
      <w:pPr>
        <w:numPr>
          <w:ilvl w:val="0"/>
          <w:numId w:val="35"/>
        </w:numPr>
        <w:spacing w:line="240" w:lineRule="auto"/>
        <w:rPr/>
      </w:pPr>
      <w:r w:rsidDel="00000000" w:rsidR="00000000" w:rsidRPr="00000000">
        <w:rPr>
          <w:b w:val="1"/>
          <w:rtl w:val="0"/>
        </w:rPr>
        <w:t xml:space="preserve">AMAROS </w:t>
      </w:r>
      <w:r w:rsidDel="00000000" w:rsidR="00000000" w:rsidRPr="00000000">
        <w:rPr>
          <w:rtl w:val="0"/>
        </w:rPr>
        <w:t xml:space="preserve">(2001-2010) </w:t>
      </w:r>
      <w:hyperlink r:id="rId506">
        <w:r w:rsidDel="00000000" w:rsidR="00000000" w:rsidRPr="00000000">
          <w:rPr>
            <w:rtl w:val="0"/>
          </w:rPr>
          <w:t xml:space="preserve">[Donker Lanc Onc '14</w:t>
        </w:r>
      </w:hyperlink>
      <w:r w:rsidDel="00000000" w:rsidR="00000000" w:rsidRPr="00000000">
        <w:rPr>
          <w:rtl w:val="0"/>
        </w:rPr>
        <w:t xml:space="preserve">, </w:t>
      </w:r>
      <w:hyperlink r:id="rId507">
        <w:r w:rsidDel="00000000" w:rsidR="00000000" w:rsidRPr="00000000">
          <w:rPr>
            <w:rtl w:val="0"/>
          </w:rPr>
          <w:t xml:space="preserve">SABCS '18</w:t>
        </w:r>
      </w:hyperlink>
      <w:r w:rsidDel="00000000" w:rsidR="00000000" w:rsidRPr="00000000">
        <w:rPr>
          <w:rtl w:val="0"/>
        </w:rPr>
        <w:t xml:space="preserve">]</w:t>
      </w:r>
      <w:r w:rsidDel="00000000" w:rsidR="00000000" w:rsidRPr="00000000">
        <w:rPr>
          <w:rtl w:val="0"/>
        </w:rPr>
        <w:t xml:space="preserve">:</w:t>
      </w:r>
      <w:r w:rsidDel="00000000" w:rsidR="00000000" w:rsidRPr="00000000">
        <w:rPr>
          <w:rFonts w:ascii="Cardo" w:cs="Cardo" w:eastAsia="Cardo" w:hAnsi="Cardo"/>
          <w:rtl w:val="0"/>
        </w:rPr>
        <w:t xml:space="preserve"> BCT/MRM(17%). SLN(-)→ NFT. </w:t>
      </w:r>
      <w:r w:rsidDel="00000000" w:rsidR="00000000" w:rsidRPr="00000000">
        <w:rPr>
          <w:b w:val="1"/>
          <w:rtl w:val="0"/>
        </w:rPr>
        <w:t xml:space="preserve">SLN(+)</w:t>
      </w:r>
      <w:r w:rsidDel="00000000" w:rsidR="00000000" w:rsidRPr="00000000">
        <w:rPr>
          <w:rFonts w:ascii="Cardo" w:cs="Cardo" w:eastAsia="Cardo" w:hAnsi="Cardo"/>
          <w:b w:val="1"/>
          <w:rtl w:val="0"/>
        </w:rPr>
        <w:t xml:space="preserve">→</w:t>
      </w:r>
      <w:r w:rsidDel="00000000" w:rsidR="00000000" w:rsidRPr="00000000">
        <w:rPr>
          <w:b w:val="1"/>
          <w:rtl w:val="0"/>
        </w:rPr>
        <w:t xml:space="preserve"> ALND vs.</w:t>
      </w:r>
      <w:r w:rsidDel="00000000" w:rsidR="00000000" w:rsidRPr="00000000">
        <w:rPr>
          <w:b w:val="1"/>
          <w:rtl w:val="0"/>
        </w:rPr>
        <w:t xml:space="preserve"> RNI</w:t>
      </w:r>
      <w:r w:rsidDel="00000000" w:rsidR="00000000" w:rsidRPr="00000000">
        <w:rPr>
          <w:rtl w:val="0"/>
        </w:rPr>
        <w:t xml:space="preserve">. </w:t>
        <w:br w:type="textWrapping"/>
        <w:t xml:space="preserve">TBL </w:t>
      </w:r>
      <w:hyperlink r:id="rId508">
        <w:r w:rsidDel="00000000" w:rsidR="00000000" w:rsidRPr="00000000">
          <w:rPr>
            <w:vertAlign w:val="superscript"/>
            <w:rtl w:val="0"/>
          </w:rPr>
          <w:t xml:space="preserve">QS</w:t>
        </w:r>
      </w:hyperlink>
      <w:r w:rsidDel="00000000" w:rsidR="00000000" w:rsidRPr="00000000">
        <w:rPr>
          <w:rtl w:val="0"/>
        </w:rPr>
        <w:t xml:space="preserve">: Notwithstanding the huge confidence intervals making this a “negative” trial, 10-year rates of axillary recurrence were &lt; 1% with and &lt; 2% without completion ALND and any LRR was roughly 4% either way.</w:t>
      </w:r>
    </w:p>
    <w:p w:rsidR="00000000" w:rsidDel="00000000" w:rsidP="00000000" w:rsidRDefault="00000000" w:rsidRPr="00000000" w14:paraId="000007FF">
      <w:pPr>
        <w:spacing w:line="240" w:lineRule="auto"/>
        <w:ind w:firstLine="720"/>
        <w:rPr/>
      </w:pPr>
      <w:r w:rsidDel="00000000" w:rsidR="00000000" w:rsidRPr="00000000">
        <w:rPr>
          <w:rtl w:val="0"/>
        </w:rPr>
        <w:t xml:space="preserve">RNI may be used in place of ALND with less lymphedema. There is a NS difference in axillary failure, even at long term.</w:t>
      </w:r>
    </w:p>
    <w:p w:rsidR="00000000" w:rsidDel="00000000" w:rsidP="00000000" w:rsidRDefault="00000000" w:rsidRPr="00000000" w14:paraId="00000800">
      <w:pPr>
        <w:spacing w:line="240" w:lineRule="auto"/>
        <w:ind w:firstLine="720"/>
        <w:rPr/>
      </w:pPr>
      <w:r w:rsidDel="00000000" w:rsidR="00000000" w:rsidRPr="00000000">
        <w:rPr>
          <w:rtl w:val="0"/>
        </w:rPr>
        <w:t xml:space="preserve">Around 20% of SLN micromets and 40% of SLN macromets will have further ALN+ on completion dissection.</w:t>
      </w:r>
    </w:p>
    <w:p w:rsidR="00000000" w:rsidDel="00000000" w:rsidP="00000000" w:rsidRDefault="00000000" w:rsidRPr="00000000" w14:paraId="00000801">
      <w:pPr>
        <w:numPr>
          <w:ilvl w:val="1"/>
          <w:numId w:val="35"/>
        </w:numPr>
        <w:spacing w:line="240" w:lineRule="auto"/>
        <w:ind w:left="1440" w:hanging="360"/>
        <w:rPr/>
      </w:pPr>
      <w:r w:rsidDel="00000000" w:rsidR="00000000" w:rsidRPr="00000000">
        <w:rPr>
          <w:rtl w:val="0"/>
        </w:rPr>
        <w:t xml:space="preserve">1425 </w:t>
      </w:r>
      <w:r w:rsidDel="00000000" w:rsidR="00000000" w:rsidRPr="00000000">
        <w:rPr>
          <w:b w:val="1"/>
          <w:rtl w:val="0"/>
        </w:rPr>
        <w:t xml:space="preserve">cN0 </w:t>
      </w:r>
      <w:r w:rsidDel="00000000" w:rsidR="00000000" w:rsidRPr="00000000">
        <w:rPr>
          <w:rtl w:val="0"/>
        </w:rPr>
        <w:t xml:space="preserve">pts. T1-2 (&lt; 5 cm, most all T1). Some MRM (17%). Nearly 67% chemo. No ITCs. ILC 14%.  </w:t>
      </w:r>
    </w:p>
    <w:p w:rsidR="00000000" w:rsidDel="00000000" w:rsidP="00000000" w:rsidRDefault="00000000" w:rsidRPr="00000000" w14:paraId="00000802">
      <w:pPr>
        <w:numPr>
          <w:ilvl w:val="2"/>
          <w:numId w:val="35"/>
        </w:numPr>
        <w:spacing w:line="240" w:lineRule="auto"/>
        <w:ind w:left="2160" w:hanging="360"/>
        <w:rPr/>
      </w:pPr>
      <w:r w:rsidDel="00000000" w:rsidR="00000000" w:rsidRPr="00000000">
        <w:rPr>
          <w:rtl w:val="0"/>
        </w:rPr>
        <w:t xml:space="preserve">RT: high tangents/SCV.  No IMs included. </w:t>
      </w:r>
      <w:r w:rsidDel="00000000" w:rsidR="00000000" w:rsidRPr="00000000">
        <w:rPr>
          <w:b w:val="1"/>
          <w:rtl w:val="0"/>
        </w:rPr>
        <w:t xml:space="preserve">3+ positive SLNs in 5% of each cohort</w:t>
      </w:r>
      <w:r w:rsidDel="00000000" w:rsidR="00000000" w:rsidRPr="00000000">
        <w:rPr>
          <w:rtl w:val="0"/>
        </w:rPr>
        <w:t xml:space="preserve">.</w:t>
      </w:r>
    </w:p>
    <w:p w:rsidR="00000000" w:rsidDel="00000000" w:rsidP="00000000" w:rsidRDefault="00000000" w:rsidRPr="00000000" w14:paraId="00000803">
      <w:pPr>
        <w:numPr>
          <w:ilvl w:val="2"/>
          <w:numId w:val="35"/>
        </w:numPr>
        <w:spacing w:line="240" w:lineRule="auto"/>
        <w:ind w:left="2160" w:hanging="360"/>
        <w:rPr>
          <w:u w:val="none"/>
        </w:rPr>
      </w:pPr>
      <w:r w:rsidDel="00000000" w:rsidR="00000000" w:rsidRPr="00000000">
        <w:rPr>
          <w:rtl w:val="0"/>
        </w:rPr>
        <w:t xml:space="preserve">ALND: If N2 disease, RT was allowed to be given to levels I-III and medial SCV.</w:t>
      </w:r>
    </w:p>
    <w:p w:rsidR="00000000" w:rsidDel="00000000" w:rsidP="00000000" w:rsidRDefault="00000000" w:rsidRPr="00000000" w14:paraId="00000804">
      <w:pPr>
        <w:numPr>
          <w:ilvl w:val="2"/>
          <w:numId w:val="35"/>
        </w:numPr>
        <w:spacing w:line="240" w:lineRule="auto"/>
        <w:ind w:left="2160" w:hanging="360"/>
        <w:rPr/>
      </w:pPr>
      <w:r w:rsidDel="00000000" w:rsidR="00000000" w:rsidRPr="00000000">
        <w:rPr>
          <w:rtl w:val="0"/>
        </w:rPr>
        <w:t xml:space="preserve">SLN+ (30% of 4,806 pts): 2/3 macro and ~1/3 micro. Chance of further LN+ 41% and 18%, respectively. </w:t>
      </w:r>
    </w:p>
    <w:p w:rsidR="00000000" w:rsidDel="00000000" w:rsidP="00000000" w:rsidRDefault="00000000" w:rsidRPr="00000000" w14:paraId="00000805">
      <w:pPr>
        <w:numPr>
          <w:ilvl w:val="1"/>
          <w:numId w:val="35"/>
        </w:numPr>
        <w:spacing w:line="240" w:lineRule="auto"/>
        <w:ind w:left="1440" w:hanging="360"/>
        <w:rPr/>
      </w:pPr>
      <w:r w:rsidDel="00000000" w:rsidR="00000000" w:rsidRPr="00000000">
        <w:rPr>
          <w:rFonts w:ascii="Cardo" w:cs="Cardo" w:eastAsia="Cardo" w:hAnsi="Cardo"/>
          <w:rtl w:val="0"/>
        </w:rPr>
        <w:t xml:space="preserve">5y axillary failure ~0.4→ 1.2%, 10y axillary failure ~0.9→ 1.8%. 10y LRR ~4%.</w:t>
      </w:r>
    </w:p>
    <w:p w:rsidR="00000000" w:rsidDel="00000000" w:rsidP="00000000" w:rsidRDefault="00000000" w:rsidRPr="00000000" w14:paraId="00000806">
      <w:pPr>
        <w:numPr>
          <w:ilvl w:val="1"/>
          <w:numId w:val="35"/>
        </w:numPr>
        <w:spacing w:line="240" w:lineRule="auto"/>
        <w:ind w:left="1440" w:hanging="360"/>
        <w:rPr/>
      </w:pPr>
      <w:r w:rsidDel="00000000" w:rsidR="00000000" w:rsidRPr="00000000">
        <w:rPr>
          <w:rFonts w:ascii="Cardo" w:cs="Cardo" w:eastAsia="Cardo" w:hAnsi="Cardo"/>
          <w:rtl w:val="0"/>
        </w:rPr>
        <w:t xml:space="preserve">5y DFS ~87→ 83%.</w:t>
      </w:r>
      <w:r w:rsidDel="00000000" w:rsidR="00000000" w:rsidRPr="00000000">
        <w:rPr>
          <w:rtl w:val="0"/>
        </w:rPr>
        <w:t xml:space="preserve"> 5y OS ~94%. </w:t>
      </w:r>
    </w:p>
    <w:p w:rsidR="00000000" w:rsidDel="00000000" w:rsidP="00000000" w:rsidRDefault="00000000" w:rsidRPr="00000000" w14:paraId="00000807">
      <w:pPr>
        <w:numPr>
          <w:ilvl w:val="1"/>
          <w:numId w:val="35"/>
        </w:numPr>
        <w:spacing w:line="240" w:lineRule="auto"/>
        <w:ind w:left="1440" w:hanging="360"/>
        <w:rPr/>
      </w:pPr>
      <w:r w:rsidDel="00000000" w:rsidR="00000000" w:rsidRPr="00000000">
        <w:rPr>
          <w:rtl w:val="0"/>
        </w:rPr>
        <w:t xml:space="preserve">10y DMFS ~80%. 10y OS ~83%.</w:t>
      </w:r>
    </w:p>
    <w:p w:rsidR="00000000" w:rsidDel="00000000" w:rsidP="00000000" w:rsidRDefault="00000000" w:rsidRPr="00000000" w14:paraId="00000808">
      <w:pPr>
        <w:numPr>
          <w:ilvl w:val="1"/>
          <w:numId w:val="35"/>
        </w:numPr>
        <w:spacing w:line="240" w:lineRule="auto"/>
        <w:ind w:left="1440" w:hanging="360"/>
        <w:rPr/>
      </w:pPr>
      <w:r w:rsidDel="00000000" w:rsidR="00000000" w:rsidRPr="00000000">
        <w:rPr>
          <w:rFonts w:ascii="Cardo" w:cs="Cardo" w:eastAsia="Cardo" w:hAnsi="Cardo"/>
          <w:rtl w:val="0"/>
        </w:rPr>
        <w:t xml:space="preserve">Second primaries in 8→ 11%, of these contralateral breast primaries in 19→ 28%. </w:t>
      </w:r>
    </w:p>
    <w:p w:rsidR="00000000" w:rsidDel="00000000" w:rsidP="00000000" w:rsidRDefault="00000000" w:rsidRPr="00000000" w14:paraId="00000809">
      <w:pPr>
        <w:numPr>
          <w:ilvl w:val="2"/>
          <w:numId w:val="35"/>
        </w:numPr>
        <w:spacing w:line="240" w:lineRule="auto"/>
        <w:ind w:left="2160" w:hanging="360"/>
        <w:rPr/>
      </w:pPr>
      <w:r w:rsidDel="00000000" w:rsidR="00000000" w:rsidRPr="00000000">
        <w:rPr>
          <w:rFonts w:ascii="Cardo" w:cs="Cardo" w:eastAsia="Cardo" w:hAnsi="Cardo"/>
          <w:rtl w:val="0"/>
        </w:rPr>
        <w:t xml:space="preserve">Risk of CBTR / all SMN in ALND group of 11→ 57 pts, while for RNI group 21→ 75 pts. </w:t>
      </w:r>
    </w:p>
    <w:p w:rsidR="00000000" w:rsidDel="00000000" w:rsidP="00000000" w:rsidRDefault="00000000" w:rsidRPr="00000000" w14:paraId="0000080A">
      <w:pPr>
        <w:numPr>
          <w:ilvl w:val="1"/>
          <w:numId w:val="35"/>
        </w:numPr>
        <w:spacing w:line="240" w:lineRule="auto"/>
        <w:ind w:left="1440" w:hanging="360"/>
        <w:rPr/>
      </w:pPr>
      <w:r w:rsidDel="00000000" w:rsidR="00000000" w:rsidRPr="00000000">
        <w:rPr>
          <w:rFonts w:ascii="Cardo" w:cs="Cardo" w:eastAsia="Cardo" w:hAnsi="Cardo"/>
          <w:b w:val="1"/>
          <w:rtl w:val="0"/>
        </w:rPr>
        <w:t xml:space="preserve">5y lymphedema 13→ 6%</w:t>
      </w:r>
      <w:r w:rsidDel="00000000" w:rsidR="00000000" w:rsidRPr="00000000">
        <w:rPr>
          <w:rFonts w:ascii="Cardo" w:cs="Cardo" w:eastAsia="Cardo" w:hAnsi="Cardo"/>
          <w:rtl w:val="0"/>
        </w:rPr>
        <w:t xml:space="preserve">, double that for patient reported lymphedema (26→ 11%).</w:t>
      </w:r>
    </w:p>
    <w:p w:rsidR="00000000" w:rsidDel="00000000" w:rsidP="00000000" w:rsidRDefault="00000000" w:rsidRPr="00000000" w14:paraId="0000080B">
      <w:pPr>
        <w:spacing w:line="240" w:lineRule="auto"/>
        <w:ind w:left="0" w:firstLine="0"/>
        <w:rPr/>
      </w:pPr>
      <w:r w:rsidDel="00000000" w:rsidR="00000000" w:rsidRPr="00000000">
        <w:rPr>
          <w:rtl w:val="0"/>
        </w:rPr>
      </w:r>
    </w:p>
    <w:tbl>
      <w:tblPr>
        <w:tblStyle w:val="Table3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Regional nodal irradiation</w:t>
            </w:r>
          </w:p>
          <w:p w:rsidR="00000000" w:rsidDel="00000000" w:rsidP="00000000" w:rsidRDefault="00000000" w:rsidRPr="00000000" w14:paraId="0000080D">
            <w:pPr>
              <w:ind w:left="0" w:firstLine="0"/>
              <w:rPr>
                <w:b w:val="1"/>
              </w:rPr>
            </w:pPr>
            <w:r w:rsidDel="00000000" w:rsidR="00000000" w:rsidRPr="00000000">
              <w:rPr>
                <w:rtl w:val="0"/>
              </w:rPr>
              <w:t xml:space="preserve">Regional Nodal Management in cN0 Breast Cancer Undergoing Upfront Surgery [</w:t>
            </w:r>
            <w:hyperlink r:id="rId509">
              <w:r w:rsidDel="00000000" w:rsidR="00000000" w:rsidRPr="00000000">
                <w:rPr>
                  <w:rtl w:val="0"/>
                </w:rPr>
                <w:t xml:space="preserve">Mittendorf, Bellon and King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E">
            <w:pPr>
              <w:ind w:left="0" w:firstLine="0"/>
              <w:rPr>
                <w:b w:val="1"/>
              </w:rPr>
            </w:pPr>
            <w:r w:rsidDel="00000000" w:rsidR="00000000" w:rsidRPr="00000000">
              <w:rPr>
                <w:rtl w:val="0"/>
              </w:rPr>
              <w:t xml:space="preserve">Postmastectomy and Regional Nodal Radiation for Breast Cancer [</w:t>
            </w:r>
            <w:hyperlink r:id="rId510">
              <w:r w:rsidDel="00000000" w:rsidR="00000000" w:rsidRPr="00000000">
                <w:rPr>
                  <w:rtl w:val="0"/>
                </w:rPr>
                <w:t xml:space="preserve">Torres, Horst and Freedman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F">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 EBCTCG study from SABCS 2018 demonstrated 11 of 14 trials of RNI to target the SCN and axilla, while only 9 included IMNs. </w:t>
            </w:r>
            <w:hyperlink w:anchor="ku2km63b7x3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10">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In PMRT, some question the utility of including more than the chest wall, as most recurrences are in the chest wall. Recent data suggests RNI may improve CSS independent of effects on LRR. </w:t>
            </w:r>
          </w:p>
          <w:p w:rsidR="00000000" w:rsidDel="00000000" w:rsidP="00000000" w:rsidRDefault="00000000" w:rsidRPr="00000000" w14:paraId="00000811">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Fonts w:ascii="Gungsuh" w:cs="Gungsuh" w:eastAsia="Gungsuh" w:hAnsi="Gungsuh"/>
                <w:rtl w:val="0"/>
              </w:rPr>
              <w:t xml:space="preserve">RNI improves DFS by ≤ 5% despite improvements of LRR ~1-2% [</w:t>
            </w:r>
            <w:hyperlink w:anchor="np3h8u4rk4zb">
              <w:r w:rsidDel="00000000" w:rsidR="00000000" w:rsidRPr="00000000">
                <w:rPr>
                  <w:rtl w:val="0"/>
                </w:rPr>
                <w:t xml:space="preserve">MA.20</w:t>
              </w:r>
            </w:hyperlink>
            <w:r w:rsidDel="00000000" w:rsidR="00000000" w:rsidRPr="00000000">
              <w:rPr>
                <w:rtl w:val="0"/>
              </w:rPr>
              <w:t xml:space="preserve">, </w:t>
            </w:r>
            <w:hyperlink w:anchor="dxztgnjii4qv">
              <w:r w:rsidDel="00000000" w:rsidR="00000000" w:rsidRPr="00000000">
                <w:rPr>
                  <w:rtl w:val="0"/>
                </w:rPr>
                <w:t xml:space="preserve">EORTC 22922</w:t>
              </w:r>
            </w:hyperlink>
            <w:r w:rsidDel="00000000" w:rsidR="00000000" w:rsidRPr="00000000">
              <w:rPr>
                <w:rtl w:val="0"/>
              </w:rPr>
              <w:t xml:space="preserve"> and </w:t>
            </w:r>
            <w:hyperlink w:anchor="6195m22zywnu">
              <w:r w:rsidDel="00000000" w:rsidR="00000000" w:rsidRPr="00000000">
                <w:rPr>
                  <w:rtl w:val="0"/>
                </w:rPr>
                <w:t xml:space="preserve">Thorsen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r>
          </w:p>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np3h8u4rk4zb">
              <w:r w:rsidDel="00000000" w:rsidR="00000000" w:rsidRPr="00000000">
                <w:rPr>
                  <w:b w:val="1"/>
                  <w:rtl w:val="0"/>
                </w:rPr>
                <w:t xml:space="preserve">MA.20</w:t>
              </w:r>
            </w:hyperlink>
            <w:r w:rsidDel="00000000" w:rsidR="00000000" w:rsidRPr="00000000">
              <w:rPr>
                <w:rtl w:val="0"/>
              </w:rPr>
              <w:t xml:space="preserve">]</w:t>
            </w:r>
            <w:r w:rsidDel="00000000" w:rsidR="00000000" w:rsidRPr="00000000">
              <w:rPr>
                <w:b w:val="1"/>
                <w:rtl w:val="0"/>
              </w:rPr>
              <w:t xml:space="preserve"> and </w:t>
            </w:r>
            <w:r w:rsidDel="00000000" w:rsidR="00000000" w:rsidRPr="00000000">
              <w:rPr>
                <w:rtl w:val="0"/>
              </w:rPr>
              <w:t xml:space="preserve">[</w:t>
            </w:r>
            <w:hyperlink w:anchor="dxztgnjii4qv">
              <w:r w:rsidDel="00000000" w:rsidR="00000000" w:rsidRPr="00000000">
                <w:rPr>
                  <w:b w:val="1"/>
                  <w:rtl w:val="0"/>
                </w:rPr>
                <w:t xml:space="preserve">EORTC 22922</w:t>
              </w:r>
            </w:hyperlink>
            <w:r w:rsidDel="00000000" w:rsidR="00000000" w:rsidRPr="00000000">
              <w:rPr>
                <w:rtl w:val="0"/>
              </w:rPr>
              <w:t xml:space="preserve">]</w:t>
            </w:r>
          </w:p>
          <w:p w:rsidR="00000000" w:rsidDel="00000000" w:rsidP="00000000" w:rsidRDefault="00000000" w:rsidRPr="00000000" w14:paraId="00000814">
            <w:pPr>
              <w:ind w:left="0" w:firstLine="0"/>
              <w:rPr>
                <w:b w:val="1"/>
              </w:rPr>
            </w:pPr>
            <w:r w:rsidDel="00000000" w:rsidR="00000000" w:rsidRPr="00000000">
              <w:rPr>
                <w:rtl w:val="0"/>
              </w:rPr>
              <w:t xml:space="preserve">See [</w:t>
            </w:r>
            <w:hyperlink w:anchor="_523c7tdpafx5">
              <w:r w:rsidDel="00000000" w:rsidR="00000000" w:rsidRPr="00000000">
                <w:rPr>
                  <w:rtl w:val="0"/>
                </w:rPr>
                <w:t xml:space="preserve">Nodal coverage</w:t>
              </w:r>
            </w:hyperlink>
            <w:r w:rsidDel="00000000" w:rsidR="00000000" w:rsidRPr="00000000">
              <w:rPr>
                <w:rtl w:val="0"/>
              </w:rPr>
              <w:t xml:space="preserve">] in the Treatment Planning section or the [</w:t>
            </w:r>
            <w:hyperlink w:anchor="bipn1pwc8be4">
              <w:r w:rsidDel="00000000" w:rsidR="00000000" w:rsidRPr="00000000">
                <w:rPr>
                  <w:rtl w:val="0"/>
                </w:rPr>
                <w:t xml:space="preserve">ARTIC trial</w:t>
              </w:r>
            </w:hyperlink>
            <w:r w:rsidDel="00000000" w:rsidR="00000000" w:rsidRPr="00000000">
              <w:rPr>
                <w:rtl w:val="0"/>
              </w:rPr>
              <w:t xml:space="preserve">] to predict need for breast-only irradiation.</w:t>
            </w:r>
            <w:r w:rsidDel="00000000" w:rsidR="00000000" w:rsidRPr="00000000">
              <w:rPr>
                <w:rtl w:val="0"/>
              </w:rPr>
            </w:r>
          </w:p>
          <w:p w:rsidR="00000000" w:rsidDel="00000000" w:rsidP="00000000" w:rsidRDefault="00000000" w:rsidRPr="00000000" w14:paraId="00000815">
            <w:pPr>
              <w:numPr>
                <w:ilvl w:val="0"/>
                <w:numId w:val="87"/>
              </w:numPr>
              <w:spacing w:line="240" w:lineRule="auto"/>
            </w:pPr>
            <w:r w:rsidDel="00000000" w:rsidR="00000000" w:rsidRPr="00000000">
              <w:rPr>
                <w:rtl w:val="0"/>
              </w:rPr>
              <w:t xml:space="preserve">RNI reduces LRR and DM, improving DFS. Each metric is improved by around 3%, including BCM in [</w:t>
            </w:r>
            <w:hyperlink w:anchor="dxztgnjii4qv">
              <w:r w:rsidDel="00000000" w:rsidR="00000000" w:rsidRPr="00000000">
                <w:rPr>
                  <w:rtl w:val="0"/>
                </w:rPr>
                <w:t xml:space="preserve">22922</w:t>
              </w:r>
            </w:hyperlink>
            <w:r w:rsidDel="00000000" w:rsidR="00000000" w:rsidRPr="00000000">
              <w:rPr>
                <w:rtl w:val="0"/>
              </w:rPr>
              <w:t xml:space="preserve">]!</w:t>
            </w:r>
          </w:p>
          <w:p w:rsidR="00000000" w:rsidDel="00000000" w:rsidP="00000000" w:rsidRDefault="00000000" w:rsidRPr="00000000" w14:paraId="00000816">
            <w:pPr>
              <w:numPr>
                <w:ilvl w:val="0"/>
                <w:numId w:val="87"/>
              </w:numPr>
              <w:spacing w:line="240" w:lineRule="auto"/>
              <w:rPr>
                <w:u w:val="none"/>
              </w:rPr>
            </w:pPr>
            <w:r w:rsidDel="00000000" w:rsidR="00000000" w:rsidRPr="00000000">
              <w:rPr>
                <w:rtl w:val="0"/>
              </w:rPr>
              <w:t xml:space="preserve">There appears to be 1% increased risk of pneumonitis acutely, while lymphedema increases by 4% with RNI at long term.</w:t>
            </w:r>
          </w:p>
          <w:bookmarkStart w:colFirst="0" w:colLast="0" w:name="x1qoie2mnn1z" w:id="137"/>
          <w:bookmarkEnd w:id="137"/>
          <w:p w:rsidR="00000000" w:rsidDel="00000000" w:rsidP="00000000" w:rsidRDefault="00000000" w:rsidRPr="00000000" w14:paraId="00000817">
            <w:pPr>
              <w:numPr>
                <w:ilvl w:val="0"/>
                <w:numId w:val="87"/>
              </w:numPr>
              <w:spacing w:line="240" w:lineRule="auto"/>
            </w:pPr>
            <w:r w:rsidDel="00000000" w:rsidR="00000000" w:rsidRPr="00000000">
              <w:rPr>
                <w:b w:val="1"/>
                <w:rtl w:val="0"/>
              </w:rPr>
              <w:t xml:space="preserve">These studies set a new standard: To prevent LRR &gt; 5%! </w:t>
            </w:r>
          </w:p>
          <w:p w:rsidR="00000000" w:rsidDel="00000000" w:rsidP="00000000" w:rsidRDefault="00000000" w:rsidRPr="00000000" w14:paraId="00000818">
            <w:pPr>
              <w:numPr>
                <w:ilvl w:val="1"/>
                <w:numId w:val="87"/>
              </w:numPr>
              <w:spacing w:line="240" w:lineRule="auto"/>
              <w:ind w:left="1440" w:hanging="360"/>
              <w:rPr/>
            </w:pPr>
            <w:r w:rsidDel="00000000" w:rsidR="00000000" w:rsidRPr="00000000">
              <w:rPr>
                <w:rtl w:val="0"/>
              </w:rPr>
              <w:t xml:space="preserve">1990s recommendations: Prevent LRR &gt;15% based on [</w:t>
            </w:r>
            <w:hyperlink w:anchor="kix.1je0n6kz6pio">
              <w:r w:rsidDel="00000000" w:rsidR="00000000" w:rsidRPr="00000000">
                <w:rPr>
                  <w:rtl w:val="0"/>
                </w:rPr>
                <w:t xml:space="preserve">4:1 rule</w:t>
              </w:r>
            </w:hyperlink>
            <w:r w:rsidDel="00000000" w:rsidR="00000000" w:rsidRPr="00000000">
              <w:rPr>
                <w:rtl w:val="0"/>
              </w:rPr>
              <w:t xml:space="preserve">].</w:t>
            </w:r>
          </w:p>
          <w:p w:rsidR="00000000" w:rsidDel="00000000" w:rsidP="00000000" w:rsidRDefault="00000000" w:rsidRPr="00000000" w14:paraId="00000819">
            <w:pPr>
              <w:numPr>
                <w:ilvl w:val="2"/>
                <w:numId w:val="87"/>
              </w:numPr>
              <w:spacing w:line="240" w:lineRule="auto"/>
              <w:ind w:left="2160" w:hanging="360"/>
              <w:rPr/>
            </w:pPr>
            <w:r w:rsidDel="00000000" w:rsidR="00000000" w:rsidRPr="00000000">
              <w:rPr>
                <w:rtl w:val="0"/>
              </w:rPr>
              <w:t xml:space="preserve">4:1 Rule: The addition of RT eliminates one breast cancer death at 15y for every 4 local recurrences prevented. In other words, reducing 5y LR risk by a mean of ~20% reduces the 15y BCM by 5%.</w:t>
            </w:r>
          </w:p>
          <w:p w:rsidR="00000000" w:rsidDel="00000000" w:rsidP="00000000" w:rsidRDefault="00000000" w:rsidRPr="00000000" w14:paraId="0000081A">
            <w:pPr>
              <w:numPr>
                <w:ilvl w:val="1"/>
                <w:numId w:val="87"/>
              </w:numPr>
              <w:spacing w:line="240" w:lineRule="auto"/>
              <w:ind w:left="1440" w:hanging="360"/>
              <w:rPr/>
            </w:pPr>
            <w:r w:rsidDel="00000000" w:rsidR="00000000" w:rsidRPr="00000000">
              <w:rPr>
                <w:rtl w:val="0"/>
              </w:rPr>
              <w:t xml:space="preserve">Modern era recommendations: Prevent LRR &gt; 5%. </w:t>
            </w:r>
            <w:r w:rsidDel="00000000" w:rsidR="00000000" w:rsidRPr="00000000">
              <w:rPr>
                <w:rtl w:val="0"/>
              </w:rPr>
            </w:r>
          </w:p>
          <w:p w:rsidR="00000000" w:rsidDel="00000000" w:rsidP="00000000" w:rsidRDefault="00000000" w:rsidRPr="00000000" w14:paraId="0000081B">
            <w:pPr>
              <w:numPr>
                <w:ilvl w:val="2"/>
                <w:numId w:val="87"/>
              </w:numPr>
              <w:spacing w:line="240" w:lineRule="auto"/>
              <w:ind w:left="2160" w:hanging="360"/>
              <w:rPr/>
            </w:pPr>
            <w:r w:rsidDel="00000000" w:rsidR="00000000" w:rsidRPr="00000000">
              <w:rPr>
                <w:rtl w:val="0"/>
              </w:rPr>
              <w:t xml:space="preserve">There is 3% BCM benefit with 10y LRR 5.5% in [</w:t>
            </w:r>
            <w:hyperlink w:anchor="dxztgnjii4qv">
              <w:r w:rsidDel="00000000" w:rsidR="00000000" w:rsidRPr="00000000">
                <w:rPr>
                  <w:rtl w:val="0"/>
                </w:rPr>
                <w:t xml:space="preserve">EORTC 22922</w:t>
              </w:r>
            </w:hyperlink>
            <w:r w:rsidDel="00000000" w:rsidR="00000000" w:rsidRPr="00000000">
              <w:rPr>
                <w:rtl w:val="0"/>
              </w:rPr>
              <w:t xml:space="preserve">].</w:t>
            </w:r>
          </w:p>
          <w:p w:rsidR="00000000" w:rsidDel="00000000" w:rsidP="00000000" w:rsidRDefault="00000000" w:rsidRPr="00000000" w14:paraId="0000081C">
            <w:pPr>
              <w:numPr>
                <w:ilvl w:val="0"/>
                <w:numId w:val="87"/>
              </w:numPr>
              <w:spacing w:line="240" w:lineRule="auto"/>
            </w:pPr>
            <w:r w:rsidDel="00000000" w:rsidR="00000000" w:rsidRPr="00000000">
              <w:rPr>
                <w:rtl w:val="0"/>
              </w:rPr>
              <w:t xml:space="preserve">These studies all included internal mammary irradiation, which is a controversial topic.</w:t>
            </w:r>
          </w:p>
          <w:p w:rsidR="00000000" w:rsidDel="00000000" w:rsidP="00000000" w:rsidRDefault="00000000" w:rsidRPr="00000000" w14:paraId="0000081D">
            <w:pPr>
              <w:numPr>
                <w:ilvl w:val="0"/>
                <w:numId w:val="87"/>
              </w:numPr>
              <w:spacing w:line="240" w:lineRule="auto"/>
            </w:pPr>
            <w:r w:rsidDel="00000000" w:rsidR="00000000" w:rsidRPr="00000000">
              <w:rPr>
                <w:rFonts w:ascii="Gungsuh" w:cs="Gungsuh" w:eastAsia="Gungsuh" w:hAnsi="Gungsuh"/>
                <w:rtl w:val="0"/>
              </w:rPr>
              <w:t xml:space="preserve">According to the Danish prospective study, the benefit of IMN irradiation appears greatest for node positive medial/central disease and pts w ≥ 4 nodes regardless of location.</w:t>
            </w:r>
            <w:r w:rsidDel="00000000" w:rsidR="00000000" w:rsidRPr="00000000">
              <w:rPr>
                <w:rtl w:val="0"/>
              </w:rPr>
            </w:r>
          </w:p>
        </w:tc>
      </w:tr>
    </w:tbl>
    <w:p w:rsidR="00000000" w:rsidDel="00000000" w:rsidP="00000000" w:rsidRDefault="00000000" w:rsidRPr="00000000" w14:paraId="0000081E">
      <w:pPr>
        <w:pStyle w:val="Heading4"/>
        <w:spacing w:line="240" w:lineRule="auto"/>
        <w:jc w:val="left"/>
        <w:rPr/>
      </w:pPr>
      <w:bookmarkStart w:colFirst="0" w:colLast="0" w:name="_ce65tpzgs5n0" w:id="138"/>
      <w:bookmarkEnd w:id="138"/>
      <w:r w:rsidDel="00000000" w:rsidR="00000000" w:rsidRPr="00000000">
        <w:rPr>
          <w:rtl w:val="0"/>
        </w:rPr>
      </w:r>
    </w:p>
    <w:p w:rsidR="00000000" w:rsidDel="00000000" w:rsidP="00000000" w:rsidRDefault="00000000" w:rsidRPr="00000000" w14:paraId="0000081F">
      <w:pPr>
        <w:pStyle w:val="Heading2"/>
        <w:jc w:val="left"/>
        <w:rPr/>
      </w:pPr>
      <w:bookmarkStart w:colFirst="0" w:colLast="0" w:name="_6kffwqvxgm8a" w:id="139"/>
      <w:bookmarkEnd w:id="139"/>
      <w:hyperlink w:anchor="_ja7mbv9tjlmf">
        <w:r w:rsidDel="00000000" w:rsidR="00000000" w:rsidRPr="00000000">
          <w:rPr>
            <w:rtl w:val="0"/>
          </w:rPr>
          <w:t xml:space="preserve">Regional Nodal Irradiation</w:t>
        </w:r>
      </w:hyperlink>
      <w:r w:rsidDel="00000000" w:rsidR="00000000" w:rsidRPr="00000000">
        <w:rPr>
          <w:rtl w:val="0"/>
        </w:rPr>
      </w:r>
    </w:p>
    <w:p w:rsidR="00000000" w:rsidDel="00000000" w:rsidP="00000000" w:rsidRDefault="00000000" w:rsidRPr="00000000" w14:paraId="00000820">
      <w:pPr>
        <w:ind w:left="0" w:firstLine="0"/>
        <w:rPr/>
      </w:pPr>
      <w:r w:rsidDel="00000000" w:rsidR="00000000" w:rsidRPr="00000000">
        <w:rPr>
          <w:rtl w:val="0"/>
        </w:rPr>
        <w:t xml:space="preserve">See the Summary Box above.</w:t>
      </w:r>
    </w:p>
    <w:p w:rsidR="00000000" w:rsidDel="00000000" w:rsidP="00000000" w:rsidRDefault="00000000" w:rsidRPr="00000000" w14:paraId="00000821">
      <w:pPr>
        <w:ind w:left="0" w:firstLine="0"/>
        <w:rPr/>
      </w:pPr>
      <w:r w:rsidDel="00000000" w:rsidR="00000000" w:rsidRPr="00000000">
        <w:rPr>
          <w:rtl w:val="0"/>
        </w:rPr>
        <w:t xml:space="preserve">Postmastectomy and Regional Nodal Radiation for Breast Cancer [</w:t>
      </w:r>
      <w:hyperlink r:id="rId511">
        <w:r w:rsidDel="00000000" w:rsidR="00000000" w:rsidRPr="00000000">
          <w:rPr>
            <w:rtl w:val="0"/>
          </w:rPr>
          <w:t xml:space="preserve">Torres, Horst and Freedman JCO '20</w:t>
        </w:r>
      </w:hyperlink>
      <w:r w:rsidDel="00000000" w:rsidR="00000000" w:rsidRPr="00000000">
        <w:rPr>
          <w:rtl w:val="0"/>
        </w:rPr>
        <w:t xml:space="preserve">].</w:t>
      </w:r>
    </w:p>
    <w:p w:rsidR="00000000" w:rsidDel="00000000" w:rsidP="00000000" w:rsidRDefault="00000000" w:rsidRPr="00000000" w14:paraId="00000822">
      <w:pPr>
        <w:ind w:left="0" w:firstLine="0"/>
        <w:rPr>
          <w:vertAlign w:val="superscript"/>
        </w:rPr>
      </w:pPr>
      <w:r w:rsidDel="00000000" w:rsidR="00000000" w:rsidRPr="00000000">
        <w:rPr>
          <w:rtl w:val="0"/>
        </w:rPr>
        <w:t xml:space="preserve">Combined trends for MA.20 and EORTC 22922: 10y LRR decreased by 2%, 10y DM-DFS and DFS increased by 3% and 5%. The effect of RNI is systemic! This is a similar DFS benefit in postmenopausal women on anastrozole over tamoxifen. </w:t>
      </w:r>
      <w:hyperlink w:anchor="dy3bqbzfr0sk">
        <w:r w:rsidDel="00000000" w:rsidR="00000000" w:rsidRPr="00000000">
          <w:rPr>
            <w:vertAlign w:val="superscript"/>
            <w:rtl w:val="0"/>
          </w:rPr>
          <w:t xml:space="preserve">RoR</w:t>
        </w:r>
      </w:hyperlink>
      <w:r w:rsidDel="00000000" w:rsidR="00000000" w:rsidRPr="00000000">
        <w:rPr>
          <w:rtl w:val="0"/>
        </w:rPr>
      </w:r>
    </w:p>
    <w:bookmarkStart w:colFirst="0" w:colLast="0" w:name="np3h8u4rk4zb" w:id="140"/>
    <w:bookmarkEnd w:id="140"/>
    <w:p w:rsidR="00000000" w:rsidDel="00000000" w:rsidP="00000000" w:rsidRDefault="00000000" w:rsidRPr="00000000" w14:paraId="00000823">
      <w:pPr>
        <w:numPr>
          <w:ilvl w:val="0"/>
          <w:numId w:val="80"/>
        </w:numPr>
        <w:spacing w:line="240" w:lineRule="auto"/>
        <w:rPr/>
      </w:pPr>
      <w:r w:rsidDel="00000000" w:rsidR="00000000" w:rsidRPr="00000000">
        <w:rPr>
          <w:b w:val="1"/>
          <w:rtl w:val="0"/>
        </w:rPr>
        <w:t xml:space="preserve">MA.20</w:t>
      </w:r>
      <w:r w:rsidDel="00000000" w:rsidR="00000000" w:rsidRPr="00000000">
        <w:rPr>
          <w:rtl w:val="0"/>
        </w:rPr>
        <w:t xml:space="preserve"> (2000-2007) </w:t>
      </w:r>
      <w:hyperlink r:id="rId512">
        <w:r w:rsidDel="00000000" w:rsidR="00000000" w:rsidRPr="00000000">
          <w:rPr>
            <w:rtl w:val="0"/>
          </w:rPr>
          <w:t xml:space="preserve">[Whelan NEJM '15]</w:t>
        </w:r>
      </w:hyperlink>
      <w:r w:rsidDel="00000000" w:rsidR="00000000" w:rsidRPr="00000000">
        <w:rPr>
          <w:rtl w:val="0"/>
        </w:rPr>
        <w:t xml:space="preserve">: </w:t>
      </w:r>
      <w:r w:rsidDel="00000000" w:rsidR="00000000" w:rsidRPr="00000000">
        <w:rPr>
          <w:b w:val="1"/>
          <w:rtl w:val="0"/>
        </w:rPr>
        <w:t xml:space="preserve">BCT/ALND ± RNI</w:t>
      </w:r>
      <w:r w:rsidDel="00000000" w:rsidR="00000000" w:rsidRPr="00000000">
        <w:rPr>
          <w:rtl w:val="0"/>
        </w:rPr>
        <w:t xml:space="preserve"> (IM, SCN, high axillary). </w:t>
        <w:br w:type="textWrapping"/>
        <w:t xml:space="preserve">Protocol available in the Supplement. 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824">
      <w:pPr>
        <w:spacing w:line="240" w:lineRule="auto"/>
        <w:ind w:firstLine="720"/>
        <w:rPr/>
      </w:pPr>
      <w:r w:rsidDel="00000000" w:rsidR="00000000" w:rsidRPr="00000000">
        <w:rPr>
          <w:rtl w:val="0"/>
        </w:rPr>
        <w:t xml:space="preserve">There is a 5% DFS benefit in DFS and DM at 10 years with RNI. It did not meet its primary outcome of 5y OS 80 vs. 85%.</w:t>
      </w:r>
    </w:p>
    <w:p w:rsidR="00000000" w:rsidDel="00000000" w:rsidP="00000000" w:rsidRDefault="00000000" w:rsidRPr="00000000" w14:paraId="00000825">
      <w:pPr>
        <w:spacing w:line="240" w:lineRule="auto"/>
        <w:ind w:firstLine="720"/>
        <w:rPr/>
      </w:pPr>
      <w:r w:rsidDel="00000000" w:rsidR="00000000" w:rsidRPr="00000000">
        <w:rPr>
          <w:rtl w:val="0"/>
        </w:rPr>
        <w:t xml:space="preserve">All patients received IMN coverage and added little toxicity. IMN volume was the first 5 intercostal spaces.</w:t>
      </w:r>
      <w:r w:rsidDel="00000000" w:rsidR="00000000" w:rsidRPr="00000000">
        <w:rPr>
          <w:rtl w:val="0"/>
        </w:rPr>
      </w:r>
    </w:p>
    <w:p w:rsidR="00000000" w:rsidDel="00000000" w:rsidP="00000000" w:rsidRDefault="00000000" w:rsidRPr="00000000" w14:paraId="00000826">
      <w:pPr>
        <w:numPr>
          <w:ilvl w:val="1"/>
          <w:numId w:val="80"/>
        </w:numPr>
        <w:spacing w:line="240" w:lineRule="auto"/>
        <w:ind w:left="1440" w:hanging="360"/>
        <w:rPr/>
      </w:pPr>
      <w:r w:rsidDel="00000000" w:rsidR="00000000" w:rsidRPr="00000000">
        <w:rPr>
          <w:rtl w:val="0"/>
        </w:rPr>
        <w:t xml:space="preserve">1832 pts. cT1-3 cN</w:t>
      </w:r>
      <w:r w:rsidDel="00000000" w:rsidR="00000000" w:rsidRPr="00000000">
        <w:rPr>
          <w:rtl w:val="0"/>
        </w:rPr>
        <w:t xml:space="preserve">0</w:t>
      </w:r>
      <w:r w:rsidDel="00000000" w:rsidR="00000000" w:rsidRPr="00000000">
        <w:rPr>
          <w:rtl w:val="0"/>
        </w:rPr>
        <w:t xml:space="preserve">-1. N1 in 85%, while N2 in 5%. 1% T3. Lower risk than 22922. MFU 10y.</w:t>
      </w:r>
    </w:p>
    <w:p w:rsidR="00000000" w:rsidDel="00000000" w:rsidP="00000000" w:rsidRDefault="00000000" w:rsidRPr="00000000" w14:paraId="00000827">
      <w:pPr>
        <w:numPr>
          <w:ilvl w:val="1"/>
          <w:numId w:val="80"/>
        </w:numPr>
        <w:spacing w:line="240" w:lineRule="auto"/>
        <w:ind w:left="1440" w:hanging="360"/>
        <w:rPr/>
      </w:pPr>
      <w:r w:rsidDel="00000000" w:rsidR="00000000" w:rsidRPr="00000000">
        <w:rPr>
          <w:rtl w:val="0"/>
        </w:rPr>
        <w:t xml:space="preserve">Stratified by + nodes, # ALN removed, chemo and endocrine therapy.</w:t>
      </w:r>
      <w:r w:rsidDel="00000000" w:rsidR="00000000" w:rsidRPr="00000000">
        <w:rPr>
          <w:rtl w:val="0"/>
        </w:rPr>
        <w:t xml:space="preserve"> </w:t>
      </w:r>
    </w:p>
    <w:p w:rsidR="00000000" w:rsidDel="00000000" w:rsidP="00000000" w:rsidRDefault="00000000" w:rsidRPr="00000000" w14:paraId="00000828">
      <w:pPr>
        <w:numPr>
          <w:ilvl w:val="2"/>
          <w:numId w:val="80"/>
        </w:numPr>
        <w:spacing w:line="240" w:lineRule="auto"/>
        <w:ind w:left="2160" w:hanging="360"/>
        <w:rPr/>
      </w:pPr>
      <w:r w:rsidDel="00000000" w:rsidR="00000000" w:rsidRPr="00000000">
        <w:rPr>
          <w:rtl w:val="0"/>
        </w:rPr>
        <w:t xml:space="preserve">Around 66% had &gt;10 LN dissected</w:t>
      </w:r>
      <w:r w:rsidDel="00000000" w:rsidR="00000000" w:rsidRPr="00000000">
        <w:rPr>
          <w:rtl w:val="0"/>
        </w:rPr>
        <w:t xml:space="preserve">.</w:t>
      </w:r>
    </w:p>
    <w:p w:rsidR="00000000" w:rsidDel="00000000" w:rsidP="00000000" w:rsidRDefault="00000000" w:rsidRPr="00000000" w14:paraId="00000829">
      <w:pPr>
        <w:numPr>
          <w:ilvl w:val="1"/>
          <w:numId w:val="80"/>
        </w:numPr>
        <w:spacing w:line="240" w:lineRule="auto"/>
        <w:ind w:left="1440" w:hanging="360"/>
        <w:rPr/>
      </w:pPr>
      <w:r w:rsidDel="00000000" w:rsidR="00000000" w:rsidRPr="00000000">
        <w:rPr>
          <w:rtl w:val="0"/>
        </w:rPr>
        <w:t xml:space="preserve">Axilla: Size of nodal metastasis not routinely measured. No ITC. If SLN-, no ALND.</w:t>
      </w:r>
    </w:p>
    <w:p w:rsidR="00000000" w:rsidDel="00000000" w:rsidP="00000000" w:rsidRDefault="00000000" w:rsidRPr="00000000" w14:paraId="0000082A">
      <w:pPr>
        <w:numPr>
          <w:ilvl w:val="2"/>
          <w:numId w:val="80"/>
        </w:numPr>
        <w:spacing w:line="240" w:lineRule="auto"/>
        <w:ind w:left="2160" w:hanging="360"/>
        <w:rPr/>
      </w:pPr>
      <w:r w:rsidDel="00000000" w:rsidR="00000000" w:rsidRPr="00000000">
        <w:rPr>
          <w:b w:val="1"/>
          <w:rtl w:val="0"/>
        </w:rPr>
        <w:t xml:space="preserve">High risk cN0</w:t>
      </w:r>
      <w:r w:rsidDel="00000000" w:rsidR="00000000" w:rsidRPr="00000000">
        <w:rPr>
          <w:rtl w:val="0"/>
        </w:rPr>
        <w:t xml:space="preserve"> (10%)</w:t>
      </w:r>
      <w:r w:rsidDel="00000000" w:rsidR="00000000" w:rsidRPr="00000000">
        <w:rPr>
          <w:rtl w:val="0"/>
        </w:rPr>
        <w:t xml:space="preserve">: cT3+ (&gt; 5 cm) or cT2+ with &lt; 10 nodes removed and either G3, ER-, or LVSI. </w:t>
      </w:r>
    </w:p>
    <w:p w:rsidR="00000000" w:rsidDel="00000000" w:rsidP="00000000" w:rsidRDefault="00000000" w:rsidRPr="00000000" w14:paraId="0000082B">
      <w:pPr>
        <w:numPr>
          <w:ilvl w:val="2"/>
          <w:numId w:val="80"/>
        </w:numPr>
        <w:spacing w:line="240" w:lineRule="auto"/>
        <w:ind w:left="2160" w:hanging="360"/>
        <w:rPr/>
      </w:pPr>
      <w:r w:rsidDel="00000000" w:rsidR="00000000" w:rsidRPr="00000000">
        <w:rPr>
          <w:rtl w:val="0"/>
        </w:rPr>
        <w:t xml:space="preserve">90% </w:t>
      </w:r>
      <w:r w:rsidDel="00000000" w:rsidR="00000000" w:rsidRPr="00000000">
        <w:rPr>
          <w:rtl w:val="0"/>
        </w:rPr>
        <w:t xml:space="preserve">adjuvant CTX, 66% endo therapy. 75% ER+. No trastuzumab! </w:t>
      </w:r>
    </w:p>
    <w:p w:rsidR="00000000" w:rsidDel="00000000" w:rsidP="00000000" w:rsidRDefault="00000000" w:rsidRPr="00000000" w14:paraId="0000082C">
      <w:pPr>
        <w:numPr>
          <w:ilvl w:val="2"/>
          <w:numId w:val="80"/>
        </w:numPr>
        <w:spacing w:line="240" w:lineRule="auto"/>
        <w:ind w:left="2160" w:hanging="360"/>
        <w:rPr/>
      </w:pPr>
      <w:r w:rsidDel="00000000" w:rsidR="00000000" w:rsidRPr="00000000">
        <w:rPr>
          <w:rtl w:val="0"/>
        </w:rPr>
        <w:t xml:space="preserve">RT: 50/25 ± RNI 45/25. Includes ipsi IM and SCV. Boost ~33%.</w:t>
      </w:r>
      <w:r w:rsidDel="00000000" w:rsidR="00000000" w:rsidRPr="00000000">
        <w:rPr>
          <w:rtl w:val="0"/>
        </w:rPr>
      </w:r>
    </w:p>
    <w:p w:rsidR="00000000" w:rsidDel="00000000" w:rsidP="00000000" w:rsidRDefault="00000000" w:rsidRPr="00000000" w14:paraId="0000082D">
      <w:pPr>
        <w:numPr>
          <w:ilvl w:val="1"/>
          <w:numId w:val="80"/>
        </w:numPr>
        <w:spacing w:line="240" w:lineRule="auto"/>
        <w:ind w:left="1440" w:hanging="360"/>
        <w:rPr/>
      </w:pPr>
      <w:r w:rsidDel="00000000" w:rsidR="00000000" w:rsidRPr="00000000">
        <w:rPr>
          <w:rtl w:val="0"/>
        </w:rPr>
        <w:t xml:space="preserve">10y OS ~82.5%. </w:t>
      </w:r>
      <w:r w:rsidDel="00000000" w:rsidR="00000000" w:rsidRPr="00000000">
        <w:rPr>
          <w:rFonts w:ascii="Cardo" w:cs="Cardo" w:eastAsia="Cardo" w:hAnsi="Cardo"/>
          <w:rtl w:val="0"/>
        </w:rPr>
        <w:t xml:space="preserve">10y BCM ~12→ 10% (p=0.11).</w:t>
      </w:r>
      <w:r w:rsidDel="00000000" w:rsidR="00000000" w:rsidRPr="00000000">
        <w:rPr>
          <w:rtl w:val="0"/>
        </w:rPr>
      </w:r>
    </w:p>
    <w:p w:rsidR="00000000" w:rsidDel="00000000" w:rsidP="00000000" w:rsidRDefault="00000000" w:rsidRPr="00000000" w14:paraId="0000082E">
      <w:pPr>
        <w:numPr>
          <w:ilvl w:val="2"/>
          <w:numId w:val="80"/>
        </w:numPr>
        <w:spacing w:line="240" w:lineRule="auto"/>
        <w:ind w:left="2160" w:hanging="360"/>
        <w:rPr/>
      </w:pPr>
      <w:r w:rsidDel="00000000" w:rsidR="00000000" w:rsidRPr="00000000">
        <w:rPr>
          <w:rtl w:val="0"/>
        </w:rPr>
        <w:t xml:space="preserve">10y OS for ER- in </w:t>
      </w:r>
      <w:r w:rsidDel="00000000" w:rsidR="00000000" w:rsidRPr="00000000">
        <w:rPr>
          <w:rtl w:val="0"/>
        </w:rPr>
        <w:t xml:space="preserve">prespecified analysis </w:t>
      </w:r>
      <w:r w:rsidDel="00000000" w:rsidR="00000000" w:rsidRPr="00000000">
        <w:rPr>
          <w:rFonts w:ascii="Cardo" w:cs="Cardo" w:eastAsia="Cardo" w:hAnsi="Cardo"/>
          <w:rtl w:val="0"/>
        </w:rPr>
        <w:t xml:space="preserve">74→ 81% (p=0.05).</w:t>
      </w:r>
    </w:p>
    <w:p w:rsidR="00000000" w:rsidDel="00000000" w:rsidP="00000000" w:rsidRDefault="00000000" w:rsidRPr="00000000" w14:paraId="0000082F">
      <w:pPr>
        <w:numPr>
          <w:ilvl w:val="1"/>
          <w:numId w:val="80"/>
        </w:numPr>
        <w:spacing w:line="240" w:lineRule="auto"/>
        <w:ind w:left="1440" w:hanging="360"/>
        <w:rPr/>
      </w:pPr>
      <w:r w:rsidDel="00000000" w:rsidR="00000000" w:rsidRPr="00000000">
        <w:rPr>
          <w:rFonts w:ascii="Cardo" w:cs="Cardo" w:eastAsia="Cardo" w:hAnsi="Cardo"/>
          <w:b w:val="1"/>
          <w:rtl w:val="0"/>
        </w:rPr>
        <w:t xml:space="preserve">10y DFS 77→ 82%</w:t>
      </w:r>
      <w:r w:rsidDel="00000000" w:rsidR="00000000" w:rsidRPr="00000000">
        <w:rPr>
          <w:rFonts w:ascii="Cardo" w:cs="Cardo" w:eastAsia="Cardo" w:hAnsi="Cardo"/>
          <w:rtl w:val="0"/>
        </w:rPr>
        <w:t xml:space="preserve">, 10y DM-DFS 82→ 86%.</w:t>
      </w:r>
      <w:r w:rsidDel="00000000" w:rsidR="00000000" w:rsidRPr="00000000">
        <w:rPr>
          <w:rFonts w:ascii="Cardo" w:cs="Cardo" w:eastAsia="Cardo" w:hAnsi="Cardo"/>
          <w:color w:val="cccccc"/>
          <w:rtl w:val="0"/>
        </w:rPr>
        <w:t xml:space="preserve"> 5y DM-DFS 87→ 92.4%.</w:t>
      </w:r>
    </w:p>
    <w:p w:rsidR="00000000" w:rsidDel="00000000" w:rsidP="00000000" w:rsidRDefault="00000000" w:rsidRPr="00000000" w14:paraId="00000830">
      <w:pPr>
        <w:numPr>
          <w:ilvl w:val="1"/>
          <w:numId w:val="80"/>
        </w:numPr>
        <w:spacing w:line="240" w:lineRule="auto"/>
        <w:ind w:left="1440" w:hanging="360"/>
        <w:rPr/>
      </w:pPr>
      <w:r w:rsidDel="00000000" w:rsidR="00000000" w:rsidRPr="00000000">
        <w:rPr>
          <w:rFonts w:ascii="Cardo" w:cs="Cardo" w:eastAsia="Cardo" w:hAnsi="Cardo"/>
          <w:rtl w:val="0"/>
        </w:rPr>
        <w:t xml:space="preserve">10y LRR 7→ 4% (</w:t>
      </w:r>
      <w:r w:rsidDel="00000000" w:rsidR="00000000" w:rsidRPr="00000000">
        <w:rPr>
          <w:rtl w:val="0"/>
        </w:rPr>
        <w:t xml:space="preserve">63% axilla, 27% SCV). </w:t>
      </w:r>
      <w:r w:rsidDel="00000000" w:rsidR="00000000" w:rsidRPr="00000000">
        <w:rPr>
          <w:rFonts w:ascii="Cardo" w:cs="Cardo" w:eastAsia="Cardo" w:hAnsi="Cardo"/>
          <w:color w:val="cccccc"/>
          <w:rtl w:val="0"/>
        </w:rPr>
        <w:t xml:space="preserve">5y iLR-DFS 94.5→ 96.8%, </w:t>
      </w:r>
      <w:r w:rsidDel="00000000" w:rsidR="00000000" w:rsidRPr="00000000">
        <w:rPr>
          <w:rtl w:val="0"/>
        </w:rPr>
      </w:r>
    </w:p>
    <w:p w:rsidR="00000000" w:rsidDel="00000000" w:rsidP="00000000" w:rsidRDefault="00000000" w:rsidRPr="00000000" w14:paraId="00000831">
      <w:pPr>
        <w:keepNext w:val="0"/>
        <w:keepLines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tl w:val="0"/>
        </w:rPr>
        <w:t xml:space="preserve">Acute effects: </w:t>
      </w:r>
      <w:r w:rsidDel="00000000" w:rsidR="00000000" w:rsidRPr="00000000">
        <w:rPr>
          <w:rFonts w:ascii="Cardo" w:cs="Cardo" w:eastAsia="Cardo" w:hAnsi="Cardo"/>
          <w:b w:val="1"/>
          <w:rtl w:val="0"/>
        </w:rPr>
        <w:t xml:space="preserve">G2+ pneumonitis 0.2→ 1.2%</w:t>
      </w:r>
      <w:r w:rsidDel="00000000" w:rsidR="00000000" w:rsidRPr="00000000">
        <w:rPr>
          <w:rtl w:val="0"/>
        </w:rPr>
        <w:t xml:space="preserve">, G2+ rad derm 40</w:t>
      </w:r>
      <w:r w:rsidDel="00000000" w:rsidR="00000000" w:rsidRPr="00000000">
        <w:rPr>
          <w:rFonts w:ascii="Cardo" w:cs="Cardo" w:eastAsia="Cardo" w:hAnsi="Cardo"/>
          <w:b w:val="1"/>
          <w:rtl w:val="0"/>
        </w:rPr>
        <w:t xml:space="preserve">→ </w:t>
      </w:r>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832">
      <w:pPr>
        <w:numPr>
          <w:ilvl w:val="1"/>
          <w:numId w:val="80"/>
        </w:numPr>
        <w:spacing w:line="240" w:lineRule="auto"/>
        <w:ind w:left="1440" w:hanging="360"/>
        <w:rPr/>
      </w:pPr>
      <w:r w:rsidDel="00000000" w:rsidR="00000000" w:rsidRPr="00000000">
        <w:rPr>
          <w:rtl w:val="0"/>
        </w:rPr>
        <w:t xml:space="preserve">Late effects: </w:t>
      </w:r>
      <w:r w:rsidDel="00000000" w:rsidR="00000000" w:rsidRPr="00000000">
        <w:rPr>
          <w:rFonts w:ascii="Cardo" w:cs="Cardo" w:eastAsia="Cardo" w:hAnsi="Cardo"/>
          <w:b w:val="1"/>
          <w:rtl w:val="0"/>
        </w:rPr>
        <w:t xml:space="preserve">G2+ lymphedema 4.5→ 8.4%</w:t>
      </w:r>
      <w:r w:rsidDel="00000000" w:rsidR="00000000" w:rsidRPr="00000000">
        <w:rPr>
          <w:rtl w:val="0"/>
        </w:rPr>
        <w:t xml:space="preserve"> , G2+ skin (atrophy/telangiectasia) 4.3</w:t>
      </w:r>
      <w:r w:rsidDel="00000000" w:rsidR="00000000" w:rsidRPr="00000000">
        <w:rPr>
          <w:rFonts w:ascii="Cardo" w:cs="Cardo" w:eastAsia="Cardo" w:hAnsi="Cardo"/>
          <w:b w:val="1"/>
          <w:rtl w:val="0"/>
        </w:rPr>
        <w:t xml:space="preserve">→ </w:t>
      </w:r>
      <w:r w:rsidDel="00000000" w:rsidR="00000000" w:rsidRPr="00000000">
        <w:rPr>
          <w:rtl w:val="0"/>
        </w:rPr>
        <w:t xml:space="preserve">6.9%, G2+ SQ 2</w:t>
      </w:r>
      <w:r w:rsidDel="00000000" w:rsidR="00000000" w:rsidRPr="00000000">
        <w:rPr>
          <w:rFonts w:ascii="Cardo" w:cs="Cardo" w:eastAsia="Cardo" w:hAnsi="Cardo"/>
          <w:b w:val="1"/>
          <w:rtl w:val="0"/>
        </w:rPr>
        <w:t xml:space="preserve">→ </w:t>
      </w:r>
      <w:r w:rsidDel="00000000" w:rsidR="00000000" w:rsidRPr="00000000">
        <w:rPr>
          <w:rtl w:val="0"/>
        </w:rPr>
        <w:t xml:space="preserve">4.1%.</w:t>
      </w:r>
      <w:r w:rsidDel="00000000" w:rsidR="00000000" w:rsidRPr="00000000">
        <w:rPr>
          <w:rtl w:val="0"/>
        </w:rPr>
      </w:r>
    </w:p>
    <w:bookmarkStart w:colFirst="0" w:colLast="0" w:name="dxztgnjii4qv" w:id="141"/>
    <w:bookmarkEnd w:id="141"/>
    <w:p w:rsidR="00000000" w:rsidDel="00000000" w:rsidP="00000000" w:rsidRDefault="00000000" w:rsidRPr="00000000" w14:paraId="00000833">
      <w:pPr>
        <w:numPr>
          <w:ilvl w:val="0"/>
          <w:numId w:val="80"/>
        </w:numPr>
        <w:spacing w:line="240" w:lineRule="auto"/>
        <w:rPr/>
      </w:pPr>
      <w:r w:rsidDel="00000000" w:rsidR="00000000" w:rsidRPr="00000000">
        <w:rPr>
          <w:b w:val="1"/>
          <w:rtl w:val="0"/>
        </w:rPr>
        <w:t xml:space="preserve">EORTC 22922 </w:t>
      </w:r>
      <w:r w:rsidDel="00000000" w:rsidR="00000000" w:rsidRPr="00000000">
        <w:rPr>
          <w:rtl w:val="0"/>
        </w:rPr>
        <w:t xml:space="preserve">(1996-2004)</w:t>
      </w:r>
      <w:r w:rsidDel="00000000" w:rsidR="00000000" w:rsidRPr="00000000">
        <w:rPr>
          <w:b w:val="1"/>
          <w:rtl w:val="0"/>
        </w:rPr>
        <w:t xml:space="preserve"> </w:t>
      </w:r>
      <w:hyperlink r:id="rId513">
        <w:r w:rsidDel="00000000" w:rsidR="00000000" w:rsidRPr="00000000">
          <w:rPr>
            <w:rtl w:val="0"/>
          </w:rPr>
          <w:t xml:space="preserve">[Poortmans NEJM '15]</w:t>
        </w:r>
      </w:hyperlink>
      <w:r w:rsidDel="00000000" w:rsidR="00000000" w:rsidRPr="00000000">
        <w:rPr>
          <w:rtl w:val="0"/>
        </w:rPr>
        <w:t xml:space="preserve">: </w:t>
      </w:r>
      <w:r w:rsidDel="00000000" w:rsidR="00000000" w:rsidRPr="00000000">
        <w:rPr>
          <w:rFonts w:ascii="Cardo" w:cs="Cardo" w:eastAsia="Cardo" w:hAnsi="Cardo"/>
          <w:b w:val="1"/>
          <w:rtl w:val="0"/>
        </w:rPr>
        <w:t xml:space="preserve">BCT/MRM(25%). ALND or SLNB→ ALND if positive ± RNI</w:t>
      </w:r>
      <w:r w:rsidDel="00000000" w:rsidR="00000000" w:rsidRPr="00000000">
        <w:rPr>
          <w:rtl w:val="0"/>
        </w:rPr>
        <w:t xml:space="preserve">. </w:t>
        <w:br w:type="textWrapping"/>
        <w:t xml:space="preserve">Protocol available in the Supplement. 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834">
      <w:pPr>
        <w:spacing w:line="240" w:lineRule="auto"/>
        <w:ind w:firstLine="720"/>
        <w:rPr/>
      </w:pPr>
      <w:r w:rsidDel="00000000" w:rsidR="00000000" w:rsidRPr="00000000">
        <w:rPr>
          <w:rtl w:val="0"/>
        </w:rPr>
        <w:t xml:space="preserve">There is a </w:t>
      </w:r>
      <w:r w:rsidDel="00000000" w:rsidR="00000000" w:rsidRPr="00000000">
        <w:rPr>
          <w:rtl w:val="0"/>
        </w:rPr>
        <w:t xml:space="preserve">3% DFS benefit and a 2% BCM benefit in the setting of 10y LRR of 5%!</w:t>
      </w:r>
    </w:p>
    <w:p w:rsidR="00000000" w:rsidDel="00000000" w:rsidP="00000000" w:rsidRDefault="00000000" w:rsidRPr="00000000" w14:paraId="00000835">
      <w:pPr>
        <w:ind w:firstLine="720"/>
        <w:rPr/>
      </w:pPr>
      <w:r w:rsidDel="00000000" w:rsidR="00000000" w:rsidRPr="00000000">
        <w:rPr>
          <w:rtl w:val="0"/>
        </w:rPr>
        <w:t xml:space="preserve">This is the first time a BCM benefit has been seen in the setting of low local recurrences.</w:t>
      </w:r>
    </w:p>
    <w:p w:rsidR="00000000" w:rsidDel="00000000" w:rsidP="00000000" w:rsidRDefault="00000000" w:rsidRPr="00000000" w14:paraId="00000836">
      <w:pPr>
        <w:ind w:firstLine="720"/>
        <w:rPr/>
      </w:pPr>
      <w:r w:rsidDel="00000000" w:rsidR="00000000" w:rsidRPr="00000000">
        <w:rPr>
          <w:rtl w:val="0"/>
        </w:rPr>
        <w:t xml:space="preserve">There was no evidence of increased toxicity or pulmonary fibrosis.</w:t>
      </w:r>
    </w:p>
    <w:p w:rsidR="00000000" w:rsidDel="00000000" w:rsidP="00000000" w:rsidRDefault="00000000" w:rsidRPr="00000000" w14:paraId="00000837">
      <w:pPr>
        <w:numPr>
          <w:ilvl w:val="1"/>
          <w:numId w:val="80"/>
        </w:numPr>
        <w:spacing w:line="240" w:lineRule="auto"/>
        <w:ind w:left="1440" w:hanging="360"/>
        <w:rPr/>
      </w:pPr>
      <w:r w:rsidDel="00000000" w:rsidR="00000000" w:rsidRPr="00000000">
        <w:rPr>
          <w:rtl w:val="0"/>
        </w:rPr>
        <w:t xml:space="preserve">4004 pts. Stage I-III. cN0 central (44%), or outer cN+. N1 45%. N2 15%. MRM (25%). 4% T3. MFU 10y.</w:t>
      </w:r>
    </w:p>
    <w:p w:rsidR="00000000" w:rsidDel="00000000" w:rsidP="00000000" w:rsidRDefault="00000000" w:rsidRPr="00000000" w14:paraId="00000838">
      <w:pPr>
        <w:numPr>
          <w:ilvl w:val="2"/>
          <w:numId w:val="80"/>
        </w:numPr>
        <w:spacing w:line="240" w:lineRule="auto"/>
        <w:ind w:left="2160" w:hanging="360"/>
        <w:rPr>
          <w:u w:val="none"/>
        </w:rPr>
      </w:pPr>
      <w:r w:rsidDel="00000000" w:rsidR="00000000" w:rsidRPr="00000000">
        <w:rPr>
          <w:rtl w:val="0"/>
        </w:rPr>
        <w:t xml:space="preserve">Around 75% had &gt; 10 LN dissected in the ALND arm.</w:t>
      </w:r>
    </w:p>
    <w:p w:rsidR="00000000" w:rsidDel="00000000" w:rsidP="00000000" w:rsidRDefault="00000000" w:rsidRPr="00000000" w14:paraId="00000839">
      <w:pPr>
        <w:numPr>
          <w:ilvl w:val="1"/>
          <w:numId w:val="80"/>
        </w:numPr>
        <w:spacing w:line="240" w:lineRule="auto"/>
        <w:ind w:left="1440" w:hanging="360"/>
        <w:rPr/>
      </w:pPr>
      <w:r w:rsidDel="00000000" w:rsidR="00000000" w:rsidRPr="00000000">
        <w:rPr>
          <w:rtl w:val="0"/>
        </w:rPr>
        <w:t xml:space="preserve">Systemic treatment in 99% of those who were N+ (66% cN0). Unknown systemic treatment given. </w:t>
      </w:r>
    </w:p>
    <w:p w:rsidR="00000000" w:rsidDel="00000000" w:rsidP="00000000" w:rsidRDefault="00000000" w:rsidRPr="00000000" w14:paraId="0000083A">
      <w:pPr>
        <w:numPr>
          <w:ilvl w:val="2"/>
          <w:numId w:val="80"/>
        </w:numPr>
        <w:spacing w:line="240" w:lineRule="auto"/>
        <w:ind w:left="2160" w:hanging="360"/>
        <w:rPr/>
      </w:pPr>
      <w:r w:rsidDel="00000000" w:rsidR="00000000" w:rsidRPr="00000000">
        <w:rPr>
          <w:rtl w:val="0"/>
        </w:rPr>
        <w:t xml:space="preserve">RNI includes IM to first 3-5 intercostal spaces and SCV. 85% received boost.</w:t>
      </w:r>
    </w:p>
    <w:p w:rsidR="00000000" w:rsidDel="00000000" w:rsidP="00000000" w:rsidRDefault="00000000" w:rsidRPr="00000000" w14:paraId="0000083B">
      <w:pPr>
        <w:numPr>
          <w:ilvl w:val="1"/>
          <w:numId w:val="80"/>
        </w:numPr>
        <w:spacing w:line="240" w:lineRule="auto"/>
        <w:ind w:left="1440" w:hanging="360"/>
        <w:rPr/>
      </w:pPr>
      <w:r w:rsidDel="00000000" w:rsidR="00000000" w:rsidRPr="00000000">
        <w:rPr>
          <w:rFonts w:ascii="Cardo" w:cs="Cardo" w:eastAsia="Cardo" w:hAnsi="Cardo"/>
          <w:rtl w:val="0"/>
        </w:rPr>
        <w:t xml:space="preserve">10y LR ~5.5%, Regional recurrence ~4.2→ 2.7%, IMN recurrence ~0.8→ 0.2%. DM 18%.</w:t>
      </w:r>
      <w:r w:rsidDel="00000000" w:rsidR="00000000" w:rsidRPr="00000000">
        <w:rPr>
          <w:rtl w:val="0"/>
        </w:rPr>
      </w:r>
    </w:p>
    <w:p w:rsidR="00000000" w:rsidDel="00000000" w:rsidP="00000000" w:rsidRDefault="00000000" w:rsidRPr="00000000" w14:paraId="0000083C">
      <w:pPr>
        <w:numPr>
          <w:ilvl w:val="1"/>
          <w:numId w:val="80"/>
        </w:numPr>
        <w:spacing w:line="240" w:lineRule="auto"/>
        <w:ind w:left="1440" w:hanging="360"/>
        <w:rPr/>
      </w:pPr>
      <w:r w:rsidDel="00000000" w:rsidR="00000000" w:rsidRPr="00000000">
        <w:rPr>
          <w:rFonts w:ascii="Cardo" w:cs="Cardo" w:eastAsia="Cardo" w:hAnsi="Cardo"/>
          <w:rtl w:val="0"/>
        </w:rPr>
        <w:t xml:space="preserve">10y OS ~80.7→ 82.3% (p=0.056). </w:t>
      </w:r>
    </w:p>
    <w:p w:rsidR="00000000" w:rsidDel="00000000" w:rsidP="00000000" w:rsidRDefault="00000000" w:rsidRPr="00000000" w14:paraId="0000083D">
      <w:pPr>
        <w:numPr>
          <w:ilvl w:val="1"/>
          <w:numId w:val="80"/>
        </w:numPr>
        <w:spacing w:line="240" w:lineRule="auto"/>
        <w:ind w:left="1440" w:hanging="360"/>
        <w:rPr/>
      </w:pPr>
      <w:r w:rsidDel="00000000" w:rsidR="00000000" w:rsidRPr="00000000">
        <w:rPr>
          <w:rFonts w:ascii="Cardo" w:cs="Cardo" w:eastAsia="Cardo" w:hAnsi="Cardo"/>
          <w:rtl w:val="0"/>
        </w:rPr>
        <w:t xml:space="preserve">10y DFS 69→ 72%, 10y BCM 14.4→ 12.5%.</w:t>
      </w:r>
    </w:p>
    <w:p w:rsidR="00000000" w:rsidDel="00000000" w:rsidP="00000000" w:rsidRDefault="00000000" w:rsidRPr="00000000" w14:paraId="0000083E">
      <w:pPr>
        <w:numPr>
          <w:ilvl w:val="2"/>
          <w:numId w:val="80"/>
        </w:numPr>
        <w:spacing w:line="240" w:lineRule="auto"/>
        <w:ind w:left="2160" w:hanging="360"/>
        <w:rPr/>
      </w:pPr>
      <w:r w:rsidDel="00000000" w:rsidR="00000000" w:rsidRPr="00000000">
        <w:rPr>
          <w:rtl w:val="0"/>
        </w:rPr>
        <w:t xml:space="preserve">NNT is 30 for prevention of relapse, 39 to avoid death. </w:t>
      </w:r>
      <w:r w:rsidDel="00000000" w:rsidR="00000000" w:rsidRPr="00000000">
        <w:rPr>
          <w:rtl w:val="0"/>
        </w:rPr>
      </w:r>
    </w:p>
    <w:p w:rsidR="00000000" w:rsidDel="00000000" w:rsidP="00000000" w:rsidRDefault="00000000" w:rsidRPr="00000000" w14:paraId="0000083F">
      <w:pPr>
        <w:numPr>
          <w:ilvl w:val="1"/>
          <w:numId w:val="80"/>
        </w:numPr>
        <w:spacing w:line="240" w:lineRule="auto"/>
        <w:ind w:left="1440" w:hanging="360"/>
        <w:rPr/>
      </w:pPr>
      <w:r w:rsidDel="00000000" w:rsidR="00000000" w:rsidRPr="00000000">
        <w:rPr>
          <w:rFonts w:ascii="Cardo" w:cs="Cardo" w:eastAsia="Cardo" w:hAnsi="Cardo"/>
          <w:rtl w:val="0"/>
        </w:rPr>
        <w:t xml:space="preserve">3y pulmonary fibrosis 0.9→ 2.8%, 10y pulmonary fibrosis 1.7→ 4.4%. </w:t>
      </w:r>
    </w:p>
    <w:p w:rsidR="00000000" w:rsidDel="00000000" w:rsidP="00000000" w:rsidRDefault="00000000" w:rsidRPr="00000000" w14:paraId="00000840">
      <w:pPr>
        <w:numPr>
          <w:ilvl w:val="1"/>
          <w:numId w:val="80"/>
        </w:numPr>
        <w:spacing w:line="240" w:lineRule="auto"/>
        <w:ind w:left="1440" w:hanging="360"/>
        <w:rPr>
          <w:u w:val="none"/>
        </w:rPr>
      </w:pPr>
      <w:r w:rsidDel="00000000" w:rsidR="00000000" w:rsidRPr="00000000">
        <w:rPr>
          <w:rFonts w:ascii="Cardo" w:cs="Cardo" w:eastAsia="Cardo" w:hAnsi="Cardo"/>
          <w:rtl w:val="0"/>
        </w:rPr>
        <w:t xml:space="preserve">3y pulmonary toxicity 1→ 4%, 3y cardiac toxicity ~0.35% [</w:t>
      </w:r>
      <w:hyperlink r:id="rId514">
        <w:r w:rsidDel="00000000" w:rsidR="00000000" w:rsidRPr="00000000">
          <w:rPr>
            <w:rtl w:val="0"/>
          </w:rPr>
          <w:t xml:space="preserve">Matzinger Acta Onc '10</w:t>
        </w:r>
      </w:hyperlink>
      <w:r w:rsidDel="00000000" w:rsidR="00000000" w:rsidRPr="00000000">
        <w:rPr>
          <w:rtl w:val="0"/>
        </w:rPr>
        <w:t xml:space="preserve">]. </w:t>
      </w:r>
    </w:p>
    <w:p w:rsidR="00000000" w:rsidDel="00000000" w:rsidP="00000000" w:rsidRDefault="00000000" w:rsidRPr="00000000" w14:paraId="00000841">
      <w:pPr>
        <w:numPr>
          <w:ilvl w:val="1"/>
          <w:numId w:val="80"/>
        </w:numPr>
        <w:spacing w:line="240" w:lineRule="auto"/>
        <w:ind w:left="1440" w:hanging="360"/>
        <w:rPr/>
      </w:pPr>
      <w:r w:rsidDel="00000000" w:rsidR="00000000" w:rsidRPr="00000000">
        <w:rPr>
          <w:rFonts w:ascii="Cardo" w:cs="Cardo" w:eastAsia="Cardo" w:hAnsi="Cardo"/>
          <w:rtl w:val="0"/>
        </w:rPr>
        <w:t xml:space="preserve">10y cardiac fibrosis 0.6→ 1.2% (p=0.06). 10y cardiac disease ~6%. </w:t>
      </w:r>
      <w:r w:rsidDel="00000000" w:rsidR="00000000" w:rsidRPr="00000000">
        <w:rPr>
          <w:i w:val="1"/>
          <w:rtl w:val="0"/>
        </w:rPr>
        <w:t xml:space="preserve">No increased cardiac toxicity.</w:t>
      </w:r>
    </w:p>
    <w:p w:rsidR="00000000" w:rsidDel="00000000" w:rsidP="00000000" w:rsidRDefault="00000000" w:rsidRPr="00000000" w14:paraId="00000842">
      <w:pPr>
        <w:ind w:left="0" w:firstLine="0"/>
        <w:rPr/>
      </w:pPr>
      <w:r w:rsidDel="00000000" w:rsidR="00000000" w:rsidRPr="00000000">
        <w:rPr>
          <w:rtl w:val="0"/>
        </w:rPr>
      </w:r>
    </w:p>
    <w:tbl>
      <w:tblPr>
        <w:tblStyle w:val="Table39"/>
        <w:tblW w:w="1081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c>
          <w:tcPr>
            <w:shd w:fill="auto" w:val="clear"/>
            <w:tcMar>
              <w:top w:w="100.0" w:type="dxa"/>
              <w:left w:w="100.0" w:type="dxa"/>
              <w:bottom w:w="100.0" w:type="dxa"/>
              <w:right w:w="100.0" w:type="dxa"/>
            </w:tcMar>
            <w:vAlign w:val="top"/>
          </w:tcPr>
          <w:bookmarkStart w:colFirst="0" w:colLast="0" w:name="8twi1gbm9a3f" w:id="142"/>
          <w:bookmarkEnd w:id="142"/>
          <w:p w:rsidR="00000000" w:rsidDel="00000000" w:rsidP="00000000" w:rsidRDefault="00000000" w:rsidRPr="00000000" w14:paraId="00000843">
            <w:pPr>
              <w:ind w:left="0" w:firstLine="0"/>
              <w:rPr>
                <w:b w:val="1"/>
              </w:rPr>
            </w:pPr>
            <w:r w:rsidDel="00000000" w:rsidR="00000000" w:rsidRPr="00000000">
              <w:rPr>
                <w:b w:val="1"/>
                <w:rtl w:val="0"/>
              </w:rPr>
              <w:t xml:space="preserve">IM Coverage: Controversial</w:t>
            </w:r>
          </w:p>
          <w:p w:rsidR="00000000" w:rsidDel="00000000" w:rsidP="00000000" w:rsidRDefault="00000000" w:rsidRPr="00000000" w14:paraId="00000844">
            <w:pPr>
              <w:ind w:left="0" w:firstLine="0"/>
              <w:rPr>
                <w:b w:val="1"/>
              </w:rPr>
            </w:pPr>
            <w:r w:rsidDel="00000000" w:rsidR="00000000" w:rsidRPr="00000000">
              <w:rPr>
                <w:rtl w:val="0"/>
              </w:rPr>
              <w:t xml:space="preserve">Regional Nodal Management in cN0 Breast Cancer Undergoing Upfront Surgery [</w:t>
            </w:r>
            <w:hyperlink r:id="rId515">
              <w:r w:rsidDel="00000000" w:rsidR="00000000" w:rsidRPr="00000000">
                <w:rPr>
                  <w:rtl w:val="0"/>
                </w:rPr>
                <w:t xml:space="preserve">Mittendorf, Bellon and King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5">
            <w:pPr>
              <w:ind w:left="0" w:firstLine="0"/>
              <w:rPr/>
            </w:pPr>
            <w:r w:rsidDel="00000000" w:rsidR="00000000" w:rsidRPr="00000000">
              <w:rPr>
                <w:rtl w:val="0"/>
              </w:rPr>
              <w:t xml:space="preserve">See [</w:t>
            </w:r>
            <w:hyperlink w:anchor="_523c7tdpafx5">
              <w:r w:rsidDel="00000000" w:rsidR="00000000" w:rsidRPr="00000000">
                <w:rPr>
                  <w:rtl w:val="0"/>
                </w:rPr>
                <w:t xml:space="preserve">Nodal coverage</w:t>
              </w:r>
            </w:hyperlink>
            <w:r w:rsidDel="00000000" w:rsidR="00000000" w:rsidRPr="00000000">
              <w:rPr>
                <w:rtl w:val="0"/>
              </w:rPr>
              <w:t xml:space="preserve">] in the Treatment Planning section.</w:t>
            </w:r>
          </w:p>
          <w:p w:rsidR="00000000" w:rsidDel="00000000" w:rsidP="00000000" w:rsidRDefault="00000000" w:rsidRPr="00000000" w14:paraId="00000846">
            <w:pPr>
              <w:numPr>
                <w:ilvl w:val="0"/>
                <w:numId w:val="8"/>
              </w:numPr>
            </w:pPr>
            <w:r w:rsidDel="00000000" w:rsidR="00000000" w:rsidRPr="00000000">
              <w:rPr>
                <w:rtl w:val="0"/>
              </w:rPr>
              <w:t xml:space="preserve">If axillary node negative: Risk of IM LNs of ~5% although 15% if UIQ.</w:t>
            </w:r>
          </w:p>
          <w:p w:rsidR="00000000" w:rsidDel="00000000" w:rsidP="00000000" w:rsidRDefault="00000000" w:rsidRPr="00000000" w14:paraId="00000847">
            <w:pPr>
              <w:numPr>
                <w:ilvl w:val="1"/>
                <w:numId w:val="8"/>
              </w:numPr>
              <w:ind w:left="1440" w:hanging="360"/>
            </w:pPr>
            <w:r w:rsidDel="00000000" w:rsidR="00000000" w:rsidRPr="00000000">
              <w:rPr>
                <w:rtl w:val="0"/>
              </w:rPr>
              <w:t xml:space="preserve">Risk becomes above 20% if T2 and medial location or T3 and younger than 35 years.</w:t>
            </w:r>
          </w:p>
          <w:p w:rsidR="00000000" w:rsidDel="00000000" w:rsidP="00000000" w:rsidRDefault="00000000" w:rsidRPr="00000000" w14:paraId="00000848">
            <w:pPr>
              <w:numPr>
                <w:ilvl w:val="1"/>
                <w:numId w:val="8"/>
              </w:numPr>
              <w:ind w:left="1440" w:hanging="360"/>
            </w:pPr>
            <w:r w:rsidDel="00000000" w:rsidR="00000000" w:rsidRPr="00000000">
              <w:rPr>
                <w:rtl w:val="0"/>
              </w:rPr>
              <w:t xml:space="preserve">ER negativity, LVSI, and grade may influence risk for regional node positivity.</w:t>
            </w:r>
          </w:p>
          <w:p w:rsidR="00000000" w:rsidDel="00000000" w:rsidP="00000000" w:rsidRDefault="00000000" w:rsidRPr="00000000" w14:paraId="00000849">
            <w:pPr>
              <w:numPr>
                <w:ilvl w:val="0"/>
                <w:numId w:val="8"/>
              </w:numPr>
            </w:pPr>
            <w:r w:rsidDel="00000000" w:rsidR="00000000" w:rsidRPr="00000000">
              <w:rPr>
                <w:rtl w:val="0"/>
              </w:rPr>
              <w:t xml:space="preserve">If axillary node positive: Risk of IM LNs ~20% for outer quadrants, ~50% for inner or central. </w:t>
            </w:r>
          </w:p>
          <w:p w:rsidR="00000000" w:rsidDel="00000000" w:rsidP="00000000" w:rsidRDefault="00000000" w:rsidRPr="00000000" w14:paraId="0000084A">
            <w:pPr>
              <w:numPr>
                <w:ilvl w:val="0"/>
                <w:numId w:val="8"/>
              </w:numPr>
            </w:pPr>
            <w:r w:rsidDel="00000000" w:rsidR="00000000" w:rsidRPr="00000000">
              <w:rPr>
                <w:rtl w:val="0"/>
              </w:rPr>
              <w:t xml:space="preserve">Consider for Young age, 20% or higher nodal ratio, ECE &gt; 2mm, extensive LVSI.</w:t>
            </w:r>
          </w:p>
          <w:p w:rsidR="00000000" w:rsidDel="00000000" w:rsidP="00000000" w:rsidRDefault="00000000" w:rsidRPr="00000000" w14:paraId="0000084B">
            <w:pPr>
              <w:numPr>
                <w:ilvl w:val="0"/>
                <w:numId w:val="8"/>
              </w:numPr>
            </w:pPr>
            <w:r w:rsidDel="00000000" w:rsidR="00000000" w:rsidRPr="00000000">
              <w:rPr>
                <w:rtl w:val="0"/>
              </w:rPr>
              <w:t xml:space="preserve">Outdated [</w:t>
            </w:r>
            <w:hyperlink w:anchor="kix.3h6xvnp7g7j6">
              <w:r w:rsidDel="00000000" w:rsidR="00000000" w:rsidRPr="00000000">
                <w:rPr>
                  <w:rtl w:val="0"/>
                </w:rPr>
                <w:t xml:space="preserve">Chinese study</w:t>
              </w:r>
            </w:hyperlink>
            <w:r w:rsidDel="00000000" w:rsidR="00000000" w:rsidRPr="00000000">
              <w:rPr>
                <w:rtl w:val="0"/>
              </w:rPr>
              <w:t xml:space="preserve">] suggests &gt; 20% IMN nodal involvement if: </w:t>
            </w:r>
          </w:p>
          <w:p w:rsidR="00000000" w:rsidDel="00000000" w:rsidP="00000000" w:rsidRDefault="00000000" w:rsidRPr="00000000" w14:paraId="0000084C">
            <w:pPr>
              <w:numPr>
                <w:ilvl w:val="1"/>
                <w:numId w:val="8"/>
              </w:numPr>
              <w:ind w:left="1440" w:hanging="360"/>
            </w:pPr>
            <w:r w:rsidDel="00000000" w:rsidR="00000000" w:rsidRPr="00000000">
              <w:rPr>
                <w:rtl w:val="0"/>
              </w:rPr>
              <w:t xml:space="preserve">4+ ALNs.</w:t>
            </w:r>
          </w:p>
          <w:p w:rsidR="00000000" w:rsidDel="00000000" w:rsidP="00000000" w:rsidRDefault="00000000" w:rsidRPr="00000000" w14:paraId="0000084D">
            <w:pPr>
              <w:numPr>
                <w:ilvl w:val="1"/>
                <w:numId w:val="8"/>
              </w:numPr>
              <w:ind w:left="1440" w:hanging="360"/>
            </w:pPr>
            <w:r w:rsidDel="00000000" w:rsidR="00000000" w:rsidRPr="00000000">
              <w:rPr>
                <w:rtl w:val="0"/>
              </w:rPr>
              <w:t xml:space="preserve">Medial location or T2 any location with positive ALNs.</w:t>
            </w:r>
          </w:p>
          <w:p w:rsidR="00000000" w:rsidDel="00000000" w:rsidP="00000000" w:rsidRDefault="00000000" w:rsidRPr="00000000" w14:paraId="0000084E">
            <w:pPr>
              <w:numPr>
                <w:ilvl w:val="1"/>
                <w:numId w:val="8"/>
              </w:numPr>
              <w:ind w:left="1440" w:hanging="360"/>
            </w:pPr>
            <w:r w:rsidDel="00000000" w:rsidR="00000000" w:rsidRPr="00000000">
              <w:rPr>
                <w:rtl w:val="0"/>
              </w:rPr>
              <w:t xml:space="preserve">Medial location and T2, even if negative axilla.</w:t>
            </w:r>
          </w:p>
          <w:p w:rsidR="00000000" w:rsidDel="00000000" w:rsidP="00000000" w:rsidRDefault="00000000" w:rsidRPr="00000000" w14:paraId="0000084F">
            <w:pPr>
              <w:numPr>
                <w:ilvl w:val="1"/>
                <w:numId w:val="8"/>
              </w:numPr>
              <w:ind w:left="1440" w:hanging="360"/>
            </w:pPr>
            <w:r w:rsidDel="00000000" w:rsidR="00000000" w:rsidRPr="00000000">
              <w:rPr>
                <w:rtl w:val="0"/>
              </w:rPr>
              <w:t xml:space="preserve">T3 and &lt; 35y, even if negative axilla.</w:t>
            </w:r>
          </w:p>
          <w:p w:rsidR="00000000" w:rsidDel="00000000" w:rsidP="00000000" w:rsidRDefault="00000000" w:rsidRPr="00000000" w14:paraId="00000850">
            <w:pPr>
              <w:numPr>
                <w:ilvl w:val="0"/>
                <w:numId w:val="8"/>
              </w:numPr>
            </w:pPr>
            <w:r w:rsidDel="00000000" w:rsidR="00000000" w:rsidRPr="00000000">
              <w:rPr>
                <w:rtl w:val="0"/>
              </w:rPr>
              <w:t xml:space="preserve">According to the </w:t>
            </w:r>
            <w:r w:rsidDel="00000000" w:rsidR="00000000" w:rsidRPr="00000000">
              <w:rPr>
                <w:rtl w:val="0"/>
              </w:rPr>
              <w:t xml:space="preserve">[</w:t>
            </w:r>
            <w:hyperlink w:anchor="6195m22zywnu">
              <w:r w:rsidDel="00000000" w:rsidR="00000000" w:rsidRPr="00000000">
                <w:rPr>
                  <w:rtl w:val="0"/>
                </w:rPr>
                <w:t xml:space="preserve">Danish prospective study</w:t>
              </w:r>
            </w:hyperlink>
            <w:r w:rsidDel="00000000" w:rsidR="00000000" w:rsidRPr="00000000">
              <w:rPr>
                <w:rtl w:val="0"/>
              </w:rPr>
              <w:t xml:space="preserve">], the benefit of IMN irradiation appears greatest for node positive medial/central disease and patients with N2 disease regardless of location.</w:t>
            </w:r>
          </w:p>
        </w:tc>
      </w:tr>
    </w:tbl>
    <w:p w:rsidR="00000000" w:rsidDel="00000000" w:rsidP="00000000" w:rsidRDefault="00000000" w:rsidRPr="00000000" w14:paraId="00000851">
      <w:pPr>
        <w:spacing w:line="240" w:lineRule="auto"/>
        <w:ind w:firstLine="720"/>
        <w:rPr>
          <w:b w:val="1"/>
        </w:rPr>
      </w:pPr>
      <w:r w:rsidDel="00000000" w:rsidR="00000000" w:rsidRPr="00000000">
        <w:rPr>
          <w:rtl w:val="0"/>
        </w:rPr>
      </w:r>
    </w:p>
    <w:p w:rsidR="00000000" w:rsidDel="00000000" w:rsidP="00000000" w:rsidRDefault="00000000" w:rsidRPr="00000000" w14:paraId="00000852">
      <w:pPr>
        <w:numPr>
          <w:ilvl w:val="0"/>
          <w:numId w:val="80"/>
        </w:numPr>
        <w:spacing w:line="240" w:lineRule="auto"/>
        <w:rPr/>
      </w:pPr>
      <w:r w:rsidDel="00000000" w:rsidR="00000000" w:rsidRPr="00000000">
        <w:rPr>
          <w:b w:val="1"/>
          <w:rtl w:val="0"/>
        </w:rPr>
        <w:t xml:space="preserve">French </w:t>
      </w:r>
      <w:r w:rsidDel="00000000" w:rsidR="00000000" w:rsidRPr="00000000">
        <w:rPr>
          <w:rtl w:val="0"/>
        </w:rPr>
        <w:t xml:space="preserve">[</w:t>
      </w:r>
      <w:hyperlink r:id="rId516">
        <w:r w:rsidDel="00000000" w:rsidR="00000000" w:rsidRPr="00000000">
          <w:rPr>
            <w:rtl w:val="0"/>
          </w:rPr>
          <w:t xml:space="preserve">Hennequin IJROBP '13</w:t>
        </w:r>
      </w:hyperlink>
      <w:r w:rsidDel="00000000" w:rsidR="00000000" w:rsidRPr="00000000">
        <w:rPr>
          <w:rFonts w:ascii="Cardo" w:cs="Cardo" w:eastAsia="Cardo" w:hAnsi="Cardo"/>
          <w:rtl w:val="0"/>
        </w:rPr>
        <w:t xml:space="preserve">]: PMRT→ </w:t>
      </w:r>
      <w:r w:rsidDel="00000000" w:rsidR="00000000" w:rsidRPr="00000000">
        <w:rPr>
          <w:b w:val="1"/>
          <w:rtl w:val="0"/>
        </w:rPr>
        <w:t xml:space="preserve">CW/SCV ± IMN</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853">
      <w:pPr>
        <w:spacing w:line="240" w:lineRule="auto"/>
        <w:ind w:firstLine="720"/>
        <w:rPr/>
      </w:pPr>
      <w:r w:rsidDel="00000000" w:rsidR="00000000" w:rsidRPr="00000000">
        <w:rPr>
          <w:rtl w:val="0"/>
        </w:rPr>
        <w:t xml:space="preserve">Equivalent OS, but this trial was only powered to detect a 10% difference at 10y. The bar was set WAY too high!</w:t>
      </w:r>
    </w:p>
    <w:p w:rsidR="00000000" w:rsidDel="00000000" w:rsidP="00000000" w:rsidRDefault="00000000" w:rsidRPr="00000000" w14:paraId="00000854">
      <w:pPr>
        <w:numPr>
          <w:ilvl w:val="1"/>
          <w:numId w:val="80"/>
        </w:numPr>
        <w:spacing w:line="240" w:lineRule="auto"/>
        <w:ind w:left="1440" w:hanging="360"/>
        <w:rPr/>
      </w:pPr>
      <w:r w:rsidDel="00000000" w:rsidR="00000000" w:rsidRPr="00000000">
        <w:rPr>
          <w:rFonts w:ascii="Gungsuh" w:cs="Gungsuh" w:eastAsia="Gungsuh" w:hAnsi="Gungsuh"/>
          <w:rtl w:val="0"/>
        </w:rPr>
        <w:t xml:space="preserve">1334 pts. Positive axillary nodes or central/medial tumors with or without nodes. &lt;75y. KPS ≥ 70.</w:t>
      </w:r>
    </w:p>
    <w:p w:rsidR="00000000" w:rsidDel="00000000" w:rsidP="00000000" w:rsidRDefault="00000000" w:rsidRPr="00000000" w14:paraId="00000855">
      <w:pPr>
        <w:numPr>
          <w:ilvl w:val="2"/>
          <w:numId w:val="80"/>
        </w:numPr>
        <w:spacing w:line="240" w:lineRule="auto"/>
        <w:ind w:left="2160" w:hanging="360"/>
        <w:rPr/>
      </w:pPr>
      <w:r w:rsidDel="00000000" w:rsidR="00000000" w:rsidRPr="00000000">
        <w:rPr>
          <w:rtl w:val="0"/>
        </w:rPr>
        <w:t xml:space="preserve">RT: 50 Gy, first 5 intercostal spaces with ⅔ of dose (31.5 Gy) given by electrons.</w:t>
      </w:r>
    </w:p>
    <w:p w:rsidR="00000000" w:rsidDel="00000000" w:rsidP="00000000" w:rsidRDefault="00000000" w:rsidRPr="00000000" w14:paraId="00000856">
      <w:pPr>
        <w:numPr>
          <w:ilvl w:val="1"/>
          <w:numId w:val="80"/>
        </w:numPr>
        <w:spacing w:line="240" w:lineRule="auto"/>
        <w:ind w:left="1440" w:hanging="360"/>
        <w:rPr/>
      </w:pPr>
      <w:r w:rsidDel="00000000" w:rsidR="00000000" w:rsidRPr="00000000">
        <w:rPr>
          <w:rtl w:val="0"/>
        </w:rPr>
        <w:t xml:space="preserve">10y OS ~60%. </w:t>
      </w:r>
      <w:r w:rsidDel="00000000" w:rsidR="00000000" w:rsidRPr="00000000">
        <w:rPr>
          <w:rtl w:val="0"/>
        </w:rPr>
      </w:r>
    </w:p>
    <w:bookmarkStart w:colFirst="0" w:colLast="0" w:name="6195m22zywnu" w:id="143"/>
    <w:bookmarkEnd w:id="143"/>
    <w:p w:rsidR="00000000" w:rsidDel="00000000" w:rsidP="00000000" w:rsidRDefault="00000000" w:rsidRPr="00000000" w14:paraId="00000857">
      <w:pPr>
        <w:numPr>
          <w:ilvl w:val="0"/>
          <w:numId w:val="80"/>
        </w:numPr>
        <w:spacing w:line="240" w:lineRule="auto"/>
        <w:rPr/>
      </w:pPr>
      <w:r w:rsidDel="00000000" w:rsidR="00000000" w:rsidRPr="00000000">
        <w:rPr>
          <w:b w:val="1"/>
          <w:rtl w:val="0"/>
        </w:rPr>
        <w:t xml:space="preserve">DBCG-IMN</w:t>
      </w:r>
      <w:r w:rsidDel="00000000" w:rsidR="00000000" w:rsidRPr="00000000">
        <w:rPr>
          <w:rtl w:val="0"/>
        </w:rPr>
        <w:t xml:space="preserve"> (2003-2007) [</w:t>
      </w:r>
      <w:hyperlink r:id="rId517">
        <w:r w:rsidDel="00000000" w:rsidR="00000000" w:rsidRPr="00000000">
          <w:rPr>
            <w:rtl w:val="0"/>
          </w:rPr>
          <w:t xml:space="preserve">Thorsen JCO '16]</w:t>
        </w:r>
      </w:hyperlink>
      <w:r w:rsidDel="00000000" w:rsidR="00000000" w:rsidRPr="00000000">
        <w:rPr>
          <w:rtl w:val="0"/>
        </w:rPr>
        <w:t xml:space="preserve">: Adjuvant RT to breast/CW and non-dissected axilla and SCV. </w:t>
      </w:r>
      <w:r w:rsidDel="00000000" w:rsidR="00000000" w:rsidRPr="00000000">
        <w:rPr>
          <w:b w:val="1"/>
          <w:rtl w:val="0"/>
        </w:rPr>
        <w:t xml:space="preserve">± IMN</w:t>
      </w:r>
      <w:r w:rsidDel="00000000" w:rsidR="00000000" w:rsidRPr="00000000">
        <w:rPr>
          <w:rtl w:val="0"/>
        </w:rPr>
        <w:t xml:space="preserve">. </w:t>
        <w:br w:type="textWrapping"/>
      </w:r>
      <w:r w:rsidDel="00000000" w:rsidR="00000000" w:rsidRPr="00000000">
        <w:rPr>
          <w:rFonts w:ascii="Gungsuh" w:cs="Gungsuh" w:eastAsia="Gungsuh" w:hAnsi="Gungsuh"/>
          <w:rtl w:val="0"/>
        </w:rPr>
        <w:t xml:space="preserve">The benefit of IMN irradiation greatest for node positive medial/central disease and patients with ≥ 4 nodes regardless of location.</w:t>
      </w:r>
    </w:p>
    <w:p w:rsidR="00000000" w:rsidDel="00000000" w:rsidP="00000000" w:rsidRDefault="00000000" w:rsidRPr="00000000" w14:paraId="00000858">
      <w:pPr>
        <w:numPr>
          <w:ilvl w:val="1"/>
          <w:numId w:val="80"/>
        </w:numPr>
        <w:spacing w:line="240" w:lineRule="auto"/>
        <w:ind w:left="1440" w:hanging="360"/>
        <w:rPr/>
      </w:pPr>
      <w:r w:rsidDel="00000000" w:rsidR="00000000" w:rsidRPr="00000000">
        <w:rPr>
          <w:rtl w:val="0"/>
        </w:rPr>
        <w:t xml:space="preserve">3,089 pts. Population-based cohort. Early stage N+ disease. Women &lt; 70 yo.</w:t>
      </w:r>
    </w:p>
    <w:p w:rsidR="00000000" w:rsidDel="00000000" w:rsidP="00000000" w:rsidRDefault="00000000" w:rsidRPr="00000000" w14:paraId="00000859">
      <w:pPr>
        <w:numPr>
          <w:ilvl w:val="2"/>
          <w:numId w:val="80"/>
        </w:numPr>
        <w:spacing w:line="240" w:lineRule="auto"/>
        <w:ind w:left="2160" w:hanging="360"/>
        <w:rPr/>
      </w:pPr>
      <w:r w:rsidDel="00000000" w:rsidR="00000000" w:rsidRPr="00000000">
        <w:rPr>
          <w:rtl w:val="0"/>
        </w:rPr>
        <w:t xml:space="preserve">Right sided breast cancer received IMN coverage while left sided breast cancer received no IMN coverage.</w:t>
      </w:r>
    </w:p>
    <w:p w:rsidR="00000000" w:rsidDel="00000000" w:rsidP="00000000" w:rsidRDefault="00000000" w:rsidRPr="00000000" w14:paraId="0000085A">
      <w:pPr>
        <w:numPr>
          <w:ilvl w:val="2"/>
          <w:numId w:val="80"/>
        </w:numPr>
        <w:spacing w:line="240" w:lineRule="auto"/>
        <w:ind w:left="2160" w:hanging="360"/>
        <w:rPr>
          <w:u w:val="none"/>
        </w:rPr>
      </w:pPr>
      <w:r w:rsidDel="00000000" w:rsidR="00000000" w:rsidRPr="00000000">
        <w:rPr>
          <w:rFonts w:ascii="Gungsuh" w:cs="Gungsuh" w:eastAsia="Gungsuh" w:hAnsi="Gungsuh"/>
          <w:rtl w:val="0"/>
        </w:rPr>
        <w:t xml:space="preserve">If ≥ 6 nodes, then the axillary level I was added.</w:t>
      </w:r>
    </w:p>
    <w:p w:rsidR="00000000" w:rsidDel="00000000" w:rsidP="00000000" w:rsidRDefault="00000000" w:rsidRPr="00000000" w14:paraId="0000085B">
      <w:pPr>
        <w:numPr>
          <w:ilvl w:val="1"/>
          <w:numId w:val="80"/>
        </w:numPr>
        <w:spacing w:line="240" w:lineRule="auto"/>
        <w:ind w:left="1440" w:hanging="360"/>
        <w:rPr/>
      </w:pPr>
      <w:r w:rsidDel="00000000" w:rsidR="00000000" w:rsidRPr="00000000">
        <w:rPr>
          <w:rFonts w:ascii="Cardo" w:cs="Cardo" w:eastAsia="Cardo" w:hAnsi="Cardo"/>
          <w:rtl w:val="0"/>
        </w:rPr>
        <w:t xml:space="preserve">8y BCM 23→ 21%, 8y DM ~30→ 27% (p=0.07).</w:t>
      </w:r>
    </w:p>
    <w:p w:rsidR="00000000" w:rsidDel="00000000" w:rsidP="00000000" w:rsidRDefault="00000000" w:rsidRPr="00000000" w14:paraId="0000085C">
      <w:pPr>
        <w:numPr>
          <w:ilvl w:val="1"/>
          <w:numId w:val="80"/>
        </w:numPr>
        <w:spacing w:line="240" w:lineRule="auto"/>
        <w:ind w:left="1440" w:hanging="360"/>
        <w:rPr/>
      </w:pPr>
      <w:r w:rsidDel="00000000" w:rsidR="00000000" w:rsidRPr="00000000">
        <w:rPr>
          <w:rFonts w:ascii="Cardo" w:cs="Cardo" w:eastAsia="Cardo" w:hAnsi="Cardo"/>
          <w:rtl w:val="0"/>
        </w:rPr>
        <w:t xml:space="preserve">8y OS 72→ 76%.</w:t>
      </w:r>
      <w:r w:rsidDel="00000000" w:rsidR="00000000" w:rsidRPr="00000000">
        <w:rPr>
          <w:rtl w:val="0"/>
        </w:rPr>
      </w:r>
    </w:p>
    <w:p w:rsidR="00000000" w:rsidDel="00000000" w:rsidP="00000000" w:rsidRDefault="00000000" w:rsidRPr="00000000" w14:paraId="0000085D">
      <w:pPr>
        <w:numPr>
          <w:ilvl w:val="1"/>
          <w:numId w:val="80"/>
        </w:numPr>
        <w:spacing w:line="240" w:lineRule="auto"/>
        <w:ind w:left="1440" w:hanging="360"/>
        <w:rPr/>
      </w:pPr>
      <w:r w:rsidDel="00000000" w:rsidR="00000000" w:rsidRPr="00000000">
        <w:rPr>
          <w:rtl w:val="0"/>
        </w:rPr>
        <w:t xml:space="preserve">There was no difference in deaths from ischemic heart disease between the two groups.</w:t>
      </w:r>
    </w:p>
    <w:p w:rsidR="00000000" w:rsidDel="00000000" w:rsidP="00000000" w:rsidRDefault="00000000" w:rsidRPr="00000000" w14:paraId="0000085E">
      <w:pPr>
        <w:numPr>
          <w:ilvl w:val="1"/>
          <w:numId w:val="80"/>
        </w:numPr>
        <w:spacing w:line="240" w:lineRule="auto"/>
        <w:ind w:left="1440" w:hanging="360"/>
        <w:rPr/>
      </w:pPr>
      <w:r w:rsidDel="00000000" w:rsidR="00000000" w:rsidRPr="00000000">
        <w:rPr>
          <w:rtl w:val="0"/>
        </w:rPr>
        <w:t xml:space="preserve">Patients</w:t>
      </w:r>
      <w:r w:rsidDel="00000000" w:rsidR="00000000" w:rsidRPr="00000000">
        <w:rPr>
          <w:rtl w:val="0"/>
        </w:rPr>
        <w:t xml:space="preserve"> with lateral disease and 1-3 LN did not appear to benefit.</w:t>
      </w:r>
    </w:p>
    <w:p w:rsidR="00000000" w:rsidDel="00000000" w:rsidP="00000000" w:rsidRDefault="00000000" w:rsidRPr="00000000" w14:paraId="0000085F">
      <w:pPr>
        <w:numPr>
          <w:ilvl w:val="0"/>
          <w:numId w:val="80"/>
        </w:numPr>
        <w:spacing w:line="240" w:lineRule="auto"/>
        <w:rPr/>
      </w:pPr>
      <w:r w:rsidDel="00000000" w:rsidR="00000000" w:rsidRPr="00000000">
        <w:rPr>
          <w:rtl w:val="0"/>
        </w:rPr>
        <w:t xml:space="preserve">Irradiation of RLN areas in breast cancer [</w:t>
      </w:r>
      <w:hyperlink r:id="rId518">
        <w:r w:rsidDel="00000000" w:rsidR="00000000" w:rsidRPr="00000000">
          <w:rPr>
            <w:rtl w:val="0"/>
          </w:rPr>
          <w:t xml:space="preserve">Borm</w:t>
        </w:r>
      </w:hyperlink>
      <w:hyperlink r:id="rId519">
        <w:r w:rsidDel="00000000" w:rsidR="00000000" w:rsidRPr="00000000">
          <w:rPr>
            <w:rtl w:val="0"/>
          </w:rPr>
          <w:t xml:space="preserve"> </w:t>
        </w:r>
      </w:hyperlink>
      <w:hyperlink r:id="rId520">
        <w:r w:rsidDel="00000000" w:rsidR="00000000" w:rsidRPr="00000000">
          <w:rPr>
            <w:rtl w:val="0"/>
          </w:rPr>
          <w:t xml:space="preserve">RTO</w:t>
        </w:r>
      </w:hyperlink>
      <w:hyperlink r:id="rId521">
        <w:r w:rsidDel="00000000" w:rsidR="00000000" w:rsidRPr="00000000">
          <w:rPr>
            <w:rtl w:val="0"/>
          </w:rPr>
          <w:t xml:space="preserve"> '19</w:t>
        </w:r>
      </w:hyperlink>
      <w:r w:rsidDel="00000000" w:rsidR="00000000" w:rsidRPr="00000000">
        <w:rPr>
          <w:rtl w:val="0"/>
        </w:rPr>
        <w:t xml:space="preserve">]:</w:t>
      </w:r>
    </w:p>
    <w:p w:rsidR="00000000" w:rsidDel="00000000" w:rsidP="00000000" w:rsidRDefault="00000000" w:rsidRPr="00000000" w14:paraId="00000860">
      <w:pPr>
        <w:numPr>
          <w:ilvl w:val="1"/>
          <w:numId w:val="80"/>
        </w:numPr>
        <w:spacing w:line="240" w:lineRule="auto"/>
        <w:ind w:left="1440" w:hanging="360"/>
        <w:rPr/>
      </w:pPr>
      <w:r w:rsidDel="00000000" w:rsidR="00000000" w:rsidRPr="00000000">
        <w:rPr>
          <w:rtl w:val="0"/>
        </w:rPr>
        <w:t xml:space="preserve">Dose evaluation according to Z11, AMAROS, [</w:t>
      </w:r>
      <w:hyperlink w:anchor="dxztgnjii4qv">
        <w:r w:rsidDel="00000000" w:rsidR="00000000" w:rsidRPr="00000000">
          <w:rPr>
            <w:rtl w:val="0"/>
          </w:rPr>
          <w:t xml:space="preserve">EORTC 22922</w:t>
        </w:r>
      </w:hyperlink>
      <w:r w:rsidDel="00000000" w:rsidR="00000000" w:rsidRPr="00000000">
        <w:rPr>
          <w:rtl w:val="0"/>
        </w:rPr>
        <w:t xml:space="preserve">] and MA-20.</w:t>
      </w:r>
    </w:p>
    <w:bookmarkStart w:colFirst="0" w:colLast="0" w:name="bipn1pwc8be4" w:id="144"/>
    <w:bookmarkEnd w:id="144"/>
    <w:p w:rsidR="00000000" w:rsidDel="00000000" w:rsidP="00000000" w:rsidRDefault="00000000" w:rsidRPr="00000000" w14:paraId="00000861">
      <w:pPr>
        <w:numPr>
          <w:ilvl w:val="0"/>
          <w:numId w:val="80"/>
        </w:numPr>
        <w:spacing w:line="240" w:lineRule="auto"/>
        <w:rPr>
          <w:u w:val="none"/>
        </w:rPr>
      </w:pPr>
      <w:r w:rsidDel="00000000" w:rsidR="00000000" w:rsidRPr="00000000">
        <w:rPr>
          <w:rtl w:val="0"/>
        </w:rPr>
        <w:t xml:space="preserve">Clinicogenomic</w:t>
      </w:r>
      <w:r w:rsidDel="00000000" w:rsidR="00000000" w:rsidRPr="00000000">
        <w:rPr>
          <w:rtl w:val="0"/>
        </w:rPr>
        <w:t xml:space="preserve"> RT classifier predicting the need for regional coverage in early stage breast cancer [</w:t>
      </w:r>
      <w:hyperlink r:id="rId522">
        <w:r w:rsidDel="00000000" w:rsidR="00000000" w:rsidRPr="00000000">
          <w:rPr>
            <w:rtl w:val="0"/>
          </w:rPr>
          <w:t xml:space="preserve">Sjöström JCO '19</w:t>
        </w:r>
      </w:hyperlink>
      <w:r w:rsidDel="00000000" w:rsidR="00000000" w:rsidRPr="00000000">
        <w:rPr>
          <w:rtl w:val="0"/>
        </w:rPr>
        <w:t xml:space="preserve">]</w:t>
      </w:r>
    </w:p>
    <w:p w:rsidR="00000000" w:rsidDel="00000000" w:rsidP="00000000" w:rsidRDefault="00000000" w:rsidRPr="00000000" w14:paraId="00000862">
      <w:pPr>
        <w:spacing w:line="240" w:lineRule="auto"/>
        <w:ind w:firstLine="720"/>
        <w:rPr/>
      </w:pPr>
      <w:r w:rsidDel="00000000" w:rsidR="00000000" w:rsidRPr="00000000">
        <w:rPr>
          <w:rtl w:val="0"/>
        </w:rPr>
        <w:t xml:space="preserve">ARTIC = Adjuvant RT Intensification Classifier. Comprised of 27 genes and patient age, in three publicly available cohorts. </w:t>
      </w:r>
    </w:p>
    <w:p w:rsidR="00000000" w:rsidDel="00000000" w:rsidP="00000000" w:rsidRDefault="00000000" w:rsidRPr="00000000" w14:paraId="00000863">
      <w:pPr>
        <w:spacing w:line="240" w:lineRule="auto"/>
        <w:ind w:firstLine="720"/>
        <w:rPr/>
      </w:pPr>
      <w:r w:rsidDel="00000000" w:rsidR="00000000" w:rsidRPr="00000000">
        <w:rPr>
          <w:rtl w:val="0"/>
        </w:rPr>
        <w:t xml:space="preserve">TBL </w:t>
      </w:r>
      <w:hyperlink r:id="rId523">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ARTIC</w:t>
      </w:r>
      <w:r w:rsidDel="00000000" w:rsidR="00000000" w:rsidRPr="00000000">
        <w:rPr>
          <w:rtl w:val="0"/>
        </w:rPr>
        <w:t xml:space="preserve"> is a 27 gene + age classifier that is both prognostic of locoregional recurrence and predictive of breast-only radiation benefit in women with early stage, node-negative breast cancer.</w:t>
      </w:r>
    </w:p>
    <w:p w:rsidR="00000000" w:rsidDel="00000000" w:rsidP="00000000" w:rsidRDefault="00000000" w:rsidRPr="00000000" w14:paraId="00000864">
      <w:pPr>
        <w:spacing w:line="240" w:lineRule="auto"/>
        <w:ind w:firstLine="720"/>
        <w:rPr/>
      </w:pPr>
      <w:r w:rsidDel="00000000" w:rsidR="00000000" w:rsidRPr="00000000">
        <w:rPr>
          <w:rtl w:val="0"/>
        </w:rPr>
        <w:t xml:space="preserve">No patients received NAC or trastuzumab as part of their care.</w:t>
      </w:r>
    </w:p>
    <w:p w:rsidR="00000000" w:rsidDel="00000000" w:rsidP="00000000" w:rsidRDefault="00000000" w:rsidRPr="00000000" w14:paraId="00000865">
      <w:pPr>
        <w:numPr>
          <w:ilvl w:val="1"/>
          <w:numId w:val="80"/>
        </w:numPr>
        <w:spacing w:line="240" w:lineRule="auto"/>
        <w:ind w:left="1440" w:hanging="360"/>
        <w:rPr>
          <w:u w:val="none"/>
        </w:rPr>
      </w:pPr>
      <w:r w:rsidDel="00000000" w:rsidR="00000000" w:rsidRPr="00000000">
        <w:rPr>
          <w:rtl w:val="0"/>
        </w:rPr>
        <w:t xml:space="preserve">1200 women. Stage I-II, node negative breast cancer. Very little endo or chemo. SweBCG91-RT trial.</w:t>
      </w:r>
    </w:p>
    <w:p w:rsidR="00000000" w:rsidDel="00000000" w:rsidP="00000000" w:rsidRDefault="00000000" w:rsidRPr="00000000" w14:paraId="00000866">
      <w:pPr>
        <w:numPr>
          <w:ilvl w:val="2"/>
          <w:numId w:val="80"/>
        </w:numPr>
        <w:spacing w:line="240" w:lineRule="auto"/>
        <w:ind w:left="2160" w:hanging="360"/>
        <w:rPr>
          <w:u w:val="none"/>
        </w:rPr>
      </w:pPr>
      <w:r w:rsidDel="00000000" w:rsidR="00000000" w:rsidRPr="00000000">
        <w:rPr>
          <w:rtl w:val="0"/>
        </w:rPr>
        <w:t xml:space="preserve">High score: 75th percentile or higher is associated with an increased risk of LRR regardless of RT. </w:t>
      </w:r>
    </w:p>
    <w:p w:rsidR="00000000" w:rsidDel="00000000" w:rsidP="00000000" w:rsidRDefault="00000000" w:rsidRPr="00000000" w14:paraId="00000867">
      <w:pPr>
        <w:numPr>
          <w:ilvl w:val="1"/>
          <w:numId w:val="80"/>
        </w:numPr>
        <w:spacing w:line="240" w:lineRule="auto"/>
        <w:ind w:left="1440" w:hanging="360"/>
        <w:rPr>
          <w:u w:val="none"/>
        </w:rPr>
      </w:pPr>
      <w:r w:rsidDel="00000000" w:rsidR="00000000" w:rsidRPr="00000000">
        <w:rPr>
          <w:rFonts w:ascii="Cardo" w:cs="Cardo" w:eastAsia="Cardo" w:hAnsi="Cardo"/>
          <w:rtl w:val="0"/>
        </w:rPr>
        <w:t xml:space="preserve">Regional recurrence for low / high risk of 1→ 11%, even with radiation (no nodal radiation). </w:t>
      </w:r>
    </w:p>
    <w:p w:rsidR="00000000" w:rsidDel="00000000" w:rsidP="00000000" w:rsidRDefault="00000000" w:rsidRPr="00000000" w14:paraId="00000868">
      <w:pPr>
        <w:numPr>
          <w:ilvl w:val="1"/>
          <w:numId w:val="80"/>
        </w:numPr>
        <w:spacing w:line="240" w:lineRule="auto"/>
        <w:ind w:left="1440" w:hanging="360"/>
        <w:rPr>
          <w:u w:val="none"/>
        </w:rPr>
      </w:pPr>
      <w:r w:rsidDel="00000000" w:rsidR="00000000" w:rsidRPr="00000000">
        <w:rPr>
          <w:rtl w:val="0"/>
        </w:rPr>
        <w:t xml:space="preserve">Patients with low ARTIC scores had a large benefit from RT, while high ARTIC scores benefited less from RT.  </w:t>
      </w:r>
    </w:p>
    <w:p w:rsidR="00000000" w:rsidDel="00000000" w:rsidP="00000000" w:rsidRDefault="00000000" w:rsidRPr="00000000" w14:paraId="00000869">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86A">
      <w:pPr>
        <w:pStyle w:val="Heading1"/>
        <w:rPr>
          <w:color w:val="000000"/>
        </w:rPr>
      </w:pPr>
      <w:bookmarkStart w:colFirst="0" w:colLast="0" w:name="_h3zdqlymf9yk" w:id="145"/>
      <w:bookmarkEnd w:id="145"/>
      <w:hyperlink w:anchor="_pyifw3b5rbp">
        <w:r w:rsidDel="00000000" w:rsidR="00000000" w:rsidRPr="00000000">
          <w:rPr>
            <w:color w:val="000000"/>
            <w:rtl w:val="0"/>
          </w:rPr>
          <w:t xml:space="preserve">PMRT</w:t>
        </w:r>
      </w:hyperlink>
      <w:r w:rsidDel="00000000" w:rsidR="00000000" w:rsidRPr="00000000">
        <w:rPr>
          <w:rtl w:val="0"/>
        </w:rPr>
      </w:r>
    </w:p>
    <w:p w:rsidR="00000000" w:rsidDel="00000000" w:rsidP="00000000" w:rsidRDefault="00000000" w:rsidRPr="00000000" w14:paraId="0000086B">
      <w:pPr>
        <w:ind w:left="0" w:firstLine="0"/>
        <w:rPr>
          <w:i w:val="1"/>
        </w:rPr>
      </w:pPr>
      <w:hyperlink r:id="rId524">
        <w:r w:rsidDel="00000000" w:rsidR="00000000" w:rsidRPr="00000000">
          <w:rPr>
            <w:b w:val="1"/>
            <w:rtl w:val="0"/>
          </w:rPr>
          <w:t xml:space="preserve">StatPearls: Postmastectomy Radiation Therapy</w:t>
        </w:r>
      </w:hyperlink>
      <w:r w:rsidDel="00000000" w:rsidR="00000000" w:rsidRPr="00000000">
        <w:rPr>
          <w:b w:val="1"/>
          <w:rtl w:val="0"/>
        </w:rPr>
        <w:t xml:space="preserve"> </w:t>
      </w:r>
      <w:r w:rsidDel="00000000" w:rsidR="00000000" w:rsidRPr="00000000">
        <w:rPr>
          <w:i w:val="1"/>
          <w:rtl w:val="0"/>
        </w:rPr>
        <w:t xml:space="preserve">Last update: 9/24/2019.</w:t>
      </w:r>
    </w:p>
    <w:p w:rsidR="00000000" w:rsidDel="00000000" w:rsidP="00000000" w:rsidRDefault="00000000" w:rsidRPr="00000000" w14:paraId="0000086C">
      <w:pPr>
        <w:ind w:left="0" w:firstLine="0"/>
        <w:rPr>
          <w:i w:val="1"/>
        </w:rPr>
      </w:pPr>
      <w:r w:rsidDel="00000000" w:rsidR="00000000" w:rsidRPr="00000000">
        <w:rPr>
          <w:rtl w:val="0"/>
        </w:rPr>
        <w:t xml:space="preserve">Postmastectomy and Regional Nodal Radiation for Breast Cancer [</w:t>
      </w:r>
      <w:hyperlink r:id="rId525">
        <w:r w:rsidDel="00000000" w:rsidR="00000000" w:rsidRPr="00000000">
          <w:rPr>
            <w:rtl w:val="0"/>
          </w:rPr>
          <w:t xml:space="preserve">Torres, Horst and Freedman JCO '20</w:t>
        </w:r>
      </w:hyperlink>
      <w:r w:rsidDel="00000000" w:rsidR="00000000" w:rsidRPr="00000000">
        <w:rPr>
          <w:rtl w:val="0"/>
        </w:rPr>
        <w:t xml:space="preserve">].</w:t>
      </w:r>
      <w:r w:rsidDel="00000000" w:rsidR="00000000" w:rsidRPr="00000000">
        <w:rPr>
          <w:rtl w:val="0"/>
        </w:rPr>
      </w:r>
    </w:p>
    <w:tbl>
      <w:tblPr>
        <w:tblStyle w:val="Table4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6D">
            <w:pPr>
              <w:spacing w:line="240" w:lineRule="auto"/>
              <w:ind w:left="0" w:firstLine="0"/>
              <w:rPr/>
            </w:pPr>
            <w:r w:rsidDel="00000000" w:rsidR="00000000" w:rsidRPr="00000000">
              <w:rPr>
                <w:b w:val="1"/>
                <w:rtl w:val="0"/>
              </w:rPr>
              <w:t xml:space="preserve">PMRT reduces LRR by 19% which translates into a 9% reduction in BCM </w:t>
            </w:r>
            <w:r w:rsidDel="00000000" w:rsidR="00000000" w:rsidRPr="00000000">
              <w:rPr>
                <w:rtl w:val="0"/>
              </w:rPr>
              <w:t xml:space="preserve">[</w:t>
            </w:r>
            <w:hyperlink w:anchor="kix.xmlaogusfuyi">
              <w:r w:rsidDel="00000000" w:rsidR="00000000" w:rsidRPr="00000000">
                <w:rPr>
                  <w:rtl w:val="0"/>
                </w:rPr>
                <w:t xml:space="preserve">EBCTCG '14</w:t>
              </w:r>
            </w:hyperlink>
            <w:r w:rsidDel="00000000" w:rsidR="00000000" w:rsidRPr="00000000">
              <w:rPr>
                <w:rtl w:val="0"/>
              </w:rPr>
              <w:t xml:space="preserve">].</w:t>
            </w:r>
          </w:p>
          <w:p w:rsidR="00000000" w:rsidDel="00000000" w:rsidP="00000000" w:rsidRDefault="00000000" w:rsidRPr="00000000" w14:paraId="0000086E">
            <w:pPr>
              <w:ind w:left="0" w:firstLine="0"/>
              <w:rPr/>
            </w:pPr>
            <w:r w:rsidDel="00000000" w:rsidR="00000000" w:rsidRPr="00000000">
              <w:rPr>
                <w:rtl w:val="0"/>
              </w:rPr>
              <w:t xml:space="preserve">“The 2014 report showed that after mastectomy, PMRT + RNI reduced breast cancer recurrence and mortality not only in women whose breast cancer had spread to many lymph nodes but also in those with spread to only 1-3 ALNs”</w:t>
            </w:r>
          </w:p>
          <w:p w:rsidR="00000000" w:rsidDel="00000000" w:rsidP="00000000" w:rsidRDefault="00000000" w:rsidRPr="00000000" w14:paraId="0000086F">
            <w:pPr>
              <w:ind w:left="0" w:firstLine="0"/>
              <w:rPr/>
            </w:pPr>
            <w:r w:rsidDel="00000000" w:rsidR="00000000" w:rsidRPr="00000000">
              <w:rPr>
                <w:rtl w:val="0"/>
              </w:rPr>
            </w:r>
          </w:p>
          <w:p w:rsidR="00000000" w:rsidDel="00000000" w:rsidP="00000000" w:rsidRDefault="00000000" w:rsidRPr="00000000" w14:paraId="00000870">
            <w:pPr>
              <w:spacing w:line="240" w:lineRule="auto"/>
              <w:ind w:left="0" w:firstLine="0"/>
              <w:rPr/>
            </w:pPr>
            <w:r w:rsidDel="00000000" w:rsidR="00000000" w:rsidRPr="00000000">
              <w:rPr>
                <w:b w:val="1"/>
                <w:rtl w:val="0"/>
              </w:rPr>
              <w:t xml:space="preserve">PMRT: ASCO/ASTRO/SSO Guidelines </w:t>
            </w:r>
            <w:r w:rsidDel="00000000" w:rsidR="00000000" w:rsidRPr="00000000">
              <w:rPr>
                <w:rtl w:val="0"/>
              </w:rPr>
              <w:t xml:space="preserve">[</w:t>
            </w:r>
            <w:hyperlink r:id="rId526">
              <w:r w:rsidDel="00000000" w:rsidR="00000000" w:rsidRPr="00000000">
                <w:rPr>
                  <w:rtl w:val="0"/>
                </w:rPr>
                <w:t xml:space="preserve">Recht JCO '16]</w:t>
              </w:r>
            </w:hyperlink>
            <w:r w:rsidDel="00000000" w:rsidR="00000000" w:rsidRPr="00000000">
              <w:rPr>
                <w:rtl w:val="0"/>
              </w:rPr>
              <w:t xml:space="preserve">:</w:t>
            </w:r>
          </w:p>
          <w:p w:rsidR="00000000" w:rsidDel="00000000" w:rsidP="00000000" w:rsidRDefault="00000000" w:rsidRPr="00000000" w14:paraId="00000871">
            <w:pPr>
              <w:spacing w:line="240" w:lineRule="auto"/>
              <w:ind w:left="0" w:firstLine="0"/>
              <w:rPr/>
            </w:pPr>
            <w:r w:rsidDel="00000000" w:rsidR="00000000" w:rsidRPr="00000000">
              <w:rPr>
                <w:rtl w:val="0"/>
              </w:rPr>
              <w:t xml:space="preserve">See</w:t>
            </w:r>
            <w:r w:rsidDel="00000000" w:rsidR="00000000" w:rsidRPr="00000000">
              <w:rPr>
                <w:rtl w:val="0"/>
              </w:rPr>
              <w:t xml:space="preserve"> [</w:t>
            </w:r>
            <w:hyperlink w:anchor="_uiepr7wbpcqr">
              <w:r w:rsidDel="00000000" w:rsidR="00000000" w:rsidRPr="00000000">
                <w:rPr>
                  <w:rtl w:val="0"/>
                </w:rPr>
                <w:t xml:space="preserve">PMRT</w:t>
              </w:r>
            </w:hyperlink>
            <w:r w:rsidDel="00000000" w:rsidR="00000000" w:rsidRPr="00000000">
              <w:rPr>
                <w:rtl w:val="0"/>
              </w:rPr>
              <w:t xml:space="preserve">] in the [</w:t>
            </w:r>
            <w:hyperlink w:anchor="_q1j7gkssc675">
              <w:r w:rsidDel="00000000" w:rsidR="00000000" w:rsidRPr="00000000">
                <w:rPr>
                  <w:rtl w:val="0"/>
                </w:rPr>
                <w:t xml:space="preserve">Treatment Planning</w:t>
              </w:r>
            </w:hyperlink>
            <w:r w:rsidDel="00000000" w:rsidR="00000000" w:rsidRPr="00000000">
              <w:rPr>
                <w:rtl w:val="0"/>
              </w:rPr>
              <w:t xml:space="preserve">] section for more. </w:t>
            </w:r>
          </w:p>
          <w:p w:rsidR="00000000" w:rsidDel="00000000" w:rsidP="00000000" w:rsidRDefault="00000000" w:rsidRPr="00000000" w14:paraId="00000872">
            <w:pPr>
              <w:spacing w:line="240" w:lineRule="auto"/>
              <w:ind w:left="0" w:firstLine="0"/>
              <w:rPr/>
            </w:pPr>
            <w:r w:rsidDel="00000000" w:rsidR="00000000" w:rsidRPr="00000000">
              <w:rPr>
                <w:rtl w:val="0"/>
              </w:rPr>
              <w:t xml:space="preserve">"The decision to recommend PMRT or not requires [</w:t>
            </w:r>
            <w:hyperlink w:anchor="3or5lt53504t">
              <w:r w:rsidDel="00000000" w:rsidR="00000000" w:rsidRPr="00000000">
                <w:rPr>
                  <w:rtl w:val="0"/>
                </w:rPr>
                <w:t xml:space="preserve">a great deal</w:t>
              </w:r>
            </w:hyperlink>
            <w:r w:rsidDel="00000000" w:rsidR="00000000" w:rsidRPr="00000000">
              <w:rPr>
                <w:rtl w:val="0"/>
              </w:rPr>
              <w:t xml:space="preserve">] of clinical judgement."</w:t>
            </w:r>
          </w:p>
          <w:p w:rsidR="00000000" w:rsidDel="00000000" w:rsidP="00000000" w:rsidRDefault="00000000" w:rsidRPr="00000000" w14:paraId="00000873">
            <w:pPr>
              <w:numPr>
                <w:ilvl w:val="0"/>
                <w:numId w:val="11"/>
              </w:numPr>
              <w:spacing w:line="240" w:lineRule="auto"/>
              <w:rPr>
                <w:u w:val="none"/>
              </w:rPr>
            </w:pPr>
            <w:r w:rsidDel="00000000" w:rsidR="00000000" w:rsidRPr="00000000">
              <w:rPr>
                <w:rtl w:val="0"/>
              </w:rPr>
              <w:t xml:space="preserve">PMRT reduces risk of LRF, any recurrence, and BCM for T1-2 disease with 1-3 nodes. Consider factors that may decrease risk of LRF, attenuate benefit of reduced BCSM, and/or increase risks of complications from PMRT.</w:t>
            </w:r>
          </w:p>
          <w:p w:rsidR="00000000" w:rsidDel="00000000" w:rsidP="00000000" w:rsidRDefault="00000000" w:rsidRPr="00000000" w14:paraId="00000874">
            <w:pPr>
              <w:numPr>
                <w:ilvl w:val="0"/>
                <w:numId w:val="11"/>
              </w:numPr>
              <w:spacing w:line="240" w:lineRule="auto"/>
              <w:rPr>
                <w:u w:val="none"/>
              </w:rPr>
            </w:pPr>
            <w:r w:rsidDel="00000000" w:rsidR="00000000" w:rsidRPr="00000000">
              <w:rPr>
                <w:rtl w:val="0"/>
              </w:rPr>
              <w:t xml:space="preserve">These factors include:</w:t>
            </w:r>
          </w:p>
          <w:p w:rsidR="00000000" w:rsidDel="00000000" w:rsidP="00000000" w:rsidRDefault="00000000" w:rsidRPr="00000000" w14:paraId="00000875">
            <w:pPr>
              <w:numPr>
                <w:ilvl w:val="1"/>
                <w:numId w:val="11"/>
              </w:numPr>
              <w:spacing w:line="240" w:lineRule="auto"/>
              <w:ind w:left="1440" w:hanging="360"/>
              <w:rPr>
                <w:u w:val="none"/>
              </w:rPr>
            </w:pPr>
            <w:r w:rsidDel="00000000" w:rsidR="00000000" w:rsidRPr="00000000">
              <w:rPr>
                <w:rtl w:val="0"/>
              </w:rPr>
              <w:t xml:space="preserve">Patient characteristics: Age &gt; 40-45y, limited life expectancy due to older age or comorbidities, coexisting conditions that might increase the risk of complications.</w:t>
            </w:r>
          </w:p>
          <w:p w:rsidR="00000000" w:rsidDel="00000000" w:rsidP="00000000" w:rsidRDefault="00000000" w:rsidRPr="00000000" w14:paraId="00000876">
            <w:pPr>
              <w:numPr>
                <w:ilvl w:val="1"/>
                <w:numId w:val="11"/>
              </w:numPr>
              <w:spacing w:line="240" w:lineRule="auto"/>
              <w:ind w:left="1440" w:hanging="360"/>
              <w:rPr>
                <w:u w:val="none"/>
              </w:rPr>
            </w:pPr>
            <w:r w:rsidDel="00000000" w:rsidR="00000000" w:rsidRPr="00000000">
              <w:rPr>
                <w:rtl w:val="0"/>
              </w:rPr>
              <w:t xml:space="preserve">Pathologic findings associated with lower tumor burden: T1 size, the absence of LVSI, the presence of only a single positive node and/or small size of nodal metastases, or substantial response to NAC.</w:t>
            </w:r>
          </w:p>
          <w:p w:rsidR="00000000" w:rsidDel="00000000" w:rsidP="00000000" w:rsidRDefault="00000000" w:rsidRPr="00000000" w14:paraId="00000877">
            <w:pPr>
              <w:numPr>
                <w:ilvl w:val="1"/>
                <w:numId w:val="11"/>
              </w:numPr>
              <w:spacing w:line="240" w:lineRule="auto"/>
              <w:ind w:left="1440" w:hanging="360"/>
              <w:rPr>
                <w:u w:val="none"/>
              </w:rPr>
            </w:pPr>
            <w:r w:rsidDel="00000000" w:rsidR="00000000" w:rsidRPr="00000000">
              <w:rPr>
                <w:rtl w:val="0"/>
              </w:rPr>
              <w:t xml:space="preserve">Biologic characteristics of the cancer associated with better outcomes and survival and/or greater effectiveness of systemic therapy: e.g. low tumor grade, strongly hormonally sensitive.</w:t>
            </w:r>
          </w:p>
          <w:p w:rsidR="00000000" w:rsidDel="00000000" w:rsidP="00000000" w:rsidRDefault="00000000" w:rsidRPr="00000000" w14:paraId="00000878">
            <w:pPr>
              <w:numPr>
                <w:ilvl w:val="0"/>
                <w:numId w:val="11"/>
              </w:numPr>
              <w:spacing w:line="240" w:lineRule="auto"/>
              <w:rPr>
                <w:u w:val="none"/>
              </w:rPr>
            </w:pPr>
            <w:r w:rsidDel="00000000" w:rsidR="00000000" w:rsidRPr="00000000">
              <w:rPr>
                <w:rtl w:val="0"/>
              </w:rPr>
              <w:t xml:space="preserve">If ALND omitted after positive SLNB, only give PMRT if there is sufficient info for tx without ALND.</w:t>
            </w:r>
          </w:p>
          <w:p w:rsidR="00000000" w:rsidDel="00000000" w:rsidP="00000000" w:rsidRDefault="00000000" w:rsidRPr="00000000" w14:paraId="00000879">
            <w:pPr>
              <w:numPr>
                <w:ilvl w:val="0"/>
                <w:numId w:val="11"/>
              </w:numPr>
              <w:spacing w:line="240" w:lineRule="auto"/>
              <w:rPr>
                <w:u w:val="none"/>
              </w:rPr>
            </w:pPr>
            <w:r w:rsidDel="00000000" w:rsidR="00000000" w:rsidRPr="00000000">
              <w:rPr>
                <w:rtl w:val="0"/>
              </w:rPr>
              <w:t xml:space="preserve">The panel generally recommends coverage of IMNs and supraclavicular axillary apical nodes.</w:t>
            </w:r>
          </w:p>
          <w:p w:rsidR="00000000" w:rsidDel="00000000" w:rsidP="00000000" w:rsidRDefault="00000000" w:rsidRPr="00000000" w14:paraId="0000087A">
            <w:pPr>
              <w:spacing w:line="240" w:lineRule="auto"/>
              <w:ind w:firstLine="720"/>
              <w:rPr/>
            </w:pPr>
            <w:r w:rsidDel="00000000" w:rsidR="00000000" w:rsidRPr="00000000">
              <w:rPr>
                <w:rtl w:val="0"/>
              </w:rPr>
            </w:r>
          </w:p>
          <w:p w:rsidR="00000000" w:rsidDel="00000000" w:rsidP="00000000" w:rsidRDefault="00000000" w:rsidRPr="00000000" w14:paraId="0000087B">
            <w:pPr>
              <w:ind w:left="0" w:firstLine="0"/>
              <w:rPr/>
            </w:pPr>
            <w:r w:rsidDel="00000000" w:rsidR="00000000" w:rsidRPr="00000000">
              <w:rPr>
                <w:b w:val="1"/>
                <w:rtl w:val="0"/>
              </w:rPr>
              <w:t xml:space="preserve">1990s recommendations</w:t>
            </w:r>
            <w:r w:rsidDel="00000000" w:rsidR="00000000" w:rsidRPr="00000000">
              <w:rPr>
                <w:rtl w:val="0"/>
              </w:rPr>
              <w:t xml:space="preserve">: </w:t>
            </w:r>
            <w:r w:rsidDel="00000000" w:rsidR="00000000" w:rsidRPr="00000000">
              <w:rPr>
                <w:b w:val="1"/>
                <w:rtl w:val="0"/>
              </w:rPr>
              <w:t xml:space="preserve">Prevent LRR &gt;15%</w:t>
            </w:r>
            <w:r w:rsidDel="00000000" w:rsidR="00000000" w:rsidRPr="00000000">
              <w:rPr>
                <w:rtl w:val="0"/>
              </w:rPr>
              <w:t xml:space="preserve"> based on [</w:t>
            </w:r>
            <w:hyperlink w:anchor="kix.1je0n6kz6pio">
              <w:r w:rsidDel="00000000" w:rsidR="00000000" w:rsidRPr="00000000">
                <w:rPr>
                  <w:rtl w:val="0"/>
                </w:rPr>
                <w:t xml:space="preserve">4:1 rule</w:t>
              </w:r>
            </w:hyperlink>
            <w:r w:rsidDel="00000000" w:rsidR="00000000" w:rsidRPr="00000000">
              <w:rPr>
                <w:rtl w:val="0"/>
              </w:rPr>
              <w:t xml:space="preserve">].</w:t>
              <w:br w:type="textWrapping"/>
              <w:t xml:space="preserve">Issues: Reduced risk for LRR over time, reduced cardiac mortality from RT over time, improvements in systemic therapy, and survival benefits are now observed in the setting of low LRR [</w:t>
            </w:r>
            <w:hyperlink w:anchor="dxztgnjii4qv">
              <w:r w:rsidDel="00000000" w:rsidR="00000000" w:rsidRPr="00000000">
                <w:rPr>
                  <w:rtl w:val="0"/>
                </w:rPr>
                <w:t xml:space="preserve">EORTC 22922</w:t>
              </w:r>
            </w:hyperlink>
            <w:r w:rsidDel="00000000" w:rsidR="00000000" w:rsidRPr="00000000">
              <w:rPr>
                <w:rtl w:val="0"/>
              </w:rPr>
              <w:t xml:space="preserve">].</w:t>
            </w:r>
          </w:p>
          <w:p w:rsidR="00000000" w:rsidDel="00000000" w:rsidP="00000000" w:rsidRDefault="00000000" w:rsidRPr="00000000" w14:paraId="0000087C">
            <w:pPr>
              <w:numPr>
                <w:ilvl w:val="0"/>
                <w:numId w:val="89"/>
              </w:numPr>
            </w:pPr>
            <w:r w:rsidDel="00000000" w:rsidR="00000000" w:rsidRPr="00000000">
              <w:rPr>
                <w:rFonts w:ascii="Gungsuh" w:cs="Gungsuh" w:eastAsia="Gungsuh" w:hAnsi="Gungsuh"/>
                <w:rtl w:val="0"/>
              </w:rPr>
              <w:t xml:space="preserve">High risk: Give PMRT if ≥ T3, N2, T3N1, SM+, Limited (&lt; 10 nodes) or no axillary dissection.</w:t>
            </w:r>
          </w:p>
          <w:p w:rsidR="00000000" w:rsidDel="00000000" w:rsidP="00000000" w:rsidRDefault="00000000" w:rsidRPr="00000000" w14:paraId="0000087D">
            <w:pPr>
              <w:numPr>
                <w:ilvl w:val="0"/>
                <w:numId w:val="89"/>
              </w:numPr>
            </w:pPr>
            <w:r w:rsidDel="00000000" w:rsidR="00000000" w:rsidRPr="00000000">
              <w:rPr>
                <w:rtl w:val="0"/>
              </w:rPr>
              <w:t xml:space="preserve">Intermediate risk: Consider PMRT if T3N0 or close margins. Insufficient evidence for N1 disease (unless T3N1).</w:t>
            </w:r>
          </w:p>
          <w:p w:rsidR="00000000" w:rsidDel="00000000" w:rsidP="00000000" w:rsidRDefault="00000000" w:rsidRPr="00000000" w14:paraId="0000087E">
            <w:pPr>
              <w:numPr>
                <w:ilvl w:val="0"/>
                <w:numId w:val="89"/>
              </w:numPr>
            </w:pPr>
            <w:r w:rsidDel="00000000" w:rsidR="00000000" w:rsidRPr="00000000">
              <w:rPr>
                <w:rtl w:val="0"/>
              </w:rPr>
              <w:t xml:space="preserve">Low risk: No PMRT if T1-2, N1, N0, SM-.</w:t>
            </w:r>
          </w:p>
          <w:p w:rsidR="00000000" w:rsidDel="00000000" w:rsidP="00000000" w:rsidRDefault="00000000" w:rsidRPr="00000000" w14:paraId="0000087F">
            <w:pPr>
              <w:ind w:firstLine="720"/>
              <w:rPr/>
            </w:pPr>
            <w:r w:rsidDel="00000000" w:rsidR="00000000" w:rsidRPr="00000000">
              <w:rPr>
                <w:rtl w:val="0"/>
              </w:rPr>
            </w:r>
          </w:p>
          <w:bookmarkStart w:colFirst="0" w:colLast="0" w:name="3or5lt53504t" w:id="146"/>
          <w:bookmarkEnd w:id="146"/>
          <w:p w:rsidR="00000000" w:rsidDel="00000000" w:rsidP="00000000" w:rsidRDefault="00000000" w:rsidRPr="00000000" w14:paraId="00000880">
            <w:pPr>
              <w:ind w:left="0" w:firstLine="0"/>
              <w:rPr/>
            </w:pPr>
            <w:r w:rsidDel="00000000" w:rsidR="00000000" w:rsidRPr="00000000">
              <w:rPr>
                <w:b w:val="1"/>
                <w:rtl w:val="0"/>
              </w:rPr>
              <w:t xml:space="preserve">Modern era recommendations</w:t>
            </w:r>
            <w:r w:rsidDel="00000000" w:rsidR="00000000" w:rsidRPr="00000000">
              <w:rPr>
                <w:rtl w:val="0"/>
              </w:rPr>
              <w:t xml:space="preserve">:</w:t>
            </w:r>
            <w:r w:rsidDel="00000000" w:rsidR="00000000" w:rsidRPr="00000000">
              <w:rPr>
                <w:b w:val="1"/>
                <w:rtl w:val="0"/>
              </w:rPr>
              <w:t xml:space="preserve"> Prevent LRR &gt; 5%</w:t>
            </w:r>
            <w:r w:rsidDel="00000000" w:rsidR="00000000" w:rsidRPr="00000000">
              <w:rPr>
                <w:rtl w:val="0"/>
              </w:rPr>
              <w:t xml:space="preserve">. </w:t>
              <w:br w:type="textWrapping"/>
              <w:t xml:space="preserve">Recall: 3% BCM benefit with 10y LRR 5.5% in [</w:t>
            </w:r>
            <w:hyperlink w:anchor="dxztgnjii4qv">
              <w:r w:rsidDel="00000000" w:rsidR="00000000" w:rsidRPr="00000000">
                <w:rPr>
                  <w:rtl w:val="0"/>
                </w:rPr>
                <w:t xml:space="preserve">EORTC 22922</w:t>
              </w:r>
            </w:hyperlink>
            <w:r w:rsidDel="00000000" w:rsidR="00000000" w:rsidRPr="00000000">
              <w:rPr>
                <w:rtl w:val="0"/>
              </w:rPr>
              <w:t xml:space="preserve">].</w:t>
              <w:br w:type="textWrapping"/>
              <w:t xml:space="preserve">Chest wall RT alone may be considered for T1-3N0 who are being treated for SM+ only.</w:t>
            </w:r>
          </w:p>
          <w:p w:rsidR="00000000" w:rsidDel="00000000" w:rsidP="00000000" w:rsidRDefault="00000000" w:rsidRPr="00000000" w14:paraId="00000881">
            <w:pPr>
              <w:numPr>
                <w:ilvl w:val="0"/>
                <w:numId w:val="120"/>
              </w:numPr>
            </w:pPr>
            <w:r w:rsidDel="00000000" w:rsidR="00000000" w:rsidRPr="00000000">
              <w:rPr>
                <w:b w:val="1"/>
                <w:rtl w:val="0"/>
              </w:rPr>
              <w:t xml:space="preserve">High risk</w:t>
            </w:r>
            <w:r w:rsidDel="00000000" w:rsidR="00000000" w:rsidRPr="00000000">
              <w:rPr>
                <w:rFonts w:ascii="Gungsuh" w:cs="Gungsuh" w:eastAsia="Gungsuh" w:hAnsi="Gungsuh"/>
                <w:rtl w:val="0"/>
              </w:rPr>
              <w:t xml:space="preserve">: Give PMRT if ≥ T3, N2, T3N1.</w:t>
            </w:r>
          </w:p>
          <w:p w:rsidR="00000000" w:rsidDel="00000000" w:rsidP="00000000" w:rsidRDefault="00000000" w:rsidRPr="00000000" w14:paraId="00000882">
            <w:pPr>
              <w:numPr>
                <w:ilvl w:val="0"/>
                <w:numId w:val="120"/>
              </w:numPr>
            </w:pPr>
            <w:r w:rsidDel="00000000" w:rsidR="00000000" w:rsidRPr="00000000">
              <w:rPr>
                <w:b w:val="1"/>
                <w:rtl w:val="0"/>
              </w:rPr>
              <w:t xml:space="preserve">Intermediate risk</w:t>
            </w:r>
            <w:r w:rsidDel="00000000" w:rsidR="00000000" w:rsidRPr="00000000">
              <w:rPr>
                <w:rtl w:val="0"/>
              </w:rPr>
              <w:t xml:space="preserve">: There appears to be a [</w:t>
            </w:r>
            <w:hyperlink w:anchor="kix.xmlaogusfuyi">
              <w:r w:rsidDel="00000000" w:rsidR="00000000" w:rsidRPr="00000000">
                <w:rPr>
                  <w:rtl w:val="0"/>
                </w:rPr>
                <w:t xml:space="preserve">breast cancer mortality</w:t>
              </w:r>
            </w:hyperlink>
            <w:r w:rsidDel="00000000" w:rsidR="00000000" w:rsidRPr="00000000">
              <w:rPr>
                <w:rtl w:val="0"/>
              </w:rPr>
              <w:t xml:space="preserve">] benefit for T1-2N1 disease.</w:t>
            </w:r>
          </w:p>
          <w:p w:rsidR="00000000" w:rsidDel="00000000" w:rsidP="00000000" w:rsidRDefault="00000000" w:rsidRPr="00000000" w14:paraId="00000883">
            <w:pPr>
              <w:numPr>
                <w:ilvl w:val="1"/>
                <w:numId w:val="120"/>
              </w:numPr>
              <w:ind w:left="1440" w:hanging="360"/>
            </w:pPr>
            <w:r w:rsidDel="00000000" w:rsidR="00000000" w:rsidRPr="00000000">
              <w:rPr>
                <w:rtl w:val="0"/>
              </w:rPr>
              <w:t xml:space="preserve">Strongly consider PMRT: N1 with limited dissection, SN and NSN positive, extensive LVSI, gross ENE.</w:t>
            </w:r>
          </w:p>
          <w:p w:rsidR="00000000" w:rsidDel="00000000" w:rsidP="00000000" w:rsidRDefault="00000000" w:rsidRPr="00000000" w14:paraId="00000884">
            <w:pPr>
              <w:numPr>
                <w:ilvl w:val="1"/>
                <w:numId w:val="120"/>
              </w:numPr>
              <w:ind w:left="1440" w:hanging="360"/>
            </w:pPr>
            <w:r w:rsidDel="00000000" w:rsidR="00000000" w:rsidRPr="00000000">
              <w:rPr>
                <w:rtl w:val="0"/>
              </w:rPr>
              <w:t xml:space="preserve">Consider PMRT: "High risk" pN0 (TN, inner/central location), close/SM+, multicentric dz, very young age.</w:t>
            </w:r>
          </w:p>
          <w:p w:rsidR="00000000" w:rsidDel="00000000" w:rsidP="00000000" w:rsidRDefault="00000000" w:rsidRPr="00000000" w14:paraId="00000885">
            <w:pPr>
              <w:numPr>
                <w:ilvl w:val="0"/>
                <w:numId w:val="120"/>
              </w:numPr>
            </w:pPr>
            <w:r w:rsidDel="00000000" w:rsidR="00000000" w:rsidRPr="00000000">
              <w:rPr>
                <w:b w:val="1"/>
                <w:rtl w:val="0"/>
              </w:rPr>
              <w:t xml:space="preserve">Low risk</w:t>
            </w:r>
            <w:r w:rsidDel="00000000" w:rsidR="00000000" w:rsidRPr="00000000">
              <w:rPr>
                <w:rtl w:val="0"/>
              </w:rPr>
              <w:t xml:space="preserve">: No PMRT for most T1-2 (baseline LRR typically 1-2%), most N0, SM-.</w:t>
            </w:r>
            <w:r w:rsidDel="00000000" w:rsidR="00000000" w:rsidRPr="00000000">
              <w:rPr>
                <w:rtl w:val="0"/>
              </w:rPr>
            </w:r>
          </w:p>
        </w:tc>
      </w:tr>
    </w:tbl>
    <w:p w:rsidR="00000000" w:rsidDel="00000000" w:rsidP="00000000" w:rsidRDefault="00000000" w:rsidRPr="00000000" w14:paraId="00000886">
      <w:pPr>
        <w:ind w:left="0" w:firstLine="0"/>
        <w:rPr/>
      </w:pPr>
      <w:r w:rsidDel="00000000" w:rsidR="00000000" w:rsidRPr="00000000">
        <w:rPr>
          <w:rtl w:val="0"/>
        </w:rPr>
      </w:r>
    </w:p>
    <w:p w:rsidR="00000000" w:rsidDel="00000000" w:rsidP="00000000" w:rsidRDefault="00000000" w:rsidRPr="00000000" w14:paraId="00000887">
      <w:pPr>
        <w:numPr>
          <w:ilvl w:val="0"/>
          <w:numId w:val="124"/>
        </w:numPr>
        <w:spacing w:line="240" w:lineRule="auto"/>
        <w:rPr/>
      </w:pPr>
      <w:r w:rsidDel="00000000" w:rsidR="00000000" w:rsidRPr="00000000">
        <w:rPr>
          <w:rtl w:val="0"/>
        </w:rPr>
        <w:t xml:space="preserve">The story behind PMRT starts with Cuzick study which demonstrated decreased CSM with RT but increased OM. </w:t>
      </w:r>
    </w:p>
    <w:p w:rsidR="00000000" w:rsidDel="00000000" w:rsidP="00000000" w:rsidRDefault="00000000" w:rsidRPr="00000000" w14:paraId="00000888">
      <w:pPr>
        <w:numPr>
          <w:ilvl w:val="1"/>
          <w:numId w:val="124"/>
        </w:numPr>
        <w:spacing w:line="240" w:lineRule="auto"/>
        <w:ind w:left="1440" w:hanging="360"/>
        <w:rPr/>
      </w:pPr>
      <w:r w:rsidDel="00000000" w:rsidR="00000000" w:rsidRPr="00000000">
        <w:rPr>
          <w:rtl w:val="0"/>
        </w:rPr>
        <w:t xml:space="preserve">Likely due to cardiac dose.</w:t>
      </w:r>
    </w:p>
    <w:p w:rsidR="00000000" w:rsidDel="00000000" w:rsidP="00000000" w:rsidRDefault="00000000" w:rsidRPr="00000000" w14:paraId="00000889">
      <w:pPr>
        <w:numPr>
          <w:ilvl w:val="0"/>
          <w:numId w:val="124"/>
        </w:numPr>
        <w:spacing w:line="240" w:lineRule="auto"/>
        <w:rPr/>
      </w:pPr>
      <w:r w:rsidDel="00000000" w:rsidR="00000000" w:rsidRPr="00000000">
        <w:rPr>
          <w:rFonts w:ascii="Cardo" w:cs="Cardo" w:eastAsia="Cardo" w:hAnsi="Cardo"/>
          <w:rtl w:val="0"/>
        </w:rPr>
        <w:t xml:space="preserve">Van de Steene meta: Excluded old, out of date and small series. MRM ± XRT→ OS inc by 12%.</w:t>
      </w:r>
    </w:p>
    <w:p w:rsidR="00000000" w:rsidDel="00000000" w:rsidP="00000000" w:rsidRDefault="00000000" w:rsidRPr="00000000" w14:paraId="0000088A">
      <w:pPr>
        <w:numPr>
          <w:ilvl w:val="1"/>
          <w:numId w:val="124"/>
        </w:numPr>
        <w:spacing w:line="240" w:lineRule="auto"/>
        <w:ind w:left="1440" w:hanging="360"/>
        <w:rPr/>
      </w:pPr>
      <w:r w:rsidDel="00000000" w:rsidR="00000000" w:rsidRPr="00000000">
        <w:rPr>
          <w:rtl w:val="0"/>
        </w:rPr>
        <w:t xml:space="preserve">Old PMRT data: Significant heterogeneity of surgical and RT techniques, resulting cardiac and pulmonary toxicity, and lack of systemic therapy.</w:t>
      </w:r>
    </w:p>
    <w:p w:rsidR="00000000" w:rsidDel="00000000" w:rsidP="00000000" w:rsidRDefault="00000000" w:rsidRPr="00000000" w14:paraId="0000088B">
      <w:pPr>
        <w:spacing w:line="240" w:lineRule="auto"/>
        <w:ind w:left="1440" w:firstLine="0"/>
        <w:rPr/>
      </w:pPr>
      <w:r w:rsidDel="00000000" w:rsidR="00000000" w:rsidRPr="00000000">
        <w:rPr>
          <w:rtl w:val="0"/>
        </w:rPr>
      </w:r>
    </w:p>
    <w:p w:rsidR="00000000" w:rsidDel="00000000" w:rsidP="00000000" w:rsidRDefault="00000000" w:rsidRPr="00000000" w14:paraId="0000088C">
      <w:pPr>
        <w:spacing w:line="240" w:lineRule="auto"/>
        <w:ind w:left="0" w:firstLine="0"/>
        <w:rPr>
          <w:b w:val="1"/>
        </w:rPr>
      </w:pPr>
      <w:r w:rsidDel="00000000" w:rsidR="00000000" w:rsidRPr="00000000">
        <w:rPr>
          <w:b w:val="1"/>
          <w:rtl w:val="0"/>
        </w:rPr>
        <w:t xml:space="preserve">Use of Multigene assays to guide PMRT</w:t>
      </w:r>
    </w:p>
    <w:p w:rsidR="00000000" w:rsidDel="00000000" w:rsidP="00000000" w:rsidRDefault="00000000" w:rsidRPr="00000000" w14:paraId="0000088D">
      <w:pPr>
        <w:numPr>
          <w:ilvl w:val="0"/>
          <w:numId w:val="124"/>
        </w:numPr>
        <w:spacing w:line="240" w:lineRule="auto"/>
        <w:rPr/>
      </w:pPr>
      <w:r w:rsidDel="00000000" w:rsidR="00000000" w:rsidRPr="00000000">
        <w:rPr>
          <w:rtl w:val="0"/>
        </w:rPr>
        <w:t xml:space="preserve">[</w:t>
      </w:r>
      <w:hyperlink w:anchor="_k6751yb54q9w">
        <w:r w:rsidDel="00000000" w:rsidR="00000000" w:rsidRPr="00000000">
          <w:rPr>
            <w:b w:val="1"/>
            <w:rtl w:val="0"/>
          </w:rPr>
          <w:t xml:space="preserve">Oncotype Dx</w:t>
        </w:r>
      </w:hyperlink>
      <w:r w:rsidDel="00000000" w:rsidR="00000000" w:rsidRPr="00000000">
        <w:rPr>
          <w:rtl w:val="0"/>
        </w:rPr>
        <w:t xml:space="preserve">] (21 gene assay): For early stage HR(+), HER2(-) </w:t>
      </w:r>
      <w:r w:rsidDel="00000000" w:rsidR="00000000" w:rsidRPr="00000000">
        <w:rPr>
          <w:u w:val="single"/>
          <w:rtl w:val="0"/>
        </w:rPr>
        <w:t xml:space="preserve">node negative</w:t>
      </w:r>
      <w:r w:rsidDel="00000000" w:rsidR="00000000" w:rsidRPr="00000000">
        <w:rPr>
          <w:rtl w:val="0"/>
        </w:rPr>
        <w:t xml:space="preserve"> patients. </w:t>
      </w:r>
    </w:p>
    <w:p w:rsidR="00000000" w:rsidDel="00000000" w:rsidP="00000000" w:rsidRDefault="00000000" w:rsidRPr="00000000" w14:paraId="0000088E">
      <w:pPr>
        <w:numPr>
          <w:ilvl w:val="1"/>
          <w:numId w:val="124"/>
        </w:numPr>
        <w:spacing w:line="240" w:lineRule="auto"/>
        <w:ind w:left="1440" w:hanging="360"/>
        <w:rPr/>
      </w:pPr>
      <w:r w:rsidDel="00000000" w:rsidR="00000000" w:rsidRPr="00000000">
        <w:rPr>
          <w:rtl w:val="0"/>
        </w:rPr>
        <w:t xml:space="preserve">Performed to tell us who needs systemic chemo based on data from LRR and DM. </w:t>
      </w:r>
    </w:p>
    <w:p w:rsidR="00000000" w:rsidDel="00000000" w:rsidP="00000000" w:rsidRDefault="00000000" w:rsidRPr="00000000" w14:paraId="0000088F">
      <w:pPr>
        <w:numPr>
          <w:ilvl w:val="1"/>
          <w:numId w:val="124"/>
        </w:numPr>
        <w:spacing w:line="240" w:lineRule="auto"/>
        <w:ind w:left="1440" w:hanging="360"/>
        <w:rPr/>
      </w:pPr>
      <w:r w:rsidDel="00000000" w:rsidR="00000000" w:rsidRPr="00000000">
        <w:rPr>
          <w:rtl w:val="0"/>
        </w:rPr>
        <w:t xml:space="preserve">Data is from B-14 and B-20, which utilized BCT or MRM </w:t>
      </w:r>
      <w:r w:rsidDel="00000000" w:rsidR="00000000" w:rsidRPr="00000000">
        <w:rPr>
          <w:i w:val="1"/>
          <w:rtl w:val="0"/>
        </w:rPr>
        <w:t xml:space="preserve">alone</w:t>
      </w:r>
      <w:r w:rsidDel="00000000" w:rsidR="00000000" w:rsidRPr="00000000">
        <w:rPr>
          <w:rtl w:val="0"/>
        </w:rPr>
        <w:t xml:space="preserve">. </w:t>
      </w:r>
    </w:p>
    <w:p w:rsidR="00000000" w:rsidDel="00000000" w:rsidP="00000000" w:rsidRDefault="00000000" w:rsidRPr="00000000" w14:paraId="00000890">
      <w:pPr>
        <w:numPr>
          <w:ilvl w:val="1"/>
          <w:numId w:val="124"/>
        </w:numPr>
        <w:spacing w:line="240" w:lineRule="auto"/>
        <w:ind w:left="1440" w:hanging="360"/>
        <w:rPr/>
      </w:pPr>
      <w:r w:rsidDel="00000000" w:rsidR="00000000" w:rsidRPr="00000000">
        <w:rPr>
          <w:rFonts w:ascii="Gungsuh" w:cs="Gungsuh" w:eastAsia="Gungsuh" w:hAnsi="Gungsuh"/>
          <w:rtl w:val="0"/>
        </w:rPr>
        <w:t xml:space="preserve">PMRT may not be needed for ER(+) pN0 by ALND if tamoxifen is given as 10y LRR ≤ 5% [</w:t>
      </w:r>
      <w:hyperlink w:anchor="3r25rjp7gsha">
        <w:r w:rsidDel="00000000" w:rsidR="00000000" w:rsidRPr="00000000">
          <w:rPr>
            <w:rtl w:val="0"/>
          </w:rPr>
          <w:t xml:space="preserve">Mamounas JCO '10</w:t>
        </w:r>
      </w:hyperlink>
      <w:r w:rsidDel="00000000" w:rsidR="00000000" w:rsidRPr="00000000">
        <w:rPr>
          <w:rtl w:val="0"/>
        </w:rPr>
        <w:t xml:space="preserve">]</w:t>
      </w:r>
    </w:p>
    <w:p w:rsidR="00000000" w:rsidDel="00000000" w:rsidP="00000000" w:rsidRDefault="00000000" w:rsidRPr="00000000" w14:paraId="00000891">
      <w:pPr>
        <w:numPr>
          <w:ilvl w:val="0"/>
          <w:numId w:val="124"/>
        </w:numPr>
        <w:spacing w:line="240" w:lineRule="auto"/>
        <w:rPr/>
      </w:pPr>
      <w:r w:rsidDel="00000000" w:rsidR="00000000" w:rsidRPr="00000000">
        <w:rPr>
          <w:rtl w:val="0"/>
        </w:rPr>
        <w:t xml:space="preserve">If Oncotype low risk (&lt; 11): Endocrine therapy alone.</w:t>
      </w:r>
    </w:p>
    <w:p w:rsidR="00000000" w:rsidDel="00000000" w:rsidP="00000000" w:rsidRDefault="00000000" w:rsidRPr="00000000" w14:paraId="00000892">
      <w:pPr>
        <w:numPr>
          <w:ilvl w:val="0"/>
          <w:numId w:val="124"/>
        </w:numPr>
        <w:spacing w:line="240" w:lineRule="auto"/>
        <w:rPr/>
      </w:pPr>
      <w:r w:rsidDel="00000000" w:rsidR="00000000" w:rsidRPr="00000000">
        <w:rPr>
          <w:rtl w:val="0"/>
        </w:rPr>
        <w:t xml:space="preserve">If Oncotype intermediate risk (11-25): Endocrine therapy ± chemotherapy for select groups.</w:t>
      </w:r>
    </w:p>
    <w:p w:rsidR="00000000" w:rsidDel="00000000" w:rsidP="00000000" w:rsidRDefault="00000000" w:rsidRPr="00000000" w14:paraId="00000893">
      <w:pPr>
        <w:numPr>
          <w:ilvl w:val="1"/>
          <w:numId w:val="124"/>
        </w:numPr>
        <w:spacing w:line="240" w:lineRule="auto"/>
        <w:ind w:left="1440" w:hanging="360"/>
        <w:rPr/>
      </w:pPr>
      <w:r w:rsidDel="00000000" w:rsidR="00000000" w:rsidRPr="00000000">
        <w:rPr>
          <w:rtl w:val="0"/>
        </w:rPr>
        <w:t xml:space="preserve">Addition of chemotherapy is not required if &gt; 50y per [</w:t>
      </w:r>
      <w:hyperlink w:anchor="85nrr41gyzr8">
        <w:r w:rsidDel="00000000" w:rsidR="00000000" w:rsidRPr="00000000">
          <w:rPr>
            <w:rtl w:val="0"/>
          </w:rPr>
          <w:t xml:space="preserve">TAILORx</w:t>
        </w:r>
      </w:hyperlink>
      <w:r w:rsidDel="00000000" w:rsidR="00000000" w:rsidRPr="00000000">
        <w:rPr>
          <w:rtl w:val="0"/>
        </w:rPr>
        <w:t xml:space="preserve">].</w:t>
      </w:r>
    </w:p>
    <w:p w:rsidR="00000000" w:rsidDel="00000000" w:rsidP="00000000" w:rsidRDefault="00000000" w:rsidRPr="00000000" w14:paraId="00000894">
      <w:pPr>
        <w:numPr>
          <w:ilvl w:val="1"/>
          <w:numId w:val="124"/>
        </w:numPr>
        <w:spacing w:line="240" w:lineRule="auto"/>
        <w:ind w:left="1440" w:hanging="360"/>
        <w:rPr/>
      </w:pPr>
      <w:r w:rsidDel="00000000" w:rsidR="00000000" w:rsidRPr="00000000">
        <w:rPr>
          <w:rtl w:val="0"/>
        </w:rPr>
        <w:t xml:space="preserve">Consider addition of chemotherapy if &lt; 50y and RS &gt; 16 per [</w:t>
      </w:r>
      <w:hyperlink w:anchor="85nrr41gyzr8">
        <w:r w:rsidDel="00000000" w:rsidR="00000000" w:rsidRPr="00000000">
          <w:rPr>
            <w:rtl w:val="0"/>
          </w:rPr>
          <w:t xml:space="preserve">TAILORx</w:t>
        </w:r>
      </w:hyperlink>
      <w:r w:rsidDel="00000000" w:rsidR="00000000" w:rsidRPr="00000000">
        <w:rPr>
          <w:rtl w:val="0"/>
        </w:rPr>
        <w:t xml:space="preserve">] or [</w:t>
      </w:r>
      <w:hyperlink w:anchor="xqgt548r8sze">
        <w:r w:rsidDel="00000000" w:rsidR="00000000" w:rsidRPr="00000000">
          <w:rPr>
            <w:rtl w:val="0"/>
          </w:rPr>
          <w:t xml:space="preserve">clinical high risk</w:t>
        </w:r>
      </w:hyperlink>
      <w:r w:rsidDel="00000000" w:rsidR="00000000" w:rsidRPr="00000000">
        <w:rPr>
          <w:rFonts w:ascii="Gungsuh" w:cs="Gungsuh" w:eastAsia="Gungsuh" w:hAnsi="Gungsuh"/>
          <w:rtl w:val="0"/>
        </w:rPr>
        <w:t xml:space="preserve">] as 9y risk of recurrence is &gt; 10%. Clinical low risk: G1 ≤ 3 cm, G2 ≤ 2 cm, G3 ≤ 1 cm (all add up to 4). Clinical HR: All others. </w:t>
      </w:r>
    </w:p>
    <w:p w:rsidR="00000000" w:rsidDel="00000000" w:rsidP="00000000" w:rsidRDefault="00000000" w:rsidRPr="00000000" w14:paraId="00000895">
      <w:pPr>
        <w:widowControl w:val="0"/>
        <w:numPr>
          <w:ilvl w:val="0"/>
          <w:numId w:val="124"/>
        </w:numPr>
        <w:rPr/>
      </w:pPr>
      <w:r w:rsidDel="00000000" w:rsidR="00000000" w:rsidRPr="00000000">
        <w:rPr>
          <w:rtl w:val="0"/>
        </w:rPr>
        <w:t xml:space="preserve">If Oncotype high risk (&gt;25): Endocrine therapy + chemotherapy. </w:t>
      </w:r>
    </w:p>
    <w:p w:rsidR="00000000" w:rsidDel="00000000" w:rsidP="00000000" w:rsidRDefault="00000000" w:rsidRPr="00000000" w14:paraId="00000896">
      <w:pPr>
        <w:widowControl w:val="0"/>
        <w:numPr>
          <w:ilvl w:val="0"/>
          <w:numId w:val="124"/>
        </w:numPr>
        <w:rPr>
          <w:u w:val="none"/>
        </w:rPr>
      </w:pPr>
      <w:r w:rsidDel="00000000" w:rsidR="00000000" w:rsidRPr="00000000">
        <w:rPr>
          <w:rtl w:val="0"/>
        </w:rPr>
        <w:t xml:space="preserve">[</w:t>
      </w:r>
      <w:hyperlink w:anchor="1fu66ipmm02h">
        <w:r w:rsidDel="00000000" w:rsidR="00000000" w:rsidRPr="00000000">
          <w:rPr>
            <w:b w:val="1"/>
            <w:rtl w:val="0"/>
          </w:rPr>
          <w:t xml:space="preserve">Mammaprint</w:t>
        </w:r>
      </w:hyperlink>
      <w:r w:rsidDel="00000000" w:rsidR="00000000" w:rsidRPr="00000000">
        <w:rPr>
          <w:rtl w:val="0"/>
        </w:rPr>
        <w:t xml:space="preserve">] (70 gene assay): For HR(+), HER2(-) node negative patients. Potential usefulness if only one node is positive. </w:t>
      </w:r>
    </w:p>
    <w:p w:rsidR="00000000" w:rsidDel="00000000" w:rsidP="00000000" w:rsidRDefault="00000000" w:rsidRPr="00000000" w14:paraId="00000897">
      <w:pPr>
        <w:widowControl w:val="0"/>
        <w:numPr>
          <w:ilvl w:val="1"/>
          <w:numId w:val="124"/>
        </w:numPr>
        <w:ind w:left="1440" w:hanging="360"/>
        <w:rPr>
          <w:u w:val="none"/>
        </w:rPr>
      </w:pPr>
      <w:r w:rsidDel="00000000" w:rsidR="00000000" w:rsidRPr="00000000">
        <w:rPr>
          <w:rtl w:val="0"/>
        </w:rPr>
        <w:t xml:space="preserve">Do not obtain if clinical low risk, as genomic high risk does not trump clinical low risk per MINDACT. </w:t>
      </w:r>
    </w:p>
    <w:p w:rsidR="00000000" w:rsidDel="00000000" w:rsidP="00000000" w:rsidRDefault="00000000" w:rsidRPr="00000000" w14:paraId="00000898">
      <w:pPr>
        <w:widowControl w:val="0"/>
        <w:numPr>
          <w:ilvl w:val="1"/>
          <w:numId w:val="124"/>
        </w:numPr>
        <w:ind w:left="1440" w:hanging="360"/>
        <w:rPr>
          <w:u w:val="none"/>
        </w:rPr>
      </w:pPr>
      <w:r w:rsidDel="00000000" w:rsidR="00000000" w:rsidRPr="00000000">
        <w:rPr>
          <w:rtl w:val="0"/>
        </w:rPr>
        <w:t xml:space="preserve">Benefit from chemotherapy cannot be excluded for patients with 2 or more positive lymph nodes. </w:t>
      </w:r>
    </w:p>
    <w:p w:rsidR="00000000" w:rsidDel="00000000" w:rsidP="00000000" w:rsidRDefault="00000000" w:rsidRPr="00000000" w14:paraId="00000899">
      <w:pPr>
        <w:widowControl w:val="0"/>
        <w:numPr>
          <w:ilvl w:val="1"/>
          <w:numId w:val="124"/>
        </w:numPr>
        <w:ind w:left="1440" w:hanging="360"/>
        <w:rPr>
          <w:u w:val="none"/>
        </w:rPr>
      </w:pPr>
      <w:r w:rsidDel="00000000" w:rsidR="00000000" w:rsidRPr="00000000">
        <w:rPr>
          <w:rtl w:val="0"/>
        </w:rPr>
        <w:t xml:space="preserve">If clinical high risk, Mammaprint should not impact treatment decisi</w:t>
      </w:r>
      <w:r w:rsidDel="00000000" w:rsidR="00000000" w:rsidRPr="00000000">
        <w:rPr>
          <w:rtl w:val="0"/>
        </w:rPr>
        <w:t xml:space="preserve">ons.</w:t>
      </w:r>
    </w:p>
    <w:p w:rsidR="00000000" w:rsidDel="00000000" w:rsidP="00000000" w:rsidRDefault="00000000" w:rsidRPr="00000000" w14:paraId="0000089A">
      <w:pPr>
        <w:widowControl w:val="0"/>
        <w:numPr>
          <w:ilvl w:val="1"/>
          <w:numId w:val="124"/>
        </w:numPr>
        <w:ind w:left="1440" w:hanging="360"/>
        <w:rPr/>
      </w:pPr>
      <w:r w:rsidDel="00000000" w:rsidR="00000000" w:rsidRPr="00000000">
        <w:rPr>
          <w:rtl w:val="0"/>
        </w:rPr>
        <w:t xml:space="preserve">If clinical high risk, do not use genomic low risk to omit chemotherapy [</w:t>
      </w:r>
      <w:hyperlink w:anchor="1fu66ipmm02h">
        <w:r w:rsidDel="00000000" w:rsidR="00000000" w:rsidRPr="00000000">
          <w:rPr>
            <w:rtl w:val="0"/>
          </w:rPr>
          <w:t xml:space="preserve">MINDACT</w:t>
        </w:r>
      </w:hyperlink>
      <w:r w:rsidDel="00000000" w:rsidR="00000000" w:rsidRPr="00000000">
        <w:rPr>
          <w:rtl w:val="0"/>
        </w:rPr>
        <w:t xml:space="preserve">].</w:t>
      </w:r>
    </w:p>
    <w:p w:rsidR="00000000" w:rsidDel="00000000" w:rsidP="00000000" w:rsidRDefault="00000000" w:rsidRPr="00000000" w14:paraId="0000089B">
      <w:pPr>
        <w:widowControl w:val="0"/>
        <w:numPr>
          <w:ilvl w:val="1"/>
          <w:numId w:val="124"/>
        </w:numPr>
        <w:ind w:left="1440" w:hanging="360"/>
        <w:rPr>
          <w:u w:val="none"/>
        </w:rPr>
      </w:pPr>
      <w:r w:rsidDel="00000000" w:rsidR="00000000" w:rsidRPr="00000000">
        <w:rPr>
          <w:rtl w:val="0"/>
        </w:rPr>
        <w:t xml:space="preserve">If clinical low risk, do not use genomic high risk to push for chemotherapy [</w:t>
      </w:r>
      <w:hyperlink w:anchor="1fu66ipmm02h">
        <w:r w:rsidDel="00000000" w:rsidR="00000000" w:rsidRPr="00000000">
          <w:rPr>
            <w:rtl w:val="0"/>
          </w:rPr>
          <w:t xml:space="preserve">MINDACT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9C">
      <w:pPr>
        <w:spacing w:line="240" w:lineRule="auto"/>
        <w:ind w:left="0" w:firstLine="0"/>
        <w:rPr>
          <w:b w:val="1"/>
        </w:rPr>
      </w:pPr>
      <w:r w:rsidDel="00000000" w:rsidR="00000000" w:rsidRPr="00000000">
        <w:rPr>
          <w:rtl w:val="0"/>
        </w:rPr>
      </w:r>
    </w:p>
    <w:p w:rsidR="00000000" w:rsidDel="00000000" w:rsidP="00000000" w:rsidRDefault="00000000" w:rsidRPr="00000000" w14:paraId="0000089D">
      <w:pPr>
        <w:spacing w:line="240" w:lineRule="auto"/>
        <w:ind w:left="0" w:firstLine="0"/>
        <w:rPr>
          <w:b w:val="1"/>
        </w:rPr>
      </w:pPr>
      <w:hyperlink w:anchor="_h3zdqlymf9yk">
        <w:r w:rsidDel="00000000" w:rsidR="00000000" w:rsidRPr="00000000">
          <w:rPr>
            <w:b w:val="1"/>
            <w:rtl w:val="0"/>
          </w:rPr>
          <w:t xml:space="preserve">Use of Molecular subtypes to guide PMRT</w:t>
        </w:r>
      </w:hyperlink>
      <w:r w:rsidDel="00000000" w:rsidR="00000000" w:rsidRPr="00000000">
        <w:rPr>
          <w:rtl w:val="0"/>
        </w:rPr>
      </w:r>
    </w:p>
    <w:p w:rsidR="00000000" w:rsidDel="00000000" w:rsidP="00000000" w:rsidRDefault="00000000" w:rsidRPr="00000000" w14:paraId="0000089E">
      <w:pPr>
        <w:ind w:left="0" w:firstLine="0"/>
        <w:rPr/>
      </w:pPr>
      <w:r w:rsidDel="00000000" w:rsidR="00000000" w:rsidRPr="00000000">
        <w:rPr>
          <w:rtl w:val="0"/>
        </w:rPr>
        <w:t xml:space="preserve">Molecular Predictive and Prognostic Markers in Locoregional Management [</w:t>
      </w:r>
      <w:hyperlink r:id="rId527">
        <w:r w:rsidDel="00000000" w:rsidR="00000000" w:rsidRPr="00000000">
          <w:rPr>
            <w:rtl w:val="0"/>
          </w:rPr>
          <w:t xml:space="preserve">Mamounas, Mitchell and Woodward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9F">
      <w:pPr>
        <w:numPr>
          <w:ilvl w:val="0"/>
          <w:numId w:val="124"/>
        </w:numPr>
        <w:spacing w:line="240" w:lineRule="auto"/>
        <w:rPr/>
      </w:pPr>
      <w:r w:rsidDel="00000000" w:rsidR="00000000" w:rsidRPr="00000000">
        <w:rPr>
          <w:b w:val="1"/>
          <w:rtl w:val="0"/>
        </w:rPr>
        <w:t xml:space="preserve">Factors associated with isolated LRR </w:t>
      </w:r>
      <w:r w:rsidDel="00000000" w:rsidR="00000000" w:rsidRPr="00000000">
        <w:rPr>
          <w:rtl w:val="0"/>
        </w:rPr>
        <w:t xml:space="preserve">[Tseng </w:t>
      </w:r>
      <w:hyperlink r:id="rId528">
        <w:r w:rsidDel="00000000" w:rsidR="00000000" w:rsidRPr="00000000">
          <w:rPr>
            <w:rtl w:val="0"/>
          </w:rPr>
          <w:t xml:space="preserve">IJROBP '15</w:t>
        </w:r>
      </w:hyperlink>
      <w:r w:rsidDel="00000000" w:rsidR="00000000" w:rsidRPr="00000000">
        <w:rPr>
          <w:rtl w:val="0"/>
        </w:rPr>
        <w:t xml:space="preserve">]: </w:t>
      </w:r>
      <w:r w:rsidDel="00000000" w:rsidR="00000000" w:rsidRPr="00000000">
        <w:rPr>
          <w:b w:val="1"/>
          <w:rtl w:val="0"/>
        </w:rPr>
        <w:t xml:space="preserve">± PMRT</w:t>
      </w:r>
      <w:r w:rsidDel="00000000" w:rsidR="00000000" w:rsidRPr="00000000">
        <w:rPr>
          <w:rtl w:val="0"/>
        </w:rPr>
        <w:t xml:space="preserve">.</w:t>
        <w:br w:type="textWrapping"/>
        <w:t xml:space="preserve">Only triple negative was statistically significant, with trend to Luminal B.</w:t>
      </w:r>
    </w:p>
    <w:p w:rsidR="00000000" w:rsidDel="00000000" w:rsidP="00000000" w:rsidRDefault="00000000" w:rsidRPr="00000000" w14:paraId="000008A0">
      <w:pPr>
        <w:numPr>
          <w:ilvl w:val="1"/>
          <w:numId w:val="124"/>
        </w:numPr>
        <w:spacing w:line="240" w:lineRule="auto"/>
        <w:ind w:left="1440" w:hanging="360"/>
        <w:rPr/>
      </w:pPr>
      <w:r w:rsidDel="00000000" w:rsidR="00000000" w:rsidRPr="00000000">
        <w:rPr>
          <w:rtl w:val="0"/>
        </w:rPr>
        <w:t xml:space="preserve">5,673 pts. Stage I-III. 2000-2009. 30% PMRT.</w:t>
      </w:r>
    </w:p>
    <w:p w:rsidR="00000000" w:rsidDel="00000000" w:rsidP="00000000" w:rsidRDefault="00000000" w:rsidRPr="00000000" w14:paraId="000008A1">
      <w:pPr>
        <w:numPr>
          <w:ilvl w:val="1"/>
          <w:numId w:val="124"/>
        </w:numPr>
        <w:spacing w:line="240" w:lineRule="auto"/>
        <w:ind w:left="1440" w:hanging="360"/>
        <w:rPr/>
      </w:pPr>
      <w:r w:rsidDel="00000000" w:rsidR="00000000" w:rsidRPr="00000000">
        <w:rPr>
          <w:rFonts w:ascii="Cardo" w:cs="Cardo" w:eastAsia="Cardo" w:hAnsi="Cardo"/>
          <w:rtl w:val="0"/>
        </w:rPr>
        <w:t xml:space="preserve">iLRR HR for Luminal A / B / HER2 (without trastuzumab) / TN of 1→ 4.94→ 4.41→ 14.10. </w:t>
      </w:r>
    </w:p>
    <w:p w:rsidR="00000000" w:rsidDel="00000000" w:rsidP="00000000" w:rsidRDefault="00000000" w:rsidRPr="00000000" w14:paraId="000008A2">
      <w:pPr>
        <w:numPr>
          <w:ilvl w:val="0"/>
          <w:numId w:val="124"/>
        </w:numPr>
        <w:spacing w:line="240" w:lineRule="auto"/>
      </w:pPr>
      <w:r w:rsidDel="00000000" w:rsidR="00000000" w:rsidRPr="00000000">
        <w:rPr>
          <w:rtl w:val="0"/>
        </w:rPr>
        <w:t xml:space="preserve">Danish 82b/82c tumor biology [</w:t>
      </w:r>
      <w:hyperlink r:id="rId529">
        <w:r w:rsidDel="00000000" w:rsidR="00000000" w:rsidRPr="00000000">
          <w:rPr>
            <w:rtl w:val="0"/>
          </w:rPr>
          <w:t xml:space="preserve">Kyndi JCO '08</w:t>
        </w:r>
      </w:hyperlink>
      <w:r w:rsidDel="00000000" w:rsidR="00000000" w:rsidRPr="00000000">
        <w:rPr>
          <w:rtl w:val="0"/>
        </w:rPr>
        <w:t xml:space="preserve">]: </w:t>
      </w:r>
      <w:r w:rsidDel="00000000" w:rsidR="00000000" w:rsidRPr="00000000">
        <w:rPr>
          <w:rFonts w:ascii="Cardo" w:cs="Cardo" w:eastAsia="Cardo" w:hAnsi="Cardo"/>
          <w:b w:val="1"/>
          <w:rtl w:val="0"/>
        </w:rPr>
        <w:t xml:space="preserve">MRM→ </w:t>
      </w:r>
      <w:r w:rsidDel="00000000" w:rsidR="00000000" w:rsidRPr="00000000">
        <w:rPr>
          <w:rtl w:val="0"/>
        </w:rPr>
        <w:t xml:space="preserve">(CMF or Tamox x1y)</w:t>
      </w:r>
      <w:r w:rsidDel="00000000" w:rsidR="00000000" w:rsidRPr="00000000">
        <w:rPr>
          <w:b w:val="1"/>
          <w:rtl w:val="0"/>
        </w:rPr>
        <w:t xml:space="preserve"> ± PMRT</w:t>
      </w:r>
      <w:r w:rsidDel="00000000" w:rsidR="00000000" w:rsidRPr="00000000">
        <w:rPr>
          <w:rtl w:val="0"/>
        </w:rPr>
        <w:t xml:space="preserve">.</w:t>
        <w:br w:type="textWrapping"/>
        <w:t xml:space="preserve">OS benefit noted with PMRT for ER+, PR+ and HER2- subtypes.</w:t>
      </w:r>
      <w:r w:rsidDel="00000000" w:rsidR="00000000" w:rsidRPr="00000000">
        <w:rPr>
          <w:i w:val="1"/>
          <w:rtl w:val="0"/>
        </w:rPr>
        <w:t xml:space="preserve"> This study was prior to the trastuzumab era.</w:t>
      </w:r>
    </w:p>
    <w:p w:rsidR="00000000" w:rsidDel="00000000" w:rsidP="00000000" w:rsidRDefault="00000000" w:rsidRPr="00000000" w14:paraId="000008A3">
      <w:pPr>
        <w:spacing w:line="240" w:lineRule="auto"/>
        <w:ind w:firstLine="720"/>
        <w:rPr/>
      </w:pPr>
      <w:r w:rsidDel="00000000" w:rsidR="00000000" w:rsidRPr="00000000">
        <w:rPr>
          <w:rtl w:val="0"/>
        </w:rPr>
        <w:t xml:space="preserve">TNBC was also associated with significantly smaller improvement in local control. </w:t>
      </w:r>
    </w:p>
    <w:p w:rsidR="00000000" w:rsidDel="00000000" w:rsidP="00000000" w:rsidRDefault="00000000" w:rsidRPr="00000000" w14:paraId="000008A4">
      <w:pPr>
        <w:spacing w:line="240" w:lineRule="auto"/>
        <w:ind w:firstLine="720"/>
        <w:rPr/>
      </w:pPr>
      <w:r w:rsidDel="00000000" w:rsidR="00000000" w:rsidRPr="00000000">
        <w:rPr>
          <w:rtl w:val="0"/>
        </w:rPr>
        <w:t xml:space="preserve">OS benefit noted with HR+/HER2- and trend to HR+/HER2+ with benefit of 10% and 20%, respectively.</w:t>
      </w:r>
      <w:r w:rsidDel="00000000" w:rsidR="00000000" w:rsidRPr="00000000">
        <w:rPr>
          <w:rtl w:val="0"/>
        </w:rPr>
      </w:r>
    </w:p>
    <w:p w:rsidR="00000000" w:rsidDel="00000000" w:rsidP="00000000" w:rsidRDefault="00000000" w:rsidRPr="00000000" w14:paraId="000008A5">
      <w:pPr>
        <w:numPr>
          <w:ilvl w:val="1"/>
          <w:numId w:val="124"/>
        </w:numPr>
        <w:spacing w:line="240" w:lineRule="auto"/>
        <w:ind w:left="1440" w:hanging="360"/>
      </w:pPr>
      <w:r w:rsidDel="00000000" w:rsidR="00000000" w:rsidRPr="00000000">
        <w:rPr>
          <w:rtl w:val="0"/>
        </w:rPr>
        <w:t xml:space="preserve">1,000 of 3,083 high risk breast cancer patients assigned to PMRT. MFU 17y.</w:t>
      </w:r>
    </w:p>
    <w:p w:rsidR="00000000" w:rsidDel="00000000" w:rsidP="00000000" w:rsidRDefault="00000000" w:rsidRPr="00000000" w14:paraId="000008A6">
      <w:pPr>
        <w:numPr>
          <w:ilvl w:val="1"/>
          <w:numId w:val="124"/>
        </w:numPr>
        <w:spacing w:line="240" w:lineRule="auto"/>
        <w:ind w:left="1440" w:hanging="360"/>
        <w:rPr/>
      </w:pPr>
      <w:r w:rsidDel="00000000" w:rsidR="00000000" w:rsidRPr="00000000">
        <w:rPr>
          <w:rFonts w:ascii="Cardo" w:cs="Cardo" w:eastAsia="Cardo" w:hAnsi="Cardo"/>
          <w:rtl w:val="0"/>
        </w:rPr>
        <w:t xml:space="preserve">HR(+)/HER2(-): </w:t>
        <w:tab/>
        <w:t xml:space="preserve">15y iLRR of 32→ 3% </w:t>
        <w:tab/>
        <w:t xml:space="preserve">total LRR of 31→ 6% </w:t>
        <w:tab/>
        <w:t xml:space="preserve">DM of 57→ 48%.</w:t>
      </w:r>
    </w:p>
    <w:p w:rsidR="00000000" w:rsidDel="00000000" w:rsidP="00000000" w:rsidRDefault="00000000" w:rsidRPr="00000000" w14:paraId="000008A7">
      <w:pPr>
        <w:numPr>
          <w:ilvl w:val="1"/>
          <w:numId w:val="124"/>
        </w:numPr>
        <w:spacing w:line="240" w:lineRule="auto"/>
        <w:ind w:left="1440" w:hanging="360"/>
        <w:rPr/>
      </w:pPr>
      <w:r w:rsidDel="00000000" w:rsidR="00000000" w:rsidRPr="00000000">
        <w:rPr>
          <w:rFonts w:ascii="Cardo" w:cs="Cardo" w:eastAsia="Cardo" w:hAnsi="Cardo"/>
          <w:rtl w:val="0"/>
        </w:rPr>
        <w:t xml:space="preserve">HR(+)/HER2(+): 15y iLRR of 48→ 3% </w:t>
        <w:tab/>
        <w:t xml:space="preserve">total LRR of 52→ 10% </w:t>
        <w:tab/>
        <w:t xml:space="preserve">DM of 83→ 54%.</w:t>
      </w:r>
    </w:p>
    <w:p w:rsidR="00000000" w:rsidDel="00000000" w:rsidP="00000000" w:rsidRDefault="00000000" w:rsidRPr="00000000" w14:paraId="000008A8">
      <w:pPr>
        <w:numPr>
          <w:ilvl w:val="1"/>
          <w:numId w:val="124"/>
        </w:numPr>
        <w:spacing w:line="240" w:lineRule="auto"/>
        <w:ind w:left="1440" w:hanging="360"/>
        <w:rPr/>
      </w:pPr>
      <w:r w:rsidDel="00000000" w:rsidR="00000000" w:rsidRPr="00000000">
        <w:rPr>
          <w:rFonts w:ascii="Cardo" w:cs="Cardo" w:eastAsia="Cardo" w:hAnsi="Cardo"/>
          <w:rtl w:val="0"/>
        </w:rPr>
        <w:t xml:space="preserve">HR(-)/HER2(+):</w:t>
        <w:tab/>
        <w:t xml:space="preserve">15y iLRR of ~33→ 21% </w:t>
        <w:tab/>
        <w:t xml:space="preserve">total LRR of 33→ 18% </w:t>
        <w:tab/>
        <w:t xml:space="preserve">DM of 63→ 75%. </w:t>
      </w:r>
    </w:p>
    <w:p w:rsidR="00000000" w:rsidDel="00000000" w:rsidP="00000000" w:rsidRDefault="00000000" w:rsidRPr="00000000" w14:paraId="000008A9">
      <w:pPr>
        <w:numPr>
          <w:ilvl w:val="1"/>
          <w:numId w:val="124"/>
        </w:numPr>
        <w:spacing w:line="240" w:lineRule="auto"/>
        <w:ind w:left="1440" w:hanging="360"/>
        <w:rPr>
          <w:b w:val="1"/>
        </w:rPr>
      </w:pPr>
      <w:r w:rsidDel="00000000" w:rsidR="00000000" w:rsidRPr="00000000">
        <w:rPr>
          <w:rFonts w:ascii="Cardo" w:cs="Cardo" w:eastAsia="Cardo" w:hAnsi="Cardo"/>
          <w:rtl w:val="0"/>
        </w:rPr>
        <w:t xml:space="preserve">TNBC:</w:t>
        <w:tab/>
        <w:tab/>
        <w:t xml:space="preserve">15y iLRR of 32→ 15% </w:t>
        <w:tab/>
        <w:t xml:space="preserve">total LRR of 32→ 22% </w:t>
        <w:tab/>
        <w:t xml:space="preserve">DM of 62→ 51%</w:t>
      </w:r>
    </w:p>
    <w:p w:rsidR="00000000" w:rsidDel="00000000" w:rsidP="00000000" w:rsidRDefault="00000000" w:rsidRPr="00000000" w14:paraId="000008AA">
      <w:pPr>
        <w:numPr>
          <w:ilvl w:val="0"/>
          <w:numId w:val="124"/>
        </w:numPr>
        <w:spacing w:line="240" w:lineRule="auto"/>
      </w:pPr>
      <w:r w:rsidDel="00000000" w:rsidR="00000000" w:rsidRPr="00000000">
        <w:rPr>
          <w:rtl w:val="0"/>
        </w:rPr>
        <w:t xml:space="preserve">Danish 82b/82c gene profil</w:t>
      </w:r>
      <w:r w:rsidDel="00000000" w:rsidR="00000000" w:rsidRPr="00000000">
        <w:rPr>
          <w:rtl w:val="0"/>
        </w:rPr>
        <w:t xml:space="preserve">e [</w:t>
      </w:r>
      <w:hyperlink r:id="rId530">
        <w:r w:rsidDel="00000000" w:rsidR="00000000" w:rsidRPr="00000000">
          <w:rPr>
            <w:rtl w:val="0"/>
          </w:rPr>
          <w:t xml:space="preserve">Tramm CCR '14</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8AB">
      <w:pPr>
        <w:spacing w:line="240" w:lineRule="auto"/>
        <w:ind w:firstLine="720"/>
        <w:rPr/>
      </w:pPr>
      <w:r w:rsidDel="00000000" w:rsidR="00000000" w:rsidRPr="00000000">
        <w:rPr>
          <w:rtl w:val="0"/>
        </w:rPr>
        <w:t xml:space="preserve">PMRT significantly reduced risk of LRR in “high LRR risk” patients, whereas “low LRR risk” patients showed no additional reduction in LRR rate.</w:t>
      </w:r>
    </w:p>
    <w:p w:rsidR="00000000" w:rsidDel="00000000" w:rsidP="00000000" w:rsidRDefault="00000000" w:rsidRPr="00000000" w14:paraId="000008AC">
      <w:pPr>
        <w:numPr>
          <w:ilvl w:val="1"/>
          <w:numId w:val="124"/>
        </w:numPr>
        <w:spacing w:line="240" w:lineRule="auto"/>
        <w:ind w:left="1440" w:hanging="360"/>
        <w:rPr>
          <w:u w:val="none"/>
        </w:rPr>
      </w:pPr>
      <w:r w:rsidDel="00000000" w:rsidR="00000000" w:rsidRPr="00000000">
        <w:rPr>
          <w:rtl w:val="0"/>
        </w:rPr>
        <w:t xml:space="preserve">191 patients. 7 genes identified. </w:t>
      </w:r>
      <w:r w:rsidDel="00000000" w:rsidR="00000000" w:rsidRPr="00000000">
        <w:rPr>
          <w:rtl w:val="0"/>
        </w:rPr>
      </w:r>
    </w:p>
    <w:p w:rsidR="00000000" w:rsidDel="00000000" w:rsidP="00000000" w:rsidRDefault="00000000" w:rsidRPr="00000000" w14:paraId="000008AD">
      <w:pPr>
        <w:spacing w:line="240" w:lineRule="auto"/>
        <w:ind w:left="0" w:firstLine="0"/>
        <w:rPr/>
      </w:pPr>
      <w:r w:rsidDel="00000000" w:rsidR="00000000" w:rsidRPr="00000000">
        <w:rPr>
          <w:rtl w:val="0"/>
        </w:rPr>
      </w:r>
    </w:p>
    <w:tbl>
      <w:tblPr>
        <w:tblStyle w:val="Table4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AE">
            <w:pPr>
              <w:spacing w:line="240" w:lineRule="auto"/>
              <w:ind w:left="0" w:firstLine="0"/>
              <w:rPr/>
            </w:pPr>
            <w:r w:rsidDel="00000000" w:rsidR="00000000" w:rsidRPr="00000000">
              <w:rPr>
                <w:b w:val="1"/>
                <w:rtl w:val="0"/>
              </w:rPr>
              <w:t xml:space="preserve">Danish and Vancouver trials</w:t>
            </w:r>
            <w:r w:rsidDel="00000000" w:rsidR="00000000" w:rsidRPr="00000000">
              <w:rPr>
                <w:rtl w:val="0"/>
              </w:rPr>
              <w:t xml:space="preserve">: </w:t>
            </w:r>
          </w:p>
          <w:p w:rsidR="00000000" w:rsidDel="00000000" w:rsidP="00000000" w:rsidRDefault="00000000" w:rsidRPr="00000000" w14:paraId="000008AF">
            <w:pPr>
              <w:numPr>
                <w:ilvl w:val="0"/>
                <w:numId w:val="58"/>
              </w:numPr>
              <w:spacing w:line="240" w:lineRule="auto"/>
              <w:rPr>
                <w:u w:val="none"/>
              </w:rPr>
            </w:pPr>
            <w:r w:rsidDel="00000000" w:rsidR="00000000" w:rsidRPr="00000000">
              <w:rPr>
                <w:b w:val="1"/>
                <w:rtl w:val="0"/>
              </w:rPr>
              <w:t xml:space="preserve">First trials to prove OS advantage with PMRT</w:t>
            </w:r>
            <w:r w:rsidDel="00000000" w:rsidR="00000000" w:rsidRPr="00000000">
              <w:rPr>
                <w:rtl w:val="0"/>
              </w:rPr>
              <w:t xml:space="preserve"> when reducing LR in stage II/III (node + or T &gt; 2cm).</w:t>
            </w:r>
          </w:p>
          <w:p w:rsidR="00000000" w:rsidDel="00000000" w:rsidP="00000000" w:rsidRDefault="00000000" w:rsidRPr="00000000" w14:paraId="000008B0">
            <w:pPr>
              <w:numPr>
                <w:ilvl w:val="0"/>
                <w:numId w:val="58"/>
              </w:numPr>
              <w:spacing w:line="240" w:lineRule="auto"/>
              <w:rPr>
                <w:u w:val="none"/>
              </w:rPr>
            </w:pPr>
            <w:r w:rsidDel="00000000" w:rsidR="00000000" w:rsidRPr="00000000">
              <w:rPr>
                <w:b w:val="1"/>
                <w:rtl w:val="0"/>
              </w:rPr>
              <w:t xml:space="preserve">Stage II</w:t>
            </w:r>
            <w:r w:rsidDel="00000000" w:rsidR="00000000" w:rsidRPr="00000000">
              <w:rPr>
                <w:rtl w:val="0"/>
              </w:rPr>
              <w:t xml:space="preserve">/III</w:t>
            </w:r>
            <w:r w:rsidDel="00000000" w:rsidR="00000000" w:rsidRPr="00000000">
              <w:rPr>
                <w:b w:val="1"/>
                <w:rtl w:val="0"/>
              </w:rPr>
              <w:t xml:space="preserve">. Most T1/2, 60% N1, 30% N2. Grade spread out.</w:t>
            </w:r>
          </w:p>
          <w:p w:rsidR="00000000" w:rsidDel="00000000" w:rsidP="00000000" w:rsidRDefault="00000000" w:rsidRPr="00000000" w14:paraId="000008B1">
            <w:pPr>
              <w:numPr>
                <w:ilvl w:val="1"/>
                <w:numId w:val="58"/>
              </w:numPr>
              <w:spacing w:line="240" w:lineRule="auto"/>
              <w:ind w:left="1440" w:hanging="360"/>
              <w:rPr>
                <w:u w:val="none"/>
              </w:rPr>
            </w:pPr>
            <w:r w:rsidDel="00000000" w:rsidR="00000000" w:rsidRPr="00000000">
              <w:rPr>
                <w:rtl w:val="0"/>
              </w:rPr>
              <w:t xml:space="preserve">Most pts in these trials were N1 Stage II, therefore many providers say all N+ patients need PMRT.</w:t>
            </w:r>
          </w:p>
          <w:p w:rsidR="00000000" w:rsidDel="00000000" w:rsidP="00000000" w:rsidRDefault="00000000" w:rsidRPr="00000000" w14:paraId="000008B2">
            <w:pPr>
              <w:numPr>
                <w:ilvl w:val="0"/>
                <w:numId w:val="58"/>
              </w:numPr>
              <w:spacing w:line="240" w:lineRule="auto"/>
              <w:rPr/>
            </w:pPr>
            <w:r w:rsidDel="00000000" w:rsidR="00000000" w:rsidRPr="00000000">
              <w:rPr>
                <w:rtl w:val="0"/>
              </w:rPr>
              <w:t xml:space="preserve">Problems: </w:t>
            </w:r>
          </w:p>
          <w:p w:rsidR="00000000" w:rsidDel="00000000" w:rsidP="00000000" w:rsidRDefault="00000000" w:rsidRPr="00000000" w14:paraId="000008B3">
            <w:pPr>
              <w:numPr>
                <w:ilvl w:val="1"/>
                <w:numId w:val="58"/>
              </w:numPr>
              <w:spacing w:line="240" w:lineRule="auto"/>
              <w:ind w:left="1440" w:hanging="360"/>
              <w:rPr/>
            </w:pPr>
            <w:r w:rsidDel="00000000" w:rsidR="00000000" w:rsidRPr="00000000">
              <w:rPr>
                <w:rtl w:val="0"/>
              </w:rPr>
              <w:t xml:space="preserve">Locoregional failure rate is high without PMRT - around 1/3! PMRT reduces this rate to less than 10%.</w:t>
            </w:r>
          </w:p>
          <w:p w:rsidR="00000000" w:rsidDel="00000000" w:rsidP="00000000" w:rsidRDefault="00000000" w:rsidRPr="00000000" w14:paraId="000008B4">
            <w:pPr>
              <w:numPr>
                <w:ilvl w:val="2"/>
                <w:numId w:val="58"/>
              </w:numPr>
              <w:spacing w:line="240" w:lineRule="auto"/>
              <w:ind w:left="2160" w:hanging="360"/>
              <w:rPr/>
            </w:pPr>
            <w:r w:rsidDel="00000000" w:rsidR="00000000" w:rsidRPr="00000000">
              <w:rPr>
                <w:rtl w:val="0"/>
              </w:rPr>
              <w:t xml:space="preserve">LF is 26-35% in Danish and Canadian trials, while 13% in ECOG and NSABP.</w:t>
            </w:r>
          </w:p>
          <w:p w:rsidR="00000000" w:rsidDel="00000000" w:rsidP="00000000" w:rsidRDefault="00000000" w:rsidRPr="00000000" w14:paraId="000008B5">
            <w:pPr>
              <w:numPr>
                <w:ilvl w:val="2"/>
                <w:numId w:val="58"/>
              </w:numPr>
              <w:spacing w:line="240" w:lineRule="auto"/>
              <w:ind w:left="2160" w:hanging="360"/>
              <w:rPr/>
            </w:pPr>
            <w:r w:rsidDel="00000000" w:rsidR="00000000" w:rsidRPr="00000000">
              <w:rPr>
                <w:rtl w:val="0"/>
              </w:rPr>
              <w:t xml:space="preserve">In Danish trial, of the ~33% w LRR, 43% of all LR is in axilla.</w:t>
            </w:r>
          </w:p>
          <w:p w:rsidR="00000000" w:rsidDel="00000000" w:rsidP="00000000" w:rsidRDefault="00000000" w:rsidRPr="00000000" w14:paraId="000008B6">
            <w:pPr>
              <w:numPr>
                <w:ilvl w:val="1"/>
                <w:numId w:val="58"/>
              </w:numPr>
              <w:spacing w:line="240" w:lineRule="auto"/>
              <w:ind w:left="1440" w:hanging="360"/>
              <w:rPr/>
            </w:pPr>
            <w:r w:rsidDel="00000000" w:rsidR="00000000" w:rsidRPr="00000000">
              <w:rPr>
                <w:rtl w:val="0"/>
              </w:rPr>
              <w:t xml:space="preserve">This high rate of locoregional failure is likely due to low median number of lymph nodes removed.</w:t>
            </w:r>
          </w:p>
          <w:p w:rsidR="00000000" w:rsidDel="00000000" w:rsidP="00000000" w:rsidRDefault="00000000" w:rsidRPr="00000000" w14:paraId="000008B7">
            <w:pPr>
              <w:numPr>
                <w:ilvl w:val="2"/>
                <w:numId w:val="58"/>
              </w:numPr>
              <w:spacing w:line="240" w:lineRule="auto"/>
              <w:ind w:left="2160" w:hanging="360"/>
              <w:rPr/>
            </w:pPr>
            <w:r w:rsidDel="00000000" w:rsidR="00000000" w:rsidRPr="00000000">
              <w:rPr>
                <w:rtl w:val="0"/>
              </w:rPr>
              <w:t xml:space="preserve">Median 7 </w:t>
            </w:r>
            <w:r w:rsidDel="00000000" w:rsidR="00000000" w:rsidRPr="00000000">
              <w:rPr>
                <w:rtl w:val="0"/>
              </w:rPr>
              <w:t xml:space="preserve">LN removed</w:t>
            </w:r>
            <w:r w:rsidDel="00000000" w:rsidR="00000000" w:rsidRPr="00000000">
              <w:rPr>
                <w:rtl w:val="0"/>
              </w:rPr>
              <w:t xml:space="preserve"> in Danish and 11 in BC, while ~15 ECOG and NSABP.</w:t>
            </w:r>
          </w:p>
          <w:p w:rsidR="00000000" w:rsidDel="00000000" w:rsidP="00000000" w:rsidRDefault="00000000" w:rsidRPr="00000000" w14:paraId="000008B8">
            <w:pPr>
              <w:numPr>
                <w:ilvl w:val="2"/>
                <w:numId w:val="58"/>
              </w:numPr>
              <w:spacing w:line="240" w:lineRule="auto"/>
              <w:ind w:left="2160" w:hanging="360"/>
              <w:rPr>
                <w:u w:val="none"/>
              </w:rPr>
            </w:pPr>
            <w:r w:rsidDel="00000000" w:rsidR="00000000" w:rsidRPr="00000000">
              <w:rPr>
                <w:rtl w:val="0"/>
              </w:rPr>
              <w:t xml:space="preserve">10 lymph nodes is now considered adequate.</w:t>
            </w:r>
          </w:p>
          <w:p w:rsidR="00000000" w:rsidDel="00000000" w:rsidP="00000000" w:rsidRDefault="00000000" w:rsidRPr="00000000" w14:paraId="000008B9">
            <w:pPr>
              <w:numPr>
                <w:ilvl w:val="1"/>
                <w:numId w:val="58"/>
              </w:numPr>
              <w:spacing w:line="240" w:lineRule="auto"/>
              <w:ind w:left="1440" w:hanging="360"/>
              <w:rPr/>
            </w:pPr>
            <w:r w:rsidDel="00000000" w:rsidR="00000000" w:rsidRPr="00000000">
              <w:rPr>
                <w:rtl w:val="0"/>
              </w:rPr>
              <w:t xml:space="preserve">Outdated chemotherapy.</w:t>
            </w:r>
          </w:p>
          <w:p w:rsidR="00000000" w:rsidDel="00000000" w:rsidP="00000000" w:rsidRDefault="00000000" w:rsidRPr="00000000" w14:paraId="000008BA">
            <w:pPr>
              <w:numPr>
                <w:ilvl w:val="0"/>
                <w:numId w:val="58"/>
              </w:numPr>
              <w:spacing w:line="240" w:lineRule="auto"/>
              <w:rPr>
                <w:u w:val="none"/>
              </w:rPr>
            </w:pPr>
            <w:r w:rsidDel="00000000" w:rsidR="00000000" w:rsidRPr="00000000">
              <w:rPr>
                <w:rFonts w:ascii="Cardo" w:cs="Cardo" w:eastAsia="Cardo" w:hAnsi="Cardo"/>
                <w:rtl w:val="0"/>
              </w:rPr>
              <w:t xml:space="preserve">Risk of LRR despite systemic therapy is substantial: LRR for N1 / N2 is around 15→ 30%. </w:t>
            </w:r>
          </w:p>
        </w:tc>
      </w:tr>
    </w:tbl>
    <w:p w:rsidR="00000000" w:rsidDel="00000000" w:rsidP="00000000" w:rsidRDefault="00000000" w:rsidRPr="00000000" w14:paraId="000008BB">
      <w:pPr>
        <w:ind w:left="0" w:firstLine="0"/>
        <w:rPr>
          <w:b w:val="1"/>
        </w:rPr>
      </w:pPr>
      <w:r w:rsidDel="00000000" w:rsidR="00000000" w:rsidRPr="00000000">
        <w:rPr>
          <w:rtl w:val="0"/>
        </w:rPr>
      </w:r>
    </w:p>
    <w:p w:rsidR="00000000" w:rsidDel="00000000" w:rsidP="00000000" w:rsidRDefault="00000000" w:rsidRPr="00000000" w14:paraId="000008BC">
      <w:pPr>
        <w:ind w:left="0" w:firstLine="0"/>
        <w:rPr>
          <w:b w:val="1"/>
        </w:rPr>
      </w:pPr>
      <w:hyperlink w:anchor="_h3zdqlymf9yk">
        <w:r w:rsidDel="00000000" w:rsidR="00000000" w:rsidRPr="00000000">
          <w:rPr>
            <w:b w:val="1"/>
            <w:rtl w:val="0"/>
          </w:rPr>
          <w:t xml:space="preserve">Key PMRT trials</w:t>
        </w:r>
      </w:hyperlink>
      <w:r w:rsidDel="00000000" w:rsidR="00000000" w:rsidRPr="00000000">
        <w:rPr>
          <w:rtl w:val="0"/>
        </w:rPr>
      </w:r>
    </w:p>
    <w:p w:rsidR="00000000" w:rsidDel="00000000" w:rsidP="00000000" w:rsidRDefault="00000000" w:rsidRPr="00000000" w14:paraId="000008BD">
      <w:pPr>
        <w:ind w:left="0" w:firstLine="0"/>
        <w:rPr/>
      </w:pPr>
      <w:r w:rsidDel="00000000" w:rsidR="00000000" w:rsidRPr="00000000">
        <w:rPr>
          <w:rFonts w:ascii="Gungsuh" w:cs="Gungsuh" w:eastAsia="Gungsuh" w:hAnsi="Gungsuh"/>
          <w:rtl w:val="0"/>
        </w:rPr>
        <w:t xml:space="preserve">Isolated LRR on the BC and Danish trials ranged from 20-30%, while more contemporary studies demonstrate ≤ 10% of intermediate risk patients (e.g., T3N0) having any component of LRF. </w:t>
      </w:r>
      <w:hyperlink w:anchor="5t0pb9y0aq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BE">
      <w:pPr>
        <w:numPr>
          <w:ilvl w:val="0"/>
          <w:numId w:val="113"/>
        </w:numPr>
        <w:spacing w:line="240" w:lineRule="auto"/>
        <w:rPr/>
      </w:pPr>
      <w:r w:rsidDel="00000000" w:rsidR="00000000" w:rsidRPr="00000000">
        <w:rPr>
          <w:b w:val="1"/>
          <w:rtl w:val="0"/>
        </w:rPr>
        <w:t xml:space="preserve">British Columbia</w:t>
      </w:r>
      <w:r w:rsidDel="00000000" w:rsidR="00000000" w:rsidRPr="00000000">
        <w:rPr>
          <w:b w:val="1"/>
          <w:rtl w:val="0"/>
        </w:rPr>
        <w:t xml:space="preserve"> </w:t>
      </w:r>
      <w:r w:rsidDel="00000000" w:rsidR="00000000" w:rsidRPr="00000000">
        <w:rPr>
          <w:rtl w:val="0"/>
        </w:rPr>
        <w:t xml:space="preserve">(</w:t>
      </w:r>
      <w:r w:rsidDel="00000000" w:rsidR="00000000" w:rsidRPr="00000000">
        <w:rPr>
          <w:u w:val="single"/>
          <w:rtl w:val="0"/>
        </w:rPr>
        <w:t xml:space="preserve">pre</w:t>
      </w:r>
      <w:r w:rsidDel="00000000" w:rsidR="00000000" w:rsidRPr="00000000">
        <w:rPr>
          <w:rtl w:val="0"/>
        </w:rPr>
        <w:t xml:space="preserve">meno) (1979-1986) </w:t>
      </w:r>
      <w:r w:rsidDel="00000000" w:rsidR="00000000" w:rsidRPr="00000000">
        <w:rPr>
          <w:rtl w:val="0"/>
        </w:rPr>
        <w:t xml:space="preserve">[</w:t>
      </w:r>
      <w:hyperlink r:id="rId531">
        <w:r w:rsidDel="00000000" w:rsidR="00000000" w:rsidRPr="00000000">
          <w:rPr>
            <w:rtl w:val="0"/>
          </w:rPr>
          <w:t xml:space="preserve">Ragaz NEJM '97</w:t>
        </w:r>
      </w:hyperlink>
      <w:r w:rsidDel="00000000" w:rsidR="00000000" w:rsidRPr="00000000">
        <w:rPr>
          <w:rtl w:val="0"/>
        </w:rPr>
        <w:t xml:space="preserve">, </w:t>
      </w:r>
      <w:hyperlink r:id="rId532">
        <w:r w:rsidDel="00000000" w:rsidR="00000000" w:rsidRPr="00000000">
          <w:rPr>
            <w:rtl w:val="0"/>
          </w:rPr>
          <w:t xml:space="preserve">'05</w:t>
        </w:r>
      </w:hyperlink>
      <w:r w:rsidDel="00000000" w:rsidR="00000000" w:rsidRPr="00000000">
        <w:rPr>
          <w:rtl w:val="0"/>
        </w:rPr>
        <w:t xml:space="preserve">]: </w:t>
      </w:r>
      <w:r w:rsidDel="00000000" w:rsidR="00000000" w:rsidRPr="00000000">
        <w:rPr>
          <w:rFonts w:ascii="Cardo" w:cs="Cardo" w:eastAsia="Cardo" w:hAnsi="Cardo"/>
          <w:b w:val="1"/>
          <w:rtl w:val="0"/>
        </w:rPr>
        <w:t xml:space="preserve">MRM→ CMF ± RT</w:t>
      </w:r>
      <w:r w:rsidDel="00000000" w:rsidR="00000000" w:rsidRPr="00000000">
        <w:rPr>
          <w:rtl w:val="0"/>
        </w:rPr>
        <w:t xml:space="preserve"> (37.5/16 tangents, 35/16 RNI).</w:t>
      </w:r>
      <w:r w:rsidDel="00000000" w:rsidR="00000000" w:rsidRPr="00000000">
        <w:rPr>
          <w:rtl w:val="0"/>
        </w:rPr>
      </w:r>
    </w:p>
    <w:p w:rsidR="00000000" w:rsidDel="00000000" w:rsidP="00000000" w:rsidRDefault="00000000" w:rsidRPr="00000000" w14:paraId="000008BF">
      <w:pPr>
        <w:spacing w:line="240" w:lineRule="auto"/>
        <w:ind w:firstLine="720"/>
        <w:rPr/>
      </w:pPr>
      <w:r w:rsidDel="00000000" w:rsidR="00000000" w:rsidRPr="00000000">
        <w:rPr>
          <w:rtl w:val="0"/>
        </w:rPr>
        <w:t xml:space="preserve">Consider CMF chemotherapy roughly equivalent to old non-dose dense AC x4 per [</w:t>
      </w:r>
      <w:hyperlink w:anchor="kix.nz0bfwbyu5e2">
        <w:r w:rsidDel="00000000" w:rsidR="00000000" w:rsidRPr="00000000">
          <w:rPr>
            <w:rtl w:val="0"/>
          </w:rPr>
          <w:t xml:space="preserve">EBCTCG Chemo study</w:t>
        </w:r>
      </w:hyperlink>
      <w:r w:rsidDel="00000000" w:rsidR="00000000" w:rsidRPr="00000000">
        <w:rPr>
          <w:rtl w:val="0"/>
        </w:rPr>
        <w:t xml:space="preserve">].</w:t>
      </w:r>
    </w:p>
    <w:p w:rsidR="00000000" w:rsidDel="00000000" w:rsidP="00000000" w:rsidRDefault="00000000" w:rsidRPr="00000000" w14:paraId="000008C0">
      <w:pPr>
        <w:spacing w:line="240" w:lineRule="auto"/>
        <w:ind w:firstLine="720"/>
        <w:rPr/>
      </w:pPr>
      <w:r w:rsidDel="00000000" w:rsidR="00000000" w:rsidRPr="00000000">
        <w:rPr>
          <w:rtl w:val="0"/>
        </w:rPr>
        <w:t xml:space="preserve">PMRT adds a </w:t>
      </w:r>
      <w:r w:rsidDel="00000000" w:rsidR="00000000" w:rsidRPr="00000000">
        <w:rPr>
          <w:rtl w:val="0"/>
        </w:rPr>
        <w:t xml:space="preserve">10y OS benefit of 10%, which is similar to the Danish 82b and 82c trials.</w:t>
        <w:br w:type="textWrapping"/>
        <w:t xml:space="preserve">Issues: LRF was high compared to many current series, CMF chemo, and RT included en face photons for IMN coverage.</w:t>
      </w:r>
    </w:p>
    <w:p w:rsidR="00000000" w:rsidDel="00000000" w:rsidP="00000000" w:rsidRDefault="00000000" w:rsidRPr="00000000" w14:paraId="000008C1">
      <w:pPr>
        <w:numPr>
          <w:ilvl w:val="1"/>
          <w:numId w:val="113"/>
        </w:numPr>
        <w:spacing w:line="240" w:lineRule="auto"/>
        <w:ind w:left="1440" w:hanging="360"/>
        <w:rPr/>
      </w:pPr>
      <w:r w:rsidDel="00000000" w:rsidR="00000000" w:rsidRPr="00000000">
        <w:rPr>
          <w:rtl w:val="0"/>
        </w:rPr>
        <w:t xml:space="preserve">318 pts. </w:t>
      </w:r>
      <w:r w:rsidDel="00000000" w:rsidR="00000000" w:rsidRPr="00000000">
        <w:rPr>
          <w:rtl w:val="0"/>
        </w:rPr>
        <w:t xml:space="preserve">Stage I/II </w:t>
      </w:r>
      <w:r w:rsidDel="00000000" w:rsidR="00000000" w:rsidRPr="00000000">
        <w:rPr>
          <w:b w:val="1"/>
          <w:rtl w:val="0"/>
        </w:rPr>
        <w:t xml:space="preserve">N+</w:t>
      </w:r>
      <w:r w:rsidDel="00000000" w:rsidR="00000000" w:rsidRPr="00000000">
        <w:rPr>
          <w:rtl w:val="0"/>
        </w:rPr>
        <w:t xml:space="preserve">. Median 11 LN. </w:t>
      </w:r>
      <w:r w:rsidDel="00000000" w:rsidR="00000000" w:rsidRPr="00000000">
        <w:rPr>
          <w:rtl w:val="0"/>
        </w:rPr>
        <w:t xml:space="preserve">55-60% 1-3 LNs, 35% 4+. No mention of tumor size; grade spread out.</w:t>
      </w:r>
      <w:r w:rsidDel="00000000" w:rsidR="00000000" w:rsidRPr="00000000">
        <w:rPr>
          <w:rtl w:val="0"/>
        </w:rPr>
      </w:r>
    </w:p>
    <w:p w:rsidR="00000000" w:rsidDel="00000000" w:rsidP="00000000" w:rsidRDefault="00000000" w:rsidRPr="00000000" w14:paraId="000008C2">
      <w:pPr>
        <w:numPr>
          <w:ilvl w:val="2"/>
          <w:numId w:val="113"/>
        </w:numPr>
        <w:spacing w:line="240" w:lineRule="auto"/>
        <w:ind w:left="2160" w:hanging="360"/>
        <w:rPr/>
      </w:pPr>
      <w:r w:rsidDel="00000000" w:rsidR="00000000" w:rsidRPr="00000000">
        <w:rPr>
          <w:rtl w:val="0"/>
        </w:rPr>
        <w:t xml:space="preserve">RT: </w:t>
      </w:r>
      <w:r w:rsidDel="00000000" w:rsidR="00000000" w:rsidRPr="00000000">
        <w:rPr>
          <w:b w:val="1"/>
          <w:rtl w:val="0"/>
        </w:rPr>
        <w:t xml:space="preserve">37.5/16 </w:t>
      </w:r>
      <w:r w:rsidDel="00000000" w:rsidR="00000000" w:rsidRPr="00000000">
        <w:rPr>
          <w:rtl w:val="0"/>
        </w:rPr>
        <w:t xml:space="preserve">tangents, </w:t>
      </w:r>
      <w:r w:rsidDel="00000000" w:rsidR="00000000" w:rsidRPr="00000000">
        <w:rPr>
          <w:b w:val="1"/>
          <w:rtl w:val="0"/>
        </w:rPr>
        <w:t xml:space="preserve">35/16</w:t>
      </w:r>
      <w:r w:rsidDel="00000000" w:rsidR="00000000" w:rsidRPr="00000000">
        <w:rPr>
          <w:rtl w:val="0"/>
        </w:rPr>
        <w:t xml:space="preserve"> SCV/PAB/</w:t>
      </w:r>
      <w:r w:rsidDel="00000000" w:rsidR="00000000" w:rsidRPr="00000000">
        <w:rPr>
          <w:b w:val="1"/>
          <w:rtl w:val="0"/>
        </w:rPr>
        <w:t xml:space="preserve">bilateral</w:t>
      </w:r>
      <w:r w:rsidDel="00000000" w:rsidR="00000000" w:rsidRPr="00000000">
        <w:rPr>
          <w:rtl w:val="0"/>
        </w:rPr>
        <w:t xml:space="preserve"> IMNs. 2D planning, Co-60.</w:t>
      </w:r>
    </w:p>
    <w:p w:rsidR="00000000" w:rsidDel="00000000" w:rsidP="00000000" w:rsidRDefault="00000000" w:rsidRPr="00000000" w14:paraId="000008C3">
      <w:pPr>
        <w:numPr>
          <w:ilvl w:val="2"/>
          <w:numId w:val="113"/>
        </w:numPr>
        <w:spacing w:line="240" w:lineRule="auto"/>
        <w:ind w:left="2160" w:hanging="360"/>
        <w:rPr/>
      </w:pPr>
      <w:r w:rsidDel="00000000" w:rsidR="00000000" w:rsidRPr="00000000">
        <w:rPr>
          <w:rtl w:val="0"/>
        </w:rPr>
        <w:t xml:space="preserve">Small subset (1/4) got RT-induced ovary ablation (“hormones”)</w:t>
      </w:r>
      <w:r w:rsidDel="00000000" w:rsidR="00000000" w:rsidRPr="00000000">
        <w:rPr>
          <w:rtl w:val="0"/>
        </w:rPr>
        <w:t xml:space="preserve">.</w:t>
      </w:r>
    </w:p>
    <w:p w:rsidR="00000000" w:rsidDel="00000000" w:rsidP="00000000" w:rsidRDefault="00000000" w:rsidRPr="00000000" w14:paraId="000008C4">
      <w:pPr>
        <w:numPr>
          <w:ilvl w:val="1"/>
          <w:numId w:val="113"/>
        </w:numPr>
        <w:spacing w:line="240" w:lineRule="auto"/>
        <w:ind w:left="1440" w:hanging="360"/>
        <w:rPr/>
      </w:pPr>
      <w:r w:rsidDel="00000000" w:rsidR="00000000" w:rsidRPr="00000000">
        <w:rPr>
          <w:rFonts w:ascii="Cardo" w:cs="Cardo" w:eastAsia="Cardo" w:hAnsi="Cardo"/>
          <w:rtl w:val="0"/>
        </w:rPr>
        <w:t xml:space="preserve">15y DFS 33→ 50% (CMF is not very good). OS originally p=0.07.</w:t>
      </w:r>
    </w:p>
    <w:p w:rsidR="00000000" w:rsidDel="00000000" w:rsidP="00000000" w:rsidRDefault="00000000" w:rsidRPr="00000000" w14:paraId="000008C5">
      <w:pPr>
        <w:numPr>
          <w:ilvl w:val="2"/>
          <w:numId w:val="113"/>
        </w:numPr>
        <w:spacing w:line="240" w:lineRule="auto"/>
        <w:ind w:left="2160" w:hanging="360"/>
        <w:rPr>
          <w:b w:val="1"/>
        </w:rPr>
      </w:pPr>
      <w:r w:rsidDel="00000000" w:rsidR="00000000" w:rsidRPr="00000000">
        <w:rPr>
          <w:rtl w:val="0"/>
        </w:rPr>
        <w:t xml:space="preserve">DMFS at 15y for 1-3 LNs p = 0.06, 4+ LNs p = 0.05.</w:t>
      </w:r>
      <w:r w:rsidDel="00000000" w:rsidR="00000000" w:rsidRPr="00000000">
        <w:rPr>
          <w:rtl w:val="0"/>
        </w:rPr>
      </w:r>
    </w:p>
    <w:p w:rsidR="00000000" w:rsidDel="00000000" w:rsidP="00000000" w:rsidRDefault="00000000" w:rsidRPr="00000000" w14:paraId="000008C6">
      <w:pPr>
        <w:numPr>
          <w:ilvl w:val="1"/>
          <w:numId w:val="113"/>
        </w:numPr>
        <w:spacing w:line="240" w:lineRule="auto"/>
        <w:ind w:left="1440" w:hanging="360"/>
        <w:rPr/>
      </w:pPr>
      <w:r w:rsidDel="00000000" w:rsidR="00000000" w:rsidRPr="00000000">
        <w:rPr>
          <w:rFonts w:ascii="Cardo" w:cs="Cardo" w:eastAsia="Cardo" w:hAnsi="Cardo"/>
          <w:rtl w:val="0"/>
        </w:rPr>
        <w:t xml:space="preserve">20y iLRR 26→ 10%, 20y EFS 25→ 38%, 20y OS 37→ 47%</w:t>
      </w:r>
      <w:r w:rsidDel="00000000" w:rsidR="00000000" w:rsidRPr="00000000">
        <w:rPr>
          <w:rtl w:val="0"/>
        </w:rPr>
        <w:t xml:space="preserve">. </w:t>
      </w:r>
      <w:r w:rsidDel="00000000" w:rsidR="00000000" w:rsidRPr="00000000">
        <w:rPr>
          <w:i w:val="1"/>
          <w:rtl w:val="0"/>
        </w:rPr>
        <w:t xml:space="preserve">Similar to 82b. </w:t>
      </w:r>
    </w:p>
    <w:p w:rsidR="00000000" w:rsidDel="00000000" w:rsidP="00000000" w:rsidRDefault="00000000" w:rsidRPr="00000000" w14:paraId="000008C7">
      <w:pPr>
        <w:numPr>
          <w:ilvl w:val="2"/>
          <w:numId w:val="113"/>
        </w:numPr>
        <w:spacing w:line="240" w:lineRule="auto"/>
        <w:ind w:left="2160" w:hanging="360"/>
        <w:rPr/>
      </w:pPr>
      <w:r w:rsidDel="00000000" w:rsidR="00000000" w:rsidRPr="00000000">
        <w:rPr>
          <w:rFonts w:ascii="Cardo" w:cs="Cardo" w:eastAsia="Cardo" w:hAnsi="Cardo"/>
          <w:rtl w:val="0"/>
        </w:rPr>
        <w:t xml:space="preserve">BCFS 30→ 48%. </w:t>
      </w:r>
    </w:p>
    <w:p w:rsidR="00000000" w:rsidDel="00000000" w:rsidP="00000000" w:rsidRDefault="00000000" w:rsidRPr="00000000" w14:paraId="000008C8">
      <w:pPr>
        <w:numPr>
          <w:ilvl w:val="1"/>
          <w:numId w:val="113"/>
        </w:numPr>
        <w:spacing w:line="240" w:lineRule="auto"/>
        <w:ind w:left="1440" w:hanging="360"/>
        <w:rPr/>
      </w:pPr>
      <w:r w:rsidDel="00000000" w:rsidR="00000000" w:rsidRPr="00000000">
        <w:rPr>
          <w:rtl w:val="0"/>
        </w:rPr>
        <w:t xml:space="preserve">Equivalent risk reduction in 1-3 vs 4+ nodes.</w:t>
      </w:r>
    </w:p>
    <w:p w:rsidR="00000000" w:rsidDel="00000000" w:rsidP="00000000" w:rsidRDefault="00000000" w:rsidRPr="00000000" w14:paraId="000008C9">
      <w:pPr>
        <w:numPr>
          <w:ilvl w:val="1"/>
          <w:numId w:val="113"/>
        </w:numPr>
        <w:spacing w:line="240" w:lineRule="auto"/>
        <w:ind w:left="1440" w:hanging="360"/>
        <w:rPr>
          <w:u w:val="none"/>
        </w:rPr>
      </w:pPr>
      <w:r w:rsidDel="00000000" w:rsidR="00000000" w:rsidRPr="00000000">
        <w:rPr>
          <w:rFonts w:ascii="Cardo" w:cs="Cardo" w:eastAsia="Cardo" w:hAnsi="Cardo"/>
          <w:rtl w:val="0"/>
        </w:rPr>
        <w:t xml:space="preserve">Cardiac death 0.6→ 1.8%. </w:t>
      </w:r>
      <w:r w:rsidDel="00000000" w:rsidR="00000000" w:rsidRPr="00000000">
        <w:rPr>
          <w:rtl w:val="0"/>
        </w:rPr>
      </w:r>
    </w:p>
    <w:bookmarkStart w:colFirst="0" w:colLast="0" w:name="6fkgy16ns4wy" w:id="147"/>
    <w:bookmarkEnd w:id="147"/>
    <w:p w:rsidR="00000000" w:rsidDel="00000000" w:rsidP="00000000" w:rsidRDefault="00000000" w:rsidRPr="00000000" w14:paraId="000008CA">
      <w:pPr>
        <w:keepNext w:val="0"/>
        <w:keepLines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Danish Trial 82b </w:t>
      </w:r>
      <w:r w:rsidDel="00000000" w:rsidR="00000000" w:rsidRPr="00000000">
        <w:rPr>
          <w:rtl w:val="0"/>
        </w:rPr>
        <w:t xml:space="preserve">(</w:t>
      </w:r>
      <w:r w:rsidDel="00000000" w:rsidR="00000000" w:rsidRPr="00000000">
        <w:rPr>
          <w:u w:val="single"/>
          <w:rtl w:val="0"/>
        </w:rPr>
        <w:t xml:space="preserve">pre</w:t>
      </w:r>
      <w:r w:rsidDel="00000000" w:rsidR="00000000" w:rsidRPr="00000000">
        <w:rPr>
          <w:rtl w:val="0"/>
        </w:rPr>
        <w:t xml:space="preserve">meno) (1982-1989) </w:t>
      </w:r>
      <w:r w:rsidDel="00000000" w:rsidR="00000000" w:rsidRPr="00000000">
        <w:rPr>
          <w:rtl w:val="0"/>
        </w:rPr>
        <w:t xml:space="preserve">[</w:t>
      </w:r>
      <w:hyperlink r:id="rId533">
        <w:r w:rsidDel="00000000" w:rsidR="00000000" w:rsidRPr="00000000">
          <w:rPr>
            <w:rtl w:val="0"/>
          </w:rPr>
          <w:t xml:space="preserve">Overgaard NEJM '97</w:t>
        </w:r>
      </w:hyperlink>
      <w:r w:rsidDel="00000000" w:rsidR="00000000" w:rsidRPr="00000000">
        <w:rPr>
          <w:rtl w:val="0"/>
        </w:rPr>
        <w:t xml:space="preserve">]: </w:t>
      </w:r>
      <w:r w:rsidDel="00000000" w:rsidR="00000000" w:rsidRPr="00000000">
        <w:rPr>
          <w:rFonts w:ascii="Cardo" w:cs="Cardo" w:eastAsia="Cardo" w:hAnsi="Cardo"/>
          <w:b w:val="1"/>
          <w:rtl w:val="0"/>
        </w:rPr>
        <w:t xml:space="preserve">TM/ALND→ </w:t>
      </w:r>
      <w:r w:rsidDel="00000000" w:rsidR="00000000" w:rsidRPr="00000000">
        <w:rPr>
          <w:b w:val="1"/>
          <w:rtl w:val="0"/>
        </w:rPr>
        <w:t xml:space="preserve">CMF</w:t>
      </w:r>
      <w:r w:rsidDel="00000000" w:rsidR="00000000" w:rsidRPr="00000000">
        <w:rPr>
          <w:b w:val="1"/>
          <w:rtl w:val="0"/>
        </w:rPr>
        <w:t xml:space="preserve"> </w:t>
      </w:r>
      <w:r w:rsidDel="00000000" w:rsidR="00000000" w:rsidRPr="00000000">
        <w:rPr>
          <w:b w:val="1"/>
          <w:rtl w:val="0"/>
        </w:rPr>
        <w:t xml:space="preserve">± PMRT</w:t>
      </w:r>
      <w:r w:rsidDel="00000000" w:rsidR="00000000" w:rsidRPr="00000000">
        <w:rPr>
          <w:rtl w:val="0"/>
        </w:rPr>
        <w:t xml:space="preserve">. </w:t>
      </w:r>
    </w:p>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PMRT reduces </w:t>
      </w:r>
      <w:r w:rsidDel="00000000" w:rsidR="00000000" w:rsidRPr="00000000">
        <w:rPr>
          <w:rtl w:val="0"/>
        </w:rPr>
        <w:t xml:space="preserve">10y LRF from 1/3 to less than 10%, but inadequate LND was performed. See </w:t>
      </w:r>
      <w:r w:rsidDel="00000000" w:rsidR="00000000" w:rsidRPr="00000000">
        <w:rPr>
          <w:rtl w:val="0"/>
        </w:rPr>
        <w:t xml:space="preserve">[</w:t>
      </w:r>
      <w:hyperlink w:anchor="btksztzat7ja">
        <w:r w:rsidDel="00000000" w:rsidR="00000000" w:rsidRPr="00000000">
          <w:rPr>
            <w:rtl w:val="0"/>
          </w:rPr>
          <w:t xml:space="preserve">2007 subset</w:t>
        </w:r>
      </w:hyperlink>
      <w:r w:rsidDel="00000000" w:rsidR="00000000" w:rsidRPr="00000000">
        <w:rPr>
          <w:rtl w:val="0"/>
        </w:rPr>
        <w:t xml:space="preserve">].</w:t>
      </w:r>
      <w:r w:rsidDel="00000000" w:rsidR="00000000" w:rsidRPr="00000000">
        <w:rPr>
          <w:rtl w:val="0"/>
        </w:rPr>
        <w:br w:type="textWrapping"/>
        <w:t xml:space="preserve">Issues: Inadequate LND (median 7 LN), likely that they had N2+ disease (44% of CMF arm had axillary LF).</w:t>
      </w:r>
      <w:r w:rsidDel="00000000" w:rsidR="00000000" w:rsidRPr="00000000">
        <w:rPr>
          <w:rtl w:val="0"/>
        </w:rPr>
      </w:r>
    </w:p>
    <w:p w:rsidR="00000000" w:rsidDel="00000000" w:rsidP="00000000" w:rsidRDefault="00000000" w:rsidRPr="00000000" w14:paraId="000008CC">
      <w:pPr>
        <w:numPr>
          <w:ilvl w:val="1"/>
          <w:numId w:val="113"/>
        </w:numPr>
        <w:spacing w:line="240" w:lineRule="auto"/>
        <w:ind w:left="1440" w:hanging="360"/>
        <w:rPr/>
      </w:pPr>
      <w:r w:rsidDel="00000000" w:rsidR="00000000" w:rsidRPr="00000000">
        <w:rPr>
          <w:rtl w:val="0"/>
        </w:rPr>
        <w:t xml:space="preserve">1,708 pts. </w:t>
      </w:r>
      <w:r w:rsidDel="00000000" w:rsidR="00000000" w:rsidRPr="00000000">
        <w:rPr>
          <w:rtl w:val="0"/>
        </w:rPr>
        <w:t xml:space="preserve">Stage </w:t>
      </w:r>
      <w:r w:rsidDel="00000000" w:rsidR="00000000" w:rsidRPr="00000000">
        <w:rPr>
          <w:b w:val="1"/>
          <w:rtl w:val="0"/>
        </w:rPr>
        <w:t xml:space="preserve">II</w:t>
      </w:r>
      <w:r w:rsidDel="00000000" w:rsidR="00000000" w:rsidRPr="00000000">
        <w:rPr>
          <w:rtl w:val="0"/>
        </w:rPr>
        <w:t xml:space="preserve">/III (pN+ greater than 5 cm and/or skin/pectoral fascia involvement). </w:t>
      </w:r>
      <w:r w:rsidDel="00000000" w:rsidR="00000000" w:rsidRPr="00000000">
        <w:rPr>
          <w:b w:val="1"/>
          <w:rtl w:val="0"/>
        </w:rPr>
        <w:t xml:space="preserve">Mean 7 LN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CD">
      <w:pPr>
        <w:numPr>
          <w:ilvl w:val="2"/>
          <w:numId w:val="113"/>
        </w:numPr>
        <w:spacing w:line="240" w:lineRule="auto"/>
        <w:ind w:left="2160" w:hanging="360"/>
        <w:rPr/>
      </w:pPr>
      <w:r w:rsidDel="00000000" w:rsidR="00000000" w:rsidRPr="00000000">
        <w:rPr>
          <w:rtl w:val="0"/>
        </w:rPr>
        <w:t xml:space="preserve">RT: 4</w:t>
      </w:r>
      <w:r w:rsidDel="00000000" w:rsidR="00000000" w:rsidRPr="00000000">
        <w:rPr>
          <w:rtl w:val="0"/>
        </w:rPr>
        <w:t xml:space="preserve">8-50 Gy tangents, SCV, ICV, IMN (R side) ± PAB. 2D planning. </w:t>
      </w:r>
      <w:r w:rsidDel="00000000" w:rsidR="00000000" w:rsidRPr="00000000">
        <w:rPr>
          <w:rtl w:val="0"/>
        </w:rPr>
      </w:r>
    </w:p>
    <w:p w:rsidR="00000000" w:rsidDel="00000000" w:rsidP="00000000" w:rsidRDefault="00000000" w:rsidRPr="00000000" w14:paraId="000008CE">
      <w:pPr>
        <w:numPr>
          <w:ilvl w:val="1"/>
          <w:numId w:val="113"/>
        </w:numPr>
        <w:spacing w:line="240" w:lineRule="auto"/>
        <w:ind w:left="1440" w:hanging="360"/>
        <w:rPr/>
      </w:pPr>
      <w:r w:rsidDel="00000000" w:rsidR="00000000" w:rsidRPr="00000000">
        <w:rPr>
          <w:rFonts w:ascii="Cardo" w:cs="Cardo" w:eastAsia="Cardo" w:hAnsi="Cardo"/>
          <w:b w:val="1"/>
          <w:rtl w:val="0"/>
        </w:rPr>
        <w:t xml:space="preserve">10y LRF 32→ 9%</w:t>
      </w:r>
      <w:r w:rsidDel="00000000" w:rsidR="00000000" w:rsidRPr="00000000">
        <w:rPr>
          <w:rFonts w:ascii="Cardo" w:cs="Cardo" w:eastAsia="Cardo" w:hAnsi="Cardo"/>
          <w:rtl w:val="0"/>
        </w:rPr>
        <w:t xml:space="preserve">, 10y DFS 34→ 48%, </w:t>
      </w:r>
      <w:r w:rsidDel="00000000" w:rsidR="00000000" w:rsidRPr="00000000">
        <w:rPr>
          <w:rFonts w:ascii="Cardo" w:cs="Cardo" w:eastAsia="Cardo" w:hAnsi="Cardo"/>
          <w:b w:val="1"/>
          <w:rtl w:val="0"/>
        </w:rPr>
        <w:t xml:space="preserve">10y OS 45→ 54%</w:t>
      </w:r>
      <w:r w:rsidDel="00000000" w:rsidR="00000000" w:rsidRPr="00000000">
        <w:rPr>
          <w:rtl w:val="0"/>
        </w:rPr>
        <w:t xml:space="preserve">.</w:t>
      </w:r>
    </w:p>
    <w:p w:rsidR="00000000" w:rsidDel="00000000" w:rsidP="00000000" w:rsidRDefault="00000000" w:rsidRPr="00000000" w14:paraId="000008CF">
      <w:pPr>
        <w:numPr>
          <w:ilvl w:val="2"/>
          <w:numId w:val="113"/>
        </w:numPr>
        <w:spacing w:line="240" w:lineRule="auto"/>
        <w:ind w:left="2160" w:hanging="360"/>
        <w:rPr/>
      </w:pPr>
      <w:r w:rsidDel="00000000" w:rsidR="00000000" w:rsidRPr="00000000">
        <w:rPr>
          <w:rFonts w:ascii="Cardo" w:cs="Cardo" w:eastAsia="Cardo" w:hAnsi="Cardo"/>
          <w:rtl w:val="0"/>
        </w:rPr>
        <w:t xml:space="preserve">10y OS benefit for N2 / N1 / N0 of 12→ 8→ 0%</w:t>
      </w:r>
      <w:r w:rsidDel="00000000" w:rsidR="00000000" w:rsidRPr="00000000">
        <w:rPr>
          <w:rtl w:val="0"/>
        </w:rPr>
        <w:t xml:space="preserve">. </w:t>
      </w:r>
    </w:p>
    <w:p w:rsidR="00000000" w:rsidDel="00000000" w:rsidP="00000000" w:rsidRDefault="00000000" w:rsidRPr="00000000" w14:paraId="000008D0">
      <w:pPr>
        <w:numPr>
          <w:ilvl w:val="2"/>
          <w:numId w:val="113"/>
        </w:numPr>
        <w:spacing w:line="240" w:lineRule="auto"/>
        <w:ind w:left="2160" w:hanging="360"/>
        <w:rPr/>
      </w:pPr>
      <w:r w:rsidDel="00000000" w:rsidR="00000000" w:rsidRPr="00000000">
        <w:rPr>
          <w:rtl w:val="0"/>
        </w:rPr>
        <w:t xml:space="preserve">MVA: PMRT with DFS and OS regardless of size, #LN, or grade.</w:t>
      </w:r>
    </w:p>
    <w:p w:rsidR="00000000" w:rsidDel="00000000" w:rsidP="00000000" w:rsidRDefault="00000000" w:rsidRPr="00000000" w14:paraId="000008D1">
      <w:pPr>
        <w:numPr>
          <w:ilvl w:val="1"/>
          <w:numId w:val="113"/>
        </w:numPr>
        <w:spacing w:line="240" w:lineRule="auto"/>
        <w:ind w:left="1440" w:hanging="360"/>
        <w:rPr/>
      </w:pPr>
      <w:r w:rsidDel="00000000" w:rsidR="00000000" w:rsidRPr="00000000">
        <w:rPr>
          <w:rtl w:val="0"/>
        </w:rPr>
        <w:t xml:space="preserve">Associations with LRF and OS: T &amp; N stage, along with a few other questionable factors.</w:t>
      </w:r>
      <w:r w:rsidDel="00000000" w:rsidR="00000000" w:rsidRPr="00000000">
        <w:rPr>
          <w:rtl w:val="0"/>
        </w:rPr>
      </w:r>
    </w:p>
    <w:bookmarkStart w:colFirst="0" w:colLast="0" w:name="flizqy4xfylg" w:id="148"/>
    <w:bookmarkEnd w:id="148"/>
    <w:p w:rsidR="00000000" w:rsidDel="00000000" w:rsidP="00000000" w:rsidRDefault="00000000" w:rsidRPr="00000000" w14:paraId="000008D2">
      <w:pPr>
        <w:numPr>
          <w:ilvl w:val="0"/>
          <w:numId w:val="113"/>
        </w:numPr>
        <w:spacing w:line="240" w:lineRule="auto"/>
        <w:rPr/>
      </w:pPr>
      <w:r w:rsidDel="00000000" w:rsidR="00000000" w:rsidRPr="00000000">
        <w:rPr>
          <w:b w:val="1"/>
          <w:rtl w:val="0"/>
        </w:rPr>
        <w:t xml:space="preserve">Danish Trial 82c</w:t>
      </w:r>
      <w:r w:rsidDel="00000000" w:rsidR="00000000" w:rsidRPr="00000000">
        <w:rPr>
          <w:rtl w:val="0"/>
        </w:rPr>
        <w:t xml:space="preserve"> (</w:t>
      </w:r>
      <w:r w:rsidDel="00000000" w:rsidR="00000000" w:rsidRPr="00000000">
        <w:rPr>
          <w:u w:val="single"/>
          <w:rtl w:val="0"/>
        </w:rPr>
        <w:t xml:space="preserve">post</w:t>
      </w:r>
      <w:r w:rsidDel="00000000" w:rsidR="00000000" w:rsidRPr="00000000">
        <w:rPr>
          <w:rtl w:val="0"/>
        </w:rPr>
        <w:t xml:space="preserve">meno) (1982-1989) [</w:t>
      </w:r>
      <w:hyperlink r:id="rId534">
        <w:r w:rsidDel="00000000" w:rsidR="00000000" w:rsidRPr="00000000">
          <w:rPr>
            <w:rtl w:val="0"/>
          </w:rPr>
          <w:t xml:space="preserve">Overgaard NEJM '99</w:t>
        </w:r>
      </w:hyperlink>
      <w:r w:rsidDel="00000000" w:rsidR="00000000" w:rsidRPr="00000000">
        <w:rPr>
          <w:rtl w:val="0"/>
        </w:rPr>
        <w:t xml:space="preserve">]: </w:t>
      </w:r>
      <w:r w:rsidDel="00000000" w:rsidR="00000000" w:rsidRPr="00000000">
        <w:rPr>
          <w:rFonts w:ascii="Cardo" w:cs="Cardo" w:eastAsia="Cardo" w:hAnsi="Cardo"/>
          <w:b w:val="1"/>
          <w:rtl w:val="0"/>
        </w:rPr>
        <w:t xml:space="preserve">TM/ALND→ </w:t>
      </w:r>
      <w:r w:rsidDel="00000000" w:rsidR="00000000" w:rsidRPr="00000000">
        <w:rPr>
          <w:b w:val="1"/>
          <w:rtl w:val="0"/>
        </w:rPr>
        <w:t xml:space="preserve">Tamox x </w:t>
      </w:r>
      <w:r w:rsidDel="00000000" w:rsidR="00000000" w:rsidRPr="00000000">
        <w:rPr>
          <w:b w:val="1"/>
          <w:u w:val="single"/>
          <w:rtl w:val="0"/>
        </w:rPr>
        <w:t xml:space="preserve">1y</w:t>
      </w:r>
      <w:r w:rsidDel="00000000" w:rsidR="00000000" w:rsidRPr="00000000">
        <w:rPr>
          <w:b w:val="1"/>
          <w:rtl w:val="0"/>
        </w:rPr>
        <w:t xml:space="preserve"> </w:t>
      </w:r>
      <w:r w:rsidDel="00000000" w:rsidR="00000000" w:rsidRPr="00000000">
        <w:rPr>
          <w:b w:val="1"/>
          <w:rtl w:val="0"/>
        </w:rPr>
        <w:t xml:space="preserve">± PMRT</w:t>
      </w:r>
      <w:r w:rsidDel="00000000" w:rsidR="00000000" w:rsidRPr="00000000">
        <w:rPr>
          <w:rtl w:val="0"/>
        </w:rPr>
        <w:t xml:space="preserve">. </w:t>
        <w:br w:type="textWrapping"/>
      </w:r>
      <w:r w:rsidDel="00000000" w:rsidR="00000000" w:rsidRPr="00000000">
        <w:rPr>
          <w:rtl w:val="0"/>
        </w:rPr>
        <w:t xml:space="preserve">PMRT reduces 10y LRF from 1/3 to less than 10%, but inadequate LND was performed. See [</w:t>
      </w:r>
      <w:hyperlink w:anchor="btksztzat7ja">
        <w:r w:rsidDel="00000000" w:rsidR="00000000" w:rsidRPr="00000000">
          <w:rPr>
            <w:rtl w:val="0"/>
          </w:rPr>
          <w:t xml:space="preserve">2007 subset</w:t>
        </w:r>
      </w:hyperlink>
      <w:r w:rsidDel="00000000" w:rsidR="00000000" w:rsidRPr="00000000">
        <w:rPr>
          <w:rtl w:val="0"/>
        </w:rPr>
        <w:t xml:space="preserve">].</w:t>
        <w:br w:type="textWrapping"/>
        <w:t xml:space="preserve">Issue: Used one year tamoxifen (at least is 5y standard).</w:t>
      </w:r>
      <w:r w:rsidDel="00000000" w:rsidR="00000000" w:rsidRPr="00000000">
        <w:rPr>
          <w:rtl w:val="0"/>
        </w:rPr>
      </w:r>
    </w:p>
    <w:p w:rsidR="00000000" w:rsidDel="00000000" w:rsidP="00000000" w:rsidRDefault="00000000" w:rsidRPr="00000000" w14:paraId="000008D3">
      <w:pPr>
        <w:numPr>
          <w:ilvl w:val="1"/>
          <w:numId w:val="113"/>
        </w:numPr>
        <w:spacing w:line="240" w:lineRule="auto"/>
        <w:ind w:left="1440" w:hanging="360"/>
        <w:rPr/>
      </w:pPr>
      <w:r w:rsidDel="00000000" w:rsidR="00000000" w:rsidRPr="00000000">
        <w:rPr>
          <w:rtl w:val="0"/>
        </w:rPr>
        <w:t xml:space="preserve">1,375 pts. </w:t>
      </w:r>
      <w:r w:rsidDel="00000000" w:rsidR="00000000" w:rsidRPr="00000000">
        <w:rPr>
          <w:rtl w:val="0"/>
        </w:rPr>
        <w:t xml:space="preserve">Stage </w:t>
      </w:r>
      <w:r w:rsidDel="00000000" w:rsidR="00000000" w:rsidRPr="00000000">
        <w:rPr>
          <w:b w:val="1"/>
          <w:rtl w:val="0"/>
        </w:rPr>
        <w:t xml:space="preserve">II</w:t>
      </w:r>
      <w:r w:rsidDel="00000000" w:rsidR="00000000" w:rsidRPr="00000000">
        <w:rPr>
          <w:rtl w:val="0"/>
        </w:rPr>
        <w:t xml:space="preserve">/III (pN+ greater than 5 cm and/or skin/pectoral fascia involvement). &lt; 70y. </w:t>
      </w:r>
      <w:r w:rsidDel="00000000" w:rsidR="00000000" w:rsidRPr="00000000">
        <w:rPr>
          <w:rtl w:val="0"/>
        </w:rPr>
      </w:r>
    </w:p>
    <w:p w:rsidR="00000000" w:rsidDel="00000000" w:rsidP="00000000" w:rsidRDefault="00000000" w:rsidRPr="00000000" w14:paraId="000008D4">
      <w:pPr>
        <w:numPr>
          <w:ilvl w:val="2"/>
          <w:numId w:val="113"/>
        </w:numPr>
        <w:spacing w:line="240" w:lineRule="auto"/>
        <w:ind w:left="2160" w:hanging="360"/>
        <w:rPr/>
      </w:pPr>
      <w:r w:rsidDel="00000000" w:rsidR="00000000" w:rsidRPr="00000000">
        <w:rPr>
          <w:rtl w:val="0"/>
        </w:rPr>
        <w:t xml:space="preserve">RT: 4</w:t>
      </w:r>
      <w:r w:rsidDel="00000000" w:rsidR="00000000" w:rsidRPr="00000000">
        <w:rPr>
          <w:rtl w:val="0"/>
        </w:rPr>
        <w:t xml:space="preserve">8-50 Gy tangents, SCV, ICV, IMN (R side) ± PAB. 2D planning. </w:t>
      </w:r>
      <w:r w:rsidDel="00000000" w:rsidR="00000000" w:rsidRPr="00000000">
        <w:rPr>
          <w:rtl w:val="0"/>
        </w:rPr>
      </w:r>
    </w:p>
    <w:p w:rsidR="00000000" w:rsidDel="00000000" w:rsidP="00000000" w:rsidRDefault="00000000" w:rsidRPr="00000000" w14:paraId="000008D5">
      <w:pPr>
        <w:numPr>
          <w:ilvl w:val="1"/>
          <w:numId w:val="113"/>
        </w:numPr>
        <w:spacing w:line="240" w:lineRule="auto"/>
        <w:ind w:left="1440" w:hanging="360"/>
        <w:rPr/>
      </w:pPr>
      <w:r w:rsidDel="00000000" w:rsidR="00000000" w:rsidRPr="00000000">
        <w:rPr>
          <w:rFonts w:ascii="Cardo" w:cs="Cardo" w:eastAsia="Cardo" w:hAnsi="Cardo"/>
          <w:rtl w:val="0"/>
        </w:rPr>
        <w:t xml:space="preserve">1st recurrence as LR of 29→ 4%. </w:t>
      </w:r>
    </w:p>
    <w:p w:rsidR="00000000" w:rsidDel="00000000" w:rsidP="00000000" w:rsidRDefault="00000000" w:rsidRPr="00000000" w14:paraId="000008D6">
      <w:pPr>
        <w:numPr>
          <w:ilvl w:val="2"/>
          <w:numId w:val="113"/>
        </w:numPr>
        <w:spacing w:line="240" w:lineRule="auto"/>
        <w:ind w:left="2160" w:hanging="360"/>
        <w:rPr/>
      </w:pPr>
      <w:r w:rsidDel="00000000" w:rsidR="00000000" w:rsidRPr="00000000">
        <w:rPr>
          <w:rtl w:val="0"/>
        </w:rPr>
        <w:t xml:space="preserve">More DMs as first recurrence in RT group because LC is good.</w:t>
      </w:r>
    </w:p>
    <w:p w:rsidR="00000000" w:rsidDel="00000000" w:rsidP="00000000" w:rsidRDefault="00000000" w:rsidRPr="00000000" w14:paraId="000008D7">
      <w:pPr>
        <w:numPr>
          <w:ilvl w:val="1"/>
          <w:numId w:val="113"/>
        </w:numPr>
        <w:spacing w:line="240" w:lineRule="auto"/>
        <w:ind w:left="1440" w:hanging="360"/>
        <w:rPr/>
      </w:pPr>
      <w:r w:rsidDel="00000000" w:rsidR="00000000" w:rsidRPr="00000000">
        <w:rPr>
          <w:rFonts w:ascii="Cardo" w:cs="Cardo" w:eastAsia="Cardo" w:hAnsi="Cardo"/>
          <w:rtl w:val="0"/>
        </w:rPr>
        <w:t xml:space="preserve">10y LR 35→ 8%, 10y DFS 24→ 36%,</w:t>
      </w:r>
      <w:r w:rsidDel="00000000" w:rsidR="00000000" w:rsidRPr="00000000">
        <w:rPr>
          <w:rtl w:val="0"/>
        </w:rPr>
        <w:t xml:space="preserve"> </w:t>
      </w:r>
      <w:r w:rsidDel="00000000" w:rsidR="00000000" w:rsidRPr="00000000">
        <w:rPr>
          <w:rFonts w:ascii="Cardo" w:cs="Cardo" w:eastAsia="Cardo" w:hAnsi="Cardo"/>
          <w:b w:val="1"/>
          <w:rtl w:val="0"/>
        </w:rPr>
        <w:t xml:space="preserve">10y OS 36→ 45%</w:t>
      </w:r>
      <w:r w:rsidDel="00000000" w:rsidR="00000000" w:rsidRPr="00000000">
        <w:rPr>
          <w:rtl w:val="0"/>
        </w:rPr>
        <w:t xml:space="preserve">.</w:t>
      </w:r>
    </w:p>
    <w:p w:rsidR="00000000" w:rsidDel="00000000" w:rsidP="00000000" w:rsidRDefault="00000000" w:rsidRPr="00000000" w14:paraId="000008D8">
      <w:pPr>
        <w:numPr>
          <w:ilvl w:val="2"/>
          <w:numId w:val="113"/>
        </w:numPr>
        <w:spacing w:line="240" w:lineRule="auto"/>
        <w:ind w:left="2160" w:hanging="360"/>
        <w:rPr/>
      </w:pPr>
      <w:r w:rsidDel="00000000" w:rsidR="00000000" w:rsidRPr="00000000">
        <w:rPr>
          <w:rtl w:val="0"/>
        </w:rPr>
        <w:t xml:space="preserve">Like 82b, there was no survival benefit for PMRT in the N0 subgroup.</w:t>
      </w:r>
    </w:p>
    <w:p w:rsidR="00000000" w:rsidDel="00000000" w:rsidP="00000000" w:rsidRDefault="00000000" w:rsidRPr="00000000" w14:paraId="000008D9">
      <w:pPr>
        <w:numPr>
          <w:ilvl w:val="2"/>
          <w:numId w:val="113"/>
        </w:numPr>
        <w:spacing w:line="240" w:lineRule="auto"/>
        <w:ind w:left="2160" w:hanging="360"/>
        <w:rPr/>
      </w:pPr>
      <w:r w:rsidDel="00000000" w:rsidR="00000000" w:rsidRPr="00000000">
        <w:rPr>
          <w:rtl w:val="0"/>
        </w:rPr>
        <w:t xml:space="preserve">Half of LRR in HT-only were LNs (CW was #1)</w:t>
      </w:r>
      <w:r w:rsidDel="00000000" w:rsidR="00000000" w:rsidRPr="00000000">
        <w:rPr>
          <w:rtl w:val="0"/>
        </w:rPr>
      </w:r>
    </w:p>
    <w:p w:rsidR="00000000" w:rsidDel="00000000" w:rsidP="00000000" w:rsidRDefault="00000000" w:rsidRPr="00000000" w14:paraId="000008DA">
      <w:pPr>
        <w:numPr>
          <w:ilvl w:val="1"/>
          <w:numId w:val="113"/>
        </w:numPr>
        <w:spacing w:line="240" w:lineRule="auto"/>
        <w:ind w:left="1440" w:hanging="360"/>
        <w:rPr/>
      </w:pPr>
      <w:r w:rsidDel="00000000" w:rsidR="00000000" w:rsidRPr="00000000">
        <w:rPr>
          <w:rtl w:val="0"/>
        </w:rPr>
        <w:t xml:space="preserve">Associations with LR/OS: T &amp; N stage, grade.</w:t>
      </w:r>
      <w:r w:rsidDel="00000000" w:rsidR="00000000" w:rsidRPr="00000000">
        <w:rPr>
          <w:rtl w:val="0"/>
        </w:rPr>
      </w:r>
    </w:p>
    <w:p w:rsidR="00000000" w:rsidDel="00000000" w:rsidP="00000000" w:rsidRDefault="00000000" w:rsidRPr="00000000" w14:paraId="000008DB">
      <w:pPr>
        <w:numPr>
          <w:ilvl w:val="0"/>
          <w:numId w:val="113"/>
        </w:numPr>
        <w:spacing w:line="240" w:lineRule="auto"/>
        <w:rPr/>
      </w:pPr>
      <w:r w:rsidDel="00000000" w:rsidR="00000000" w:rsidRPr="00000000">
        <w:rPr>
          <w:b w:val="1"/>
          <w:rtl w:val="0"/>
        </w:rPr>
        <w:t xml:space="preserve">Danish 82b/82c Patterns of Failure </w:t>
      </w:r>
      <w:r w:rsidDel="00000000" w:rsidR="00000000" w:rsidRPr="00000000">
        <w:rPr>
          <w:rtl w:val="0"/>
        </w:rPr>
        <w:t xml:space="preserve">[</w:t>
      </w:r>
      <w:hyperlink r:id="rId535">
        <w:r w:rsidDel="00000000" w:rsidR="00000000" w:rsidRPr="00000000">
          <w:rPr>
            <w:rtl w:val="0"/>
          </w:rPr>
          <w:t xml:space="preserve">Nielsen JCO '06]</w:t>
        </w:r>
      </w:hyperlink>
      <w:r w:rsidDel="00000000" w:rsidR="00000000" w:rsidRPr="00000000">
        <w:rPr>
          <w:rtl w:val="0"/>
        </w:rPr>
        <w:t xml:space="preserve">:</w:t>
      </w:r>
      <w:r w:rsidDel="00000000" w:rsidR="00000000" w:rsidRPr="00000000">
        <w:rPr>
          <w:rFonts w:ascii="Cardo" w:cs="Cardo" w:eastAsia="Cardo" w:hAnsi="Cardo"/>
          <w:b w:val="1"/>
          <w:rtl w:val="0"/>
        </w:rPr>
        <w:t xml:space="preserve"> MRM→ </w:t>
      </w:r>
      <w:r w:rsidDel="00000000" w:rsidR="00000000" w:rsidRPr="00000000">
        <w:rPr>
          <w:rtl w:val="0"/>
        </w:rPr>
        <w:t xml:space="preserve">(CMF or Tamox x1y)</w:t>
      </w:r>
      <w:r w:rsidDel="00000000" w:rsidR="00000000" w:rsidRPr="00000000">
        <w:rPr>
          <w:b w:val="1"/>
          <w:rtl w:val="0"/>
        </w:rPr>
        <w:t xml:space="preserve"> ± PMRT</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Demonstrated c</w:t>
      </w:r>
      <w:r w:rsidDel="00000000" w:rsidR="00000000" w:rsidRPr="00000000">
        <w:rPr>
          <w:rtl w:val="0"/>
        </w:rPr>
        <w:t xml:space="preserve">ontinued benefit from PMRT at 1</w:t>
      </w:r>
      <w:r w:rsidDel="00000000" w:rsidR="00000000" w:rsidRPr="00000000">
        <w:rPr>
          <w:rtl w:val="0"/>
        </w:rPr>
        <w:t xml:space="preserve">8 years</w:t>
      </w:r>
      <w:r w:rsidDel="00000000" w:rsidR="00000000" w:rsidRPr="00000000">
        <w:rPr>
          <w:rtl w:val="0"/>
        </w:rPr>
        <w:t xml:space="preserve">. </w:t>
      </w:r>
    </w:p>
    <w:p w:rsidR="00000000" w:rsidDel="00000000" w:rsidP="00000000" w:rsidRDefault="00000000" w:rsidRPr="00000000" w14:paraId="000008DC">
      <w:pPr>
        <w:numPr>
          <w:ilvl w:val="1"/>
          <w:numId w:val="113"/>
        </w:numPr>
        <w:spacing w:line="240" w:lineRule="auto"/>
        <w:ind w:left="1440" w:hanging="360"/>
        <w:rPr/>
      </w:pPr>
      <w:r w:rsidDel="00000000" w:rsidR="00000000" w:rsidRPr="00000000">
        <w:rPr>
          <w:rFonts w:ascii="Cardo" w:cs="Cardo" w:eastAsia="Cardo" w:hAnsi="Cardo"/>
          <w:rtl w:val="0"/>
        </w:rPr>
        <w:t xml:space="preserve">18y any breast cancer event 73→ 59% (RR 0.68)</w:t>
      </w:r>
    </w:p>
    <w:p w:rsidR="00000000" w:rsidDel="00000000" w:rsidP="00000000" w:rsidRDefault="00000000" w:rsidRPr="00000000" w14:paraId="000008DD">
      <w:pPr>
        <w:numPr>
          <w:ilvl w:val="1"/>
          <w:numId w:val="113"/>
        </w:numPr>
        <w:spacing w:line="240" w:lineRule="auto"/>
        <w:ind w:left="1440" w:hanging="360"/>
        <w:rPr/>
      </w:pPr>
      <w:r w:rsidDel="00000000" w:rsidR="00000000" w:rsidRPr="00000000">
        <w:rPr>
          <w:rFonts w:ascii="Cardo" w:cs="Cardo" w:eastAsia="Cardo" w:hAnsi="Cardo"/>
          <w:rtl w:val="0"/>
        </w:rPr>
        <w:t xml:space="preserve">18y LRR with or without DM of 49→</w:t>
      </w:r>
      <w:r w:rsidDel="00000000" w:rsidR="00000000" w:rsidRPr="00000000">
        <w:rPr>
          <w:rtl w:val="0"/>
        </w:rPr>
        <w:t xml:space="preserve"> </w:t>
      </w:r>
      <w:r w:rsidDel="00000000" w:rsidR="00000000" w:rsidRPr="00000000">
        <w:rPr>
          <w:b w:val="1"/>
          <w:rtl w:val="0"/>
        </w:rPr>
        <w:t xml:space="preserve">14%</w:t>
      </w:r>
      <w:r w:rsidDel="00000000" w:rsidR="00000000" w:rsidRPr="00000000">
        <w:rPr>
          <w:rtl w:val="0"/>
        </w:rPr>
        <w:t xml:space="preserve"> (RR 0.23). Nearly 3/4 of patients with iLRR will develop subsequent DM within 5 years.</w:t>
      </w:r>
    </w:p>
    <w:p w:rsidR="00000000" w:rsidDel="00000000" w:rsidP="00000000" w:rsidRDefault="00000000" w:rsidRPr="00000000" w14:paraId="000008DE">
      <w:pPr>
        <w:numPr>
          <w:ilvl w:val="1"/>
          <w:numId w:val="113"/>
        </w:numPr>
        <w:spacing w:line="240" w:lineRule="auto"/>
        <w:ind w:left="1440" w:hanging="360"/>
        <w:rPr/>
      </w:pPr>
      <w:r w:rsidDel="00000000" w:rsidR="00000000" w:rsidRPr="00000000">
        <w:rPr>
          <w:rFonts w:ascii="Cardo" w:cs="Cardo" w:eastAsia="Cardo" w:hAnsi="Cardo"/>
          <w:rtl w:val="0"/>
        </w:rPr>
        <w:t xml:space="preserve">18y DM after LRR of 25→ 6%.</w:t>
      </w:r>
    </w:p>
    <w:p w:rsidR="00000000" w:rsidDel="00000000" w:rsidP="00000000" w:rsidRDefault="00000000" w:rsidRPr="00000000" w14:paraId="000008DF">
      <w:pPr>
        <w:numPr>
          <w:ilvl w:val="1"/>
          <w:numId w:val="113"/>
        </w:numPr>
        <w:spacing w:line="240" w:lineRule="auto"/>
        <w:ind w:left="1440" w:hanging="360"/>
        <w:rPr/>
      </w:pPr>
      <w:r w:rsidDel="00000000" w:rsidR="00000000" w:rsidRPr="00000000">
        <w:rPr>
          <w:rFonts w:ascii="Cardo" w:cs="Cardo" w:eastAsia="Cardo" w:hAnsi="Cardo"/>
          <w:rtl w:val="0"/>
        </w:rPr>
        <w:t xml:space="preserve">18y any DM of 64→ 53% (RR 0.78).</w:t>
      </w:r>
    </w:p>
    <w:p w:rsidR="00000000" w:rsidDel="00000000" w:rsidP="00000000" w:rsidRDefault="00000000" w:rsidRPr="00000000" w14:paraId="000008E0">
      <w:pPr>
        <w:numPr>
          <w:ilvl w:val="1"/>
          <w:numId w:val="113"/>
        </w:numPr>
        <w:spacing w:line="240" w:lineRule="auto"/>
        <w:ind w:left="1440" w:hanging="360"/>
        <w:rPr/>
      </w:pPr>
      <w:r w:rsidDel="00000000" w:rsidR="00000000" w:rsidRPr="00000000">
        <w:rPr>
          <w:rtl w:val="0"/>
        </w:rPr>
        <w:t xml:space="preserve">OS benefit was restricted to HR+/HER2-, while HR-/HER2+ had NS OS benefit. This was prior to trastuzumab.</w:t>
      </w:r>
    </w:p>
    <w:bookmarkStart w:colFirst="0" w:colLast="0" w:name="btksztzat7ja" w:id="149"/>
    <w:bookmarkEnd w:id="149"/>
    <w:p w:rsidR="00000000" w:rsidDel="00000000" w:rsidP="00000000" w:rsidRDefault="00000000" w:rsidRPr="00000000" w14:paraId="000008E1">
      <w:pPr>
        <w:numPr>
          <w:ilvl w:val="0"/>
          <w:numId w:val="113"/>
        </w:numPr>
      </w:pPr>
      <w:r w:rsidDel="00000000" w:rsidR="00000000" w:rsidRPr="00000000">
        <w:rPr>
          <w:b w:val="1"/>
          <w:rtl w:val="0"/>
        </w:rPr>
        <w:t xml:space="preserve">Danish 82b/82c Subset </w:t>
      </w:r>
      <w:hyperlink r:id="rId536">
        <w:r w:rsidDel="00000000" w:rsidR="00000000" w:rsidRPr="00000000">
          <w:rPr>
            <w:rtl w:val="0"/>
          </w:rPr>
          <w:t xml:space="preserve">[Overgaard RTO '07]:</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 8 LNs dissected ± PMRT</w:t>
      </w:r>
      <w:r w:rsidDel="00000000" w:rsidR="00000000" w:rsidRPr="00000000">
        <w:rPr>
          <w:rtl w:val="0"/>
        </w:rPr>
        <w:t xml:space="preserve">.</w:t>
        <w:br w:type="textWrapping"/>
        <w:t xml:space="preserve">Interestingly, NNT to avoid LRR or death was similar regardless of N1 or N2 disease!</w:t>
      </w:r>
    </w:p>
    <w:p w:rsidR="00000000" w:rsidDel="00000000" w:rsidP="00000000" w:rsidRDefault="00000000" w:rsidRPr="00000000" w14:paraId="000008E2">
      <w:pPr>
        <w:ind w:firstLine="720"/>
        <w:rPr/>
      </w:pPr>
      <w:r w:rsidDel="00000000" w:rsidR="00000000" w:rsidRPr="00000000">
        <w:rPr>
          <w:rtl w:val="0"/>
        </w:rPr>
        <w:t xml:space="preserve">Recall: Danish trials used CMF chemo or tamoxifen and outdated adjuvant therapy. So, even though this was corrected for inadequate lymph node dissection, it could not be corrected for these factors.</w:t>
      </w:r>
    </w:p>
    <w:p w:rsidR="00000000" w:rsidDel="00000000" w:rsidP="00000000" w:rsidRDefault="00000000" w:rsidRPr="00000000" w14:paraId="000008E3">
      <w:pPr>
        <w:numPr>
          <w:ilvl w:val="1"/>
          <w:numId w:val="113"/>
        </w:numPr>
        <w:ind w:left="1440" w:hanging="360"/>
      </w:pPr>
      <w:r w:rsidDel="00000000" w:rsidR="00000000" w:rsidRPr="00000000">
        <w:rPr>
          <w:rtl w:val="0"/>
        </w:rPr>
        <w:t xml:space="preserve">1,152 patients.</w:t>
      </w:r>
      <w:r w:rsidDel="00000000" w:rsidR="00000000" w:rsidRPr="00000000">
        <w:rPr>
          <w:b w:val="1"/>
          <w:rtl w:val="0"/>
        </w:rPr>
        <w:t xml:space="preserve"> </w:t>
      </w:r>
      <w:r w:rsidDel="00000000" w:rsidR="00000000" w:rsidRPr="00000000">
        <w:rPr>
          <w:rtl w:val="0"/>
        </w:rPr>
        <w:t xml:space="preserve">Reanalyzed Danish trials to exclude &lt; 8 LNs at ALND. </w:t>
      </w:r>
      <w:r w:rsidDel="00000000" w:rsidR="00000000" w:rsidRPr="00000000">
        <w:rPr>
          <w:rtl w:val="0"/>
        </w:rPr>
      </w:r>
    </w:p>
    <w:p w:rsidR="00000000" w:rsidDel="00000000" w:rsidP="00000000" w:rsidRDefault="00000000" w:rsidRPr="00000000" w14:paraId="000008E4">
      <w:pPr>
        <w:numPr>
          <w:ilvl w:val="1"/>
          <w:numId w:val="113"/>
        </w:numPr>
        <w:ind w:left="1440" w:hanging="360"/>
      </w:pPr>
      <w:r w:rsidDel="00000000" w:rsidR="00000000" w:rsidRPr="00000000">
        <w:rPr>
          <w:b w:val="1"/>
          <w:rtl w:val="0"/>
        </w:rPr>
        <w:t xml:space="preserve">1-3LN+</w:t>
      </w:r>
      <w:r w:rsidDel="00000000" w:rsidR="00000000" w:rsidRPr="00000000">
        <w:rPr>
          <w:rFonts w:ascii="Cardo" w:cs="Cardo" w:eastAsia="Cardo" w:hAnsi="Cardo"/>
          <w:rtl w:val="0"/>
        </w:rPr>
        <w:t xml:space="preserve">: 15y LRF 27→ 4%, 15y OS 48→ 57%. </w:t>
      </w:r>
    </w:p>
    <w:p w:rsidR="00000000" w:rsidDel="00000000" w:rsidP="00000000" w:rsidRDefault="00000000" w:rsidRPr="00000000" w14:paraId="000008E5">
      <w:pPr>
        <w:numPr>
          <w:ilvl w:val="2"/>
          <w:numId w:val="113"/>
        </w:numPr>
        <w:ind w:left="2160" w:hanging="360"/>
      </w:pPr>
      <w:r w:rsidDel="00000000" w:rsidR="00000000" w:rsidRPr="00000000">
        <w:rPr>
          <w:rtl w:val="0"/>
        </w:rPr>
        <w:t xml:space="preserve">NNT 5 to avoid LRR, 11 to avoid death.</w:t>
      </w:r>
    </w:p>
    <w:p w:rsidR="00000000" w:rsidDel="00000000" w:rsidP="00000000" w:rsidRDefault="00000000" w:rsidRPr="00000000" w14:paraId="000008E6">
      <w:pPr>
        <w:numPr>
          <w:ilvl w:val="1"/>
          <w:numId w:val="113"/>
        </w:numPr>
        <w:ind w:left="1440" w:hanging="360"/>
      </w:pPr>
      <w:r w:rsidDel="00000000" w:rsidR="00000000" w:rsidRPr="00000000">
        <w:rPr>
          <w:b w:val="1"/>
          <w:rtl w:val="0"/>
        </w:rPr>
        <w:t xml:space="preserve">4LN+:</w:t>
      </w:r>
      <w:r w:rsidDel="00000000" w:rsidR="00000000" w:rsidRPr="00000000">
        <w:rPr>
          <w:rFonts w:ascii="Cardo" w:cs="Cardo" w:eastAsia="Cardo" w:hAnsi="Cardo"/>
          <w:rtl w:val="0"/>
        </w:rPr>
        <w:t xml:space="preserve"> 15y LRF 51→ 10%, 15y OS 12→ 21%. </w:t>
      </w:r>
    </w:p>
    <w:p w:rsidR="00000000" w:rsidDel="00000000" w:rsidP="00000000" w:rsidRDefault="00000000" w:rsidRPr="00000000" w14:paraId="000008E7">
      <w:pPr>
        <w:numPr>
          <w:ilvl w:val="2"/>
          <w:numId w:val="113"/>
        </w:numPr>
        <w:ind w:left="2160" w:hanging="360"/>
      </w:pPr>
      <w:r w:rsidDel="00000000" w:rsidR="00000000" w:rsidRPr="00000000">
        <w:rPr>
          <w:rtl w:val="0"/>
        </w:rPr>
        <w:t xml:space="preserve">NNT 4 to avoid LRR, 10 to avoid death.</w:t>
      </w:r>
    </w:p>
    <w:p w:rsidR="00000000" w:rsidDel="00000000" w:rsidP="00000000" w:rsidRDefault="00000000" w:rsidRPr="00000000" w14:paraId="000008E8">
      <w:pPr>
        <w:numPr>
          <w:ilvl w:val="0"/>
          <w:numId w:val="113"/>
        </w:numPr>
        <w:spacing w:line="240" w:lineRule="auto"/>
        <w:rPr>
          <w:u w:val="none"/>
        </w:rPr>
      </w:pPr>
      <w:r w:rsidDel="00000000" w:rsidR="00000000" w:rsidRPr="00000000">
        <w:rPr>
          <w:rtl w:val="0"/>
        </w:rPr>
        <w:t xml:space="preserve">[</w:t>
      </w:r>
      <w:hyperlink w:anchor="kix.i51d1t9quk58">
        <w:r w:rsidDel="00000000" w:rsidR="00000000" w:rsidRPr="00000000">
          <w:rPr>
            <w:rtl w:val="0"/>
          </w:rPr>
          <w:t xml:space="preserve">EBCTCG MRM study</w:t>
        </w:r>
      </w:hyperlink>
      <w:r w:rsidDel="00000000" w:rsidR="00000000" w:rsidRPr="00000000">
        <w:rPr>
          <w:rtl w:val="0"/>
        </w:rPr>
        <w:t xml:space="preserve">] suggests an OM </w:t>
      </w:r>
      <w:r w:rsidDel="00000000" w:rsidR="00000000" w:rsidRPr="00000000">
        <w:rPr>
          <w:i w:val="1"/>
          <w:rtl w:val="0"/>
        </w:rPr>
        <w:t xml:space="preserve">detriment</w:t>
      </w:r>
      <w:r w:rsidDel="00000000" w:rsidR="00000000" w:rsidRPr="00000000">
        <w:rPr>
          <w:rtl w:val="0"/>
        </w:rPr>
        <w:t xml:space="preserve"> for PMRT in pN0, a CSM benefit for N1, and an OM benefit for N2.</w:t>
      </w:r>
    </w:p>
    <w:p w:rsidR="00000000" w:rsidDel="00000000" w:rsidP="00000000" w:rsidRDefault="00000000" w:rsidRPr="00000000" w14:paraId="000008E9">
      <w:pPr>
        <w:numPr>
          <w:ilvl w:val="1"/>
          <w:numId w:val="113"/>
        </w:numPr>
        <w:ind w:left="1440" w:hanging="360"/>
      </w:pPr>
      <w:r w:rsidDel="00000000" w:rsidR="00000000" w:rsidRPr="00000000">
        <w:rPr>
          <w:rtl w:val="0"/>
        </w:rPr>
        <w:t xml:space="preserve">However, old chemo was used and LND typically contained less than 10 nodes.</w:t>
      </w:r>
    </w:p>
    <w:p w:rsidR="00000000" w:rsidDel="00000000" w:rsidP="00000000" w:rsidRDefault="00000000" w:rsidRPr="00000000" w14:paraId="000008EA">
      <w:pPr>
        <w:numPr>
          <w:ilvl w:val="1"/>
          <w:numId w:val="113"/>
        </w:numPr>
        <w:ind w:left="1440" w:hanging="360"/>
      </w:pPr>
      <w:r w:rsidDel="00000000" w:rsidR="00000000" w:rsidRPr="00000000">
        <w:rPr>
          <w:rtl w:val="0"/>
        </w:rPr>
        <w:t xml:space="preserve">Heavily influenced by Danish trial which had a large percentage of the total pts (CMF chemo or tamox).</w:t>
      </w:r>
    </w:p>
    <w:p w:rsidR="00000000" w:rsidDel="00000000" w:rsidP="00000000" w:rsidRDefault="00000000" w:rsidRPr="00000000" w14:paraId="000008EB">
      <w:pPr>
        <w:ind w:left="1440" w:firstLine="0"/>
        <w:rPr/>
      </w:pPr>
      <w:r w:rsidDel="00000000" w:rsidR="00000000" w:rsidRPr="00000000">
        <w:rPr>
          <w:rtl w:val="0"/>
        </w:rPr>
      </w:r>
    </w:p>
    <w:p w:rsidR="00000000" w:rsidDel="00000000" w:rsidP="00000000" w:rsidRDefault="00000000" w:rsidRPr="00000000" w14:paraId="000008EC">
      <w:pPr>
        <w:spacing w:line="240" w:lineRule="auto"/>
        <w:ind w:left="0" w:firstLine="0"/>
        <w:rPr/>
      </w:pPr>
      <w:r w:rsidDel="00000000" w:rsidR="00000000" w:rsidRPr="00000000">
        <w:rPr>
          <w:b w:val="1"/>
          <w:rtl w:val="0"/>
        </w:rPr>
        <w:t xml:space="preserve">Historic studies</w:t>
      </w:r>
      <w:r w:rsidDel="00000000" w:rsidR="00000000" w:rsidRPr="00000000">
        <w:rPr>
          <w:rtl w:val="0"/>
        </w:rPr>
      </w:r>
    </w:p>
    <w:p w:rsidR="00000000" w:rsidDel="00000000" w:rsidP="00000000" w:rsidRDefault="00000000" w:rsidRPr="00000000" w14:paraId="000008ED">
      <w:pPr>
        <w:numPr>
          <w:ilvl w:val="0"/>
          <w:numId w:val="113"/>
        </w:numPr>
        <w:spacing w:line="240" w:lineRule="auto"/>
        <w:rPr/>
      </w:pPr>
      <w:r w:rsidDel="00000000" w:rsidR="00000000" w:rsidRPr="00000000">
        <w:rPr>
          <w:b w:val="1"/>
          <w:rtl w:val="0"/>
        </w:rPr>
        <w:t xml:space="preserve">ECOG LRF </w:t>
      </w:r>
      <w:r w:rsidDel="00000000" w:rsidR="00000000" w:rsidRPr="00000000">
        <w:rPr>
          <w:rtl w:val="0"/>
        </w:rPr>
        <w:t xml:space="preserve">[</w:t>
      </w:r>
      <w:hyperlink r:id="rId537">
        <w:r w:rsidDel="00000000" w:rsidR="00000000" w:rsidRPr="00000000">
          <w:rPr>
            <w:rtl w:val="0"/>
          </w:rPr>
          <w:t xml:space="preserve">Recht JCO '99</w:t>
        </w:r>
      </w:hyperlink>
      <w:r w:rsidDel="00000000" w:rsidR="00000000" w:rsidRPr="00000000">
        <w:rPr>
          <w:rtl w:val="0"/>
        </w:rPr>
        <w:t xml:space="preserve">]: Retro. </w:t>
      </w:r>
      <w:r w:rsidDel="00000000" w:rsidR="00000000" w:rsidRPr="00000000">
        <w:rPr>
          <w:rtl w:val="0"/>
        </w:rPr>
        <w:t xml:space="preserve">Adjuvant </w:t>
      </w:r>
      <w:r w:rsidDel="00000000" w:rsidR="00000000" w:rsidRPr="00000000">
        <w:rPr>
          <w:b w:val="1"/>
          <w:rtl w:val="0"/>
        </w:rPr>
        <w:t xml:space="preserve">CMF without PMRT</w:t>
      </w:r>
      <w:r w:rsidDel="00000000" w:rsidR="00000000" w:rsidRPr="00000000">
        <w:rPr>
          <w:rtl w:val="0"/>
        </w:rPr>
        <w:t xml:space="preserve">.</w:t>
        <w:br w:type="textWrapping"/>
        <w:t xml:space="preserve">Predictors of LRR include tumor size, number of involved nodes, ER(-) and decreasing number of nodes examined.</w:t>
      </w:r>
    </w:p>
    <w:p w:rsidR="00000000" w:rsidDel="00000000" w:rsidP="00000000" w:rsidRDefault="00000000" w:rsidRPr="00000000" w14:paraId="000008EE">
      <w:pPr>
        <w:spacing w:line="240" w:lineRule="auto"/>
        <w:ind w:firstLine="720"/>
        <w:rPr/>
      </w:pPr>
      <w:r w:rsidDel="00000000" w:rsidR="00000000" w:rsidRPr="00000000">
        <w:rPr>
          <w:rtl w:val="0"/>
        </w:rPr>
        <w:t xml:space="preserve">CMF is viewed as equivalent to traditional 4AC chemo (not ddAC, no adjuvant paclitaxel) per [</w:t>
      </w:r>
      <w:hyperlink w:anchor="kix.nz0bfwbyu5e2">
        <w:r w:rsidDel="00000000" w:rsidR="00000000" w:rsidRPr="00000000">
          <w:rPr>
            <w:rtl w:val="0"/>
          </w:rPr>
          <w:t xml:space="preserve">EBCTCG Chemo study</w:t>
        </w:r>
      </w:hyperlink>
      <w:r w:rsidDel="00000000" w:rsidR="00000000" w:rsidRPr="00000000">
        <w:rPr>
          <w:rtl w:val="0"/>
        </w:rPr>
        <w:t xml:space="preserve">].</w:t>
      </w:r>
    </w:p>
    <w:p w:rsidR="00000000" w:rsidDel="00000000" w:rsidP="00000000" w:rsidRDefault="00000000" w:rsidRPr="00000000" w14:paraId="000008EF">
      <w:pPr>
        <w:numPr>
          <w:ilvl w:val="1"/>
          <w:numId w:val="113"/>
        </w:numPr>
        <w:spacing w:line="240" w:lineRule="auto"/>
        <w:ind w:left="1440" w:hanging="360"/>
        <w:rPr/>
      </w:pPr>
      <w:r w:rsidDel="00000000" w:rsidR="00000000" w:rsidRPr="00000000">
        <w:rPr>
          <w:rtl w:val="0"/>
        </w:rPr>
        <w:t xml:space="preserve">2016 pts from four ECOG trials.</w:t>
      </w:r>
    </w:p>
    <w:p w:rsidR="00000000" w:rsidDel="00000000" w:rsidP="00000000" w:rsidRDefault="00000000" w:rsidRPr="00000000" w14:paraId="000008F0">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 LRF ± DM / DM of 13→ 21→ 34%. </w:t>
      </w:r>
      <w:r w:rsidDel="00000000" w:rsidR="00000000" w:rsidRPr="00000000">
        <w:rPr>
          <w:rtl w:val="0"/>
        </w:rPr>
      </w:r>
    </w:p>
    <w:p w:rsidR="00000000" w:rsidDel="00000000" w:rsidP="00000000" w:rsidRDefault="00000000" w:rsidRPr="00000000" w14:paraId="000008F1">
      <w:pPr>
        <w:numPr>
          <w:ilvl w:val="1"/>
          <w:numId w:val="113"/>
        </w:numPr>
        <w:spacing w:line="240" w:lineRule="auto"/>
        <w:ind w:left="1440" w:hanging="360"/>
        <w:rPr/>
      </w:pPr>
      <w:r w:rsidDel="00000000" w:rsidR="00000000" w:rsidRPr="00000000">
        <w:rPr>
          <w:rFonts w:ascii="Cardo" w:cs="Cardo" w:eastAsia="Cardo" w:hAnsi="Cardo"/>
          <w:rtl w:val="0"/>
        </w:rPr>
        <w:t xml:space="preserve">10y LRF as a component of first failure for N1 / N2+ of 13→ 29%. </w:t>
      </w:r>
      <w:r w:rsidDel="00000000" w:rsidR="00000000" w:rsidRPr="00000000">
        <w:rPr>
          <w:rtl w:val="0"/>
        </w:rPr>
      </w:r>
    </w:p>
    <w:p w:rsidR="00000000" w:rsidDel="00000000" w:rsidP="00000000" w:rsidRDefault="00000000" w:rsidRPr="00000000" w14:paraId="000008F2">
      <w:pPr>
        <w:numPr>
          <w:ilvl w:val="0"/>
          <w:numId w:val="113"/>
        </w:numPr>
        <w:spacing w:line="240" w:lineRule="auto"/>
        <w:rPr/>
      </w:pPr>
      <w:r w:rsidDel="00000000" w:rsidR="00000000" w:rsidRPr="00000000">
        <w:rPr>
          <w:b w:val="1"/>
          <w:rtl w:val="0"/>
        </w:rPr>
        <w:t xml:space="preserve">NSABP LRF/DM</w:t>
      </w:r>
      <w:hyperlink r:id="rId538">
        <w:r w:rsidDel="00000000" w:rsidR="00000000" w:rsidRPr="00000000">
          <w:rPr>
            <w:b w:val="1"/>
            <w:rtl w:val="0"/>
          </w:rPr>
          <w:t xml:space="preserve"> </w:t>
        </w:r>
      </w:hyperlink>
      <w:hyperlink r:id="rId539">
        <w:r w:rsidDel="00000000" w:rsidR="00000000" w:rsidRPr="00000000">
          <w:rPr>
            <w:rtl w:val="0"/>
          </w:rPr>
          <w:t xml:space="preserve">[Taghian JCO '04]</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Adjuvant</w:t>
      </w:r>
      <w:r w:rsidDel="00000000" w:rsidR="00000000" w:rsidRPr="00000000">
        <w:rPr>
          <w:b w:val="1"/>
          <w:rtl w:val="0"/>
        </w:rPr>
        <w:t xml:space="preserve"> Doxorubicin without PMRT</w:t>
      </w:r>
      <w:r w:rsidDel="00000000" w:rsidR="00000000" w:rsidRPr="00000000">
        <w:rPr>
          <w:rtl w:val="0"/>
        </w:rPr>
        <w:t xml:space="preserve">.</w:t>
        <w:br w:type="textWrapping"/>
        <w:t xml:space="preserve">There is potential value for PMRT in patients with 1-3 lymph nodes. </w:t>
      </w:r>
    </w:p>
    <w:p w:rsidR="00000000" w:rsidDel="00000000" w:rsidP="00000000" w:rsidRDefault="00000000" w:rsidRPr="00000000" w14:paraId="000008F3">
      <w:pPr>
        <w:spacing w:line="240" w:lineRule="auto"/>
        <w:ind w:firstLine="720"/>
        <w:rPr/>
      </w:pPr>
      <w:r w:rsidDel="00000000" w:rsidR="00000000" w:rsidRPr="00000000">
        <w:rPr>
          <w:rtl w:val="0"/>
        </w:rPr>
        <w:t xml:space="preserve">Large tumors and N2 disease predict a high risk of LRF that could benefit from PMRT. </w:t>
      </w:r>
    </w:p>
    <w:p w:rsidR="00000000" w:rsidDel="00000000" w:rsidP="00000000" w:rsidRDefault="00000000" w:rsidRPr="00000000" w14:paraId="000008F4">
      <w:pPr>
        <w:numPr>
          <w:ilvl w:val="1"/>
          <w:numId w:val="113"/>
        </w:numPr>
        <w:spacing w:line="240" w:lineRule="auto"/>
        <w:ind w:left="1440" w:hanging="360"/>
        <w:rPr/>
      </w:pPr>
      <w:r w:rsidDel="00000000" w:rsidR="00000000" w:rsidRPr="00000000">
        <w:rPr>
          <w:rtl w:val="0"/>
        </w:rPr>
        <w:t xml:space="preserve">Analyzed 5 NSABP trials. Vast majority T1-2, N1-2 (50% N1, 30% N2). Vast majority chemo Adria-based. ± Tam.</w:t>
      </w:r>
    </w:p>
    <w:p w:rsidR="00000000" w:rsidDel="00000000" w:rsidP="00000000" w:rsidRDefault="00000000" w:rsidRPr="00000000" w14:paraId="000008F5">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 LRF ± DM / DM of 12→ 20→ 43%.</w:t>
      </w:r>
    </w:p>
    <w:p w:rsidR="00000000" w:rsidDel="00000000" w:rsidP="00000000" w:rsidRDefault="00000000" w:rsidRPr="00000000" w14:paraId="000008F6">
      <w:pPr>
        <w:numPr>
          <w:ilvl w:val="1"/>
          <w:numId w:val="113"/>
        </w:numPr>
        <w:spacing w:line="240" w:lineRule="auto"/>
        <w:ind w:left="1440" w:hanging="360"/>
        <w:rPr/>
      </w:pPr>
      <w:r w:rsidDel="00000000" w:rsidR="00000000" w:rsidRPr="00000000">
        <w:rPr>
          <w:rtl w:val="0"/>
        </w:rPr>
        <w:t xml:space="preserve">10y LRF as a component of first failure for N1 </w:t>
      </w:r>
      <w:r w:rsidDel="00000000" w:rsidR="00000000" w:rsidRPr="00000000">
        <w:rPr>
          <w:rtl w:val="0"/>
        </w:rPr>
        <w:t xml:space="preserve">/ N2 </w:t>
      </w:r>
      <w:r w:rsidDel="00000000" w:rsidR="00000000" w:rsidRPr="00000000">
        <w:rPr>
          <w:rFonts w:ascii="Cardo" w:cs="Cardo" w:eastAsia="Cardo" w:hAnsi="Cardo"/>
          <w:rtl w:val="0"/>
        </w:rPr>
        <w:t xml:space="preserve">/ N3 of 13→ 24→ 32%. </w:t>
      </w:r>
      <w:r w:rsidDel="00000000" w:rsidR="00000000" w:rsidRPr="00000000">
        <w:rPr>
          <w:rtl w:val="0"/>
        </w:rPr>
      </w:r>
    </w:p>
    <w:p w:rsidR="00000000" w:rsidDel="00000000" w:rsidP="00000000" w:rsidRDefault="00000000" w:rsidRPr="00000000" w14:paraId="000008F7">
      <w:pPr>
        <w:numPr>
          <w:ilvl w:val="1"/>
          <w:numId w:val="113"/>
        </w:numPr>
        <w:spacing w:line="240" w:lineRule="auto"/>
        <w:ind w:left="1440" w:hanging="360"/>
        <w:rPr/>
      </w:pPr>
      <w:r w:rsidDel="00000000" w:rsidR="00000000" w:rsidRPr="00000000">
        <w:rPr>
          <w:rFonts w:ascii="Cardo" w:cs="Cardo" w:eastAsia="Cardo" w:hAnsi="Cardo"/>
          <w:rtl w:val="0"/>
        </w:rPr>
        <w:t xml:space="preserve">10y LRF as a component of first failure for T1 / T2 / T3 of 15→ 21→ 25%.</w:t>
      </w:r>
      <w:r w:rsidDel="00000000" w:rsidR="00000000" w:rsidRPr="00000000">
        <w:rPr>
          <w:rtl w:val="0"/>
        </w:rPr>
      </w:r>
    </w:p>
    <w:p w:rsidR="00000000" w:rsidDel="00000000" w:rsidP="00000000" w:rsidRDefault="00000000" w:rsidRPr="00000000" w14:paraId="000008F8">
      <w:pPr>
        <w:numPr>
          <w:ilvl w:val="1"/>
          <w:numId w:val="113"/>
        </w:numPr>
        <w:spacing w:line="240" w:lineRule="auto"/>
        <w:ind w:left="1440" w:hanging="360"/>
        <w:rPr/>
      </w:pPr>
      <w:r w:rsidDel="00000000" w:rsidR="00000000" w:rsidRPr="00000000">
        <w:rPr>
          <w:rtl w:val="0"/>
        </w:rPr>
        <w:t xml:space="preserve">Other correlates: ER status (LRF and DF), # LNs in ALND (LRF).</w:t>
      </w:r>
      <w:r w:rsidDel="00000000" w:rsidR="00000000" w:rsidRPr="00000000">
        <w:rPr>
          <w:rtl w:val="0"/>
        </w:rPr>
      </w:r>
    </w:p>
    <w:p w:rsidR="00000000" w:rsidDel="00000000" w:rsidP="00000000" w:rsidRDefault="00000000" w:rsidRPr="00000000" w14:paraId="000008F9">
      <w:pPr>
        <w:numPr>
          <w:ilvl w:val="0"/>
          <w:numId w:val="113"/>
        </w:numPr>
        <w:spacing w:line="240" w:lineRule="auto"/>
        <w:rPr/>
      </w:pPr>
      <w:r w:rsidDel="00000000" w:rsidR="00000000" w:rsidRPr="00000000">
        <w:rPr>
          <w:b w:val="1"/>
          <w:rtl w:val="0"/>
        </w:rPr>
        <w:t xml:space="preserve">MDACC LRR </w:t>
      </w:r>
      <w:r w:rsidDel="00000000" w:rsidR="00000000" w:rsidRPr="00000000">
        <w:rPr>
          <w:rtl w:val="0"/>
        </w:rPr>
        <w:t xml:space="preserve">[</w:t>
      </w:r>
      <w:hyperlink r:id="rId540">
        <w:r w:rsidDel="00000000" w:rsidR="00000000" w:rsidRPr="00000000">
          <w:rPr>
            <w:rtl w:val="0"/>
          </w:rPr>
          <w:t xml:space="preserve">Katz JCO '00</w:t>
        </w:r>
      </w:hyperlink>
      <w:r w:rsidDel="00000000" w:rsidR="00000000" w:rsidRPr="00000000">
        <w:rPr>
          <w:rtl w:val="0"/>
        </w:rPr>
        <w:t xml:space="preserve">]: Adjuvant</w:t>
      </w:r>
      <w:r w:rsidDel="00000000" w:rsidR="00000000" w:rsidRPr="00000000">
        <w:rPr>
          <w:b w:val="1"/>
          <w:rtl w:val="0"/>
        </w:rPr>
        <w:t xml:space="preserve"> Doxorubicin without PMRT</w:t>
      </w:r>
      <w:r w:rsidDel="00000000" w:rsidR="00000000" w:rsidRPr="00000000">
        <w:rPr>
          <w:rFonts w:ascii="Gungsuh" w:cs="Gungsuh" w:eastAsia="Gungsuh" w:hAnsi="Gungsuh"/>
          <w:rtl w:val="0"/>
        </w:rPr>
        <w:t xml:space="preserve">.</w:t>
        <w:br w:type="textWrapping"/>
        <w:t xml:space="preserve">Tumors ≥ 4 cm with N1 disease, ENE ≥ 2 mm, inadequate dissections or N2 disease should be considered for PMRT.</w:t>
      </w:r>
    </w:p>
    <w:p w:rsidR="00000000" w:rsidDel="00000000" w:rsidP="00000000" w:rsidRDefault="00000000" w:rsidRPr="00000000" w14:paraId="000008FA">
      <w:pPr>
        <w:numPr>
          <w:ilvl w:val="1"/>
          <w:numId w:val="113"/>
        </w:numPr>
        <w:spacing w:line="240" w:lineRule="auto"/>
        <w:ind w:left="1440" w:hanging="360"/>
        <w:rPr/>
      </w:pPr>
      <w:r w:rsidDel="00000000" w:rsidR="00000000" w:rsidRPr="00000000">
        <w:rPr>
          <w:rtl w:val="0"/>
        </w:rPr>
        <w:t xml:space="preserve">1,031 pts. Retro analysis of 5 prospective trials. 404 pts were T1-2 N1.</w:t>
      </w:r>
    </w:p>
    <w:p w:rsidR="00000000" w:rsidDel="00000000" w:rsidP="00000000" w:rsidRDefault="00000000" w:rsidRPr="00000000" w14:paraId="000008FB">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for 0 / 1-3 / 4-9 / 10+ LNs of 4→ 10→ 21→ 22% .</w:t>
      </w:r>
    </w:p>
    <w:p w:rsidR="00000000" w:rsidDel="00000000" w:rsidP="00000000" w:rsidRDefault="00000000" w:rsidRPr="00000000" w14:paraId="000008FC">
      <w:pPr>
        <w:numPr>
          <w:ilvl w:val="2"/>
          <w:numId w:val="113"/>
        </w:numPr>
        <w:spacing w:line="240" w:lineRule="auto"/>
        <w:ind w:left="2160" w:hanging="360"/>
        <w:rPr/>
      </w:pPr>
      <w:r w:rsidDel="00000000" w:rsidR="00000000" w:rsidRPr="00000000">
        <w:rPr>
          <w:rtl w:val="0"/>
        </w:rPr>
        <w:t xml:space="preserve">Chest wall (68%) and SCV nodes (41%) are the most common sites of LRF.</w:t>
      </w:r>
    </w:p>
    <w:p w:rsidR="00000000" w:rsidDel="00000000" w:rsidP="00000000" w:rsidRDefault="00000000" w:rsidRPr="00000000" w14:paraId="000008FD">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for T1-2N1 w ± 10 LN examined 11→ 24%. Consider PMRT for T1-2 N1 if &lt; 10 LN.</w:t>
      </w:r>
    </w:p>
    <w:p w:rsidR="00000000" w:rsidDel="00000000" w:rsidP="00000000" w:rsidRDefault="00000000" w:rsidRPr="00000000" w14:paraId="000008FE">
      <w:pPr>
        <w:numPr>
          <w:ilvl w:val="1"/>
          <w:numId w:val="113"/>
        </w:numPr>
        <w:spacing w:line="240" w:lineRule="auto"/>
        <w:ind w:left="1440" w:hanging="360"/>
        <w:rPr/>
      </w:pPr>
      <w:r w:rsidDel="00000000" w:rsidR="00000000" w:rsidRPr="00000000">
        <w:rPr>
          <w:rFonts w:ascii="Gungsuh" w:cs="Gungsuh" w:eastAsia="Gungsuh" w:hAnsi="Gungsuh"/>
          <w:rtl w:val="0"/>
        </w:rPr>
        <w:t xml:space="preserve">Tumor size &gt; 4 cm or ENE ≥ 2 mm with isolated LRR in excess of 20%.</w:t>
      </w:r>
      <w:r w:rsidDel="00000000" w:rsidR="00000000" w:rsidRPr="00000000">
        <w:rPr>
          <w:rtl w:val="0"/>
        </w:rPr>
      </w:r>
    </w:p>
    <w:p w:rsidR="00000000" w:rsidDel="00000000" w:rsidP="00000000" w:rsidRDefault="00000000" w:rsidRPr="00000000" w14:paraId="000008FF">
      <w:pPr>
        <w:numPr>
          <w:ilvl w:val="0"/>
          <w:numId w:val="113"/>
        </w:numPr>
        <w:spacing w:line="240" w:lineRule="auto"/>
        <w:rPr/>
      </w:pPr>
      <w:r w:rsidDel="00000000" w:rsidR="00000000" w:rsidRPr="00000000">
        <w:rPr>
          <w:b w:val="1"/>
          <w:rtl w:val="0"/>
        </w:rPr>
        <w:t xml:space="preserve">MDACC RPA LRF </w:t>
      </w:r>
      <w:r w:rsidDel="00000000" w:rsidR="00000000" w:rsidRPr="00000000">
        <w:rPr>
          <w:rtl w:val="0"/>
        </w:rPr>
        <w:t xml:space="preserve">[</w:t>
      </w:r>
      <w:hyperlink r:id="rId541">
        <w:r w:rsidDel="00000000" w:rsidR="00000000" w:rsidRPr="00000000">
          <w:rPr>
            <w:rtl w:val="0"/>
          </w:rPr>
          <w:t xml:space="preserve">Katz IJROBP '01]</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Adjuvant</w:t>
      </w:r>
      <w:r w:rsidDel="00000000" w:rsidR="00000000" w:rsidRPr="00000000">
        <w:rPr>
          <w:b w:val="1"/>
          <w:rtl w:val="0"/>
        </w:rPr>
        <w:t xml:space="preserve"> Doxorubicin without PMRT</w:t>
      </w:r>
      <w:r w:rsidDel="00000000" w:rsidR="00000000" w:rsidRPr="00000000">
        <w:rPr>
          <w:rtl w:val="0"/>
        </w:rPr>
        <w:t xml:space="preserve">.</w:t>
      </w:r>
      <w:r w:rsidDel="00000000" w:rsidR="00000000" w:rsidRPr="00000000">
        <w:rPr>
          <w:i w:val="1"/>
          <w:rtl w:val="0"/>
        </w:rPr>
        <w:br w:type="textWrapping"/>
      </w:r>
      <w:r w:rsidDel="00000000" w:rsidR="00000000" w:rsidRPr="00000000">
        <w:rPr>
          <w:rFonts w:ascii="Gungsuh" w:cs="Gungsuh" w:eastAsia="Gungsuh" w:hAnsi="Gungsuh"/>
          <w:rtl w:val="0"/>
        </w:rPr>
        <w:t xml:space="preserve">This study suggests to deliver PMRT for T3 tumors or patients with ≥ 20% nodal ratio.</w:t>
      </w:r>
    </w:p>
    <w:p w:rsidR="00000000" w:rsidDel="00000000" w:rsidP="00000000" w:rsidRDefault="00000000" w:rsidRPr="00000000" w14:paraId="00000900">
      <w:pPr>
        <w:spacing w:line="240" w:lineRule="auto"/>
        <w:ind w:firstLine="720"/>
        <w:rPr/>
      </w:pPr>
      <w:r w:rsidDel="00000000" w:rsidR="00000000" w:rsidRPr="00000000">
        <w:rPr>
          <w:rtl w:val="0"/>
        </w:rPr>
        <w:t xml:space="preserve">However, this study is largely outdated as patients at risk for this nodal burden are receiving neoadjuvant chemotherapy.</w:t>
      </w:r>
    </w:p>
    <w:p w:rsidR="00000000" w:rsidDel="00000000" w:rsidP="00000000" w:rsidRDefault="00000000" w:rsidRPr="00000000" w14:paraId="00000901">
      <w:pPr>
        <w:numPr>
          <w:ilvl w:val="1"/>
          <w:numId w:val="113"/>
        </w:numPr>
        <w:spacing w:line="240" w:lineRule="auto"/>
        <w:ind w:left="1440" w:hanging="360"/>
        <w:rPr/>
      </w:pPr>
      <w:r w:rsidDel="00000000" w:rsidR="00000000" w:rsidRPr="00000000">
        <w:rPr>
          <w:rtl w:val="0"/>
        </w:rPr>
        <w:t xml:space="preserve">LR: &lt; 20% LN ratio and tumors &lt; 5 cm:      8y LRF 10%.</w:t>
      </w:r>
    </w:p>
    <w:p w:rsidR="00000000" w:rsidDel="00000000" w:rsidP="00000000" w:rsidRDefault="00000000" w:rsidRPr="00000000" w14:paraId="00000902">
      <w:pPr>
        <w:numPr>
          <w:ilvl w:val="1"/>
          <w:numId w:val="113"/>
        </w:numPr>
        <w:spacing w:line="240" w:lineRule="auto"/>
        <w:ind w:left="1440" w:hanging="360"/>
        <w:rPr/>
      </w:pPr>
      <w:r w:rsidDel="00000000" w:rsidR="00000000" w:rsidRPr="00000000">
        <w:rPr>
          <w:rtl w:val="0"/>
        </w:rPr>
        <w:t xml:space="preserve">IR:                                                                 8y LRF 18%. </w:t>
      </w:r>
      <w:r w:rsidDel="00000000" w:rsidR="00000000" w:rsidRPr="00000000">
        <w:rPr>
          <w:rtl w:val="0"/>
        </w:rPr>
      </w:r>
    </w:p>
    <w:p w:rsidR="00000000" w:rsidDel="00000000" w:rsidP="00000000" w:rsidRDefault="00000000" w:rsidRPr="00000000" w14:paraId="00000903">
      <w:pPr>
        <w:numPr>
          <w:ilvl w:val="1"/>
          <w:numId w:val="113"/>
        </w:numPr>
        <w:spacing w:line="240" w:lineRule="auto"/>
        <w:ind w:left="1440" w:hanging="360"/>
        <w:rPr/>
      </w:pPr>
      <w:r w:rsidDel="00000000" w:rsidR="00000000" w:rsidRPr="00000000">
        <w:rPr>
          <w:rtl w:val="0"/>
        </w:rPr>
        <w:t xml:space="preserve">HR:</w:t>
      </w:r>
      <w:r w:rsidDel="00000000" w:rsidR="00000000" w:rsidRPr="00000000">
        <w:rPr>
          <w:rFonts w:ascii="Gungsuh" w:cs="Gungsuh" w:eastAsia="Gungsuh" w:hAnsi="Gungsuh"/>
          <w:b w:val="1"/>
          <w:rtl w:val="0"/>
        </w:rPr>
        <w:t xml:space="preserve"> ≥ 20% LN ratio</w:t>
      </w:r>
      <w:r w:rsidDel="00000000" w:rsidR="00000000" w:rsidRPr="00000000">
        <w:rPr>
          <w:rFonts w:ascii="Gungsuh" w:cs="Gungsuh" w:eastAsia="Gungsuh" w:hAnsi="Gungsuh"/>
          <w:rtl w:val="0"/>
        </w:rPr>
        <w:t xml:space="preserve"> and tumors ≥ 3.5 cm: 8y LRF 41%.</w:t>
      </w:r>
      <w:r w:rsidDel="00000000" w:rsidR="00000000" w:rsidRPr="00000000">
        <w:rPr>
          <w:rtl w:val="0"/>
        </w:rPr>
      </w:r>
    </w:p>
    <w:p w:rsidR="00000000" w:rsidDel="00000000" w:rsidP="00000000" w:rsidRDefault="00000000" w:rsidRPr="00000000" w14:paraId="00000904">
      <w:pPr>
        <w:ind w:left="0" w:firstLine="0"/>
        <w:rPr/>
      </w:pPr>
      <w:r w:rsidDel="00000000" w:rsidR="00000000" w:rsidRPr="00000000">
        <w:rPr>
          <w:rtl w:val="0"/>
        </w:rPr>
      </w:r>
    </w:p>
    <w:tbl>
      <w:tblPr>
        <w:tblStyle w:val="Table4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ind w:left="0" w:firstLine="0"/>
              <w:rPr/>
            </w:pPr>
            <w:r w:rsidDel="00000000" w:rsidR="00000000" w:rsidRPr="00000000">
              <w:rPr>
                <w:b w:val="1"/>
                <w:rtl w:val="0"/>
              </w:rPr>
              <w:t xml:space="preserve">T1-2N0 Summary</w:t>
            </w:r>
            <w:r w:rsidDel="00000000" w:rsidR="00000000" w:rsidRPr="00000000">
              <w:rPr>
                <w:rtl w:val="0"/>
              </w:rPr>
              <w:t xml:space="preserve">: Consider PMRT for extensive LVSI [</w:t>
            </w:r>
            <w:hyperlink w:anchor="kix.4n8vss7unihm">
              <w:r w:rsidDel="00000000" w:rsidR="00000000" w:rsidRPr="00000000">
                <w:rPr>
                  <w:rtl w:val="0"/>
                </w:rPr>
                <w:t xml:space="preserve">Utah</w:t>
              </w:r>
            </w:hyperlink>
            <w:r w:rsidDel="00000000" w:rsidR="00000000" w:rsidRPr="00000000">
              <w:rPr>
                <w:rtl w:val="0"/>
              </w:rPr>
              <w:t xml:space="preserve">, </w:t>
            </w:r>
            <w:hyperlink w:anchor="kix.74uwi5oiam3g">
              <w:r w:rsidDel="00000000" w:rsidR="00000000" w:rsidRPr="00000000">
                <w:rPr>
                  <w:rtl w:val="0"/>
                </w:rPr>
                <w:t xml:space="preserve">BC</w:t>
              </w:r>
            </w:hyperlink>
            <w:r w:rsidDel="00000000" w:rsidR="00000000" w:rsidRPr="00000000">
              <w:rPr>
                <w:rtl w:val="0"/>
              </w:rPr>
              <w:t xml:space="preserve">], G3 and T2 without systemic treatment [</w:t>
            </w:r>
            <w:hyperlink w:anchor="kix.74uwi5oiam3g">
              <w:r w:rsidDel="00000000" w:rsidR="00000000" w:rsidRPr="00000000">
                <w:rPr>
                  <w:rtl w:val="0"/>
                </w:rPr>
                <w:t xml:space="preserve">BC</w:t>
              </w:r>
            </w:hyperlink>
            <w:r w:rsidDel="00000000" w:rsidR="00000000" w:rsidRPr="00000000">
              <w:rPr>
                <w:rtl w:val="0"/>
              </w:rPr>
              <w:t xml:space="preserve">], young age, close/positive SM, "high risk" node negative (TN, inner/central location), inadequate lymph node dissection, close/SM+, multicentric dz, very young age.</w:t>
            </w:r>
          </w:p>
        </w:tc>
      </w:tr>
    </w:tbl>
    <w:p w:rsidR="00000000" w:rsidDel="00000000" w:rsidP="00000000" w:rsidRDefault="00000000" w:rsidRPr="00000000" w14:paraId="00000906">
      <w:pPr>
        <w:ind w:left="0" w:firstLine="0"/>
        <w:rPr/>
      </w:pPr>
      <w:r w:rsidDel="00000000" w:rsidR="00000000" w:rsidRPr="00000000">
        <w:rPr>
          <w:rtl w:val="0"/>
        </w:rPr>
      </w:r>
    </w:p>
    <w:p w:rsidR="00000000" w:rsidDel="00000000" w:rsidP="00000000" w:rsidRDefault="00000000" w:rsidRPr="00000000" w14:paraId="00000907">
      <w:pPr>
        <w:pStyle w:val="Heading2"/>
        <w:rPr/>
      </w:pPr>
      <w:bookmarkStart w:colFirst="0" w:colLast="0" w:name="_gk3tlyjkizl4" w:id="150"/>
      <w:bookmarkEnd w:id="150"/>
      <w:hyperlink w:anchor="_h3zdqlymf9yk">
        <w:r w:rsidDel="00000000" w:rsidR="00000000" w:rsidRPr="00000000">
          <w:rPr>
            <w:rtl w:val="0"/>
          </w:rPr>
          <w:t xml:space="preserve">PMRT for T1-2 N0</w:t>
        </w:r>
      </w:hyperlink>
      <w:r w:rsidDel="00000000" w:rsidR="00000000" w:rsidRPr="00000000">
        <w:rPr>
          <w:rtl w:val="0"/>
        </w:rPr>
      </w:r>
    </w:p>
    <w:p w:rsidR="00000000" w:rsidDel="00000000" w:rsidP="00000000" w:rsidRDefault="00000000" w:rsidRPr="00000000" w14:paraId="00000908">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909">
      <w:pPr>
        <w:numPr>
          <w:ilvl w:val="0"/>
          <w:numId w:val="75"/>
        </w:numPr>
        <w:rPr>
          <w:b w:val="0"/>
        </w:rPr>
      </w:pPr>
      <w:r w:rsidDel="00000000" w:rsidR="00000000" w:rsidRPr="00000000">
        <w:rPr>
          <w:rtl w:val="0"/>
        </w:rPr>
        <w:t xml:space="preserve">Retrospective data only. Generally, PMRT is not indicated for T1-2 N0.</w:t>
      </w:r>
    </w:p>
    <w:p w:rsidR="00000000" w:rsidDel="00000000" w:rsidP="00000000" w:rsidRDefault="00000000" w:rsidRPr="00000000" w14:paraId="0000090A">
      <w:pPr>
        <w:numPr>
          <w:ilvl w:val="0"/>
          <w:numId w:val="75"/>
        </w:numPr>
        <w:rPr>
          <w:u w:val="none"/>
        </w:rPr>
      </w:pPr>
      <w:r w:rsidDel="00000000" w:rsidR="00000000" w:rsidRPr="00000000">
        <w:rPr>
          <w:b w:val="1"/>
          <w:rtl w:val="0"/>
        </w:rPr>
        <w:t xml:space="preserve">DFCI</w:t>
      </w:r>
      <w:r w:rsidDel="00000000" w:rsidR="00000000" w:rsidRPr="00000000">
        <w:rPr>
          <w:rtl w:val="0"/>
        </w:rPr>
        <w:t xml:space="preserve"> [</w:t>
      </w:r>
      <w:hyperlink r:id="rId542">
        <w:r w:rsidDel="00000000" w:rsidR="00000000" w:rsidRPr="00000000">
          <w:rPr>
            <w:rtl w:val="0"/>
          </w:rPr>
          <w:t xml:space="preserve">Grossmith ASO '18</w:t>
        </w:r>
      </w:hyperlink>
      <w:r w:rsidDel="00000000" w:rsidR="00000000" w:rsidRPr="00000000">
        <w:rPr>
          <w:rtl w:val="0"/>
        </w:rPr>
        <w:t xml:space="preserve">]: </w:t>
      </w:r>
      <w:r w:rsidDel="00000000" w:rsidR="00000000" w:rsidRPr="00000000">
        <w:rPr>
          <w:b w:val="1"/>
          <w:rtl w:val="0"/>
        </w:rPr>
        <w:t xml:space="preserve">T1-2N0</w:t>
      </w:r>
      <w:r w:rsidDel="00000000" w:rsidR="00000000" w:rsidRPr="00000000">
        <w:rPr>
          <w:rtl w:val="0"/>
        </w:rPr>
        <w:t xml:space="preserve"> </w:t>
      </w:r>
      <w:r w:rsidDel="00000000" w:rsidR="00000000" w:rsidRPr="00000000">
        <w:rPr>
          <w:rtl w:val="0"/>
        </w:rPr>
        <w:t xml:space="preserve">± PMRT based on SLN positivity.</w:t>
      </w:r>
    </w:p>
    <w:p w:rsidR="00000000" w:rsidDel="00000000" w:rsidP="00000000" w:rsidRDefault="00000000" w:rsidRPr="00000000" w14:paraId="0000090B">
      <w:pPr>
        <w:ind w:firstLine="720"/>
        <w:rPr/>
      </w:pPr>
      <w:r w:rsidDel="00000000" w:rsidR="00000000" w:rsidRPr="00000000">
        <w:rPr>
          <w:rtl w:val="0"/>
        </w:rPr>
        <w:t xml:space="preserve">Regional Nodal Management in cN0 Breast Cancer Undergoing Upfront Surgery [</w:t>
      </w:r>
      <w:hyperlink r:id="rId543">
        <w:r w:rsidDel="00000000" w:rsidR="00000000" w:rsidRPr="00000000">
          <w:rPr>
            <w:rtl w:val="0"/>
          </w:rPr>
          <w:t xml:space="preserve">Mittendorf, Bellon and King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0C">
      <w:pPr>
        <w:ind w:firstLine="720"/>
        <w:rPr/>
      </w:pPr>
      <w:r w:rsidDel="00000000" w:rsidR="00000000" w:rsidRPr="00000000">
        <w:rPr>
          <w:rFonts w:ascii="Gungsuh" w:cs="Gungsuh" w:eastAsia="Gungsuh" w:hAnsi="Gungsuh"/>
          <w:rtl w:val="0"/>
        </w:rPr>
        <w:t xml:space="preserve">If positive SLNs were identified, PMRT was typically recommended for ≤ 60y or &gt; 60y with HR features (LVSI or HR-). PMRT may not be recommended for 1-2 SLN+ if &gt; 60y, HR+ and no LVSI, or prior RT to breast or chest wall. </w:t>
      </w:r>
    </w:p>
    <w:p w:rsidR="00000000" w:rsidDel="00000000" w:rsidP="00000000" w:rsidRDefault="00000000" w:rsidRPr="00000000" w14:paraId="0000090D">
      <w:pPr>
        <w:numPr>
          <w:ilvl w:val="1"/>
          <w:numId w:val="75"/>
        </w:numPr>
        <w:ind w:left="1440" w:hanging="360"/>
        <w:rPr>
          <w:u w:val="none"/>
        </w:rPr>
      </w:pPr>
      <w:r w:rsidDel="00000000" w:rsidR="00000000" w:rsidRPr="00000000">
        <w:rPr>
          <w:rtl w:val="0"/>
        </w:rPr>
        <w:t xml:space="preserve">114 patients. Intraoperative SLN evaluation omitted in 67% (n=76). Among these, SLN- in 72% (n=55) while 26% (n=20) had 1-2 SLN+. Only 1 patient had 3 SLN+ and underwent ALND.</w:t>
      </w:r>
    </w:p>
    <w:p w:rsidR="00000000" w:rsidDel="00000000" w:rsidP="00000000" w:rsidRDefault="00000000" w:rsidRPr="00000000" w14:paraId="0000090E">
      <w:pPr>
        <w:numPr>
          <w:ilvl w:val="1"/>
          <w:numId w:val="75"/>
        </w:numPr>
        <w:ind w:left="1440" w:hanging="360"/>
        <w:rPr>
          <w:u w:val="none"/>
        </w:rPr>
      </w:pPr>
      <w:r w:rsidDel="00000000" w:rsidR="00000000" w:rsidRPr="00000000">
        <w:rPr>
          <w:rtl w:val="0"/>
        </w:rPr>
        <w:t xml:space="preserve">Among the 20 patients with 1-2 SLN+, 70% (n=14) received PMRT and avoided ALND.</w:t>
      </w:r>
    </w:p>
    <w:bookmarkStart w:colFirst="0" w:colLast="0" w:name="kix.4n8vss7unihm" w:id="151"/>
    <w:bookmarkEnd w:id="151"/>
    <w:p w:rsidR="00000000" w:rsidDel="00000000" w:rsidP="00000000" w:rsidRDefault="00000000" w:rsidRPr="00000000" w14:paraId="0000090F">
      <w:pPr>
        <w:numPr>
          <w:ilvl w:val="0"/>
          <w:numId w:val="75"/>
        </w:numPr>
        <w:rPr>
          <w:b w:val="0"/>
        </w:rPr>
      </w:pPr>
      <w:r w:rsidDel="00000000" w:rsidR="00000000" w:rsidRPr="00000000">
        <w:rPr>
          <w:b w:val="1"/>
          <w:rtl w:val="0"/>
        </w:rPr>
        <w:t xml:space="preserve">Utah </w:t>
      </w:r>
      <w:r w:rsidDel="00000000" w:rsidR="00000000" w:rsidRPr="00000000">
        <w:rPr>
          <w:rtl w:val="0"/>
        </w:rPr>
        <w:t xml:space="preserve">[</w:t>
      </w:r>
      <w:hyperlink r:id="rId544">
        <w:r w:rsidDel="00000000" w:rsidR="00000000" w:rsidRPr="00000000">
          <w:rPr>
            <w:rtl w:val="0"/>
          </w:rPr>
          <w:t xml:space="preserve">Frandsen Breast '18</w:t>
        </w:r>
      </w:hyperlink>
      <w:r w:rsidDel="00000000" w:rsidR="00000000" w:rsidRPr="00000000">
        <w:rPr>
          <w:rtl w:val="0"/>
        </w:rPr>
        <w:t xml:space="preserve">]: </w:t>
      </w:r>
      <w:r w:rsidDel="00000000" w:rsidR="00000000" w:rsidRPr="00000000">
        <w:rPr>
          <w:b w:val="1"/>
          <w:rtl w:val="0"/>
        </w:rPr>
        <w:t xml:space="preserve">T1-2N0, only 20% rec'd PMRT</w:t>
      </w:r>
      <w:r w:rsidDel="00000000" w:rsidR="00000000" w:rsidRPr="00000000">
        <w:rPr>
          <w:rtl w:val="0"/>
        </w:rPr>
        <w:t xml:space="preserve">.</w:t>
        <w:br w:type="textWrapping"/>
        <w:t xml:space="preserve">LVSI was the only predictive factor for LRR.</w:t>
        <w:br w:type="textWrapping"/>
      </w:r>
      <w:r w:rsidDel="00000000" w:rsidR="00000000" w:rsidRPr="00000000">
        <w:rPr>
          <w:rtl w:val="0"/>
        </w:rPr>
        <w:t xml:space="preserve">Suggests</w:t>
      </w:r>
      <w:r w:rsidDel="00000000" w:rsidR="00000000" w:rsidRPr="00000000">
        <w:rPr>
          <w:rtl w:val="0"/>
        </w:rPr>
        <w:t xml:space="preserve"> LVSI alone is an indication for PMRT in the setting of T1-2 disease.</w:t>
      </w:r>
    </w:p>
    <w:p w:rsidR="00000000" w:rsidDel="00000000" w:rsidP="00000000" w:rsidRDefault="00000000" w:rsidRPr="00000000" w14:paraId="00000910">
      <w:pPr>
        <w:numPr>
          <w:ilvl w:val="1"/>
          <w:numId w:val="75"/>
        </w:numPr>
        <w:ind w:left="1440" w:hanging="360"/>
        <w:rPr>
          <w:b w:val="0"/>
        </w:rPr>
      </w:pPr>
      <w:r w:rsidDel="00000000" w:rsidR="00000000" w:rsidRPr="00000000">
        <w:rPr>
          <w:rFonts w:ascii="Gungsuh" w:cs="Gungsuh" w:eastAsia="Gungsuh" w:hAnsi="Gungsuh"/>
          <w:rtl w:val="0"/>
        </w:rPr>
        <w:t xml:space="preserve">219 women ≤ 40y w T1-2 N0 who underwent PMRT. 17% got PMRT. 1978-2014</w:t>
      </w:r>
    </w:p>
    <w:p w:rsidR="00000000" w:rsidDel="00000000" w:rsidP="00000000" w:rsidRDefault="00000000" w:rsidRPr="00000000" w14:paraId="00000911">
      <w:pPr>
        <w:numPr>
          <w:ilvl w:val="1"/>
          <w:numId w:val="75"/>
        </w:numPr>
        <w:ind w:left="1440" w:hanging="360"/>
        <w:rPr>
          <w:b w:val="0"/>
        </w:rPr>
      </w:pPr>
      <w:r w:rsidDel="00000000" w:rsidR="00000000" w:rsidRPr="00000000">
        <w:rPr>
          <w:rFonts w:ascii="Cardo" w:cs="Cardo" w:eastAsia="Cardo" w:hAnsi="Cardo"/>
          <w:rtl w:val="0"/>
        </w:rPr>
        <w:t xml:space="preserve">5/10y FFLRR 95→ 90%. </w:t>
      </w:r>
    </w:p>
    <w:p w:rsidR="00000000" w:rsidDel="00000000" w:rsidP="00000000" w:rsidRDefault="00000000" w:rsidRPr="00000000" w14:paraId="00000912">
      <w:pPr>
        <w:numPr>
          <w:ilvl w:val="2"/>
          <w:numId w:val="75"/>
        </w:numPr>
        <w:ind w:left="2160" w:hanging="360"/>
        <w:rPr>
          <w:b w:val="0"/>
        </w:rPr>
      </w:pPr>
      <w:r w:rsidDel="00000000" w:rsidR="00000000" w:rsidRPr="00000000">
        <w:rPr>
          <w:rtl w:val="0"/>
        </w:rPr>
        <w:t xml:space="preserve">Without LVSI, 5/10y </w:t>
      </w:r>
      <w:r w:rsidDel="00000000" w:rsidR="00000000" w:rsidRPr="00000000">
        <w:rPr>
          <w:rtl w:val="0"/>
        </w:rPr>
        <w:t xml:space="preserve">FFLRR</w:t>
      </w:r>
      <w:r w:rsidDel="00000000" w:rsidR="00000000" w:rsidRPr="00000000">
        <w:rPr>
          <w:rFonts w:ascii="Cardo" w:cs="Cardo" w:eastAsia="Cardo" w:hAnsi="Cardo"/>
          <w:rtl w:val="0"/>
        </w:rPr>
        <w:t xml:space="preserve"> 96→ 93%.</w:t>
      </w:r>
    </w:p>
    <w:p w:rsidR="00000000" w:rsidDel="00000000" w:rsidP="00000000" w:rsidRDefault="00000000" w:rsidRPr="00000000" w14:paraId="00000913">
      <w:pPr>
        <w:numPr>
          <w:ilvl w:val="2"/>
          <w:numId w:val="75"/>
        </w:numPr>
        <w:ind w:left="2160" w:hanging="360"/>
        <w:rPr>
          <w:b w:val="0"/>
        </w:rPr>
      </w:pPr>
      <w:r w:rsidDel="00000000" w:rsidR="00000000" w:rsidRPr="00000000">
        <w:rPr>
          <w:rFonts w:ascii="Cardo" w:cs="Cardo" w:eastAsia="Cardo" w:hAnsi="Cardo"/>
          <w:rtl w:val="0"/>
        </w:rPr>
        <w:t xml:space="preserve">With LVSI, 5/10y FFLR 89→ 72%. </w:t>
      </w:r>
    </w:p>
    <w:p w:rsidR="00000000" w:rsidDel="00000000" w:rsidP="00000000" w:rsidRDefault="00000000" w:rsidRPr="00000000" w14:paraId="00000914">
      <w:pPr>
        <w:numPr>
          <w:ilvl w:val="2"/>
          <w:numId w:val="75"/>
        </w:numPr>
        <w:ind w:left="2160" w:hanging="360"/>
        <w:rPr>
          <w:b w:val="0"/>
        </w:rPr>
      </w:pPr>
      <w:r w:rsidDel="00000000" w:rsidR="00000000" w:rsidRPr="00000000">
        <w:rPr>
          <w:rtl w:val="0"/>
        </w:rPr>
        <w:t xml:space="preserve">There were no failures in women with LVSI who received PMRT.</w:t>
      </w:r>
    </w:p>
    <w:p w:rsidR="00000000" w:rsidDel="00000000" w:rsidP="00000000" w:rsidRDefault="00000000" w:rsidRPr="00000000" w14:paraId="00000915">
      <w:pPr>
        <w:numPr>
          <w:ilvl w:val="0"/>
          <w:numId w:val="75"/>
        </w:numPr>
        <w:rPr>
          <w:u w:val="none"/>
        </w:rPr>
      </w:pPr>
      <w:r w:rsidDel="00000000" w:rsidR="00000000" w:rsidRPr="00000000">
        <w:rPr>
          <w:b w:val="1"/>
          <w:rtl w:val="0"/>
        </w:rPr>
        <w:t xml:space="preserve">MSKCC </w:t>
      </w:r>
      <w:r w:rsidDel="00000000" w:rsidR="00000000" w:rsidRPr="00000000">
        <w:rPr>
          <w:rtl w:val="0"/>
        </w:rPr>
        <w:t xml:space="preserve">[</w:t>
      </w:r>
      <w:hyperlink r:id="rId545">
        <w:r w:rsidDel="00000000" w:rsidR="00000000" w:rsidRPr="00000000">
          <w:rPr>
            <w:rtl w:val="0"/>
          </w:rPr>
          <w:t xml:space="preserve">Mamtani Cancer ‘17</w:t>
        </w:r>
      </w:hyperlink>
      <w:r w:rsidDel="00000000" w:rsidR="00000000" w:rsidRPr="00000000">
        <w:rPr>
          <w:rtl w:val="0"/>
        </w:rPr>
        <w:t xml:space="preserve">]:</w:t>
      </w:r>
      <w:r w:rsidDel="00000000" w:rsidR="00000000" w:rsidRPr="00000000">
        <w:rPr>
          <w:b w:val="1"/>
          <w:rtl w:val="0"/>
        </w:rPr>
        <w:t xml:space="preserve"> T1-2N0 without PMRT</w:t>
      </w:r>
      <w:r w:rsidDel="00000000" w:rsidR="00000000" w:rsidRPr="00000000">
        <w:rPr>
          <w:rtl w:val="0"/>
        </w:rPr>
        <w:t xml:space="preserve">.</w:t>
        <w:br w:type="textWrapping"/>
        <w:t xml:space="preserve">Increasing tumor size in the setting of no chemotherapy may benefit from PMRT.</w:t>
      </w:r>
    </w:p>
    <w:p w:rsidR="00000000" w:rsidDel="00000000" w:rsidP="00000000" w:rsidRDefault="00000000" w:rsidRPr="00000000" w14:paraId="00000916">
      <w:pPr>
        <w:numPr>
          <w:ilvl w:val="1"/>
          <w:numId w:val="75"/>
        </w:numPr>
        <w:ind w:left="1440" w:hanging="360"/>
        <w:rPr>
          <w:u w:val="none"/>
        </w:rPr>
      </w:pPr>
      <w:r w:rsidDel="00000000" w:rsidR="00000000" w:rsidRPr="00000000">
        <w:rPr>
          <w:rtl w:val="0"/>
        </w:rPr>
        <w:t xml:space="preserve">657 pts. High risk features: &lt; 40y, multifocal/multicentric, LVSI, medial/central location, G3. MFU 5.5y.</w:t>
      </w:r>
    </w:p>
    <w:p w:rsidR="00000000" w:rsidDel="00000000" w:rsidP="00000000" w:rsidRDefault="00000000" w:rsidRPr="00000000" w14:paraId="00000917">
      <w:pPr>
        <w:numPr>
          <w:ilvl w:val="2"/>
          <w:numId w:val="75"/>
        </w:numPr>
        <w:ind w:left="2160" w:hanging="360"/>
        <w:rPr>
          <w:u w:val="none"/>
        </w:rPr>
      </w:pPr>
      <w:r w:rsidDel="00000000" w:rsidR="00000000" w:rsidRPr="00000000">
        <w:rPr>
          <w:rtl w:val="0"/>
        </w:rPr>
        <w:t xml:space="preserve">Nearly 100% had SLNB alone.</w:t>
      </w:r>
    </w:p>
    <w:p w:rsidR="00000000" w:rsidDel="00000000" w:rsidP="00000000" w:rsidRDefault="00000000" w:rsidRPr="00000000" w14:paraId="00000918">
      <w:pPr>
        <w:numPr>
          <w:ilvl w:val="1"/>
          <w:numId w:val="75"/>
        </w:numPr>
        <w:ind w:left="1440" w:hanging="360"/>
        <w:rPr>
          <w:u w:val="none"/>
        </w:rPr>
      </w:pPr>
      <w:r w:rsidDel="00000000" w:rsidR="00000000" w:rsidRPr="00000000">
        <w:rPr>
          <w:rtl w:val="0"/>
        </w:rPr>
        <w:t xml:space="preserve">Increasing tumor size was associated with LRR (HR 1.7), while other HR features were not. </w:t>
      </w:r>
    </w:p>
    <w:p w:rsidR="00000000" w:rsidDel="00000000" w:rsidP="00000000" w:rsidRDefault="00000000" w:rsidRPr="00000000" w14:paraId="00000919">
      <w:pPr>
        <w:numPr>
          <w:ilvl w:val="1"/>
          <w:numId w:val="75"/>
        </w:numPr>
        <w:ind w:left="1440" w:hanging="360"/>
        <w:rPr>
          <w:u w:val="none"/>
        </w:rPr>
      </w:pPr>
      <w:r w:rsidDel="00000000" w:rsidR="00000000" w:rsidRPr="00000000">
        <w:rPr>
          <w:rtl w:val="0"/>
        </w:rPr>
        <w:t xml:space="preserve">Receipt of systemic therapy decreased LRR (HR 0.40). </w:t>
      </w:r>
    </w:p>
    <w:p w:rsidR="00000000" w:rsidDel="00000000" w:rsidP="00000000" w:rsidRDefault="00000000" w:rsidRPr="00000000" w14:paraId="0000091A">
      <w:pPr>
        <w:numPr>
          <w:ilvl w:val="1"/>
          <w:numId w:val="75"/>
        </w:numPr>
        <w:ind w:left="1440" w:hanging="360"/>
        <w:rPr>
          <w:u w:val="none"/>
        </w:rPr>
      </w:pPr>
      <w:r w:rsidDel="00000000" w:rsidR="00000000" w:rsidRPr="00000000">
        <w:rPr>
          <w:rFonts w:ascii="Cardo" w:cs="Cardo" w:eastAsia="Cardo" w:hAnsi="Cardo"/>
          <w:rtl w:val="0"/>
        </w:rPr>
        <w:t xml:space="preserve">Crude LRR for 1 / 4+ HR factors of ~4→ 9%. </w:t>
      </w:r>
    </w:p>
    <w:bookmarkStart w:colFirst="0" w:colLast="0" w:name="kix.74uwi5oiam3g" w:id="152"/>
    <w:bookmarkEnd w:id="152"/>
    <w:p w:rsidR="00000000" w:rsidDel="00000000" w:rsidP="00000000" w:rsidRDefault="00000000" w:rsidRPr="00000000" w14:paraId="0000091B">
      <w:pPr>
        <w:numPr>
          <w:ilvl w:val="0"/>
          <w:numId w:val="75"/>
        </w:numPr>
        <w:rPr>
          <w:b w:val="0"/>
        </w:rPr>
      </w:pPr>
      <w:r w:rsidDel="00000000" w:rsidR="00000000" w:rsidRPr="00000000">
        <w:rPr>
          <w:b w:val="1"/>
          <w:rtl w:val="0"/>
        </w:rPr>
        <w:t xml:space="preserve">BC </w:t>
      </w:r>
      <w:r w:rsidDel="00000000" w:rsidR="00000000" w:rsidRPr="00000000">
        <w:rPr>
          <w:rtl w:val="0"/>
        </w:rPr>
        <w:t xml:space="preserve">[</w:t>
      </w:r>
      <w:r w:rsidDel="00000000" w:rsidR="00000000" w:rsidRPr="00000000">
        <w:rPr>
          <w:b w:val="1"/>
          <w:rtl w:val="0"/>
        </w:rPr>
        <w:t xml:space="preserve">Truong</w:t>
      </w:r>
      <w:r w:rsidDel="00000000" w:rsidR="00000000" w:rsidRPr="00000000">
        <w:rPr>
          <w:rtl w:val="0"/>
        </w:rPr>
        <w:t xml:space="preserve"> </w:t>
      </w:r>
      <w:hyperlink r:id="rId546">
        <w:r w:rsidDel="00000000" w:rsidR="00000000" w:rsidRPr="00000000">
          <w:rPr>
            <w:rtl w:val="0"/>
          </w:rPr>
          <w:t xml:space="preserve">IJROBP '05]</w:t>
        </w:r>
      </w:hyperlink>
      <w:r w:rsidDel="00000000" w:rsidR="00000000" w:rsidRPr="00000000">
        <w:rPr>
          <w:rtl w:val="0"/>
        </w:rPr>
        <w:t xml:space="preserve">: </w:t>
      </w:r>
      <w:r w:rsidDel="00000000" w:rsidR="00000000" w:rsidRPr="00000000">
        <w:rPr>
          <w:b w:val="1"/>
          <w:rtl w:val="0"/>
        </w:rPr>
        <w:t xml:space="preserve">T1-2N0 without PMRT</w:t>
      </w:r>
      <w:r w:rsidDel="00000000" w:rsidR="00000000" w:rsidRPr="00000000">
        <w:rPr>
          <w:rtl w:val="0"/>
        </w:rPr>
        <w:t xml:space="preserve">.</w:t>
        <w:br w:type="textWrapping"/>
        <w:t xml:space="preserve">Consider PMRT T1-2N0 if G3 and LVSI or G3 and T2 without systemic treatment.</w:t>
      </w:r>
    </w:p>
    <w:p w:rsidR="00000000" w:rsidDel="00000000" w:rsidP="00000000" w:rsidRDefault="00000000" w:rsidRPr="00000000" w14:paraId="0000091C">
      <w:pPr>
        <w:numPr>
          <w:ilvl w:val="1"/>
          <w:numId w:val="75"/>
        </w:numPr>
        <w:ind w:left="1440" w:hanging="360"/>
        <w:rPr>
          <w:b w:val="0"/>
        </w:rPr>
      </w:pPr>
      <w:r w:rsidDel="00000000" w:rsidR="00000000" w:rsidRPr="00000000">
        <w:rPr>
          <w:rtl w:val="0"/>
        </w:rPr>
        <w:t xml:space="preserve">1505 pts. 1989-1999. 10y LRR 7.8%. Median nodes 10. 50% received systemic therapy. MFU 7y.</w:t>
      </w:r>
    </w:p>
    <w:p w:rsidR="00000000" w:rsidDel="00000000" w:rsidP="00000000" w:rsidRDefault="00000000" w:rsidRPr="00000000" w14:paraId="0000091D">
      <w:pPr>
        <w:numPr>
          <w:ilvl w:val="1"/>
          <w:numId w:val="75"/>
        </w:numPr>
        <w:ind w:left="1440" w:hanging="360"/>
        <w:rPr>
          <w:b w:val="0"/>
        </w:rPr>
      </w:pPr>
      <w:r w:rsidDel="00000000" w:rsidR="00000000" w:rsidRPr="00000000">
        <w:rPr>
          <w:rFonts w:ascii="Cardo" w:cs="Cardo" w:eastAsia="Cardo" w:hAnsi="Cardo"/>
          <w:rtl w:val="0"/>
        </w:rPr>
        <w:t xml:space="preserve">10y LRR G1-2/G3 of 5.5→ 12%.</w:t>
      </w:r>
    </w:p>
    <w:p w:rsidR="00000000" w:rsidDel="00000000" w:rsidP="00000000" w:rsidRDefault="00000000" w:rsidRPr="00000000" w14:paraId="0000091E">
      <w:pPr>
        <w:numPr>
          <w:ilvl w:val="2"/>
          <w:numId w:val="75"/>
        </w:numPr>
        <w:ind w:left="2160" w:hanging="360"/>
        <w:rPr>
          <w:b w:val="0"/>
        </w:rPr>
      </w:pPr>
      <w:r w:rsidDel="00000000" w:rsidR="00000000" w:rsidRPr="00000000">
        <w:rPr>
          <w:rtl w:val="0"/>
        </w:rPr>
        <w:t xml:space="preserve">10y LRR for G3 and LVSI 21%.</w:t>
      </w:r>
    </w:p>
    <w:p w:rsidR="00000000" w:rsidDel="00000000" w:rsidP="00000000" w:rsidRDefault="00000000" w:rsidRPr="00000000" w14:paraId="0000091F">
      <w:pPr>
        <w:numPr>
          <w:ilvl w:val="2"/>
          <w:numId w:val="75"/>
        </w:numPr>
        <w:ind w:left="2160" w:hanging="360"/>
        <w:rPr>
          <w:b w:val="0"/>
        </w:rPr>
      </w:pPr>
      <w:r w:rsidDel="00000000" w:rsidR="00000000" w:rsidRPr="00000000">
        <w:rPr>
          <w:rtl w:val="0"/>
        </w:rPr>
        <w:t xml:space="preserve">10y LRR for G3 and T2 13%, which increases to 23% without systemic treatment.</w:t>
      </w:r>
    </w:p>
    <w:p w:rsidR="00000000" w:rsidDel="00000000" w:rsidP="00000000" w:rsidRDefault="00000000" w:rsidRPr="00000000" w14:paraId="00000920">
      <w:pPr>
        <w:numPr>
          <w:ilvl w:val="1"/>
          <w:numId w:val="75"/>
        </w:numPr>
        <w:ind w:left="1440" w:hanging="360"/>
        <w:rPr>
          <w:b w:val="0"/>
        </w:rPr>
      </w:pPr>
      <w:r w:rsidDel="00000000" w:rsidR="00000000" w:rsidRPr="00000000">
        <w:rPr>
          <w:rtl w:val="0"/>
        </w:rPr>
        <w:t xml:space="preserve">No single factor was associated with 10y LRR &gt;15%</w:t>
      </w:r>
      <w:r w:rsidDel="00000000" w:rsidR="00000000" w:rsidRPr="00000000">
        <w:rPr>
          <w:rtl w:val="0"/>
        </w:rPr>
      </w:r>
    </w:p>
    <w:p w:rsidR="00000000" w:rsidDel="00000000" w:rsidP="00000000" w:rsidRDefault="00000000" w:rsidRPr="00000000" w14:paraId="00000921">
      <w:pPr>
        <w:numPr>
          <w:ilvl w:val="0"/>
          <w:numId w:val="75"/>
        </w:numPr>
        <w:rPr>
          <w:b w:val="0"/>
        </w:rPr>
      </w:pPr>
      <w:r w:rsidDel="00000000" w:rsidR="00000000" w:rsidRPr="00000000">
        <w:rPr>
          <w:b w:val="1"/>
          <w:rtl w:val="0"/>
        </w:rPr>
        <w:t xml:space="preserve">MGH </w:t>
      </w:r>
      <w:r w:rsidDel="00000000" w:rsidR="00000000" w:rsidRPr="00000000">
        <w:rPr>
          <w:rtl w:val="0"/>
        </w:rPr>
        <w:t xml:space="preserve">[</w:t>
      </w:r>
      <w:hyperlink r:id="rId547">
        <w:r w:rsidDel="00000000" w:rsidR="00000000" w:rsidRPr="00000000">
          <w:rPr>
            <w:rtl w:val="0"/>
          </w:rPr>
          <w:t xml:space="preserve">Jagsi IJROBP '05</w:t>
        </w:r>
      </w:hyperlink>
      <w:r w:rsidDel="00000000" w:rsidR="00000000" w:rsidRPr="00000000">
        <w:rPr>
          <w:rtl w:val="0"/>
        </w:rPr>
        <w:t xml:space="preserve">]: </w:t>
      </w:r>
      <w:r w:rsidDel="00000000" w:rsidR="00000000" w:rsidRPr="00000000">
        <w:rPr>
          <w:b w:val="1"/>
          <w:rtl w:val="0"/>
        </w:rPr>
        <w:t xml:space="preserve">T1-2N0 without PMRT</w:t>
      </w:r>
      <w:r w:rsidDel="00000000" w:rsidR="00000000" w:rsidRPr="00000000">
        <w:rPr>
          <w:rtl w:val="0"/>
        </w:rPr>
        <w:t xml:space="preserve">.</w:t>
        <w:br w:type="textWrapping"/>
        <w:t xml:space="preserve">Chest wall site of failure in 80% of pts.</w:t>
      </w:r>
    </w:p>
    <w:p w:rsidR="00000000" w:rsidDel="00000000" w:rsidP="00000000" w:rsidRDefault="00000000" w:rsidRPr="00000000" w14:paraId="00000922">
      <w:pPr>
        <w:ind w:firstLine="720"/>
        <w:rPr/>
      </w:pPr>
      <w:r w:rsidDel="00000000" w:rsidR="00000000" w:rsidRPr="00000000">
        <w:rPr>
          <w:rtl w:val="0"/>
        </w:rPr>
        <w:t xml:space="preserve">Suggests</w:t>
      </w:r>
      <w:r w:rsidDel="00000000" w:rsidR="00000000" w:rsidRPr="00000000">
        <w:rPr>
          <w:rtl w:val="0"/>
        </w:rPr>
        <w:t xml:space="preserve"> consideration of PMRT for T1-2N0 if 2 or more risk factors.</w:t>
      </w:r>
    </w:p>
    <w:p w:rsidR="00000000" w:rsidDel="00000000" w:rsidP="00000000" w:rsidRDefault="00000000" w:rsidRPr="00000000" w14:paraId="00000923">
      <w:pPr>
        <w:numPr>
          <w:ilvl w:val="1"/>
          <w:numId w:val="75"/>
        </w:numPr>
        <w:ind w:left="1440" w:hanging="360"/>
        <w:rPr>
          <w:b w:val="0"/>
        </w:rPr>
      </w:pPr>
      <w:r w:rsidDel="00000000" w:rsidR="00000000" w:rsidRPr="00000000">
        <w:rPr>
          <w:rFonts w:ascii="Gungsuh" w:cs="Gungsuh" w:eastAsia="Gungsuh" w:hAnsi="Gungsuh"/>
          <w:rtl w:val="0"/>
        </w:rPr>
        <w:t xml:space="preserve">877 pts. Retro. 1980-2000. RF = T2+, SM ≤ 2 mm/positive, premenopausal, LVSI.</w:t>
      </w:r>
    </w:p>
    <w:p w:rsidR="00000000" w:rsidDel="00000000" w:rsidP="00000000" w:rsidRDefault="00000000" w:rsidRPr="00000000" w14:paraId="00000924">
      <w:pPr>
        <w:numPr>
          <w:ilvl w:val="1"/>
          <w:numId w:val="75"/>
        </w:numPr>
        <w:ind w:left="1440" w:hanging="360"/>
        <w:rPr>
          <w:b w:val="0"/>
        </w:rPr>
      </w:pPr>
      <w:r w:rsidDel="00000000" w:rsidR="00000000" w:rsidRPr="00000000">
        <w:rPr>
          <w:rtl w:val="0"/>
        </w:rPr>
        <w:t xml:space="preserve">10y LRR 6%.</w:t>
      </w:r>
    </w:p>
    <w:p w:rsidR="00000000" w:rsidDel="00000000" w:rsidP="00000000" w:rsidRDefault="00000000" w:rsidRPr="00000000" w14:paraId="00000925">
      <w:pPr>
        <w:numPr>
          <w:ilvl w:val="1"/>
          <w:numId w:val="75"/>
        </w:numPr>
        <w:ind w:left="1440" w:hanging="360"/>
        <w:rPr>
          <w:b w:val="0"/>
        </w:rPr>
      </w:pPr>
      <w:r w:rsidDel="00000000" w:rsidR="00000000" w:rsidRPr="00000000">
        <w:rPr>
          <w:b w:val="1"/>
          <w:rtl w:val="0"/>
        </w:rPr>
        <w:t xml:space="preserve">10y LRR for</w:t>
      </w:r>
      <w:r w:rsidDel="00000000" w:rsidR="00000000" w:rsidRPr="00000000">
        <w:rPr>
          <w:rtl w:val="0"/>
        </w:rPr>
        <w:t xml:space="preserve"> 0 / 1 / </w:t>
      </w:r>
      <w:r w:rsidDel="00000000" w:rsidR="00000000" w:rsidRPr="00000000">
        <w:rPr>
          <w:b w:val="1"/>
          <w:rtl w:val="0"/>
        </w:rPr>
        <w:t xml:space="preserve">2 </w:t>
      </w:r>
      <w:r w:rsidDel="00000000" w:rsidR="00000000" w:rsidRPr="00000000">
        <w:rPr>
          <w:rtl w:val="0"/>
        </w:rPr>
        <w:t xml:space="preserve">/ 3 </w:t>
      </w:r>
      <w:r w:rsidDel="00000000" w:rsidR="00000000" w:rsidRPr="00000000">
        <w:rPr>
          <w:b w:val="1"/>
          <w:rtl w:val="0"/>
        </w:rPr>
        <w:t xml:space="preserve">RF</w:t>
      </w:r>
      <w:r w:rsidDel="00000000" w:rsidR="00000000" w:rsidRPr="00000000">
        <w:rPr>
          <w:rFonts w:ascii="Cardo" w:cs="Cardo" w:eastAsia="Cardo" w:hAnsi="Cardo"/>
          <w:rtl w:val="0"/>
        </w:rPr>
        <w:t xml:space="preserve"> of 1.2→ 10→ </w:t>
      </w:r>
      <w:r w:rsidDel="00000000" w:rsidR="00000000" w:rsidRPr="00000000">
        <w:rPr>
          <w:b w:val="1"/>
          <w:rtl w:val="0"/>
        </w:rPr>
        <w:t xml:space="preserve">18</w:t>
      </w:r>
      <w:r w:rsidDel="00000000" w:rsidR="00000000" w:rsidRPr="00000000">
        <w:rPr>
          <w:rFonts w:ascii="Cardo" w:cs="Cardo" w:eastAsia="Cardo" w:hAnsi="Cardo"/>
          <w:rtl w:val="0"/>
        </w:rPr>
        <w:t xml:space="preserve">→ 40%. </w:t>
      </w:r>
      <w:r w:rsidDel="00000000" w:rsidR="00000000" w:rsidRPr="00000000">
        <w:rPr>
          <w:rtl w:val="0"/>
        </w:rPr>
      </w:r>
    </w:p>
    <w:p w:rsidR="00000000" w:rsidDel="00000000" w:rsidP="00000000" w:rsidRDefault="00000000" w:rsidRPr="00000000" w14:paraId="00000926">
      <w:pPr>
        <w:numPr>
          <w:ilvl w:val="0"/>
          <w:numId w:val="75"/>
        </w:numPr>
        <w:rPr>
          <w:b w:val="0"/>
        </w:rPr>
      </w:pPr>
      <w:r w:rsidDel="00000000" w:rsidR="00000000" w:rsidRPr="00000000">
        <w:rPr>
          <w:b w:val="1"/>
          <w:rtl w:val="0"/>
        </w:rPr>
        <w:t xml:space="preserve">MGH </w:t>
      </w:r>
      <w:r w:rsidDel="00000000" w:rsidR="00000000" w:rsidRPr="00000000">
        <w:rPr>
          <w:rtl w:val="0"/>
        </w:rPr>
        <w:t xml:space="preserve">[</w:t>
      </w:r>
      <w:hyperlink r:id="rId548">
        <w:r w:rsidDel="00000000" w:rsidR="00000000" w:rsidRPr="00000000">
          <w:rPr>
            <w:rtl w:val="0"/>
          </w:rPr>
          <w:t xml:space="preserve">Abi-Raad IJROBP '11]</w:t>
        </w:r>
      </w:hyperlink>
      <w:r w:rsidDel="00000000" w:rsidR="00000000" w:rsidRPr="00000000">
        <w:rPr>
          <w:rtl w:val="0"/>
        </w:rPr>
        <w:t xml:space="preserve">: </w:t>
      </w:r>
      <w:r w:rsidDel="00000000" w:rsidR="00000000" w:rsidRPr="00000000">
        <w:rPr>
          <w:b w:val="1"/>
          <w:rtl w:val="0"/>
        </w:rPr>
        <w:t xml:space="preserve">T1-2N0 without PMRT</w:t>
      </w:r>
      <w:r w:rsidDel="00000000" w:rsidR="00000000" w:rsidRPr="00000000">
        <w:rPr>
          <w:rtl w:val="0"/>
        </w:rPr>
        <w:t xml:space="preserve">.</w:t>
        <w:br w:type="textWrapping"/>
        <w:t xml:space="preserve">Suggests consideration of PMRT for T1-2N0 if 3+ risk factors (accounts for no systemic chemo as additional risk factor)</w:t>
      </w:r>
    </w:p>
    <w:p w:rsidR="00000000" w:rsidDel="00000000" w:rsidP="00000000" w:rsidRDefault="00000000" w:rsidRPr="00000000" w14:paraId="00000927">
      <w:pPr>
        <w:numPr>
          <w:ilvl w:val="1"/>
          <w:numId w:val="75"/>
        </w:numPr>
        <w:ind w:left="1440" w:hanging="360"/>
        <w:rPr>
          <w:b w:val="0"/>
        </w:rPr>
      </w:pPr>
      <w:r w:rsidDel="00000000" w:rsidR="00000000" w:rsidRPr="00000000">
        <w:rPr>
          <w:rFonts w:ascii="Gungsuh" w:cs="Gungsuh" w:eastAsia="Gungsuh" w:hAnsi="Gungsuh"/>
          <w:rtl w:val="0"/>
        </w:rPr>
        <w:t xml:space="preserve">1136 pts. T1/2 N0. 1980-2004. RF = T2, SM ≤ 2mm/positive, premenopausal, no systemic chemo, LVSI. </w:t>
      </w:r>
    </w:p>
    <w:p w:rsidR="00000000" w:rsidDel="00000000" w:rsidP="00000000" w:rsidRDefault="00000000" w:rsidRPr="00000000" w14:paraId="00000928">
      <w:pPr>
        <w:numPr>
          <w:ilvl w:val="1"/>
          <w:numId w:val="75"/>
        </w:numPr>
        <w:ind w:left="1440" w:hanging="360"/>
        <w:rPr>
          <w:b w:val="0"/>
        </w:rPr>
      </w:pPr>
      <w:r w:rsidDel="00000000" w:rsidR="00000000" w:rsidRPr="00000000">
        <w:rPr>
          <w:rtl w:val="0"/>
        </w:rPr>
        <w:t xml:space="preserve">10y LRR 5%. </w:t>
      </w:r>
    </w:p>
    <w:p w:rsidR="00000000" w:rsidDel="00000000" w:rsidP="00000000" w:rsidRDefault="00000000" w:rsidRPr="00000000" w14:paraId="00000929">
      <w:pPr>
        <w:numPr>
          <w:ilvl w:val="1"/>
          <w:numId w:val="75"/>
        </w:numPr>
        <w:ind w:left="1440" w:hanging="360"/>
        <w:rPr>
          <w:b w:val="0"/>
        </w:rPr>
      </w:pPr>
      <w:r w:rsidDel="00000000" w:rsidR="00000000" w:rsidRPr="00000000">
        <w:rPr>
          <w:b w:val="1"/>
          <w:rtl w:val="0"/>
        </w:rPr>
        <w:t xml:space="preserve">10y LRR for</w:t>
      </w:r>
      <w:r w:rsidDel="00000000" w:rsidR="00000000" w:rsidRPr="00000000">
        <w:rPr>
          <w:rtl w:val="0"/>
        </w:rPr>
        <w:t xml:space="preserve"> 0 / 1 / 2 / </w:t>
      </w: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RF</w:t>
      </w:r>
      <w:r w:rsidDel="00000000" w:rsidR="00000000" w:rsidRPr="00000000">
        <w:rPr>
          <w:rFonts w:ascii="Cardo" w:cs="Cardo" w:eastAsia="Cardo" w:hAnsi="Cardo"/>
          <w:rtl w:val="0"/>
        </w:rPr>
        <w:t xml:space="preserve"> of 2→ 4→ 8→ </w:t>
      </w:r>
      <w:r w:rsidDel="00000000" w:rsidR="00000000" w:rsidRPr="00000000">
        <w:rPr>
          <w:b w:val="1"/>
          <w:rtl w:val="0"/>
        </w:rPr>
        <w:t xml:space="preserve">20%</w:t>
      </w:r>
      <w:r w:rsidDel="00000000" w:rsidR="00000000" w:rsidRPr="00000000">
        <w:rPr>
          <w:rtl w:val="0"/>
        </w:rPr>
        <w:t xml:space="preserve">. </w:t>
      </w:r>
    </w:p>
    <w:p w:rsidR="00000000" w:rsidDel="00000000" w:rsidP="00000000" w:rsidRDefault="00000000" w:rsidRPr="00000000" w14:paraId="0000092A">
      <w:pPr>
        <w:numPr>
          <w:ilvl w:val="0"/>
          <w:numId w:val="75"/>
        </w:numPr>
        <w:rPr>
          <w:b w:val="0"/>
        </w:rPr>
      </w:pPr>
      <w:r w:rsidDel="00000000" w:rsidR="00000000" w:rsidRPr="00000000">
        <w:rPr>
          <w:b w:val="1"/>
          <w:rtl w:val="0"/>
        </w:rPr>
        <w:t xml:space="preserve">China TNBC </w:t>
      </w:r>
      <w:r w:rsidDel="00000000" w:rsidR="00000000" w:rsidRPr="00000000">
        <w:rPr>
          <w:rtl w:val="0"/>
        </w:rPr>
        <w:t xml:space="preserve">[</w:t>
      </w:r>
      <w:hyperlink r:id="rId549">
        <w:r w:rsidDel="00000000" w:rsidR="00000000" w:rsidRPr="00000000">
          <w:rPr>
            <w:rtl w:val="0"/>
          </w:rPr>
          <w:t xml:space="preserve">Wang RTO '11</w:t>
        </w:r>
      </w:hyperlink>
      <w:r w:rsidDel="00000000" w:rsidR="00000000" w:rsidRPr="00000000">
        <w:rPr>
          <w:rtl w:val="0"/>
        </w:rPr>
        <w:t xml:space="preserve">]:</w:t>
      </w:r>
      <w:r w:rsidDel="00000000" w:rsidR="00000000" w:rsidRPr="00000000">
        <w:rPr>
          <w:rFonts w:ascii="Cardo" w:cs="Cardo" w:eastAsia="Cardo" w:hAnsi="Cardo"/>
          <w:b w:val="1"/>
          <w:rtl w:val="0"/>
        </w:rPr>
        <w:t xml:space="preserve"> MRM and chemo→ ± PMRT</w:t>
      </w:r>
      <w:r w:rsidDel="00000000" w:rsidR="00000000" w:rsidRPr="00000000">
        <w:rPr>
          <w:rtl w:val="0"/>
        </w:rPr>
        <w:t xml:space="preserve">. </w:t>
        <w:br w:type="textWrapping"/>
        <w:t xml:space="preserve">PMRT improved OS and RFS in stage I-II TNBC. </w:t>
      </w:r>
    </w:p>
    <w:p w:rsidR="00000000" w:rsidDel="00000000" w:rsidP="00000000" w:rsidRDefault="00000000" w:rsidRPr="00000000" w14:paraId="0000092B">
      <w:pPr>
        <w:numPr>
          <w:ilvl w:val="1"/>
          <w:numId w:val="75"/>
        </w:numPr>
        <w:ind w:left="1440" w:hanging="360"/>
        <w:rPr>
          <w:b w:val="0"/>
        </w:rPr>
      </w:pPr>
      <w:r w:rsidDel="00000000" w:rsidR="00000000" w:rsidRPr="00000000">
        <w:rPr>
          <w:rtl w:val="0"/>
        </w:rPr>
        <w:t xml:space="preserve">681 pts. Stage I-II TNBC. pN0 in 80%. </w:t>
      </w:r>
    </w:p>
    <w:p w:rsidR="00000000" w:rsidDel="00000000" w:rsidP="00000000" w:rsidRDefault="00000000" w:rsidRPr="00000000" w14:paraId="0000092C">
      <w:pPr>
        <w:numPr>
          <w:ilvl w:val="1"/>
          <w:numId w:val="75"/>
        </w:numPr>
        <w:ind w:left="1440" w:hanging="360"/>
        <w:rPr>
          <w:b w:val="0"/>
        </w:rPr>
      </w:pPr>
      <w:r w:rsidDel="00000000" w:rsidR="00000000" w:rsidRPr="00000000">
        <w:rPr>
          <w:rFonts w:ascii="Cardo" w:cs="Cardo" w:eastAsia="Cardo" w:hAnsi="Cardo"/>
          <w:rtl w:val="0"/>
        </w:rPr>
        <w:t xml:space="preserve">5y RFS 75→ 88%.</w:t>
      </w:r>
    </w:p>
    <w:p w:rsidR="00000000" w:rsidDel="00000000" w:rsidP="00000000" w:rsidRDefault="00000000" w:rsidRPr="00000000" w14:paraId="0000092D">
      <w:pPr>
        <w:numPr>
          <w:ilvl w:val="1"/>
          <w:numId w:val="75"/>
        </w:numPr>
        <w:ind w:left="1440" w:hanging="360"/>
        <w:rPr>
          <w:b w:val="0"/>
        </w:rPr>
      </w:pPr>
      <w:r w:rsidDel="00000000" w:rsidR="00000000" w:rsidRPr="00000000">
        <w:rPr>
          <w:rFonts w:ascii="Cardo" w:cs="Cardo" w:eastAsia="Cardo" w:hAnsi="Cardo"/>
          <w:rtl w:val="0"/>
        </w:rPr>
        <w:t xml:space="preserve">5y OS 79→ 90%.</w:t>
      </w:r>
    </w:p>
    <w:p w:rsidR="00000000" w:rsidDel="00000000" w:rsidP="00000000" w:rsidRDefault="00000000" w:rsidRPr="00000000" w14:paraId="0000092E">
      <w:pPr>
        <w:numPr>
          <w:ilvl w:val="0"/>
          <w:numId w:val="75"/>
        </w:numPr>
        <w:rPr>
          <w:b w:val="0"/>
        </w:rPr>
      </w:pPr>
      <w:r w:rsidDel="00000000" w:rsidR="00000000" w:rsidRPr="00000000">
        <w:rPr>
          <w:rtl w:val="0"/>
        </w:rPr>
        <w:t xml:space="preserve">McGill University [</w:t>
      </w:r>
      <w:hyperlink r:id="rId550">
        <w:r w:rsidDel="00000000" w:rsidR="00000000" w:rsidRPr="00000000">
          <w:rPr>
            <w:rtl w:val="0"/>
          </w:rPr>
          <w:t xml:space="preserve">Abdulkarim JCO '11]</w:t>
        </w:r>
      </w:hyperlink>
      <w:r w:rsidDel="00000000" w:rsidR="00000000" w:rsidRPr="00000000">
        <w:rPr>
          <w:rtl w:val="0"/>
        </w:rPr>
        <w:t xml:space="preserve">: Retro. </w:t>
      </w:r>
      <w:r w:rsidDel="00000000" w:rsidR="00000000" w:rsidRPr="00000000">
        <w:rPr>
          <w:b w:val="1"/>
          <w:rtl w:val="0"/>
        </w:rPr>
        <w:t xml:space="preserve">T1-2N0 TNBC</w:t>
      </w:r>
      <w:r w:rsidDel="00000000" w:rsidR="00000000" w:rsidRPr="00000000">
        <w:rPr>
          <w:rtl w:val="0"/>
        </w:rPr>
        <w:t xml:space="preserve">. </w:t>
        <w:br w:type="textWrapping"/>
        <w:t xml:space="preserve">There is an increased risk of LRR in T1-2N0 TNBC for MRM without PMRT compared to BCT.</w:t>
        <w:br w:type="textWrapping"/>
        <w:t xml:space="preserve">Issue: higher risk patients had MRM ± RT. For now, PMRT for T1-2N0 solely for TNBC is not recommended.</w:t>
      </w:r>
    </w:p>
    <w:p w:rsidR="00000000" w:rsidDel="00000000" w:rsidP="00000000" w:rsidRDefault="00000000" w:rsidRPr="00000000" w14:paraId="0000092F">
      <w:pPr>
        <w:numPr>
          <w:ilvl w:val="1"/>
          <w:numId w:val="75"/>
        </w:numPr>
        <w:ind w:left="1440" w:hanging="360"/>
        <w:rPr>
          <w:b w:val="0"/>
        </w:rPr>
      </w:pPr>
      <w:r w:rsidDel="00000000" w:rsidR="00000000" w:rsidRPr="00000000">
        <w:rPr>
          <w:rtl w:val="0"/>
        </w:rPr>
        <w:t xml:space="preserve">768 pts. 77 patients developed LRR. MFU 7y. </w:t>
      </w:r>
    </w:p>
    <w:p w:rsidR="00000000" w:rsidDel="00000000" w:rsidP="00000000" w:rsidRDefault="00000000" w:rsidRPr="00000000" w14:paraId="00000930">
      <w:pPr>
        <w:numPr>
          <w:ilvl w:val="1"/>
          <w:numId w:val="75"/>
        </w:numPr>
        <w:ind w:left="1440" w:hanging="360"/>
        <w:rPr>
          <w:b w:val="0"/>
        </w:rPr>
      </w:pPr>
      <w:r w:rsidDel="00000000" w:rsidR="00000000" w:rsidRPr="00000000">
        <w:rPr>
          <w:rFonts w:ascii="Cardo" w:cs="Cardo" w:eastAsia="Cardo" w:hAnsi="Cardo"/>
          <w:rtl w:val="0"/>
        </w:rPr>
        <w:t xml:space="preserve">5y LRR for BCT / MRM ± RT of 6→ 15→ 13%.</w:t>
      </w:r>
    </w:p>
    <w:p w:rsidR="00000000" w:rsidDel="00000000" w:rsidP="00000000" w:rsidRDefault="00000000" w:rsidRPr="00000000" w14:paraId="00000931">
      <w:pPr>
        <w:numPr>
          <w:ilvl w:val="1"/>
          <w:numId w:val="75"/>
        </w:numPr>
        <w:ind w:left="1440" w:hanging="360"/>
        <w:rPr>
          <w:b w:val="0"/>
        </w:rPr>
      </w:pPr>
      <w:r w:rsidDel="00000000" w:rsidR="00000000" w:rsidRPr="00000000">
        <w:rPr>
          <w:rtl w:val="0"/>
        </w:rPr>
        <w:t xml:space="preserve">MVA: MRM (compared to BCT), LVSI and nodal positivity predicted LRR; chemo was protective.</w:t>
      </w:r>
    </w:p>
    <w:p w:rsidR="00000000" w:rsidDel="00000000" w:rsidP="00000000" w:rsidRDefault="00000000" w:rsidRPr="00000000" w14:paraId="00000932">
      <w:pPr>
        <w:numPr>
          <w:ilvl w:val="1"/>
          <w:numId w:val="75"/>
        </w:numPr>
        <w:ind w:left="1440" w:hanging="360"/>
        <w:rPr>
          <w:b w:val="0"/>
        </w:rPr>
      </w:pPr>
      <w:r w:rsidDel="00000000" w:rsidR="00000000" w:rsidRPr="00000000">
        <w:rPr>
          <w:rFonts w:ascii="Cardo" w:cs="Cardo" w:eastAsia="Cardo" w:hAnsi="Cardo"/>
          <w:rtl w:val="0"/>
        </w:rPr>
        <w:t xml:space="preserve">5y LRR for T1-2N0 tumors treated with BCT / MRM of 4→ 10%. </w:t>
      </w:r>
    </w:p>
    <w:p w:rsidR="00000000" w:rsidDel="00000000" w:rsidP="00000000" w:rsidRDefault="00000000" w:rsidRPr="00000000" w14:paraId="00000933">
      <w:pPr>
        <w:numPr>
          <w:ilvl w:val="1"/>
          <w:numId w:val="75"/>
        </w:numPr>
        <w:ind w:left="1440" w:hanging="360"/>
        <w:rPr>
          <w:b w:val="0"/>
        </w:rPr>
      </w:pPr>
      <w:r w:rsidDel="00000000" w:rsidR="00000000" w:rsidRPr="00000000">
        <w:rPr>
          <w:rtl w:val="0"/>
        </w:rPr>
        <w:t xml:space="preserve">Subgroup T1-2N0 analysis: Even if matched for tumor size, BCT still has lower rates of recurrence.</w:t>
      </w:r>
      <w:r w:rsidDel="00000000" w:rsidR="00000000" w:rsidRPr="00000000">
        <w:rPr>
          <w:rtl w:val="0"/>
        </w:rPr>
      </w:r>
    </w:p>
    <w:p w:rsidR="00000000" w:rsidDel="00000000" w:rsidP="00000000" w:rsidRDefault="00000000" w:rsidRPr="00000000" w14:paraId="00000934">
      <w:pPr>
        <w:numPr>
          <w:ilvl w:val="0"/>
          <w:numId w:val="75"/>
        </w:numPr>
        <w:rPr>
          <w:b w:val="0"/>
        </w:rPr>
      </w:pPr>
      <w:r w:rsidDel="00000000" w:rsidR="00000000" w:rsidRPr="00000000">
        <w:rPr>
          <w:b w:val="1"/>
          <w:rtl w:val="0"/>
        </w:rPr>
        <w:t xml:space="preserve">BC </w:t>
      </w:r>
      <w:r w:rsidDel="00000000" w:rsidR="00000000" w:rsidRPr="00000000">
        <w:rPr>
          <w:rtl w:val="0"/>
        </w:rPr>
        <w:t xml:space="preserve">[</w:t>
      </w:r>
      <w:hyperlink r:id="rId551">
        <w:r w:rsidDel="00000000" w:rsidR="00000000" w:rsidRPr="00000000">
          <w:rPr>
            <w:b w:val="1"/>
            <w:rtl w:val="0"/>
          </w:rPr>
          <w:t xml:space="preserve">Truong</w:t>
        </w:r>
      </w:hyperlink>
      <w:hyperlink r:id="rId552">
        <w:r w:rsidDel="00000000" w:rsidR="00000000" w:rsidRPr="00000000">
          <w:rPr>
            <w:rtl w:val="0"/>
          </w:rPr>
          <w:t xml:space="preserve"> IJROBP '14]</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Retro. </w:t>
      </w:r>
      <w:r w:rsidDel="00000000" w:rsidR="00000000" w:rsidRPr="00000000">
        <w:rPr>
          <w:b w:val="1"/>
          <w:rtl w:val="0"/>
        </w:rPr>
        <w:t xml:space="preserve">MRM without PMRT</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Biologic subtype doesn't appear to be prognostic for LRR in T1-2N0, although close margins with TNBC may be of concern.</w:t>
      </w:r>
    </w:p>
    <w:p w:rsidR="00000000" w:rsidDel="00000000" w:rsidP="00000000" w:rsidRDefault="00000000" w:rsidRPr="00000000" w14:paraId="00000935">
      <w:pPr>
        <w:numPr>
          <w:ilvl w:val="1"/>
          <w:numId w:val="75"/>
        </w:numPr>
        <w:ind w:left="1440" w:hanging="360"/>
        <w:rPr>
          <w:b w:val="0"/>
        </w:rPr>
      </w:pPr>
      <w:r w:rsidDel="00000000" w:rsidR="00000000" w:rsidRPr="00000000">
        <w:rPr>
          <w:rtl w:val="0"/>
        </w:rPr>
        <w:t xml:space="preserve">1994 pts with pT1-2N0 breast cancer. MFU 4.3y. </w:t>
      </w:r>
    </w:p>
    <w:p w:rsidR="00000000" w:rsidDel="00000000" w:rsidP="00000000" w:rsidRDefault="00000000" w:rsidRPr="00000000" w14:paraId="00000936">
      <w:pPr>
        <w:numPr>
          <w:ilvl w:val="1"/>
          <w:numId w:val="75"/>
        </w:numPr>
        <w:ind w:left="1440" w:hanging="360"/>
        <w:rPr>
          <w:b w:val="0"/>
        </w:rPr>
      </w:pPr>
      <w:r w:rsidDel="00000000" w:rsidR="00000000" w:rsidRPr="00000000">
        <w:rPr>
          <w:rFonts w:ascii="Cardo" w:cs="Cardo" w:eastAsia="Cardo" w:hAnsi="Cardo"/>
          <w:rtl w:val="0"/>
        </w:rPr>
        <w:t xml:space="preserve">5y LRR for A / B / Luminal HER2 / HER2 / TNBC of 1.8→ 3.1→ 1.7→ 1.9→ 1.9%.</w:t>
      </w:r>
    </w:p>
    <w:p w:rsidR="00000000" w:rsidDel="00000000" w:rsidP="00000000" w:rsidRDefault="00000000" w:rsidRPr="00000000" w14:paraId="00000937">
      <w:pPr>
        <w:numPr>
          <w:ilvl w:val="2"/>
          <w:numId w:val="75"/>
        </w:numPr>
        <w:ind w:left="2160" w:hanging="360"/>
        <w:rPr>
          <w:b w:val="0"/>
        </w:rPr>
      </w:pPr>
      <w:r w:rsidDel="00000000" w:rsidR="00000000" w:rsidRPr="00000000">
        <w:rPr>
          <w:rFonts w:ascii="Cardo" w:cs="Cardo" w:eastAsia="Cardo" w:hAnsi="Cardo"/>
          <w:rtl w:val="0"/>
        </w:rPr>
        <w:t xml:space="preserve">Of TNBC (n=172), 5y LRR Clear/ Positive-Close (&lt; 2 mm) of 1.3→ 12.5%.</w:t>
      </w:r>
    </w:p>
    <w:p w:rsidR="00000000" w:rsidDel="00000000" w:rsidP="00000000" w:rsidRDefault="00000000" w:rsidRPr="00000000" w14:paraId="00000938">
      <w:pPr>
        <w:numPr>
          <w:ilvl w:val="1"/>
          <w:numId w:val="75"/>
        </w:numPr>
        <w:ind w:left="1440" w:hanging="360"/>
        <w:rPr>
          <w:b w:val="0"/>
        </w:rPr>
      </w:pPr>
      <w:r w:rsidDel="00000000" w:rsidR="00000000" w:rsidRPr="00000000">
        <w:rPr>
          <w:rFonts w:ascii="Cardo" w:cs="Cardo" w:eastAsia="Cardo" w:hAnsi="Cardo"/>
          <w:rtl w:val="0"/>
        </w:rPr>
        <w:t xml:space="preserve">5y DM for A / B / Luminal HER2 / HER2 / TNBC of 1.8→ 5→ 2.4→ 1.1→ 9.6%. </w:t>
      </w:r>
      <w:r w:rsidDel="00000000" w:rsidR="00000000" w:rsidRPr="00000000">
        <w:rPr>
          <w:i w:val="1"/>
          <w:rtl w:val="0"/>
        </w:rPr>
        <w:t xml:space="preserve">TN with most DMs.</w:t>
      </w:r>
    </w:p>
    <w:p w:rsidR="00000000" w:rsidDel="00000000" w:rsidP="00000000" w:rsidRDefault="00000000" w:rsidRPr="00000000" w14:paraId="00000939">
      <w:pPr>
        <w:numPr>
          <w:ilvl w:val="1"/>
          <w:numId w:val="75"/>
        </w:numPr>
        <w:ind w:left="1440" w:hanging="360"/>
        <w:rPr>
          <w:b w:val="0"/>
        </w:rPr>
      </w:pPr>
      <w:r w:rsidDel="00000000" w:rsidR="00000000" w:rsidRPr="00000000">
        <w:rPr>
          <w:rtl w:val="0"/>
        </w:rPr>
        <w:t xml:space="preserve">Independent predictors for LRR on MVA: T2, lobular histology, close (&lt; 2 mm)/positive SM.</w:t>
      </w:r>
    </w:p>
    <w:p w:rsidR="00000000" w:rsidDel="00000000" w:rsidP="00000000" w:rsidRDefault="00000000" w:rsidRPr="00000000" w14:paraId="0000093A">
      <w:pPr>
        <w:ind w:left="0" w:firstLine="0"/>
        <w:rPr/>
      </w:pPr>
      <w:r w:rsidDel="00000000" w:rsidR="00000000" w:rsidRPr="00000000">
        <w:rPr>
          <w:rtl w:val="0"/>
        </w:rPr>
      </w:r>
    </w:p>
    <w:tbl>
      <w:tblPr>
        <w:tblStyle w:val="Table4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3B">
            <w:pPr>
              <w:ind w:left="0" w:firstLine="0"/>
              <w:rPr/>
            </w:pPr>
            <w:r w:rsidDel="00000000" w:rsidR="00000000" w:rsidRPr="00000000">
              <w:rPr>
                <w:b w:val="1"/>
                <w:rtl w:val="0"/>
              </w:rPr>
              <w:t xml:space="preserve">T1-2N1 Summary</w:t>
            </w:r>
            <w:r w:rsidDel="00000000" w:rsidR="00000000" w:rsidRPr="00000000">
              <w:rPr>
                <w:rtl w:val="0"/>
              </w:rPr>
              <w:t xml:space="preserve">: Consider PMRT for young patients with LVSI [</w:t>
            </w:r>
            <w:hyperlink w:anchor="shk8x6my54ae">
              <w:r w:rsidDel="00000000" w:rsidR="00000000" w:rsidRPr="00000000">
                <w:rPr>
                  <w:rtl w:val="0"/>
                </w:rPr>
                <w:t xml:space="preserve">MDACC</w:t>
              </w:r>
            </w:hyperlink>
            <w:r w:rsidDel="00000000" w:rsidR="00000000" w:rsidRPr="00000000">
              <w:rPr>
                <w:rtl w:val="0"/>
              </w:rPr>
              <w:t xml:space="preserve">], extensive LVSI, ECE and G3 [</w:t>
            </w:r>
            <w:hyperlink w:anchor="4lkdimwg2r8s">
              <w:r w:rsidDel="00000000" w:rsidR="00000000" w:rsidRPr="00000000">
                <w:rPr>
                  <w:rtl w:val="0"/>
                </w:rPr>
                <w:t xml:space="preserve">Cleveland clinic</w:t>
              </w:r>
            </w:hyperlink>
            <w:r w:rsidDel="00000000" w:rsidR="00000000" w:rsidRPr="00000000">
              <w:rPr>
                <w:rFonts w:ascii="Gungsuh" w:cs="Gungsuh" w:eastAsia="Gungsuh" w:hAnsi="Gungsuh"/>
                <w:rtl w:val="0"/>
              </w:rPr>
              <w:t xml:space="preserve">], N1 with limited axillary dissection, ≥ 20% nodal ratio, larger tumor size (T2 or ≥ 4 cm), "High risk" pN0 (TN, inner/central location), close/SM+, multicentric dz, very young age. Even T1-2N1 HER2(+) receiving targeted therapy [</w:t>
            </w:r>
            <w:hyperlink w:anchor="y4qpx0m6qixj">
              <w:r w:rsidDel="00000000" w:rsidR="00000000" w:rsidRPr="00000000">
                <w:rPr>
                  <w:rtl w:val="0"/>
                </w:rPr>
                <w:t xml:space="preserve">appears to benefit</w:t>
              </w:r>
            </w:hyperlink>
            <w:r w:rsidDel="00000000" w:rsidR="00000000" w:rsidRPr="00000000">
              <w:rPr>
                <w:rtl w:val="0"/>
              </w:rPr>
              <w:t xml:space="preserve">] from PMRT. </w:t>
            </w:r>
          </w:p>
        </w:tc>
      </w:tr>
    </w:tbl>
    <w:p w:rsidR="00000000" w:rsidDel="00000000" w:rsidP="00000000" w:rsidRDefault="00000000" w:rsidRPr="00000000" w14:paraId="0000093C">
      <w:pPr>
        <w:pStyle w:val="Heading2"/>
        <w:rPr/>
      </w:pPr>
      <w:bookmarkStart w:colFirst="0" w:colLast="0" w:name="_7tjibr87c6zu" w:id="153"/>
      <w:bookmarkEnd w:id="153"/>
      <w:r w:rsidDel="00000000" w:rsidR="00000000" w:rsidRPr="00000000">
        <w:rPr>
          <w:rtl w:val="0"/>
        </w:rPr>
      </w:r>
    </w:p>
    <w:p w:rsidR="00000000" w:rsidDel="00000000" w:rsidP="00000000" w:rsidRDefault="00000000" w:rsidRPr="00000000" w14:paraId="0000093D">
      <w:pPr>
        <w:pStyle w:val="Heading2"/>
        <w:rPr/>
      </w:pPr>
      <w:bookmarkStart w:colFirst="0" w:colLast="0" w:name="_q2t0t2bi1rwl" w:id="154"/>
      <w:bookmarkEnd w:id="154"/>
      <w:hyperlink w:anchor="_h3zdqlymf9yk">
        <w:r w:rsidDel="00000000" w:rsidR="00000000" w:rsidRPr="00000000">
          <w:rPr>
            <w:rtl w:val="0"/>
          </w:rPr>
          <w:t xml:space="preserve">PMRT for stage II (1-3) LN+ IR patients</w:t>
        </w:r>
      </w:hyperlink>
      <w:r w:rsidDel="00000000" w:rsidR="00000000" w:rsidRPr="00000000">
        <w:rPr>
          <w:rtl w:val="0"/>
        </w:rPr>
      </w:r>
    </w:p>
    <w:p w:rsidR="00000000" w:rsidDel="00000000" w:rsidP="00000000" w:rsidRDefault="00000000" w:rsidRPr="00000000" w14:paraId="0000093E">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93F">
      <w:pPr>
        <w:spacing w:line="240" w:lineRule="auto"/>
        <w:ind w:left="0" w:firstLine="0"/>
        <w:rPr/>
      </w:pPr>
      <w:r w:rsidDel="00000000" w:rsidR="00000000" w:rsidRPr="00000000">
        <w:rPr>
          <w:rtl w:val="0"/>
        </w:rPr>
        <w:t xml:space="preserve">See [</w:t>
      </w:r>
      <w:hyperlink w:anchor="kix.xmlaogusfuyi">
        <w:r w:rsidDel="00000000" w:rsidR="00000000" w:rsidRPr="00000000">
          <w:rPr>
            <w:rtl w:val="0"/>
          </w:rPr>
          <w:t xml:space="preserve">EBCTCG MRM study</w:t>
        </w:r>
      </w:hyperlink>
      <w:r w:rsidDel="00000000" w:rsidR="00000000" w:rsidRPr="00000000">
        <w:rPr>
          <w:rtl w:val="0"/>
        </w:rPr>
        <w:t xml:space="preserve">], which demonstrated 20y BCM benefit for N1 disease.</w:t>
      </w:r>
    </w:p>
    <w:p w:rsidR="00000000" w:rsidDel="00000000" w:rsidP="00000000" w:rsidRDefault="00000000" w:rsidRPr="00000000" w14:paraId="00000940">
      <w:pPr>
        <w:numPr>
          <w:ilvl w:val="0"/>
          <w:numId w:val="113"/>
        </w:numPr>
        <w:spacing w:line="240" w:lineRule="auto"/>
        <w:rPr/>
      </w:pPr>
      <w:r w:rsidDel="00000000" w:rsidR="00000000" w:rsidRPr="00000000">
        <w:rPr>
          <w:rtl w:val="0"/>
        </w:rPr>
        <w:t xml:space="preserve">Danish 82b/c analysis to exclude pts with &lt; 8 LN harvested and demonstrated OS benefit in this subgroup.</w:t>
      </w:r>
    </w:p>
    <w:p w:rsidR="00000000" w:rsidDel="00000000" w:rsidP="00000000" w:rsidRDefault="00000000" w:rsidRPr="00000000" w14:paraId="00000941">
      <w:pPr>
        <w:numPr>
          <w:ilvl w:val="1"/>
          <w:numId w:val="113"/>
        </w:numPr>
        <w:spacing w:line="240" w:lineRule="auto"/>
        <w:ind w:left="1440" w:hanging="360"/>
        <w:rPr/>
      </w:pPr>
      <w:r w:rsidDel="00000000" w:rsidR="00000000" w:rsidRPr="00000000">
        <w:rPr>
          <w:rtl w:val="0"/>
        </w:rPr>
        <w:t xml:space="preserve">Issues: Danish used CMF chemo (82b) or 1 year tamoxifen (82c), with inadequate adjuvant therapy.</w:t>
      </w:r>
    </w:p>
    <w:p w:rsidR="00000000" w:rsidDel="00000000" w:rsidP="00000000" w:rsidRDefault="00000000" w:rsidRPr="00000000" w14:paraId="00000942">
      <w:pPr>
        <w:keepNext w:val="0"/>
        <w:keepLines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Truong </w:t>
      </w:r>
      <w:r w:rsidDel="00000000" w:rsidR="00000000" w:rsidRPr="00000000">
        <w:rPr>
          <w:rtl w:val="0"/>
        </w:rPr>
        <w:t xml:space="preserve">[</w:t>
      </w:r>
      <w:hyperlink r:id="rId553">
        <w:r w:rsidDel="00000000" w:rsidR="00000000" w:rsidRPr="00000000">
          <w:rPr>
            <w:rtl w:val="0"/>
          </w:rPr>
          <w:t xml:space="preserve">IJROBP '05]</w:t>
        </w:r>
      </w:hyperlink>
      <w:r w:rsidDel="00000000" w:rsidR="00000000" w:rsidRPr="00000000">
        <w:rPr>
          <w:rtl w:val="0"/>
        </w:rPr>
        <w:t xml:space="preserve">: </w:t>
      </w:r>
      <w:r w:rsidDel="00000000" w:rsidR="00000000" w:rsidRPr="00000000">
        <w:rPr>
          <w:b w:val="1"/>
          <w:rtl w:val="0"/>
        </w:rPr>
        <w:t xml:space="preserve">T1-2N1 + little chemo, no PMRT</w:t>
      </w:r>
      <w:r w:rsidDel="00000000" w:rsidR="00000000" w:rsidRPr="00000000">
        <w:rPr>
          <w:rtl w:val="0"/>
        </w:rPr>
        <w:t xml:space="preserve">. </w:t>
        <w:br w:type="textWrapping"/>
        <w:t xml:space="preserve">This study suggests patients with &gt; </w:t>
      </w:r>
      <w:r w:rsidDel="00000000" w:rsidR="00000000" w:rsidRPr="00000000">
        <w:rPr>
          <w:rtl w:val="0"/>
        </w:rPr>
        <w:t xml:space="preserve">25% nodal ratio or age &lt; 45y should receive PMRT.</w:t>
        <w:br w:type="textWrapping"/>
        <w:t xml:space="preserve">Issues: Old chemo, and most patients did not get chemo!</w:t>
      </w:r>
      <w:r w:rsidDel="00000000" w:rsidR="00000000" w:rsidRPr="00000000">
        <w:rPr>
          <w:i w:val="1"/>
          <w:rtl w:val="0"/>
        </w:rPr>
        <w:br w:type="textWrapping"/>
      </w:r>
      <w:r w:rsidDel="00000000" w:rsidR="00000000" w:rsidRPr="00000000">
        <w:rPr>
          <w:rtl w:val="0"/>
        </w:rPr>
        <w:t xml:space="preserve">However, this study is largely outdated as patients at risk for this nodal burden are receiving neoadjuvant chemotherapy.</w:t>
      </w:r>
    </w:p>
    <w:p w:rsidR="00000000" w:rsidDel="00000000" w:rsidP="00000000" w:rsidRDefault="00000000" w:rsidRPr="00000000" w14:paraId="00000943">
      <w:pPr>
        <w:numPr>
          <w:ilvl w:val="1"/>
          <w:numId w:val="113"/>
        </w:numPr>
        <w:spacing w:line="240" w:lineRule="auto"/>
        <w:ind w:left="1440" w:hanging="360"/>
        <w:rPr/>
      </w:pPr>
      <w:r w:rsidDel="00000000" w:rsidR="00000000" w:rsidRPr="00000000">
        <w:rPr>
          <w:rtl w:val="0"/>
        </w:rPr>
        <w:t xml:space="preserve">821 pts. Tx 1989-1997. No PMRT. 94% systemic therapy: 20% chemo alone, 60% hormones alone, 15% chemo and hormonal. Of the 35% of pts who got chemo, only ⅔ of those got AC, no patients got paclitaxel! </w:t>
      </w:r>
    </w:p>
    <w:p w:rsidR="00000000" w:rsidDel="00000000" w:rsidP="00000000" w:rsidRDefault="00000000" w:rsidRPr="00000000" w14:paraId="00000944">
      <w:pPr>
        <w:keepNext w:val="0"/>
        <w:keepLines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10y LRR &gt; 20% if at least one factor: &lt; 45y, T2, G3, ER-, medial location, 2+ nodes, &gt;25% positive LNs.</w:t>
      </w:r>
    </w:p>
    <w:p w:rsidR="00000000" w:rsidDel="00000000" w:rsidP="00000000" w:rsidRDefault="00000000" w:rsidRPr="00000000" w14:paraId="00000945">
      <w:pPr>
        <w:numPr>
          <w:ilvl w:val="2"/>
          <w:numId w:val="113"/>
        </w:numPr>
        <w:spacing w:line="240" w:lineRule="auto"/>
        <w:ind w:left="2160" w:hanging="360"/>
        <w:rPr/>
      </w:pPr>
      <w:r w:rsidDel="00000000" w:rsidR="00000000" w:rsidRPr="00000000">
        <w:rPr>
          <w:rtl w:val="0"/>
        </w:rPr>
        <w:t xml:space="preserve">10y LRR for T1-2 and</w:t>
      </w:r>
      <w:r w:rsidDel="00000000" w:rsidR="00000000" w:rsidRPr="00000000">
        <w:rPr>
          <w:rFonts w:ascii="Gungsuh" w:cs="Gungsuh" w:eastAsia="Gungsuh" w:hAnsi="Gungsuh"/>
          <w:rtl w:val="0"/>
        </w:rPr>
        <w:t xml:space="preserve"> LN ratio ≥ 25% of 40% . </w:t>
      </w:r>
      <w:r w:rsidDel="00000000" w:rsidR="00000000" w:rsidRPr="00000000">
        <w:rPr>
          <w:rtl w:val="0"/>
        </w:rPr>
      </w:r>
    </w:p>
    <w:p w:rsidR="00000000" w:rsidDel="00000000" w:rsidP="00000000" w:rsidRDefault="00000000" w:rsidRPr="00000000" w14:paraId="00000946">
      <w:pPr>
        <w:numPr>
          <w:ilvl w:val="1"/>
          <w:numId w:val="113"/>
        </w:numPr>
        <w:spacing w:line="240" w:lineRule="auto"/>
        <w:ind w:left="1440" w:hanging="360"/>
        <w:rPr/>
      </w:pPr>
      <w:r w:rsidDel="00000000" w:rsidR="00000000" w:rsidRPr="00000000">
        <w:rPr>
          <w:rFonts w:ascii="Cardo" w:cs="Cardo" w:eastAsia="Cardo" w:hAnsi="Cardo"/>
          <w:rtl w:val="0"/>
        </w:rPr>
        <w:t xml:space="preserve">10y LRR for &lt; 45y / 45y+ of 29→ 14%. </w:t>
      </w:r>
      <w:r w:rsidDel="00000000" w:rsidR="00000000" w:rsidRPr="00000000">
        <w:rPr>
          <w:rtl w:val="0"/>
        </w:rPr>
      </w:r>
    </w:p>
    <w:p w:rsidR="00000000" w:rsidDel="00000000" w:rsidP="00000000" w:rsidRDefault="00000000" w:rsidRPr="00000000" w14:paraId="00000947">
      <w:pPr>
        <w:numPr>
          <w:ilvl w:val="2"/>
          <w:numId w:val="113"/>
        </w:numPr>
        <w:spacing w:line="240" w:lineRule="auto"/>
        <w:ind w:left="2160" w:hanging="360"/>
        <w:rPr/>
      </w:pPr>
      <w:r w:rsidDel="00000000" w:rsidR="00000000" w:rsidRPr="00000000">
        <w:rPr>
          <w:rFonts w:ascii="Cardo" w:cs="Cardo" w:eastAsia="Cardo" w:hAnsi="Cardo"/>
          <w:rtl w:val="0"/>
        </w:rPr>
        <w:t xml:space="preserve">For pts &lt; 45y, 10y LRR for &lt; 25 / 25% nodes involved of 24→ 58%.</w:t>
      </w:r>
    </w:p>
    <w:p w:rsidR="00000000" w:rsidDel="00000000" w:rsidP="00000000" w:rsidRDefault="00000000" w:rsidRPr="00000000" w14:paraId="00000948">
      <w:pPr>
        <w:numPr>
          <w:ilvl w:val="2"/>
          <w:numId w:val="113"/>
        </w:numPr>
        <w:spacing w:line="240" w:lineRule="auto"/>
        <w:ind w:left="2160" w:hanging="360"/>
        <w:rPr/>
      </w:pPr>
      <w:r w:rsidDel="00000000" w:rsidR="00000000" w:rsidRPr="00000000">
        <w:rPr>
          <w:rFonts w:ascii="Cardo" w:cs="Cardo" w:eastAsia="Cardo" w:hAnsi="Cardo"/>
          <w:rtl w:val="0"/>
        </w:rPr>
        <w:t xml:space="preserve">For pts &gt; 45y, 10y LRR for &lt; 25 / 25% nodes involved of 11→ 27%. </w:t>
      </w:r>
    </w:p>
    <w:p w:rsidR="00000000" w:rsidDel="00000000" w:rsidP="00000000" w:rsidRDefault="00000000" w:rsidRPr="00000000" w14:paraId="00000949">
      <w:pPr>
        <w:numPr>
          <w:ilvl w:val="1"/>
          <w:numId w:val="113"/>
        </w:numPr>
        <w:spacing w:line="240" w:lineRule="auto"/>
        <w:ind w:left="1440" w:hanging="360"/>
        <w:rPr/>
      </w:pPr>
      <w:r w:rsidDel="00000000" w:rsidR="00000000" w:rsidRPr="00000000">
        <w:rPr>
          <w:rtl w:val="0"/>
        </w:rPr>
        <w:t xml:space="preserve">Significant factors for LR on MVA include medial tumor location and ER negative status.</w:t>
      </w:r>
      <w:r w:rsidDel="00000000" w:rsidR="00000000" w:rsidRPr="00000000">
        <w:rPr>
          <w:rtl w:val="0"/>
        </w:rPr>
      </w:r>
    </w:p>
    <w:p w:rsidR="00000000" w:rsidDel="00000000" w:rsidP="00000000" w:rsidRDefault="00000000" w:rsidRPr="00000000" w14:paraId="0000094A">
      <w:pPr>
        <w:numPr>
          <w:ilvl w:val="0"/>
          <w:numId w:val="113"/>
        </w:numPr>
        <w:spacing w:line="240" w:lineRule="auto"/>
        <w:rPr/>
      </w:pPr>
      <w:r w:rsidDel="00000000" w:rsidR="00000000" w:rsidRPr="00000000">
        <w:rPr>
          <w:b w:val="1"/>
          <w:rtl w:val="0"/>
        </w:rPr>
        <w:t xml:space="preserve">CALGB 9741</w:t>
      </w:r>
      <w:r w:rsidDel="00000000" w:rsidR="00000000" w:rsidRPr="00000000">
        <w:rPr>
          <w:rtl w:val="0"/>
        </w:rPr>
        <w:t xml:space="preserve"> [</w:t>
      </w:r>
      <w:hyperlink r:id="rId554">
        <w:r w:rsidDel="00000000" w:rsidR="00000000" w:rsidRPr="00000000">
          <w:rPr>
            <w:rtl w:val="0"/>
          </w:rPr>
          <w:t xml:space="preserve">Citron JCO '03]</w:t>
        </w:r>
      </w:hyperlink>
      <w:r w:rsidDel="00000000" w:rsidR="00000000" w:rsidRPr="00000000">
        <w:rPr>
          <w:rtl w:val="0"/>
        </w:rPr>
        <w:t xml:space="preserve">: </w:t>
      </w:r>
      <w:r w:rsidDel="00000000" w:rsidR="00000000" w:rsidRPr="00000000">
        <w:rPr>
          <w:rFonts w:ascii="Cardo" w:cs="Cardo" w:eastAsia="Cardo" w:hAnsi="Cardo"/>
          <w:b w:val="1"/>
          <w:rtl w:val="0"/>
        </w:rPr>
        <w:t xml:space="preserve">MRM→ ddAC ± T</w:t>
      </w:r>
      <w:r w:rsidDel="00000000" w:rsidR="00000000" w:rsidRPr="00000000">
        <w:rPr>
          <w:rtl w:val="0"/>
        </w:rPr>
        <w:t xml:space="preserve">. No PMRT. </w:t>
        <w:br w:type="textWrapping"/>
      </w:r>
      <w:r w:rsidDel="00000000" w:rsidR="00000000" w:rsidRPr="00000000">
        <w:rPr>
          <w:rtl w:val="0"/>
        </w:rPr>
        <w:t xml:space="preserve">Does paclitaxel (T) impact the need for PMRT? Yes! Are the above studies relevant..?</w:t>
      </w:r>
    </w:p>
    <w:p w:rsidR="00000000" w:rsidDel="00000000" w:rsidP="00000000" w:rsidRDefault="00000000" w:rsidRPr="00000000" w14:paraId="0000094B">
      <w:pPr>
        <w:spacing w:line="240" w:lineRule="auto"/>
        <w:ind w:firstLine="720"/>
        <w:rPr/>
      </w:pPr>
      <w:r w:rsidDel="00000000" w:rsidR="00000000" w:rsidRPr="00000000">
        <w:rPr>
          <w:rtl w:val="0"/>
        </w:rPr>
        <w:t xml:space="preserve">There is reduction of breast cancer mortality when adding taxanes to adriamycin-based regimens [</w:t>
      </w:r>
      <w:hyperlink w:anchor="kix.nz0bfwbyu5e2">
        <w:r w:rsidDel="00000000" w:rsidR="00000000" w:rsidRPr="00000000">
          <w:rPr>
            <w:rtl w:val="0"/>
          </w:rPr>
          <w:t xml:space="preserve">EBCTCG '12</w:t>
        </w:r>
      </w:hyperlink>
      <w:r w:rsidDel="00000000" w:rsidR="00000000" w:rsidRPr="00000000">
        <w:rPr>
          <w:rtl w:val="0"/>
        </w:rPr>
        <w:t xml:space="preserve">] as well as q2w over q3w regimens [</w:t>
      </w:r>
      <w:hyperlink w:anchor="kix.xz3icbgdbgje">
        <w:r w:rsidDel="00000000" w:rsidR="00000000" w:rsidRPr="00000000">
          <w:rPr>
            <w:rtl w:val="0"/>
          </w:rPr>
          <w:t xml:space="preserve">EBCTCG '19</w:t>
        </w:r>
      </w:hyperlink>
      <w:r w:rsidDel="00000000" w:rsidR="00000000" w:rsidRPr="00000000">
        <w:rPr>
          <w:rtl w:val="0"/>
        </w:rPr>
        <w:t xml:space="preserve">].</w:t>
      </w:r>
    </w:p>
    <w:p w:rsidR="00000000" w:rsidDel="00000000" w:rsidP="00000000" w:rsidRDefault="00000000" w:rsidRPr="00000000" w14:paraId="0000094C">
      <w:pPr>
        <w:numPr>
          <w:ilvl w:val="1"/>
          <w:numId w:val="113"/>
        </w:numPr>
        <w:spacing w:line="240" w:lineRule="auto"/>
        <w:ind w:left="1440" w:hanging="360"/>
        <w:rPr/>
      </w:pPr>
      <w:r w:rsidDel="00000000" w:rsidR="00000000" w:rsidRPr="00000000">
        <w:rPr>
          <w:rtl w:val="0"/>
        </w:rPr>
        <w:t xml:space="preserve">Sample arm: Adriamycin </w:t>
      </w:r>
      <w:r w:rsidDel="00000000" w:rsidR="00000000" w:rsidRPr="00000000">
        <w:rPr>
          <w:b w:val="1"/>
          <w:rtl w:val="0"/>
        </w:rPr>
        <w:t xml:space="preserve">60 </w:t>
      </w:r>
      <w:r w:rsidDel="00000000" w:rsidR="00000000" w:rsidRPr="00000000">
        <w:rPr>
          <w:rtl w:val="0"/>
        </w:rPr>
        <w:t xml:space="preserve">+ Cyclophosphamide </w:t>
      </w:r>
      <w:r w:rsidDel="00000000" w:rsidR="00000000" w:rsidRPr="00000000">
        <w:rPr>
          <w:b w:val="1"/>
          <w:rtl w:val="0"/>
        </w:rPr>
        <w:t xml:space="preserve">600 </w:t>
      </w:r>
      <w:r w:rsidDel="00000000" w:rsidR="00000000" w:rsidRPr="00000000">
        <w:rPr>
          <w:rtl w:val="0"/>
        </w:rPr>
        <w:t xml:space="preserve">q</w:t>
      </w:r>
      <w:r w:rsidDel="00000000" w:rsidR="00000000" w:rsidRPr="00000000">
        <w:rPr>
          <w:u w:val="single"/>
          <w:rtl w:val="0"/>
        </w:rPr>
        <w:t xml:space="preserve">2</w:t>
      </w:r>
      <w:r w:rsidDel="00000000" w:rsidR="00000000" w:rsidRPr="00000000">
        <w:rPr>
          <w:rFonts w:ascii="Cardo" w:cs="Cardo" w:eastAsia="Cardo" w:hAnsi="Cardo"/>
          <w:rtl w:val="0"/>
        </w:rPr>
        <w:t xml:space="preserve">w x4c→ Paclitaxel </w:t>
      </w:r>
      <w:r w:rsidDel="00000000" w:rsidR="00000000" w:rsidRPr="00000000">
        <w:rPr>
          <w:b w:val="1"/>
          <w:rtl w:val="0"/>
        </w:rPr>
        <w:t xml:space="preserve">175 </w:t>
      </w:r>
      <w:r w:rsidDel="00000000" w:rsidR="00000000" w:rsidRPr="00000000">
        <w:rPr>
          <w:rtl w:val="0"/>
        </w:rPr>
        <w:t xml:space="preserve">q2w x4c.</w:t>
      </w:r>
    </w:p>
    <w:p w:rsidR="00000000" w:rsidDel="00000000" w:rsidP="00000000" w:rsidRDefault="00000000" w:rsidRPr="00000000" w14:paraId="0000094D">
      <w:pPr>
        <w:numPr>
          <w:ilvl w:val="1"/>
          <w:numId w:val="113"/>
        </w:numPr>
        <w:spacing w:line="240" w:lineRule="auto"/>
        <w:ind w:left="1440" w:hanging="360"/>
        <w:rPr/>
      </w:pPr>
      <w:r w:rsidDel="00000000" w:rsidR="00000000" w:rsidRPr="00000000">
        <w:rPr>
          <w:rFonts w:ascii="Cardo" w:cs="Cardo" w:eastAsia="Cardo" w:hAnsi="Cardo"/>
          <w:rtl w:val="0"/>
        </w:rPr>
        <w:t xml:space="preserve">4y DFS 75→ 82% w q2w regimen. Recall: </w:t>
      </w:r>
      <w:r w:rsidDel="00000000" w:rsidR="00000000" w:rsidRPr="00000000">
        <w:rPr>
          <w:rtl w:val="0"/>
        </w:rPr>
        <w:t xml:space="preserve">ddAC (q2w) is superior to standard 4AC (q3w).</w:t>
      </w:r>
    </w:p>
    <w:p w:rsidR="00000000" w:rsidDel="00000000" w:rsidP="00000000" w:rsidRDefault="00000000" w:rsidRPr="00000000" w14:paraId="0000094E">
      <w:pPr>
        <w:numPr>
          <w:ilvl w:val="1"/>
          <w:numId w:val="113"/>
        </w:numPr>
        <w:spacing w:line="240" w:lineRule="auto"/>
        <w:ind w:left="1440" w:hanging="360"/>
        <w:rPr/>
      </w:pPr>
      <w:r w:rsidDel="00000000" w:rsidR="00000000" w:rsidRPr="00000000">
        <w:rPr>
          <w:rtl w:val="0"/>
        </w:rPr>
        <w:t xml:space="preserve">OS RR 0.69 in favor of q2w schedule.</w:t>
      </w:r>
    </w:p>
    <w:p w:rsidR="00000000" w:rsidDel="00000000" w:rsidP="00000000" w:rsidRDefault="00000000" w:rsidRPr="00000000" w14:paraId="0000094F">
      <w:pPr>
        <w:numPr>
          <w:ilvl w:val="1"/>
          <w:numId w:val="113"/>
        </w:numPr>
        <w:spacing w:line="240" w:lineRule="auto"/>
        <w:ind w:left="1440" w:hanging="360"/>
        <w:rPr/>
      </w:pPr>
      <w:r w:rsidDel="00000000" w:rsidR="00000000" w:rsidRPr="00000000">
        <w:rPr>
          <w:rFonts w:ascii="Cardo" w:cs="Cardo" w:eastAsia="Cardo" w:hAnsi="Cardo"/>
          <w:rtl w:val="0"/>
        </w:rPr>
        <w:t xml:space="preserve">5y LR for N1 disease of 9.3→ 5.2% with the addition of paclitaxel.</w:t>
      </w:r>
    </w:p>
    <w:p w:rsidR="00000000" w:rsidDel="00000000" w:rsidP="00000000" w:rsidRDefault="00000000" w:rsidRPr="00000000" w14:paraId="00000950">
      <w:pPr>
        <w:numPr>
          <w:ilvl w:val="1"/>
          <w:numId w:val="113"/>
        </w:numPr>
        <w:spacing w:line="240" w:lineRule="auto"/>
        <w:ind w:left="1440" w:hanging="360"/>
        <w:rPr/>
      </w:pPr>
      <w:r w:rsidDel="00000000" w:rsidR="00000000" w:rsidRPr="00000000">
        <w:rPr>
          <w:rtl w:val="0"/>
        </w:rPr>
        <w:t xml:space="preserve">5y LR for N2 disease of 12.4% with either chemo regimen.</w:t>
      </w:r>
      <w:r w:rsidDel="00000000" w:rsidR="00000000" w:rsidRPr="00000000">
        <w:rPr>
          <w:rtl w:val="0"/>
        </w:rPr>
      </w:r>
    </w:p>
    <w:p w:rsidR="00000000" w:rsidDel="00000000" w:rsidP="00000000" w:rsidRDefault="00000000" w:rsidRPr="00000000" w14:paraId="00000951">
      <w:pPr>
        <w:numPr>
          <w:ilvl w:val="0"/>
          <w:numId w:val="113"/>
        </w:numPr>
        <w:spacing w:line="240" w:lineRule="auto"/>
        <w:rPr/>
      </w:pPr>
      <w:r w:rsidDel="00000000" w:rsidR="00000000" w:rsidRPr="00000000">
        <w:rPr>
          <w:b w:val="1"/>
          <w:rtl w:val="0"/>
        </w:rPr>
        <w:t xml:space="preserve">MDACC </w:t>
      </w:r>
      <w:r w:rsidDel="00000000" w:rsidR="00000000" w:rsidRPr="00000000">
        <w:rPr>
          <w:rtl w:val="0"/>
        </w:rPr>
        <w:t xml:space="preserve">[</w:t>
      </w:r>
      <w:hyperlink r:id="rId555">
        <w:r w:rsidDel="00000000" w:rsidR="00000000" w:rsidRPr="00000000">
          <w:rPr>
            <w:rtl w:val="0"/>
          </w:rPr>
          <w:t xml:space="preserve">Dawood JCO '09</w:t>
        </w:r>
      </w:hyperlink>
      <w:r w:rsidDel="00000000" w:rsidR="00000000" w:rsidRPr="00000000">
        <w:rPr>
          <w:rtl w:val="0"/>
        </w:rPr>
        <w:t xml:space="preserve">]: Retro. </w:t>
      </w:r>
      <w:r w:rsidDel="00000000" w:rsidR="00000000" w:rsidRPr="00000000">
        <w:rPr>
          <w:b w:val="1"/>
          <w:rtl w:val="0"/>
        </w:rPr>
        <w:t xml:space="preserve">RM vs. segmental mastectomy + PMRT</w:t>
      </w:r>
      <w:r w:rsidDel="00000000" w:rsidR="00000000" w:rsidRPr="00000000">
        <w:rPr>
          <w:rtl w:val="0"/>
        </w:rPr>
        <w:t xml:space="preserve">.</w:t>
        <w:br w:type="textWrapping"/>
        <w:t xml:space="preserve">This suggests T2N1 patients may do better with less extensive surgery and post-mastectomy radiation therapy.</w:t>
      </w:r>
    </w:p>
    <w:p w:rsidR="00000000" w:rsidDel="00000000" w:rsidP="00000000" w:rsidRDefault="00000000" w:rsidRPr="00000000" w14:paraId="00000952">
      <w:pPr>
        <w:numPr>
          <w:ilvl w:val="1"/>
          <w:numId w:val="113"/>
        </w:numPr>
        <w:spacing w:line="240" w:lineRule="auto"/>
        <w:ind w:left="1440" w:hanging="360"/>
        <w:rPr>
          <w:u w:val="none"/>
        </w:rPr>
      </w:pPr>
      <w:r w:rsidDel="00000000" w:rsidR="00000000" w:rsidRPr="00000000">
        <w:rPr>
          <w:rtl w:val="0"/>
        </w:rPr>
        <w:t xml:space="preserve">4,240 pts with T1-2N0-1. 1980-2007. All rec'd systemic therapy. Nearly half were N1. MFU 4.5y.</w:t>
      </w:r>
    </w:p>
    <w:p w:rsidR="00000000" w:rsidDel="00000000" w:rsidP="00000000" w:rsidRDefault="00000000" w:rsidRPr="00000000" w14:paraId="00000953">
      <w:pPr>
        <w:numPr>
          <w:ilvl w:val="1"/>
          <w:numId w:val="113"/>
        </w:numPr>
        <w:spacing w:line="240" w:lineRule="auto"/>
        <w:ind w:left="1440" w:hanging="360"/>
        <w:rPr>
          <w:u w:val="none"/>
        </w:rPr>
      </w:pPr>
      <w:r w:rsidDel="00000000" w:rsidR="00000000" w:rsidRPr="00000000">
        <w:rPr>
          <w:rFonts w:ascii="Cardo" w:cs="Cardo" w:eastAsia="Cardo" w:hAnsi="Cardo"/>
          <w:rtl w:val="0"/>
        </w:rPr>
        <w:t xml:space="preserve">5y DMFS 81→ 86%.</w:t>
      </w:r>
    </w:p>
    <w:p w:rsidR="00000000" w:rsidDel="00000000" w:rsidP="00000000" w:rsidRDefault="00000000" w:rsidRPr="00000000" w14:paraId="00000954">
      <w:pPr>
        <w:numPr>
          <w:ilvl w:val="1"/>
          <w:numId w:val="113"/>
        </w:numPr>
        <w:spacing w:line="240" w:lineRule="auto"/>
        <w:ind w:left="1440" w:hanging="360"/>
        <w:rPr>
          <w:u w:val="none"/>
        </w:rPr>
      </w:pPr>
      <w:r w:rsidDel="00000000" w:rsidR="00000000" w:rsidRPr="00000000">
        <w:rPr>
          <w:rtl w:val="0"/>
        </w:rPr>
        <w:t xml:space="preserve">This benefit appeared restricted to the N1 subset, which was most pronounced in the T2N1 cohort. </w:t>
      </w:r>
    </w:p>
    <w:p w:rsidR="00000000" w:rsidDel="00000000" w:rsidP="00000000" w:rsidRDefault="00000000" w:rsidRPr="00000000" w14:paraId="00000955">
      <w:pPr>
        <w:numPr>
          <w:ilvl w:val="0"/>
          <w:numId w:val="113"/>
        </w:numPr>
        <w:spacing w:line="240" w:lineRule="auto"/>
        <w:rPr/>
      </w:pPr>
      <w:r w:rsidDel="00000000" w:rsidR="00000000" w:rsidRPr="00000000">
        <w:rPr>
          <w:b w:val="1"/>
          <w:rtl w:val="0"/>
        </w:rPr>
        <w:t xml:space="preserve">MDACC Pre vs. Post 2000 era </w:t>
      </w:r>
      <w:r w:rsidDel="00000000" w:rsidR="00000000" w:rsidRPr="00000000">
        <w:rPr>
          <w:rtl w:val="0"/>
        </w:rPr>
        <w:t xml:space="preserve">[</w:t>
      </w:r>
      <w:hyperlink r:id="rId556">
        <w:r w:rsidDel="00000000" w:rsidR="00000000" w:rsidRPr="00000000">
          <w:rPr>
            <w:rtl w:val="0"/>
          </w:rPr>
          <w:t xml:space="preserve">McBride IJROBP '14]</w:t>
        </w:r>
      </w:hyperlink>
      <w:r w:rsidDel="00000000" w:rsidR="00000000" w:rsidRPr="00000000">
        <w:rPr>
          <w:rtl w:val="0"/>
        </w:rPr>
        <w:t xml:space="preserve">:</w:t>
      </w:r>
      <w:r w:rsidDel="00000000" w:rsidR="00000000" w:rsidRPr="00000000">
        <w:rPr>
          <w:b w:val="1"/>
          <w:rtl w:val="0"/>
        </w:rPr>
        <w:t xml:space="preserve"> T1-2N1 + adj chemo ± PMRT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56">
      <w:pPr>
        <w:spacing w:line="240" w:lineRule="auto"/>
        <w:ind w:firstLine="720"/>
        <w:rPr/>
      </w:pPr>
      <w:r w:rsidDel="00000000" w:rsidR="00000000" w:rsidRPr="00000000">
        <w:rPr>
          <w:rtl w:val="0"/>
        </w:rPr>
        <w:t xml:space="preserve">The pre and post 2000 eras were selected because they represented periods before and after the routine use of SLNBx, taxane chemotherapy, and aromatase inhibitors. This study revealed the risk of local recurrence is decreased in the modern era!</w:t>
      </w:r>
    </w:p>
    <w:p w:rsidR="00000000" w:rsidDel="00000000" w:rsidP="00000000" w:rsidRDefault="00000000" w:rsidRPr="00000000" w14:paraId="00000957">
      <w:pPr>
        <w:spacing w:line="240" w:lineRule="auto"/>
        <w:ind w:firstLine="720"/>
        <w:rPr/>
      </w:pPr>
      <w:r w:rsidDel="00000000" w:rsidR="00000000" w:rsidRPr="00000000">
        <w:rPr>
          <w:rtl w:val="0"/>
        </w:rPr>
        <w:t xml:space="preserve">Keep in mind later era patients who received PMRT were at higher risk. More T2, 3 LN, ER-, ECE &gt; 2 mm, LVSI. </w:t>
      </w:r>
    </w:p>
    <w:p w:rsidR="00000000" w:rsidDel="00000000" w:rsidP="00000000" w:rsidRDefault="00000000" w:rsidRPr="00000000" w14:paraId="00000958">
      <w:pPr>
        <w:numPr>
          <w:ilvl w:val="1"/>
          <w:numId w:val="113"/>
        </w:numPr>
        <w:spacing w:line="240" w:lineRule="auto"/>
        <w:ind w:left="1440" w:hanging="360"/>
        <w:rPr/>
      </w:pPr>
      <w:r w:rsidDel="00000000" w:rsidR="00000000" w:rsidRPr="00000000">
        <w:rPr>
          <w:rtl w:val="0"/>
        </w:rPr>
        <w:t xml:space="preserve">1,207 pts. T1-2N1. Compares early era (1978-1997) and later era (2000-2007).</w:t>
      </w:r>
    </w:p>
    <w:p w:rsidR="00000000" w:rsidDel="00000000" w:rsidP="00000000" w:rsidRDefault="00000000" w:rsidRPr="00000000" w14:paraId="00000959">
      <w:pPr>
        <w:numPr>
          <w:ilvl w:val="1"/>
          <w:numId w:val="113"/>
        </w:numPr>
        <w:spacing w:line="240" w:lineRule="auto"/>
        <w:ind w:left="1440" w:hanging="360"/>
        <w:rPr/>
      </w:pPr>
      <w:r w:rsidDel="00000000" w:rsidR="00000000" w:rsidRPr="00000000">
        <w:rPr>
          <w:rFonts w:ascii="Cardo" w:cs="Cardo" w:eastAsia="Cardo" w:hAnsi="Cardo"/>
          <w:rtl w:val="0"/>
        </w:rPr>
        <w:t xml:space="preserve">Early era (1978-1997): 5y LRR 9.5→ 3.4%.</w:t>
      </w:r>
    </w:p>
    <w:p w:rsidR="00000000" w:rsidDel="00000000" w:rsidP="00000000" w:rsidRDefault="00000000" w:rsidRPr="00000000" w14:paraId="0000095A">
      <w:pPr>
        <w:numPr>
          <w:ilvl w:val="1"/>
          <w:numId w:val="113"/>
        </w:numPr>
        <w:spacing w:line="240" w:lineRule="auto"/>
        <w:ind w:left="1440" w:hanging="360"/>
        <w:rPr/>
      </w:pPr>
      <w:r w:rsidDel="00000000" w:rsidR="00000000" w:rsidRPr="00000000">
        <w:rPr>
          <w:rFonts w:ascii="Cardo" w:cs="Cardo" w:eastAsia="Cardo" w:hAnsi="Cardo"/>
          <w:rtl w:val="0"/>
        </w:rPr>
        <w:t xml:space="preserve">Later era (2000-2007): 5y LRR 2.8→ 4.2%. </w:t>
      </w:r>
      <w:r w:rsidDel="00000000" w:rsidR="00000000" w:rsidRPr="00000000">
        <w:rPr>
          <w:rtl w:val="0"/>
        </w:rPr>
      </w:r>
    </w:p>
    <w:bookmarkStart w:colFirst="0" w:colLast="0" w:name="shk8x6my54ae" w:id="155"/>
    <w:bookmarkEnd w:id="155"/>
    <w:p w:rsidR="00000000" w:rsidDel="00000000" w:rsidP="00000000" w:rsidRDefault="00000000" w:rsidRPr="00000000" w14:paraId="0000095B">
      <w:pPr>
        <w:numPr>
          <w:ilvl w:val="0"/>
          <w:numId w:val="113"/>
        </w:numPr>
        <w:spacing w:line="240" w:lineRule="auto"/>
        <w:rPr/>
      </w:pPr>
      <w:r w:rsidDel="00000000" w:rsidR="00000000" w:rsidRPr="00000000">
        <w:rPr>
          <w:b w:val="1"/>
          <w:rtl w:val="0"/>
        </w:rPr>
        <w:t xml:space="preserve">MSKCC Age and LVSI </w:t>
      </w:r>
      <w:r w:rsidDel="00000000" w:rsidR="00000000" w:rsidRPr="00000000">
        <w:rPr>
          <w:rtl w:val="0"/>
        </w:rPr>
        <w:t xml:space="preserve">[</w:t>
      </w:r>
      <w:hyperlink r:id="rId557">
        <w:r w:rsidDel="00000000" w:rsidR="00000000" w:rsidRPr="00000000">
          <w:rPr>
            <w:rtl w:val="0"/>
          </w:rPr>
          <w:t xml:space="preserve">Moo Ann Surg Onc '13]</w:t>
        </w:r>
      </w:hyperlink>
      <w:r w:rsidDel="00000000" w:rsidR="00000000" w:rsidRPr="00000000">
        <w:rPr>
          <w:rtl w:val="0"/>
        </w:rPr>
        <w:t xml:space="preserve">: </w:t>
      </w:r>
      <w:r w:rsidDel="00000000" w:rsidR="00000000" w:rsidRPr="00000000">
        <w:rPr>
          <w:b w:val="1"/>
          <w:rtl w:val="0"/>
        </w:rPr>
        <w:t xml:space="preserve">T1-2N1 ± PMRT</w:t>
      </w:r>
      <w:r w:rsidDel="00000000" w:rsidR="00000000" w:rsidRPr="00000000">
        <w:rPr>
          <w:rtl w:val="0"/>
        </w:rPr>
        <w:t xml:space="preserve">.</w:t>
        <w:br w:type="textWrapping"/>
      </w:r>
      <w:r w:rsidDel="00000000" w:rsidR="00000000" w:rsidRPr="00000000">
        <w:rPr>
          <w:rFonts w:ascii="Gungsuh" w:cs="Gungsuh" w:eastAsia="Gungsuh" w:hAnsi="Gungsuh"/>
          <w:rtl w:val="0"/>
        </w:rPr>
        <w:t xml:space="preserve">Consider PMRT for T1-2N1 if LVSI and age ≤ 50y.</w:t>
      </w:r>
    </w:p>
    <w:p w:rsidR="00000000" w:rsidDel="00000000" w:rsidP="00000000" w:rsidRDefault="00000000" w:rsidRPr="00000000" w14:paraId="0000095C">
      <w:pPr>
        <w:numPr>
          <w:ilvl w:val="1"/>
          <w:numId w:val="113"/>
        </w:numPr>
        <w:spacing w:line="240" w:lineRule="auto"/>
        <w:ind w:left="1440" w:hanging="360"/>
        <w:rPr/>
      </w:pPr>
      <w:r w:rsidDel="00000000" w:rsidR="00000000" w:rsidRPr="00000000">
        <w:rPr>
          <w:rtl w:val="0"/>
        </w:rPr>
        <w:t xml:space="preserve">1,087 T1-2N1. No NAC. 1995-2006. 98% systemic or hormones. ~90% got chemo and ~80% ER+ got hormones.</w:t>
      </w:r>
    </w:p>
    <w:p w:rsidR="00000000" w:rsidDel="00000000" w:rsidP="00000000" w:rsidRDefault="00000000" w:rsidRPr="00000000" w14:paraId="0000095D">
      <w:pPr>
        <w:numPr>
          <w:ilvl w:val="2"/>
          <w:numId w:val="113"/>
        </w:numPr>
        <w:spacing w:line="240" w:lineRule="auto"/>
        <w:ind w:left="2160" w:hanging="360"/>
        <w:rPr/>
      </w:pPr>
      <w:r w:rsidDel="00000000" w:rsidR="00000000" w:rsidRPr="00000000">
        <w:rPr>
          <w:rtl w:val="0"/>
        </w:rPr>
        <w:t xml:space="preserve">924 pts without PMRT, 163 pts w PMRT.</w:t>
      </w:r>
    </w:p>
    <w:p w:rsidR="00000000" w:rsidDel="00000000" w:rsidP="00000000" w:rsidRDefault="00000000" w:rsidRPr="00000000" w14:paraId="0000095E">
      <w:pPr>
        <w:numPr>
          <w:ilvl w:val="1"/>
          <w:numId w:val="113"/>
        </w:numPr>
        <w:spacing w:line="240" w:lineRule="auto"/>
        <w:ind w:left="1440" w:hanging="360"/>
        <w:rPr/>
      </w:pPr>
      <w:r w:rsidDel="00000000" w:rsidR="00000000" w:rsidRPr="00000000">
        <w:rPr>
          <w:rtl w:val="0"/>
        </w:rPr>
        <w:t xml:space="preserve">For all-comers, 7y LRR, RFS, and OS were similar.</w:t>
      </w:r>
    </w:p>
    <w:p w:rsidR="00000000" w:rsidDel="00000000" w:rsidP="00000000" w:rsidRDefault="00000000" w:rsidRPr="00000000" w14:paraId="0000095F">
      <w:pPr>
        <w:numPr>
          <w:ilvl w:val="1"/>
          <w:numId w:val="113"/>
        </w:numPr>
        <w:spacing w:line="240" w:lineRule="auto"/>
        <w:ind w:left="1440" w:hanging="360"/>
        <w:rPr/>
      </w:pPr>
      <w:r w:rsidDel="00000000" w:rsidR="00000000" w:rsidRPr="00000000">
        <w:rPr>
          <w:rFonts w:ascii="Gungsuh" w:cs="Gungsuh" w:eastAsia="Gungsuh" w:hAnsi="Gungsuh"/>
          <w:rtl w:val="0"/>
        </w:rPr>
        <w:t xml:space="preserve">5y LRR for &gt; 50y wo LVSI / ≤ 50y w LVSI of 1→ 10%.</w:t>
      </w:r>
    </w:p>
    <w:p w:rsidR="00000000" w:rsidDel="00000000" w:rsidP="00000000" w:rsidRDefault="00000000" w:rsidRPr="00000000" w14:paraId="00000960">
      <w:pPr>
        <w:numPr>
          <w:ilvl w:val="1"/>
          <w:numId w:val="113"/>
        </w:numPr>
        <w:spacing w:line="240" w:lineRule="auto"/>
        <w:ind w:left="1440" w:hanging="360"/>
      </w:pPr>
      <w:r w:rsidDel="00000000" w:rsidR="00000000" w:rsidRPr="00000000">
        <w:rPr>
          <w:rFonts w:ascii="Gungsuh" w:cs="Gungsuh" w:eastAsia="Gungsuh" w:hAnsi="Gungsuh"/>
          <w:rtl w:val="0"/>
        </w:rPr>
        <w:t xml:space="preserve">Pts who rec'd PMRT higher risk! More patients ≤ 50y, larger tumors, G3, LVSI, 3 LN, ECE, macroscopic ALN.</w:t>
      </w:r>
    </w:p>
    <w:bookmarkStart w:colFirst="0" w:colLast="0" w:name="4lkdimwg2r8s" w:id="156"/>
    <w:bookmarkEnd w:id="156"/>
    <w:p w:rsidR="00000000" w:rsidDel="00000000" w:rsidP="00000000" w:rsidRDefault="00000000" w:rsidRPr="00000000" w14:paraId="00000961">
      <w:pPr>
        <w:numPr>
          <w:ilvl w:val="0"/>
          <w:numId w:val="113"/>
        </w:numPr>
        <w:spacing w:line="240" w:lineRule="auto"/>
        <w:rPr/>
      </w:pPr>
      <w:r w:rsidDel="00000000" w:rsidR="00000000" w:rsidRPr="00000000">
        <w:rPr>
          <w:b w:val="1"/>
          <w:rtl w:val="0"/>
        </w:rPr>
        <w:t xml:space="preserve">Cleveland Clinic ECE and G3 </w:t>
      </w:r>
      <w:r w:rsidDel="00000000" w:rsidR="00000000" w:rsidRPr="00000000">
        <w:rPr>
          <w:rtl w:val="0"/>
        </w:rPr>
        <w:t xml:space="preserve">[</w:t>
      </w:r>
      <w:hyperlink r:id="rId558">
        <w:r w:rsidDel="00000000" w:rsidR="00000000" w:rsidRPr="00000000">
          <w:rPr>
            <w:rtl w:val="0"/>
          </w:rPr>
          <w:t xml:space="preserve">Tendulkar IJROBP '12]</w:t>
        </w:r>
      </w:hyperlink>
      <w:r w:rsidDel="00000000" w:rsidR="00000000" w:rsidRPr="00000000">
        <w:rPr>
          <w:rtl w:val="0"/>
        </w:rPr>
        <w:t xml:space="preserve">: </w:t>
      </w:r>
      <w:r w:rsidDel="00000000" w:rsidR="00000000" w:rsidRPr="00000000">
        <w:rPr>
          <w:b w:val="1"/>
          <w:rtl w:val="0"/>
        </w:rPr>
        <w:t xml:space="preserve">T1-2N1</w:t>
      </w:r>
      <w:r w:rsidDel="00000000" w:rsidR="00000000" w:rsidRPr="00000000">
        <w:rPr>
          <w:rtl w:val="0"/>
        </w:rPr>
        <w:t xml:space="preserve"> </w:t>
      </w:r>
      <w:r w:rsidDel="00000000" w:rsidR="00000000" w:rsidRPr="00000000">
        <w:rPr>
          <w:b w:val="1"/>
          <w:rtl w:val="0"/>
        </w:rPr>
        <w:t xml:space="preserve">± PMRT</w:t>
      </w:r>
      <w:r w:rsidDel="00000000" w:rsidR="00000000" w:rsidRPr="00000000">
        <w:rPr>
          <w:rtl w:val="0"/>
        </w:rPr>
        <w:t xml:space="preserve">. </w:t>
        <w:br w:type="textWrapping"/>
        <w:t xml:space="preserve">Consider PMRT for T1-2N1 if ECE and/or G3.</w:t>
      </w:r>
    </w:p>
    <w:p w:rsidR="00000000" w:rsidDel="00000000" w:rsidP="00000000" w:rsidRDefault="00000000" w:rsidRPr="00000000" w14:paraId="00000962">
      <w:pPr>
        <w:numPr>
          <w:ilvl w:val="1"/>
          <w:numId w:val="113"/>
        </w:numPr>
        <w:spacing w:line="240" w:lineRule="auto"/>
        <w:ind w:left="1440" w:hanging="360"/>
        <w:rPr/>
      </w:pPr>
      <w:r w:rsidDel="00000000" w:rsidR="00000000" w:rsidRPr="00000000">
        <w:rPr>
          <w:rtl w:val="0"/>
        </w:rPr>
        <w:t xml:space="preserve">Retro. 369 pts. No NAC. For those without PMRT, 80% hormones, 80% chemo, 40% of HER2 got trast.</w:t>
      </w:r>
    </w:p>
    <w:p w:rsidR="00000000" w:rsidDel="00000000" w:rsidP="00000000" w:rsidRDefault="00000000" w:rsidRPr="00000000" w14:paraId="00000963">
      <w:pPr>
        <w:numPr>
          <w:ilvl w:val="1"/>
          <w:numId w:val="113"/>
        </w:numPr>
        <w:spacing w:line="240" w:lineRule="auto"/>
        <w:ind w:left="1440" w:hanging="360"/>
        <w:rPr/>
      </w:pPr>
      <w:r w:rsidDel="00000000" w:rsidR="00000000" w:rsidRPr="00000000">
        <w:rPr>
          <w:rFonts w:ascii="Cardo" w:cs="Cardo" w:eastAsia="Cardo" w:hAnsi="Cardo"/>
          <w:rtl w:val="0"/>
        </w:rPr>
        <w:t xml:space="preserve">5y LRR 9→ 0%.</w:t>
      </w:r>
    </w:p>
    <w:p w:rsidR="00000000" w:rsidDel="00000000" w:rsidP="00000000" w:rsidRDefault="00000000" w:rsidRPr="00000000" w14:paraId="00000964">
      <w:pPr>
        <w:numPr>
          <w:ilvl w:val="1"/>
          <w:numId w:val="113"/>
        </w:numPr>
        <w:spacing w:line="240" w:lineRule="auto"/>
        <w:ind w:left="1440" w:hanging="360"/>
        <w:rPr/>
      </w:pPr>
      <w:r w:rsidDel="00000000" w:rsidR="00000000" w:rsidRPr="00000000">
        <w:rPr>
          <w:rtl w:val="0"/>
        </w:rPr>
        <w:t xml:space="preserve">MVA demonstrated </w:t>
      </w:r>
      <w:r w:rsidDel="00000000" w:rsidR="00000000" w:rsidRPr="00000000">
        <w:rPr>
          <w:b w:val="1"/>
          <w:rtl w:val="0"/>
        </w:rPr>
        <w:t xml:space="preserve">ECE </w:t>
      </w:r>
      <w:r w:rsidDel="00000000" w:rsidR="00000000" w:rsidRPr="00000000">
        <w:rPr>
          <w:rtl w:val="0"/>
        </w:rPr>
        <w:t xml:space="preserve">HR 4.3 and </w:t>
      </w:r>
      <w:r w:rsidDel="00000000" w:rsidR="00000000" w:rsidRPr="00000000">
        <w:rPr>
          <w:b w:val="1"/>
          <w:rtl w:val="0"/>
        </w:rPr>
        <w:t xml:space="preserve">G3 </w:t>
      </w:r>
      <w:r w:rsidDel="00000000" w:rsidR="00000000" w:rsidRPr="00000000">
        <w:rPr>
          <w:rtl w:val="0"/>
        </w:rPr>
        <w:t xml:space="preserve">HR 3.6.</w:t>
      </w:r>
    </w:p>
    <w:p w:rsidR="00000000" w:rsidDel="00000000" w:rsidP="00000000" w:rsidRDefault="00000000" w:rsidRPr="00000000" w14:paraId="00000965">
      <w:pPr>
        <w:numPr>
          <w:ilvl w:val="2"/>
          <w:numId w:val="113"/>
        </w:numPr>
        <w:spacing w:line="240" w:lineRule="auto"/>
        <w:ind w:left="2160" w:hanging="360"/>
        <w:rPr/>
      </w:pPr>
      <w:r w:rsidDel="00000000" w:rsidR="00000000" w:rsidRPr="00000000">
        <w:rPr>
          <w:rFonts w:ascii="Cardo" w:cs="Cardo" w:eastAsia="Cardo" w:hAnsi="Cardo"/>
          <w:rtl w:val="0"/>
        </w:rPr>
        <w:t xml:space="preserve">5y LRR for 0 / 1 / both of 4→ 8→ 50%. 5y DMFS 92→ 85→ 59%.</w:t>
      </w:r>
      <w:r w:rsidDel="00000000" w:rsidR="00000000" w:rsidRPr="00000000">
        <w:rPr>
          <w:rtl w:val="0"/>
        </w:rPr>
      </w:r>
    </w:p>
    <w:bookmarkStart w:colFirst="0" w:colLast="0" w:name="y4qpx0m6qixj" w:id="157"/>
    <w:bookmarkEnd w:id="157"/>
    <w:p w:rsidR="00000000" w:rsidDel="00000000" w:rsidP="00000000" w:rsidRDefault="00000000" w:rsidRPr="00000000" w14:paraId="00000966">
      <w:pPr>
        <w:numPr>
          <w:ilvl w:val="0"/>
          <w:numId w:val="113"/>
        </w:numPr>
      </w:pPr>
      <w:r w:rsidDel="00000000" w:rsidR="00000000" w:rsidRPr="00000000">
        <w:rPr>
          <w:b w:val="1"/>
          <w:rtl w:val="0"/>
        </w:rPr>
        <w:t xml:space="preserve">HERA Secondary Analysis </w:t>
      </w:r>
      <w:r w:rsidDel="00000000" w:rsidR="00000000" w:rsidRPr="00000000">
        <w:rPr>
          <w:rtl w:val="0"/>
        </w:rPr>
        <w:t xml:space="preserve">[</w:t>
      </w:r>
      <w:hyperlink r:id="rId559">
        <w:r w:rsidDel="00000000" w:rsidR="00000000" w:rsidRPr="00000000">
          <w:rPr>
            <w:rtl w:val="0"/>
          </w:rPr>
          <w:t xml:space="preserve">Jaoude IJROBP '19</w:t>
        </w:r>
      </w:hyperlink>
      <w:r w:rsidDel="00000000" w:rsidR="00000000" w:rsidRPr="00000000">
        <w:rPr>
          <w:rtl w:val="0"/>
        </w:rPr>
        <w:t xml:space="preserve">, </w:t>
      </w:r>
      <w:hyperlink r:id="rId560">
        <w:r w:rsidDel="00000000" w:rsidR="00000000" w:rsidRPr="00000000">
          <w:rPr>
            <w:rtl w:val="0"/>
          </w:rPr>
          <w:t xml:space="preserve">'20</w:t>
        </w:r>
      </w:hyperlink>
      <w:r w:rsidDel="00000000" w:rsidR="00000000" w:rsidRPr="00000000">
        <w:rPr>
          <w:rtl w:val="0"/>
        </w:rPr>
        <w:t xml:space="preserve">]: Retro. </w:t>
      </w:r>
      <w:r w:rsidDel="00000000" w:rsidR="00000000" w:rsidRPr="00000000">
        <w:rPr>
          <w:b w:val="1"/>
          <w:rtl w:val="0"/>
        </w:rPr>
        <w:t xml:space="preserve">HER2(+), N1 disease ± PMRT</w:t>
      </w:r>
      <w:r w:rsidDel="00000000" w:rsidR="00000000" w:rsidRPr="00000000">
        <w:rPr>
          <w:rtl w:val="0"/>
        </w:rPr>
        <w:t xml:space="preserve">.</w:t>
      </w:r>
    </w:p>
    <w:p w:rsidR="00000000" w:rsidDel="00000000" w:rsidP="00000000" w:rsidRDefault="00000000" w:rsidRPr="00000000" w14:paraId="00000967">
      <w:pPr>
        <w:ind w:firstLine="720"/>
        <w:rPr/>
      </w:pPr>
      <w:r w:rsidDel="00000000" w:rsidR="00000000" w:rsidRPr="00000000">
        <w:rPr>
          <w:rtl w:val="0"/>
        </w:rPr>
        <w:t xml:space="preserve">TBL </w:t>
      </w:r>
      <w:hyperlink r:id="rId561">
        <w:r w:rsidDel="00000000" w:rsidR="00000000" w:rsidRPr="00000000">
          <w:rPr>
            <w:vertAlign w:val="superscript"/>
            <w:rtl w:val="0"/>
          </w:rPr>
          <w:t xml:space="preserve">QS</w:t>
        </w:r>
      </w:hyperlink>
      <w:r w:rsidDel="00000000" w:rsidR="00000000" w:rsidRPr="00000000">
        <w:rPr>
          <w:rtl w:val="0"/>
        </w:rPr>
        <w:t xml:space="preserve">: Despite highly effective targeted therapy, patients with HER2(+) node-positive breast cancer still derive a significant benefit from PMRT. When looking at receptor status, it was triple-positive patients who seemed to benefit most. While not directly explored here, this is in line with data suggesting disease that benefits less from chemo (i.e. hormone-receptor positive) benefits more from locoregional radiation.</w:t>
      </w:r>
    </w:p>
    <w:p w:rsidR="00000000" w:rsidDel="00000000" w:rsidP="00000000" w:rsidRDefault="00000000" w:rsidRPr="00000000" w14:paraId="00000968">
      <w:pPr>
        <w:ind w:firstLine="720"/>
        <w:rPr/>
      </w:pPr>
      <w:r w:rsidDel="00000000" w:rsidR="00000000" w:rsidRPr="00000000">
        <w:rPr>
          <w:rtl w:val="0"/>
        </w:rPr>
        <w:t xml:space="preserve">TBL </w:t>
      </w:r>
      <w:hyperlink r:id="rId562">
        <w:r w:rsidDel="00000000" w:rsidR="00000000" w:rsidRPr="00000000">
          <w:rPr>
            <w:vertAlign w:val="superscript"/>
            <w:rtl w:val="0"/>
          </w:rPr>
          <w:t xml:space="preserve">QS</w:t>
        </w:r>
      </w:hyperlink>
      <w:r w:rsidDel="00000000" w:rsidR="00000000" w:rsidRPr="00000000">
        <w:rPr>
          <w:rtl w:val="0"/>
        </w:rPr>
        <w:t xml:space="preserve">: Even with HER2-targeted therapy on board, there is a clear benefit to PMRT for N1 HER2(+) disease, notwithstanding the additional potential treatment discretion afforded with the knowledge of path response.</w:t>
      </w:r>
    </w:p>
    <w:p w:rsidR="00000000" w:rsidDel="00000000" w:rsidP="00000000" w:rsidRDefault="00000000" w:rsidRPr="00000000" w14:paraId="00000969">
      <w:pPr>
        <w:numPr>
          <w:ilvl w:val="1"/>
          <w:numId w:val="113"/>
        </w:numPr>
        <w:ind w:left="1440" w:hanging="360"/>
      </w:pPr>
      <w:r w:rsidDel="00000000" w:rsidR="00000000" w:rsidRPr="00000000">
        <w:rPr>
          <w:rtl w:val="0"/>
        </w:rPr>
        <w:t xml:space="preserve">1633 pts. MFU 11y.</w:t>
      </w:r>
    </w:p>
    <w:p w:rsidR="00000000" w:rsidDel="00000000" w:rsidP="00000000" w:rsidRDefault="00000000" w:rsidRPr="00000000" w14:paraId="0000096A">
      <w:pPr>
        <w:numPr>
          <w:ilvl w:val="1"/>
          <w:numId w:val="113"/>
        </w:numPr>
        <w:ind w:left="1440" w:hanging="360"/>
      </w:pPr>
      <w:r w:rsidDel="00000000" w:rsidR="00000000" w:rsidRPr="00000000">
        <w:rPr>
          <w:rFonts w:ascii="Cardo" w:cs="Cardo" w:eastAsia="Cardo" w:hAnsi="Cardo"/>
          <w:rtl w:val="0"/>
        </w:rPr>
        <w:t xml:space="preserve">11y LRR of 10→ 3% with a trend towards OS benefit. </w:t>
      </w:r>
    </w:p>
    <w:p w:rsidR="00000000" w:rsidDel="00000000" w:rsidP="00000000" w:rsidRDefault="00000000" w:rsidRPr="00000000" w14:paraId="0000096B">
      <w:pPr>
        <w:numPr>
          <w:ilvl w:val="1"/>
          <w:numId w:val="113"/>
        </w:numPr>
        <w:ind w:left="1440" w:hanging="360"/>
        <w:rPr>
          <w:u w:val="none"/>
        </w:rPr>
      </w:pPr>
      <w:r w:rsidDel="00000000" w:rsidR="00000000" w:rsidRPr="00000000">
        <w:rPr>
          <w:rFonts w:ascii="Cardo" w:cs="Cardo" w:eastAsia="Cardo" w:hAnsi="Cardo"/>
          <w:rtl w:val="0"/>
        </w:rPr>
        <w:t xml:space="preserve">10y OS ~82→ 87% (p=0.06).</w:t>
      </w:r>
    </w:p>
    <w:p w:rsidR="00000000" w:rsidDel="00000000" w:rsidP="00000000" w:rsidRDefault="00000000" w:rsidRPr="00000000" w14:paraId="0000096C">
      <w:pPr>
        <w:numPr>
          <w:ilvl w:val="1"/>
          <w:numId w:val="113"/>
        </w:numPr>
        <w:ind w:left="1440" w:hanging="360"/>
      </w:pPr>
      <w:r w:rsidDel="00000000" w:rsidR="00000000" w:rsidRPr="00000000">
        <w:rPr>
          <w:rtl w:val="0"/>
        </w:rPr>
        <w:t xml:space="preserve">There was no statistically significant difference in N0 patients.</w:t>
      </w:r>
      <w:r w:rsidDel="00000000" w:rsidR="00000000" w:rsidRPr="00000000">
        <w:rPr>
          <w:rtl w:val="0"/>
        </w:rPr>
      </w:r>
    </w:p>
    <w:p w:rsidR="00000000" w:rsidDel="00000000" w:rsidP="00000000" w:rsidRDefault="00000000" w:rsidRPr="00000000" w14:paraId="0000096D">
      <w:pPr>
        <w:numPr>
          <w:ilvl w:val="0"/>
          <w:numId w:val="113"/>
        </w:numPr>
        <w:spacing w:line="240" w:lineRule="auto"/>
        <w:rPr/>
      </w:pPr>
      <w:r w:rsidDel="00000000" w:rsidR="00000000" w:rsidRPr="00000000">
        <w:rPr>
          <w:b w:val="1"/>
          <w:rtl w:val="0"/>
        </w:rPr>
        <w:t xml:space="preserve">China Nomogram </w:t>
      </w:r>
      <w:r w:rsidDel="00000000" w:rsidR="00000000" w:rsidRPr="00000000">
        <w:rPr>
          <w:rtl w:val="0"/>
        </w:rPr>
        <w:t xml:space="preserve">[</w:t>
      </w:r>
      <w:hyperlink r:id="rId563">
        <w:r w:rsidDel="00000000" w:rsidR="00000000" w:rsidRPr="00000000">
          <w:rPr>
            <w:rtl w:val="0"/>
          </w:rPr>
          <w:t xml:space="preserve">Luo IJROBP ‘19</w:t>
        </w:r>
      </w:hyperlink>
      <w:r w:rsidDel="00000000" w:rsidR="00000000" w:rsidRPr="00000000">
        <w:rPr>
          <w:rtl w:val="0"/>
        </w:rPr>
        <w:t xml:space="preserve">]: Retro. </w:t>
      </w:r>
      <w:r w:rsidDel="00000000" w:rsidR="00000000" w:rsidRPr="00000000">
        <w:rPr>
          <w:b w:val="1"/>
          <w:rtl w:val="0"/>
        </w:rPr>
        <w:t xml:space="preserve">T1-2N1 ± PMRT</w:t>
      </w:r>
      <w:r w:rsidDel="00000000" w:rsidR="00000000" w:rsidRPr="00000000">
        <w:rPr>
          <w:rtl w:val="0"/>
        </w:rPr>
        <w:t xml:space="preserve">. </w:t>
      </w:r>
    </w:p>
    <w:p w:rsidR="00000000" w:rsidDel="00000000" w:rsidP="00000000" w:rsidRDefault="00000000" w:rsidRPr="00000000" w14:paraId="0000096E">
      <w:pPr>
        <w:ind w:firstLine="720"/>
        <w:rPr/>
      </w:pPr>
      <w:r w:rsidDel="00000000" w:rsidR="00000000" w:rsidRPr="00000000">
        <w:rPr>
          <w:rtl w:val="0"/>
        </w:rPr>
        <w:t xml:space="preserve">LVSI and grade are the poorest factors.</w:t>
      </w:r>
    </w:p>
    <w:p w:rsidR="00000000" w:rsidDel="00000000" w:rsidP="00000000" w:rsidRDefault="00000000" w:rsidRPr="00000000" w14:paraId="0000096F">
      <w:pPr>
        <w:numPr>
          <w:ilvl w:val="1"/>
          <w:numId w:val="113"/>
        </w:numPr>
        <w:spacing w:line="240" w:lineRule="auto"/>
        <w:ind w:left="1440" w:hanging="360"/>
        <w:rPr>
          <w:u w:val="none"/>
        </w:rPr>
      </w:pPr>
      <w:r w:rsidDel="00000000" w:rsidR="00000000" w:rsidRPr="00000000">
        <w:rPr>
          <w:rtl w:val="0"/>
        </w:rPr>
        <w:t xml:space="preserve">1141 pts. 2001-2012. Nomogram was developed to predict LRR. This is not externally validated. MFU 6y.</w:t>
      </w:r>
    </w:p>
    <w:p w:rsidR="00000000" w:rsidDel="00000000" w:rsidP="00000000" w:rsidRDefault="00000000" w:rsidRPr="00000000" w14:paraId="00000970">
      <w:pPr>
        <w:numPr>
          <w:ilvl w:val="2"/>
          <w:numId w:val="113"/>
        </w:numPr>
        <w:spacing w:line="240" w:lineRule="auto"/>
        <w:ind w:left="2160" w:hanging="360"/>
        <w:rPr>
          <w:u w:val="none"/>
        </w:rPr>
      </w:pPr>
      <w:r w:rsidDel="00000000" w:rsidR="00000000" w:rsidRPr="00000000">
        <w:rPr>
          <w:rtl w:val="0"/>
        </w:rPr>
        <w:t xml:space="preserve">Factors: T1-2, N+, ER, Grade, and LVSI.</w:t>
      </w:r>
    </w:p>
    <w:p w:rsidR="00000000" w:rsidDel="00000000" w:rsidP="00000000" w:rsidRDefault="00000000" w:rsidRPr="00000000" w14:paraId="00000971">
      <w:pPr>
        <w:numPr>
          <w:ilvl w:val="1"/>
          <w:numId w:val="113"/>
        </w:numPr>
        <w:spacing w:line="240" w:lineRule="auto"/>
        <w:ind w:left="1440" w:hanging="360"/>
        <w:rPr>
          <w:u w:val="none"/>
        </w:rPr>
      </w:pPr>
      <w:r w:rsidDel="00000000" w:rsidR="00000000" w:rsidRPr="00000000">
        <w:rPr>
          <w:rtl w:val="0"/>
        </w:rPr>
        <w:t xml:space="preserve">5y LRR 4%. 5y DM 9%. 5y BCM 6%. </w:t>
      </w:r>
    </w:p>
    <w:p w:rsidR="00000000" w:rsidDel="00000000" w:rsidP="00000000" w:rsidRDefault="00000000" w:rsidRPr="00000000" w14:paraId="00000972">
      <w:pPr>
        <w:numPr>
          <w:ilvl w:val="1"/>
          <w:numId w:val="113"/>
        </w:numPr>
        <w:spacing w:line="240" w:lineRule="auto"/>
        <w:ind w:left="1440" w:hanging="360"/>
        <w:rPr>
          <w:u w:val="none"/>
        </w:rPr>
      </w:pPr>
      <w:r w:rsidDel="00000000" w:rsidR="00000000" w:rsidRPr="00000000">
        <w:rPr>
          <w:rtl w:val="0"/>
        </w:rPr>
        <w:t xml:space="preserve">In the high risk group, there was an association with increased local control, less DM and improved BCM. </w:t>
      </w:r>
    </w:p>
    <w:bookmarkStart w:colFirst="0" w:colLast="0" w:name="obk959jr658f" w:id="158"/>
    <w:bookmarkEnd w:id="158"/>
    <w:p w:rsidR="00000000" w:rsidDel="00000000" w:rsidP="00000000" w:rsidRDefault="00000000" w:rsidRPr="00000000" w14:paraId="00000973">
      <w:pPr>
        <w:numPr>
          <w:ilvl w:val="0"/>
          <w:numId w:val="113"/>
        </w:numPr>
        <w:spacing w:line="240" w:lineRule="auto"/>
        <w:rPr/>
      </w:pPr>
      <w:r w:rsidDel="00000000" w:rsidR="00000000" w:rsidRPr="00000000">
        <w:rPr>
          <w:b w:val="1"/>
          <w:rtl w:val="0"/>
        </w:rPr>
        <w:t xml:space="preserve">SUPREMO</w:t>
      </w:r>
      <w:r w:rsidDel="00000000" w:rsidR="00000000" w:rsidRPr="00000000">
        <w:rPr>
          <w:rtl w:val="0"/>
        </w:rPr>
        <w:t xml:space="preserve"> [</w:t>
      </w:r>
      <w:hyperlink r:id="rId564">
        <w:r w:rsidDel="00000000" w:rsidR="00000000" w:rsidRPr="00000000">
          <w:rPr>
            <w:rtl w:val="0"/>
          </w:rPr>
          <w:t xml:space="preserve">Protocol</w:t>
        </w:r>
      </w:hyperlink>
      <w:r w:rsidDel="00000000" w:rsidR="00000000" w:rsidRPr="00000000">
        <w:rPr>
          <w:rtl w:val="0"/>
        </w:rPr>
        <w:t xml:space="preserve">, </w:t>
      </w:r>
      <w:hyperlink r:id="rId565">
        <w:r w:rsidDel="00000000" w:rsidR="00000000" w:rsidRPr="00000000">
          <w:rPr>
            <w:rtl w:val="0"/>
          </w:rPr>
          <w:t xml:space="preserve">Velikova Lanc Onc '18</w:t>
        </w:r>
      </w:hyperlink>
      <w:r w:rsidDel="00000000" w:rsidR="00000000" w:rsidRPr="00000000">
        <w:rPr>
          <w:rtl w:val="0"/>
        </w:rPr>
        <w:t xml:space="preserve">]: </w:t>
      </w:r>
      <w:r w:rsidDel="00000000" w:rsidR="00000000" w:rsidRPr="00000000">
        <w:rPr>
          <w:b w:val="1"/>
          <w:rtl w:val="0"/>
        </w:rPr>
        <w:t xml:space="preserve">± PMRT </w:t>
      </w:r>
      <w:r w:rsidDel="00000000" w:rsidR="00000000" w:rsidRPr="00000000">
        <w:rPr>
          <w:rtl w:val="0"/>
        </w:rPr>
        <w:t xml:space="preserve">(RNI not mandated)</w:t>
      </w:r>
      <w:r w:rsidDel="00000000" w:rsidR="00000000" w:rsidRPr="00000000">
        <w:rPr>
          <w:rtl w:val="0"/>
        </w:rPr>
        <w:t xml:space="preserve"> for N1 disease or high risk cN0.</w:t>
        <w:br w:type="textWrapping"/>
        <w:t xml:space="preserve">Primary outcomes pending. 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974">
      <w:pPr>
        <w:numPr>
          <w:ilvl w:val="1"/>
          <w:numId w:val="113"/>
        </w:numPr>
        <w:spacing w:line="240" w:lineRule="auto"/>
        <w:ind w:left="1440" w:hanging="360"/>
        <w:rPr/>
      </w:pPr>
      <w:r w:rsidDel="00000000" w:rsidR="00000000" w:rsidRPr="00000000">
        <w:rPr>
          <w:rtl w:val="0"/>
        </w:rPr>
        <w:t xml:space="preserve">1600 pts. cT3N0, cT1-2N1, cT2N0 G3 and/or LVSI. </w:t>
      </w:r>
    </w:p>
    <w:p w:rsidR="00000000" w:rsidDel="00000000" w:rsidP="00000000" w:rsidRDefault="00000000" w:rsidRPr="00000000" w14:paraId="00000975">
      <w:pPr>
        <w:numPr>
          <w:ilvl w:val="2"/>
          <w:numId w:val="113"/>
        </w:numPr>
        <w:spacing w:line="240" w:lineRule="auto"/>
        <w:ind w:left="2160" w:hanging="360"/>
        <w:rPr>
          <w:u w:val="none"/>
        </w:rPr>
      </w:pPr>
      <w:r w:rsidDel="00000000" w:rsidR="00000000" w:rsidRPr="00000000">
        <w:rPr>
          <w:rtl w:val="0"/>
        </w:rPr>
        <w:t xml:space="preserve">RT choice of 40/15 (70%), 45/20, or 50/25.</w:t>
      </w:r>
    </w:p>
    <w:p w:rsidR="00000000" w:rsidDel="00000000" w:rsidP="00000000" w:rsidRDefault="00000000" w:rsidRPr="00000000" w14:paraId="00000976">
      <w:pPr>
        <w:numPr>
          <w:ilvl w:val="1"/>
          <w:numId w:val="113"/>
        </w:numPr>
        <w:spacing w:line="240" w:lineRule="auto"/>
        <w:ind w:left="1440" w:hanging="360"/>
        <w:rPr>
          <w:u w:val="none"/>
        </w:rPr>
      </w:pPr>
      <w:r w:rsidDel="00000000" w:rsidR="00000000" w:rsidRPr="00000000">
        <w:rPr>
          <w:rtl w:val="0"/>
        </w:rPr>
        <w:t xml:space="preserve">2y QoL shows a small amount of worse chest wall changes with RT, and no differences in shoulder symptoms, body image, fatigue, overall QoL, physical function, anxiety or depression. </w:t>
      </w:r>
    </w:p>
    <w:p w:rsidR="00000000" w:rsidDel="00000000" w:rsidP="00000000" w:rsidRDefault="00000000" w:rsidRPr="00000000" w14:paraId="00000977">
      <w:pPr>
        <w:pStyle w:val="Heading2"/>
        <w:rPr/>
      </w:pPr>
      <w:bookmarkStart w:colFirst="0" w:colLast="0" w:name="_9dhof7avfisl" w:id="159"/>
      <w:bookmarkEnd w:id="159"/>
      <w:r w:rsidDel="00000000" w:rsidR="00000000" w:rsidRPr="00000000">
        <w:rPr>
          <w:rtl w:val="0"/>
        </w:rPr>
      </w:r>
    </w:p>
    <w:tbl>
      <w:tblPr>
        <w:tblStyle w:val="Table4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78">
            <w:pPr>
              <w:ind w:left="0" w:firstLine="0"/>
              <w:rPr>
                <w:b w:val="1"/>
              </w:rPr>
            </w:pPr>
            <w:r w:rsidDel="00000000" w:rsidR="00000000" w:rsidRPr="00000000">
              <w:rPr>
                <w:b w:val="1"/>
                <w:rtl w:val="0"/>
              </w:rPr>
              <w:t xml:space="preserve">T3N0 Summary</w:t>
            </w:r>
            <w:r w:rsidDel="00000000" w:rsidR="00000000" w:rsidRPr="00000000">
              <w:rPr>
                <w:rtl w:val="0"/>
              </w:rPr>
              <w:t xml:space="preserve">: T3N0 is considered high risk, node negative (deliver PMRT). Recommendations for PMRT strengthened in context of NAC or inner/central location, TNBC, &lt; 10 lymph nodes removed, close/SM+, multicentric disease, G3 and/or LVSI.</w:t>
            </w:r>
            <w:r w:rsidDel="00000000" w:rsidR="00000000" w:rsidRPr="00000000">
              <w:rPr>
                <w:rtl w:val="0"/>
              </w:rPr>
            </w:r>
          </w:p>
        </w:tc>
      </w:tr>
    </w:tbl>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pStyle w:val="Heading2"/>
        <w:rPr/>
      </w:pPr>
      <w:bookmarkStart w:colFirst="0" w:colLast="0" w:name="_my2e4rg0ahon" w:id="160"/>
      <w:bookmarkEnd w:id="160"/>
      <w:hyperlink w:anchor="_h3zdqlymf9yk">
        <w:r w:rsidDel="00000000" w:rsidR="00000000" w:rsidRPr="00000000">
          <w:rPr>
            <w:rtl w:val="0"/>
          </w:rPr>
          <w:t xml:space="preserve">PMRT for pT3N0</w:t>
        </w:r>
      </w:hyperlink>
      <w:r w:rsidDel="00000000" w:rsidR="00000000" w:rsidRPr="00000000">
        <w:rPr>
          <w:rtl w:val="0"/>
        </w:rPr>
      </w:r>
    </w:p>
    <w:p w:rsidR="00000000" w:rsidDel="00000000" w:rsidP="00000000" w:rsidRDefault="00000000" w:rsidRPr="00000000" w14:paraId="0000097B">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97C">
      <w:pPr>
        <w:numPr>
          <w:ilvl w:val="0"/>
          <w:numId w:val="113"/>
        </w:numPr>
        <w:spacing w:line="240" w:lineRule="auto"/>
        <w:rPr/>
      </w:pPr>
      <w:r w:rsidDel="00000000" w:rsidR="00000000" w:rsidRPr="00000000">
        <w:rPr>
          <w:b w:val="1"/>
          <w:rtl w:val="0"/>
        </w:rPr>
        <w:t xml:space="preserve">Only 1% of all patients</w:t>
      </w:r>
      <w:r w:rsidDel="00000000" w:rsidR="00000000" w:rsidRPr="00000000">
        <w:rPr>
          <w:rtl w:val="0"/>
        </w:rPr>
        <w:t xml:space="preserve">. Most failures in CW, then SCV &gt;&gt; IM/axilla.</w:t>
      </w:r>
    </w:p>
    <w:p w:rsidR="00000000" w:rsidDel="00000000" w:rsidP="00000000" w:rsidRDefault="00000000" w:rsidRPr="00000000" w14:paraId="0000097D">
      <w:pPr>
        <w:numPr>
          <w:ilvl w:val="0"/>
          <w:numId w:val="113"/>
        </w:numPr>
        <w:spacing w:line="240" w:lineRule="auto"/>
        <w:rPr/>
      </w:pPr>
      <w:r w:rsidDel="00000000" w:rsidR="00000000" w:rsidRPr="00000000">
        <w:rPr>
          <w:rtl w:val="0"/>
        </w:rPr>
        <w:t xml:space="preserve">Old prospective: 5/13 pts (38%) recurred without PMRT and 0/27 with PMRT.</w:t>
      </w:r>
    </w:p>
    <w:p w:rsidR="00000000" w:rsidDel="00000000" w:rsidP="00000000" w:rsidRDefault="00000000" w:rsidRPr="00000000" w14:paraId="0000097E">
      <w:pPr>
        <w:numPr>
          <w:ilvl w:val="0"/>
          <w:numId w:val="113"/>
        </w:numPr>
        <w:spacing w:line="240" w:lineRule="auto"/>
        <w:rPr/>
      </w:pPr>
      <w:r w:rsidDel="00000000" w:rsidR="00000000" w:rsidRPr="00000000">
        <w:rPr>
          <w:rtl w:val="0"/>
        </w:rPr>
        <w:t xml:space="preserve">Dan</w:t>
      </w:r>
      <w:r w:rsidDel="00000000" w:rsidR="00000000" w:rsidRPr="00000000">
        <w:rPr>
          <w:rtl w:val="0"/>
        </w:rPr>
        <w:t xml:space="preserve">ish [</w:t>
      </w:r>
      <w:hyperlink w:anchor="6fkgy16ns4wy">
        <w:r w:rsidDel="00000000" w:rsidR="00000000" w:rsidRPr="00000000">
          <w:rPr>
            <w:rtl w:val="0"/>
          </w:rPr>
          <w:t xml:space="preserve">82b</w:t>
        </w:r>
      </w:hyperlink>
      <w:r w:rsidDel="00000000" w:rsidR="00000000" w:rsidRPr="00000000">
        <w:rPr>
          <w:rFonts w:ascii="Cardo" w:cs="Cardo" w:eastAsia="Cardo" w:hAnsi="Cardo"/>
          <w:rtl w:val="0"/>
        </w:rPr>
        <w:t xml:space="preserve">]: 135 pts were T3N0. 10y LRR 17→ 3%, OS 70→ 82% with the addition of PMRT.</w:t>
      </w:r>
    </w:p>
    <w:p w:rsidR="00000000" w:rsidDel="00000000" w:rsidP="00000000" w:rsidRDefault="00000000" w:rsidRPr="00000000" w14:paraId="0000097F">
      <w:pPr>
        <w:numPr>
          <w:ilvl w:val="0"/>
          <w:numId w:val="113"/>
        </w:numPr>
        <w:spacing w:line="240" w:lineRule="auto"/>
        <w:rPr/>
      </w:pPr>
      <w:r w:rsidDel="00000000" w:rsidR="00000000" w:rsidRPr="00000000">
        <w:rPr>
          <w:rtl w:val="0"/>
        </w:rPr>
        <w:t xml:space="preserve">Danish [</w:t>
      </w:r>
      <w:hyperlink w:anchor="flizqy4xfylg">
        <w:r w:rsidDel="00000000" w:rsidR="00000000" w:rsidRPr="00000000">
          <w:rPr>
            <w:rtl w:val="0"/>
          </w:rPr>
          <w:t xml:space="preserve">82c</w:t>
        </w:r>
      </w:hyperlink>
      <w:r w:rsidDel="00000000" w:rsidR="00000000" w:rsidRPr="00000000">
        <w:rPr>
          <w:rtl w:val="0"/>
        </w:rPr>
        <w:t xml:space="preserve">]: 132 pts</w:t>
      </w:r>
      <w:r w:rsidDel="00000000" w:rsidR="00000000" w:rsidRPr="00000000">
        <w:rPr>
          <w:rFonts w:ascii="Cardo" w:cs="Cardo" w:eastAsia="Cardo" w:hAnsi="Cardo"/>
          <w:rtl w:val="0"/>
        </w:rPr>
        <w:t xml:space="preserve"> were T3N0. 10y LRR 23→ 6%, OS 55→ 56% with the addition of PMRT.</w:t>
      </w:r>
    </w:p>
    <w:p w:rsidR="00000000" w:rsidDel="00000000" w:rsidP="00000000" w:rsidRDefault="00000000" w:rsidRPr="00000000" w14:paraId="00000980">
      <w:pPr>
        <w:numPr>
          <w:ilvl w:val="0"/>
          <w:numId w:val="113"/>
        </w:numPr>
        <w:spacing w:line="240" w:lineRule="auto"/>
        <w:rPr/>
      </w:pPr>
      <w:r w:rsidDel="00000000" w:rsidR="00000000" w:rsidRPr="00000000">
        <w:rPr>
          <w:rtl w:val="0"/>
        </w:rPr>
        <w:t xml:space="preserve">Conflicting data demonstrates 10y LRR as low as 7.1% in context of 16 LNs removed. Pts w LVSI have a higher rate of LRF.</w:t>
      </w:r>
    </w:p>
    <w:bookmarkStart w:colFirst="0" w:colLast="0" w:name="5t0pb9y0aq1" w:id="161"/>
    <w:bookmarkEnd w:id="161"/>
    <w:p w:rsidR="00000000" w:rsidDel="00000000" w:rsidP="00000000" w:rsidRDefault="00000000" w:rsidRPr="00000000" w14:paraId="00000981">
      <w:pPr>
        <w:numPr>
          <w:ilvl w:val="0"/>
          <w:numId w:val="113"/>
        </w:numPr>
        <w:spacing w:line="240" w:lineRule="auto"/>
        <w:rPr/>
      </w:pPr>
      <w:r w:rsidDel="00000000" w:rsidR="00000000" w:rsidRPr="00000000">
        <w:rPr>
          <w:b w:val="1"/>
          <w:rtl w:val="0"/>
        </w:rPr>
        <w:t xml:space="preserve">Taghian </w:t>
      </w:r>
      <w:r w:rsidDel="00000000" w:rsidR="00000000" w:rsidRPr="00000000">
        <w:rPr>
          <w:rtl w:val="0"/>
        </w:rPr>
        <w:t xml:space="preserve">[</w:t>
      </w:r>
      <w:hyperlink r:id="rId566">
        <w:r w:rsidDel="00000000" w:rsidR="00000000" w:rsidRPr="00000000">
          <w:rPr>
            <w:rtl w:val="0"/>
          </w:rPr>
          <w:t xml:space="preserve">JCO '06</w:t>
        </w:r>
      </w:hyperlink>
      <w:r w:rsidDel="00000000" w:rsidR="00000000" w:rsidRPr="00000000">
        <w:rPr>
          <w:rtl w:val="0"/>
        </w:rPr>
        <w:t xml:space="preserve">]: Retro. </w:t>
      </w:r>
      <w:r w:rsidDel="00000000" w:rsidR="00000000" w:rsidRPr="00000000">
        <w:rPr>
          <w:b w:val="1"/>
          <w:rtl w:val="0"/>
        </w:rPr>
        <w:t xml:space="preserve">T3N0 ± chemo, no PMRT</w:t>
      </w:r>
      <w:r w:rsidDel="00000000" w:rsidR="00000000" w:rsidRPr="00000000">
        <w:rPr>
          <w:rtl w:val="0"/>
        </w:rPr>
        <w:t xml:space="preserve">.</w:t>
      </w:r>
    </w:p>
    <w:p w:rsidR="00000000" w:rsidDel="00000000" w:rsidP="00000000" w:rsidRDefault="00000000" w:rsidRPr="00000000" w14:paraId="00000982">
      <w:pPr>
        <w:spacing w:line="240" w:lineRule="auto"/>
        <w:ind w:firstLine="720"/>
        <w:rPr/>
      </w:pPr>
      <w:r w:rsidDel="00000000" w:rsidR="00000000" w:rsidRPr="00000000">
        <w:rPr>
          <w:rtl w:val="0"/>
        </w:rPr>
        <w:t xml:space="preserve">Any component of LRF approaches 10% without PMRT. </w:t>
      </w:r>
    </w:p>
    <w:p w:rsidR="00000000" w:rsidDel="00000000" w:rsidP="00000000" w:rsidRDefault="00000000" w:rsidRPr="00000000" w14:paraId="00000983">
      <w:pPr>
        <w:numPr>
          <w:ilvl w:val="1"/>
          <w:numId w:val="113"/>
        </w:numPr>
        <w:spacing w:line="240" w:lineRule="auto"/>
        <w:ind w:left="1440" w:hanging="360"/>
        <w:rPr/>
      </w:pPr>
      <w:r w:rsidDel="00000000" w:rsidR="00000000" w:rsidRPr="00000000">
        <w:rPr>
          <w:rtl w:val="0"/>
        </w:rPr>
        <w:t xml:space="preserve">313 pts T3N0 pts from 5 NSABP trials. Adjuvant chemo 24%, tamox 21%, </w:t>
      </w:r>
      <w:r w:rsidDel="00000000" w:rsidR="00000000" w:rsidRPr="00000000">
        <w:rPr>
          <w:rtl w:val="0"/>
        </w:rPr>
        <w:t xml:space="preserve">chemoendocrine</w:t>
      </w:r>
      <w:r w:rsidDel="00000000" w:rsidR="00000000" w:rsidRPr="00000000">
        <w:rPr>
          <w:rtl w:val="0"/>
        </w:rPr>
        <w:t xml:space="preserve"> 19%, 25% no systemic.</w:t>
      </w:r>
    </w:p>
    <w:p w:rsidR="00000000" w:rsidDel="00000000" w:rsidP="00000000" w:rsidRDefault="00000000" w:rsidRPr="00000000" w14:paraId="00000984">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 DM / DM as the first event of 7→ 10→ 24%.</w:t>
      </w:r>
    </w:p>
    <w:p w:rsidR="00000000" w:rsidDel="00000000" w:rsidP="00000000" w:rsidRDefault="00000000" w:rsidRPr="00000000" w14:paraId="00000985">
      <w:pPr>
        <w:numPr>
          <w:ilvl w:val="1"/>
          <w:numId w:val="113"/>
        </w:numPr>
        <w:spacing w:line="240" w:lineRule="auto"/>
        <w:ind w:left="1440" w:hanging="360"/>
        <w:rPr/>
      </w:pPr>
      <w:r w:rsidDel="00000000" w:rsidR="00000000" w:rsidRPr="00000000">
        <w:rPr>
          <w:rFonts w:ascii="Cardo" w:cs="Cardo" w:eastAsia="Cardo" w:hAnsi="Cardo"/>
          <w:rtl w:val="0"/>
        </w:rPr>
        <w:t xml:space="preserve">10y LRF for no systemic / chemo / tamox / chemoendocrine of 13→ 6→ 5→ 5% (p=0.2).</w:t>
      </w:r>
    </w:p>
    <w:p w:rsidR="00000000" w:rsidDel="00000000" w:rsidP="00000000" w:rsidRDefault="00000000" w:rsidRPr="00000000" w14:paraId="00000986">
      <w:pPr>
        <w:numPr>
          <w:ilvl w:val="1"/>
          <w:numId w:val="113"/>
        </w:numPr>
        <w:spacing w:line="240" w:lineRule="auto"/>
        <w:ind w:left="1440" w:hanging="360"/>
        <w:rPr/>
      </w:pPr>
      <w:r w:rsidDel="00000000" w:rsidR="00000000" w:rsidRPr="00000000">
        <w:rPr>
          <w:rtl w:val="0"/>
        </w:rPr>
        <w:t xml:space="preserve">Of 28 failures, 24 occurred within the chest wall.</w:t>
      </w:r>
    </w:p>
    <w:p w:rsidR="00000000" w:rsidDel="00000000" w:rsidP="00000000" w:rsidRDefault="00000000" w:rsidRPr="00000000" w14:paraId="00000987">
      <w:pPr>
        <w:numPr>
          <w:ilvl w:val="1"/>
          <w:numId w:val="113"/>
        </w:numPr>
        <w:spacing w:line="240" w:lineRule="auto"/>
        <w:ind w:left="1440" w:hanging="360"/>
        <w:rPr/>
      </w:pPr>
      <w:r w:rsidDel="00000000" w:rsidR="00000000" w:rsidRPr="00000000">
        <w:rPr>
          <w:rtl w:val="0"/>
        </w:rPr>
        <w:t xml:space="preserve">No factors panned out on MVA.</w:t>
      </w:r>
    </w:p>
    <w:p w:rsidR="00000000" w:rsidDel="00000000" w:rsidP="00000000" w:rsidRDefault="00000000" w:rsidRPr="00000000" w14:paraId="00000988">
      <w:pPr>
        <w:numPr>
          <w:ilvl w:val="0"/>
          <w:numId w:val="113"/>
        </w:numPr>
        <w:spacing w:line="240" w:lineRule="auto"/>
        <w:rPr/>
      </w:pPr>
      <w:r w:rsidDel="00000000" w:rsidR="00000000" w:rsidRPr="00000000">
        <w:rPr>
          <w:b w:val="1"/>
          <w:rtl w:val="0"/>
        </w:rPr>
        <w:t xml:space="preserve">Floyd </w:t>
      </w:r>
      <w:r w:rsidDel="00000000" w:rsidR="00000000" w:rsidRPr="00000000">
        <w:rPr>
          <w:rtl w:val="0"/>
        </w:rPr>
        <w:t xml:space="preserve">[</w:t>
      </w:r>
      <w:hyperlink r:id="rId567">
        <w:r w:rsidDel="00000000" w:rsidR="00000000" w:rsidRPr="00000000">
          <w:rPr>
            <w:rtl w:val="0"/>
          </w:rPr>
          <w:t xml:space="preserve">IJROBP '06</w:t>
        </w:r>
      </w:hyperlink>
      <w:r w:rsidDel="00000000" w:rsidR="00000000" w:rsidRPr="00000000">
        <w:rPr>
          <w:rtl w:val="0"/>
        </w:rPr>
        <w:t xml:space="preserve">]: </w:t>
      </w:r>
      <w:r w:rsidDel="00000000" w:rsidR="00000000" w:rsidRPr="00000000">
        <w:rPr>
          <w:b w:val="1"/>
          <w:rtl w:val="0"/>
        </w:rPr>
        <w:t xml:space="preserve">T3N0 with chemo, no PMRT </w:t>
        <w:br w:type="textWrapping"/>
      </w:r>
      <w:r w:rsidDel="00000000" w:rsidR="00000000" w:rsidRPr="00000000">
        <w:rPr>
          <w:rtl w:val="0"/>
        </w:rPr>
        <w:t xml:space="preserve">Consider PMRT for T3N0 if LVSI.</w:t>
      </w:r>
    </w:p>
    <w:p w:rsidR="00000000" w:rsidDel="00000000" w:rsidP="00000000" w:rsidRDefault="00000000" w:rsidRPr="00000000" w14:paraId="00000989">
      <w:pPr>
        <w:numPr>
          <w:ilvl w:val="1"/>
          <w:numId w:val="113"/>
        </w:numPr>
        <w:spacing w:line="240" w:lineRule="auto"/>
        <w:ind w:left="1440" w:hanging="360"/>
        <w:rPr/>
      </w:pPr>
      <w:r w:rsidDel="00000000" w:rsidR="00000000" w:rsidRPr="00000000">
        <w:rPr>
          <w:rtl w:val="0"/>
        </w:rPr>
        <w:t xml:space="preserve">70 pts. T3N0. Multi-institutional. Median 16 LNs removed. MFU 7y.</w:t>
      </w:r>
    </w:p>
    <w:p w:rsidR="00000000" w:rsidDel="00000000" w:rsidP="00000000" w:rsidRDefault="00000000" w:rsidRPr="00000000" w14:paraId="0000098A">
      <w:pPr>
        <w:numPr>
          <w:ilvl w:val="1"/>
          <w:numId w:val="113"/>
        </w:numPr>
        <w:spacing w:line="240" w:lineRule="auto"/>
        <w:ind w:left="1440" w:hanging="360"/>
        <w:rPr/>
      </w:pPr>
      <w:r w:rsidDel="00000000" w:rsidR="00000000" w:rsidRPr="00000000">
        <w:rPr>
          <w:rtl w:val="0"/>
        </w:rPr>
        <w:t xml:space="preserve">5y LRF 7.6%. </w:t>
      </w:r>
    </w:p>
    <w:p w:rsidR="00000000" w:rsidDel="00000000" w:rsidP="00000000" w:rsidRDefault="00000000" w:rsidRPr="00000000" w14:paraId="0000098B">
      <w:pPr>
        <w:numPr>
          <w:ilvl w:val="1"/>
          <w:numId w:val="113"/>
        </w:numPr>
        <w:spacing w:line="240" w:lineRule="auto"/>
        <w:ind w:left="1440" w:hanging="360"/>
        <w:rPr/>
      </w:pPr>
      <w:r w:rsidDel="00000000" w:rsidR="00000000" w:rsidRPr="00000000">
        <w:rPr>
          <w:rtl w:val="0"/>
        </w:rPr>
        <w:t xml:space="preserve">LVSI independently associated with LRF.</w:t>
      </w:r>
    </w:p>
    <w:p w:rsidR="00000000" w:rsidDel="00000000" w:rsidP="00000000" w:rsidRDefault="00000000" w:rsidRPr="00000000" w14:paraId="0000098C">
      <w:pPr>
        <w:numPr>
          <w:ilvl w:val="0"/>
          <w:numId w:val="113"/>
        </w:numPr>
        <w:spacing w:line="240" w:lineRule="auto"/>
        <w:rPr/>
      </w:pPr>
      <w:r w:rsidDel="00000000" w:rsidR="00000000" w:rsidRPr="00000000">
        <w:rPr>
          <w:b w:val="1"/>
          <w:rtl w:val="0"/>
        </w:rPr>
        <w:t xml:space="preserve">Two NCDB studies from 2017</w:t>
      </w:r>
      <w:r w:rsidDel="00000000" w:rsidR="00000000" w:rsidRPr="00000000">
        <w:rPr>
          <w:rtl w:val="0"/>
        </w:rPr>
        <w:t xml:space="preserve"> </w:t>
      </w:r>
      <w:r w:rsidDel="00000000" w:rsidR="00000000" w:rsidRPr="00000000">
        <w:rPr>
          <w:b w:val="1"/>
          <w:rtl w:val="0"/>
        </w:rPr>
        <w:t xml:space="preserve">suggest OS benefit for inclusion of PMRT</w:t>
      </w:r>
      <w:r w:rsidDel="00000000" w:rsidR="00000000" w:rsidRPr="00000000">
        <w:rPr>
          <w:rtl w:val="0"/>
        </w:rPr>
        <w:t xml:space="preserve"> [</w:t>
      </w:r>
      <w:hyperlink r:id="rId568">
        <w:r w:rsidDel="00000000" w:rsidR="00000000" w:rsidRPr="00000000">
          <w:rPr>
            <w:rtl w:val="0"/>
          </w:rPr>
          <w:t xml:space="preserve">Emory Cancer '17</w:t>
        </w:r>
      </w:hyperlink>
      <w:r w:rsidDel="00000000" w:rsidR="00000000" w:rsidRPr="00000000">
        <w:rPr>
          <w:rtl w:val="0"/>
        </w:rPr>
        <w:t xml:space="preserve">, </w:t>
      </w:r>
      <w:hyperlink r:id="rId569">
        <w:r w:rsidDel="00000000" w:rsidR="00000000" w:rsidRPr="00000000">
          <w:rPr>
            <w:rtl w:val="0"/>
          </w:rPr>
          <w:t xml:space="preserve">Utah Breast '17</w:t>
        </w:r>
      </w:hyperlink>
      <w:r w:rsidDel="00000000" w:rsidR="00000000" w:rsidRPr="00000000">
        <w:rPr>
          <w:rtl w:val="0"/>
        </w:rPr>
        <w:t xml:space="preserve">] </w:t>
      </w:r>
    </w:p>
    <w:p w:rsidR="00000000" w:rsidDel="00000000" w:rsidP="00000000" w:rsidRDefault="00000000" w:rsidRPr="00000000" w14:paraId="0000098D">
      <w:pPr>
        <w:numPr>
          <w:ilvl w:val="1"/>
          <w:numId w:val="113"/>
        </w:numPr>
        <w:spacing w:line="240" w:lineRule="auto"/>
        <w:ind w:left="1440" w:hanging="360"/>
        <w:rPr/>
      </w:pPr>
      <w:r w:rsidDel="00000000" w:rsidR="00000000" w:rsidRPr="00000000">
        <w:rPr>
          <w:rtl w:val="0"/>
        </w:rPr>
        <w:t xml:space="preserve">This applies to all T3N0 regardless of SM status or systemic therapy.</w:t>
      </w:r>
    </w:p>
    <w:p w:rsidR="00000000" w:rsidDel="00000000" w:rsidP="00000000" w:rsidRDefault="00000000" w:rsidRPr="00000000" w14:paraId="0000098E">
      <w:pPr>
        <w:numPr>
          <w:ilvl w:val="0"/>
          <w:numId w:val="113"/>
        </w:numPr>
        <w:spacing w:line="240" w:lineRule="auto"/>
        <w:rPr>
          <w:u w:val="none"/>
        </w:rPr>
      </w:pPr>
      <w:r w:rsidDel="00000000" w:rsidR="00000000" w:rsidRPr="00000000">
        <w:rPr>
          <w:b w:val="1"/>
          <w:rtl w:val="0"/>
        </w:rPr>
        <w:t xml:space="preserve">PMRT is associated with improved OS in patients who do not receive chemo </w:t>
      </w:r>
      <w:r w:rsidDel="00000000" w:rsidR="00000000" w:rsidRPr="00000000">
        <w:rPr>
          <w:rtl w:val="0"/>
        </w:rPr>
        <w:t xml:space="preserve">[</w:t>
      </w:r>
      <w:hyperlink r:id="rId570">
        <w:r w:rsidDel="00000000" w:rsidR="00000000" w:rsidRPr="00000000">
          <w:rPr>
            <w:rtl w:val="0"/>
          </w:rPr>
          <w:t xml:space="preserve">Almahariq Rad Onc '20</w:t>
        </w:r>
      </w:hyperlink>
      <w:r w:rsidDel="00000000" w:rsidR="00000000" w:rsidRPr="00000000">
        <w:rPr>
          <w:rtl w:val="0"/>
        </w:rPr>
        <w:t xml:space="preserve">]:</w:t>
      </w:r>
    </w:p>
    <w:p w:rsidR="00000000" w:rsidDel="00000000" w:rsidP="00000000" w:rsidRDefault="00000000" w:rsidRPr="00000000" w14:paraId="0000098F">
      <w:pPr>
        <w:numPr>
          <w:ilvl w:val="1"/>
          <w:numId w:val="113"/>
        </w:numPr>
        <w:spacing w:line="240" w:lineRule="auto"/>
        <w:ind w:left="1440" w:hanging="360"/>
        <w:rPr>
          <w:u w:val="none"/>
        </w:rPr>
      </w:pPr>
      <w:r w:rsidDel="00000000" w:rsidR="00000000" w:rsidRPr="00000000">
        <w:rPr>
          <w:rtl w:val="0"/>
        </w:rPr>
        <w:t xml:space="preserve">NCDB. 2006-2014. MFU 4y. The benefit appears limited to patients who did not receive chemotherapy.</w:t>
      </w:r>
    </w:p>
    <w:p w:rsidR="00000000" w:rsidDel="00000000" w:rsidP="00000000" w:rsidRDefault="00000000" w:rsidRPr="00000000" w14:paraId="00000990">
      <w:pPr>
        <w:pStyle w:val="Heading4"/>
        <w:spacing w:line="240" w:lineRule="auto"/>
        <w:rPr/>
      </w:pPr>
      <w:bookmarkStart w:colFirst="0" w:colLast="0" w:name="_aq98msxslut5" w:id="162"/>
      <w:bookmarkEnd w:id="162"/>
      <w:r w:rsidDel="00000000" w:rsidR="00000000" w:rsidRPr="00000000">
        <w:rPr>
          <w:rtl w:val="0"/>
        </w:rPr>
      </w:r>
    </w:p>
    <w:p w:rsidR="00000000" w:rsidDel="00000000" w:rsidP="00000000" w:rsidRDefault="00000000" w:rsidRPr="00000000" w14:paraId="00000991">
      <w:pPr>
        <w:pStyle w:val="Heading2"/>
        <w:rPr/>
      </w:pPr>
      <w:bookmarkStart w:colFirst="0" w:colLast="0" w:name="_jnu4etb9ty2v" w:id="163"/>
      <w:bookmarkEnd w:id="163"/>
      <w:hyperlink w:anchor="_h3zdqlymf9yk">
        <w:r w:rsidDel="00000000" w:rsidR="00000000" w:rsidRPr="00000000">
          <w:rPr>
            <w:rtl w:val="0"/>
          </w:rPr>
          <w:t xml:space="preserve">PMRT following NAC</w:t>
        </w:r>
      </w:hyperlink>
      <w:r w:rsidDel="00000000" w:rsidR="00000000" w:rsidRPr="00000000">
        <w:rPr>
          <w:rtl w:val="0"/>
        </w:rPr>
      </w:r>
    </w:p>
    <w:p w:rsidR="00000000" w:rsidDel="00000000" w:rsidP="00000000" w:rsidRDefault="00000000" w:rsidRPr="00000000" w14:paraId="00000992">
      <w:pPr>
        <w:numPr>
          <w:ilvl w:val="0"/>
          <w:numId w:val="99"/>
        </w:numPr>
        <w:spacing w:line="240" w:lineRule="auto"/>
        <w:rPr/>
      </w:pPr>
      <w:r w:rsidDel="00000000" w:rsidR="00000000" w:rsidRPr="00000000">
        <w:rPr>
          <w:rtl w:val="0"/>
        </w:rPr>
        <w:t xml:space="preserve">NAC does NOT improve OS, but can convert from MRM to BCS in 20-30%.</w:t>
      </w:r>
    </w:p>
    <w:p w:rsidR="00000000" w:rsidDel="00000000" w:rsidP="00000000" w:rsidRDefault="00000000" w:rsidRPr="00000000" w14:paraId="00000993">
      <w:pPr>
        <w:numPr>
          <w:ilvl w:val="0"/>
          <w:numId w:val="99"/>
        </w:numPr>
      </w:pPr>
      <w:r w:rsidDel="00000000" w:rsidR="00000000" w:rsidRPr="00000000">
        <w:rPr>
          <w:rtl w:val="0"/>
        </w:rPr>
        <w:t xml:space="preserve">There is no difference in DMFS and BCM for neoadjuvant versus adjuvant chemotherapy [</w:t>
      </w:r>
      <w:hyperlink w:anchor="85wk28tstops">
        <w:r w:rsidDel="00000000" w:rsidR="00000000" w:rsidRPr="00000000">
          <w:rPr>
            <w:rtl w:val="0"/>
          </w:rPr>
          <w:t xml:space="preserve">NSABP B-18</w:t>
        </w:r>
      </w:hyperlink>
      <w:r w:rsidDel="00000000" w:rsidR="00000000" w:rsidRPr="00000000">
        <w:rPr>
          <w:rtl w:val="0"/>
        </w:rPr>
        <w:t xml:space="preserve">,</w:t>
      </w:r>
      <w:r w:rsidDel="00000000" w:rsidR="00000000" w:rsidRPr="00000000">
        <w:rPr>
          <w:rtl w:val="0"/>
        </w:rPr>
        <w:t xml:space="preserve"> </w:t>
      </w:r>
      <w:hyperlink w:anchor="kix.ve0k2ylu5coshttps://docs.google.com/document/d/1sWQwqcSH23B30CKCVOaQ2kb4D4qES6YfPqmgJYR5rnY/edit#bookmark=kix.ve0k2ylu5cos">
        <w:r w:rsidDel="00000000" w:rsidR="00000000" w:rsidRPr="00000000">
          <w:rPr>
            <w:rtl w:val="0"/>
          </w:rPr>
          <w:t xml:space="preserve">EBCTCG</w:t>
        </w:r>
      </w:hyperlink>
      <w:r w:rsidDel="00000000" w:rsidR="00000000" w:rsidRPr="00000000">
        <w:rPr>
          <w:rtl w:val="0"/>
        </w:rPr>
        <w:t xml:space="preserve">]. </w:t>
      </w:r>
    </w:p>
    <w:p w:rsidR="00000000" w:rsidDel="00000000" w:rsidP="00000000" w:rsidRDefault="00000000" w:rsidRPr="00000000" w14:paraId="00000994">
      <w:pPr>
        <w:numPr>
          <w:ilvl w:val="1"/>
          <w:numId w:val="99"/>
        </w:numPr>
        <w:ind w:left="1440" w:hanging="360"/>
        <w:rPr/>
      </w:pPr>
      <w:r w:rsidDel="00000000" w:rsidR="00000000" w:rsidRPr="00000000">
        <w:rPr>
          <w:rtl w:val="0"/>
        </w:rPr>
        <w:t xml:space="preserve">There appears to be more LRR with NAC, which is most pronounced in trials that omitted surgery in the event of good response to neoadjuvant chemotherapy. </w:t>
      </w:r>
    </w:p>
    <w:p w:rsidR="00000000" w:rsidDel="00000000" w:rsidP="00000000" w:rsidRDefault="00000000" w:rsidRPr="00000000" w14:paraId="00000995">
      <w:pPr>
        <w:numPr>
          <w:ilvl w:val="1"/>
          <w:numId w:val="99"/>
        </w:numPr>
        <w:ind w:left="1440" w:hanging="360"/>
        <w:rPr/>
      </w:pPr>
      <w:r w:rsidDel="00000000" w:rsidR="00000000" w:rsidRPr="00000000">
        <w:rPr>
          <w:rtl w:val="0"/>
        </w:rPr>
        <w:t xml:space="preserve">Also, there appears to be a higher rate of BCS in NAC arms, which may be why there is increased LR after NAC.</w:t>
      </w:r>
    </w:p>
    <w:p w:rsidR="00000000" w:rsidDel="00000000" w:rsidP="00000000" w:rsidRDefault="00000000" w:rsidRPr="00000000" w14:paraId="00000996">
      <w:pPr>
        <w:numPr>
          <w:ilvl w:val="0"/>
          <w:numId w:val="99"/>
        </w:numPr>
        <w:spacing w:line="240" w:lineRule="auto"/>
        <w:rPr/>
      </w:pPr>
      <w:r w:rsidDel="00000000" w:rsidR="00000000" w:rsidRPr="00000000">
        <w:rPr>
          <w:rtl w:val="0"/>
        </w:rPr>
        <w:t xml:space="preserve">Risk of LR is determined by both pretreatment stage and residual disease after chemo. </w:t>
      </w:r>
    </w:p>
    <w:p w:rsidR="00000000" w:rsidDel="00000000" w:rsidP="00000000" w:rsidRDefault="00000000" w:rsidRPr="00000000" w14:paraId="00000997">
      <w:pPr>
        <w:numPr>
          <w:ilvl w:val="0"/>
          <w:numId w:val="99"/>
        </w:numPr>
        <w:spacing w:line="240" w:lineRule="auto"/>
        <w:rPr/>
      </w:pPr>
      <w:r w:rsidDel="00000000" w:rsidR="00000000" w:rsidRPr="00000000">
        <w:rPr>
          <w:rtl w:val="0"/>
        </w:rPr>
        <w:t xml:space="preserve">No RCT data. Paucity of literature!</w:t>
      </w:r>
    </w:p>
    <w:p w:rsidR="00000000" w:rsidDel="00000000" w:rsidP="00000000" w:rsidRDefault="00000000" w:rsidRPr="00000000" w14:paraId="00000998">
      <w:pPr>
        <w:numPr>
          <w:ilvl w:val="0"/>
          <w:numId w:val="99"/>
        </w:numPr>
        <w:spacing w:line="240" w:lineRule="auto"/>
        <w:rPr/>
      </w:pPr>
      <w:r w:rsidDel="00000000" w:rsidR="00000000" w:rsidRPr="00000000">
        <w:rPr>
          <w:b w:val="1"/>
          <w:rtl w:val="0"/>
        </w:rPr>
        <w:t xml:space="preserve">MDACC LRR after NAC in T3N0 </w:t>
      </w:r>
      <w:r w:rsidDel="00000000" w:rsidR="00000000" w:rsidRPr="00000000">
        <w:rPr>
          <w:rtl w:val="0"/>
        </w:rPr>
        <w:t xml:space="preserve">[</w:t>
      </w:r>
      <w:hyperlink r:id="rId571">
        <w:r w:rsidDel="00000000" w:rsidR="00000000" w:rsidRPr="00000000">
          <w:rPr>
            <w:rtl w:val="0"/>
          </w:rPr>
          <w:t xml:space="preserve">Nagar IJROBP '11]</w:t>
        </w:r>
      </w:hyperlink>
      <w:r w:rsidDel="00000000" w:rsidR="00000000" w:rsidRPr="00000000">
        <w:rPr>
          <w:rtl w:val="0"/>
        </w:rPr>
        <w:t xml:space="preserve">: </w:t>
      </w:r>
      <w:r w:rsidDel="00000000" w:rsidR="00000000" w:rsidRPr="00000000">
        <w:rPr>
          <w:b w:val="1"/>
          <w:rtl w:val="0"/>
        </w:rPr>
        <w:t xml:space="preserve">MRM ± PMRT</w:t>
      </w:r>
      <w:r w:rsidDel="00000000" w:rsidR="00000000" w:rsidRPr="00000000">
        <w:rPr>
          <w:rtl w:val="0"/>
        </w:rPr>
        <w:t xml:space="preserve">. </w:t>
        <w:br w:type="textWrapping"/>
      </w:r>
      <w:r w:rsidDel="00000000" w:rsidR="00000000" w:rsidRPr="00000000">
        <w:rPr>
          <w:rtl w:val="0"/>
        </w:rPr>
        <w:t xml:space="preserve">Consider PMRT for all T3N0 after NAC.</w:t>
      </w:r>
    </w:p>
    <w:p w:rsidR="00000000" w:rsidDel="00000000" w:rsidP="00000000" w:rsidRDefault="00000000" w:rsidRPr="00000000" w14:paraId="00000999">
      <w:pPr>
        <w:numPr>
          <w:ilvl w:val="1"/>
          <w:numId w:val="99"/>
        </w:numPr>
        <w:spacing w:line="240" w:lineRule="auto"/>
        <w:ind w:left="1440" w:hanging="360"/>
        <w:rPr/>
      </w:pPr>
      <w:r w:rsidDel="00000000" w:rsidR="00000000" w:rsidRPr="00000000">
        <w:rPr>
          <w:rtl w:val="0"/>
        </w:rPr>
        <w:t xml:space="preserve">162 T3N0 pts. Median nodes 15. 1985-2004. 8% pCR. </w:t>
      </w:r>
    </w:p>
    <w:p w:rsidR="00000000" w:rsidDel="00000000" w:rsidP="00000000" w:rsidRDefault="00000000" w:rsidRPr="00000000" w14:paraId="0000099A">
      <w:pPr>
        <w:numPr>
          <w:ilvl w:val="1"/>
          <w:numId w:val="99"/>
        </w:numPr>
        <w:spacing w:line="240" w:lineRule="auto"/>
        <w:ind w:left="1440" w:hanging="360"/>
        <w:rPr/>
      </w:pPr>
      <w:r w:rsidDel="00000000" w:rsidR="00000000" w:rsidRPr="00000000">
        <w:rPr>
          <w:rFonts w:ascii="Cardo" w:cs="Cardo" w:eastAsia="Cardo" w:hAnsi="Cardo"/>
          <w:rtl w:val="0"/>
        </w:rPr>
        <w:t xml:space="preserve">5y LRR 24→ 4% with the addition of PMRT.</w:t>
      </w:r>
      <w:r w:rsidDel="00000000" w:rsidR="00000000" w:rsidRPr="00000000">
        <w:rPr>
          <w:rtl w:val="0"/>
        </w:rPr>
      </w:r>
    </w:p>
    <w:p w:rsidR="00000000" w:rsidDel="00000000" w:rsidP="00000000" w:rsidRDefault="00000000" w:rsidRPr="00000000" w14:paraId="0000099B">
      <w:pPr>
        <w:numPr>
          <w:ilvl w:val="0"/>
          <w:numId w:val="99"/>
        </w:numPr>
        <w:spacing w:line="240" w:lineRule="auto"/>
        <w:rPr/>
      </w:pPr>
      <w:r w:rsidDel="00000000" w:rsidR="00000000" w:rsidRPr="00000000">
        <w:rPr>
          <w:b w:val="1"/>
          <w:rtl w:val="0"/>
        </w:rPr>
        <w:t xml:space="preserve">MDACC LRR after NAC</w:t>
      </w:r>
      <w:r w:rsidDel="00000000" w:rsidR="00000000" w:rsidRPr="00000000">
        <w:rPr>
          <w:rtl w:val="0"/>
        </w:rPr>
        <w:t xml:space="preserve"> (1974-2000) [</w:t>
      </w:r>
      <w:hyperlink r:id="rId572">
        <w:r w:rsidDel="00000000" w:rsidR="00000000" w:rsidRPr="00000000">
          <w:rPr>
            <w:rtl w:val="0"/>
          </w:rPr>
          <w:t xml:space="preserve">Huang JCO '04</w:t>
        </w:r>
      </w:hyperlink>
      <w:r w:rsidDel="00000000" w:rsidR="00000000" w:rsidRPr="00000000">
        <w:rPr>
          <w:rtl w:val="0"/>
        </w:rPr>
        <w:t xml:space="preserve">, </w:t>
      </w:r>
      <w:hyperlink r:id="rId573">
        <w:r w:rsidDel="00000000" w:rsidR="00000000" w:rsidRPr="00000000">
          <w:rPr>
            <w:rtl w:val="0"/>
          </w:rPr>
          <w:t xml:space="preserve">IJROBP '05]</w:t>
        </w:r>
      </w:hyperlink>
      <w:r w:rsidDel="00000000" w:rsidR="00000000" w:rsidRPr="00000000">
        <w:rPr>
          <w:rtl w:val="0"/>
        </w:rPr>
        <w:t xml:space="preserve">: </w:t>
      </w:r>
      <w:r w:rsidDel="00000000" w:rsidR="00000000" w:rsidRPr="00000000">
        <w:rPr>
          <w:b w:val="1"/>
          <w:rtl w:val="0"/>
        </w:rPr>
        <w:t xml:space="preserve">NAC ± PMRT</w:t>
      </w:r>
      <w:r w:rsidDel="00000000" w:rsidR="00000000" w:rsidRPr="00000000">
        <w:rPr>
          <w:rtl w:val="0"/>
        </w:rPr>
        <w:t xml:space="preserve">. </w:t>
        <w:br w:type="textWrapping"/>
      </w:r>
      <w:r w:rsidDel="00000000" w:rsidR="00000000" w:rsidRPr="00000000">
        <w:rPr>
          <w:rtl w:val="0"/>
        </w:rPr>
        <w:t xml:space="preserve">Despite higher risk in patients who received PMRT, these patients still had lower locoregional recurrence!</w:t>
      </w:r>
    </w:p>
    <w:p w:rsidR="00000000" w:rsidDel="00000000" w:rsidP="00000000" w:rsidRDefault="00000000" w:rsidRPr="00000000" w14:paraId="0000099C">
      <w:pPr>
        <w:spacing w:line="240" w:lineRule="auto"/>
        <w:ind w:firstLine="720"/>
        <w:rPr/>
      </w:pPr>
      <w:r w:rsidDel="00000000" w:rsidR="00000000" w:rsidRPr="00000000">
        <w:rPr>
          <w:rtl w:val="0"/>
        </w:rPr>
        <w:t xml:space="preserve">Stage III patients with pCR after NAC appear to benefit from PMRT, while this isn't as clear cut for Stage I-II with pCR.</w:t>
      </w:r>
      <w:r w:rsidDel="00000000" w:rsidR="00000000" w:rsidRPr="00000000">
        <w:rPr>
          <w:rtl w:val="0"/>
        </w:rPr>
      </w:r>
    </w:p>
    <w:p w:rsidR="00000000" w:rsidDel="00000000" w:rsidP="00000000" w:rsidRDefault="00000000" w:rsidRPr="00000000" w14:paraId="0000099D">
      <w:pPr>
        <w:numPr>
          <w:ilvl w:val="1"/>
          <w:numId w:val="99"/>
        </w:numPr>
        <w:spacing w:line="240" w:lineRule="auto"/>
        <w:ind w:left="1440" w:hanging="360"/>
        <w:rPr/>
      </w:pPr>
      <w:r w:rsidDel="00000000" w:rsidR="00000000" w:rsidRPr="00000000">
        <w:rPr>
          <w:rtl w:val="0"/>
        </w:rPr>
        <w:t xml:space="preserve">542 patients </w:t>
      </w:r>
      <w:r w:rsidDel="00000000" w:rsidR="00000000" w:rsidRPr="00000000">
        <w:rPr>
          <w:rtl w:val="0"/>
        </w:rPr>
        <w:t xml:space="preserve">PMRT, 134 patients without PMRT</w:t>
      </w:r>
      <w:r w:rsidDel="00000000" w:rsidR="00000000" w:rsidRPr="00000000">
        <w:rPr>
          <w:rtl w:val="0"/>
        </w:rPr>
        <w:t xml:space="preserve">. Only ~10% pCR. 95% adjuvant chemo. 34% tamox.</w:t>
      </w:r>
    </w:p>
    <w:p w:rsidR="00000000" w:rsidDel="00000000" w:rsidP="00000000" w:rsidRDefault="00000000" w:rsidRPr="00000000" w14:paraId="0000099E">
      <w:pPr>
        <w:numPr>
          <w:ilvl w:val="2"/>
          <w:numId w:val="99"/>
        </w:numPr>
        <w:spacing w:line="240" w:lineRule="auto"/>
        <w:ind w:left="2160" w:hanging="360"/>
        <w:rPr/>
      </w:pPr>
      <w:r w:rsidDel="00000000" w:rsidR="00000000" w:rsidRPr="00000000">
        <w:rPr>
          <w:rtl w:val="0"/>
        </w:rPr>
        <w:t xml:space="preserve">RT to CW, SCV, IM. </w:t>
      </w:r>
    </w:p>
    <w:p w:rsidR="00000000" w:rsidDel="00000000" w:rsidP="00000000" w:rsidRDefault="00000000" w:rsidRPr="00000000" w14:paraId="0000099F">
      <w:pPr>
        <w:numPr>
          <w:ilvl w:val="2"/>
          <w:numId w:val="99"/>
        </w:numPr>
        <w:spacing w:line="240" w:lineRule="auto"/>
        <w:ind w:left="2160" w:hanging="360"/>
        <w:rPr/>
      </w:pPr>
      <w:r w:rsidDel="00000000" w:rsidR="00000000" w:rsidRPr="00000000">
        <w:rPr>
          <w:rFonts w:ascii="Cardo" w:cs="Cardo" w:eastAsia="Cardo" w:hAnsi="Cardo"/>
          <w:rtl w:val="0"/>
        </w:rPr>
        <w:t xml:space="preserve">PMRT higher risk: Stage I-II 50→ 17%, Stage III+ 50→ 85%. </w:t>
      </w:r>
      <w:r w:rsidDel="00000000" w:rsidR="00000000" w:rsidRPr="00000000">
        <w:rPr>
          <w:rtl w:val="0"/>
        </w:rPr>
      </w:r>
    </w:p>
    <w:p w:rsidR="00000000" w:rsidDel="00000000" w:rsidP="00000000" w:rsidRDefault="00000000" w:rsidRPr="00000000" w14:paraId="000009A0">
      <w:pPr>
        <w:numPr>
          <w:ilvl w:val="1"/>
          <w:numId w:val="99"/>
        </w:numPr>
        <w:spacing w:line="240" w:lineRule="auto"/>
        <w:ind w:left="1440" w:hanging="360"/>
        <w:rPr/>
      </w:pPr>
      <w:r w:rsidDel="00000000" w:rsidR="00000000" w:rsidRPr="00000000">
        <w:rPr>
          <w:rtl w:val="0"/>
        </w:rPr>
        <w:t xml:space="preserve">Around </w:t>
      </w:r>
      <w:r w:rsidDel="00000000" w:rsidR="00000000" w:rsidRPr="00000000">
        <w:rPr>
          <w:rtl w:val="0"/>
        </w:rPr>
        <w:t xml:space="preserve">2/3</w:t>
      </w:r>
      <w:r w:rsidDel="00000000" w:rsidR="00000000" w:rsidRPr="00000000">
        <w:rPr>
          <w:rtl w:val="0"/>
        </w:rPr>
        <w:t xml:space="preserve"> have recurrence in the chest wall, while </w:t>
      </w:r>
      <w:r w:rsidDel="00000000" w:rsidR="00000000" w:rsidRPr="00000000">
        <w:rPr>
          <w:rtl w:val="0"/>
        </w:rPr>
        <w:t xml:space="preserve">1/3</w:t>
      </w:r>
      <w:r w:rsidDel="00000000" w:rsidR="00000000" w:rsidRPr="00000000">
        <w:rPr>
          <w:rtl w:val="0"/>
        </w:rPr>
        <w:t xml:space="preserve"> have recurrence in the SCV fossa.</w:t>
      </w:r>
    </w:p>
    <w:p w:rsidR="00000000" w:rsidDel="00000000" w:rsidP="00000000" w:rsidRDefault="00000000" w:rsidRPr="00000000" w14:paraId="000009A1">
      <w:pPr>
        <w:numPr>
          <w:ilvl w:val="2"/>
          <w:numId w:val="99"/>
        </w:numPr>
        <w:spacing w:line="240" w:lineRule="auto"/>
        <w:ind w:left="2160" w:hanging="360"/>
        <w:rPr/>
      </w:pPr>
      <w:r w:rsidDel="00000000" w:rsidR="00000000" w:rsidRPr="00000000">
        <w:rPr>
          <w:rtl w:val="0"/>
        </w:rPr>
        <w:t xml:space="preserve">Only 2% have failure in IMs, 6% axilla, and 8% infraclavicular.</w:t>
      </w:r>
    </w:p>
    <w:p w:rsidR="00000000" w:rsidDel="00000000" w:rsidP="00000000" w:rsidRDefault="00000000" w:rsidRPr="00000000" w14:paraId="000009A2">
      <w:pPr>
        <w:numPr>
          <w:ilvl w:val="1"/>
          <w:numId w:val="99"/>
        </w:numPr>
        <w:spacing w:line="240" w:lineRule="auto"/>
        <w:ind w:left="1440" w:hanging="360"/>
        <w:rPr/>
      </w:pPr>
      <w:r w:rsidDel="00000000" w:rsidR="00000000" w:rsidRPr="00000000">
        <w:rPr>
          <w:rFonts w:ascii="Cardo" w:cs="Cardo" w:eastAsia="Cardo" w:hAnsi="Cardo"/>
          <w:rtl w:val="0"/>
        </w:rPr>
        <w:t xml:space="preserve">10y actuarial LRR of 22→ 11%. 10y isolated LRR of 20→ 8%. </w:t>
      </w:r>
    </w:p>
    <w:p w:rsidR="00000000" w:rsidDel="00000000" w:rsidP="00000000" w:rsidRDefault="00000000" w:rsidRPr="00000000" w14:paraId="000009A3">
      <w:pPr>
        <w:numPr>
          <w:ilvl w:val="2"/>
          <w:numId w:val="99"/>
        </w:numPr>
        <w:spacing w:line="240" w:lineRule="auto"/>
        <w:ind w:left="2160" w:hanging="360"/>
        <w:rPr/>
      </w:pPr>
      <w:r w:rsidDel="00000000" w:rsidR="00000000" w:rsidRPr="00000000">
        <w:rPr>
          <w:rFonts w:ascii="Cardo" w:cs="Cardo" w:eastAsia="Cardo" w:hAnsi="Cardo"/>
          <w:b w:val="1"/>
          <w:rtl w:val="0"/>
        </w:rPr>
        <w:t xml:space="preserve">10y LRR for stage III+ pCR of 33→ 3%</w:t>
      </w:r>
      <w:r w:rsidDel="00000000" w:rsidR="00000000" w:rsidRPr="00000000">
        <w:rPr>
          <w:rtl w:val="0"/>
        </w:rPr>
        <w:t xml:space="preserve">. </w:t>
      </w:r>
    </w:p>
    <w:p w:rsidR="00000000" w:rsidDel="00000000" w:rsidP="00000000" w:rsidRDefault="00000000" w:rsidRPr="00000000" w14:paraId="000009A4">
      <w:pPr>
        <w:numPr>
          <w:ilvl w:val="3"/>
          <w:numId w:val="99"/>
        </w:numPr>
        <w:spacing w:line="240" w:lineRule="auto"/>
        <w:ind w:left="2880" w:hanging="360"/>
        <w:rPr/>
      </w:pPr>
      <w:r w:rsidDel="00000000" w:rsidR="00000000" w:rsidRPr="00000000">
        <w:rPr>
          <w:rtl w:val="0"/>
        </w:rPr>
        <w:t xml:space="preserve">No difference in LRR when adding PMRT for stage I-II w pCR.</w:t>
      </w:r>
      <w:r w:rsidDel="00000000" w:rsidR="00000000" w:rsidRPr="00000000">
        <w:rPr>
          <w:rtl w:val="0"/>
        </w:rPr>
      </w:r>
    </w:p>
    <w:p w:rsidR="00000000" w:rsidDel="00000000" w:rsidP="00000000" w:rsidRDefault="00000000" w:rsidRPr="00000000" w14:paraId="000009A5">
      <w:pPr>
        <w:numPr>
          <w:ilvl w:val="2"/>
          <w:numId w:val="99"/>
        </w:numPr>
        <w:spacing w:line="240" w:lineRule="auto"/>
        <w:ind w:left="2160" w:hanging="360"/>
        <w:rPr/>
      </w:pPr>
      <w:r w:rsidDel="00000000" w:rsidR="00000000" w:rsidRPr="00000000">
        <w:rPr>
          <w:rtl w:val="0"/>
        </w:rPr>
        <w:t xml:space="preserve">MVA </w:t>
      </w:r>
      <w:r w:rsidDel="00000000" w:rsidR="00000000" w:rsidRPr="00000000">
        <w:rPr>
          <w:rtl w:val="0"/>
        </w:rPr>
        <w:t xml:space="preserve">LRR </w:t>
      </w:r>
      <w:r w:rsidDel="00000000" w:rsidR="00000000" w:rsidRPr="00000000">
        <w:rPr>
          <w:rFonts w:ascii="Gungsuh" w:cs="Gungsuh" w:eastAsia="Gungsuh" w:hAnsi="Gungsuh"/>
          <w:rtl w:val="0"/>
        </w:rPr>
        <w:t xml:space="preserve">HRs for No PMRT / ≥ 20% nodes / </w:t>
      </w:r>
      <w:r w:rsidDel="00000000" w:rsidR="00000000" w:rsidRPr="00000000">
        <w:rPr>
          <w:rtl w:val="0"/>
        </w:rPr>
        <w:t xml:space="preserve">IIIB+</w:t>
      </w:r>
      <w:r w:rsidDel="00000000" w:rsidR="00000000" w:rsidRPr="00000000">
        <w:rPr>
          <w:rFonts w:ascii="Cardo" w:cs="Cardo" w:eastAsia="Cardo" w:hAnsi="Cardo"/>
          <w:rtl w:val="0"/>
        </w:rPr>
        <w:t xml:space="preserve"> / no tamox / &lt; PR / ER- of 4.7→ 3.6→ 2.4→ 2.2→ 1.9→ 1.7. </w:t>
      </w:r>
      <w:r w:rsidDel="00000000" w:rsidR="00000000" w:rsidRPr="00000000">
        <w:rPr>
          <w:rFonts w:ascii="Gungsuh" w:cs="Gungsuh" w:eastAsia="Gungsuh" w:hAnsi="Gungsuh"/>
          <w:i w:val="1"/>
          <w:rtl w:val="0"/>
        </w:rPr>
        <w:t xml:space="preserve">No PMRT or ≥ 20% nodal ratio appears to have the largest impact on LRR.</w:t>
      </w:r>
    </w:p>
    <w:p w:rsidR="00000000" w:rsidDel="00000000" w:rsidP="00000000" w:rsidRDefault="00000000" w:rsidRPr="00000000" w14:paraId="000009A6">
      <w:pPr>
        <w:numPr>
          <w:ilvl w:val="2"/>
          <w:numId w:val="99"/>
        </w:numPr>
        <w:spacing w:line="240" w:lineRule="auto"/>
        <w:ind w:left="2160" w:hanging="360"/>
        <w:rPr/>
      </w:pPr>
      <w:r w:rsidDel="00000000" w:rsidR="00000000" w:rsidRPr="00000000">
        <w:rPr>
          <w:rFonts w:ascii="Cardo" w:cs="Cardo" w:eastAsia="Cardo" w:hAnsi="Cardo"/>
          <w:rtl w:val="0"/>
        </w:rPr>
        <w:t xml:space="preserve">MVA LRR HRs for Skin or nipple invlmt / SCV+ / no tamox / ECE / ER- of 2.8→ 2.7→ 2.7→ 2.1→ 2.1.</w:t>
      </w:r>
    </w:p>
    <w:p w:rsidR="00000000" w:rsidDel="00000000" w:rsidP="00000000" w:rsidRDefault="00000000" w:rsidRPr="00000000" w14:paraId="000009A7">
      <w:pPr>
        <w:numPr>
          <w:ilvl w:val="3"/>
          <w:numId w:val="99"/>
        </w:numPr>
        <w:spacing w:line="240" w:lineRule="auto"/>
        <w:ind w:left="2880" w:hanging="360"/>
        <w:rPr/>
      </w:pPr>
      <w:r w:rsidDel="00000000" w:rsidR="00000000" w:rsidRPr="00000000">
        <w:rPr>
          <w:rFonts w:ascii="Cardo" w:cs="Cardo" w:eastAsia="Cardo" w:hAnsi="Cardo"/>
          <w:rtl w:val="0"/>
        </w:rPr>
        <w:t xml:space="preserve">10y LRR for 0-1 / 2 / 3 factors of 4→ 8→ 28%. </w:t>
      </w:r>
    </w:p>
    <w:p w:rsidR="00000000" w:rsidDel="00000000" w:rsidP="00000000" w:rsidRDefault="00000000" w:rsidRPr="00000000" w14:paraId="000009A8">
      <w:pPr>
        <w:numPr>
          <w:ilvl w:val="1"/>
          <w:numId w:val="99"/>
        </w:numPr>
        <w:spacing w:line="240" w:lineRule="auto"/>
        <w:ind w:left="1440" w:hanging="360"/>
        <w:rPr>
          <w:u w:val="none"/>
        </w:rPr>
      </w:pPr>
      <w:r w:rsidDel="00000000" w:rsidR="00000000" w:rsidRPr="00000000">
        <w:rPr>
          <w:rtl w:val="0"/>
        </w:rPr>
        <w:t xml:space="preserve">Patients presenting with stage I-II disease with pCR and patients with stage II disease with ypN1a did not have significant decreases in LRR with PMRT. </w:t>
      </w:r>
      <w:r w:rsidDel="00000000" w:rsidR="00000000" w:rsidRPr="00000000">
        <w:rPr>
          <w:rtl w:val="0"/>
        </w:rPr>
      </w:r>
    </w:p>
    <w:p w:rsidR="00000000" w:rsidDel="00000000" w:rsidP="00000000" w:rsidRDefault="00000000" w:rsidRPr="00000000" w14:paraId="000009A9">
      <w:pPr>
        <w:numPr>
          <w:ilvl w:val="1"/>
          <w:numId w:val="99"/>
        </w:numPr>
        <w:spacing w:line="240" w:lineRule="auto"/>
        <w:ind w:left="1440" w:hanging="360"/>
        <w:rPr/>
      </w:pPr>
      <w:r w:rsidDel="00000000" w:rsidR="00000000" w:rsidRPr="00000000">
        <w:rPr>
          <w:rFonts w:ascii="Cardo" w:cs="Cardo" w:eastAsia="Cardo" w:hAnsi="Cardo"/>
          <w:rtl w:val="0"/>
        </w:rPr>
        <w:t xml:space="preserve">10y OS ~47→ 55% (p=0.06) but most pts who did not receive RT died of other diseases. 10y CSS ~55%. </w:t>
      </w:r>
    </w:p>
    <w:p w:rsidR="00000000" w:rsidDel="00000000" w:rsidP="00000000" w:rsidRDefault="00000000" w:rsidRPr="00000000" w14:paraId="000009AA">
      <w:pPr>
        <w:numPr>
          <w:ilvl w:val="2"/>
          <w:numId w:val="99"/>
        </w:numPr>
        <w:spacing w:line="240" w:lineRule="auto"/>
        <w:ind w:left="2160" w:hanging="360"/>
        <w:rPr/>
      </w:pPr>
      <w:r w:rsidDel="00000000" w:rsidR="00000000" w:rsidRPr="00000000">
        <w:rPr>
          <w:rFonts w:ascii="Cardo" w:cs="Cardo" w:eastAsia="Cardo" w:hAnsi="Cardo"/>
          <w:rtl w:val="0"/>
        </w:rPr>
        <w:t xml:space="preserve">10y CSS roughly 20→ 40% for any of: Stage IIIB+, cT4, N2+.  </w:t>
      </w:r>
      <w:r w:rsidDel="00000000" w:rsidR="00000000" w:rsidRPr="00000000">
        <w:rPr>
          <w:rtl w:val="0"/>
        </w:rPr>
      </w:r>
    </w:p>
    <w:p w:rsidR="00000000" w:rsidDel="00000000" w:rsidP="00000000" w:rsidRDefault="00000000" w:rsidRPr="00000000" w14:paraId="000009AB">
      <w:pPr>
        <w:numPr>
          <w:ilvl w:val="2"/>
          <w:numId w:val="99"/>
        </w:numPr>
        <w:spacing w:line="240" w:lineRule="auto"/>
        <w:ind w:left="2160" w:hanging="360"/>
        <w:rPr/>
      </w:pPr>
      <w:r w:rsidDel="00000000" w:rsidR="00000000" w:rsidRPr="00000000">
        <w:rPr>
          <w:rFonts w:ascii="Cardo" w:cs="Cardo" w:eastAsia="Cardo" w:hAnsi="Cardo"/>
          <w:rtl w:val="0"/>
        </w:rPr>
        <w:t xml:space="preserve">MVA CSS HRs for IIIB+ / no pCR / no PMRT / N2+ / &lt; PR / &lt; 10 nodes sampled / No tamox / ER- of  2.4→ 2.1→ 2→ 1.7→ 1.6→ 1.5→ 1.4→ 1.4. </w:t>
      </w:r>
    </w:p>
    <w:p w:rsidR="00000000" w:rsidDel="00000000" w:rsidP="00000000" w:rsidRDefault="00000000" w:rsidRPr="00000000" w14:paraId="000009AC">
      <w:pPr>
        <w:numPr>
          <w:ilvl w:val="0"/>
          <w:numId w:val="99"/>
        </w:numPr>
        <w:spacing w:line="240" w:lineRule="auto"/>
        <w:rPr>
          <w:u w:val="none"/>
        </w:rPr>
      </w:pPr>
      <w:r w:rsidDel="00000000" w:rsidR="00000000" w:rsidRPr="00000000">
        <w:rPr>
          <w:rtl w:val="0"/>
        </w:rPr>
        <w:t xml:space="preserve">Chest wall recurrences are extremely rare in the setting of total pCR </w:t>
      </w:r>
      <w:r w:rsidDel="00000000" w:rsidR="00000000" w:rsidRPr="00000000">
        <w:rPr>
          <w:rtl w:val="0"/>
        </w:rPr>
        <w:t xml:space="preserve">[</w:t>
      </w:r>
      <w:hyperlink w:anchor="6qtwa69fbpnk">
        <w:r w:rsidDel="00000000" w:rsidR="00000000" w:rsidRPr="00000000">
          <w:rPr>
            <w:rtl w:val="0"/>
          </w:rPr>
          <w:t xml:space="preserve">Mamounas B-18 and B-27 analysis</w:t>
        </w:r>
      </w:hyperlink>
      <w:r w:rsidDel="00000000" w:rsidR="00000000" w:rsidRPr="00000000">
        <w:rPr>
          <w:rtl w:val="0"/>
        </w:rPr>
        <w:t xml:space="preserve">]. </w:t>
      </w:r>
    </w:p>
    <w:p w:rsidR="00000000" w:rsidDel="00000000" w:rsidP="00000000" w:rsidRDefault="00000000" w:rsidRPr="00000000" w14:paraId="000009AD">
      <w:pPr>
        <w:numPr>
          <w:ilvl w:val="1"/>
          <w:numId w:val="99"/>
        </w:numPr>
        <w:spacing w:line="240" w:lineRule="auto"/>
        <w:ind w:left="1440" w:hanging="360"/>
        <w:rPr>
          <w:u w:val="none"/>
        </w:rPr>
      </w:pPr>
      <w:r w:rsidDel="00000000" w:rsidR="00000000" w:rsidRPr="00000000">
        <w:rPr>
          <w:rtl w:val="0"/>
        </w:rPr>
        <w:t xml:space="preserve">Chest wall recurrences are extremely rare with total pCR, but can be ~6% in the setting of BCT. </w:t>
      </w:r>
    </w:p>
    <w:p w:rsidR="00000000" w:rsidDel="00000000" w:rsidP="00000000" w:rsidRDefault="00000000" w:rsidRPr="00000000" w14:paraId="000009AE">
      <w:pPr>
        <w:numPr>
          <w:ilvl w:val="1"/>
          <w:numId w:val="99"/>
        </w:numPr>
        <w:spacing w:line="240" w:lineRule="auto"/>
        <w:ind w:left="1440" w:hanging="360"/>
        <w:rPr>
          <w:u w:val="none"/>
        </w:rPr>
      </w:pPr>
      <w:r w:rsidDel="00000000" w:rsidR="00000000" w:rsidRPr="00000000">
        <w:rPr>
          <w:rtl w:val="0"/>
        </w:rPr>
        <w:t xml:space="preserve">MRM predictors of recurrence: Size (± T2), nodal status prior to chemo, and pathologic complete response.</w:t>
      </w:r>
    </w:p>
    <w:p w:rsidR="00000000" w:rsidDel="00000000" w:rsidP="00000000" w:rsidRDefault="00000000" w:rsidRPr="00000000" w14:paraId="000009AF">
      <w:pPr>
        <w:numPr>
          <w:ilvl w:val="0"/>
          <w:numId w:val="99"/>
        </w:numPr>
        <w:spacing w:line="240" w:lineRule="auto"/>
        <w:rPr>
          <w:u w:val="none"/>
        </w:rPr>
      </w:pPr>
      <w:r w:rsidDel="00000000" w:rsidR="00000000" w:rsidRPr="00000000">
        <w:rPr>
          <w:rtl w:val="0"/>
        </w:rPr>
        <w:t xml:space="preserve">Total pCR after MRM appears to still benefit from radiation [Mamounas '14].</w:t>
      </w:r>
      <w:r w:rsidDel="00000000" w:rsidR="00000000" w:rsidRPr="00000000">
        <w:rPr>
          <w:rtl w:val="0"/>
        </w:rPr>
      </w:r>
    </w:p>
    <w:p w:rsidR="00000000" w:rsidDel="00000000" w:rsidP="00000000" w:rsidRDefault="00000000" w:rsidRPr="00000000" w14:paraId="000009B0">
      <w:pPr>
        <w:numPr>
          <w:ilvl w:val="0"/>
          <w:numId w:val="99"/>
        </w:numPr>
        <w:spacing w:line="240" w:lineRule="auto"/>
        <w:rPr/>
      </w:pPr>
      <w:r w:rsidDel="00000000" w:rsidR="00000000" w:rsidRPr="00000000">
        <w:rPr>
          <w:b w:val="1"/>
          <w:rtl w:val="0"/>
        </w:rPr>
        <w:t xml:space="preserve">Fowble </w:t>
      </w:r>
      <w:r w:rsidDel="00000000" w:rsidR="00000000" w:rsidRPr="00000000">
        <w:rPr>
          <w:rtl w:val="0"/>
        </w:rPr>
        <w:t xml:space="preserve">[</w:t>
      </w:r>
      <w:hyperlink r:id="rId574">
        <w:r w:rsidDel="00000000" w:rsidR="00000000" w:rsidRPr="00000000">
          <w:rPr>
            <w:rtl w:val="0"/>
          </w:rPr>
          <w:t xml:space="preserve">IJROBP '12</w:t>
        </w:r>
      </w:hyperlink>
      <w:r w:rsidDel="00000000" w:rsidR="00000000" w:rsidRPr="00000000">
        <w:rPr>
          <w:rtl w:val="0"/>
        </w:rPr>
        <w:t xml:space="preserve">]:</w:t>
      </w:r>
      <w:r w:rsidDel="00000000" w:rsidR="00000000" w:rsidRPr="00000000">
        <w:rPr>
          <w:b w:val="1"/>
          <w:rtl w:val="0"/>
        </w:rPr>
        <w:t xml:space="preserve"> NAC without PMRT for stage II-III dz</w:t>
      </w:r>
      <w:r w:rsidDel="00000000" w:rsidR="00000000" w:rsidRPr="00000000">
        <w:rPr>
          <w:rtl w:val="0"/>
        </w:rPr>
        <w:t xml:space="preserve">.</w:t>
      </w:r>
    </w:p>
    <w:p w:rsidR="00000000" w:rsidDel="00000000" w:rsidP="00000000" w:rsidRDefault="00000000" w:rsidRPr="00000000" w14:paraId="000009B1">
      <w:pPr>
        <w:spacing w:line="240" w:lineRule="auto"/>
        <w:ind w:firstLine="720"/>
        <w:rPr/>
      </w:pPr>
      <w:r w:rsidDel="00000000" w:rsidR="00000000" w:rsidRPr="00000000">
        <w:rPr>
          <w:rtl w:val="0"/>
        </w:rPr>
        <w:t xml:space="preserve">Low risk patients (Stage II, &gt;40y, ER+, pCR or 0-3 nodes without LVSI or ECE) may not benefit from PMRT.</w:t>
      </w:r>
    </w:p>
    <w:p w:rsidR="00000000" w:rsidDel="00000000" w:rsidP="00000000" w:rsidRDefault="00000000" w:rsidRPr="00000000" w14:paraId="000009B2">
      <w:pPr>
        <w:numPr>
          <w:ilvl w:val="1"/>
          <w:numId w:val="99"/>
        </w:numPr>
        <w:spacing w:line="240" w:lineRule="auto"/>
        <w:ind w:left="1440" w:hanging="360"/>
        <w:rPr/>
      </w:pPr>
      <w:r w:rsidDel="00000000" w:rsidR="00000000" w:rsidRPr="00000000">
        <w:rPr>
          <w:rtl w:val="0"/>
        </w:rPr>
        <w:t xml:space="preserve">4,246 pts. 24 studies. </w:t>
      </w:r>
    </w:p>
    <w:p w:rsidR="00000000" w:rsidDel="00000000" w:rsidP="00000000" w:rsidRDefault="00000000" w:rsidRPr="00000000" w14:paraId="000009B3">
      <w:pPr>
        <w:numPr>
          <w:ilvl w:val="1"/>
          <w:numId w:val="99"/>
        </w:numPr>
        <w:spacing w:line="240" w:lineRule="auto"/>
        <w:ind w:left="1440" w:hanging="360"/>
        <w:rPr/>
      </w:pPr>
      <w:r w:rsidDel="00000000" w:rsidR="00000000" w:rsidRPr="00000000">
        <w:rPr>
          <w:rFonts w:ascii="Gungsuh" w:cs="Gungsuh" w:eastAsia="Gungsuh" w:hAnsi="Gungsuh"/>
          <w:rtl w:val="0"/>
        </w:rPr>
        <w:t xml:space="preserve">Stage II (T1-2N0-1), &gt; 40y, ER+, pCR or 0-3 nodes without LVSI or ECE have 6y LRF ≤ 10%.</w:t>
      </w:r>
      <w:r w:rsidDel="00000000" w:rsidR="00000000" w:rsidRPr="00000000">
        <w:rPr>
          <w:rtl w:val="0"/>
        </w:rPr>
      </w:r>
    </w:p>
    <w:p w:rsidR="00000000" w:rsidDel="00000000" w:rsidP="00000000" w:rsidRDefault="00000000" w:rsidRPr="00000000" w14:paraId="000009B4">
      <w:pPr>
        <w:numPr>
          <w:ilvl w:val="0"/>
          <w:numId w:val="99"/>
        </w:numPr>
        <w:spacing w:line="240" w:lineRule="auto"/>
        <w:rPr/>
      </w:pPr>
      <w:r w:rsidDel="00000000" w:rsidR="00000000" w:rsidRPr="00000000">
        <w:rPr>
          <w:rtl w:val="0"/>
        </w:rPr>
        <w:t xml:space="preserve">Predictors of LR after PMRT and NAC: Stage/nodal status (with ECE, nodal ratio), pCR, No HT, Skin/nipple involvement.</w:t>
      </w:r>
    </w:p>
    <w:p w:rsidR="00000000" w:rsidDel="00000000" w:rsidP="00000000" w:rsidRDefault="00000000" w:rsidRPr="00000000" w14:paraId="000009B5">
      <w:pPr>
        <w:pStyle w:val="Heading4"/>
        <w:spacing w:line="240" w:lineRule="auto"/>
        <w:rPr/>
      </w:pPr>
      <w:bookmarkStart w:colFirst="0" w:colLast="0" w:name="_l6m86wwxeljh" w:id="164"/>
      <w:bookmarkEnd w:id="164"/>
      <w:r w:rsidDel="00000000" w:rsidR="00000000" w:rsidRPr="00000000">
        <w:rPr>
          <w:rtl w:val="0"/>
        </w:rPr>
      </w:r>
    </w:p>
    <w:p w:rsidR="00000000" w:rsidDel="00000000" w:rsidP="00000000" w:rsidRDefault="00000000" w:rsidRPr="00000000" w14:paraId="000009B6">
      <w:pPr>
        <w:pStyle w:val="Heading2"/>
        <w:rPr/>
      </w:pPr>
      <w:bookmarkStart w:colFirst="0" w:colLast="0" w:name="_7wikr9iu2w6v" w:id="165"/>
      <w:bookmarkEnd w:id="165"/>
      <w:hyperlink w:anchor="_h3zdqlymf9yk">
        <w:r w:rsidDel="00000000" w:rsidR="00000000" w:rsidRPr="00000000">
          <w:rPr>
            <w:rtl w:val="0"/>
          </w:rPr>
          <w:t xml:space="preserve">PMRT in DCIS</w:t>
        </w:r>
      </w:hyperlink>
      <w:r w:rsidDel="00000000" w:rsidR="00000000" w:rsidRPr="00000000">
        <w:rPr>
          <w:rtl w:val="0"/>
        </w:rPr>
      </w:r>
    </w:p>
    <w:p w:rsidR="00000000" w:rsidDel="00000000" w:rsidP="00000000" w:rsidRDefault="00000000" w:rsidRPr="00000000" w14:paraId="000009B7">
      <w:pPr>
        <w:numPr>
          <w:ilvl w:val="0"/>
          <w:numId w:val="99"/>
        </w:numPr>
        <w:spacing w:line="240" w:lineRule="auto"/>
        <w:rPr/>
      </w:pPr>
      <w:r w:rsidDel="00000000" w:rsidR="00000000" w:rsidRPr="00000000">
        <w:rPr>
          <w:rtl w:val="0"/>
        </w:rPr>
        <w:t xml:space="preserve">Rashtian [</w:t>
      </w:r>
      <w:hyperlink r:id="rId575">
        <w:r w:rsidDel="00000000" w:rsidR="00000000" w:rsidRPr="00000000">
          <w:rPr>
            <w:rtl w:val="0"/>
          </w:rPr>
          <w:t xml:space="preserve">IJROBP '08]</w:t>
        </w:r>
      </w:hyperlink>
      <w:r w:rsidDel="00000000" w:rsidR="00000000" w:rsidRPr="00000000">
        <w:rPr>
          <w:rtl w:val="0"/>
        </w:rPr>
        <w:t xml:space="preserve">: LR for margins &gt; 2 mm is rare.</w:t>
      </w:r>
    </w:p>
    <w:p w:rsidR="00000000" w:rsidDel="00000000" w:rsidP="00000000" w:rsidRDefault="00000000" w:rsidRPr="00000000" w14:paraId="000009B8">
      <w:pPr>
        <w:numPr>
          <w:ilvl w:val="1"/>
          <w:numId w:val="99"/>
        </w:numPr>
        <w:spacing w:line="240" w:lineRule="auto"/>
        <w:ind w:left="1440" w:hanging="360"/>
        <w:rPr/>
      </w:pPr>
      <w:r w:rsidDel="00000000" w:rsidR="00000000" w:rsidRPr="00000000">
        <w:rPr>
          <w:rFonts w:ascii="Gungsuh" w:cs="Gungsuh" w:eastAsia="Gungsuh" w:hAnsi="Gungsuh"/>
          <w:rtl w:val="0"/>
        </w:rPr>
        <w:t xml:space="preserve">80 pts. 40% SM ≤ 2mm. 60% G3. 55% Comedo. </w:t>
      </w:r>
    </w:p>
    <w:p w:rsidR="00000000" w:rsidDel="00000000" w:rsidP="00000000" w:rsidRDefault="00000000" w:rsidRPr="00000000" w14:paraId="000009B9">
      <w:pPr>
        <w:numPr>
          <w:ilvl w:val="1"/>
          <w:numId w:val="99"/>
        </w:numPr>
        <w:spacing w:line="240" w:lineRule="auto"/>
        <w:ind w:left="1440" w:hanging="360"/>
        <w:rPr/>
      </w:pPr>
      <w:r w:rsidDel="00000000" w:rsidR="00000000" w:rsidRPr="00000000">
        <w:rPr>
          <w:rtl w:val="0"/>
        </w:rPr>
        <w:t xml:space="preserve">4y LRR 7.4%. </w:t>
      </w:r>
    </w:p>
    <w:p w:rsidR="00000000" w:rsidDel="00000000" w:rsidP="00000000" w:rsidRDefault="00000000" w:rsidRPr="00000000" w14:paraId="000009BA">
      <w:pPr>
        <w:numPr>
          <w:ilvl w:val="1"/>
          <w:numId w:val="99"/>
        </w:numPr>
        <w:spacing w:line="240" w:lineRule="auto"/>
        <w:ind w:left="1440" w:hanging="360"/>
        <w:rPr/>
      </w:pPr>
      <w:r w:rsidDel="00000000" w:rsidR="00000000" w:rsidRPr="00000000">
        <w:rPr>
          <w:rFonts w:ascii="Gungsuh" w:cs="Gungsuh" w:eastAsia="Gungsuh" w:hAnsi="Gungsuh"/>
          <w:rtl w:val="0"/>
        </w:rPr>
        <w:t xml:space="preserve">4y LRR 2-10mm / ≤ 2mm 2→ 16%.</w:t>
      </w:r>
      <w:r w:rsidDel="00000000" w:rsidR="00000000" w:rsidRPr="00000000">
        <w:rPr>
          <w:rFonts w:ascii="Gungsuh" w:cs="Gungsuh" w:eastAsia="Gungsuh" w:hAnsi="Gungsuh"/>
          <w:rtl w:val="0"/>
        </w:rPr>
        <w:t xml:space="preserve"> If ≤ 2mm and comedo and/or G3, 4y LRR ~25%.</w:t>
      </w:r>
    </w:p>
    <w:p w:rsidR="00000000" w:rsidDel="00000000" w:rsidP="00000000" w:rsidRDefault="00000000" w:rsidRPr="00000000" w14:paraId="000009BB">
      <w:pPr>
        <w:keepNext w:val="0"/>
        <w:keepLines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hd w:fill="auto" w:val="clear"/>
          <w:vertAlign w:val="baseline"/>
        </w:rPr>
      </w:pPr>
      <w:r w:rsidDel="00000000" w:rsidR="00000000" w:rsidRPr="00000000">
        <w:rPr>
          <w:rtl w:val="0"/>
        </w:rPr>
        <w:t xml:space="preserve">Harva</w:t>
      </w:r>
      <w:r w:rsidDel="00000000" w:rsidR="00000000" w:rsidRPr="00000000">
        <w:rPr>
          <w:rtl w:val="0"/>
        </w:rPr>
        <w:t xml:space="preserve">rd [</w:t>
      </w:r>
      <w:hyperlink r:id="rId576">
        <w:r w:rsidDel="00000000" w:rsidR="00000000" w:rsidRPr="00000000">
          <w:rPr>
            <w:rtl w:val="0"/>
          </w:rPr>
          <w:t xml:space="preserve">Childs IJROBP '13</w:t>
        </w:r>
      </w:hyperlink>
      <w:r w:rsidDel="00000000" w:rsidR="00000000" w:rsidRPr="00000000">
        <w:rPr>
          <w:rtl w:val="0"/>
        </w:rPr>
        <w:t xml:space="preserve">]: Retro. </w:t>
      </w:r>
      <w:r w:rsidDel="00000000" w:rsidR="00000000" w:rsidRPr="00000000">
        <w:rPr>
          <w:b w:val="1"/>
          <w:rtl w:val="0"/>
        </w:rPr>
        <w:t xml:space="preserve">Mastectomy without PMRT</w:t>
      </w:r>
      <w:r w:rsidDel="00000000" w:rsidR="00000000" w:rsidRPr="00000000">
        <w:rPr>
          <w:rtl w:val="0"/>
        </w:rPr>
        <w:t xml:space="preserve">.</w:t>
        <w:br w:type="textWrapping"/>
        <w:t xml:space="preserve">Mastectomy for pure DCIS resulted in low rates of local or distant recurrences. </w:t>
      </w:r>
    </w:p>
    <w:p w:rsidR="00000000" w:rsidDel="00000000" w:rsidP="00000000" w:rsidRDefault="00000000" w:rsidRPr="00000000" w14:paraId="000009BC">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Gungsuh" w:cs="Gungsuh" w:eastAsia="Gungsuh" w:hAnsi="Gungsuh"/>
          <w:rtl w:val="0"/>
        </w:rPr>
        <w:t xml:space="preserve">142 pts. 1998-2005. Pure DCIS. Microinvasion excluded. SM+ (15%). SM ≤ 2 mm (16%). MFU 7.5y.</w:t>
      </w:r>
    </w:p>
    <w:p w:rsidR="00000000" w:rsidDel="00000000" w:rsidP="00000000" w:rsidRDefault="00000000" w:rsidRPr="00000000" w14:paraId="000009BD">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One patient had isolated invasive CW recurrence. </w:t>
      </w:r>
    </w:p>
    <w:p w:rsidR="00000000" w:rsidDel="00000000" w:rsidP="00000000" w:rsidRDefault="00000000" w:rsidRPr="00000000" w14:paraId="000009BE">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rdo" w:cs="Cardo" w:eastAsia="Cardo" w:hAnsi="Cardo"/>
          <w:rtl w:val="0"/>
        </w:rPr>
        <w:t xml:space="preserve">Crude CW recurrence for SM+ / SM close / all-comers of 4→ 5→ 1.4%. </w:t>
      </w:r>
    </w:p>
    <w:p w:rsidR="00000000" w:rsidDel="00000000" w:rsidP="00000000" w:rsidRDefault="00000000" w:rsidRPr="00000000" w14:paraId="000009BF">
      <w:pPr>
        <w:keepNext w:val="0"/>
        <w:keepLines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MDACC [</w:t>
      </w:r>
      <w:hyperlink r:id="rId577">
        <w:r w:rsidDel="00000000" w:rsidR="00000000" w:rsidRPr="00000000">
          <w:rPr>
            <w:rtl w:val="0"/>
          </w:rPr>
          <w:t xml:space="preserve">Fitzsullivan ASO '13</w:t>
        </w:r>
      </w:hyperlink>
      <w:r w:rsidDel="00000000" w:rsidR="00000000" w:rsidRPr="00000000">
        <w:rPr>
          <w:rtl w:val="0"/>
        </w:rPr>
        <w:t xml:space="preserve">]: Retro. </w:t>
      </w:r>
      <w:r w:rsidDel="00000000" w:rsidR="00000000" w:rsidRPr="00000000">
        <w:rPr>
          <w:b w:val="1"/>
          <w:rtl w:val="0"/>
        </w:rPr>
        <w:t xml:space="preserve">Mastectomy without PMRT</w:t>
      </w:r>
      <w:r w:rsidDel="00000000" w:rsidR="00000000" w:rsidRPr="00000000">
        <w:rPr>
          <w:rtl w:val="0"/>
        </w:rPr>
        <w:t xml:space="preserve">.</w:t>
        <w:br w:type="textWrapping"/>
        <w:t xml:space="preserve">LRR with close surgical margins is low and less than the rate of contralateral breast cancer. Therefore, PMRT is not warranted except for patients with multiple close/positive margins that cannot be surgically excised. </w:t>
      </w:r>
    </w:p>
    <w:p w:rsidR="00000000" w:rsidDel="00000000" w:rsidP="00000000" w:rsidRDefault="00000000" w:rsidRPr="00000000" w14:paraId="000009C0">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810 pts. 1996-2009. SM &lt; 3 mm (12%). MFU 6y. </w:t>
      </w:r>
    </w:p>
    <w:p w:rsidR="00000000" w:rsidDel="00000000" w:rsidP="00000000" w:rsidRDefault="00000000" w:rsidRPr="00000000" w14:paraId="000009C1">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Gungsuh" w:cs="Gungsuh" w:eastAsia="Gungsuh" w:hAnsi="Gungsuh"/>
          <w:rtl w:val="0"/>
        </w:rPr>
        <w:t xml:space="preserve">10y LRR for SM ≥ 3 / 1.1-2.9 / ≤ 1 mm of 0.7→ 3.6→ 5%. </w:t>
      </w:r>
    </w:p>
    <w:p w:rsidR="00000000" w:rsidDel="00000000" w:rsidP="00000000" w:rsidRDefault="00000000" w:rsidRPr="00000000" w14:paraId="000009C2">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10y CBC 6.4%. </w:t>
      </w:r>
    </w:p>
    <w:p w:rsidR="00000000" w:rsidDel="00000000" w:rsidP="00000000" w:rsidRDefault="00000000" w:rsidRPr="00000000" w14:paraId="000009C3">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Gungsuh" w:cs="Gungsuh" w:eastAsia="Gungsuh" w:hAnsi="Gungsuh"/>
          <w:rtl w:val="0"/>
        </w:rPr>
        <w:t xml:space="preserve">Independent risk factors for close margins: Multicentricity, pathologic lesion size ≥ 1.5 cm, and necrosis.</w:t>
      </w:r>
    </w:p>
    <w:p w:rsidR="00000000" w:rsidDel="00000000" w:rsidP="00000000" w:rsidRDefault="00000000" w:rsidRPr="00000000" w14:paraId="000009C4">
      <w:pPr>
        <w:keepNext w:val="0"/>
        <w:keepLines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shd w:fill="auto" w:val="clear"/>
          <w:vertAlign w:val="baseline"/>
        </w:rPr>
      </w:pPr>
      <w:r w:rsidDel="00000000" w:rsidR="00000000" w:rsidRPr="00000000">
        <w:rPr>
          <w:rtl w:val="0"/>
        </w:rPr>
        <w:t xml:space="preserve">Ontario [</w:t>
      </w:r>
      <w:hyperlink r:id="rId578">
        <w:r w:rsidDel="00000000" w:rsidR="00000000" w:rsidRPr="00000000">
          <w:rPr>
            <w:rtl w:val="0"/>
          </w:rPr>
          <w:t xml:space="preserve">Klein Springerplus '15</w:t>
        </w:r>
      </w:hyperlink>
      <w:r w:rsidDel="00000000" w:rsidR="00000000" w:rsidRPr="00000000">
        <w:rPr>
          <w:rtl w:val="0"/>
        </w:rPr>
        <w:t xml:space="preserve">]: Retro. </w:t>
      </w:r>
      <w:r w:rsidDel="00000000" w:rsidR="00000000" w:rsidRPr="00000000">
        <w:rPr>
          <w:b w:val="1"/>
          <w:rtl w:val="0"/>
        </w:rPr>
        <w:t xml:space="preserve">Mastectomy without PMRT</w:t>
      </w:r>
      <w:r w:rsidDel="00000000" w:rsidR="00000000" w:rsidRPr="00000000">
        <w:rPr>
          <w:rtl w:val="0"/>
        </w:rPr>
        <w:t xml:space="preserve">.</w:t>
      </w:r>
    </w:p>
    <w:p w:rsidR="00000000" w:rsidDel="00000000" w:rsidP="00000000" w:rsidRDefault="00000000" w:rsidRPr="00000000" w14:paraId="000009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LRR with positive surgical margins was still not significant.</w:t>
      </w:r>
    </w:p>
    <w:p w:rsidR="00000000" w:rsidDel="00000000" w:rsidP="00000000" w:rsidRDefault="00000000" w:rsidRPr="00000000" w14:paraId="000009C6">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1,546 pts. Pure DCIS. 1994-2003. MFU 10y.</w:t>
      </w:r>
    </w:p>
    <w:p w:rsidR="00000000" w:rsidDel="00000000" w:rsidP="00000000" w:rsidRDefault="00000000" w:rsidRPr="00000000" w14:paraId="000009C7">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CW recurrence in 2.3%. </w:t>
      </w:r>
    </w:p>
    <w:p w:rsidR="00000000" w:rsidDel="00000000" w:rsidP="00000000" w:rsidRDefault="00000000" w:rsidRPr="00000000" w14:paraId="000009C8">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10y CW recurrence for &lt; 40 / 40-44 / 45-50 / &gt;50y of ~5→ 1→ 3→ 2%.</w:t>
      </w:r>
    </w:p>
    <w:p w:rsidR="00000000" w:rsidDel="00000000" w:rsidP="00000000" w:rsidRDefault="00000000" w:rsidRPr="00000000" w14:paraId="000009C9">
      <w:pPr>
        <w:numPr>
          <w:ilvl w:val="1"/>
          <w:numId w:val="99"/>
        </w:numPr>
        <w:ind w:left="1440" w:hanging="360"/>
      </w:pPr>
      <w:r w:rsidDel="00000000" w:rsidR="00000000" w:rsidRPr="00000000">
        <w:rPr>
          <w:rFonts w:ascii="Cardo" w:cs="Cardo" w:eastAsia="Cardo" w:hAnsi="Cardo"/>
          <w:rtl w:val="0"/>
        </w:rPr>
        <w:t xml:space="preserve">10y CW recurrence for G1 / G2 / G3 of ~2.5→ 1.4→ 3%. </w:t>
      </w:r>
    </w:p>
    <w:p w:rsidR="00000000" w:rsidDel="00000000" w:rsidP="00000000" w:rsidRDefault="00000000" w:rsidRPr="00000000" w14:paraId="000009CA">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Gungsuh" w:cs="Gungsuh" w:eastAsia="Gungsuh" w:hAnsi="Gungsuh"/>
          <w:rtl w:val="0"/>
        </w:rPr>
        <w:t xml:space="preserve">10y CW recurrence for SM+ / ≤ 2 mm / &gt; 2 mm of ~3→ 1.4→ 1.5%. </w:t>
      </w:r>
    </w:p>
    <w:p w:rsidR="00000000" w:rsidDel="00000000" w:rsidP="00000000" w:rsidRDefault="00000000" w:rsidRPr="00000000" w14:paraId="000009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9CC">
      <w:pPr>
        <w:pStyle w:val="Heading1"/>
        <w:rPr>
          <w:color w:val="000000"/>
        </w:rPr>
      </w:pPr>
      <w:bookmarkStart w:colFirst="0" w:colLast="0" w:name="_xrkv7nvk4fe1" w:id="166"/>
      <w:bookmarkEnd w:id="166"/>
      <w:hyperlink w:anchor="_pyifw3b5rbp">
        <w:r w:rsidDel="00000000" w:rsidR="00000000" w:rsidRPr="00000000">
          <w:rPr>
            <w:color w:val="000000"/>
            <w:rtl w:val="0"/>
          </w:rPr>
          <w:t xml:space="preserve">Systemic Treatment</w:t>
        </w:r>
      </w:hyperlink>
      <w:r w:rsidDel="00000000" w:rsidR="00000000" w:rsidRPr="00000000">
        <w:rPr>
          <w:rtl w:val="0"/>
        </w:rPr>
      </w:r>
    </w:p>
    <w:p w:rsidR="00000000" w:rsidDel="00000000" w:rsidP="00000000" w:rsidRDefault="00000000" w:rsidRPr="00000000" w14:paraId="000009CD">
      <w:pPr>
        <w:ind w:left="0" w:firstLine="0"/>
        <w:rPr/>
      </w:pPr>
      <w:r w:rsidDel="00000000" w:rsidR="00000000" w:rsidRPr="00000000">
        <w:rPr>
          <w:rtl w:val="0"/>
        </w:rPr>
      </w:r>
    </w:p>
    <w:tbl>
      <w:tblPr>
        <w:tblStyle w:val="Table4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CE">
            <w:pPr>
              <w:ind w:left="0" w:firstLine="0"/>
              <w:rPr>
                <w:i w:val="1"/>
              </w:rPr>
            </w:pPr>
            <w:hyperlink r:id="rId579">
              <w:r w:rsidDel="00000000" w:rsidR="00000000" w:rsidRPr="00000000">
                <w:rPr>
                  <w:b w:val="1"/>
                  <w:rtl w:val="0"/>
                </w:rPr>
                <w:t xml:space="preserve">StatPearls: Bisphosphonate Related Jaw Osteonecrosis</w:t>
              </w:r>
            </w:hyperlink>
            <w:r w:rsidDel="00000000" w:rsidR="00000000" w:rsidRPr="00000000">
              <w:rPr>
                <w:b w:val="1"/>
                <w:rtl w:val="0"/>
              </w:rPr>
              <w:t xml:space="preserve"> </w:t>
            </w:r>
            <w:r w:rsidDel="00000000" w:rsidR="00000000" w:rsidRPr="00000000">
              <w:rPr>
                <w:i w:val="1"/>
                <w:rtl w:val="0"/>
              </w:rPr>
              <w:t xml:space="preserve">Last update: 9/19/2019.</w:t>
            </w:r>
          </w:p>
          <w:p w:rsidR="00000000" w:rsidDel="00000000" w:rsidP="00000000" w:rsidRDefault="00000000" w:rsidRPr="00000000" w14:paraId="000009CF">
            <w:pPr>
              <w:ind w:left="0" w:firstLine="0"/>
              <w:rPr>
                <w:b w:val="1"/>
              </w:rPr>
            </w:pPr>
            <w:r w:rsidDel="00000000" w:rsidR="00000000" w:rsidRPr="00000000">
              <w:rPr>
                <w:rtl w:val="0"/>
              </w:rPr>
            </w:r>
          </w:p>
          <w:p w:rsidR="00000000" w:rsidDel="00000000" w:rsidP="00000000" w:rsidRDefault="00000000" w:rsidRPr="00000000" w14:paraId="000009D0">
            <w:pPr>
              <w:ind w:left="0" w:firstLine="0"/>
              <w:rPr>
                <w:i w:val="1"/>
              </w:rPr>
            </w:pPr>
            <w:r w:rsidDel="00000000" w:rsidR="00000000" w:rsidRPr="00000000">
              <w:rPr>
                <w:b w:val="1"/>
                <w:rtl w:val="0"/>
              </w:rPr>
              <w:t xml:space="preserve">ASCO Guideline: </w:t>
            </w:r>
            <w:hyperlink r:id="rId580">
              <w:r w:rsidDel="00000000" w:rsidR="00000000" w:rsidRPr="00000000">
                <w:rPr>
                  <w:b w:val="1"/>
                  <w:rtl w:val="0"/>
                </w:rPr>
                <w:t xml:space="preserve">Adjuvant Bisphosphonates and Other Bone-Modifying Agents in Breast Cancer</w:t>
              </w:r>
            </w:hyperlink>
            <w:r w:rsidDel="00000000" w:rsidR="00000000" w:rsidRPr="00000000">
              <w:rPr>
                <w:i w:val="1"/>
                <w:rtl w:val="0"/>
              </w:rPr>
              <w:t xml:space="preserve"> March 6, 2017</w:t>
            </w:r>
          </w:p>
          <w:p w:rsidR="00000000" w:rsidDel="00000000" w:rsidP="00000000" w:rsidRDefault="00000000" w:rsidRPr="00000000" w14:paraId="000009D1">
            <w:pPr>
              <w:numPr>
                <w:ilvl w:val="0"/>
                <w:numId w:val="71"/>
              </w:numPr>
            </w:pPr>
            <w:r w:rsidDel="00000000" w:rsidR="00000000" w:rsidRPr="00000000">
              <w:rPr>
                <w:rtl w:val="0"/>
              </w:rPr>
              <w:t xml:space="preserve">Postmeno pts who are candidates for systemic tx should consider zoledronic acid 4 mg IV q6m or clodronate 1.6 g/d po. </w:t>
            </w:r>
          </w:p>
          <w:p w:rsidR="00000000" w:rsidDel="00000000" w:rsidP="00000000" w:rsidRDefault="00000000" w:rsidRPr="00000000" w14:paraId="000009D2">
            <w:pPr>
              <w:numPr>
                <w:ilvl w:val="0"/>
                <w:numId w:val="71"/>
              </w:numPr>
            </w:pPr>
            <w:r w:rsidDel="00000000" w:rsidR="00000000" w:rsidRPr="00000000">
              <w:rPr>
                <w:rtl w:val="0"/>
              </w:rPr>
              <w:t xml:space="preserve">Assess risk factors for osteonecrosis of the jaw and renal impairment, may require dental or oral issues to be fixed.</w:t>
            </w:r>
          </w:p>
          <w:p w:rsidR="00000000" w:rsidDel="00000000" w:rsidP="00000000" w:rsidRDefault="00000000" w:rsidRPr="00000000" w14:paraId="000009D3">
            <w:pPr>
              <w:numPr>
                <w:ilvl w:val="0"/>
                <w:numId w:val="71"/>
              </w:numPr>
            </w:pPr>
            <w:r w:rsidDel="00000000" w:rsidR="00000000" w:rsidRPr="00000000">
              <w:rPr>
                <w:rtl w:val="0"/>
              </w:rPr>
              <w:t xml:space="preserve">Adjuvant denosumab looks promising but are currently insufficient to make recommendation</w:t>
            </w:r>
          </w:p>
          <w:p w:rsidR="00000000" w:rsidDel="00000000" w:rsidP="00000000" w:rsidRDefault="00000000" w:rsidRPr="00000000" w14:paraId="000009D4">
            <w:pPr>
              <w:ind w:firstLine="720"/>
              <w:rPr/>
            </w:pPr>
            <w:r w:rsidDel="00000000" w:rsidR="00000000" w:rsidRPr="00000000">
              <w:rPr>
                <w:rtl w:val="0"/>
              </w:rPr>
            </w:r>
          </w:p>
          <w:p w:rsidR="00000000" w:rsidDel="00000000" w:rsidP="00000000" w:rsidRDefault="00000000" w:rsidRPr="00000000" w14:paraId="000009D5">
            <w:pPr>
              <w:ind w:left="0" w:firstLine="0"/>
              <w:rPr>
                <w:i w:val="1"/>
              </w:rPr>
            </w:pPr>
            <w:r w:rsidDel="00000000" w:rsidR="00000000" w:rsidRPr="00000000">
              <w:rPr>
                <w:b w:val="1"/>
                <w:rtl w:val="0"/>
              </w:rPr>
              <w:t xml:space="preserve">ASCO Guideline: </w:t>
            </w:r>
            <w:hyperlink r:id="rId581">
              <w:r w:rsidDel="00000000" w:rsidR="00000000" w:rsidRPr="00000000">
                <w:rPr>
                  <w:b w:val="1"/>
                  <w:rtl w:val="0"/>
                </w:rPr>
                <w:t xml:space="preserve">Role of Bone-Modifying Agents in Metastatic Breast Cancer Update</w:t>
              </w:r>
            </w:hyperlink>
            <w:r w:rsidDel="00000000" w:rsidR="00000000" w:rsidRPr="00000000">
              <w:rPr>
                <w:b w:val="1"/>
                <w:i w:val="1"/>
                <w:rtl w:val="0"/>
              </w:rPr>
              <w:t xml:space="preserve"> </w:t>
            </w:r>
            <w:r w:rsidDel="00000000" w:rsidR="00000000" w:rsidRPr="00000000">
              <w:rPr>
                <w:i w:val="1"/>
                <w:rtl w:val="0"/>
              </w:rPr>
              <w:t xml:space="preserve">October 16, 2017</w:t>
            </w:r>
          </w:p>
          <w:p w:rsidR="00000000" w:rsidDel="00000000" w:rsidP="00000000" w:rsidRDefault="00000000" w:rsidRPr="00000000" w14:paraId="000009D6">
            <w:pPr>
              <w:numPr>
                <w:ilvl w:val="0"/>
                <w:numId w:val="53"/>
              </w:numPr>
            </w:pPr>
            <w:r w:rsidDel="00000000" w:rsidR="00000000" w:rsidRPr="00000000">
              <w:rPr>
                <w:rtl w:val="0"/>
              </w:rPr>
              <w:t xml:space="preserve">Bone mets pts should receive denosumab 120 mg SQ q4w, pamidronate 90 IV q3-4w or zoledronic acid 4 mg IV q12w or q3-4w.</w:t>
            </w:r>
          </w:p>
          <w:p w:rsidR="00000000" w:rsidDel="00000000" w:rsidP="00000000" w:rsidRDefault="00000000" w:rsidRPr="00000000" w14:paraId="000009D7">
            <w:pPr>
              <w:numPr>
                <w:ilvl w:val="0"/>
                <w:numId w:val="53"/>
              </w:numPr>
            </w:pPr>
            <w:r w:rsidDel="00000000" w:rsidR="00000000" w:rsidRPr="00000000">
              <w:rPr>
                <w:rtl w:val="0"/>
              </w:rPr>
              <w:t xml:space="preserve">Analgesic effects of BMAs are modest, but should not be used alone for bone pain.</w:t>
            </w:r>
          </w:p>
          <w:p w:rsidR="00000000" w:rsidDel="00000000" w:rsidP="00000000" w:rsidRDefault="00000000" w:rsidRPr="00000000" w14:paraId="000009D8">
            <w:pPr>
              <w:numPr>
                <w:ilvl w:val="0"/>
                <w:numId w:val="53"/>
              </w:numPr>
            </w:pPr>
            <w:r w:rsidDel="00000000" w:rsidR="00000000" w:rsidRPr="00000000">
              <w:rPr>
                <w:rtl w:val="0"/>
              </w:rPr>
              <w:t xml:space="preserve">There is no evidence to support BMA over another.</w:t>
            </w:r>
          </w:p>
          <w:p w:rsidR="00000000" w:rsidDel="00000000" w:rsidP="00000000" w:rsidRDefault="00000000" w:rsidRPr="00000000" w14:paraId="000009D9">
            <w:pPr>
              <w:ind w:left="0" w:firstLine="0"/>
              <w:rPr/>
            </w:pPr>
            <w:r w:rsidDel="00000000" w:rsidR="00000000" w:rsidRPr="00000000">
              <w:rPr>
                <w:rtl w:val="0"/>
              </w:rPr>
            </w:r>
          </w:p>
          <w:bookmarkStart w:colFirst="0" w:colLast="0" w:name="2i6yu4c186on" w:id="167"/>
          <w:bookmarkEnd w:id="167"/>
          <w:p w:rsidR="00000000" w:rsidDel="00000000" w:rsidP="00000000" w:rsidRDefault="00000000" w:rsidRPr="00000000" w14:paraId="000009DA">
            <w:pPr>
              <w:ind w:left="0" w:firstLine="0"/>
              <w:rPr/>
            </w:pPr>
            <w:r w:rsidDel="00000000" w:rsidR="00000000" w:rsidRPr="00000000">
              <w:rPr>
                <w:b w:val="1"/>
                <w:rtl w:val="0"/>
              </w:rPr>
              <w:t xml:space="preserve">EBCTCG Bisphosphonates</w:t>
            </w:r>
            <w:r w:rsidDel="00000000" w:rsidR="00000000" w:rsidRPr="00000000">
              <w:rPr>
                <w:rtl w:val="0"/>
              </w:rPr>
              <w:t xml:space="preserve"> [</w:t>
            </w:r>
            <w:hyperlink r:id="rId582">
              <w:r w:rsidDel="00000000" w:rsidR="00000000" w:rsidRPr="00000000">
                <w:rPr>
                  <w:rtl w:val="0"/>
                </w:rPr>
                <w:t xml:space="preserve">Lancet '15</w:t>
              </w:r>
            </w:hyperlink>
            <w:r w:rsidDel="00000000" w:rsidR="00000000" w:rsidRPr="00000000">
              <w:rPr>
                <w:rtl w:val="0"/>
              </w:rPr>
              <w:t xml:space="preserve">]: ± </w:t>
            </w:r>
            <w:r w:rsidDel="00000000" w:rsidR="00000000" w:rsidRPr="00000000">
              <w:rPr>
                <w:b w:val="1"/>
                <w:rtl w:val="0"/>
              </w:rPr>
              <w:t xml:space="preserve">Bisphosphonates x2-5y</w:t>
            </w:r>
            <w:r w:rsidDel="00000000" w:rsidR="00000000" w:rsidRPr="00000000">
              <w:rPr>
                <w:rtl w:val="0"/>
              </w:rPr>
              <w:t xml:space="preserve">.</w:t>
            </w:r>
          </w:p>
          <w:p w:rsidR="00000000" w:rsidDel="00000000" w:rsidP="00000000" w:rsidRDefault="00000000" w:rsidRPr="00000000" w14:paraId="000009DB">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and [</w:t>
            </w:r>
            <w:hyperlink w:anchor="_dpu41fwc4mrv">
              <w:r w:rsidDel="00000000" w:rsidR="00000000" w:rsidRPr="00000000">
                <w:rPr>
                  <w:rtl w:val="0"/>
                </w:rPr>
                <w:t xml:space="preserve">ASCO's Role of bone modifying agents in metastatic breast cancer</w:t>
              </w:r>
            </w:hyperlink>
            <w:r w:rsidDel="00000000" w:rsidR="00000000" w:rsidRPr="00000000">
              <w:rPr>
                <w:rtl w:val="0"/>
              </w:rPr>
              <w:t xml:space="preserve">]. </w:t>
              <w:br w:type="textWrapping"/>
              <w:t xml:space="preserve">"The 2015 report on 20,000 women in 26 randomised trials of bisphosphonates, showed that 2–5 years of treatment with these drugs, which are usually used to treat osteoporosis, reduces the risk of breast cancer recurring in the bones, and significantly extends survival. However, bisphosphonate treatment appears effective only for post-menopausal women and had little effect in premenopausal women."</w:t>
            </w:r>
          </w:p>
          <w:p w:rsidR="00000000" w:rsidDel="00000000" w:rsidP="00000000" w:rsidRDefault="00000000" w:rsidRPr="00000000" w14:paraId="000009DC">
            <w:pPr>
              <w:numPr>
                <w:ilvl w:val="0"/>
                <w:numId w:val="131"/>
              </w:numPr>
            </w:pPr>
            <w:r w:rsidDel="00000000" w:rsidR="00000000" w:rsidRPr="00000000">
              <w:rPr>
                <w:rtl w:val="0"/>
              </w:rPr>
              <w:t xml:space="preserve">19k patients. MFU 5.5y.</w:t>
            </w:r>
          </w:p>
          <w:p w:rsidR="00000000" w:rsidDel="00000000" w:rsidP="00000000" w:rsidRDefault="00000000" w:rsidRPr="00000000" w14:paraId="000009DD">
            <w:pPr>
              <w:numPr>
                <w:ilvl w:val="0"/>
                <w:numId w:val="131"/>
              </w:numPr>
            </w:pPr>
            <w:r w:rsidDel="00000000" w:rsidR="00000000" w:rsidRPr="00000000">
              <w:rPr>
                <w:rtl w:val="0"/>
              </w:rPr>
              <w:t xml:space="preserve">Recurrence RR 0.94 (CI 0.87-1.01).</w:t>
            </w:r>
          </w:p>
          <w:p w:rsidR="00000000" w:rsidDel="00000000" w:rsidP="00000000" w:rsidRDefault="00000000" w:rsidRPr="00000000" w14:paraId="000009DE">
            <w:pPr>
              <w:numPr>
                <w:ilvl w:val="0"/>
                <w:numId w:val="131"/>
              </w:numPr>
            </w:pPr>
            <w:r w:rsidDel="00000000" w:rsidR="00000000" w:rsidRPr="00000000">
              <w:rPr>
                <w:rtl w:val="0"/>
              </w:rPr>
              <w:t xml:space="preserve">Distant recurrence RR 0.92 (CI 0.85-0.99), borderline significance.</w:t>
            </w:r>
          </w:p>
          <w:p w:rsidR="00000000" w:rsidDel="00000000" w:rsidP="00000000" w:rsidRDefault="00000000" w:rsidRPr="00000000" w14:paraId="000009DF">
            <w:pPr>
              <w:numPr>
                <w:ilvl w:val="0"/>
                <w:numId w:val="131"/>
              </w:numPr>
            </w:pPr>
            <w:r w:rsidDel="00000000" w:rsidR="00000000" w:rsidRPr="00000000">
              <w:rPr>
                <w:rtl w:val="0"/>
              </w:rPr>
              <w:t xml:space="preserve">BCM RR 0.91 (0.83-0.99), borderline significance.</w:t>
            </w:r>
          </w:p>
          <w:p w:rsidR="00000000" w:rsidDel="00000000" w:rsidP="00000000" w:rsidRDefault="00000000" w:rsidRPr="00000000" w14:paraId="000009E0">
            <w:pPr>
              <w:numPr>
                <w:ilvl w:val="0"/>
                <w:numId w:val="131"/>
              </w:numPr>
            </w:pPr>
            <w:r w:rsidDel="00000000" w:rsidR="00000000" w:rsidRPr="00000000">
              <w:rPr>
                <w:rtl w:val="0"/>
              </w:rPr>
              <w:t xml:space="preserve">Reduction in bone recurrence 0.83 (0.73-0.94) more definite.</w:t>
            </w:r>
          </w:p>
          <w:p w:rsidR="00000000" w:rsidDel="00000000" w:rsidP="00000000" w:rsidRDefault="00000000" w:rsidRPr="00000000" w14:paraId="000009E1">
            <w:pPr>
              <w:numPr>
                <w:ilvl w:val="0"/>
                <w:numId w:val="131"/>
              </w:numPr>
            </w:pPr>
            <w:r w:rsidDel="00000000" w:rsidR="00000000" w:rsidRPr="00000000">
              <w:rPr>
                <w:rtl w:val="0"/>
              </w:rPr>
              <w:t xml:space="preserve">Among premenopausal women, treatment had no apparent effect on any outcome.</w:t>
            </w:r>
          </w:p>
          <w:p w:rsidR="00000000" w:rsidDel="00000000" w:rsidP="00000000" w:rsidRDefault="00000000" w:rsidRPr="00000000" w14:paraId="000009E2">
            <w:pPr>
              <w:numPr>
                <w:ilvl w:val="0"/>
                <w:numId w:val="131"/>
              </w:numPr>
            </w:pPr>
            <w:r w:rsidDel="00000000" w:rsidR="00000000" w:rsidRPr="00000000">
              <w:rPr>
                <w:rtl w:val="0"/>
              </w:rPr>
              <w:t xml:space="preserve">Among postmenopausal women, recurrence RR 0.86, distant recurrence RR 0.82, bone recurrence 0.72, BCM 0.82. </w:t>
            </w:r>
          </w:p>
          <w:p w:rsidR="00000000" w:rsidDel="00000000" w:rsidP="00000000" w:rsidRDefault="00000000" w:rsidRPr="00000000" w14:paraId="000009E3">
            <w:pPr>
              <w:numPr>
                <w:ilvl w:val="0"/>
                <w:numId w:val="131"/>
              </w:numPr>
            </w:pPr>
            <w:r w:rsidDel="00000000" w:rsidR="00000000" w:rsidRPr="00000000">
              <w:rPr>
                <w:rtl w:val="0"/>
              </w:rPr>
              <w:t xml:space="preserve">Bone fractures RR 0.85.</w:t>
            </w:r>
          </w:p>
        </w:tc>
      </w:tr>
    </w:tbl>
    <w:p w:rsidR="00000000" w:rsidDel="00000000" w:rsidP="00000000" w:rsidRDefault="00000000" w:rsidRPr="00000000" w14:paraId="000009E4">
      <w:pPr>
        <w:widowControl w:val="0"/>
        <w:jc w:val="center"/>
        <w:rPr/>
      </w:pPr>
      <w:hyperlink r:id="rId583">
        <w:r w:rsidDel="00000000" w:rsidR="00000000" w:rsidRPr="00000000">
          <w:rPr>
            <w:color w:val="1155cc"/>
            <w:u w:val="single"/>
          </w:rPr>
          <w:drawing>
            <wp:inline distB="114300" distT="114300" distL="114300" distR="114300">
              <wp:extent cx="3200400" cy="3189732"/>
              <wp:effectExtent b="12700" l="12700" r="12700" t="12700"/>
              <wp:docPr id="5" name="image5.png"/>
              <a:graphic>
                <a:graphicData uri="http://schemas.openxmlformats.org/drawingml/2006/picture">
                  <pic:pic>
                    <pic:nvPicPr>
                      <pic:cNvPr id="0" name="image5.png"/>
                      <pic:cNvPicPr preferRelativeResize="0"/>
                    </pic:nvPicPr>
                    <pic:blipFill>
                      <a:blip r:embed="rId584"/>
                      <a:srcRect b="0" l="0" r="0" t="0"/>
                      <a:stretch>
                        <a:fillRect/>
                      </a:stretch>
                    </pic:blipFill>
                    <pic:spPr>
                      <a:xfrm>
                        <a:off x="0" y="0"/>
                        <a:ext cx="3200400" cy="318973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9E5">
      <w:pPr>
        <w:pStyle w:val="Heading2"/>
        <w:spacing w:line="240" w:lineRule="auto"/>
        <w:rPr/>
      </w:pPr>
      <w:bookmarkStart w:colFirst="0" w:colLast="0" w:name="_cg382zv04a0m" w:id="168"/>
      <w:bookmarkEnd w:id="168"/>
      <w:hyperlink w:anchor="_xrkv7nvk4fe1">
        <w:r w:rsidDel="00000000" w:rsidR="00000000" w:rsidRPr="00000000">
          <w:rPr>
            <w:rtl w:val="0"/>
          </w:rPr>
          <w:t xml:space="preserve">Bone Modifying Agents</w:t>
        </w:r>
      </w:hyperlink>
      <w:r w:rsidDel="00000000" w:rsidR="00000000" w:rsidRPr="00000000">
        <w:rPr>
          <w:rtl w:val="0"/>
        </w:rPr>
      </w:r>
    </w:p>
    <w:p w:rsidR="00000000" w:rsidDel="00000000" w:rsidP="00000000" w:rsidRDefault="00000000" w:rsidRPr="00000000" w14:paraId="000009E6">
      <w:pPr>
        <w:ind w:left="0" w:firstLine="0"/>
        <w:rPr/>
      </w:pPr>
      <w:r w:rsidDel="00000000" w:rsidR="00000000" w:rsidRPr="00000000">
        <w:rPr>
          <w:rtl w:val="0"/>
        </w:rPr>
        <w:t xml:space="preserve">See the Summary Box above and Instant.Oncology: [</w:t>
      </w:r>
      <w:hyperlink r:id="rId585">
        <w:r w:rsidDel="00000000" w:rsidR="00000000" w:rsidRPr="00000000">
          <w:rPr>
            <w:rtl w:val="0"/>
          </w:rPr>
          <w:t xml:space="preserve">Bone remodeling</w:t>
        </w:r>
      </w:hyperlink>
      <w:r w:rsidDel="00000000" w:rsidR="00000000" w:rsidRPr="00000000">
        <w:rPr>
          <w:rtl w:val="0"/>
        </w:rPr>
        <w:t xml:space="preserve">]</w:t>
      </w:r>
    </w:p>
    <w:bookmarkStart w:colFirst="0" w:colLast="0" w:name="d68llt626837" w:id="169"/>
    <w:bookmarkEnd w:id="169"/>
    <w:p w:rsidR="00000000" w:rsidDel="00000000" w:rsidP="00000000" w:rsidRDefault="00000000" w:rsidRPr="00000000" w14:paraId="000009E7">
      <w:pPr>
        <w:numPr>
          <w:ilvl w:val="0"/>
          <w:numId w:val="118"/>
        </w:numPr>
        <w:spacing w:line="240" w:lineRule="auto"/>
        <w:rPr/>
      </w:pPr>
      <w:r w:rsidDel="00000000" w:rsidR="00000000" w:rsidRPr="00000000">
        <w:rPr>
          <w:b w:val="1"/>
          <w:rtl w:val="0"/>
        </w:rPr>
        <w:t xml:space="preserve">ABSCG-18</w:t>
      </w:r>
      <w:r w:rsidDel="00000000" w:rsidR="00000000" w:rsidRPr="00000000">
        <w:rPr>
          <w:rtl w:val="0"/>
        </w:rPr>
        <w:t xml:space="preserve"> [</w:t>
      </w:r>
      <w:hyperlink r:id="rId586">
        <w:r w:rsidDel="00000000" w:rsidR="00000000" w:rsidRPr="00000000">
          <w:rPr>
            <w:rtl w:val="0"/>
          </w:rPr>
          <w:t xml:space="preserve">Gnant Lancet '15</w:t>
        </w:r>
      </w:hyperlink>
      <w:r w:rsidDel="00000000" w:rsidR="00000000" w:rsidRPr="00000000">
        <w:rPr>
          <w:rtl w:val="0"/>
        </w:rPr>
        <w:t xml:space="preserve">, </w:t>
      </w:r>
      <w:hyperlink r:id="rId587">
        <w:r w:rsidDel="00000000" w:rsidR="00000000" w:rsidRPr="00000000">
          <w:rPr>
            <w:rtl w:val="0"/>
          </w:rPr>
          <w:t xml:space="preserve">'19</w:t>
        </w:r>
      </w:hyperlink>
      <w:r w:rsidDel="00000000" w:rsidR="00000000" w:rsidRPr="00000000">
        <w:rPr>
          <w:rtl w:val="0"/>
        </w:rPr>
        <w:t xml:space="preserve">]: </w:t>
      </w:r>
      <w:r w:rsidDel="00000000" w:rsidR="00000000" w:rsidRPr="00000000">
        <w:rPr>
          <w:b w:val="1"/>
          <w:rtl w:val="0"/>
        </w:rPr>
        <w:t xml:space="preserve">Aromatase inhibitor ± denosumab </w:t>
      </w:r>
      <w:r w:rsidDel="00000000" w:rsidR="00000000" w:rsidRPr="00000000">
        <w:rPr>
          <w:rtl w:val="0"/>
        </w:rPr>
        <w:t xml:space="preserve">60 x6m</w:t>
      </w:r>
      <w:r w:rsidDel="00000000" w:rsidR="00000000" w:rsidRPr="00000000">
        <w:rPr>
          <w:rtl w:val="0"/>
        </w:rPr>
        <w:t xml:space="preserve">.</w:t>
        <w:br w:type="textWrapping"/>
      </w:r>
      <w:r w:rsidDel="00000000" w:rsidR="00000000" w:rsidRPr="00000000">
        <w:rPr>
          <w:rtl w:val="0"/>
        </w:rPr>
        <w:t xml:space="preserve">Denosumab increases DFS?! This appears to only be effective for postmenopausal women. This appears to be proven false in D-CARE.</w:t>
      </w:r>
    </w:p>
    <w:p w:rsidR="00000000" w:rsidDel="00000000" w:rsidP="00000000" w:rsidRDefault="00000000" w:rsidRPr="00000000" w14:paraId="000009E8">
      <w:pPr>
        <w:spacing w:line="240" w:lineRule="auto"/>
        <w:ind w:firstLine="720"/>
        <w:rPr/>
      </w:pPr>
      <w:r w:rsidDel="00000000" w:rsidR="00000000" w:rsidRPr="00000000">
        <w:rPr>
          <w:rtl w:val="0"/>
        </w:rPr>
        <w:t xml:space="preserve">TBL </w:t>
      </w:r>
      <w:hyperlink r:id="rId588">
        <w:r w:rsidDel="00000000" w:rsidR="00000000" w:rsidRPr="00000000">
          <w:rPr>
            <w:vertAlign w:val="superscript"/>
            <w:rtl w:val="0"/>
          </w:rPr>
          <w:t xml:space="preserve">QS</w:t>
        </w:r>
      </w:hyperlink>
      <w:r w:rsidDel="00000000" w:rsidR="00000000" w:rsidRPr="00000000">
        <w:rPr>
          <w:rtl w:val="0"/>
        </w:rPr>
        <w:t xml:space="preserve">: There’s good evidence to add denosumab twice-yearly to aromatase inhibition for early-stage breast cancer to protect against fractures and even maximize DFS.</w:t>
      </w:r>
    </w:p>
    <w:p w:rsidR="00000000" w:rsidDel="00000000" w:rsidP="00000000" w:rsidRDefault="00000000" w:rsidRPr="00000000" w14:paraId="000009E9">
      <w:pPr>
        <w:numPr>
          <w:ilvl w:val="1"/>
          <w:numId w:val="118"/>
        </w:numPr>
        <w:spacing w:line="240" w:lineRule="auto"/>
        <w:ind w:left="1440" w:hanging="360"/>
        <w:rPr/>
      </w:pPr>
      <w:r w:rsidDel="00000000" w:rsidR="00000000" w:rsidRPr="00000000">
        <w:rPr>
          <w:rtl w:val="0"/>
        </w:rPr>
        <w:t xml:space="preserve">3,420 postmenopausal early stage ER+ pts: &gt; 60y, BSO, or &lt; 60y w FSH in postmenopausal range. MFU 6y.</w:t>
      </w:r>
    </w:p>
    <w:p w:rsidR="00000000" w:rsidDel="00000000" w:rsidP="00000000" w:rsidRDefault="00000000" w:rsidRPr="00000000" w14:paraId="000009EA">
      <w:pPr>
        <w:numPr>
          <w:ilvl w:val="2"/>
          <w:numId w:val="118"/>
        </w:numPr>
        <w:spacing w:line="240" w:lineRule="auto"/>
        <w:ind w:left="2160" w:hanging="360"/>
        <w:rPr/>
      </w:pPr>
      <w:r w:rsidDel="00000000" w:rsidR="00000000" w:rsidRPr="00000000">
        <w:rPr>
          <w:rtl w:val="0"/>
        </w:rPr>
        <w:t xml:space="preserve">Rec Calcium 500 mg and at least 400 mg Vit D.</w:t>
      </w:r>
    </w:p>
    <w:p w:rsidR="00000000" w:rsidDel="00000000" w:rsidP="00000000" w:rsidRDefault="00000000" w:rsidRPr="00000000" w14:paraId="000009EB">
      <w:pPr>
        <w:numPr>
          <w:ilvl w:val="1"/>
          <w:numId w:val="118"/>
        </w:numPr>
        <w:spacing w:line="240" w:lineRule="auto"/>
        <w:ind w:left="1440" w:hanging="360"/>
        <w:rPr/>
      </w:pPr>
      <w:r w:rsidDel="00000000" w:rsidR="00000000" w:rsidRPr="00000000">
        <w:rPr>
          <w:rFonts w:ascii="Cardo" w:cs="Cardo" w:eastAsia="Cardo" w:hAnsi="Cardo"/>
          <w:rtl w:val="0"/>
        </w:rPr>
        <w:t xml:space="preserve">5y DFS 87→ 89%, 8y DFS 78→ 81%.</w:t>
      </w:r>
    </w:p>
    <w:p w:rsidR="00000000" w:rsidDel="00000000" w:rsidP="00000000" w:rsidRDefault="00000000" w:rsidRPr="00000000" w14:paraId="000009EC">
      <w:pPr>
        <w:numPr>
          <w:ilvl w:val="1"/>
          <w:numId w:val="118"/>
        </w:numPr>
        <w:spacing w:line="240" w:lineRule="auto"/>
        <w:ind w:left="1440" w:hanging="360"/>
        <w:rPr/>
      </w:pPr>
      <w:r w:rsidDel="00000000" w:rsidR="00000000" w:rsidRPr="00000000">
        <w:rPr>
          <w:rtl w:val="0"/>
        </w:rPr>
        <w:t xml:space="preserve">No report of osteonecrosis of the jaw or confirmed atypical fractures.</w:t>
      </w:r>
    </w:p>
    <w:p w:rsidR="00000000" w:rsidDel="00000000" w:rsidP="00000000" w:rsidRDefault="00000000" w:rsidRPr="00000000" w14:paraId="000009ED">
      <w:pPr>
        <w:numPr>
          <w:ilvl w:val="1"/>
          <w:numId w:val="118"/>
        </w:numPr>
        <w:spacing w:line="240" w:lineRule="auto"/>
        <w:ind w:left="1440" w:hanging="360"/>
        <w:rPr/>
      </w:pPr>
      <w:r w:rsidDel="00000000" w:rsidR="00000000" w:rsidRPr="00000000">
        <w:rPr>
          <w:rtl w:val="0"/>
        </w:rPr>
        <w:t xml:space="preserve">AE in ~80%, serious AE in ~30%.</w:t>
      </w:r>
    </w:p>
    <w:p w:rsidR="00000000" w:rsidDel="00000000" w:rsidP="00000000" w:rsidRDefault="00000000" w:rsidRPr="00000000" w14:paraId="000009EE">
      <w:pPr>
        <w:numPr>
          <w:ilvl w:val="0"/>
          <w:numId w:val="118"/>
        </w:numPr>
        <w:spacing w:line="240" w:lineRule="auto"/>
        <w:rPr>
          <w:u w:val="none"/>
        </w:rPr>
      </w:pPr>
      <w:r w:rsidDel="00000000" w:rsidR="00000000" w:rsidRPr="00000000">
        <w:rPr>
          <w:b w:val="1"/>
          <w:rtl w:val="0"/>
        </w:rPr>
        <w:t xml:space="preserve">D-CARE </w:t>
      </w:r>
      <w:r w:rsidDel="00000000" w:rsidR="00000000" w:rsidRPr="00000000">
        <w:rPr>
          <w:rtl w:val="0"/>
        </w:rPr>
        <w:t xml:space="preserve">[</w:t>
      </w:r>
      <w:hyperlink r:id="rId589">
        <w:r w:rsidDel="00000000" w:rsidR="00000000" w:rsidRPr="00000000">
          <w:rPr>
            <w:rtl w:val="0"/>
          </w:rPr>
          <w:t xml:space="preserve">Coleman Lanc Onc '19</w:t>
        </w:r>
      </w:hyperlink>
      <w:r w:rsidDel="00000000" w:rsidR="00000000" w:rsidRPr="00000000">
        <w:rPr>
          <w:rtl w:val="0"/>
        </w:rPr>
        <w:t xml:space="preserve">]: Adjuvant or NAC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denosumab</w:t>
      </w:r>
      <w:r w:rsidDel="00000000" w:rsidR="00000000" w:rsidRPr="00000000">
        <w:rPr>
          <w:rtl w:val="0"/>
        </w:rPr>
        <w:t xml:space="preserve"> 120 mg.</w:t>
        <w:br w:type="textWrapping"/>
        <w:t xml:space="preserve">TB</w:t>
      </w:r>
      <w:r w:rsidDel="00000000" w:rsidR="00000000" w:rsidRPr="00000000">
        <w:rPr>
          <w:rtl w:val="0"/>
        </w:rPr>
        <w:t xml:space="preserve">L </w:t>
      </w:r>
      <w:hyperlink r:id="rId590">
        <w:r w:rsidDel="00000000" w:rsidR="00000000" w:rsidRPr="00000000">
          <w:rPr>
            <w:vertAlign w:val="superscript"/>
            <w:rtl w:val="0"/>
          </w:rPr>
          <w:t xml:space="preserve">QS</w:t>
        </w:r>
      </w:hyperlink>
      <w:r w:rsidDel="00000000" w:rsidR="00000000" w:rsidRPr="00000000">
        <w:rPr>
          <w:rtl w:val="0"/>
        </w:rPr>
        <w:t xml:space="preserve">: Denosumab, an inhibitor of RANKL that prevents osteoclast maturation, has [</w:t>
      </w:r>
      <w:hyperlink w:anchor="d68llt626837">
        <w:r w:rsidDel="00000000" w:rsidR="00000000" w:rsidRPr="00000000">
          <w:rPr>
            <w:rtl w:val="0"/>
          </w:rPr>
          <w:t xml:space="preserve">been suggested</w:t>
        </w:r>
      </w:hyperlink>
      <w:r w:rsidDel="00000000" w:rsidR="00000000" w:rsidRPr="00000000">
        <w:rPr>
          <w:rtl w:val="0"/>
        </w:rPr>
        <w:t xml:space="preserve">] to prevent bone mets in women with early-stage breast cancer. The large D-CARE trial has now put it back in its place, squarely outside the realm of oncologic therapeutics, as it conferred no significant improvement in bone mets-free survival.</w:t>
      </w:r>
    </w:p>
    <w:p w:rsidR="00000000" w:rsidDel="00000000" w:rsidP="00000000" w:rsidRDefault="00000000" w:rsidRPr="00000000" w14:paraId="000009EF">
      <w:pPr>
        <w:spacing w:line="240" w:lineRule="auto"/>
        <w:ind w:firstLine="720"/>
        <w:rPr/>
      </w:pPr>
      <w:r w:rsidDel="00000000" w:rsidR="00000000" w:rsidRPr="00000000">
        <w:rPr>
          <w:rtl w:val="0"/>
        </w:rPr>
        <w:t xml:space="preserve">The lack of difference in bone DMFS appears to hold true in the postmenopausal group.</w:t>
      </w:r>
    </w:p>
    <w:p w:rsidR="00000000" w:rsidDel="00000000" w:rsidP="00000000" w:rsidRDefault="00000000" w:rsidRPr="00000000" w14:paraId="000009F0">
      <w:pPr>
        <w:numPr>
          <w:ilvl w:val="1"/>
          <w:numId w:val="118"/>
        </w:numPr>
        <w:spacing w:line="240" w:lineRule="auto"/>
        <w:ind w:left="1440" w:hanging="360"/>
        <w:rPr>
          <w:u w:val="none"/>
        </w:rPr>
      </w:pPr>
      <w:r w:rsidDel="00000000" w:rsidR="00000000" w:rsidRPr="00000000">
        <w:rPr>
          <w:rtl w:val="0"/>
        </w:rPr>
        <w:t xml:space="preserve">4,509 pts. Stage II-III. 2010-2012.</w:t>
      </w:r>
    </w:p>
    <w:p w:rsidR="00000000" w:rsidDel="00000000" w:rsidP="00000000" w:rsidRDefault="00000000" w:rsidRPr="00000000" w14:paraId="000009F1">
      <w:pPr>
        <w:numPr>
          <w:ilvl w:val="2"/>
          <w:numId w:val="118"/>
        </w:numPr>
        <w:spacing w:line="240" w:lineRule="auto"/>
        <w:ind w:left="2160" w:hanging="360"/>
        <w:rPr>
          <w:u w:val="none"/>
        </w:rPr>
      </w:pPr>
      <w:r w:rsidDel="00000000" w:rsidR="00000000" w:rsidRPr="00000000">
        <w:rPr>
          <w:rtl w:val="0"/>
        </w:rPr>
        <w:t xml:space="preserve">Denosumab 120 mg q3-4w x6mo then q12w up to 5y.</w:t>
      </w:r>
    </w:p>
    <w:p w:rsidR="00000000" w:rsidDel="00000000" w:rsidP="00000000" w:rsidRDefault="00000000" w:rsidRPr="00000000" w14:paraId="000009F2">
      <w:pPr>
        <w:numPr>
          <w:ilvl w:val="1"/>
          <w:numId w:val="118"/>
        </w:numPr>
        <w:spacing w:line="240" w:lineRule="auto"/>
        <w:ind w:left="1440" w:hanging="360"/>
        <w:rPr>
          <w:u w:val="none"/>
        </w:rPr>
      </w:pPr>
      <w:r w:rsidDel="00000000" w:rsidR="00000000" w:rsidRPr="00000000">
        <w:rPr>
          <w:rtl w:val="0"/>
        </w:rPr>
        <w:t xml:space="preserve">Primary endpoint of bone DMFS was not significantly different between groups.</w:t>
      </w:r>
    </w:p>
    <w:p w:rsidR="00000000" w:rsidDel="00000000" w:rsidP="00000000" w:rsidRDefault="00000000" w:rsidRPr="00000000" w14:paraId="000009F3">
      <w:pPr>
        <w:numPr>
          <w:ilvl w:val="1"/>
          <w:numId w:val="118"/>
        </w:numPr>
        <w:spacing w:line="240" w:lineRule="auto"/>
        <w:ind w:left="1440" w:hanging="360"/>
        <w:rPr>
          <w:u w:val="none"/>
        </w:rPr>
      </w:pPr>
      <w:r w:rsidDel="00000000" w:rsidR="00000000" w:rsidRPr="00000000">
        <w:rPr>
          <w:rFonts w:ascii="Cardo" w:cs="Cardo" w:eastAsia="Cardo" w:hAnsi="Cardo"/>
          <w:rtl w:val="0"/>
        </w:rPr>
        <w:t xml:space="preserve">Osteonecrosis of the jaw &lt;1 → 5%. </w:t>
      </w:r>
    </w:p>
    <w:p w:rsidR="00000000" w:rsidDel="00000000" w:rsidP="00000000" w:rsidRDefault="00000000" w:rsidRPr="00000000" w14:paraId="000009F4">
      <w:pPr>
        <w:numPr>
          <w:ilvl w:val="1"/>
          <w:numId w:val="118"/>
        </w:numPr>
        <w:spacing w:line="240" w:lineRule="auto"/>
        <w:ind w:left="1440" w:hanging="360"/>
        <w:rPr>
          <w:u w:val="none"/>
        </w:rPr>
      </w:pPr>
      <w:r w:rsidDel="00000000" w:rsidR="00000000" w:rsidRPr="00000000">
        <w:rPr>
          <w:rFonts w:ascii="Cardo" w:cs="Cardo" w:eastAsia="Cardo" w:hAnsi="Cardo"/>
          <w:rtl w:val="0"/>
        </w:rPr>
        <w:t xml:space="preserve">Treatment-emergent hypocalcaemia 4→ 7%.</w:t>
      </w:r>
      <w:r w:rsidDel="00000000" w:rsidR="00000000" w:rsidRPr="00000000">
        <w:rPr>
          <w:rtl w:val="0"/>
        </w:rPr>
      </w:r>
    </w:p>
    <w:p w:rsidR="00000000" w:rsidDel="00000000" w:rsidP="00000000" w:rsidRDefault="00000000" w:rsidRPr="00000000" w14:paraId="000009F5">
      <w:pPr>
        <w:pStyle w:val="Heading2"/>
        <w:spacing w:line="240" w:lineRule="auto"/>
        <w:rPr/>
      </w:pPr>
      <w:bookmarkStart w:colFirst="0" w:colLast="0" w:name="_p88s4cr25w3d" w:id="170"/>
      <w:bookmarkEnd w:id="170"/>
      <w:r w:rsidDel="00000000" w:rsidR="00000000" w:rsidRPr="00000000">
        <w:rPr>
          <w:rtl w:val="0"/>
        </w:rPr>
      </w:r>
    </w:p>
    <w:tbl>
      <w:tblPr>
        <w:tblStyle w:val="Table4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o5jjplkow1zk" w:id="171"/>
          <w:bookmarkEnd w:id="171"/>
          <w:p w:rsidR="00000000" w:rsidDel="00000000" w:rsidP="00000000" w:rsidRDefault="00000000" w:rsidRPr="00000000" w14:paraId="000009F6">
            <w:pPr>
              <w:spacing w:line="240" w:lineRule="auto"/>
              <w:ind w:left="0" w:firstLine="0"/>
              <w:rPr>
                <w:i w:val="1"/>
              </w:rPr>
            </w:pPr>
            <w:r w:rsidDel="00000000" w:rsidR="00000000" w:rsidRPr="00000000">
              <w:rPr>
                <w:b w:val="1"/>
                <w:rtl w:val="0"/>
              </w:rPr>
              <w:t xml:space="preserve">ASCO Guideline: IHC</w:t>
            </w:r>
            <w:hyperlink r:id="rId591">
              <w:r w:rsidDel="00000000" w:rsidR="00000000" w:rsidRPr="00000000">
                <w:rPr>
                  <w:b w:val="1"/>
                  <w:rtl w:val="0"/>
                </w:rPr>
                <w:t xml:space="preserve"> Testing of Estrogen and Progesterone Receptors in Breast Cancer</w:t>
              </w:r>
            </w:hyperlink>
            <w:r w:rsidDel="00000000" w:rsidR="00000000" w:rsidRPr="00000000">
              <w:rPr>
                <w:b w:val="1"/>
                <w:i w:val="1"/>
                <w:rtl w:val="0"/>
              </w:rPr>
              <w:t xml:space="preserve"> </w:t>
            </w:r>
            <w:r w:rsidDel="00000000" w:rsidR="00000000" w:rsidRPr="00000000">
              <w:rPr>
                <w:i w:val="1"/>
                <w:rtl w:val="0"/>
              </w:rPr>
              <w:t xml:space="preserve">January </w:t>
            </w:r>
            <w:r w:rsidDel="00000000" w:rsidR="00000000" w:rsidRPr="00000000">
              <w:rPr>
                <w:i w:val="1"/>
                <w:rtl w:val="0"/>
              </w:rPr>
              <w:t xml:space="preserve">1, 2020.</w:t>
              <w:br w:type="textWrapping"/>
            </w:r>
            <w:r w:rsidDel="00000000" w:rsidR="00000000" w:rsidRPr="00000000">
              <w:rPr>
                <w:rtl w:val="0"/>
              </w:rPr>
              <w:t xml:space="preserve">2020 Update: There are limited data on endocrine therapy benefit for cancers with 1-10% of cells staining ER positive. Samples with these results should be reported using a new reporting category, ER Low Positive.</w:t>
            </w:r>
            <w:r w:rsidDel="00000000" w:rsidR="00000000" w:rsidRPr="00000000">
              <w:rPr>
                <w:rtl w:val="0"/>
              </w:rPr>
            </w:r>
          </w:p>
          <w:p w:rsidR="00000000" w:rsidDel="00000000" w:rsidP="00000000" w:rsidRDefault="00000000" w:rsidRPr="00000000" w14:paraId="000009F7">
            <w:pPr>
              <w:numPr>
                <w:ilvl w:val="0"/>
                <w:numId w:val="72"/>
              </w:numPr>
              <w:spacing w:line="240" w:lineRule="auto"/>
              <w:rPr>
                <w:u w:val="none"/>
              </w:rPr>
            </w:pPr>
            <w:r w:rsidDel="00000000" w:rsidR="00000000" w:rsidRPr="00000000">
              <w:rPr>
                <w:rtl w:val="0"/>
              </w:rPr>
              <w:t xml:space="preserve">ER and PR should be considered positive if at least 1% positive tumor nuclei. </w:t>
            </w:r>
          </w:p>
          <w:p w:rsidR="00000000" w:rsidDel="00000000" w:rsidP="00000000" w:rsidRDefault="00000000" w:rsidRPr="00000000" w14:paraId="000009F8">
            <w:pPr>
              <w:numPr>
                <w:ilvl w:val="0"/>
                <w:numId w:val="72"/>
              </w:numPr>
              <w:spacing w:line="240" w:lineRule="auto"/>
              <w:rPr>
                <w:u w:val="none"/>
              </w:rPr>
            </w:pPr>
            <w:r w:rsidDel="00000000" w:rsidR="00000000" w:rsidRPr="00000000">
              <w:rPr>
                <w:rtl w:val="0"/>
              </w:rPr>
              <w:t xml:space="preserve">No benefit derived in administering endocrine therapy if ER negative.</w:t>
            </w:r>
            <w:r w:rsidDel="00000000" w:rsidR="00000000" w:rsidRPr="00000000">
              <w:rPr>
                <w:rtl w:val="0"/>
              </w:rPr>
            </w:r>
          </w:p>
          <w:p w:rsidR="00000000" w:rsidDel="00000000" w:rsidP="00000000" w:rsidRDefault="00000000" w:rsidRPr="00000000" w14:paraId="000009F9">
            <w:pPr>
              <w:spacing w:line="240" w:lineRule="auto"/>
              <w:ind w:left="1440" w:firstLine="0"/>
              <w:rPr/>
            </w:pPr>
            <w:r w:rsidDel="00000000" w:rsidR="00000000" w:rsidRPr="00000000">
              <w:rPr>
                <w:rtl w:val="0"/>
              </w:rPr>
            </w:r>
          </w:p>
          <w:bookmarkStart w:colFirst="0" w:colLast="0" w:name="cbwzl0emu5qo" w:id="172"/>
          <w:bookmarkEnd w:id="172"/>
          <w:p w:rsidR="00000000" w:rsidDel="00000000" w:rsidP="00000000" w:rsidRDefault="00000000" w:rsidRPr="00000000" w14:paraId="000009FA">
            <w:pPr>
              <w:spacing w:line="240" w:lineRule="auto"/>
              <w:ind w:left="0" w:firstLine="0"/>
              <w:rPr>
                <w:i w:val="1"/>
              </w:rPr>
            </w:pPr>
            <w:r w:rsidDel="00000000" w:rsidR="00000000" w:rsidRPr="00000000">
              <w:rPr>
                <w:b w:val="1"/>
                <w:rtl w:val="0"/>
              </w:rPr>
              <w:t xml:space="preserve">ASCO Guideline: </w:t>
            </w:r>
            <w:hyperlink r:id="rId592">
              <w:r w:rsidDel="00000000" w:rsidR="00000000" w:rsidRPr="00000000">
                <w:rPr>
                  <w:b w:val="1"/>
                  <w:rtl w:val="0"/>
                </w:rPr>
                <w:t xml:space="preserve">Adjuvant Endocrine Tx for Women with HR+ Breast Cancer</w:t>
              </w:r>
            </w:hyperlink>
            <w:r w:rsidDel="00000000" w:rsidR="00000000" w:rsidRPr="00000000">
              <w:rPr>
                <w:b w:val="1"/>
                <w:i w:val="1"/>
                <w:rtl w:val="0"/>
              </w:rPr>
              <w:t xml:space="preserve"> </w:t>
            </w:r>
            <w:r w:rsidDel="00000000" w:rsidR="00000000" w:rsidRPr="00000000">
              <w:rPr>
                <w:i w:val="1"/>
                <w:rtl w:val="0"/>
              </w:rPr>
              <w:t xml:space="preserve">November 19, 2018</w:t>
            </w:r>
          </w:p>
          <w:p w:rsidR="00000000" w:rsidDel="00000000" w:rsidP="00000000" w:rsidRDefault="00000000" w:rsidRPr="00000000" w14:paraId="000009FB">
            <w:pPr>
              <w:numPr>
                <w:ilvl w:val="0"/>
                <w:numId w:val="40"/>
              </w:numPr>
              <w:spacing w:line="240" w:lineRule="auto"/>
              <w:rPr>
                <w:u w:val="none"/>
              </w:rPr>
            </w:pPr>
            <w:r w:rsidDel="00000000" w:rsidR="00000000" w:rsidRPr="00000000">
              <w:rPr>
                <w:rtl w:val="0"/>
              </w:rPr>
              <w:t xml:space="preserve">Node positive pts should receive extended therapy, including an AI, for up to a total of 10 years.</w:t>
            </w:r>
          </w:p>
          <w:p w:rsidR="00000000" w:rsidDel="00000000" w:rsidP="00000000" w:rsidRDefault="00000000" w:rsidRPr="00000000" w14:paraId="000009FC">
            <w:pPr>
              <w:numPr>
                <w:ilvl w:val="0"/>
                <w:numId w:val="40"/>
              </w:numPr>
              <w:spacing w:line="240" w:lineRule="auto"/>
              <w:rPr>
                <w:u w:val="none"/>
              </w:rPr>
            </w:pPr>
            <w:r w:rsidDel="00000000" w:rsidR="00000000" w:rsidRPr="00000000">
              <w:rPr>
                <w:rtl w:val="0"/>
              </w:rPr>
              <w:t xml:space="preserve">Node negative pts should consider extended therapy for up to 10 years.</w:t>
            </w:r>
          </w:p>
          <w:p w:rsidR="00000000" w:rsidDel="00000000" w:rsidP="00000000" w:rsidRDefault="00000000" w:rsidRPr="00000000" w14:paraId="000009FD">
            <w:pPr>
              <w:numPr>
                <w:ilvl w:val="1"/>
                <w:numId w:val="40"/>
              </w:numPr>
              <w:spacing w:line="240" w:lineRule="auto"/>
              <w:ind w:left="1440" w:hanging="360"/>
              <w:rPr>
                <w:u w:val="none"/>
              </w:rPr>
            </w:pPr>
            <w:r w:rsidDel="00000000" w:rsidR="00000000" w:rsidRPr="00000000">
              <w:rPr>
                <w:rtl w:val="0"/>
              </w:rPr>
              <w:t xml:space="preserve">Low risk node negative tumors should not be routinely offered extended therapy.</w:t>
            </w:r>
          </w:p>
          <w:p w:rsidR="00000000" w:rsidDel="00000000" w:rsidP="00000000" w:rsidRDefault="00000000" w:rsidRPr="00000000" w14:paraId="000009FE">
            <w:pPr>
              <w:numPr>
                <w:ilvl w:val="0"/>
                <w:numId w:val="40"/>
              </w:numPr>
              <w:spacing w:line="240" w:lineRule="auto"/>
              <w:rPr>
                <w:u w:val="none"/>
              </w:rPr>
            </w:pPr>
            <w:r w:rsidDel="00000000" w:rsidR="00000000" w:rsidRPr="00000000">
              <w:rPr>
                <w:rtl w:val="0"/>
              </w:rPr>
              <w:t xml:space="preserve">A substantial portion of benefit for extended adjuvant AI tx is derived from prevention of secondary breast cancers.</w:t>
            </w:r>
          </w:p>
          <w:p w:rsidR="00000000" w:rsidDel="00000000" w:rsidP="00000000" w:rsidRDefault="00000000" w:rsidRPr="00000000" w14:paraId="000009FF">
            <w:pPr>
              <w:numPr>
                <w:ilvl w:val="0"/>
                <w:numId w:val="40"/>
              </w:numPr>
              <w:spacing w:line="240" w:lineRule="auto"/>
              <w:rPr>
                <w:u w:val="none"/>
              </w:rPr>
            </w:pPr>
            <w:r w:rsidDel="00000000" w:rsidR="00000000" w:rsidRPr="00000000">
              <w:rPr>
                <w:rtl w:val="0"/>
              </w:rPr>
              <w:t xml:space="preserve">Extended therapy carries ongoing risks and side effects which should be weighed against potential absolute benefit of extended treatment.</w:t>
            </w:r>
          </w:p>
        </w:tc>
      </w:tr>
    </w:tbl>
    <w:p w:rsidR="00000000" w:rsidDel="00000000" w:rsidP="00000000" w:rsidRDefault="00000000" w:rsidRPr="00000000" w14:paraId="00000A00">
      <w:pPr>
        <w:pStyle w:val="Heading2"/>
        <w:rPr/>
      </w:pPr>
      <w:bookmarkStart w:colFirst="0" w:colLast="0" w:name="_s4zuq1cel6e0" w:id="173"/>
      <w:bookmarkEnd w:id="173"/>
      <w:r w:rsidDel="00000000" w:rsidR="00000000" w:rsidRPr="00000000">
        <w:rPr>
          <w:rtl w:val="0"/>
        </w:rPr>
      </w:r>
    </w:p>
    <w:p w:rsidR="00000000" w:rsidDel="00000000" w:rsidP="00000000" w:rsidRDefault="00000000" w:rsidRPr="00000000" w14:paraId="00000A01">
      <w:pPr>
        <w:pStyle w:val="Heading2"/>
        <w:rPr/>
      </w:pPr>
      <w:bookmarkStart w:colFirst="0" w:colLast="0" w:name="_a3hwz6kgb9wi" w:id="174"/>
      <w:bookmarkEnd w:id="174"/>
      <w:hyperlink w:anchor="_xrkv7nvk4fe1">
        <w:r w:rsidDel="00000000" w:rsidR="00000000" w:rsidRPr="00000000">
          <w:rPr>
            <w:rtl w:val="0"/>
          </w:rPr>
          <w:t xml:space="preserve">Hormonal</w:t>
        </w:r>
      </w:hyperlink>
      <w:r w:rsidDel="00000000" w:rsidR="00000000" w:rsidRPr="00000000">
        <w:rPr>
          <w:rtl w:val="0"/>
        </w:rPr>
      </w:r>
    </w:p>
    <w:p w:rsidR="00000000" w:rsidDel="00000000" w:rsidP="00000000" w:rsidRDefault="00000000" w:rsidRPr="00000000" w14:paraId="00000A02">
      <w:pPr>
        <w:ind w:left="0" w:firstLine="0"/>
        <w:rPr/>
      </w:pPr>
      <w:r w:rsidDel="00000000" w:rsidR="00000000" w:rsidRPr="00000000">
        <w:rPr>
          <w:rtl w:val="0"/>
        </w:rPr>
        <w:t xml:space="preserve">See the Summary Box above.</w:t>
      </w:r>
    </w:p>
    <w:p w:rsidR="00000000" w:rsidDel="00000000" w:rsidP="00000000" w:rsidRDefault="00000000" w:rsidRPr="00000000" w14:paraId="00000A03">
      <w:pPr>
        <w:ind w:left="0" w:firstLine="0"/>
        <w:rPr/>
      </w:pPr>
      <w:r w:rsidDel="00000000" w:rsidR="00000000" w:rsidRPr="00000000">
        <w:rPr>
          <w:rtl w:val="0"/>
        </w:rPr>
        <w:t xml:space="preserve">See the Metastatic Breast Cancer section for use of endocrine therapy in HR+ metastatic breast cancer. In brief, sequential hormones are preferred except for in cases of immediately life-threatening disease. Ovarian suppression or ablation should be considered in premenopausal women (be sure to use bone strengthening agents!). In postmenopausal women, AIs are favored with or without CDK 4/6 inhibitors (e.g., palbociclib). Fulvestrant is commonly used in combination with CDK 4/6i. If disease progresses with non-steroidal AIs, then everolimus may be administered with exemestane. </w:t>
      </w:r>
      <w:r w:rsidDel="00000000" w:rsidR="00000000" w:rsidRPr="00000000">
        <w:rPr>
          <w:rtl w:val="0"/>
        </w:rPr>
      </w:r>
    </w:p>
    <w:p w:rsidR="00000000" w:rsidDel="00000000" w:rsidP="00000000" w:rsidRDefault="00000000" w:rsidRPr="00000000" w14:paraId="00000A04">
      <w:pPr>
        <w:numPr>
          <w:ilvl w:val="0"/>
          <w:numId w:val="13"/>
        </w:numPr>
        <w:spacing w:line="240" w:lineRule="auto"/>
        <w:rPr/>
      </w:pPr>
      <w:r w:rsidDel="00000000" w:rsidR="00000000" w:rsidRPr="00000000">
        <w:rPr>
          <w:rFonts w:ascii="Gungsuh" w:cs="Gungsuh" w:eastAsia="Gungsuh" w:hAnsi="Gungsuh"/>
          <w:rtl w:val="0"/>
        </w:rPr>
        <w:t xml:space="preserve">Use endo if ER+ AND tumor &gt; 0.5 cm (consider for tumors ≤ 0.5 cm).</w:t>
      </w:r>
    </w:p>
    <w:p w:rsidR="00000000" w:rsidDel="00000000" w:rsidP="00000000" w:rsidRDefault="00000000" w:rsidRPr="00000000" w14:paraId="00000A05">
      <w:pPr>
        <w:numPr>
          <w:ilvl w:val="0"/>
          <w:numId w:val="13"/>
        </w:numPr>
        <w:spacing w:line="240" w:lineRule="auto"/>
        <w:rPr/>
      </w:pPr>
      <w:r w:rsidDel="00000000" w:rsidR="00000000" w:rsidRPr="00000000">
        <w:rPr>
          <w:rtl w:val="0"/>
        </w:rPr>
        <w:t xml:space="preserve">Supplementation with 1200 mg calcium and 800 IU Vit D.</w:t>
      </w:r>
    </w:p>
    <w:p w:rsidR="00000000" w:rsidDel="00000000" w:rsidP="00000000" w:rsidRDefault="00000000" w:rsidRPr="00000000" w14:paraId="00000A06">
      <w:pPr>
        <w:numPr>
          <w:ilvl w:val="0"/>
          <w:numId w:val="13"/>
        </w:numPr>
        <w:spacing w:line="240" w:lineRule="auto"/>
        <w:rPr/>
      </w:pPr>
      <w:r w:rsidDel="00000000" w:rsidR="00000000" w:rsidRPr="00000000">
        <w:rPr>
          <w:rtl w:val="0"/>
        </w:rPr>
        <w:t xml:space="preserve">SERM for premenopausal. </w:t>
      </w:r>
      <w:r w:rsidDel="00000000" w:rsidR="00000000" w:rsidRPr="00000000">
        <w:rPr>
          <w:b w:val="1"/>
          <w:rtl w:val="0"/>
        </w:rPr>
        <w:t xml:space="preserve">Tamoxifen</w:t>
      </w:r>
      <w:r w:rsidDel="00000000" w:rsidR="00000000" w:rsidRPr="00000000">
        <w:rPr>
          <w:rtl w:val="0"/>
        </w:rPr>
        <w:t xml:space="preserve"> </w:t>
      </w:r>
      <w:r w:rsidDel="00000000" w:rsidR="00000000" w:rsidRPr="00000000">
        <w:rPr>
          <w:b w:val="1"/>
          <w:rtl w:val="0"/>
        </w:rPr>
        <w:t xml:space="preserve">20 </w:t>
      </w:r>
      <w:r w:rsidDel="00000000" w:rsidR="00000000" w:rsidRPr="00000000">
        <w:rPr>
          <w:rtl w:val="0"/>
        </w:rPr>
        <w:t xml:space="preserve">mg po qd x 5-10y. </w:t>
      </w:r>
    </w:p>
    <w:p w:rsidR="00000000" w:rsidDel="00000000" w:rsidP="00000000" w:rsidRDefault="00000000" w:rsidRPr="00000000" w14:paraId="00000A07">
      <w:pPr>
        <w:numPr>
          <w:ilvl w:val="1"/>
          <w:numId w:val="13"/>
        </w:numPr>
        <w:spacing w:line="240" w:lineRule="auto"/>
        <w:ind w:left="1440" w:hanging="360"/>
        <w:rPr/>
      </w:pPr>
      <w:r w:rsidDel="00000000" w:rsidR="00000000" w:rsidRPr="00000000">
        <w:rPr>
          <w:rtl w:val="0"/>
        </w:rPr>
        <w:t xml:space="preserve">Careful with P-450 inhibitors such as paroxetine (Prozac) and fluoxetine (Paxil), which may generate fewer active tamoxifen metabolites. Consider switching to citalopram or venlafaxine instead.</w:t>
      </w:r>
    </w:p>
    <w:p w:rsidR="00000000" w:rsidDel="00000000" w:rsidP="00000000" w:rsidRDefault="00000000" w:rsidRPr="00000000" w14:paraId="00000A08">
      <w:pPr>
        <w:numPr>
          <w:ilvl w:val="1"/>
          <w:numId w:val="13"/>
        </w:numPr>
        <w:spacing w:line="240" w:lineRule="auto"/>
        <w:ind w:left="1440" w:hanging="360"/>
        <w:rPr/>
      </w:pPr>
      <w:r w:rsidDel="00000000" w:rsidR="00000000" w:rsidRPr="00000000">
        <w:rPr>
          <w:rtl w:val="0"/>
        </w:rPr>
        <w:t xml:space="preserve">AE: Endometrial cancer (RR 3.28), DVTs, hot flashes, cataracts. </w:t>
      </w:r>
    </w:p>
    <w:p w:rsidR="00000000" w:rsidDel="00000000" w:rsidP="00000000" w:rsidRDefault="00000000" w:rsidRPr="00000000" w14:paraId="00000A09">
      <w:pPr>
        <w:numPr>
          <w:ilvl w:val="2"/>
          <w:numId w:val="13"/>
        </w:numPr>
        <w:spacing w:line="240" w:lineRule="auto"/>
        <w:ind w:left="2160" w:hanging="360"/>
        <w:rPr/>
      </w:pPr>
      <w:r w:rsidDel="00000000" w:rsidR="00000000" w:rsidRPr="00000000">
        <w:rPr>
          <w:rtl w:val="0"/>
        </w:rPr>
        <w:t xml:space="preserve">Perform Gyn exam q12mo in women with a uterus.</w:t>
      </w:r>
    </w:p>
    <w:p w:rsidR="00000000" w:rsidDel="00000000" w:rsidP="00000000" w:rsidRDefault="00000000" w:rsidRPr="00000000" w14:paraId="00000A0A">
      <w:pPr>
        <w:numPr>
          <w:ilvl w:val="2"/>
          <w:numId w:val="13"/>
        </w:numPr>
        <w:spacing w:line="240" w:lineRule="auto"/>
        <w:ind w:left="2160" w:hanging="360"/>
        <w:rPr/>
      </w:pPr>
      <w:r w:rsidDel="00000000" w:rsidR="00000000" w:rsidRPr="00000000">
        <w:rPr>
          <w:rtl w:val="0"/>
        </w:rPr>
        <w:t xml:space="preserve">Per [</w:t>
      </w:r>
      <w:hyperlink w:anchor="kix.7wz4fwxlh1su">
        <w:r w:rsidDel="00000000" w:rsidR="00000000" w:rsidRPr="00000000">
          <w:rPr>
            <w:rtl w:val="0"/>
          </w:rPr>
          <w:t xml:space="preserve">NSABP P-1</w:t>
        </w:r>
      </w:hyperlink>
      <w:r w:rsidDel="00000000" w:rsidR="00000000" w:rsidRPr="00000000">
        <w:rPr>
          <w:rFonts w:ascii="Gungsuh" w:cs="Gungsuh" w:eastAsia="Gungsuh" w:hAnsi="Gungsuh"/>
          <w:rtl w:val="0"/>
        </w:rPr>
        <w:t xml:space="preserve">], 67/70 cases stage I, no increased risk for women  ≤ 49y.</w:t>
      </w:r>
    </w:p>
    <w:p w:rsidR="00000000" w:rsidDel="00000000" w:rsidP="00000000" w:rsidRDefault="00000000" w:rsidRPr="00000000" w14:paraId="00000A0B">
      <w:pPr>
        <w:numPr>
          <w:ilvl w:val="0"/>
          <w:numId w:val="13"/>
        </w:numPr>
        <w:spacing w:line="240" w:lineRule="auto"/>
        <w:rPr/>
      </w:pPr>
      <w:r w:rsidDel="00000000" w:rsidR="00000000" w:rsidRPr="00000000">
        <w:rPr>
          <w:rtl w:val="0"/>
        </w:rPr>
        <w:t xml:space="preserve">AI for postmenopausal. Blocks androgen to estrone + estradiol.</w:t>
      </w:r>
    </w:p>
    <w:p w:rsidR="00000000" w:rsidDel="00000000" w:rsidP="00000000" w:rsidRDefault="00000000" w:rsidRPr="00000000" w14:paraId="00000A0C">
      <w:pPr>
        <w:numPr>
          <w:ilvl w:val="1"/>
          <w:numId w:val="13"/>
        </w:numPr>
        <w:spacing w:line="240" w:lineRule="auto"/>
        <w:ind w:left="1440" w:hanging="360"/>
        <w:rPr/>
      </w:pPr>
      <w:r w:rsidDel="00000000" w:rsidR="00000000" w:rsidRPr="00000000">
        <w:rPr>
          <w:u w:val="single"/>
          <w:rtl w:val="0"/>
        </w:rPr>
        <w:t xml:space="preserve">Nonsteroidal</w:t>
      </w:r>
      <w:r w:rsidDel="00000000" w:rsidR="00000000" w:rsidRPr="00000000">
        <w:rPr>
          <w:rtl w:val="0"/>
        </w:rPr>
        <w:t xml:space="preserve">: </w:t>
      </w:r>
      <w:r w:rsidDel="00000000" w:rsidR="00000000" w:rsidRPr="00000000">
        <w:rPr>
          <w:b w:val="1"/>
          <w:rtl w:val="0"/>
        </w:rPr>
        <w:t xml:space="preserve">Letrozole</w:t>
      </w:r>
      <w:r w:rsidDel="00000000" w:rsidR="00000000" w:rsidRPr="00000000">
        <w:rPr>
          <w:rtl w:val="0"/>
        </w:rPr>
        <w:t xml:space="preserve"> (Femara) 2.5 mg, </w:t>
      </w:r>
      <w:r w:rsidDel="00000000" w:rsidR="00000000" w:rsidRPr="00000000">
        <w:rPr>
          <w:b w:val="1"/>
          <w:rtl w:val="0"/>
        </w:rPr>
        <w:t xml:space="preserve">Anastrozole</w:t>
      </w:r>
      <w:r w:rsidDel="00000000" w:rsidR="00000000" w:rsidRPr="00000000">
        <w:rPr>
          <w:rtl w:val="0"/>
        </w:rPr>
        <w:t xml:space="preserve"> (Arimidex) </w:t>
      </w:r>
      <w:r w:rsidDel="00000000" w:rsidR="00000000" w:rsidRPr="00000000">
        <w:rPr>
          <w:rtl w:val="0"/>
        </w:rPr>
        <w:t xml:space="preserve">1 mg. </w:t>
      </w:r>
      <w:r w:rsidDel="00000000" w:rsidR="00000000" w:rsidRPr="00000000">
        <w:rPr>
          <w:b w:val="1"/>
          <w:rtl w:val="0"/>
        </w:rPr>
        <w:t xml:space="preserve">Reversible </w:t>
      </w:r>
      <w:r w:rsidDel="00000000" w:rsidR="00000000" w:rsidRPr="00000000">
        <w:rPr>
          <w:rtl w:val="0"/>
        </w:rPr>
        <w:t xml:space="preserve">competitors for aromatase.</w:t>
      </w:r>
    </w:p>
    <w:p w:rsidR="00000000" w:rsidDel="00000000" w:rsidP="00000000" w:rsidRDefault="00000000" w:rsidRPr="00000000" w14:paraId="00000A0D">
      <w:pPr>
        <w:numPr>
          <w:ilvl w:val="1"/>
          <w:numId w:val="13"/>
        </w:numPr>
        <w:spacing w:line="240" w:lineRule="auto"/>
        <w:ind w:left="1440" w:hanging="360"/>
        <w:rPr/>
      </w:pPr>
      <w:r w:rsidDel="00000000" w:rsidR="00000000" w:rsidRPr="00000000">
        <w:rPr>
          <w:u w:val="single"/>
          <w:rtl w:val="0"/>
        </w:rPr>
        <w:t xml:space="preserve">Steroidal</w:t>
      </w:r>
      <w:r w:rsidDel="00000000" w:rsidR="00000000" w:rsidRPr="00000000">
        <w:rPr>
          <w:rtl w:val="0"/>
        </w:rPr>
        <w:t xml:space="preserve">: </w:t>
      </w:r>
      <w:r w:rsidDel="00000000" w:rsidR="00000000" w:rsidRPr="00000000">
        <w:rPr>
          <w:b w:val="1"/>
          <w:rtl w:val="0"/>
        </w:rPr>
        <w:t xml:space="preserve">Exemestane</w:t>
      </w:r>
      <w:r w:rsidDel="00000000" w:rsidR="00000000" w:rsidRPr="00000000">
        <w:rPr>
          <w:rtl w:val="0"/>
        </w:rPr>
        <w:t xml:space="preserve"> (Aromasin): </w:t>
      </w:r>
      <w:r w:rsidDel="00000000" w:rsidR="00000000" w:rsidRPr="00000000">
        <w:rPr>
          <w:b w:val="1"/>
          <w:rtl w:val="0"/>
        </w:rPr>
        <w:t xml:space="preserve">irreversible </w:t>
      </w:r>
      <w:r w:rsidDel="00000000" w:rsidR="00000000" w:rsidRPr="00000000">
        <w:rPr>
          <w:rtl w:val="0"/>
        </w:rPr>
        <w:t xml:space="preserve">steroidal inhibitor. </w:t>
      </w:r>
    </w:p>
    <w:p w:rsidR="00000000" w:rsidDel="00000000" w:rsidP="00000000" w:rsidRDefault="00000000" w:rsidRPr="00000000" w14:paraId="00000A0E">
      <w:pPr>
        <w:numPr>
          <w:ilvl w:val="1"/>
          <w:numId w:val="13"/>
        </w:numPr>
        <w:spacing w:line="240" w:lineRule="auto"/>
        <w:ind w:left="1440" w:hanging="360"/>
        <w:rPr/>
      </w:pPr>
      <w:r w:rsidDel="00000000" w:rsidR="00000000" w:rsidRPr="00000000">
        <w:rPr>
          <w:rtl w:val="0"/>
        </w:rPr>
        <w:t xml:space="preserve">AE: Arthralgias, osteoporosis and hot flashes. Perform bone density scan at baseline and periodically.</w:t>
      </w:r>
    </w:p>
    <w:p w:rsidR="00000000" w:rsidDel="00000000" w:rsidP="00000000" w:rsidRDefault="00000000" w:rsidRPr="00000000" w14:paraId="00000A0F">
      <w:pPr>
        <w:numPr>
          <w:ilvl w:val="1"/>
          <w:numId w:val="13"/>
        </w:numPr>
        <w:spacing w:line="240" w:lineRule="auto"/>
        <w:ind w:left="1440" w:hanging="360"/>
        <w:rPr/>
      </w:pPr>
      <w:r w:rsidDel="00000000" w:rsidR="00000000" w:rsidRPr="00000000">
        <w:rPr>
          <w:rtl w:val="0"/>
        </w:rPr>
        <w:t xml:space="preserve">AIs are ineffective in men without concomitant suppression of testicular steroidogenesis.</w:t>
      </w:r>
    </w:p>
    <w:p w:rsidR="00000000" w:rsidDel="00000000" w:rsidP="00000000" w:rsidRDefault="00000000" w:rsidRPr="00000000" w14:paraId="00000A10">
      <w:pPr>
        <w:numPr>
          <w:ilvl w:val="2"/>
          <w:numId w:val="13"/>
        </w:numPr>
        <w:spacing w:line="240" w:lineRule="auto"/>
        <w:ind w:left="2160" w:hanging="360"/>
        <w:rPr/>
      </w:pPr>
      <w:r w:rsidDel="00000000" w:rsidR="00000000" w:rsidRPr="00000000">
        <w:rPr>
          <w:rtl w:val="0"/>
        </w:rPr>
        <w:t xml:space="preserve">Do not need to have ovarian suppression!</w:t>
      </w:r>
      <w:r w:rsidDel="00000000" w:rsidR="00000000" w:rsidRPr="00000000">
        <w:rPr>
          <w:rtl w:val="0"/>
        </w:rPr>
      </w:r>
    </w:p>
    <w:p w:rsidR="00000000" w:rsidDel="00000000" w:rsidP="00000000" w:rsidRDefault="00000000" w:rsidRPr="00000000" w14:paraId="00000A11">
      <w:pPr>
        <w:numPr>
          <w:ilvl w:val="0"/>
          <w:numId w:val="13"/>
        </w:numPr>
        <w:spacing w:line="240" w:lineRule="auto"/>
        <w:rPr/>
      </w:pPr>
      <w:r w:rsidDel="00000000" w:rsidR="00000000" w:rsidRPr="00000000">
        <w:rPr>
          <w:rtl w:val="0"/>
        </w:rPr>
        <w:t xml:space="preserve">Se</w:t>
      </w:r>
      <w:r w:rsidDel="00000000" w:rsidR="00000000" w:rsidRPr="00000000">
        <w:rPr>
          <w:rtl w:val="0"/>
        </w:rPr>
        <w:t xml:space="preserve">e [</w:t>
      </w:r>
      <w:hyperlink w:anchor="kix.nz0bfwbyu5e2">
        <w:r w:rsidDel="00000000" w:rsidR="00000000" w:rsidRPr="00000000">
          <w:rPr>
            <w:rtl w:val="0"/>
          </w:rPr>
          <w:t xml:space="preserve">EBCTCG Chemoendocrine data</w:t>
        </w:r>
      </w:hyperlink>
      <w:r w:rsidDel="00000000" w:rsidR="00000000" w:rsidRPr="00000000">
        <w:rPr>
          <w:rtl w:val="0"/>
        </w:rPr>
        <w:t xml:space="preserve">], wh</w:t>
      </w:r>
      <w:r w:rsidDel="00000000" w:rsidR="00000000" w:rsidRPr="00000000">
        <w:rPr>
          <w:rtl w:val="0"/>
        </w:rPr>
        <w:t xml:space="preserve">ich demonstrated chemoendocrine therapy decreases annual CSM by 22% in women 55-69 versus chemo alone. For &lt; 45y, chemoendocrine therapy decreases annual CSM by 28% versus chemo alone.</w:t>
      </w:r>
    </w:p>
    <w:p w:rsidR="00000000" w:rsidDel="00000000" w:rsidP="00000000" w:rsidRDefault="00000000" w:rsidRPr="00000000" w14:paraId="00000A12">
      <w:pPr>
        <w:numPr>
          <w:ilvl w:val="1"/>
          <w:numId w:val="13"/>
        </w:numPr>
        <w:spacing w:line="240" w:lineRule="auto"/>
        <w:ind w:left="1440" w:hanging="360"/>
        <w:rPr/>
      </w:pPr>
      <w:r w:rsidDel="00000000" w:rsidR="00000000" w:rsidRPr="00000000">
        <w:rPr>
          <w:rtl w:val="0"/>
        </w:rPr>
        <w:t xml:space="preserve">Of the younger women, half were known to be premeno or perimeno.</w:t>
      </w:r>
    </w:p>
    <w:p w:rsidR="00000000" w:rsidDel="00000000" w:rsidP="00000000" w:rsidRDefault="00000000" w:rsidRPr="00000000" w14:paraId="00000A13">
      <w:pPr>
        <w:numPr>
          <w:ilvl w:val="1"/>
          <w:numId w:val="13"/>
        </w:numPr>
        <w:spacing w:line="240" w:lineRule="auto"/>
        <w:ind w:left="1440" w:hanging="360"/>
        <w:rPr/>
      </w:pPr>
      <w:r w:rsidDel="00000000" w:rsidR="00000000" w:rsidRPr="00000000">
        <w:rPr>
          <w:rtl w:val="0"/>
        </w:rPr>
        <w:t xml:space="preserve">This is similar to the decrease in annual CSM with anthracyclines of ~21% for ages 45-69!</w:t>
      </w:r>
      <w:r w:rsidDel="00000000" w:rsidR="00000000" w:rsidRPr="00000000">
        <w:rPr>
          <w:rtl w:val="0"/>
        </w:rPr>
      </w:r>
    </w:p>
    <w:p w:rsidR="00000000" w:rsidDel="00000000" w:rsidP="00000000" w:rsidRDefault="00000000" w:rsidRPr="00000000" w14:paraId="00000A14">
      <w:pPr>
        <w:spacing w:line="240" w:lineRule="auto"/>
        <w:ind w:left="0" w:firstLine="0"/>
        <w:rPr>
          <w:b w:val="1"/>
        </w:rPr>
      </w:pPr>
      <w:r w:rsidDel="00000000" w:rsidR="00000000" w:rsidRPr="00000000">
        <w:rPr>
          <w:rtl w:val="0"/>
        </w:rPr>
      </w:r>
    </w:p>
    <w:tbl>
      <w:tblPr>
        <w:tblStyle w:val="Table4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3b8g17edtta1" w:id="175"/>
          <w:bookmarkEnd w:id="175"/>
          <w:p w:rsidR="00000000" w:rsidDel="00000000" w:rsidP="00000000" w:rsidRDefault="00000000" w:rsidRPr="00000000" w14:paraId="00000A15">
            <w:pPr>
              <w:ind w:left="0" w:firstLine="0"/>
              <w:rPr/>
            </w:pPr>
            <w:r w:rsidDel="00000000" w:rsidR="00000000" w:rsidRPr="00000000">
              <w:rPr>
                <w:b w:val="1"/>
                <w:rtl w:val="0"/>
              </w:rPr>
              <w:t xml:space="preserve">EBCTCG Tamoxifen data </w:t>
            </w:r>
            <w:r w:rsidDel="00000000" w:rsidR="00000000" w:rsidRPr="00000000">
              <w:rPr>
                <w:rtl w:val="0"/>
              </w:rPr>
              <w:t xml:space="preserve">[</w:t>
            </w:r>
            <w:hyperlink r:id="rId593">
              <w:r w:rsidDel="00000000" w:rsidR="00000000" w:rsidRPr="00000000">
                <w:rPr>
                  <w:rtl w:val="0"/>
                </w:rPr>
                <w:t xml:space="preserve">Lancet ‘11</w:t>
              </w:r>
            </w:hyperlink>
            <w:r w:rsidDel="00000000" w:rsidR="00000000" w:rsidRPr="00000000">
              <w:rPr>
                <w:rtl w:val="0"/>
              </w:rPr>
              <w:t xml:space="preserve">]: </w:t>
            </w:r>
            <w:r w:rsidDel="00000000" w:rsidR="00000000" w:rsidRPr="00000000">
              <w:rPr>
                <w:b w:val="1"/>
                <w:rtl w:val="0"/>
              </w:rPr>
              <w:t xml:space="preserve">5y Tamoxifen</w:t>
            </w:r>
            <w:r w:rsidDel="00000000" w:rsidR="00000000" w:rsidRPr="00000000">
              <w:rPr>
                <w:rtl w:val="0"/>
              </w:rPr>
              <w:t xml:space="preserve">.</w:t>
            </w:r>
          </w:p>
          <w:p w:rsidR="00000000" w:rsidDel="00000000" w:rsidP="00000000" w:rsidRDefault="00000000" w:rsidRPr="00000000" w14:paraId="00000A16">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“The 2012 report on 20,000 women in 20 RCTs of about 5y of tamoxifen versus no tamoxifen, showed a highly significant reduction of about a third in BCM not only during years 0-4 and 5-9 after starting treatment but also during years 10-14. Tamoxifen is effective whether or not chemotherapy has been given and, importantly, even in </w:t>
            </w:r>
            <w:r w:rsidDel="00000000" w:rsidR="00000000" w:rsidRPr="00000000">
              <w:rPr>
                <w:rtl w:val="0"/>
              </w:rPr>
              <w:t xml:space="preserve">weakly</w:t>
            </w:r>
            <w:r w:rsidDel="00000000" w:rsidR="00000000" w:rsidRPr="00000000">
              <w:rPr>
                <w:rtl w:val="0"/>
              </w:rPr>
              <w:t xml:space="preserve"> ER positive </w:t>
            </w:r>
            <w:r w:rsidDel="00000000" w:rsidR="00000000" w:rsidRPr="00000000">
              <w:rPr>
                <w:rtl w:val="0"/>
              </w:rPr>
              <w:t xml:space="preserve">[</w:t>
            </w:r>
            <w:hyperlink w:anchor="o5jjplkow1zk">
              <w:r w:rsidDel="00000000" w:rsidR="00000000" w:rsidRPr="00000000">
                <w:rPr>
                  <w:rtl w:val="0"/>
                </w:rPr>
                <w:t xml:space="preserve">low positive</w:t>
              </w:r>
            </w:hyperlink>
            <w:r w:rsidDel="00000000" w:rsidR="00000000" w:rsidRPr="00000000">
              <w:rPr>
                <w:rtl w:val="0"/>
              </w:rPr>
              <w:t xml:space="preserve">] disease.”</w:t>
              <w:br w:type="textWrapping"/>
              <w:t xml:space="preserve">In postmenopausal women, anastrozole x5y appears to have a [</w:t>
            </w:r>
            <w:hyperlink w:anchor="kix.7dedujp0unsh">
              <w:r w:rsidDel="00000000" w:rsidR="00000000" w:rsidRPr="00000000">
                <w:rPr>
                  <w:rtl w:val="0"/>
                </w:rPr>
                <w:t xml:space="preserve">BCM benefit</w:t>
              </w:r>
            </w:hyperlink>
            <w:r w:rsidDel="00000000" w:rsidR="00000000" w:rsidRPr="00000000">
              <w:rPr>
                <w:rtl w:val="0"/>
              </w:rPr>
              <w:t xml:space="preserve">] of 2% at 15y vs. tamoxifen x5y. </w:t>
            </w:r>
          </w:p>
          <w:p w:rsidR="00000000" w:rsidDel="00000000" w:rsidP="00000000" w:rsidRDefault="00000000" w:rsidRPr="00000000" w14:paraId="00000A17">
            <w:pPr>
              <w:numPr>
                <w:ilvl w:val="0"/>
                <w:numId w:val="13"/>
              </w:numPr>
            </w:pPr>
            <w:r w:rsidDel="00000000" w:rsidR="00000000" w:rsidRPr="00000000">
              <w:rPr>
                <w:rtl w:val="0"/>
              </w:rPr>
              <w:t xml:space="preserve">20k pts from 20 RCTs in early breast cancer. 5y of tamoxifen with 80% compliance.</w:t>
            </w:r>
          </w:p>
          <w:p w:rsidR="00000000" w:rsidDel="00000000" w:rsidP="00000000" w:rsidRDefault="00000000" w:rsidRPr="00000000" w14:paraId="00000A18">
            <w:pPr>
              <w:numPr>
                <w:ilvl w:val="0"/>
                <w:numId w:val="13"/>
              </w:numPr>
            </w:pPr>
            <w:r w:rsidDel="00000000" w:rsidR="00000000" w:rsidRPr="00000000">
              <w:rPr>
                <w:rFonts w:ascii="Cardo" w:cs="Cardo" w:eastAsia="Cardo" w:hAnsi="Cardo"/>
                <w:rtl w:val="0"/>
              </w:rPr>
              <w:t xml:space="preserve">Recurrence RRR for years 0-4 / 5-9 / 10-14 of 0.53→ 0.68→ 0.97, suggesting no further gain or loss after year 10.</w:t>
            </w:r>
          </w:p>
          <w:p w:rsidR="00000000" w:rsidDel="00000000" w:rsidP="00000000" w:rsidRDefault="00000000" w:rsidRPr="00000000" w14:paraId="00000A19">
            <w:pPr>
              <w:numPr>
                <w:ilvl w:val="0"/>
                <w:numId w:val="13"/>
              </w:numPr>
            </w:pPr>
            <w:r w:rsidDel="00000000" w:rsidR="00000000" w:rsidRPr="00000000">
              <w:rPr>
                <w:rtl w:val="0"/>
              </w:rPr>
              <w:t xml:space="preserve">Even in marginally ER(+) disease, the gain was still substantial. </w:t>
            </w:r>
          </w:p>
          <w:p w:rsidR="00000000" w:rsidDel="00000000" w:rsidP="00000000" w:rsidRDefault="00000000" w:rsidRPr="00000000" w14:paraId="00000A1A">
            <w:pPr>
              <w:numPr>
                <w:ilvl w:val="0"/>
                <w:numId w:val="13"/>
              </w:numPr>
            </w:pPr>
            <w:r w:rsidDel="00000000" w:rsidR="00000000" w:rsidRPr="00000000">
              <w:rPr>
                <w:rFonts w:ascii="Cardo" w:cs="Cardo" w:eastAsia="Cardo" w:hAnsi="Cardo"/>
                <w:rtl w:val="0"/>
              </w:rPr>
              <w:t xml:space="preserve">BCM RRR for years 0-4 / 5-9 / 10-14 of 0.71→ 0.66→ 0.68, suggesting continued BCM benefit after year 10.</w:t>
            </w:r>
          </w:p>
          <w:p w:rsidR="00000000" w:rsidDel="00000000" w:rsidP="00000000" w:rsidRDefault="00000000" w:rsidRPr="00000000" w14:paraId="00000A1B">
            <w:pPr>
              <w:numPr>
                <w:ilvl w:val="0"/>
                <w:numId w:val="13"/>
              </w:numPr>
            </w:pPr>
            <w:r w:rsidDel="00000000" w:rsidR="00000000" w:rsidRPr="00000000">
              <w:rPr>
                <w:rtl w:val="0"/>
              </w:rPr>
              <w:t xml:space="preserve">OM was little affected, despite small absolute increases in thromboembolic and uterine cancer mortality (both in women older than 55y of age). </w:t>
            </w:r>
          </w:p>
          <w:p w:rsidR="00000000" w:rsidDel="00000000" w:rsidP="00000000" w:rsidRDefault="00000000" w:rsidRPr="00000000" w14:paraId="00000A1C">
            <w:pPr>
              <w:ind w:firstLine="720"/>
              <w:rPr/>
            </w:pPr>
            <w:r w:rsidDel="00000000" w:rsidR="00000000" w:rsidRPr="00000000">
              <w:rPr>
                <w:rtl w:val="0"/>
              </w:rPr>
            </w:r>
          </w:p>
          <w:bookmarkStart w:colFirst="0" w:colLast="0" w:name="82zqrt8uc9jh" w:id="176"/>
          <w:bookmarkEnd w:id="176"/>
          <w:p w:rsidR="00000000" w:rsidDel="00000000" w:rsidP="00000000" w:rsidRDefault="00000000" w:rsidRPr="00000000" w14:paraId="00000A1D">
            <w:pPr>
              <w:spacing w:line="240" w:lineRule="auto"/>
              <w:ind w:left="0" w:firstLine="0"/>
              <w:rPr/>
            </w:pPr>
            <w:r w:rsidDel="00000000" w:rsidR="00000000" w:rsidRPr="00000000">
              <w:rPr>
                <w:b w:val="1"/>
                <w:rtl w:val="0"/>
              </w:rPr>
              <w:t xml:space="preserve">EBCTCG 20y risks of breast cancer recurrence after stopping endocrine therapy at 5y </w:t>
            </w:r>
            <w:r w:rsidDel="00000000" w:rsidR="00000000" w:rsidRPr="00000000">
              <w:rPr>
                <w:rtl w:val="0"/>
              </w:rPr>
              <w:t xml:space="preserve">[</w:t>
            </w:r>
            <w:hyperlink r:id="rId594">
              <w:r w:rsidDel="00000000" w:rsidR="00000000" w:rsidRPr="00000000">
                <w:rPr>
                  <w:rtl w:val="0"/>
                </w:rPr>
                <w:t xml:space="preserve">Pan NEJM '17]</w:t>
              </w:r>
            </w:hyperlink>
            <w:r w:rsidDel="00000000" w:rsidR="00000000" w:rsidRPr="00000000">
              <w:rPr>
                <w:rtl w:val="0"/>
              </w:rPr>
              <w:t xml:space="preserve">:</w:t>
            </w:r>
          </w:p>
          <w:p w:rsidR="00000000" w:rsidDel="00000000" w:rsidP="00000000" w:rsidRDefault="00000000" w:rsidRPr="00000000" w14:paraId="00000A1E">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When stopping tamoxifen at 5y for T1N0 disease, this is still at least a 10% chance of DM at 20y! </w:t>
            </w:r>
          </w:p>
          <w:p w:rsidR="00000000" w:rsidDel="00000000" w:rsidP="00000000" w:rsidRDefault="00000000" w:rsidRPr="00000000" w14:paraId="00000A1F">
            <w:pPr>
              <w:spacing w:line="240" w:lineRule="auto"/>
              <w:ind w:left="0" w:firstLine="0"/>
              <w:rPr/>
            </w:pPr>
            <w:r w:rsidDel="00000000" w:rsidR="00000000" w:rsidRPr="00000000">
              <w:rPr>
                <w:rtl w:val="0"/>
              </w:rPr>
              <w:t xml:space="preserve">“A 2017 report on the 20-year risks of breast cancer recurrence after stopping endocrine therapy after 5 years showed that when endocrine therapy ended, the risk of the cancer reappearing and spreading throughout the body continued at a similar rate over at least the next 15 years. The risk depended mainly on the original cancer’s size, and the number of lymph nodes that were cancerous. But, even for those patients with the best outlook (small tumours with no spread to the lymph nodes), there was a 10% chance of cancer spread 20 years after the initial diagnosis, sufficient for further endocrine therapy to be at least considered”</w:t>
            </w:r>
          </w:p>
          <w:p w:rsidR="00000000" w:rsidDel="00000000" w:rsidP="00000000" w:rsidRDefault="00000000" w:rsidRPr="00000000" w14:paraId="00000A20">
            <w:pPr>
              <w:spacing w:line="240" w:lineRule="auto"/>
              <w:ind w:left="0" w:firstLine="0"/>
              <w:rPr/>
            </w:pPr>
            <w:r w:rsidDel="00000000" w:rsidR="00000000" w:rsidRPr="00000000">
              <w:rPr>
                <w:rtl w:val="0"/>
              </w:rPr>
              <w:t xml:space="preserve">TBL </w:t>
            </w:r>
            <w:hyperlink r:id="rId595">
              <w:r w:rsidDel="00000000" w:rsidR="00000000" w:rsidRPr="00000000">
                <w:rPr>
                  <w:vertAlign w:val="superscript"/>
                  <w:rtl w:val="0"/>
                </w:rPr>
                <w:t xml:space="preserve">QS</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Risks are driven by T and N stage, and risks started rising significantly after endocrine therapy was stopped at 5 years. However, it's hard to say to what extent other therapies such as chemo and nodal irradiation (or lack thereof) influenced outcomes. It will take comparative analysis with maturing results of long-term endocrine therapy [</w:t>
            </w:r>
            <w:hyperlink w:anchor="1nnc6ps0k1dc">
              <w:r w:rsidDel="00000000" w:rsidR="00000000" w:rsidRPr="00000000">
                <w:rPr>
                  <w:rtl w:val="0"/>
                </w:rPr>
                <w:t xml:space="preserve">ATLAS</w:t>
              </w:r>
            </w:hyperlink>
            <w:r w:rsidDel="00000000" w:rsidR="00000000" w:rsidRPr="00000000">
              <w:rPr>
                <w:rtl w:val="0"/>
              </w:rPr>
              <w:t xml:space="preserve">] to determine if longer treatment is 1) tolerable and 2) effective in continually reducing the risk of DM over the decades. So for now, the question remains for very early stage breast cancer patients on endocrine therapy... Is </w:t>
            </w:r>
            <w:hyperlink r:id="rId596">
              <w:r w:rsidDel="00000000" w:rsidR="00000000" w:rsidRPr="00000000">
                <w:rPr>
                  <w:color w:val="1155cc"/>
                  <w:u w:val="single"/>
                  <w:rtl w:val="0"/>
                </w:rPr>
                <w:t xml:space="preserve">Moore</w:t>
              </w:r>
            </w:hyperlink>
            <w:r w:rsidDel="00000000" w:rsidR="00000000" w:rsidRPr="00000000">
              <w:rPr>
                <w:rtl w:val="0"/>
              </w:rPr>
              <w:t xml:space="preserve"> really the better option? </w:t>
            </w:r>
          </w:p>
          <w:p w:rsidR="00000000" w:rsidDel="00000000" w:rsidP="00000000" w:rsidRDefault="00000000" w:rsidRPr="00000000" w14:paraId="00000A21">
            <w:pPr>
              <w:numPr>
                <w:ilvl w:val="0"/>
                <w:numId w:val="29"/>
              </w:numPr>
              <w:spacing w:line="240" w:lineRule="auto"/>
              <w:rPr>
                <w:u w:val="none"/>
              </w:rPr>
            </w:pPr>
            <w:r w:rsidDel="00000000" w:rsidR="00000000" w:rsidRPr="00000000">
              <w:rPr>
                <w:rFonts w:ascii="Cardo" w:cs="Cardo" w:eastAsia="Cardo" w:hAnsi="Cardo"/>
                <w:rtl w:val="0"/>
              </w:rPr>
              <w:t xml:space="preserve">88 RCTs with 500,692 pts→ 62,923 pts &lt; 75y, T1-2, ER+, 0-9 LN, 5y endo.</w:t>
            </w:r>
          </w:p>
          <w:p w:rsidR="00000000" w:rsidDel="00000000" w:rsidP="00000000" w:rsidRDefault="00000000" w:rsidRPr="00000000" w14:paraId="00000A22">
            <w:pPr>
              <w:numPr>
                <w:ilvl w:val="0"/>
                <w:numId w:val="29"/>
              </w:numPr>
              <w:spacing w:line="240" w:lineRule="auto"/>
              <w:rPr>
                <w:u w:val="none"/>
              </w:rPr>
            </w:pPr>
            <w:r w:rsidDel="00000000" w:rsidR="00000000" w:rsidRPr="00000000">
              <w:rPr>
                <w:rFonts w:ascii="Cardo" w:cs="Cardo" w:eastAsia="Cardo" w:hAnsi="Cardo"/>
                <w:rtl w:val="0"/>
              </w:rPr>
              <w:t xml:space="preserve">20y DR in T1 for 0 / 1-3 / 4-9 LNs of 13→ 20→ 34%.</w:t>
            </w:r>
          </w:p>
          <w:p w:rsidR="00000000" w:rsidDel="00000000" w:rsidP="00000000" w:rsidRDefault="00000000" w:rsidRPr="00000000" w14:paraId="00000A23">
            <w:pPr>
              <w:numPr>
                <w:ilvl w:val="0"/>
                <w:numId w:val="29"/>
              </w:numPr>
              <w:spacing w:line="240" w:lineRule="auto"/>
              <w:rPr>
                <w:u w:val="none"/>
              </w:rPr>
            </w:pPr>
            <w:r w:rsidDel="00000000" w:rsidR="00000000" w:rsidRPr="00000000">
              <w:rPr>
                <w:rFonts w:ascii="Cardo" w:cs="Cardo" w:eastAsia="Cardo" w:hAnsi="Cardo"/>
                <w:rtl w:val="0"/>
              </w:rPr>
              <w:t xml:space="preserve">20y DR in T2 for 0 / 1-3 / 4-9 LNs of 19→ 26→ 41% .</w:t>
            </w:r>
          </w:p>
          <w:p w:rsidR="00000000" w:rsidDel="00000000" w:rsidP="00000000" w:rsidRDefault="00000000" w:rsidRPr="00000000" w14:paraId="00000A24">
            <w:pPr>
              <w:numPr>
                <w:ilvl w:val="0"/>
                <w:numId w:val="29"/>
              </w:numPr>
              <w:spacing w:line="240" w:lineRule="auto"/>
              <w:rPr>
                <w:u w:val="none"/>
              </w:rPr>
            </w:pPr>
            <w:r w:rsidDel="00000000" w:rsidR="00000000" w:rsidRPr="00000000">
              <w:rPr>
                <w:rFonts w:ascii="Cardo" w:cs="Cardo" w:eastAsia="Cardo" w:hAnsi="Cardo"/>
                <w:rtl w:val="0"/>
              </w:rPr>
              <w:t xml:space="preserve">20y DR for 1-3 / 4-9 LNs of 31→ 52%. </w:t>
            </w:r>
          </w:p>
          <w:p w:rsidR="00000000" w:rsidDel="00000000" w:rsidP="00000000" w:rsidRDefault="00000000" w:rsidRPr="00000000" w14:paraId="00000A25">
            <w:pPr>
              <w:spacing w:line="240" w:lineRule="auto"/>
              <w:ind w:left="0" w:firstLine="0"/>
              <w:rPr/>
            </w:pPr>
            <w:r w:rsidDel="00000000" w:rsidR="00000000" w:rsidRPr="00000000">
              <w:rPr>
                <w:rtl w:val="0"/>
              </w:rPr>
            </w:r>
          </w:p>
          <w:bookmarkStart w:colFirst="0" w:colLast="0" w:name="d012y72yr9ik" w:id="177"/>
          <w:bookmarkEnd w:id="177"/>
          <w:p w:rsidR="00000000" w:rsidDel="00000000" w:rsidP="00000000" w:rsidRDefault="00000000" w:rsidRPr="00000000" w14:paraId="00000A26">
            <w:pPr>
              <w:spacing w:line="240" w:lineRule="auto"/>
              <w:ind w:left="0" w:firstLine="0"/>
              <w:rPr/>
            </w:pPr>
            <w:r w:rsidDel="00000000" w:rsidR="00000000" w:rsidRPr="00000000">
              <w:rPr>
                <w:rtl w:val="0"/>
              </w:rPr>
              <w:t xml:space="preserve">Compare these rates of recurrence to 10 year Oncotype Dx data, which is for ER+, node negative disease [</w:t>
            </w:r>
            <w:hyperlink w:anchor="tf1ktfwp2i9i">
              <w:r w:rsidDel="00000000" w:rsidR="00000000" w:rsidRPr="00000000">
                <w:rPr>
                  <w:rtl w:val="0"/>
                </w:rPr>
                <w:t xml:space="preserve">Sparano NEJM '19</w:t>
              </w:r>
            </w:hyperlink>
            <w:r w:rsidDel="00000000" w:rsidR="00000000" w:rsidRPr="00000000">
              <w:rPr>
                <w:rtl w:val="0"/>
              </w:rPr>
              <w:t xml:space="preserve">]</w:t>
            </w:r>
          </w:p>
          <w:p w:rsidR="00000000" w:rsidDel="00000000" w:rsidP="00000000" w:rsidRDefault="00000000" w:rsidRPr="00000000" w14:paraId="00000A27">
            <w:pPr>
              <w:numPr>
                <w:ilvl w:val="0"/>
                <w:numId w:val="109"/>
              </w:numPr>
              <w:spacing w:line="240" w:lineRule="auto"/>
              <w:rPr>
                <w:u w:val="none"/>
              </w:rPr>
            </w:pPr>
            <w:r w:rsidDel="00000000" w:rsidR="00000000" w:rsidRPr="00000000">
              <w:rPr>
                <w:rtl w:val="0"/>
              </w:rPr>
              <w:t xml:space="preserve">9y DM of 5% among women &lt; 50y with RS 11-25 if clinical low risk (no chemo needed). </w:t>
            </w:r>
          </w:p>
          <w:p w:rsidR="00000000" w:rsidDel="00000000" w:rsidP="00000000" w:rsidRDefault="00000000" w:rsidRPr="00000000" w14:paraId="00000A28">
            <w:pPr>
              <w:numPr>
                <w:ilvl w:val="0"/>
                <w:numId w:val="109"/>
              </w:numPr>
              <w:spacing w:line="240" w:lineRule="auto"/>
              <w:rPr>
                <w:u w:val="none"/>
              </w:rPr>
            </w:pPr>
            <w:r w:rsidDel="00000000" w:rsidR="00000000" w:rsidRPr="00000000">
              <w:rPr>
                <w:rtl w:val="0"/>
              </w:rPr>
              <w:t xml:space="preserve">9y DM of 12% among women &lt; 50y with RS 11-25 if clinical high risk (give chemo!).</w:t>
            </w:r>
          </w:p>
          <w:p w:rsidR="00000000" w:rsidDel="00000000" w:rsidP="00000000" w:rsidRDefault="00000000" w:rsidRPr="00000000" w14:paraId="00000A29">
            <w:pPr>
              <w:numPr>
                <w:ilvl w:val="0"/>
                <w:numId w:val="109"/>
              </w:numPr>
            </w:pPr>
            <w:r w:rsidDel="00000000" w:rsidR="00000000" w:rsidRPr="00000000">
              <w:rPr>
                <w:rFonts w:ascii="Gungsuh" w:cs="Gungsuh" w:eastAsia="Gungsuh" w:hAnsi="Gungsuh"/>
                <w:rtl w:val="0"/>
              </w:rPr>
              <w:t xml:space="preserve">Clinical low risk: G1 ≤ 3 cm, G2 ≤ 2 cm, G3 ≤ 1 cm (all add up to 4). Clinical high risk: Anything other than clinical LR.</w:t>
            </w:r>
          </w:p>
          <w:p w:rsidR="00000000" w:rsidDel="00000000" w:rsidP="00000000" w:rsidRDefault="00000000" w:rsidRPr="00000000" w14:paraId="00000A2A">
            <w:pPr>
              <w:spacing w:line="240" w:lineRule="auto"/>
              <w:ind w:left="0" w:firstLine="0"/>
              <w:rPr/>
            </w:pPr>
            <w:r w:rsidDel="00000000" w:rsidR="00000000" w:rsidRPr="00000000">
              <w:rPr>
                <w:rtl w:val="0"/>
              </w:rPr>
            </w:r>
          </w:p>
          <w:bookmarkStart w:colFirst="0" w:colLast="0" w:name="34xm2vty8mrf" w:id="178"/>
          <w:bookmarkEnd w:id="178"/>
          <w:p w:rsidR="00000000" w:rsidDel="00000000" w:rsidP="00000000" w:rsidRDefault="00000000" w:rsidRPr="00000000" w14:paraId="00000A2B">
            <w:pPr>
              <w:spacing w:line="240" w:lineRule="auto"/>
              <w:ind w:left="0" w:firstLine="0"/>
              <w:rPr/>
            </w:pPr>
            <w:r w:rsidDel="00000000" w:rsidR="00000000" w:rsidRPr="00000000">
              <w:rPr>
                <w:b w:val="1"/>
                <w:rtl w:val="0"/>
              </w:rPr>
              <w:t xml:space="preserve">Assessment of long-term DMFS associated with Tamoxifen in postmenopausal patients</w:t>
            </w:r>
            <w:r w:rsidDel="00000000" w:rsidR="00000000" w:rsidRPr="00000000">
              <w:rPr>
                <w:rtl w:val="0"/>
              </w:rPr>
              <w:t xml:space="preserve"> [</w:t>
            </w:r>
            <w:hyperlink r:id="rId597">
              <w:r w:rsidDel="00000000" w:rsidR="00000000" w:rsidRPr="00000000">
                <w:rPr>
                  <w:rtl w:val="0"/>
                </w:rPr>
                <w:t xml:space="preserve">Yu JAMA Onc '19</w:t>
              </w:r>
            </w:hyperlink>
            <w:r w:rsidDel="00000000" w:rsidR="00000000" w:rsidRPr="00000000">
              <w:rPr>
                <w:rtl w:val="0"/>
              </w:rPr>
              <w:t xml:space="preserve">]: </w:t>
            </w:r>
            <w:r w:rsidDel="00000000" w:rsidR="00000000" w:rsidRPr="00000000">
              <w:rPr>
                <w:b w:val="1"/>
                <w:rtl w:val="0"/>
              </w:rPr>
              <w:t xml:space="preserve">Lum A vs. B</w:t>
            </w:r>
            <w:r w:rsidDel="00000000" w:rsidR="00000000" w:rsidRPr="00000000">
              <w:rPr>
                <w:rtl w:val="0"/>
              </w:rPr>
              <w:t xml:space="preserve">. </w:t>
            </w:r>
          </w:p>
          <w:p w:rsidR="00000000" w:rsidDel="00000000" w:rsidP="00000000" w:rsidRDefault="00000000" w:rsidRPr="00000000" w14:paraId="00000A2C">
            <w:pPr>
              <w:spacing w:line="240" w:lineRule="auto"/>
              <w:ind w:left="0" w:firstLine="0"/>
              <w:rPr/>
            </w:pPr>
            <w:r w:rsidDel="00000000" w:rsidR="00000000" w:rsidRPr="00000000">
              <w:rPr>
                <w:rtl w:val="0"/>
              </w:rPr>
              <w:t xml:space="preserve">The Swedish STO study is an old adjuvant tamoxifen trial which gave tamoxifen for two years. Around 700 tumor samples were maintained and molecularly sub-typed using PAM50. Among ER+ tumors, the ratio of luminal A to B was roughly 3:1. At 25 years, the long-term patterns of failure and tamoxifen benefit were interesting to see. Luminal A appears to carry a low but persistent risk of distant failure that carries on greater than 15 years after treatment, therefore tamoxifen confers a long-term benefit. Luminal B appears to have a much higher early risk of distant failure that confers a very short-term benefit to tamoxifen treated patients. </w:t>
            </w:r>
          </w:p>
          <w:p w:rsidR="00000000" w:rsidDel="00000000" w:rsidP="00000000" w:rsidRDefault="00000000" w:rsidRPr="00000000" w14:paraId="00000A2D">
            <w:pPr>
              <w:spacing w:line="240" w:lineRule="auto"/>
              <w:ind w:left="0" w:firstLine="0"/>
              <w:rPr/>
            </w:pPr>
            <w:r w:rsidDel="00000000" w:rsidR="00000000" w:rsidRPr="00000000">
              <w:rPr>
                <w:rtl w:val="0"/>
              </w:rPr>
              <w:t xml:space="preserve">TBL </w:t>
            </w:r>
            <w:hyperlink r:id="rId598">
              <w:r w:rsidDel="00000000" w:rsidR="00000000" w:rsidRPr="00000000">
                <w:rPr>
                  <w:vertAlign w:val="superscript"/>
                  <w:rtl w:val="0"/>
                </w:rPr>
                <w:t xml:space="preserve">QS</w:t>
              </w:r>
            </w:hyperlink>
            <w:r w:rsidDel="00000000" w:rsidR="00000000" w:rsidRPr="00000000">
              <w:rPr>
                <w:rtl w:val="0"/>
              </w:rPr>
              <w:t xml:space="preserve">: Long-term patterns of distant</w:t>
            </w:r>
            <w:r w:rsidDel="00000000" w:rsidR="00000000" w:rsidRPr="00000000">
              <w:rPr>
                <w:rtl w:val="0"/>
              </w:rPr>
              <w:t xml:space="preserve"> failure and benefit from tamoxifen appear considerably different between luminal A and luminal B ER+ breast cancer.</w:t>
            </w:r>
          </w:p>
        </w:tc>
      </w:tr>
    </w:tbl>
    <w:p w:rsidR="00000000" w:rsidDel="00000000" w:rsidP="00000000" w:rsidRDefault="00000000" w:rsidRPr="00000000" w14:paraId="00000A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A2F">
      <w:pPr>
        <w:pStyle w:val="Heading3"/>
        <w:ind w:left="0" w:firstLine="0"/>
        <w:rPr/>
      </w:pPr>
      <w:bookmarkStart w:colFirst="0" w:colLast="0" w:name="_4ugbs2dqm4op" w:id="179"/>
      <w:bookmarkEnd w:id="179"/>
      <w:hyperlink w:anchor="_a3hwz6kgb9wi">
        <w:r w:rsidDel="00000000" w:rsidR="00000000" w:rsidRPr="00000000">
          <w:rPr>
            <w:u w:val="single"/>
            <w:rtl w:val="0"/>
          </w:rPr>
          <w:t xml:space="preserve">Tamoxifen</w:t>
        </w:r>
      </w:hyperlink>
      <w:r w:rsidDel="00000000" w:rsidR="00000000" w:rsidRPr="00000000">
        <w:rPr>
          <w:rtl w:val="0"/>
        </w:rPr>
      </w:r>
    </w:p>
    <w:p w:rsidR="00000000" w:rsidDel="00000000" w:rsidP="00000000" w:rsidRDefault="00000000" w:rsidRPr="00000000" w14:paraId="00000A30">
      <w:pPr>
        <w:spacing w:line="240" w:lineRule="auto"/>
        <w:ind w:left="0" w:firstLine="0"/>
        <w:rPr/>
      </w:pPr>
      <w:r w:rsidDel="00000000" w:rsidR="00000000" w:rsidRPr="00000000">
        <w:rPr>
          <w:rtl w:val="0"/>
        </w:rPr>
        <w:t xml:space="preserve">See the Summary Box above.  ER+ breast cancer can recur up to 20 years out. Perhaps it is worth extending to 10 years for select patients. Add ovarian suppression (with bone strengthening agents) if premenopausal and patient at high risk. </w:t>
      </w:r>
    </w:p>
    <w:p w:rsidR="00000000" w:rsidDel="00000000" w:rsidP="00000000" w:rsidRDefault="00000000" w:rsidRPr="00000000" w14:paraId="00000A31">
      <w:pPr>
        <w:spacing w:line="240" w:lineRule="auto"/>
        <w:ind w:left="0" w:firstLine="0"/>
        <w:rPr/>
      </w:pPr>
      <w:r w:rsidDel="00000000" w:rsidR="00000000" w:rsidRPr="00000000">
        <w:rPr>
          <w:rtl w:val="0"/>
        </w:rPr>
        <w:t xml:space="preserve">Give for 5y instead of 1-2y, consider extension of 10y in initially premeno. There appears </w:t>
      </w:r>
      <w:r w:rsidDel="00000000" w:rsidR="00000000" w:rsidRPr="00000000">
        <w:rPr>
          <w:rtl w:val="0"/>
        </w:rPr>
        <w:t xml:space="preserve">to be less benefit after 5y.</w:t>
      </w:r>
      <w:r w:rsidDel="00000000" w:rsidR="00000000" w:rsidRPr="00000000">
        <w:rPr>
          <w:rtl w:val="0"/>
        </w:rPr>
      </w:r>
    </w:p>
    <w:p w:rsidR="00000000" w:rsidDel="00000000" w:rsidP="00000000" w:rsidRDefault="00000000" w:rsidRPr="00000000" w14:paraId="00000A32">
      <w:pPr>
        <w:numPr>
          <w:ilvl w:val="0"/>
          <w:numId w:val="13"/>
        </w:numPr>
        <w:spacing w:line="240" w:lineRule="auto"/>
        <w:rPr>
          <w:u w:val="none"/>
        </w:rPr>
      </w:pPr>
      <w:r w:rsidDel="00000000" w:rsidR="00000000" w:rsidRPr="00000000">
        <w:rPr>
          <w:rtl w:val="0"/>
        </w:rPr>
        <w:t xml:space="preserve">5y of tamoxifen reduces recurrence up to 10y, but continues to have a BCM benefit at 15y [</w:t>
      </w:r>
      <w:hyperlink w:anchor="kix.3b8g17edtta1">
        <w:r w:rsidDel="00000000" w:rsidR="00000000" w:rsidRPr="00000000">
          <w:rPr>
            <w:rtl w:val="0"/>
          </w:rPr>
          <w:t xml:space="preserve">EBCTCG</w:t>
        </w:r>
      </w:hyperlink>
      <w:r w:rsidDel="00000000" w:rsidR="00000000" w:rsidRPr="00000000">
        <w:rPr>
          <w:rtl w:val="0"/>
        </w:rPr>
        <w:t xml:space="preserve">].</w:t>
      </w:r>
      <w:r w:rsidDel="00000000" w:rsidR="00000000" w:rsidRPr="00000000">
        <w:rPr>
          <w:rtl w:val="0"/>
        </w:rPr>
      </w:r>
    </w:p>
    <w:bookmarkStart w:colFirst="0" w:colLast="0" w:name="g4n91v3njt90" w:id="180"/>
    <w:bookmarkEnd w:id="180"/>
    <w:p w:rsidR="00000000" w:rsidDel="00000000" w:rsidP="00000000" w:rsidRDefault="00000000" w:rsidRPr="00000000" w14:paraId="00000A33">
      <w:pPr>
        <w:numPr>
          <w:ilvl w:val="0"/>
          <w:numId w:val="13"/>
        </w:numPr>
        <w:spacing w:line="240" w:lineRule="auto"/>
        <w:rPr>
          <w:u w:val="none"/>
        </w:rPr>
      </w:pPr>
      <w:r w:rsidDel="00000000" w:rsidR="00000000" w:rsidRPr="00000000">
        <w:rPr>
          <w:b w:val="1"/>
          <w:rtl w:val="0"/>
        </w:rPr>
        <w:t xml:space="preserve">NSABP B-14</w:t>
      </w:r>
      <w:r w:rsidDel="00000000" w:rsidR="00000000" w:rsidRPr="00000000">
        <w:rPr>
          <w:rtl w:val="0"/>
        </w:rPr>
        <w:t xml:space="preserve"> </w:t>
      </w:r>
      <w:r w:rsidDel="00000000" w:rsidR="00000000" w:rsidRPr="00000000">
        <w:rPr>
          <w:b w:val="1"/>
          <w:rtl w:val="0"/>
        </w:rPr>
        <w:t xml:space="preserve">and B-20 </w:t>
      </w:r>
      <w:r w:rsidDel="00000000" w:rsidR="00000000" w:rsidRPr="00000000">
        <w:rPr>
          <w:rtl w:val="0"/>
        </w:rPr>
        <w:t xml:space="preserve">[</w:t>
      </w:r>
      <w:hyperlink r:id="rId599">
        <w:r w:rsidDel="00000000" w:rsidR="00000000" w:rsidRPr="00000000">
          <w:rPr>
            <w:rtl w:val="0"/>
          </w:rPr>
          <w:t xml:space="preserve">Fisher Lancet '04</w:t>
        </w:r>
      </w:hyperlink>
      <w:r w:rsidDel="00000000" w:rsidR="00000000" w:rsidRPr="00000000">
        <w:rPr>
          <w:rtl w:val="0"/>
        </w:rPr>
        <w:t xml:space="preserve">]:</w:t>
      </w:r>
      <w:r w:rsidDel="00000000" w:rsidR="00000000" w:rsidRPr="00000000">
        <w:rPr>
          <w:b w:val="1"/>
          <w:rtl w:val="0"/>
        </w:rPr>
        <w:t xml:space="preserve"> ER(+)</w:t>
      </w:r>
      <w:r w:rsidDel="00000000" w:rsidR="00000000" w:rsidRPr="00000000">
        <w:rPr>
          <w:rtl w:val="0"/>
        </w:rPr>
        <w:t xml:space="preserve">.</w:t>
      </w:r>
      <w:r w:rsidDel="00000000" w:rsidR="00000000" w:rsidRPr="00000000">
        <w:rPr>
          <w:rFonts w:ascii="Cardo" w:cs="Cardo" w:eastAsia="Cardo" w:hAnsi="Cardo"/>
          <w:b w:val="1"/>
          <w:rtl w:val="0"/>
        </w:rPr>
        <w:t xml:space="preserve"> ALND→ pN0</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Placebo vs. Tamoxifen x5y</w:t>
      </w:r>
      <w:r w:rsidDel="00000000" w:rsidR="00000000" w:rsidRPr="00000000">
        <w:rPr>
          <w:rtl w:val="0"/>
        </w:rPr>
        <w:t xml:space="preserve">.</w:t>
      </w:r>
      <w:r w:rsidDel="00000000" w:rsidR="00000000" w:rsidRPr="00000000">
        <w:rPr>
          <w:rtl w:val="0"/>
        </w:rPr>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w:t>
      </w:r>
      <w:r w:rsidDel="00000000" w:rsidR="00000000" w:rsidRPr="00000000">
        <w:rPr>
          <w:rtl w:val="0"/>
        </w:rPr>
        <w:t xml:space="preserve">[</w:t>
      </w:r>
      <w:hyperlink w:anchor="_k6751yb54q9w">
        <w:r w:rsidDel="00000000" w:rsidR="00000000" w:rsidRPr="00000000">
          <w:rPr>
            <w:rtl w:val="0"/>
          </w:rPr>
          <w:t xml:space="preserve">Oncotype Dx</w:t>
        </w:r>
      </w:hyperlink>
      <w:r w:rsidDel="00000000" w:rsidR="00000000" w:rsidRPr="00000000">
        <w:rPr>
          <w:rtl w:val="0"/>
        </w:rPr>
        <w:t xml:space="preserve">], which was based on these two studies.</w:t>
      </w:r>
    </w:p>
    <w:p w:rsidR="00000000" w:rsidDel="00000000" w:rsidP="00000000" w:rsidRDefault="00000000" w:rsidRPr="00000000" w14:paraId="00000A34">
      <w:pPr>
        <w:spacing w:line="240" w:lineRule="auto"/>
        <w:ind w:firstLine="720"/>
        <w:rPr/>
      </w:pPr>
      <w:r w:rsidDel="00000000" w:rsidR="00000000" w:rsidRPr="00000000">
        <w:rPr>
          <w:rtl w:val="0"/>
        </w:rPr>
        <w:t xml:space="preserve">The first characterization of tamoxifen benefits/side effects. There is a continued OS benefit for tamoxifen at 15y. </w:t>
      </w:r>
    </w:p>
    <w:p w:rsidR="00000000" w:rsidDel="00000000" w:rsidP="00000000" w:rsidRDefault="00000000" w:rsidRPr="00000000" w14:paraId="00000A35">
      <w:pPr>
        <w:numPr>
          <w:ilvl w:val="1"/>
          <w:numId w:val="13"/>
        </w:numPr>
        <w:ind w:left="1440" w:hanging="360"/>
      </w:pPr>
      <w:r w:rsidDel="00000000" w:rsidR="00000000" w:rsidRPr="00000000">
        <w:rPr>
          <w:rtl w:val="0"/>
        </w:rPr>
        <w:t xml:space="preserve">2,892 pts </w:t>
      </w:r>
      <w:r w:rsidDel="00000000" w:rsidR="00000000" w:rsidRPr="00000000">
        <w:rPr>
          <w:rtl w:val="0"/>
        </w:rPr>
        <w:t xml:space="preserve">from B-14(1982-1988) [</w:t>
      </w:r>
      <w:hyperlink r:id="rId600">
        <w:r w:rsidDel="00000000" w:rsidR="00000000" w:rsidRPr="00000000">
          <w:rPr>
            <w:rtl w:val="0"/>
          </w:rPr>
          <w:t xml:space="preserve">Flowchart</w:t>
        </w:r>
      </w:hyperlink>
      <w:r w:rsidDel="00000000" w:rsidR="00000000" w:rsidRPr="00000000">
        <w:rPr>
          <w:rFonts w:ascii="Cardo" w:cs="Cardo" w:eastAsia="Cardo" w:hAnsi="Cardo"/>
          <w:rtl w:val="0"/>
        </w:rPr>
        <w:t xml:space="preserve">]: MRM/BCT→ Placebo vs. Tamoxifen . MFU 15y. </w:t>
      </w:r>
    </w:p>
    <w:p w:rsidR="00000000" w:rsidDel="00000000" w:rsidP="00000000" w:rsidRDefault="00000000" w:rsidRPr="00000000" w14:paraId="00000A36">
      <w:pPr>
        <w:numPr>
          <w:ilvl w:val="1"/>
          <w:numId w:val="13"/>
        </w:numPr>
        <w:ind w:left="1440" w:hanging="360"/>
        <w:rPr/>
      </w:pPr>
      <w:r w:rsidDel="00000000" w:rsidR="00000000" w:rsidRPr="00000000">
        <w:rPr>
          <w:rtl w:val="0"/>
        </w:rPr>
        <w:t xml:space="preserve">1,577 pts from B-20 (1988-1993) [</w:t>
      </w:r>
      <w:hyperlink r:id="rId601">
        <w:r w:rsidDel="00000000" w:rsidR="00000000" w:rsidRPr="00000000">
          <w:rPr>
            <w:rtl w:val="0"/>
          </w:rPr>
          <w:t xml:space="preserve">Flowchart</w:t>
        </w:r>
      </w:hyperlink>
      <w:r w:rsidDel="00000000" w:rsidR="00000000" w:rsidRPr="00000000">
        <w:rPr>
          <w:rFonts w:ascii="Cardo" w:cs="Cardo" w:eastAsia="Cardo" w:hAnsi="Cardo"/>
          <w:rtl w:val="0"/>
        </w:rPr>
        <w:t xml:space="preserve">]: MRM/BCT→ Tamoxifen ± (C)MF Chemo.</w:t>
      </w:r>
    </w:p>
    <w:p w:rsidR="00000000" w:rsidDel="00000000" w:rsidP="00000000" w:rsidRDefault="00000000" w:rsidRPr="00000000" w14:paraId="00000A37">
      <w:pPr>
        <w:numPr>
          <w:ilvl w:val="1"/>
          <w:numId w:val="13"/>
        </w:numPr>
        <w:ind w:left="1440" w:hanging="360"/>
      </w:pPr>
      <w:r w:rsidDel="00000000" w:rsidR="00000000" w:rsidRPr="00000000">
        <w:rPr>
          <w:rFonts w:ascii="Cardo" w:cs="Cardo" w:eastAsia="Cardo" w:hAnsi="Cardo"/>
          <w:rtl w:val="0"/>
        </w:rPr>
        <w:t xml:space="preserve">15y RFS 65→ 78%. 15y OS 65→ 71%. </w:t>
      </w:r>
    </w:p>
    <w:bookmarkStart w:colFirst="0" w:colLast="0" w:name="1nnc6ps0k1dc" w:id="181"/>
    <w:bookmarkEnd w:id="181"/>
    <w:p w:rsidR="00000000" w:rsidDel="00000000" w:rsidP="00000000" w:rsidRDefault="00000000" w:rsidRPr="00000000" w14:paraId="00000A38">
      <w:pPr>
        <w:numPr>
          <w:ilvl w:val="0"/>
          <w:numId w:val="13"/>
        </w:numPr>
        <w:spacing w:line="240" w:lineRule="auto"/>
        <w:rPr>
          <w:u w:val="none"/>
        </w:rPr>
      </w:pPr>
      <w:r w:rsidDel="00000000" w:rsidR="00000000" w:rsidRPr="00000000">
        <w:rPr>
          <w:b w:val="1"/>
          <w:rtl w:val="0"/>
        </w:rPr>
        <w:t xml:space="preserve">ATLAS </w:t>
      </w:r>
      <w:hyperlink r:id="rId602">
        <w:r w:rsidDel="00000000" w:rsidR="00000000" w:rsidRPr="00000000">
          <w:rPr>
            <w:rtl w:val="0"/>
          </w:rPr>
          <w:t xml:space="preserve">[Davies Lancet '13</w:t>
        </w:r>
      </w:hyperlink>
      <w:r w:rsidDel="00000000" w:rsidR="00000000" w:rsidRPr="00000000">
        <w:rPr>
          <w:rtl w:val="0"/>
        </w:rPr>
        <w:t xml:space="preserve">]: </w:t>
      </w:r>
      <w:r w:rsidDel="00000000" w:rsidR="00000000" w:rsidRPr="00000000">
        <w:rPr>
          <w:b w:val="1"/>
          <w:rtl w:val="0"/>
        </w:rPr>
        <w:t xml:space="preserve">Tamoxifen 20 mg </w:t>
      </w:r>
      <w:r w:rsidDel="00000000" w:rsidR="00000000" w:rsidRPr="00000000">
        <w:rPr>
          <w:b w:val="1"/>
          <w:rtl w:val="0"/>
        </w:rPr>
        <w:t xml:space="preserve">5y vs. 10y</w:t>
      </w:r>
      <w:r w:rsidDel="00000000" w:rsidR="00000000" w:rsidRPr="00000000">
        <w:rPr>
          <w:rtl w:val="0"/>
        </w:rPr>
        <w:t xml:space="preserve">. </w:t>
        <w:br w:type="textWrapping"/>
      </w:r>
      <w:r w:rsidDel="00000000" w:rsidR="00000000" w:rsidRPr="00000000">
        <w:rPr>
          <w:rtl w:val="0"/>
        </w:rPr>
        <w:t xml:space="preserve">10y of tamoxifen reduces absolute recurrence by 3.7% and is associated with an OS benefit. </w:t>
      </w:r>
    </w:p>
    <w:p w:rsidR="00000000" w:rsidDel="00000000" w:rsidP="00000000" w:rsidRDefault="00000000" w:rsidRPr="00000000" w14:paraId="00000A39">
      <w:pPr>
        <w:spacing w:line="240" w:lineRule="auto"/>
        <w:ind w:firstLine="720"/>
        <w:rPr/>
      </w:pPr>
      <w:r w:rsidDel="00000000" w:rsidR="00000000" w:rsidRPr="00000000">
        <w:rPr>
          <w:rtl w:val="0"/>
        </w:rPr>
        <w:t xml:space="preserve">According to [</w:t>
      </w:r>
      <w:hyperlink w:anchor="82zqrt8uc9jh">
        <w:r w:rsidDel="00000000" w:rsidR="00000000" w:rsidRPr="00000000">
          <w:rPr>
            <w:rtl w:val="0"/>
          </w:rPr>
          <w:t xml:space="preserve">EBCTCG</w:t>
        </w:r>
      </w:hyperlink>
      <w:r w:rsidDel="00000000" w:rsidR="00000000" w:rsidRPr="00000000">
        <w:rPr>
          <w:rtl w:val="0"/>
        </w:rPr>
        <w:t xml:space="preserve">], the risk of DM for ER+ N1 disease when stopping tamox after 5y is at least 20%. </w:t>
      </w:r>
    </w:p>
    <w:p w:rsidR="00000000" w:rsidDel="00000000" w:rsidP="00000000" w:rsidRDefault="00000000" w:rsidRPr="00000000" w14:paraId="00000A3A">
      <w:pPr>
        <w:numPr>
          <w:ilvl w:val="1"/>
          <w:numId w:val="13"/>
        </w:numPr>
        <w:spacing w:line="240" w:lineRule="auto"/>
        <w:ind w:left="1440" w:hanging="360"/>
        <w:rPr>
          <w:u w:val="none"/>
        </w:rPr>
      </w:pPr>
      <w:r w:rsidDel="00000000" w:rsidR="00000000" w:rsidRPr="00000000">
        <w:rPr>
          <w:rtl w:val="0"/>
        </w:rPr>
        <w:t xml:space="preserve">12,894 women with early stage breast cancer. </w:t>
      </w:r>
    </w:p>
    <w:p w:rsidR="00000000" w:rsidDel="00000000" w:rsidP="00000000" w:rsidRDefault="00000000" w:rsidRPr="00000000" w14:paraId="00000A3B">
      <w:pPr>
        <w:numPr>
          <w:ilvl w:val="1"/>
          <w:numId w:val="13"/>
        </w:numPr>
        <w:spacing w:line="240" w:lineRule="auto"/>
        <w:ind w:left="1440" w:hanging="360"/>
        <w:rPr>
          <w:u w:val="none"/>
        </w:rPr>
      </w:pPr>
      <w:r w:rsidDel="00000000" w:rsidR="00000000" w:rsidRPr="00000000">
        <w:rPr>
          <w:rtl w:val="0"/>
        </w:rPr>
        <w:t xml:space="preserve">10y LR, DFS and OS improved by 3%. </w:t>
      </w:r>
    </w:p>
    <w:p w:rsidR="00000000" w:rsidDel="00000000" w:rsidP="00000000" w:rsidRDefault="00000000" w:rsidRPr="00000000" w14:paraId="00000A3C">
      <w:pPr>
        <w:numPr>
          <w:ilvl w:val="1"/>
          <w:numId w:val="13"/>
        </w:numPr>
        <w:spacing w:line="240" w:lineRule="auto"/>
        <w:ind w:left="1440" w:hanging="360"/>
        <w:rPr>
          <w:u w:val="none"/>
        </w:rPr>
      </w:pPr>
      <w:r w:rsidDel="00000000" w:rsidR="00000000" w:rsidRPr="00000000">
        <w:rPr>
          <w:rtl w:val="0"/>
        </w:rPr>
        <w:t xml:space="preserve">1.5-3% absolute risk of endometrial proliferation of uterine cancer over 5-10y.</w:t>
      </w:r>
    </w:p>
    <w:bookmarkStart w:colFirst="0" w:colLast="0" w:name="yiooyakqkz9k" w:id="182"/>
    <w:bookmarkEnd w:id="182"/>
    <w:p w:rsidR="00000000" w:rsidDel="00000000" w:rsidP="00000000" w:rsidRDefault="00000000" w:rsidRPr="00000000" w14:paraId="00000A3D">
      <w:pPr>
        <w:numPr>
          <w:ilvl w:val="0"/>
          <w:numId w:val="13"/>
        </w:numPr>
        <w:spacing w:line="240" w:lineRule="auto"/>
        <w:rPr>
          <w:u w:val="none"/>
        </w:rPr>
      </w:pPr>
      <w:r w:rsidDel="00000000" w:rsidR="00000000" w:rsidRPr="00000000">
        <w:rPr>
          <w:b w:val="1"/>
          <w:rtl w:val="0"/>
        </w:rPr>
        <w:t xml:space="preserve">TAM-</w:t>
      </w:r>
      <w:r w:rsidDel="00000000" w:rsidR="00000000" w:rsidRPr="00000000">
        <w:rPr>
          <w:b w:val="1"/>
          <w:rtl w:val="0"/>
        </w:rPr>
        <w:t xml:space="preserve">01 </w:t>
      </w:r>
      <w:r w:rsidDel="00000000" w:rsidR="00000000" w:rsidRPr="00000000">
        <w:rPr>
          <w:rtl w:val="0"/>
        </w:rPr>
        <w:t xml:space="preserve">[</w:t>
      </w:r>
      <w:hyperlink r:id="rId603">
        <w:r w:rsidDel="00000000" w:rsidR="00000000" w:rsidRPr="00000000">
          <w:rPr>
            <w:rtl w:val="0"/>
          </w:rPr>
          <w:t xml:space="preserve">DeCensi JCO '19</w:t>
        </w:r>
      </w:hyperlink>
      <w:r w:rsidDel="00000000" w:rsidR="00000000" w:rsidRPr="00000000">
        <w:rPr>
          <w:rtl w:val="0"/>
        </w:rPr>
        <w:t xml:space="preserve">]: </w:t>
      </w:r>
      <w:r w:rsidDel="00000000" w:rsidR="00000000" w:rsidRPr="00000000">
        <w:rPr>
          <w:b w:val="1"/>
          <w:rtl w:val="0"/>
        </w:rPr>
        <w:t xml:space="preserve">Placebo vs. Tamoxifen 5 mg x3y</w:t>
      </w:r>
      <w:r w:rsidDel="00000000" w:rsidR="00000000" w:rsidRPr="00000000">
        <w:rPr>
          <w:rtl w:val="0"/>
        </w:rPr>
        <w:t xml:space="preserve">.</w:t>
        <w:br w:type="textWrapping"/>
        <w:t xml:space="preserve">Breast cancer events cut in half, including a 75% RRR for contralateral breast events. </w:t>
      </w:r>
    </w:p>
    <w:p w:rsidR="00000000" w:rsidDel="00000000" w:rsidP="00000000" w:rsidRDefault="00000000" w:rsidRPr="00000000" w14:paraId="00000A3E">
      <w:pPr>
        <w:spacing w:line="240" w:lineRule="auto"/>
        <w:ind w:firstLine="720"/>
        <w:rPr/>
      </w:pPr>
      <w:r w:rsidDel="00000000" w:rsidR="00000000" w:rsidRPr="00000000">
        <w:rPr>
          <w:rtl w:val="0"/>
        </w:rPr>
        <w:t xml:space="preserve">TBL </w:t>
      </w:r>
      <w:hyperlink r:id="rId604">
        <w:r w:rsidDel="00000000" w:rsidR="00000000" w:rsidRPr="00000000">
          <w:rPr>
            <w:vertAlign w:val="superscript"/>
            <w:rtl w:val="0"/>
          </w:rPr>
          <w:t xml:space="preserve">QS</w:t>
        </w:r>
      </w:hyperlink>
      <w:r w:rsidDel="00000000" w:rsidR="00000000" w:rsidRPr="00000000">
        <w:rPr>
          <w:rtl w:val="0"/>
        </w:rPr>
        <w:t xml:space="preserve">: Lower doses and shorter durations of tamoxifen are still effective at preventing breast cancer.</w:t>
      </w:r>
    </w:p>
    <w:p w:rsidR="00000000" w:rsidDel="00000000" w:rsidP="00000000" w:rsidRDefault="00000000" w:rsidRPr="00000000" w14:paraId="00000A3F">
      <w:pPr>
        <w:numPr>
          <w:ilvl w:val="1"/>
          <w:numId w:val="13"/>
        </w:numPr>
        <w:spacing w:line="240" w:lineRule="auto"/>
        <w:ind w:left="1440" w:hanging="360"/>
        <w:rPr>
          <w:u w:val="none"/>
        </w:rPr>
      </w:pPr>
      <w:r w:rsidDel="00000000" w:rsidR="00000000" w:rsidRPr="00000000">
        <w:rPr>
          <w:rtl w:val="0"/>
        </w:rPr>
        <w:t xml:space="preserve">500 pts. BIN with HR+ or unknown. Includes DCIS (70%), ADH (20%) LCIS (10%). &lt; 75y. MFU 5.1y. </w:t>
      </w:r>
    </w:p>
    <w:p w:rsidR="00000000" w:rsidDel="00000000" w:rsidP="00000000" w:rsidRDefault="00000000" w:rsidRPr="00000000" w14:paraId="00000A40">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Neoplastic events 28→ 14. Contralateral breast events 12→ 3. </w:t>
      </w:r>
    </w:p>
    <w:p w:rsidR="00000000" w:rsidDel="00000000" w:rsidP="00000000" w:rsidRDefault="00000000" w:rsidRPr="00000000" w14:paraId="00000A41">
      <w:pPr>
        <w:numPr>
          <w:ilvl w:val="1"/>
          <w:numId w:val="13"/>
        </w:numPr>
        <w:spacing w:line="240" w:lineRule="auto"/>
        <w:ind w:left="1440" w:hanging="360"/>
        <w:rPr>
          <w:u w:val="none"/>
        </w:rPr>
      </w:pPr>
      <w:r w:rsidDel="00000000" w:rsidR="00000000" w:rsidRPr="00000000">
        <w:rPr>
          <w:rtl w:val="0"/>
        </w:rPr>
        <w:t xml:space="preserve">5y NNT 22. </w:t>
      </w:r>
    </w:p>
    <w:p w:rsidR="00000000" w:rsidDel="00000000" w:rsidP="00000000" w:rsidRDefault="00000000" w:rsidRPr="00000000" w14:paraId="00000A42">
      <w:pPr>
        <w:numPr>
          <w:ilvl w:val="1"/>
          <w:numId w:val="13"/>
        </w:numPr>
        <w:spacing w:line="240" w:lineRule="auto"/>
        <w:ind w:left="1440" w:hanging="360"/>
        <w:rPr>
          <w:u w:val="none"/>
        </w:rPr>
      </w:pPr>
      <w:r w:rsidDel="00000000" w:rsidR="00000000" w:rsidRPr="00000000">
        <w:rPr>
          <w:rtl w:val="0"/>
        </w:rPr>
        <w:t xml:space="preserve">There was a slight increase in hot flashes and no increase in the risk of endometrial cancer or embolism.</w:t>
      </w:r>
    </w:p>
    <w:p w:rsidR="00000000" w:rsidDel="00000000" w:rsidP="00000000" w:rsidRDefault="00000000" w:rsidRPr="00000000" w14:paraId="00000A43">
      <w:pPr>
        <w:spacing w:line="240" w:lineRule="auto"/>
        <w:ind w:left="0" w:firstLine="0"/>
        <w:rPr>
          <w:b w:val="1"/>
        </w:rPr>
      </w:pPr>
      <w:r w:rsidDel="00000000" w:rsidR="00000000" w:rsidRPr="00000000">
        <w:rPr>
          <w:rtl w:val="0"/>
        </w:rPr>
      </w:r>
    </w:p>
    <w:p w:rsidR="00000000" w:rsidDel="00000000" w:rsidP="00000000" w:rsidRDefault="00000000" w:rsidRPr="00000000" w14:paraId="00000A44">
      <w:pPr>
        <w:ind w:left="0" w:firstLine="0"/>
        <w:rPr/>
      </w:pPr>
      <w:hyperlink w:anchor="_4ugbs2dqm4op">
        <w:r w:rsidDel="00000000" w:rsidR="00000000" w:rsidRPr="00000000">
          <w:rPr>
            <w:b w:val="1"/>
            <w:rtl w:val="0"/>
          </w:rPr>
          <w:t xml:space="preserve">Does tamoxifen decrease IBTR or CBTR</w:t>
        </w:r>
      </w:hyperlink>
      <w:hyperlink w:anchor="_4ugbs2dqm4op">
        <w:r w:rsidDel="00000000" w:rsidR="00000000" w:rsidRPr="00000000">
          <w:rPr>
            <w:rtl w:val="0"/>
          </w:rPr>
          <w:t xml:space="preserve">?</w:t>
        </w:r>
      </w:hyperlink>
      <w:r w:rsidDel="00000000" w:rsidR="00000000" w:rsidRPr="00000000">
        <w:rPr>
          <w:rtl w:val="0"/>
        </w:rPr>
      </w:r>
    </w:p>
    <w:p w:rsidR="00000000" w:rsidDel="00000000" w:rsidP="00000000" w:rsidRDefault="00000000" w:rsidRPr="00000000" w14:paraId="00000A45">
      <w:pPr>
        <w:ind w:left="0" w:firstLine="0"/>
        <w:rPr/>
      </w:pPr>
      <w:r w:rsidDel="00000000" w:rsidR="00000000" w:rsidRPr="00000000">
        <w:rPr>
          <w:rtl w:val="0"/>
        </w:rPr>
        <w:t xml:space="preserve">Controversial concerning IBTR, favor no difference with RT in older trials which did not test for ER status. In the setting of known ER positivity, there appears to be a 50% decrease in any breast events for patients with [</w:t>
      </w:r>
      <w:hyperlink w:anchor="_jhy8b46bktl0">
        <w:r w:rsidDel="00000000" w:rsidR="00000000" w:rsidRPr="00000000">
          <w:rPr>
            <w:rtl w:val="0"/>
          </w:rPr>
          <w:t xml:space="preserve">DCIS</w:t>
        </w:r>
      </w:hyperlink>
      <w:r w:rsidDel="00000000" w:rsidR="00000000" w:rsidRPr="00000000">
        <w:rPr>
          <w:rtl w:val="0"/>
        </w:rPr>
        <w:t xml:space="preserve">]. There is a decrease in CBTR by ~3%.</w:t>
      </w:r>
      <w:r w:rsidDel="00000000" w:rsidR="00000000" w:rsidRPr="00000000">
        <w:rPr>
          <w:rtl w:val="0"/>
        </w:rPr>
      </w:r>
    </w:p>
    <w:bookmarkStart w:colFirst="0" w:colLast="0" w:name="kix.o6zb8cq2s6be" w:id="183"/>
    <w:bookmarkEnd w:id="183"/>
    <w:p w:rsidR="00000000" w:rsidDel="00000000" w:rsidP="00000000" w:rsidRDefault="00000000" w:rsidRPr="00000000" w14:paraId="00000A46">
      <w:pPr>
        <w:numPr>
          <w:ilvl w:val="0"/>
          <w:numId w:val="13"/>
        </w:numPr>
      </w:pPr>
      <w:r w:rsidDel="00000000" w:rsidR="00000000" w:rsidRPr="00000000">
        <w:rPr>
          <w:b w:val="1"/>
          <w:rtl w:val="0"/>
        </w:rPr>
        <w:t xml:space="preserve">NSABP B-21</w:t>
      </w:r>
      <w:r w:rsidDel="00000000" w:rsidR="00000000" w:rsidRPr="00000000">
        <w:rPr>
          <w:rtl w:val="0"/>
        </w:rPr>
        <w:t xml:space="preserve"> [</w:t>
      </w:r>
      <w:hyperlink r:id="rId605">
        <w:r w:rsidDel="00000000" w:rsidR="00000000" w:rsidRPr="00000000">
          <w:rPr>
            <w:rtl w:val="0"/>
          </w:rPr>
          <w:t xml:space="preserve">Flowchart</w:t>
        </w:r>
      </w:hyperlink>
      <w:r w:rsidDel="00000000" w:rsidR="00000000" w:rsidRPr="00000000">
        <w:rPr>
          <w:rtl w:val="0"/>
        </w:rPr>
        <w:t xml:space="preserve">, </w:t>
      </w:r>
      <w:hyperlink r:id="rId606">
        <w:r w:rsidDel="00000000" w:rsidR="00000000" w:rsidRPr="00000000">
          <w:rPr>
            <w:rtl w:val="0"/>
          </w:rPr>
          <w:t xml:space="preserve">Fischer JCO '02</w:t>
        </w:r>
      </w:hyperlink>
      <w:r w:rsidDel="00000000" w:rsidR="00000000" w:rsidRPr="00000000">
        <w:rPr>
          <w:rtl w:val="0"/>
        </w:rPr>
        <w:t xml:space="preserve">, </w:t>
      </w:r>
      <w:hyperlink r:id="rId607">
        <w:r w:rsidDel="00000000" w:rsidR="00000000" w:rsidRPr="00000000">
          <w:rPr>
            <w:rtl w:val="0"/>
          </w:rPr>
          <w:t xml:space="preserve">'07</w:t>
        </w:r>
      </w:hyperlink>
      <w:r w:rsidDel="00000000" w:rsidR="00000000" w:rsidRPr="00000000">
        <w:rPr>
          <w:rtl w:val="0"/>
        </w:rPr>
        <w:t xml:space="preserve">]: </w:t>
      </w:r>
      <w:r w:rsidDel="00000000" w:rsidR="00000000" w:rsidRPr="00000000">
        <w:rPr>
          <w:rFonts w:ascii="Cardo" w:cs="Cardo" w:eastAsia="Cardo" w:hAnsi="Cardo"/>
          <w:b w:val="1"/>
          <w:rtl w:val="0"/>
        </w:rPr>
        <w:t xml:space="preserve">WLE→ Tamox x5y vs. 50/25 WBRT vs. WBRT/Tamoxifen x5y</w:t>
      </w:r>
      <w:r w:rsidDel="00000000" w:rsidR="00000000" w:rsidRPr="00000000">
        <w:rPr>
          <w:rtl w:val="0"/>
        </w:rPr>
        <w:t xml:space="preserve">.</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A47">
      <w:pPr>
        <w:ind w:firstLine="720"/>
        <w:rPr/>
      </w:pPr>
      <w:r w:rsidDel="00000000" w:rsidR="00000000" w:rsidRPr="00000000">
        <w:rPr>
          <w:rFonts w:ascii="Gungsuh" w:cs="Gungsuh" w:eastAsia="Gungsuh" w:hAnsi="Gungsuh"/>
          <w:rtl w:val="0"/>
        </w:rPr>
        <w:t xml:space="preserve">RT improves LC for tumors ≤ 1 cm when given with tamoxifen, although long term follow up demonstrates perhaps no advantage in adding tamoxifen to BCT for small tumors. Caveat: ER positivity was not mandated. </w:t>
      </w:r>
    </w:p>
    <w:p w:rsidR="00000000" w:rsidDel="00000000" w:rsidP="00000000" w:rsidRDefault="00000000" w:rsidRPr="00000000" w14:paraId="00000A48">
      <w:pPr>
        <w:numPr>
          <w:ilvl w:val="1"/>
          <w:numId w:val="13"/>
        </w:numPr>
        <w:ind w:left="1440" w:hanging="360"/>
      </w:pPr>
      <w:r w:rsidDel="00000000" w:rsidR="00000000" w:rsidRPr="00000000">
        <w:rPr>
          <w:rtl w:val="0"/>
        </w:rPr>
        <w:t xml:space="preserve">1,009 pts. </w:t>
      </w:r>
      <w:r w:rsidDel="00000000" w:rsidR="00000000" w:rsidRPr="00000000">
        <w:rPr>
          <w:b w:val="1"/>
          <w:rtl w:val="0"/>
        </w:rPr>
        <w:t xml:space="preserve">IDC</w:t>
      </w:r>
      <w:r w:rsidDel="00000000" w:rsidR="00000000" w:rsidRPr="00000000">
        <w:rPr>
          <w:rFonts w:ascii="Gungsuh" w:cs="Gungsuh" w:eastAsia="Gungsuh" w:hAnsi="Gungsuh"/>
          <w:rtl w:val="0"/>
        </w:rPr>
        <w:t xml:space="preserve">. ≤ T1b, pN0, SM-. Only 56% are known to be ER+! Boost at discretion (15%). MFU 11y.</w:t>
      </w:r>
    </w:p>
    <w:p w:rsidR="00000000" w:rsidDel="00000000" w:rsidP="00000000" w:rsidRDefault="00000000" w:rsidRPr="00000000" w14:paraId="00000A49">
      <w:pPr>
        <w:numPr>
          <w:ilvl w:val="2"/>
          <w:numId w:val="13"/>
        </w:numPr>
        <w:ind w:left="2160" w:hanging="360"/>
      </w:pPr>
      <w:r w:rsidDel="00000000" w:rsidR="00000000" w:rsidRPr="00000000">
        <w:rPr>
          <w:rtl w:val="0"/>
        </w:rPr>
        <w:t xml:space="preserve">Tamoxifen 10 mg po BID x5y.</w:t>
      </w:r>
    </w:p>
    <w:p w:rsidR="00000000" w:rsidDel="00000000" w:rsidP="00000000" w:rsidRDefault="00000000" w:rsidRPr="00000000" w14:paraId="00000A4A">
      <w:pPr>
        <w:numPr>
          <w:ilvl w:val="1"/>
          <w:numId w:val="13"/>
        </w:numPr>
        <w:ind w:left="1440" w:hanging="360"/>
      </w:pPr>
      <w:r w:rsidDel="00000000" w:rsidR="00000000" w:rsidRPr="00000000">
        <w:rPr>
          <w:rFonts w:ascii="Cardo" w:cs="Cardo" w:eastAsia="Cardo" w:hAnsi="Cardo"/>
          <w:b w:val="1"/>
          <w:rtl w:val="0"/>
        </w:rPr>
        <w:t xml:space="preserve">8y IBTR 17→ 9→ 3%</w:t>
      </w:r>
      <w:r w:rsidDel="00000000" w:rsidR="00000000" w:rsidRPr="00000000">
        <w:rPr>
          <w:rtl w:val="0"/>
        </w:rPr>
        <w:t xml:space="preserve">. OS ~93%. </w:t>
      </w:r>
    </w:p>
    <w:p w:rsidR="00000000" w:rsidDel="00000000" w:rsidP="00000000" w:rsidRDefault="00000000" w:rsidRPr="00000000" w14:paraId="00000A4B">
      <w:pPr>
        <w:numPr>
          <w:ilvl w:val="1"/>
          <w:numId w:val="13"/>
        </w:numPr>
        <w:ind w:left="1440" w:hanging="360"/>
      </w:pPr>
      <w:r w:rsidDel="00000000" w:rsidR="00000000" w:rsidRPr="00000000">
        <w:rPr>
          <w:rFonts w:ascii="Cardo" w:cs="Cardo" w:eastAsia="Cardo" w:hAnsi="Cardo"/>
          <w:rtl w:val="0"/>
        </w:rPr>
        <w:t xml:space="preserve">14y IBTR 20→ 10→ 10%.</w:t>
      </w:r>
      <w:r w:rsidDel="00000000" w:rsidR="00000000" w:rsidRPr="00000000">
        <w:rPr>
          <w:i w:val="1"/>
          <w:rtl w:val="0"/>
        </w:rPr>
        <w:t xml:space="preserve"> Perhaps no advantage to adding tamox to BCT for small tumors.</w:t>
      </w:r>
    </w:p>
    <w:p w:rsidR="00000000" w:rsidDel="00000000" w:rsidP="00000000" w:rsidRDefault="00000000" w:rsidRPr="00000000" w14:paraId="00000A4C">
      <w:pPr>
        <w:numPr>
          <w:ilvl w:val="1"/>
          <w:numId w:val="13"/>
        </w:numPr>
        <w:ind w:left="1440" w:hanging="360"/>
      </w:pPr>
      <w:r w:rsidDel="00000000" w:rsidR="00000000" w:rsidRPr="00000000">
        <w:rPr>
          <w:rtl w:val="0"/>
        </w:rPr>
        <w:t xml:space="preserve">Tamoxifen decreased CBTR by 3.2%.</w:t>
      </w:r>
    </w:p>
    <w:p w:rsidR="00000000" w:rsidDel="00000000" w:rsidP="00000000" w:rsidRDefault="00000000" w:rsidRPr="00000000" w14:paraId="00000A4D">
      <w:pPr>
        <w:numPr>
          <w:ilvl w:val="0"/>
          <w:numId w:val="13"/>
        </w:numPr>
      </w:pPr>
      <w:r w:rsidDel="00000000" w:rsidR="00000000" w:rsidRPr="00000000">
        <w:rPr>
          <w:rtl w:val="0"/>
        </w:rPr>
        <w:t xml:space="preserve">[</w:t>
      </w:r>
      <w:hyperlink w:anchor="g4n91v3njt90">
        <w:r w:rsidDel="00000000" w:rsidR="00000000" w:rsidRPr="00000000">
          <w:rPr>
            <w:rtl w:val="0"/>
          </w:rPr>
          <w:t xml:space="preserve">NSABP B-20</w:t>
        </w:r>
      </w:hyperlink>
      <w:r w:rsidDel="00000000" w:rsidR="00000000" w:rsidRPr="00000000">
        <w:rPr>
          <w:rtl w:val="0"/>
        </w:rPr>
        <w:t xml:space="preserve">] was the trial testing tamoxifen and CMF chemo; similar results.</w:t>
      </w:r>
      <w:r w:rsidDel="00000000" w:rsidR="00000000" w:rsidRPr="00000000">
        <w:rPr>
          <w:rtl w:val="0"/>
        </w:rPr>
      </w:r>
    </w:p>
    <w:p w:rsidR="00000000" w:rsidDel="00000000" w:rsidP="00000000" w:rsidRDefault="00000000" w:rsidRPr="00000000" w14:paraId="00000A4E">
      <w:pPr>
        <w:numPr>
          <w:ilvl w:val="0"/>
          <w:numId w:val="13"/>
        </w:numPr>
      </w:pPr>
      <w:r w:rsidDel="00000000" w:rsidR="00000000" w:rsidRPr="00000000">
        <w:rPr>
          <w:rtl w:val="0"/>
        </w:rPr>
        <w:t xml:space="preserve">See [</w:t>
      </w:r>
      <w:hyperlink w:anchor="q11nz8wj6psj">
        <w:r w:rsidDel="00000000" w:rsidR="00000000" w:rsidRPr="00000000">
          <w:rPr>
            <w:rtl w:val="0"/>
          </w:rPr>
          <w:t xml:space="preserve">NSABP B-24</w:t>
        </w:r>
      </w:hyperlink>
      <w:r w:rsidDel="00000000" w:rsidR="00000000" w:rsidRPr="00000000">
        <w:rPr>
          <w:rtl w:val="0"/>
        </w:rPr>
        <w:t xml:space="preserve">] and [</w:t>
      </w:r>
      <w:hyperlink w:anchor="8pzps7dwg0cl">
        <w:r w:rsidDel="00000000" w:rsidR="00000000" w:rsidRPr="00000000">
          <w:rPr>
            <w:rtl w:val="0"/>
          </w:rPr>
          <w:t xml:space="preserve">UK/ANZ</w:t>
        </w:r>
      </w:hyperlink>
      <w:r w:rsidDel="00000000" w:rsidR="00000000" w:rsidRPr="00000000">
        <w:rPr>
          <w:rtl w:val="0"/>
        </w:rPr>
        <w:t xml:space="preserve">] for DCIS, which demonstrated less I-IBRT in the setting of RT.</w:t>
      </w:r>
      <w:r w:rsidDel="00000000" w:rsidR="00000000" w:rsidRPr="00000000">
        <w:rPr>
          <w:rtl w:val="0"/>
        </w:rPr>
      </w:r>
    </w:p>
    <w:p w:rsidR="00000000" w:rsidDel="00000000" w:rsidP="00000000" w:rsidRDefault="00000000" w:rsidRPr="00000000" w14:paraId="00000A4F">
      <w:pPr>
        <w:spacing w:line="240" w:lineRule="auto"/>
        <w:ind w:left="0" w:firstLine="0"/>
        <w:rPr>
          <w:b w:val="1"/>
        </w:rPr>
      </w:pPr>
      <w:r w:rsidDel="00000000" w:rsidR="00000000" w:rsidRPr="00000000">
        <w:rPr>
          <w:rtl w:val="0"/>
        </w:rPr>
      </w:r>
    </w:p>
    <w:p w:rsidR="00000000" w:rsidDel="00000000" w:rsidP="00000000" w:rsidRDefault="00000000" w:rsidRPr="00000000" w14:paraId="00000A50">
      <w:pPr>
        <w:ind w:left="0" w:firstLine="0"/>
        <w:rPr>
          <w:color w:val="404040"/>
        </w:rPr>
      </w:pPr>
      <w:r w:rsidDel="00000000" w:rsidR="00000000" w:rsidRPr="00000000">
        <w:rPr>
          <w:rtl w:val="0"/>
        </w:rPr>
      </w:r>
    </w:p>
    <w:tbl>
      <w:tblPr>
        <w:tblStyle w:val="Table4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fwfjjv658917" w:id="184"/>
          <w:bookmarkEnd w:id="184"/>
          <w:p w:rsidR="00000000" w:rsidDel="00000000" w:rsidP="00000000" w:rsidRDefault="00000000" w:rsidRPr="00000000" w14:paraId="00000A51">
            <w:pPr>
              <w:ind w:left="0" w:firstLine="0"/>
              <w:rPr/>
            </w:pPr>
            <w:r w:rsidDel="00000000" w:rsidR="00000000" w:rsidRPr="00000000">
              <w:rPr>
                <w:b w:val="1"/>
                <w:rtl w:val="0"/>
              </w:rPr>
              <w:t xml:space="preserve">EBCTCG</w:t>
            </w:r>
            <w:r w:rsidDel="00000000" w:rsidR="00000000" w:rsidRPr="00000000">
              <w:rPr>
                <w:rtl w:val="0"/>
              </w:rPr>
              <w:t xml:space="preserve"> [</w:t>
            </w:r>
            <w:hyperlink r:id="rId608">
              <w:r w:rsidDel="00000000" w:rsidR="00000000" w:rsidRPr="00000000">
                <w:rPr>
                  <w:rtl w:val="0"/>
                </w:rPr>
                <w:t xml:space="preserve">Lancet ‘15</w:t>
              </w:r>
            </w:hyperlink>
            <w:r w:rsidDel="00000000" w:rsidR="00000000" w:rsidRPr="00000000">
              <w:rPr>
                <w:rtl w:val="0"/>
              </w:rPr>
              <w:t xml:space="preserve">]: </w:t>
            </w:r>
            <w:r w:rsidDel="00000000" w:rsidR="00000000" w:rsidRPr="00000000">
              <w:rPr>
                <w:b w:val="1"/>
                <w:rtl w:val="0"/>
              </w:rPr>
              <w:t xml:space="preserve">Tamoxifen vs. AIs x5y in early breast cancer</w:t>
            </w:r>
            <w:r w:rsidDel="00000000" w:rsidR="00000000" w:rsidRPr="00000000">
              <w:rPr>
                <w:rtl w:val="0"/>
              </w:rPr>
              <w:t xml:space="preserve">.</w:t>
            </w:r>
          </w:p>
          <w:p w:rsidR="00000000" w:rsidDel="00000000" w:rsidP="00000000" w:rsidRDefault="00000000" w:rsidRPr="00000000" w14:paraId="00000A52">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r>
          </w:p>
          <w:p w:rsidR="00000000" w:rsidDel="00000000" w:rsidP="00000000" w:rsidRDefault="00000000" w:rsidRPr="00000000" w14:paraId="00000A53">
            <w:pPr>
              <w:ind w:left="0" w:firstLine="0"/>
              <w:rPr/>
            </w:pPr>
            <w:r w:rsidDel="00000000" w:rsidR="00000000" w:rsidRPr="00000000">
              <w:rPr>
                <w:rtl w:val="0"/>
              </w:rPr>
              <w:t xml:space="preserve">“The 2015 report on 30,000 postmenopausal women in 9 randomised trials comparing aromatase inhibitors (AIs) with tamoxifen, showed that 5y of treatment with an AI produces even better survival than 5y of tamoxifen. Compared to tamoxifen, taking AIs for 5y further reduced the likelihood of the cancer recurring by 30%, and the risk of dying from breast cancer by around 15%. Thus taking an AI for 5y, compared to no endocrine treatment, would reduce the risk of dying from breast cancer by around 40% in the decade after starting treatment.”</w:t>
            </w:r>
          </w:p>
          <w:p w:rsidR="00000000" w:rsidDel="00000000" w:rsidP="00000000" w:rsidRDefault="00000000" w:rsidRPr="00000000" w14:paraId="00000A54">
            <w:pPr>
              <w:numPr>
                <w:ilvl w:val="0"/>
                <w:numId w:val="14"/>
              </w:numPr>
            </w:pPr>
            <w:r w:rsidDel="00000000" w:rsidR="00000000" w:rsidRPr="00000000">
              <w:rPr>
                <w:rtl w:val="0"/>
              </w:rPr>
              <w:t xml:space="preserve">32k postmenopausal patients from 9 RCTs.</w:t>
            </w:r>
          </w:p>
          <w:p w:rsidR="00000000" w:rsidDel="00000000" w:rsidP="00000000" w:rsidRDefault="00000000" w:rsidRPr="00000000" w14:paraId="00000A55">
            <w:pPr>
              <w:numPr>
                <w:ilvl w:val="0"/>
                <w:numId w:val="14"/>
              </w:numPr>
            </w:pPr>
            <w:r w:rsidDel="00000000" w:rsidR="00000000" w:rsidRPr="00000000">
              <w:rPr>
                <w:rtl w:val="0"/>
              </w:rPr>
              <w:t xml:space="preserve">Recurrence RR during years 0-1 / 2-4 / 5+ of 0.64 / 0.80 / NS thereafter. </w:t>
            </w:r>
          </w:p>
          <w:p w:rsidR="00000000" w:rsidDel="00000000" w:rsidP="00000000" w:rsidRDefault="00000000" w:rsidRPr="00000000" w14:paraId="00000A56">
            <w:pPr>
              <w:numPr>
                <w:ilvl w:val="0"/>
                <w:numId w:val="14"/>
              </w:numPr>
            </w:pPr>
            <w:r w:rsidDel="00000000" w:rsidR="00000000" w:rsidRPr="00000000">
              <w:rPr>
                <w:rFonts w:ascii="Cardo" w:cs="Cardo" w:eastAsia="Cardo" w:hAnsi="Cardo"/>
                <w:rtl w:val="0"/>
              </w:rPr>
              <w:t xml:space="preserve">10y BCM 14→ 12% (0.85).</w:t>
            </w:r>
          </w:p>
          <w:p w:rsidR="00000000" w:rsidDel="00000000" w:rsidP="00000000" w:rsidRDefault="00000000" w:rsidRPr="00000000" w14:paraId="00000A57">
            <w:pPr>
              <w:numPr>
                <w:ilvl w:val="0"/>
                <w:numId w:val="14"/>
              </w:numPr>
            </w:pPr>
            <w:r w:rsidDel="00000000" w:rsidR="00000000" w:rsidRPr="00000000">
              <w:rPr>
                <w:rFonts w:ascii="Cardo" w:cs="Cardo" w:eastAsia="Cardo" w:hAnsi="Cardo"/>
                <w:rtl w:val="0"/>
              </w:rPr>
              <w:t xml:space="preserve">10y endometrial cancers 1.2→ 0.4%.</w:t>
            </w:r>
          </w:p>
          <w:p w:rsidR="00000000" w:rsidDel="00000000" w:rsidP="00000000" w:rsidRDefault="00000000" w:rsidRPr="00000000" w14:paraId="00000A58">
            <w:pPr>
              <w:numPr>
                <w:ilvl w:val="0"/>
                <w:numId w:val="14"/>
              </w:numPr>
            </w:pPr>
            <w:r w:rsidDel="00000000" w:rsidR="00000000" w:rsidRPr="00000000">
              <w:rPr>
                <w:rFonts w:ascii="Cardo" w:cs="Cardo" w:eastAsia="Cardo" w:hAnsi="Cardo"/>
                <w:rtl w:val="0"/>
              </w:rPr>
              <w:t xml:space="preserve">10y bone fractures 6→ 8%. </w:t>
            </w:r>
            <w:r w:rsidDel="00000000" w:rsidR="00000000" w:rsidRPr="00000000">
              <w:rPr>
                <w:rtl w:val="0"/>
              </w:rPr>
            </w:r>
          </w:p>
        </w:tc>
      </w:tr>
    </w:tbl>
    <w:p w:rsidR="00000000" w:rsidDel="00000000" w:rsidP="00000000" w:rsidRDefault="00000000" w:rsidRPr="00000000" w14:paraId="00000A59">
      <w:pPr>
        <w:ind w:left="0" w:firstLine="0"/>
        <w:rPr>
          <w:color w:val="404040"/>
        </w:rPr>
      </w:pPr>
      <w:r w:rsidDel="00000000" w:rsidR="00000000" w:rsidRPr="00000000">
        <w:rPr>
          <w:rtl w:val="0"/>
        </w:rPr>
      </w:r>
    </w:p>
    <w:p w:rsidR="00000000" w:rsidDel="00000000" w:rsidP="00000000" w:rsidRDefault="00000000" w:rsidRPr="00000000" w14:paraId="00000A5A">
      <w:pPr>
        <w:pStyle w:val="Heading3"/>
        <w:rPr/>
      </w:pPr>
      <w:bookmarkStart w:colFirst="0" w:colLast="0" w:name="_ih2kbnee9xz3" w:id="185"/>
      <w:bookmarkEnd w:id="185"/>
      <w:hyperlink w:anchor="_a3hwz6kgb9wi">
        <w:r w:rsidDel="00000000" w:rsidR="00000000" w:rsidRPr="00000000">
          <w:rPr>
            <w:rtl w:val="0"/>
          </w:rPr>
          <w:t xml:space="preserve">Aromatase inhibitors</w:t>
        </w:r>
      </w:hyperlink>
      <w:r w:rsidDel="00000000" w:rsidR="00000000" w:rsidRPr="00000000">
        <w:rPr>
          <w:rtl w:val="0"/>
        </w:rPr>
      </w:r>
    </w:p>
    <w:p w:rsidR="00000000" w:rsidDel="00000000" w:rsidP="00000000" w:rsidRDefault="00000000" w:rsidRPr="00000000" w14:paraId="00000A5B">
      <w:pPr>
        <w:ind w:left="0" w:firstLine="0"/>
        <w:rPr/>
      </w:pPr>
      <w:r w:rsidDel="00000000" w:rsidR="00000000" w:rsidRPr="00000000">
        <w:rPr>
          <w:rtl w:val="0"/>
        </w:rPr>
        <w:t xml:space="preserve">See the EBCTCG Summary Box above. AIs are preferred in postmenopausal women. </w:t>
      </w:r>
    </w:p>
    <w:p w:rsidR="00000000" w:rsidDel="00000000" w:rsidP="00000000" w:rsidRDefault="00000000" w:rsidRPr="00000000" w14:paraId="00000A5C">
      <w:pPr>
        <w:numPr>
          <w:ilvl w:val="0"/>
          <w:numId w:val="13"/>
        </w:numPr>
      </w:pPr>
      <w:r w:rsidDel="00000000" w:rsidR="00000000" w:rsidRPr="00000000">
        <w:rPr>
          <w:rtl w:val="0"/>
        </w:rPr>
        <w:t xml:space="preserve">AI for postmenopausal. Blocks androgen to estrone + estradiol.</w:t>
      </w:r>
    </w:p>
    <w:p w:rsidR="00000000" w:rsidDel="00000000" w:rsidP="00000000" w:rsidRDefault="00000000" w:rsidRPr="00000000" w14:paraId="00000A5D">
      <w:pPr>
        <w:numPr>
          <w:ilvl w:val="1"/>
          <w:numId w:val="13"/>
        </w:numPr>
        <w:ind w:left="1440" w:hanging="360"/>
      </w:pPr>
      <w:r w:rsidDel="00000000" w:rsidR="00000000" w:rsidRPr="00000000">
        <w:rPr>
          <w:u w:val="single"/>
          <w:rtl w:val="0"/>
        </w:rPr>
        <w:t xml:space="preserve">Nonsteroidal</w:t>
      </w:r>
      <w:r w:rsidDel="00000000" w:rsidR="00000000" w:rsidRPr="00000000">
        <w:rPr>
          <w:rtl w:val="0"/>
        </w:rPr>
        <w:t xml:space="preserve">: Letrozole (Femara) 2.5 mg, Anastrozole 1 mg. </w:t>
      </w:r>
      <w:r w:rsidDel="00000000" w:rsidR="00000000" w:rsidRPr="00000000">
        <w:rPr>
          <w:b w:val="1"/>
          <w:rtl w:val="0"/>
        </w:rPr>
        <w:t xml:space="preserve">Reversible </w:t>
      </w:r>
      <w:r w:rsidDel="00000000" w:rsidR="00000000" w:rsidRPr="00000000">
        <w:rPr>
          <w:rtl w:val="0"/>
        </w:rPr>
        <w:t xml:space="preserve">competitors for aromatase.</w:t>
      </w:r>
    </w:p>
    <w:p w:rsidR="00000000" w:rsidDel="00000000" w:rsidP="00000000" w:rsidRDefault="00000000" w:rsidRPr="00000000" w14:paraId="00000A5E">
      <w:pPr>
        <w:numPr>
          <w:ilvl w:val="1"/>
          <w:numId w:val="13"/>
        </w:numPr>
        <w:ind w:left="1440" w:hanging="360"/>
      </w:pPr>
      <w:r w:rsidDel="00000000" w:rsidR="00000000" w:rsidRPr="00000000">
        <w:rPr>
          <w:u w:val="single"/>
          <w:rtl w:val="0"/>
        </w:rPr>
        <w:t xml:space="preserve">Steroidal</w:t>
      </w:r>
      <w:r w:rsidDel="00000000" w:rsidR="00000000" w:rsidRPr="00000000">
        <w:rPr>
          <w:rtl w:val="0"/>
        </w:rPr>
        <w:t xml:space="preserve">: </w:t>
      </w:r>
      <w:r w:rsidDel="00000000" w:rsidR="00000000" w:rsidRPr="00000000">
        <w:rPr>
          <w:b w:val="1"/>
          <w:rtl w:val="0"/>
        </w:rPr>
        <w:t xml:space="preserve">Exemestane </w:t>
      </w:r>
      <w:r w:rsidDel="00000000" w:rsidR="00000000" w:rsidRPr="00000000">
        <w:rPr>
          <w:rtl w:val="0"/>
        </w:rPr>
        <w:t xml:space="preserve">- </w:t>
      </w:r>
      <w:r w:rsidDel="00000000" w:rsidR="00000000" w:rsidRPr="00000000">
        <w:rPr>
          <w:b w:val="1"/>
          <w:rtl w:val="0"/>
        </w:rPr>
        <w:t xml:space="preserve">irreversible </w:t>
      </w:r>
      <w:r w:rsidDel="00000000" w:rsidR="00000000" w:rsidRPr="00000000">
        <w:rPr>
          <w:rtl w:val="0"/>
        </w:rPr>
        <w:t xml:space="preserve">steroidal inhibitor. </w:t>
      </w:r>
    </w:p>
    <w:p w:rsidR="00000000" w:rsidDel="00000000" w:rsidP="00000000" w:rsidRDefault="00000000" w:rsidRPr="00000000" w14:paraId="00000A5F">
      <w:pPr>
        <w:numPr>
          <w:ilvl w:val="1"/>
          <w:numId w:val="13"/>
        </w:numPr>
        <w:ind w:left="1440" w:hanging="360"/>
      </w:pPr>
      <w:r w:rsidDel="00000000" w:rsidR="00000000" w:rsidRPr="00000000">
        <w:rPr>
          <w:rtl w:val="0"/>
        </w:rPr>
        <w:t xml:space="preserve">AE: Arthralgias, osteoporosis and hot flashes. </w:t>
      </w:r>
      <w:r w:rsidDel="00000000" w:rsidR="00000000" w:rsidRPr="00000000">
        <w:rPr>
          <w:i w:val="1"/>
          <w:rtl w:val="0"/>
        </w:rPr>
        <w:t xml:space="preserve">Perform bone density scan at baseline and periodically.</w:t>
      </w:r>
    </w:p>
    <w:p w:rsidR="00000000" w:rsidDel="00000000" w:rsidP="00000000" w:rsidRDefault="00000000" w:rsidRPr="00000000" w14:paraId="00000A60">
      <w:pPr>
        <w:numPr>
          <w:ilvl w:val="1"/>
          <w:numId w:val="13"/>
        </w:numPr>
        <w:ind w:left="1440" w:hanging="360"/>
      </w:pPr>
      <w:r w:rsidDel="00000000" w:rsidR="00000000" w:rsidRPr="00000000">
        <w:rPr>
          <w:rtl w:val="0"/>
        </w:rPr>
        <w:t xml:space="preserve">AIs are ineffective in men without concomitant suppression of testicular steroidogenesis.</w:t>
      </w:r>
    </w:p>
    <w:p w:rsidR="00000000" w:rsidDel="00000000" w:rsidP="00000000" w:rsidRDefault="00000000" w:rsidRPr="00000000" w14:paraId="00000A61">
      <w:pPr>
        <w:numPr>
          <w:ilvl w:val="2"/>
          <w:numId w:val="13"/>
        </w:numPr>
        <w:ind w:left="2160" w:hanging="360"/>
      </w:pPr>
      <w:r w:rsidDel="00000000" w:rsidR="00000000" w:rsidRPr="00000000">
        <w:rPr>
          <w:rtl w:val="0"/>
        </w:rPr>
        <w:t xml:space="preserve">Do not need to have ovarian suppression!</w:t>
      </w:r>
    </w:p>
    <w:p w:rsidR="00000000" w:rsidDel="00000000" w:rsidP="00000000" w:rsidRDefault="00000000" w:rsidRPr="00000000" w14:paraId="00000A62">
      <w:pPr>
        <w:numPr>
          <w:ilvl w:val="1"/>
          <w:numId w:val="13"/>
        </w:numPr>
        <w:ind w:left="1440" w:hanging="360"/>
      </w:pPr>
      <w:r w:rsidDel="00000000" w:rsidR="00000000" w:rsidRPr="00000000">
        <w:rPr>
          <w:rtl w:val="0"/>
        </w:rPr>
        <w:t xml:space="preserve">When compared to SERMs, modest improvements in DFS, NOT OS. May be better for women &lt; 60y.</w:t>
      </w:r>
    </w:p>
    <w:p w:rsidR="00000000" w:rsidDel="00000000" w:rsidP="00000000" w:rsidRDefault="00000000" w:rsidRPr="00000000" w14:paraId="00000A63">
      <w:pPr>
        <w:numPr>
          <w:ilvl w:val="0"/>
          <w:numId w:val="13"/>
        </w:numPr>
      </w:pPr>
      <w:r w:rsidDel="00000000" w:rsidR="00000000" w:rsidRPr="00000000">
        <w:rPr>
          <w:rtl w:val="0"/>
        </w:rPr>
        <w:t xml:space="preserve">Couple of options with AI:</w:t>
      </w:r>
    </w:p>
    <w:p w:rsidR="00000000" w:rsidDel="00000000" w:rsidP="00000000" w:rsidRDefault="00000000" w:rsidRPr="00000000" w14:paraId="00000A64">
      <w:pPr>
        <w:numPr>
          <w:ilvl w:val="1"/>
          <w:numId w:val="13"/>
        </w:numPr>
        <w:ind w:left="1440" w:hanging="360"/>
      </w:pPr>
      <w:r w:rsidDel="00000000" w:rsidR="00000000" w:rsidRPr="00000000">
        <w:rPr>
          <w:rtl w:val="0"/>
        </w:rPr>
        <w:t xml:space="preserve">Initial adjuvant for duration unknown.</w:t>
      </w:r>
    </w:p>
    <w:p w:rsidR="00000000" w:rsidDel="00000000" w:rsidP="00000000" w:rsidRDefault="00000000" w:rsidRPr="00000000" w14:paraId="00000A65">
      <w:pPr>
        <w:numPr>
          <w:ilvl w:val="1"/>
          <w:numId w:val="13"/>
        </w:numPr>
        <w:ind w:left="1440" w:hanging="360"/>
      </w:pPr>
      <w:r w:rsidDel="00000000" w:rsidR="00000000" w:rsidRPr="00000000">
        <w:rPr>
          <w:rtl w:val="0"/>
        </w:rPr>
        <w:t xml:space="preserve">Sequential therapy after 2-3 years.</w:t>
      </w:r>
    </w:p>
    <w:p w:rsidR="00000000" w:rsidDel="00000000" w:rsidP="00000000" w:rsidRDefault="00000000" w:rsidRPr="00000000" w14:paraId="00000A66">
      <w:pPr>
        <w:numPr>
          <w:ilvl w:val="1"/>
          <w:numId w:val="13"/>
        </w:numPr>
        <w:ind w:left="1440" w:hanging="360"/>
      </w:pPr>
      <w:r w:rsidDel="00000000" w:rsidR="00000000" w:rsidRPr="00000000">
        <w:rPr>
          <w:rtl w:val="0"/>
        </w:rPr>
        <w:t xml:space="preserve">Extended therapy after 5 years of tamoxifen.</w:t>
      </w:r>
    </w:p>
    <w:p w:rsidR="00000000" w:rsidDel="00000000" w:rsidP="00000000" w:rsidRDefault="00000000" w:rsidRPr="00000000" w14:paraId="00000A67">
      <w:pPr>
        <w:numPr>
          <w:ilvl w:val="1"/>
          <w:numId w:val="13"/>
        </w:numPr>
        <w:ind w:left="1440" w:hanging="360"/>
      </w:pPr>
      <w:r w:rsidDel="00000000" w:rsidR="00000000" w:rsidRPr="00000000">
        <w:rPr>
          <w:rtl w:val="0"/>
        </w:rPr>
        <w:t xml:space="preserve">In each instance, AI with fewer recurrences compared to control arm, which consisted of 5y of tamoxifen therapy.</w:t>
      </w:r>
    </w:p>
    <w:bookmarkStart w:colFirst="0" w:colLast="0" w:name="dy3bqbzfr0sk" w:id="186"/>
    <w:bookmarkEnd w:id="186"/>
    <w:p w:rsidR="00000000" w:rsidDel="00000000" w:rsidP="00000000" w:rsidRDefault="00000000" w:rsidRPr="00000000" w14:paraId="00000A68">
      <w:pPr>
        <w:numPr>
          <w:ilvl w:val="0"/>
          <w:numId w:val="13"/>
        </w:numPr>
      </w:pPr>
      <w:r w:rsidDel="00000000" w:rsidR="00000000" w:rsidRPr="00000000">
        <w:rPr>
          <w:b w:val="1"/>
          <w:rtl w:val="0"/>
        </w:rPr>
        <w:t xml:space="preserve">ATAC trial </w:t>
      </w:r>
      <w:hyperlink r:id="rId609">
        <w:r w:rsidDel="00000000" w:rsidR="00000000" w:rsidRPr="00000000">
          <w:rPr>
            <w:rtl w:val="0"/>
          </w:rPr>
          <w:t xml:space="preserve">[Cuzick Lanc Onc '10]</w:t>
        </w:r>
      </w:hyperlink>
      <w:r w:rsidDel="00000000" w:rsidR="00000000" w:rsidRPr="00000000">
        <w:rPr>
          <w:b w:val="1"/>
          <w:rtl w:val="0"/>
        </w:rPr>
        <w:t xml:space="preserve"> Adjuvant Tamoxifen vs. AIs x5y in early breast cancer</w:t>
      </w:r>
      <w:r w:rsidDel="00000000" w:rsidR="00000000" w:rsidRPr="00000000">
        <w:rPr>
          <w:rtl w:val="0"/>
        </w:rPr>
        <w:t xml:space="preserve">.</w:t>
        <w:br w:type="textWrapping"/>
        <w:t xml:space="preserve">There appears to be a 3-4% DFS benefit with anastrozole over tamoxifen even at 10y out, but NS difference in deaths. This is similar to the benefit of RNI in MA.20 and EORTC 22922. </w:t>
      </w:r>
      <w:hyperlink w:anchor="_6kffwqvxgm8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69">
      <w:pPr>
        <w:ind w:firstLine="720"/>
        <w:rPr/>
      </w:pPr>
      <w:r w:rsidDel="00000000" w:rsidR="00000000" w:rsidRPr="00000000">
        <w:rPr>
          <w:rtl w:val="0"/>
        </w:rPr>
        <w:t xml:space="preserve">The [</w:t>
      </w:r>
      <w:hyperlink w:anchor="kix.fwfjjv658917">
        <w:r w:rsidDel="00000000" w:rsidR="00000000" w:rsidRPr="00000000">
          <w:rPr>
            <w:rtl w:val="0"/>
          </w:rPr>
          <w:t xml:space="preserve">EBCTCG</w:t>
        </w:r>
      </w:hyperlink>
      <w:r w:rsidDel="00000000" w:rsidR="00000000" w:rsidRPr="00000000">
        <w:rPr>
          <w:rtl w:val="0"/>
        </w:rPr>
        <w:t xml:space="preserve">] analysis suggested a 2% BCM benefit at 10 years (15% RRR).</w:t>
      </w:r>
    </w:p>
    <w:p w:rsidR="00000000" w:rsidDel="00000000" w:rsidP="00000000" w:rsidRDefault="00000000" w:rsidRPr="00000000" w14:paraId="00000A6A">
      <w:pPr>
        <w:numPr>
          <w:ilvl w:val="1"/>
          <w:numId w:val="13"/>
        </w:numPr>
        <w:ind w:left="1440" w:hanging="360"/>
      </w:pPr>
      <w:r w:rsidDel="00000000" w:rsidR="00000000" w:rsidRPr="00000000">
        <w:rPr>
          <w:rtl w:val="0"/>
        </w:rPr>
        <w:t xml:space="preserve">9,366 postmenopausal pts. ~84% ER(+). MFU 10y. </w:t>
      </w:r>
    </w:p>
    <w:p w:rsidR="00000000" w:rsidDel="00000000" w:rsidP="00000000" w:rsidRDefault="00000000" w:rsidRPr="00000000" w14:paraId="00000A6B">
      <w:pPr>
        <w:numPr>
          <w:ilvl w:val="2"/>
          <w:numId w:val="13"/>
        </w:numPr>
        <w:ind w:left="2160" w:hanging="360"/>
      </w:pPr>
      <w:r w:rsidDel="00000000" w:rsidR="00000000" w:rsidRPr="00000000">
        <w:rPr>
          <w:rtl w:val="0"/>
        </w:rPr>
        <w:t xml:space="preserve">Anastrozole 1 mg qday, tamoxifen 20 mg qday.</w:t>
      </w:r>
      <w:r w:rsidDel="00000000" w:rsidR="00000000" w:rsidRPr="00000000">
        <w:rPr>
          <w:rtl w:val="0"/>
        </w:rPr>
      </w:r>
    </w:p>
    <w:p w:rsidR="00000000" w:rsidDel="00000000" w:rsidP="00000000" w:rsidRDefault="00000000" w:rsidRPr="00000000" w14:paraId="00000A6C">
      <w:pPr>
        <w:numPr>
          <w:ilvl w:val="1"/>
          <w:numId w:val="13"/>
        </w:numPr>
        <w:ind w:left="1440" w:hanging="360"/>
      </w:pPr>
      <w:r w:rsidDel="00000000" w:rsidR="00000000" w:rsidRPr="00000000">
        <w:rPr>
          <w:rtl w:val="0"/>
        </w:rPr>
        <w:t xml:space="preserve">For HR(+), DFS HR 0.86, time to recurrence HR 0.79, time to distant recurrence HR 0.85. </w:t>
      </w:r>
    </w:p>
    <w:p w:rsidR="00000000" w:rsidDel="00000000" w:rsidP="00000000" w:rsidRDefault="00000000" w:rsidRPr="00000000" w14:paraId="00000A6D">
      <w:pPr>
        <w:numPr>
          <w:ilvl w:val="1"/>
          <w:numId w:val="13"/>
        </w:numPr>
        <w:ind w:left="1440" w:hanging="360"/>
      </w:pPr>
      <w:r w:rsidDel="00000000" w:rsidR="00000000" w:rsidRPr="00000000">
        <w:rPr>
          <w:rFonts w:ascii="Cardo" w:cs="Cardo" w:eastAsia="Cardo" w:hAnsi="Cardo"/>
          <w:rtl w:val="0"/>
        </w:rPr>
        <w:t xml:space="preserve">For HR(+), absolute differences in time to recurrence increased from 5 / 10y at 2.7→ 4.3%.</w:t>
      </w:r>
    </w:p>
    <w:p w:rsidR="00000000" w:rsidDel="00000000" w:rsidP="00000000" w:rsidRDefault="00000000" w:rsidRPr="00000000" w14:paraId="00000A6E">
      <w:pPr>
        <w:numPr>
          <w:ilvl w:val="1"/>
          <w:numId w:val="13"/>
        </w:numPr>
        <w:ind w:left="1440" w:hanging="360"/>
      </w:pPr>
      <w:r w:rsidDel="00000000" w:rsidR="00000000" w:rsidRPr="00000000">
        <w:rPr>
          <w:rtl w:val="0"/>
        </w:rPr>
        <w:t xml:space="preserve">Recurrence rates remained significantly lower on anastrozole than tamoxifen after treatment completion, although the benefit was smaller after 8y.</w:t>
      </w:r>
    </w:p>
    <w:p w:rsidR="00000000" w:rsidDel="00000000" w:rsidP="00000000" w:rsidRDefault="00000000" w:rsidRPr="00000000" w14:paraId="00000A6F">
      <w:pPr>
        <w:numPr>
          <w:ilvl w:val="1"/>
          <w:numId w:val="13"/>
        </w:numPr>
        <w:ind w:left="1440" w:hanging="360"/>
      </w:pPr>
      <w:r w:rsidDel="00000000" w:rsidR="00000000" w:rsidRPr="00000000">
        <w:rPr>
          <w:rtl w:val="0"/>
        </w:rPr>
        <w:t xml:space="preserve">Fractures during treatment OR of 1.33, but were similar in post-treatment follow up period.</w:t>
      </w:r>
    </w:p>
    <w:p w:rsidR="00000000" w:rsidDel="00000000" w:rsidP="00000000" w:rsidRDefault="00000000" w:rsidRPr="00000000" w14:paraId="00000A70">
      <w:pPr>
        <w:numPr>
          <w:ilvl w:val="1"/>
          <w:numId w:val="13"/>
        </w:numPr>
        <w:spacing w:after="0" w:afterAutospacing="0"/>
        <w:ind w:left="1440" w:hanging="360"/>
      </w:pPr>
      <w:r w:rsidDel="00000000" w:rsidR="00000000" w:rsidRPr="00000000">
        <w:rPr>
          <w:rtl w:val="0"/>
        </w:rPr>
        <w:t xml:space="preserve">Treatment related serious AE during treatment OR 0.57, but were similar in post-treatment follow up period.</w:t>
      </w:r>
    </w:p>
    <w:p w:rsidR="00000000" w:rsidDel="00000000" w:rsidP="00000000" w:rsidRDefault="00000000" w:rsidRPr="00000000" w14:paraId="00000A71">
      <w:pPr>
        <w:numPr>
          <w:ilvl w:val="0"/>
          <w:numId w:val="13"/>
        </w:numPr>
        <w:spacing w:before="0" w:beforeAutospacing="0" w:lineRule="auto"/>
      </w:pPr>
      <w:hyperlink r:id="rId610">
        <w:r w:rsidDel="00000000" w:rsidR="00000000" w:rsidRPr="00000000">
          <w:rPr>
            <w:b w:val="1"/>
            <w:rtl w:val="0"/>
          </w:rPr>
          <w:t xml:space="preserve">TEXT-SOFT </w:t>
        </w:r>
      </w:hyperlink>
      <w:hyperlink r:id="rId611">
        <w:r w:rsidDel="00000000" w:rsidR="00000000" w:rsidRPr="00000000">
          <w:rPr>
            <w:rtl w:val="0"/>
          </w:rPr>
          <w:t xml:space="preserve">[Pagani NEJM '14</w:t>
        </w:r>
      </w:hyperlink>
      <w:r w:rsidDel="00000000" w:rsidR="00000000" w:rsidRPr="00000000">
        <w:rPr>
          <w:rtl w:val="0"/>
        </w:rPr>
        <w:t xml:space="preserve">, </w:t>
      </w:r>
      <w:hyperlink r:id="rId612">
        <w:r w:rsidDel="00000000" w:rsidR="00000000" w:rsidRPr="00000000">
          <w:rPr>
            <w:rtl w:val="0"/>
          </w:rPr>
          <w:t xml:space="preserve">JCO '19</w:t>
        </w:r>
      </w:hyperlink>
      <w:r w:rsidDel="00000000" w:rsidR="00000000" w:rsidRPr="00000000">
        <w:rPr>
          <w:rtl w:val="0"/>
        </w:rPr>
        <w:t xml:space="preserve">]: </w:t>
      </w:r>
      <w:r w:rsidDel="00000000" w:rsidR="00000000" w:rsidRPr="00000000">
        <w:rPr>
          <w:b w:val="1"/>
          <w:rtl w:val="0"/>
        </w:rPr>
        <w:t xml:space="preserve">Adjuvant tamox vs. exemestane + ovarian suppression in early br ca</w:t>
      </w:r>
      <w:r w:rsidDel="00000000" w:rsidR="00000000" w:rsidRPr="00000000">
        <w:rPr>
          <w:rtl w:val="0"/>
        </w:rPr>
        <w:t xml:space="preserve">.</w:t>
      </w:r>
    </w:p>
    <w:p w:rsidR="00000000" w:rsidDel="00000000" w:rsidP="00000000" w:rsidRDefault="00000000" w:rsidRPr="00000000" w14:paraId="00000A72">
      <w:pPr>
        <w:ind w:firstLine="720"/>
        <w:rPr/>
      </w:pPr>
      <w:r w:rsidDel="00000000" w:rsidR="00000000" w:rsidRPr="00000000">
        <w:rPr>
          <w:rtl w:val="0"/>
        </w:rPr>
        <w:t xml:space="preserve">Addition of ovarian suppression to tamoxifen alone has FFDM benefit for premenopausal patients.</w:t>
      </w:r>
    </w:p>
    <w:p w:rsidR="00000000" w:rsidDel="00000000" w:rsidP="00000000" w:rsidRDefault="00000000" w:rsidRPr="00000000" w14:paraId="00000A73">
      <w:pPr>
        <w:ind w:firstLine="720"/>
        <w:rPr/>
      </w:pPr>
      <w:r w:rsidDel="00000000" w:rsidR="00000000" w:rsidRPr="00000000">
        <w:rPr>
          <w:rtl w:val="0"/>
        </w:rPr>
        <w:t xml:space="preserve">Exemestane + ovarian suppression has a FFDM benefit over tamoxifen + ovarian suppression in premenopausal patients.</w:t>
      </w:r>
    </w:p>
    <w:p w:rsidR="00000000" w:rsidDel="00000000" w:rsidP="00000000" w:rsidRDefault="00000000" w:rsidRPr="00000000" w14:paraId="00000A74">
      <w:pPr>
        <w:ind w:firstLine="720"/>
        <w:rPr/>
      </w:pPr>
      <w:r w:rsidDel="00000000" w:rsidR="00000000" w:rsidRPr="00000000">
        <w:rPr>
          <w:rtl w:val="0"/>
        </w:rPr>
        <w:t xml:space="preserve">Premenopausal women with HR+/HER2- and high recurrence risk may experience a 10-15% absolute improvement in 8y.</w:t>
      </w:r>
    </w:p>
    <w:p w:rsidR="00000000" w:rsidDel="00000000" w:rsidP="00000000" w:rsidRDefault="00000000" w:rsidRPr="00000000" w14:paraId="00000A75">
      <w:pPr>
        <w:numPr>
          <w:ilvl w:val="1"/>
          <w:numId w:val="13"/>
        </w:numPr>
        <w:ind w:left="1440" w:hanging="360"/>
      </w:pPr>
      <w:r w:rsidDel="00000000" w:rsidR="00000000" w:rsidRPr="00000000">
        <w:rPr>
          <w:rtl w:val="0"/>
        </w:rPr>
        <w:t xml:space="preserve">TEXT: Ovarian suppression + 5y tamox vs. exemestane. BSO / ovarian RT ok after 6mo of triptorelin. CTX ok.</w:t>
        <w:br w:type="textWrapping"/>
        <w:t xml:space="preserve">SOFT: 5y tamoxifen ± OFS vs. Exemestane ± OFS. Stratified by prior or no prior chemo.</w:t>
      </w:r>
    </w:p>
    <w:p w:rsidR="00000000" w:rsidDel="00000000" w:rsidP="00000000" w:rsidRDefault="00000000" w:rsidRPr="00000000" w14:paraId="00000A76">
      <w:pPr>
        <w:numPr>
          <w:ilvl w:val="1"/>
          <w:numId w:val="13"/>
        </w:numPr>
        <w:ind w:left="1440" w:hanging="360"/>
      </w:pPr>
      <w:r w:rsidDel="00000000" w:rsidR="00000000" w:rsidRPr="00000000">
        <w:rPr>
          <w:rFonts w:ascii="Gungsuh" w:cs="Gungsuh" w:eastAsia="Gungsuh" w:hAnsi="Gungsuh"/>
          <w:rtl w:val="0"/>
        </w:rPr>
        <w:t xml:space="preserve">4,700 premeno pts. HR+ ≥ 10%. Mostly HER2-. Completion ALND or RT required if SLNB +. MFU 8.5y.</w:t>
      </w:r>
    </w:p>
    <w:p w:rsidR="00000000" w:rsidDel="00000000" w:rsidP="00000000" w:rsidRDefault="00000000" w:rsidRPr="00000000" w14:paraId="00000A77">
      <w:pPr>
        <w:numPr>
          <w:ilvl w:val="2"/>
          <w:numId w:val="13"/>
        </w:numPr>
        <w:spacing w:after="0" w:afterAutospacing="0"/>
        <w:ind w:left="2160" w:hanging="360"/>
      </w:pPr>
      <w:r w:rsidDel="00000000" w:rsidR="00000000" w:rsidRPr="00000000">
        <w:rPr>
          <w:rtl w:val="0"/>
        </w:rPr>
        <w:t xml:space="preserve">Exemestane: irreversible SERMs seem best in premeno with ovarian suppression who had prior chemo.</w:t>
      </w:r>
    </w:p>
    <w:p w:rsidR="00000000" w:rsidDel="00000000" w:rsidP="00000000" w:rsidRDefault="00000000" w:rsidRPr="00000000" w14:paraId="00000A78">
      <w:pPr>
        <w:numPr>
          <w:ilvl w:val="2"/>
          <w:numId w:val="13"/>
        </w:numPr>
        <w:spacing w:after="0" w:afterAutospacing="0" w:before="0" w:beforeAutospacing="0" w:lineRule="auto"/>
        <w:ind w:left="2160" w:hanging="360"/>
      </w:pPr>
      <w:r w:rsidDel="00000000" w:rsidR="00000000" w:rsidRPr="00000000">
        <w:rPr>
          <w:rtl w:val="0"/>
        </w:rPr>
        <w:t xml:space="preserve">Triptorelin: GnRH agonist, ovarian suppression. Oophorectomy or RT also allowed.</w:t>
      </w:r>
    </w:p>
    <w:p w:rsidR="00000000" w:rsidDel="00000000" w:rsidP="00000000" w:rsidRDefault="00000000" w:rsidRPr="00000000" w14:paraId="00000A79">
      <w:pPr>
        <w:numPr>
          <w:ilvl w:val="2"/>
          <w:numId w:val="13"/>
        </w:numPr>
        <w:spacing w:after="0" w:afterAutospacing="0" w:before="0" w:beforeAutospacing="0" w:lineRule="auto"/>
        <w:ind w:left="2160" w:hanging="360"/>
      </w:pPr>
      <w:r w:rsidDel="00000000" w:rsidR="00000000" w:rsidRPr="00000000">
        <w:rPr>
          <w:rtl w:val="0"/>
        </w:rPr>
        <w:t xml:space="preserve">Bone strengthening agents were not used in this study. </w:t>
      </w:r>
    </w:p>
    <w:p w:rsidR="00000000" w:rsidDel="00000000" w:rsidP="00000000" w:rsidRDefault="00000000" w:rsidRPr="00000000" w14:paraId="00000A7A">
      <w:pPr>
        <w:numPr>
          <w:ilvl w:val="2"/>
          <w:numId w:val="13"/>
        </w:numPr>
        <w:spacing w:before="0" w:beforeAutospacing="0" w:lineRule="auto"/>
        <w:ind w:left="2160" w:hanging="360"/>
      </w:pPr>
      <w:r w:rsidDel="00000000" w:rsidR="00000000" w:rsidRPr="00000000">
        <w:rPr>
          <w:rtl w:val="0"/>
        </w:rPr>
        <w:t xml:space="preserve">RT: Breast + axilla or IM nodes.</w:t>
      </w:r>
    </w:p>
    <w:p w:rsidR="00000000" w:rsidDel="00000000" w:rsidP="00000000" w:rsidRDefault="00000000" w:rsidRPr="00000000" w14:paraId="00000A7B">
      <w:pPr>
        <w:numPr>
          <w:ilvl w:val="1"/>
          <w:numId w:val="13"/>
        </w:numPr>
        <w:ind w:left="1440" w:hanging="360"/>
      </w:pPr>
      <w:r w:rsidDel="00000000" w:rsidR="00000000" w:rsidRPr="00000000">
        <w:rPr>
          <w:rFonts w:ascii="Cardo" w:cs="Cardo" w:eastAsia="Cardo" w:hAnsi="Cardo"/>
          <w:rtl w:val="0"/>
        </w:rPr>
        <w:t xml:space="preserve">5y DFS 87→ 91%, FFBC rate 89→ 93%. FFDM 92→ 94%. </w:t>
      </w:r>
      <w:r w:rsidDel="00000000" w:rsidR="00000000" w:rsidRPr="00000000">
        <w:rPr>
          <w:rtl w:val="0"/>
        </w:rPr>
      </w:r>
    </w:p>
    <w:p w:rsidR="00000000" w:rsidDel="00000000" w:rsidP="00000000" w:rsidRDefault="00000000" w:rsidRPr="00000000" w14:paraId="00000A7C">
      <w:pPr>
        <w:numPr>
          <w:ilvl w:val="2"/>
          <w:numId w:val="13"/>
        </w:numPr>
        <w:ind w:left="2160" w:hanging="360"/>
      </w:pPr>
      <w:r w:rsidDel="00000000" w:rsidR="00000000" w:rsidRPr="00000000">
        <w:rPr>
          <w:rtl w:val="0"/>
        </w:rPr>
        <w:t xml:space="preserve">Improved DFS with exemestane + ovarian suppression for women on prior chemo. </w:t>
      </w:r>
    </w:p>
    <w:p w:rsidR="00000000" w:rsidDel="00000000" w:rsidP="00000000" w:rsidRDefault="00000000" w:rsidRPr="00000000" w14:paraId="00000A7D">
      <w:pPr>
        <w:numPr>
          <w:ilvl w:val="2"/>
          <w:numId w:val="13"/>
        </w:numPr>
        <w:ind w:left="2160" w:hanging="360"/>
      </w:pPr>
      <w:r w:rsidDel="00000000" w:rsidR="00000000" w:rsidRPr="00000000">
        <w:rPr>
          <w:rtl w:val="0"/>
        </w:rPr>
        <w:t xml:space="preserve">No benefit for women with no prior chemo. </w:t>
      </w:r>
    </w:p>
    <w:p w:rsidR="00000000" w:rsidDel="00000000" w:rsidP="00000000" w:rsidRDefault="00000000" w:rsidRPr="00000000" w14:paraId="00000A7E">
      <w:pPr>
        <w:numPr>
          <w:ilvl w:val="1"/>
          <w:numId w:val="13"/>
        </w:numPr>
        <w:ind w:left="1440" w:hanging="360"/>
      </w:pPr>
      <w:r w:rsidDel="00000000" w:rsidR="00000000" w:rsidRPr="00000000">
        <w:rPr>
          <w:rtl w:val="0"/>
        </w:rPr>
        <w:t xml:space="preserve">8y FFDM 91% (Range: 63-100%). </w:t>
      </w:r>
    </w:p>
    <w:p w:rsidR="00000000" w:rsidDel="00000000" w:rsidP="00000000" w:rsidRDefault="00000000" w:rsidRPr="00000000" w14:paraId="00000A7F">
      <w:pPr>
        <w:numPr>
          <w:ilvl w:val="1"/>
          <w:numId w:val="13"/>
        </w:numPr>
        <w:ind w:left="1440" w:hanging="360"/>
      </w:pPr>
      <w:r w:rsidDel="00000000" w:rsidR="00000000" w:rsidRPr="00000000">
        <w:rPr>
          <w:rtl w:val="0"/>
        </w:rPr>
        <w:t xml:space="preserve">Average absolute improvement in FFDM with exemestane + OFS vs. tamoxifen + OFS of 5.1% (Range: 1-15%). </w:t>
      </w:r>
    </w:p>
    <w:p w:rsidR="00000000" w:rsidDel="00000000" w:rsidP="00000000" w:rsidRDefault="00000000" w:rsidRPr="00000000" w14:paraId="00000A80">
      <w:pPr>
        <w:numPr>
          <w:ilvl w:val="1"/>
          <w:numId w:val="13"/>
        </w:numPr>
        <w:ind w:left="1440" w:hanging="360"/>
      </w:pPr>
      <w:r w:rsidDel="00000000" w:rsidR="00000000" w:rsidRPr="00000000">
        <w:rPr>
          <w:rtl w:val="0"/>
        </w:rPr>
        <w:t xml:space="preserve">Average absolute improvement in FFDM with exemestane + OFS vs. tamoxifen of 5.2% (up to 10%). </w:t>
      </w:r>
    </w:p>
    <w:p w:rsidR="00000000" w:rsidDel="00000000" w:rsidP="00000000" w:rsidRDefault="00000000" w:rsidRPr="00000000" w14:paraId="00000A81">
      <w:pPr>
        <w:numPr>
          <w:ilvl w:val="1"/>
          <w:numId w:val="13"/>
        </w:numPr>
        <w:ind w:left="1440" w:hanging="360"/>
      </w:pPr>
      <w:r w:rsidDel="00000000" w:rsidR="00000000" w:rsidRPr="00000000">
        <w:rPr>
          <w:rtl w:val="0"/>
        </w:rPr>
        <w:t xml:space="preserve">Average absolute improvement in FFDM with tamoxifen + OFS vs. tamoxifen of 3.5%. </w:t>
      </w:r>
    </w:p>
    <w:p w:rsidR="00000000" w:rsidDel="00000000" w:rsidP="00000000" w:rsidRDefault="00000000" w:rsidRPr="00000000" w14:paraId="00000A82">
      <w:pPr>
        <w:numPr>
          <w:ilvl w:val="1"/>
          <w:numId w:val="13"/>
        </w:numPr>
        <w:ind w:left="1440" w:hanging="360"/>
      </w:pPr>
      <w:r w:rsidDel="00000000" w:rsidR="00000000" w:rsidRPr="00000000">
        <w:rPr>
          <w:rFonts w:ascii="Cardo" w:cs="Cardo" w:eastAsia="Cardo" w:hAnsi="Cardo"/>
          <w:rtl w:val="0"/>
        </w:rPr>
        <w:t xml:space="preserve">G3+ toxicity 25→ 32%. </w:t>
        <w:br w:type="textWrapping"/>
        <w:t xml:space="preserve">Ovarian suppression is a toxic treatment: over 1/4 of patients in ovarian suppression arms withdrew due to toxicity. However, bone strengthening agents were not used in this study.</w:t>
      </w:r>
    </w:p>
    <w:p w:rsidR="00000000" w:rsidDel="00000000" w:rsidP="00000000" w:rsidRDefault="00000000" w:rsidRPr="00000000" w14:paraId="00000A83">
      <w:pPr>
        <w:ind w:left="1440" w:firstLine="0"/>
        <w:rPr/>
      </w:pPr>
      <w:r w:rsidDel="00000000" w:rsidR="00000000" w:rsidRPr="00000000">
        <w:rPr>
          <w:rtl w:val="0"/>
        </w:rPr>
      </w:r>
    </w:p>
    <w:tbl>
      <w:tblPr>
        <w:tblStyle w:val="Table4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84">
            <w:pPr>
              <w:ind w:left="0" w:firstLine="0"/>
              <w:rPr>
                <w:i w:val="1"/>
              </w:rPr>
            </w:pPr>
            <w:r w:rsidDel="00000000" w:rsidR="00000000" w:rsidRPr="00000000">
              <w:rPr>
                <w:b w:val="1"/>
                <w:rtl w:val="0"/>
              </w:rPr>
              <w:t xml:space="preserve">ASCO Guideline: </w:t>
            </w:r>
            <w:hyperlink r:id="rId613">
              <w:r w:rsidDel="00000000" w:rsidR="00000000" w:rsidRPr="00000000">
                <w:rPr>
                  <w:b w:val="1"/>
                  <w:rtl w:val="0"/>
                </w:rPr>
                <w:t xml:space="preserve">Use of Endocrine Therapy for Breast Cancer Risk Reduction</w:t>
              </w:r>
            </w:hyperlink>
            <w:r w:rsidDel="00000000" w:rsidR="00000000" w:rsidRPr="00000000">
              <w:rPr>
                <w:i w:val="1"/>
                <w:rtl w:val="0"/>
              </w:rPr>
              <w:t xml:space="preserve"> September 3, 2019.</w:t>
            </w:r>
          </w:p>
          <w:bookmarkStart w:colFirst="0" w:colLast="0" w:name="qj5f1vxy24o8" w:id="187"/>
          <w:bookmarkEnd w:id="187"/>
          <w:p w:rsidR="00000000" w:rsidDel="00000000" w:rsidP="00000000" w:rsidRDefault="00000000" w:rsidRPr="00000000" w14:paraId="00000A85">
            <w:pPr>
              <w:ind w:left="0" w:firstLine="0"/>
              <w:rPr/>
            </w:pPr>
            <w:r w:rsidDel="00000000" w:rsidR="00000000" w:rsidRPr="00000000">
              <w:rPr>
                <w:b w:val="1"/>
                <w:rtl w:val="0"/>
              </w:rPr>
              <w:t xml:space="preserve">USPSTF Recommendation: Medication Use to Reduce Risk of Breast Cancer </w:t>
            </w:r>
            <w:r w:rsidDel="00000000" w:rsidR="00000000" w:rsidRPr="00000000">
              <w:rPr>
                <w:rtl w:val="0"/>
              </w:rPr>
              <w:t xml:space="preserve">[</w:t>
            </w:r>
            <w:hyperlink r:id="rId614">
              <w:r w:rsidDel="00000000" w:rsidR="00000000" w:rsidRPr="00000000">
                <w:rPr>
                  <w:rtl w:val="0"/>
                </w:rPr>
                <w:t xml:space="preserve">JAMA 2019</w:t>
              </w:r>
            </w:hyperlink>
            <w:r w:rsidDel="00000000" w:rsidR="00000000" w:rsidRPr="00000000">
              <w:rPr>
                <w:rtl w:val="0"/>
              </w:rPr>
              <w:t xml:space="preserve">]</w:t>
              <w:br w:type="textWrapping"/>
              <w:t xml:space="preserve">SERMs such as tamoxifen and raloxifene have been formally recommended for use as breast cancer prophylaxis in selected populations for years, having consistently proven relative reductions in primary breast cancer surpassing 50%—not to mention the added bonus of lowering fracture risk. But despite what's been on paper since at least 2013, less than 10% of women eligible for such "chemoprevention" in the US have signed up for a daily pill.</w:t>
              <w:br w:type="textWrapping"/>
              <w:t xml:space="preserve">TBL </w:t>
            </w:r>
            <w:hyperlink r:id="rId615">
              <w:r w:rsidDel="00000000" w:rsidR="00000000" w:rsidRPr="00000000">
                <w:rPr>
                  <w:vertAlign w:val="superscript"/>
                  <w:rtl w:val="0"/>
                </w:rPr>
                <w:t xml:space="preserve">QS</w:t>
              </w:r>
            </w:hyperlink>
            <w:r w:rsidDel="00000000" w:rsidR="00000000" w:rsidRPr="00000000">
              <w:rPr>
                <w:rtl w:val="0"/>
              </w:rPr>
              <w:t xml:space="preserve">:  The USPSTF now recommends offering primary chemoprevention via SERM or AI to women with a "high-risk" of developing breast cancer and without medical contraindications.</w:t>
            </w:r>
          </w:p>
          <w:p w:rsidR="00000000" w:rsidDel="00000000" w:rsidP="00000000" w:rsidRDefault="00000000" w:rsidRPr="00000000" w14:paraId="00000A86">
            <w:pPr>
              <w:numPr>
                <w:ilvl w:val="0"/>
                <w:numId w:val="117"/>
              </w:numPr>
            </w:pPr>
            <w:r w:rsidDel="00000000" w:rsidR="00000000" w:rsidRPr="00000000">
              <w:rPr>
                <w:rFonts w:ascii="Gungsuh" w:cs="Gungsuh" w:eastAsia="Gungsuh" w:hAnsi="Gungsuh"/>
                <w:rtl w:val="0"/>
              </w:rPr>
              <w:t xml:space="preserve">For women at increased risk of BrCa ≥ 35y, discuss tamoxifen (20 mg/d x5y) as an option to reduce ER+ BrCa.</w:t>
            </w:r>
          </w:p>
          <w:p w:rsidR="00000000" w:rsidDel="00000000" w:rsidP="00000000" w:rsidRDefault="00000000" w:rsidRPr="00000000" w14:paraId="00000A87">
            <w:pPr>
              <w:numPr>
                <w:ilvl w:val="0"/>
                <w:numId w:val="117"/>
              </w:numPr>
            </w:pPr>
            <w:r w:rsidDel="00000000" w:rsidR="00000000" w:rsidRPr="00000000">
              <w:rPr>
                <w:rtl w:val="0"/>
              </w:rPr>
              <w:t xml:space="preserve">Postmenopausal women should discuss raloxifene (60 mg/d x5y), exemestane (25mg/d x5y), or anastrozole (1mg/d x5y).</w:t>
            </w:r>
          </w:p>
          <w:p w:rsidR="00000000" w:rsidDel="00000000" w:rsidP="00000000" w:rsidRDefault="00000000" w:rsidRPr="00000000" w14:paraId="00000A88">
            <w:pPr>
              <w:numPr>
                <w:ilvl w:val="0"/>
                <w:numId w:val="117"/>
              </w:numPr>
            </w:pPr>
            <w:r w:rsidDel="00000000" w:rsidR="00000000" w:rsidRPr="00000000">
              <w:rPr>
                <w:rFonts w:ascii="Gungsuh" w:cs="Gungsuh" w:eastAsia="Gungsuh" w:hAnsi="Gungsuh"/>
                <w:rtl w:val="0"/>
              </w:rPr>
              <w:t xml:space="preserve">High risk of breast cancer is defined as 5y projected risk of breast cancer ≥ 1.66% or women with LCIS.</w:t>
            </w:r>
            <w:r w:rsidDel="00000000" w:rsidR="00000000" w:rsidRPr="00000000">
              <w:rPr>
                <w:rtl w:val="0"/>
              </w:rPr>
            </w:r>
          </w:p>
          <w:p w:rsidR="00000000" w:rsidDel="00000000" w:rsidP="00000000" w:rsidRDefault="00000000" w:rsidRPr="00000000" w14:paraId="00000A89">
            <w:pPr>
              <w:numPr>
                <w:ilvl w:val="0"/>
                <w:numId w:val="117"/>
              </w:numPr>
            </w:pPr>
            <w:r w:rsidDel="00000000" w:rsidR="00000000" w:rsidRPr="00000000">
              <w:rPr>
                <w:b w:val="1"/>
                <w:rtl w:val="0"/>
              </w:rPr>
              <w:t xml:space="preserve">Tamoxifen</w:t>
            </w:r>
            <w:r w:rsidDel="00000000" w:rsidR="00000000" w:rsidRPr="00000000">
              <w:rPr>
                <w:rtl w:val="0"/>
              </w:rPr>
              <w:t xml:space="preserve">: Dose: 20 mg/d orally for 5y [</w:t>
            </w:r>
            <w:hyperlink w:anchor="kix.7wz4fwxlh1su">
              <w:r w:rsidDel="00000000" w:rsidR="00000000" w:rsidRPr="00000000">
                <w:rPr>
                  <w:rtl w:val="0"/>
                </w:rPr>
                <w:t xml:space="preserve">NSABP P-1</w:t>
              </w:r>
            </w:hyperlink>
            <w:r w:rsidDel="00000000" w:rsidR="00000000" w:rsidRPr="00000000">
              <w:rPr>
                <w:rFonts w:ascii="Gungsuh" w:cs="Gungsuh" w:eastAsia="Gungsuh" w:hAnsi="Gungsuh"/>
                <w:rtl w:val="0"/>
              </w:rPr>
              <w:t xml:space="preserve">].</w:t>
              <w:br w:type="textWrapping"/>
              <w:t xml:space="preserve">Discuss as an option to reduce risk of invasive breast cancer, specifically ER+, in premenopausal women who are ≥ 35y with a 5y projected breast cancer risk of ≥ 1.66% or with LCIS. Risk reduction benefit continues for at least 10y. </w:t>
            </w:r>
          </w:p>
          <w:p w:rsidR="00000000" w:rsidDel="00000000" w:rsidP="00000000" w:rsidRDefault="00000000" w:rsidRPr="00000000" w14:paraId="00000A8A">
            <w:pPr>
              <w:numPr>
                <w:ilvl w:val="1"/>
                <w:numId w:val="117"/>
              </w:numPr>
              <w:ind w:left="1440" w:hanging="360"/>
            </w:pPr>
            <w:r w:rsidDel="00000000" w:rsidR="00000000" w:rsidRPr="00000000">
              <w:rPr>
                <w:rtl w:val="0"/>
              </w:rPr>
              <w:t xml:space="preserve">It is not recommended for women with h/o DVT, PE, stroke, TIA, or during prolonged immobilization.</w:t>
            </w:r>
          </w:p>
          <w:p w:rsidR="00000000" w:rsidDel="00000000" w:rsidP="00000000" w:rsidRDefault="00000000" w:rsidRPr="00000000" w14:paraId="00000A8B">
            <w:pPr>
              <w:numPr>
                <w:ilvl w:val="1"/>
                <w:numId w:val="117"/>
              </w:numPr>
              <w:ind w:left="1440" w:hanging="360"/>
            </w:pPr>
            <w:r w:rsidDel="00000000" w:rsidR="00000000" w:rsidRPr="00000000">
              <w:rPr>
                <w:rtl w:val="0"/>
              </w:rPr>
              <w:t xml:space="preserve">It is not recommended in combination with HRT. </w:t>
            </w:r>
          </w:p>
          <w:p w:rsidR="00000000" w:rsidDel="00000000" w:rsidP="00000000" w:rsidRDefault="00000000" w:rsidRPr="00000000" w14:paraId="00000A8C">
            <w:pPr>
              <w:numPr>
                <w:ilvl w:val="1"/>
                <w:numId w:val="117"/>
              </w:numPr>
              <w:ind w:left="1440" w:hanging="360"/>
            </w:pPr>
            <w:r w:rsidDel="00000000" w:rsidR="00000000" w:rsidRPr="00000000">
              <w:rPr>
                <w:rtl w:val="0"/>
              </w:rPr>
              <w:t xml:space="preserve">Follow up should include timely workup of abnormal vaginal bleeding.</w:t>
            </w:r>
          </w:p>
          <w:p w:rsidR="00000000" w:rsidDel="00000000" w:rsidP="00000000" w:rsidRDefault="00000000" w:rsidRPr="00000000" w14:paraId="00000A8D">
            <w:pPr>
              <w:numPr>
                <w:ilvl w:val="1"/>
                <w:numId w:val="117"/>
              </w:numPr>
              <w:ind w:left="1440" w:hanging="360"/>
            </w:pPr>
            <w:r w:rsidDel="00000000" w:rsidR="00000000" w:rsidRPr="00000000">
              <w:rPr>
                <w:rtl w:val="0"/>
              </w:rPr>
              <w:t xml:space="preserve">Discuss risks and benefits in preventative settings.</w:t>
            </w:r>
          </w:p>
          <w:p w:rsidR="00000000" w:rsidDel="00000000" w:rsidP="00000000" w:rsidRDefault="00000000" w:rsidRPr="00000000" w14:paraId="00000A8E">
            <w:pPr>
              <w:numPr>
                <w:ilvl w:val="1"/>
                <w:numId w:val="117"/>
              </w:numPr>
              <w:ind w:left="1440" w:hanging="360"/>
            </w:pPr>
            <w:r w:rsidDel="00000000" w:rsidR="00000000" w:rsidRPr="00000000">
              <w:rPr>
                <w:rtl w:val="0"/>
              </w:rPr>
              <w:t xml:space="preserve">5 mg a day is also reasonable [</w:t>
            </w:r>
            <w:hyperlink w:anchor="yiooyakqkz9k">
              <w:r w:rsidDel="00000000" w:rsidR="00000000" w:rsidRPr="00000000">
                <w:rPr>
                  <w:rtl w:val="0"/>
                </w:rPr>
                <w:t xml:space="preserve">TAM-01</w:t>
              </w:r>
            </w:hyperlink>
            <w:r w:rsidDel="00000000" w:rsidR="00000000" w:rsidRPr="00000000">
              <w:rPr>
                <w:rtl w:val="0"/>
              </w:rPr>
              <w:t xml:space="preserve">].</w:t>
            </w:r>
          </w:p>
          <w:p w:rsidR="00000000" w:rsidDel="00000000" w:rsidP="00000000" w:rsidRDefault="00000000" w:rsidRPr="00000000" w14:paraId="00000A8F">
            <w:pPr>
              <w:ind w:left="1440" w:firstLine="0"/>
              <w:rPr/>
            </w:pPr>
            <w:r w:rsidDel="00000000" w:rsidR="00000000" w:rsidRPr="00000000">
              <w:rPr>
                <w:rtl w:val="0"/>
              </w:rPr>
              <w:t xml:space="preserve">TBL </w:t>
            </w:r>
            <w:hyperlink r:id="rId616">
              <w:r w:rsidDel="00000000" w:rsidR="00000000" w:rsidRPr="00000000">
                <w:rPr>
                  <w:vertAlign w:val="superscript"/>
                  <w:rtl w:val="0"/>
                </w:rPr>
                <w:t xml:space="preserve">QS</w:t>
              </w:r>
            </w:hyperlink>
            <w:r w:rsidDel="00000000" w:rsidR="00000000" w:rsidRPr="00000000">
              <w:rPr>
                <w:rtl w:val="0"/>
              </w:rPr>
              <w:t xml:space="preserve">: Lower doses and shorter durations of tamoxifen are still effective at preventing breast cancer.</w:t>
            </w:r>
          </w:p>
          <w:p w:rsidR="00000000" w:rsidDel="00000000" w:rsidP="00000000" w:rsidRDefault="00000000" w:rsidRPr="00000000" w14:paraId="00000A90">
            <w:pPr>
              <w:numPr>
                <w:ilvl w:val="0"/>
                <w:numId w:val="117"/>
              </w:numPr>
            </w:pPr>
            <w:r w:rsidDel="00000000" w:rsidR="00000000" w:rsidRPr="00000000">
              <w:rPr>
                <w:b w:val="1"/>
                <w:rtl w:val="0"/>
              </w:rPr>
              <w:t xml:space="preserve">Raloxifene</w:t>
            </w:r>
            <w:r w:rsidDel="00000000" w:rsidR="00000000" w:rsidRPr="00000000">
              <w:rPr>
                <w:rtl w:val="0"/>
              </w:rPr>
              <w:t xml:space="preserve">: Dose 60 mg/d orally for 5y </w:t>
            </w:r>
            <w:hyperlink w:anchor="7kmcf62vv79o">
              <w:r w:rsidDel="00000000" w:rsidR="00000000" w:rsidRPr="00000000">
                <w:rPr>
                  <w:rtl w:val="0"/>
                </w:rPr>
                <w:t xml:space="preserve">[NSABP P-2 (STAR)]</w:t>
              </w:r>
            </w:hyperlink>
            <w:r w:rsidDel="00000000" w:rsidR="00000000" w:rsidRPr="00000000">
              <w:rPr>
                <w:rtl w:val="0"/>
              </w:rPr>
              <w:t xml:space="preserve">.</w:t>
              <w:br w:type="textWrapping"/>
              <w:t xml:space="preserve">Same indications as tamox but postmeno, but uncertain if risk reduction benefit continues for at least 10 years.</w:t>
            </w:r>
          </w:p>
          <w:p w:rsidR="00000000" w:rsidDel="00000000" w:rsidP="00000000" w:rsidRDefault="00000000" w:rsidRPr="00000000" w14:paraId="00000A91">
            <w:pPr>
              <w:numPr>
                <w:ilvl w:val="1"/>
                <w:numId w:val="117"/>
              </w:numPr>
              <w:ind w:left="1440" w:hanging="360"/>
            </w:pPr>
            <w:r w:rsidDel="00000000" w:rsidR="00000000" w:rsidRPr="00000000">
              <w:rPr>
                <w:rtl w:val="0"/>
              </w:rPr>
              <w:t xml:space="preserve">May be used longer than 5y in women with osteoporosis, in whom breast cancer reduction is a secondary benefit.</w:t>
            </w:r>
          </w:p>
          <w:p w:rsidR="00000000" w:rsidDel="00000000" w:rsidP="00000000" w:rsidRDefault="00000000" w:rsidRPr="00000000" w14:paraId="00000A92">
            <w:pPr>
              <w:numPr>
                <w:ilvl w:val="1"/>
                <w:numId w:val="117"/>
              </w:numPr>
              <w:ind w:left="1440" w:hanging="360"/>
            </w:pPr>
            <w:r w:rsidDel="00000000" w:rsidR="00000000" w:rsidRPr="00000000">
              <w:rPr>
                <w:rtl w:val="0"/>
              </w:rPr>
              <w:t xml:space="preserve">Should not be used for breast cancer risk reduction in premenopausal women.</w:t>
            </w:r>
          </w:p>
          <w:p w:rsidR="00000000" w:rsidDel="00000000" w:rsidP="00000000" w:rsidRDefault="00000000" w:rsidRPr="00000000" w14:paraId="00000A93">
            <w:pPr>
              <w:numPr>
                <w:ilvl w:val="1"/>
                <w:numId w:val="117"/>
              </w:numPr>
              <w:ind w:left="1440" w:hanging="360"/>
            </w:pPr>
            <w:r w:rsidDel="00000000" w:rsidR="00000000" w:rsidRPr="00000000">
              <w:rPr>
                <w:rtl w:val="0"/>
              </w:rPr>
              <w:t xml:space="preserve">It is not recommended for women with h/o DVT, PE, stroke, TIA, or during prolonged immobilization.</w:t>
            </w:r>
          </w:p>
          <w:p w:rsidR="00000000" w:rsidDel="00000000" w:rsidP="00000000" w:rsidRDefault="00000000" w:rsidRPr="00000000" w14:paraId="00000A94">
            <w:pPr>
              <w:numPr>
                <w:ilvl w:val="1"/>
                <w:numId w:val="117"/>
              </w:numPr>
              <w:ind w:left="1440" w:hanging="360"/>
            </w:pPr>
            <w:r w:rsidDel="00000000" w:rsidR="00000000" w:rsidRPr="00000000">
              <w:rPr>
                <w:rtl w:val="0"/>
              </w:rPr>
              <w:t xml:space="preserve">Discuss risks and benefits in preventative settings.</w:t>
            </w:r>
          </w:p>
          <w:p w:rsidR="00000000" w:rsidDel="00000000" w:rsidP="00000000" w:rsidRDefault="00000000" w:rsidRPr="00000000" w14:paraId="00000A95">
            <w:pPr>
              <w:numPr>
                <w:ilvl w:val="0"/>
                <w:numId w:val="117"/>
              </w:numPr>
            </w:pPr>
            <w:r w:rsidDel="00000000" w:rsidR="00000000" w:rsidRPr="00000000">
              <w:rPr>
                <w:b w:val="1"/>
                <w:rtl w:val="0"/>
              </w:rPr>
              <w:t xml:space="preserve">Exemestane</w:t>
            </w:r>
            <w:r w:rsidDel="00000000" w:rsidR="00000000" w:rsidRPr="00000000">
              <w:rPr>
                <w:rtl w:val="0"/>
              </w:rPr>
              <w:t xml:space="preserve">: Dose 25 mg/d for 5y.</w:t>
              <w:br w:type="textWrapping"/>
              <w:t xml:space="preserve">Same indications as Raloxifene, but also may be used for atypical ductal hyperplasia.</w:t>
            </w:r>
          </w:p>
          <w:p w:rsidR="00000000" w:rsidDel="00000000" w:rsidP="00000000" w:rsidRDefault="00000000" w:rsidRPr="00000000" w14:paraId="00000A96">
            <w:pPr>
              <w:numPr>
                <w:ilvl w:val="1"/>
                <w:numId w:val="117"/>
              </w:numPr>
              <w:ind w:left="1440" w:hanging="360"/>
            </w:pPr>
            <w:r w:rsidDel="00000000" w:rsidR="00000000" w:rsidRPr="00000000">
              <w:rPr>
                <w:rtl w:val="0"/>
              </w:rPr>
              <w:t xml:space="preserve">Should not be used for breast cancer risk reduction in premenopausal women.</w:t>
            </w:r>
          </w:p>
          <w:p w:rsidR="00000000" w:rsidDel="00000000" w:rsidP="00000000" w:rsidRDefault="00000000" w:rsidRPr="00000000" w14:paraId="00000A97">
            <w:pPr>
              <w:numPr>
                <w:ilvl w:val="1"/>
                <w:numId w:val="117"/>
              </w:numPr>
              <w:ind w:left="1440" w:hanging="360"/>
            </w:pPr>
            <w:r w:rsidDel="00000000" w:rsidR="00000000" w:rsidRPr="00000000">
              <w:rPr>
                <w:rtl w:val="0"/>
              </w:rPr>
              <w:t xml:space="preserve">Discuss risks and benefits in preventative settings.</w:t>
            </w:r>
          </w:p>
          <w:p w:rsidR="00000000" w:rsidDel="00000000" w:rsidP="00000000" w:rsidRDefault="00000000" w:rsidRPr="00000000" w14:paraId="00000A98">
            <w:pPr>
              <w:numPr>
                <w:ilvl w:val="0"/>
                <w:numId w:val="117"/>
              </w:numPr>
            </w:pPr>
            <w:r w:rsidDel="00000000" w:rsidR="00000000" w:rsidRPr="00000000">
              <w:rPr>
                <w:b w:val="1"/>
                <w:rtl w:val="0"/>
              </w:rPr>
              <w:t xml:space="preserve">Anastrozole</w:t>
            </w:r>
            <w:r w:rsidDel="00000000" w:rsidR="00000000" w:rsidRPr="00000000">
              <w:rPr>
                <w:rFonts w:ascii="Gungsuh" w:cs="Gungsuh" w:eastAsia="Gungsuh" w:hAnsi="Gungsuh"/>
                <w:rtl w:val="0"/>
              </w:rPr>
              <w:t xml:space="preserve">: Dose 1 mg/d x5y. </w:t>
              <w:br w:type="textWrapping"/>
              <w:t xml:space="preserve">Women most likely to benefit are with ADH or LCIS. Also, 5y NCI Breast Calculator RAT of ≥ 3% or 10y IBIS/Tyrer Cuzick Risk Calculator of ≥ 5%, or 4x RR for age 40-44, or 2x for age 45-69. </w:t>
            </w:r>
          </w:p>
          <w:p w:rsidR="00000000" w:rsidDel="00000000" w:rsidP="00000000" w:rsidRDefault="00000000" w:rsidRPr="00000000" w14:paraId="00000A99">
            <w:pPr>
              <w:numPr>
                <w:ilvl w:val="1"/>
                <w:numId w:val="117"/>
              </w:numPr>
              <w:ind w:left="1440" w:hanging="360"/>
            </w:pPr>
            <w:r w:rsidDel="00000000" w:rsidR="00000000" w:rsidRPr="00000000">
              <w:rPr>
                <w:rtl w:val="0"/>
              </w:rPr>
              <w:t xml:space="preserve">Should not be used for breast cancer risk reduction in premenopausal women.</w:t>
            </w:r>
          </w:p>
          <w:p w:rsidR="00000000" w:rsidDel="00000000" w:rsidP="00000000" w:rsidRDefault="00000000" w:rsidRPr="00000000" w14:paraId="00000A9A">
            <w:pPr>
              <w:numPr>
                <w:ilvl w:val="1"/>
                <w:numId w:val="117"/>
              </w:numPr>
              <w:ind w:left="1440" w:hanging="360"/>
            </w:pPr>
            <w:r w:rsidDel="00000000" w:rsidR="00000000" w:rsidRPr="00000000">
              <w:rPr>
                <w:rtl w:val="0"/>
              </w:rPr>
              <w:t xml:space="preserve">Prior to initiating aromatase inhibitors, perform DEXA. Consider concurrent bisphosphonate and RANK-L inhibitors for women with moderate bone mineral density loss. [</w:t>
            </w:r>
            <w:hyperlink w:anchor="kix.57p13fpsujwg">
              <w:r w:rsidDel="00000000" w:rsidR="00000000" w:rsidRPr="00000000">
                <w:rPr>
                  <w:rtl w:val="0"/>
                </w:rPr>
                <w:t xml:space="preserve">IBIS II</w:t>
              </w:r>
            </w:hyperlink>
            <w:r w:rsidDel="00000000" w:rsidR="00000000" w:rsidRPr="00000000">
              <w:rPr>
                <w:rtl w:val="0"/>
              </w:rPr>
              <w:t xml:space="preserve">] excluded women with severe osteoporosis (T score &lt; -4 or 3+ vertebral fractures). </w:t>
            </w:r>
          </w:p>
          <w:p w:rsidR="00000000" w:rsidDel="00000000" w:rsidP="00000000" w:rsidRDefault="00000000" w:rsidRPr="00000000" w14:paraId="00000A9B">
            <w:pPr>
              <w:numPr>
                <w:ilvl w:val="1"/>
                <w:numId w:val="117"/>
              </w:numPr>
              <w:ind w:left="1440" w:hanging="360"/>
            </w:pPr>
            <w:r w:rsidDel="00000000" w:rsidR="00000000" w:rsidRPr="00000000">
              <w:rPr>
                <w:rtl w:val="0"/>
              </w:rPr>
              <w:t xml:space="preserve">Other endocrine therapies that do not reduce bone density, such as tamoxifen or raloxifene, are available for this group of women.</w:t>
            </w:r>
          </w:p>
          <w:p w:rsidR="00000000" w:rsidDel="00000000" w:rsidP="00000000" w:rsidRDefault="00000000" w:rsidRPr="00000000" w14:paraId="00000A9C">
            <w:pPr>
              <w:numPr>
                <w:ilvl w:val="1"/>
                <w:numId w:val="117"/>
              </w:numPr>
              <w:ind w:left="1440" w:hanging="360"/>
            </w:pPr>
            <w:r w:rsidDel="00000000" w:rsidR="00000000" w:rsidRPr="00000000">
              <w:rPr>
                <w:rtl w:val="0"/>
              </w:rPr>
              <w:t xml:space="preserve">Patients should be warned of the possibility of joint stiffness, arthralgias, vasomotor symptoms, HTN, dry eyes, and vaginal dryness.</w:t>
            </w:r>
            <w:r w:rsidDel="00000000" w:rsidR="00000000" w:rsidRPr="00000000">
              <w:rPr>
                <w:rtl w:val="0"/>
              </w:rPr>
            </w:r>
          </w:p>
        </w:tc>
      </w:tr>
    </w:tbl>
    <w:p w:rsidR="00000000" w:rsidDel="00000000" w:rsidP="00000000" w:rsidRDefault="00000000" w:rsidRPr="00000000" w14:paraId="00000A9D">
      <w:pPr>
        <w:spacing w:line="240" w:lineRule="auto"/>
        <w:ind w:left="0" w:firstLine="0"/>
        <w:rPr>
          <w:b w:val="1"/>
        </w:rPr>
      </w:pPr>
      <w:r w:rsidDel="00000000" w:rsidR="00000000" w:rsidRPr="00000000">
        <w:rPr>
          <w:rtl w:val="0"/>
        </w:rPr>
      </w:r>
    </w:p>
    <w:p w:rsidR="00000000" w:rsidDel="00000000" w:rsidP="00000000" w:rsidRDefault="00000000" w:rsidRPr="00000000" w14:paraId="00000A9E">
      <w:pPr>
        <w:pStyle w:val="Heading3"/>
        <w:ind w:left="0" w:firstLine="0"/>
        <w:rPr/>
      </w:pPr>
      <w:bookmarkStart w:colFirst="0" w:colLast="0" w:name="_ejlescbn4mhm" w:id="188"/>
      <w:bookmarkEnd w:id="188"/>
      <w:hyperlink w:anchor="_4ugbs2dqm4op">
        <w:r w:rsidDel="00000000" w:rsidR="00000000" w:rsidRPr="00000000">
          <w:rPr>
            <w:rtl w:val="0"/>
          </w:rPr>
          <w:t xml:space="preserve">Chemoprevention</w:t>
        </w:r>
      </w:hyperlink>
      <w:r w:rsidDel="00000000" w:rsidR="00000000" w:rsidRPr="00000000">
        <w:rPr>
          <w:rtl w:val="0"/>
        </w:rPr>
      </w:r>
    </w:p>
    <w:p w:rsidR="00000000" w:rsidDel="00000000" w:rsidP="00000000" w:rsidRDefault="00000000" w:rsidRPr="00000000" w14:paraId="00000A9F">
      <w:pPr>
        <w:spacing w:line="240" w:lineRule="auto"/>
        <w:ind w:left="0" w:firstLine="0"/>
        <w:rPr/>
      </w:pPr>
      <w:r w:rsidDel="00000000" w:rsidR="00000000" w:rsidRPr="00000000">
        <w:rPr>
          <w:rtl w:val="0"/>
        </w:rPr>
        <w:t xml:space="preserve">See the Summary Box above and [</w:t>
      </w:r>
      <w:hyperlink w:anchor="_jhy8b46bktl0">
        <w:r w:rsidDel="00000000" w:rsidR="00000000" w:rsidRPr="00000000">
          <w:rPr>
            <w:rtl w:val="0"/>
          </w:rPr>
          <w:t xml:space="preserve">hormone therapy</w:t>
        </w:r>
      </w:hyperlink>
      <w:r w:rsidDel="00000000" w:rsidR="00000000" w:rsidRPr="00000000">
        <w:rPr>
          <w:rtl w:val="0"/>
        </w:rPr>
        <w:t xml:space="preserve">] in the in situ section for more.</w:t>
      </w:r>
    </w:p>
    <w:p w:rsidR="00000000" w:rsidDel="00000000" w:rsidP="00000000" w:rsidRDefault="00000000" w:rsidRPr="00000000" w14:paraId="00000AA0">
      <w:pPr>
        <w:numPr>
          <w:ilvl w:val="0"/>
          <w:numId w:val="13"/>
        </w:numPr>
      </w:pPr>
      <w:r w:rsidDel="00000000" w:rsidR="00000000" w:rsidRPr="00000000">
        <w:rPr>
          <w:rtl w:val="0"/>
        </w:rPr>
        <w:t xml:space="preserve">Recall: 80% of DCIS is ER+.</w:t>
      </w:r>
    </w:p>
    <w:p w:rsidR="00000000" w:rsidDel="00000000" w:rsidP="00000000" w:rsidRDefault="00000000" w:rsidRPr="00000000" w14:paraId="00000AA1">
      <w:pPr>
        <w:numPr>
          <w:ilvl w:val="0"/>
          <w:numId w:val="13"/>
        </w:numPr>
      </w:pPr>
      <w:r w:rsidDel="00000000" w:rsidR="00000000" w:rsidRPr="00000000">
        <w:rPr>
          <w:rtl w:val="0"/>
        </w:rPr>
        <w:t xml:space="preserve">G1-2 DCIS is more likely to be multifocal/centric, more likely to have gaps, and almost always ER positive.</w:t>
      </w:r>
    </w:p>
    <w:p w:rsidR="00000000" w:rsidDel="00000000" w:rsidP="00000000" w:rsidRDefault="00000000" w:rsidRPr="00000000" w14:paraId="00000AA2">
      <w:pPr>
        <w:numPr>
          <w:ilvl w:val="0"/>
          <w:numId w:val="13"/>
        </w:numPr>
        <w:spacing w:after="0" w:afterAutospacing="0"/>
      </w:pPr>
      <w:r w:rsidDel="00000000" w:rsidR="00000000" w:rsidRPr="00000000">
        <w:rPr>
          <w:rtl w:val="0"/>
        </w:rPr>
        <w:t xml:space="preserve">G3 DCIS tends to be continuous and is less likely to be ER positive.</w:t>
      </w:r>
    </w:p>
    <w:p w:rsidR="00000000" w:rsidDel="00000000" w:rsidP="00000000" w:rsidRDefault="00000000" w:rsidRPr="00000000" w14:paraId="00000AA3">
      <w:pPr>
        <w:numPr>
          <w:ilvl w:val="0"/>
          <w:numId w:val="13"/>
        </w:numPr>
        <w:spacing w:after="0" w:afterAutospacing="0" w:before="0" w:beforeAutospacing="0" w:lineRule="auto"/>
      </w:pPr>
      <w:r w:rsidDel="00000000" w:rsidR="00000000" w:rsidRPr="00000000">
        <w:rPr>
          <w:rtl w:val="0"/>
        </w:rPr>
        <w:t xml:space="preserve">RT decreases IBTR even when on tamoxifen, while tamoxifen appears to decrease CBC by ~2% [</w:t>
      </w:r>
      <w:hyperlink w:anchor="kix.bau429nvcm7q">
        <w:r w:rsidDel="00000000" w:rsidR="00000000" w:rsidRPr="00000000">
          <w:rPr>
            <w:rtl w:val="0"/>
          </w:rPr>
          <w:t xml:space="preserve">UK/ANZ</w:t>
        </w:r>
      </w:hyperlink>
      <w:r w:rsidDel="00000000" w:rsidR="00000000" w:rsidRPr="00000000">
        <w:rPr>
          <w:rtl w:val="0"/>
        </w:rPr>
        <w:t xml:space="preserve">].</w:t>
      </w:r>
    </w:p>
    <w:p w:rsidR="00000000" w:rsidDel="00000000" w:rsidP="00000000" w:rsidRDefault="00000000" w:rsidRPr="00000000" w14:paraId="00000AA4">
      <w:pPr>
        <w:numPr>
          <w:ilvl w:val="0"/>
          <w:numId w:val="13"/>
        </w:numPr>
        <w:spacing w:before="0" w:beforeAutospacing="0" w:lineRule="auto"/>
      </w:pPr>
      <w:r w:rsidDel="00000000" w:rsidR="00000000" w:rsidRPr="00000000">
        <w:rPr>
          <w:rtl w:val="0"/>
        </w:rPr>
        <w:t xml:space="preserve">Anastrozole can decrease invasives and is non-inferior to tamoxifen. Side effect profiles differ [</w:t>
      </w:r>
      <w:hyperlink w:anchor="kix.57p13fpsujwg">
        <w:r w:rsidDel="00000000" w:rsidR="00000000" w:rsidRPr="00000000">
          <w:rPr>
            <w:rtl w:val="0"/>
          </w:rPr>
          <w:t xml:space="preserve">IBIS-II</w:t>
        </w:r>
      </w:hyperlink>
      <w:r w:rsidDel="00000000" w:rsidR="00000000" w:rsidRPr="00000000">
        <w:rPr>
          <w:rtl w:val="0"/>
        </w:rPr>
        <w:t xml:space="preserve">].</w:t>
      </w:r>
    </w:p>
    <w:p w:rsidR="00000000" w:rsidDel="00000000" w:rsidP="00000000" w:rsidRDefault="00000000" w:rsidRPr="00000000" w14:paraId="00000AA5">
      <w:pPr>
        <w:widowControl w:val="0"/>
        <w:numPr>
          <w:ilvl w:val="1"/>
          <w:numId w:val="13"/>
        </w:numPr>
        <w:ind w:left="1440" w:hanging="360"/>
      </w:pPr>
      <w:r w:rsidDel="00000000" w:rsidR="00000000" w:rsidRPr="00000000">
        <w:rPr>
          <w:rtl w:val="0"/>
        </w:rPr>
        <w:t xml:space="preserve">There are fewer thromboembolic events with anastrozole.</w:t>
      </w:r>
    </w:p>
    <w:p w:rsidR="00000000" w:rsidDel="00000000" w:rsidP="00000000" w:rsidRDefault="00000000" w:rsidRPr="00000000" w14:paraId="00000AA6">
      <w:pPr>
        <w:widowControl w:val="0"/>
        <w:numPr>
          <w:ilvl w:val="0"/>
          <w:numId w:val="13"/>
        </w:numPr>
      </w:pPr>
      <w:r w:rsidDel="00000000" w:rsidR="00000000" w:rsidRPr="00000000">
        <w:rPr>
          <w:rtl w:val="0"/>
        </w:rPr>
        <w:t xml:space="preserve">[</w:t>
      </w:r>
      <w:hyperlink w:anchor="kix.pzuflsqvwkx9">
        <w:r w:rsidDel="00000000" w:rsidR="00000000" w:rsidRPr="00000000">
          <w:rPr>
            <w:rtl w:val="0"/>
          </w:rPr>
          <w:t xml:space="preserve">Wapnir analysis</w:t>
        </w:r>
      </w:hyperlink>
      <w:r w:rsidDel="00000000" w:rsidR="00000000" w:rsidRPr="00000000">
        <w:rPr>
          <w:rtl w:val="0"/>
        </w:rPr>
        <w:t xml:space="preserve">] suggests ~33% RRR in CBTR when adding tamoxifen to BCT, while [</w:t>
      </w:r>
      <w:hyperlink w:anchor="kix.t9v4hbayi5bb">
        <w:r w:rsidDel="00000000" w:rsidR="00000000" w:rsidRPr="00000000">
          <w:rPr>
            <w:rtl w:val="0"/>
          </w:rPr>
          <w:t xml:space="preserve">B-24</w:t>
        </w:r>
      </w:hyperlink>
      <w:r w:rsidDel="00000000" w:rsidR="00000000" w:rsidRPr="00000000">
        <w:rPr>
          <w:rtl w:val="0"/>
        </w:rPr>
        <w:t xml:space="preserve">] demonstrates around 3% ARR in both IBTR and CBTR with five years of tamoxifen in addition to BCT. </w:t>
      </w:r>
      <w:r w:rsidDel="00000000" w:rsidR="00000000" w:rsidRPr="00000000">
        <w:rPr>
          <w:rtl w:val="0"/>
        </w:rPr>
      </w:r>
    </w:p>
    <w:bookmarkStart w:colFirst="0" w:colLast="0" w:name="kix.7wz4fwxlh1su" w:id="189"/>
    <w:bookmarkEnd w:id="189"/>
    <w:p w:rsidR="00000000" w:rsidDel="00000000" w:rsidP="00000000" w:rsidRDefault="00000000" w:rsidRPr="00000000" w14:paraId="00000AA7">
      <w:pPr>
        <w:numPr>
          <w:ilvl w:val="0"/>
          <w:numId w:val="13"/>
        </w:numPr>
      </w:pPr>
      <w:r w:rsidDel="00000000" w:rsidR="00000000" w:rsidRPr="00000000">
        <w:rPr>
          <w:b w:val="1"/>
          <w:rtl w:val="0"/>
        </w:rPr>
        <w:t xml:space="preserve">NSABP P-1 </w:t>
      </w:r>
      <w:hyperlink r:id="rId617">
        <w:r w:rsidDel="00000000" w:rsidR="00000000" w:rsidRPr="00000000">
          <w:rPr>
            <w:rtl w:val="0"/>
          </w:rPr>
          <w:t xml:space="preserve">[JNCI '05]</w:t>
        </w:r>
      </w:hyperlink>
      <w:r w:rsidDel="00000000" w:rsidR="00000000" w:rsidRPr="00000000">
        <w:rPr>
          <w:rtl w:val="0"/>
        </w:rPr>
        <w:t xml:space="preserve">: </w:t>
      </w:r>
      <w:r w:rsidDel="00000000" w:rsidR="00000000" w:rsidRPr="00000000">
        <w:rPr>
          <w:b w:val="1"/>
          <w:rtl w:val="0"/>
        </w:rPr>
        <w:t xml:space="preserve">± Tamoxifen x5y</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AA8">
      <w:pPr>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AA9">
      <w:pPr>
        <w:ind w:left="720" w:firstLine="0"/>
        <w:rPr/>
      </w:pPr>
      <w:r w:rsidDel="00000000" w:rsidR="00000000" w:rsidRPr="00000000">
        <w:rPr>
          <w:rtl w:val="0"/>
        </w:rPr>
        <w:t xml:space="preserve">There were more ER+ tumors in the placebo group. Unblinded, 33% of the placebo group started taking SERM.</w:t>
      </w:r>
    </w:p>
    <w:p w:rsidR="00000000" w:rsidDel="00000000" w:rsidP="00000000" w:rsidRDefault="00000000" w:rsidRPr="00000000" w14:paraId="00000AAA">
      <w:pPr>
        <w:ind w:left="720" w:firstLine="0"/>
        <w:rPr/>
      </w:pPr>
      <w:r w:rsidDel="00000000" w:rsidR="00000000" w:rsidRPr="00000000">
        <w:rPr>
          <w:rtl w:val="0"/>
        </w:rPr>
        <w:t xml:space="preserve">Despite significant reduction, only 44% of women with AH or LCIS receive risk reduction tx!</w:t>
      </w:r>
    </w:p>
    <w:p w:rsidR="00000000" w:rsidDel="00000000" w:rsidP="00000000" w:rsidRDefault="00000000" w:rsidRPr="00000000" w14:paraId="00000AAB">
      <w:pPr>
        <w:numPr>
          <w:ilvl w:val="1"/>
          <w:numId w:val="13"/>
        </w:numPr>
        <w:spacing w:after="0" w:afterAutospacing="0"/>
        <w:ind w:left="1440" w:hanging="360"/>
      </w:pPr>
      <w:r w:rsidDel="00000000" w:rsidR="00000000" w:rsidRPr="00000000">
        <w:rPr>
          <w:rFonts w:ascii="Gungsuh" w:cs="Gungsuh" w:eastAsia="Gungsuh" w:hAnsi="Gungsuh"/>
          <w:rtl w:val="0"/>
        </w:rPr>
        <w:t xml:space="preserve">13,953 pts. Women ≥ 60y or 35-59 with </w:t>
      </w:r>
      <w:r w:rsidDel="00000000" w:rsidR="00000000" w:rsidRPr="00000000">
        <w:rPr>
          <w:rFonts w:ascii="Gungsuh" w:cs="Gungsuh" w:eastAsia="Gungsuh" w:hAnsi="Gungsuh"/>
          <w:b w:val="1"/>
          <w:rtl w:val="0"/>
        </w:rPr>
        <w:t xml:space="preserve">5y BrCa risk of ≥ 1.66%</w:t>
      </w:r>
      <w:r w:rsidDel="00000000" w:rsidR="00000000" w:rsidRPr="00000000">
        <w:rPr>
          <w:rtl w:val="0"/>
        </w:rPr>
        <w:t xml:space="preserve">, or </w:t>
      </w:r>
      <w:r w:rsidDel="00000000" w:rsidR="00000000" w:rsidRPr="00000000">
        <w:rPr>
          <w:b w:val="1"/>
          <w:rtl w:val="0"/>
        </w:rPr>
        <w:t xml:space="preserve">h/o LCIS or ADH</w:t>
      </w:r>
      <w:r w:rsidDel="00000000" w:rsidR="00000000" w:rsidRPr="00000000">
        <w:rPr>
          <w:rtl w:val="0"/>
        </w:rPr>
        <w:t xml:space="preserve"> (most &lt; 3 cm).</w:t>
      </w:r>
    </w:p>
    <w:p w:rsidR="00000000" w:rsidDel="00000000" w:rsidP="00000000" w:rsidRDefault="00000000" w:rsidRPr="00000000" w14:paraId="00000AAC">
      <w:pPr>
        <w:numPr>
          <w:ilvl w:val="1"/>
          <w:numId w:val="13"/>
        </w:numPr>
        <w:spacing w:after="0" w:afterAutospacing="0" w:before="0" w:beforeAutospacing="0" w:lineRule="auto"/>
        <w:ind w:left="1440" w:hanging="360"/>
      </w:pPr>
      <w:r w:rsidDel="00000000" w:rsidR="00000000" w:rsidRPr="00000000">
        <w:rPr>
          <w:rtl w:val="0"/>
        </w:rPr>
        <w:t xml:space="preserve">7y RRR non-invasives 0.63 (37% reduction), or 0.09% ARR.</w:t>
      </w:r>
      <w:r w:rsidDel="00000000" w:rsidR="00000000" w:rsidRPr="00000000">
        <w:rPr>
          <w:rtl w:val="0"/>
        </w:rPr>
      </w:r>
    </w:p>
    <w:p w:rsidR="00000000" w:rsidDel="00000000" w:rsidP="00000000" w:rsidRDefault="00000000" w:rsidRPr="00000000" w14:paraId="00000AAD">
      <w:pPr>
        <w:numPr>
          <w:ilvl w:val="1"/>
          <w:numId w:val="13"/>
        </w:numPr>
        <w:spacing w:before="0" w:beforeAutospacing="0" w:lineRule="auto"/>
        <w:ind w:left="1440" w:hanging="360"/>
      </w:pPr>
      <w:r w:rsidDel="00000000" w:rsidR="00000000" w:rsidRPr="00000000">
        <w:rPr>
          <w:b w:val="1"/>
          <w:rtl w:val="0"/>
        </w:rPr>
        <w:t xml:space="preserve">7y RRR invasives 0.57</w:t>
      </w:r>
      <w:r w:rsidDel="00000000" w:rsidR="00000000" w:rsidRPr="00000000">
        <w:rPr>
          <w:rtl w:val="0"/>
        </w:rPr>
        <w:t xml:space="preserve"> (43% reduction), or 0.27% ARR. </w:t>
      </w:r>
    </w:p>
    <w:p w:rsidR="00000000" w:rsidDel="00000000" w:rsidP="00000000" w:rsidRDefault="00000000" w:rsidRPr="00000000" w14:paraId="00000AAE">
      <w:pPr>
        <w:numPr>
          <w:ilvl w:val="2"/>
          <w:numId w:val="13"/>
        </w:numPr>
        <w:spacing w:after="0" w:afterAutospacing="0"/>
        <w:ind w:left="2160" w:hanging="360"/>
      </w:pPr>
      <w:r w:rsidDel="00000000" w:rsidR="00000000" w:rsidRPr="00000000">
        <w:rPr>
          <w:rtl w:val="0"/>
        </w:rPr>
        <w:t xml:space="preserve">Tamox reduced risk of invasive in all subgroups (i.e. age, h/o LCIS, ADH, predicted risk of BrCa).</w:t>
      </w:r>
    </w:p>
    <w:p w:rsidR="00000000" w:rsidDel="00000000" w:rsidP="00000000" w:rsidRDefault="00000000" w:rsidRPr="00000000" w14:paraId="00000AAF">
      <w:pPr>
        <w:numPr>
          <w:ilvl w:val="1"/>
          <w:numId w:val="13"/>
        </w:numPr>
        <w:spacing w:before="0" w:beforeAutospacing="0" w:lineRule="auto"/>
        <w:ind w:left="1440" w:hanging="360"/>
      </w:pPr>
      <w:r w:rsidDel="00000000" w:rsidR="00000000" w:rsidRPr="00000000">
        <w:rPr>
          <w:rtl w:val="0"/>
        </w:rPr>
        <w:t xml:space="preserve">5y RRR in development of invasive dz for subset of</w:t>
      </w:r>
      <w:r w:rsidDel="00000000" w:rsidR="00000000" w:rsidRPr="00000000">
        <w:rPr>
          <w:rFonts w:ascii="Cardo" w:cs="Cardo" w:eastAsia="Cardo" w:hAnsi="Cardo"/>
          <w:b w:val="1"/>
          <w:rtl w:val="0"/>
        </w:rPr>
        <w:t xml:space="preserve"> pure LCIS / ADH ~50→ ~85%</w:t>
      </w:r>
      <w:r w:rsidDel="00000000" w:rsidR="00000000" w:rsidRPr="00000000">
        <w:rPr>
          <w:rtl w:val="0"/>
        </w:rPr>
        <w:t xml:space="preserve">.</w:t>
      </w:r>
    </w:p>
    <w:p w:rsidR="00000000" w:rsidDel="00000000" w:rsidP="00000000" w:rsidRDefault="00000000" w:rsidRPr="00000000" w14:paraId="00000AB0">
      <w:pPr>
        <w:numPr>
          <w:ilvl w:val="2"/>
          <w:numId w:val="13"/>
        </w:numPr>
        <w:spacing w:after="0" w:afterAutospacing="0"/>
        <w:ind w:left="2160" w:hanging="360"/>
      </w:pPr>
      <w:r w:rsidDel="00000000" w:rsidR="00000000" w:rsidRPr="00000000">
        <w:rPr>
          <w:rtl w:val="0"/>
        </w:rPr>
        <w:t xml:space="preserve">For history</w:t>
      </w:r>
      <w:r w:rsidDel="00000000" w:rsidR="00000000" w:rsidRPr="00000000">
        <w:rPr>
          <w:rFonts w:ascii="Cardo" w:cs="Cardo" w:eastAsia="Cardo" w:hAnsi="Cardo"/>
          <w:rtl w:val="0"/>
        </w:rPr>
        <w:t xml:space="preserve"> of ADH, RR of invasives at 5 / 7y of  0.14→ 0.25. There is less reduction after 5y.</w:t>
      </w:r>
      <w:r w:rsidDel="00000000" w:rsidR="00000000" w:rsidRPr="00000000">
        <w:rPr>
          <w:rtl w:val="0"/>
        </w:rPr>
      </w:r>
    </w:p>
    <w:p w:rsidR="00000000" w:rsidDel="00000000" w:rsidP="00000000" w:rsidRDefault="00000000" w:rsidRPr="00000000" w14:paraId="00000AB1">
      <w:pPr>
        <w:numPr>
          <w:ilvl w:val="2"/>
          <w:numId w:val="13"/>
        </w:numPr>
        <w:spacing w:before="0" w:beforeAutospacing="0" w:lineRule="auto"/>
        <w:ind w:left="2160" w:hanging="360"/>
      </w:pPr>
      <w:r w:rsidDel="00000000" w:rsidR="00000000" w:rsidRPr="00000000">
        <w:rPr>
          <w:rFonts w:ascii="Cardo" w:cs="Cardo" w:eastAsia="Cardo" w:hAnsi="Cardo"/>
          <w:rtl w:val="0"/>
        </w:rPr>
        <w:t xml:space="preserve">RRR of invasives in years 2-5 / 6 / 7 of ~50→ 29→ 14%.</w:t>
      </w:r>
    </w:p>
    <w:p w:rsidR="00000000" w:rsidDel="00000000" w:rsidP="00000000" w:rsidRDefault="00000000" w:rsidRPr="00000000" w14:paraId="00000AB2">
      <w:pPr>
        <w:numPr>
          <w:ilvl w:val="2"/>
          <w:numId w:val="13"/>
        </w:numPr>
        <w:ind w:left="2160" w:hanging="360"/>
      </w:pPr>
      <w:r w:rsidDel="00000000" w:rsidR="00000000" w:rsidRPr="00000000">
        <w:rPr>
          <w:rtl w:val="0"/>
        </w:rPr>
        <w:t xml:space="preserve">Why is there dec RRR after 5y? Answer: Through all years, the rate of invasive disease remained constant (lower) in the tamox group, while in later years rate of invasives decreased in the placebo group.</w:t>
      </w:r>
    </w:p>
    <w:p w:rsidR="00000000" w:rsidDel="00000000" w:rsidP="00000000" w:rsidRDefault="00000000" w:rsidRPr="00000000" w14:paraId="00000AB3">
      <w:pPr>
        <w:numPr>
          <w:ilvl w:val="1"/>
          <w:numId w:val="13"/>
        </w:numPr>
        <w:ind w:left="1440" w:hanging="360"/>
      </w:pPr>
      <w:r w:rsidDel="00000000" w:rsidR="00000000" w:rsidRPr="00000000">
        <w:rPr>
          <w:b w:val="1"/>
          <w:rtl w:val="0"/>
        </w:rPr>
        <w:t xml:space="preserve">Less ER+ cancers develop with tamox</w:t>
      </w:r>
      <w:r w:rsidDel="00000000" w:rsidR="00000000" w:rsidRPr="00000000">
        <w:rPr>
          <w:rtl w:val="0"/>
        </w:rPr>
        <w:t xml:space="preserve">: Tamoxifen reduced cN0 cancer by 45% and cN+ cancer by 32%, with more ER+ cancers in the placebo group. Tamoxifen reduced ER+ cancers by 62%, but not ER-negative.</w:t>
      </w:r>
    </w:p>
    <w:p w:rsidR="00000000" w:rsidDel="00000000" w:rsidP="00000000" w:rsidRDefault="00000000" w:rsidRPr="00000000" w14:paraId="00000AB4">
      <w:pPr>
        <w:numPr>
          <w:ilvl w:val="1"/>
          <w:numId w:val="13"/>
        </w:numPr>
        <w:ind w:left="1440" w:hanging="360"/>
      </w:pPr>
      <w:r w:rsidDel="00000000" w:rsidR="00000000" w:rsidRPr="00000000">
        <w:rPr>
          <w:rtl w:val="0"/>
        </w:rPr>
        <w:t xml:space="preserve">Subset analysis for BRCA1/2, breast cancer risk reduced by 62% in those with BRCA2.</w:t>
      </w:r>
      <w:r w:rsidDel="00000000" w:rsidR="00000000" w:rsidRPr="00000000">
        <w:rPr>
          <w:rtl w:val="0"/>
        </w:rPr>
      </w:r>
    </w:p>
    <w:p w:rsidR="00000000" w:rsidDel="00000000" w:rsidP="00000000" w:rsidRDefault="00000000" w:rsidRPr="00000000" w14:paraId="00000AB5">
      <w:pPr>
        <w:numPr>
          <w:ilvl w:val="1"/>
          <w:numId w:val="13"/>
        </w:numPr>
        <w:ind w:left="1440" w:hanging="360"/>
      </w:pPr>
      <w:r w:rsidDel="00000000" w:rsidR="00000000" w:rsidRPr="00000000">
        <w:rPr>
          <w:b w:val="1"/>
          <w:rtl w:val="0"/>
        </w:rPr>
        <w:t xml:space="preserve">Undesirable effects of tamoxifen</w:t>
      </w:r>
      <w:r w:rsidDel="00000000" w:rsidR="00000000" w:rsidRPr="00000000">
        <w:rPr>
          <w:rtl w:val="0"/>
        </w:rPr>
        <w:t xml:space="preserve">:</w:t>
      </w:r>
    </w:p>
    <w:p w:rsidR="00000000" w:rsidDel="00000000" w:rsidP="00000000" w:rsidRDefault="00000000" w:rsidRPr="00000000" w14:paraId="00000AB6">
      <w:pPr>
        <w:numPr>
          <w:ilvl w:val="2"/>
          <w:numId w:val="13"/>
        </w:numPr>
        <w:ind w:left="2160" w:hanging="360"/>
      </w:pPr>
      <w:r w:rsidDel="00000000" w:rsidR="00000000" w:rsidRPr="00000000">
        <w:rPr>
          <w:rtl w:val="0"/>
        </w:rPr>
        <w:t xml:space="preserve">RR of </w:t>
      </w:r>
      <w:r w:rsidDel="00000000" w:rsidR="00000000" w:rsidRPr="00000000">
        <w:rPr>
          <w:b w:val="1"/>
          <w:rtl w:val="0"/>
        </w:rPr>
        <w:t xml:space="preserve">osteoporotic fractures</w:t>
      </w:r>
      <w:r w:rsidDel="00000000" w:rsidR="00000000" w:rsidRPr="00000000">
        <w:rPr>
          <w:rFonts w:ascii="Gungsuh" w:cs="Gungsuh" w:eastAsia="Gungsuh" w:hAnsi="Gungsuh"/>
          <w:rtl w:val="0"/>
        </w:rPr>
        <w:t xml:space="preserve"> 0.68 (32% reduction), more pronounced in women ≥ 50y.</w:t>
      </w:r>
    </w:p>
    <w:p w:rsidR="00000000" w:rsidDel="00000000" w:rsidP="00000000" w:rsidRDefault="00000000" w:rsidRPr="00000000" w14:paraId="00000AB7">
      <w:pPr>
        <w:numPr>
          <w:ilvl w:val="2"/>
          <w:numId w:val="13"/>
        </w:numPr>
        <w:ind w:left="2160" w:hanging="360"/>
      </w:pPr>
      <w:r w:rsidDel="00000000" w:rsidR="00000000" w:rsidRPr="00000000">
        <w:rPr>
          <w:rtl w:val="0"/>
        </w:rPr>
        <w:t xml:space="preserve">RR of </w:t>
      </w:r>
      <w:r w:rsidDel="00000000" w:rsidR="00000000" w:rsidRPr="00000000">
        <w:rPr>
          <w:b w:val="1"/>
          <w:rtl w:val="0"/>
        </w:rPr>
        <w:t xml:space="preserve">invasive endometrial ca</w:t>
      </w:r>
      <w:r w:rsidDel="00000000" w:rsidR="00000000" w:rsidRPr="00000000">
        <w:rPr>
          <w:rtl w:val="0"/>
        </w:rPr>
        <w:t xml:space="preserve"> 3.28.</w:t>
      </w:r>
    </w:p>
    <w:p w:rsidR="00000000" w:rsidDel="00000000" w:rsidP="00000000" w:rsidRDefault="00000000" w:rsidRPr="00000000" w14:paraId="00000AB8">
      <w:pPr>
        <w:numPr>
          <w:ilvl w:val="3"/>
          <w:numId w:val="13"/>
        </w:numPr>
        <w:ind w:left="2880" w:hanging="360"/>
      </w:pPr>
      <w:r w:rsidDel="00000000" w:rsidR="00000000" w:rsidRPr="00000000">
        <w:rPr>
          <w:rFonts w:ascii="Gungsuh" w:cs="Gungsuh" w:eastAsia="Gungsuh" w:hAnsi="Gungsuh"/>
          <w:b w:val="1"/>
          <w:rtl w:val="0"/>
        </w:rPr>
        <w:t xml:space="preserve">Not increased in women ≤ 49</w:t>
      </w:r>
      <w:r w:rsidDel="00000000" w:rsidR="00000000" w:rsidRPr="00000000">
        <w:rPr>
          <w:rFonts w:ascii="Cardo" w:cs="Cardo" w:eastAsia="Cardo" w:hAnsi="Cardo"/>
          <w:rtl w:val="0"/>
        </w:rPr>
        <w:t xml:space="preserve">. 7y cumulative rate of 5→ 15/1000. 67 of 70 cases were stage I.</w:t>
      </w:r>
    </w:p>
    <w:p w:rsidR="00000000" w:rsidDel="00000000" w:rsidP="00000000" w:rsidRDefault="00000000" w:rsidRPr="00000000" w14:paraId="00000AB9">
      <w:pPr>
        <w:numPr>
          <w:ilvl w:val="2"/>
          <w:numId w:val="13"/>
        </w:numPr>
        <w:ind w:left="2160" w:hanging="360"/>
      </w:pPr>
      <w:r w:rsidDel="00000000" w:rsidR="00000000" w:rsidRPr="00000000">
        <w:rPr>
          <w:rtl w:val="0"/>
        </w:rPr>
        <w:t xml:space="preserve">RR of </w:t>
      </w:r>
      <w:r w:rsidDel="00000000" w:rsidR="00000000" w:rsidRPr="00000000">
        <w:rPr>
          <w:b w:val="1"/>
          <w:rtl w:val="0"/>
        </w:rPr>
        <w:t xml:space="preserve">PE </w:t>
      </w:r>
      <w:r w:rsidDel="00000000" w:rsidR="00000000" w:rsidRPr="00000000">
        <w:rPr>
          <w:rtl w:val="0"/>
        </w:rPr>
        <w:t xml:space="preserve">2.15, RR </w:t>
      </w:r>
      <w:r w:rsidDel="00000000" w:rsidR="00000000" w:rsidRPr="00000000">
        <w:rPr>
          <w:b w:val="1"/>
          <w:rtl w:val="0"/>
        </w:rPr>
        <w:t xml:space="preserve">cataracts </w:t>
      </w:r>
      <w:r w:rsidDel="00000000" w:rsidR="00000000" w:rsidRPr="00000000">
        <w:rPr>
          <w:rtl w:val="0"/>
        </w:rPr>
        <w:t xml:space="preserve">1.21. </w:t>
      </w:r>
    </w:p>
    <w:p w:rsidR="00000000" w:rsidDel="00000000" w:rsidP="00000000" w:rsidRDefault="00000000" w:rsidRPr="00000000" w14:paraId="00000ABA">
      <w:pPr>
        <w:numPr>
          <w:ilvl w:val="2"/>
          <w:numId w:val="13"/>
        </w:numPr>
        <w:ind w:left="2160" w:hanging="360"/>
      </w:pPr>
      <w:r w:rsidDel="00000000" w:rsidR="00000000" w:rsidRPr="00000000">
        <w:rPr>
          <w:rtl w:val="0"/>
        </w:rPr>
        <w:t xml:space="preserve">RR of death, ICM, stroke, DVT [NS]. Trend towards DVT and stroke in &gt; 50y.</w:t>
      </w:r>
      <w:r w:rsidDel="00000000" w:rsidR="00000000" w:rsidRPr="00000000">
        <w:rPr>
          <w:rtl w:val="0"/>
        </w:rPr>
      </w:r>
    </w:p>
    <w:bookmarkStart w:colFirst="0" w:colLast="0" w:name="7kmcf62vv79o" w:id="190"/>
    <w:bookmarkEnd w:id="190"/>
    <w:p w:rsidR="00000000" w:rsidDel="00000000" w:rsidP="00000000" w:rsidRDefault="00000000" w:rsidRPr="00000000" w14:paraId="00000ABB">
      <w:pPr>
        <w:numPr>
          <w:ilvl w:val="0"/>
          <w:numId w:val="13"/>
        </w:numPr>
        <w:spacing w:line="240" w:lineRule="auto"/>
        <w:rPr>
          <w:b w:val="1"/>
        </w:rPr>
      </w:pPr>
      <w:r w:rsidDel="00000000" w:rsidR="00000000" w:rsidRPr="00000000">
        <w:rPr>
          <w:b w:val="1"/>
          <w:rtl w:val="0"/>
        </w:rPr>
        <w:t xml:space="preserve">NSABP P-2 (STA</w:t>
      </w:r>
      <w:r w:rsidDel="00000000" w:rsidR="00000000" w:rsidRPr="00000000">
        <w:rPr>
          <w:b w:val="1"/>
          <w:rtl w:val="0"/>
        </w:rPr>
        <w:t xml:space="preserve">R)</w:t>
      </w:r>
      <w:r w:rsidDel="00000000" w:rsidR="00000000" w:rsidRPr="00000000">
        <w:rPr>
          <w:rtl w:val="0"/>
        </w:rPr>
        <w:t xml:space="preserve"> [</w:t>
      </w:r>
      <w:hyperlink r:id="rId618">
        <w:r w:rsidDel="00000000" w:rsidR="00000000" w:rsidRPr="00000000">
          <w:rPr>
            <w:rtl w:val="0"/>
          </w:rPr>
          <w:t xml:space="preserve">Vogel JAMA '06</w:t>
        </w:r>
      </w:hyperlink>
      <w:r w:rsidDel="00000000" w:rsidR="00000000" w:rsidRPr="00000000">
        <w:rPr>
          <w:rtl w:val="0"/>
        </w:rPr>
        <w:t xml:space="preserve">, </w:t>
      </w:r>
      <w:hyperlink r:id="rId619">
        <w:r w:rsidDel="00000000" w:rsidR="00000000" w:rsidRPr="00000000">
          <w:rPr>
            <w:rtl w:val="0"/>
          </w:rPr>
          <w:t xml:space="preserve">Cancer Prev Res '10</w:t>
        </w:r>
      </w:hyperlink>
      <w:r w:rsidDel="00000000" w:rsidR="00000000" w:rsidRPr="00000000">
        <w:rPr>
          <w:rtl w:val="0"/>
        </w:rPr>
        <w:t xml:space="preserve">]: </w:t>
      </w:r>
      <w:r w:rsidDel="00000000" w:rsidR="00000000" w:rsidRPr="00000000">
        <w:rPr>
          <w:b w:val="1"/>
          <w:rtl w:val="0"/>
        </w:rPr>
        <w:t xml:space="preserve">Tamoxifen 20</w:t>
      </w:r>
      <w:r w:rsidDel="00000000" w:rsidR="00000000" w:rsidRPr="00000000">
        <w:rPr>
          <w:b w:val="1"/>
          <w:rtl w:val="0"/>
        </w:rPr>
        <w:t xml:space="preserve"> vs Raloxifene 60 x5y</w:t>
      </w:r>
      <w:r w:rsidDel="00000000" w:rsidR="00000000" w:rsidRPr="00000000">
        <w:rPr>
          <w:rtl w:val="0"/>
        </w:rPr>
        <w:t xml:space="preserve">.</w:t>
      </w:r>
    </w:p>
    <w:p w:rsidR="00000000" w:rsidDel="00000000" w:rsidP="00000000" w:rsidRDefault="00000000" w:rsidRPr="00000000" w14:paraId="00000ABC">
      <w:pPr>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ABD">
      <w:pPr>
        <w:spacing w:line="240" w:lineRule="auto"/>
        <w:ind w:firstLine="720"/>
        <w:rPr/>
      </w:pPr>
      <w:r w:rsidDel="00000000" w:rsidR="00000000" w:rsidRPr="00000000">
        <w:rPr>
          <w:rtl w:val="0"/>
        </w:rPr>
        <w:t xml:space="preserve">Raloxifene reduces invasive breast cancer risk by 38% as compared to 50% reduction of invasives with Tamoxifen. </w:t>
      </w:r>
    </w:p>
    <w:p w:rsidR="00000000" w:rsidDel="00000000" w:rsidP="00000000" w:rsidRDefault="00000000" w:rsidRPr="00000000" w14:paraId="00000ABE">
      <w:pPr>
        <w:spacing w:line="240" w:lineRule="auto"/>
        <w:ind w:firstLine="720"/>
        <w:rPr/>
      </w:pPr>
      <w:r w:rsidDel="00000000" w:rsidR="00000000" w:rsidRPr="00000000">
        <w:rPr>
          <w:rtl w:val="0"/>
        </w:rPr>
        <w:t xml:space="preserve">Raloxifene reduces non-invasive breast cancer risk by 39% as compared to 50% reduction with Tamoxifen.</w:t>
      </w:r>
    </w:p>
    <w:p w:rsidR="00000000" w:rsidDel="00000000" w:rsidP="00000000" w:rsidRDefault="00000000" w:rsidRPr="00000000" w14:paraId="00000ABF">
      <w:pPr>
        <w:spacing w:line="240" w:lineRule="auto"/>
        <w:ind w:firstLine="720"/>
        <w:rPr/>
      </w:pPr>
      <w:r w:rsidDel="00000000" w:rsidR="00000000" w:rsidRPr="00000000">
        <w:rPr>
          <w:rtl w:val="0"/>
        </w:rPr>
        <w:t xml:space="preserve">Raloxifene has fewer cases of invasive uterine cancer, thromboembolic events, and cataracts than tamoxifen.</w:t>
      </w:r>
    </w:p>
    <w:p w:rsidR="00000000" w:rsidDel="00000000" w:rsidP="00000000" w:rsidRDefault="00000000" w:rsidRPr="00000000" w14:paraId="00000AC0">
      <w:pPr>
        <w:numPr>
          <w:ilvl w:val="1"/>
          <w:numId w:val="13"/>
        </w:numPr>
        <w:spacing w:line="240" w:lineRule="auto"/>
        <w:ind w:left="1440" w:hanging="360"/>
        <w:rPr>
          <w:u w:val="none"/>
        </w:rPr>
      </w:pPr>
      <w:r w:rsidDel="00000000" w:rsidR="00000000" w:rsidRPr="00000000">
        <w:rPr>
          <w:rFonts w:ascii="Gungsuh" w:cs="Gungsuh" w:eastAsia="Gungsuh" w:hAnsi="Gungsuh"/>
          <w:rtl w:val="0"/>
        </w:rPr>
        <w:t xml:space="preserve">19,747 postmenopausal women with 5y BrCa risk of ≥ 1.66%. MFU nearly 7y.</w:t>
      </w:r>
    </w:p>
    <w:p w:rsidR="00000000" w:rsidDel="00000000" w:rsidP="00000000" w:rsidRDefault="00000000" w:rsidRPr="00000000" w14:paraId="00000AC1">
      <w:pPr>
        <w:numPr>
          <w:ilvl w:val="1"/>
          <w:numId w:val="13"/>
        </w:numPr>
        <w:ind w:left="1440" w:hanging="360"/>
      </w:pPr>
      <w:r w:rsidDel="00000000" w:rsidR="00000000" w:rsidRPr="00000000">
        <w:rPr>
          <w:rFonts w:ascii="Cardo" w:cs="Cardo" w:eastAsia="Cardo" w:hAnsi="Cardo"/>
          <w:rtl w:val="0"/>
        </w:rPr>
        <w:t xml:space="preserve">Invasive breast cancer incidence ~4.3→ 4.4 per 1,000 women (95% CI 0.82-1.28). </w:t>
      </w:r>
    </w:p>
    <w:p w:rsidR="00000000" w:rsidDel="00000000" w:rsidP="00000000" w:rsidRDefault="00000000" w:rsidRPr="00000000" w14:paraId="00000AC2">
      <w:pPr>
        <w:numPr>
          <w:ilvl w:val="1"/>
          <w:numId w:val="13"/>
        </w:numPr>
        <w:spacing w:line="240" w:lineRule="auto"/>
        <w:ind w:left="1440" w:hanging="360"/>
        <w:rPr>
          <w:u w:val="none"/>
        </w:rPr>
      </w:pPr>
      <w:r w:rsidDel="00000000" w:rsidR="00000000" w:rsidRPr="00000000">
        <w:rPr>
          <w:rtl w:val="0"/>
        </w:rPr>
        <w:t xml:space="preserve">Worsened with Raloxifene:</w:t>
      </w:r>
    </w:p>
    <w:p w:rsidR="00000000" w:rsidDel="00000000" w:rsidP="00000000" w:rsidRDefault="00000000" w:rsidRPr="00000000" w14:paraId="00000AC3">
      <w:pPr>
        <w:numPr>
          <w:ilvl w:val="2"/>
          <w:numId w:val="13"/>
        </w:numPr>
        <w:spacing w:line="240" w:lineRule="auto"/>
        <w:ind w:left="2160" w:hanging="360"/>
        <w:rPr>
          <w:u w:val="none"/>
        </w:rPr>
      </w:pPr>
      <w:r w:rsidDel="00000000" w:rsidR="00000000" w:rsidRPr="00000000">
        <w:rPr>
          <w:rtl w:val="0"/>
        </w:rPr>
        <w:t xml:space="preserve">Invasive breast cancer (RR 1.24; 95% CI 1.05-1.47).</w:t>
      </w:r>
    </w:p>
    <w:p w:rsidR="00000000" w:rsidDel="00000000" w:rsidP="00000000" w:rsidRDefault="00000000" w:rsidRPr="00000000" w14:paraId="00000AC4">
      <w:pPr>
        <w:numPr>
          <w:ilvl w:val="2"/>
          <w:numId w:val="13"/>
        </w:numPr>
        <w:spacing w:line="240" w:lineRule="auto"/>
        <w:ind w:left="2160" w:hanging="360"/>
        <w:rPr>
          <w:u w:val="none"/>
        </w:rPr>
      </w:pPr>
      <w:r w:rsidDel="00000000" w:rsidR="00000000" w:rsidRPr="00000000">
        <w:rPr>
          <w:rtl w:val="0"/>
        </w:rPr>
        <w:t xml:space="preserve">Non-invasive breast cancer (RR ~1.22; 0.95-1.59). </w:t>
      </w:r>
    </w:p>
    <w:p w:rsidR="00000000" w:rsidDel="00000000" w:rsidP="00000000" w:rsidRDefault="00000000" w:rsidRPr="00000000" w14:paraId="00000AC5">
      <w:pPr>
        <w:numPr>
          <w:ilvl w:val="1"/>
          <w:numId w:val="13"/>
        </w:numPr>
        <w:spacing w:line="240" w:lineRule="auto"/>
        <w:ind w:left="1440" w:hanging="360"/>
        <w:rPr>
          <w:u w:val="none"/>
        </w:rPr>
      </w:pPr>
      <w:r w:rsidDel="00000000" w:rsidR="00000000" w:rsidRPr="00000000">
        <w:rPr>
          <w:rtl w:val="0"/>
        </w:rPr>
        <w:t xml:space="preserve">Improved with Raloxifene:</w:t>
      </w:r>
    </w:p>
    <w:p w:rsidR="00000000" w:rsidDel="00000000" w:rsidP="00000000" w:rsidRDefault="00000000" w:rsidRPr="00000000" w14:paraId="00000AC6">
      <w:pPr>
        <w:numPr>
          <w:ilvl w:val="2"/>
          <w:numId w:val="13"/>
        </w:numPr>
        <w:spacing w:line="240" w:lineRule="auto"/>
        <w:ind w:left="2160" w:hanging="360"/>
        <w:rPr>
          <w:u w:val="none"/>
        </w:rPr>
      </w:pPr>
      <w:r w:rsidDel="00000000" w:rsidR="00000000" w:rsidRPr="00000000">
        <w:rPr>
          <w:rtl w:val="0"/>
        </w:rPr>
        <w:t xml:space="preserve">Invasive uterine cancer (RR 0.55). </w:t>
        <w:tab/>
      </w:r>
      <w:r w:rsidDel="00000000" w:rsidR="00000000" w:rsidRPr="00000000">
        <w:rPr>
          <w:rFonts w:ascii="Cardo" w:cs="Cardo" w:eastAsia="Cardo" w:hAnsi="Cardo"/>
          <w:i w:val="1"/>
          <w:rtl w:val="0"/>
        </w:rPr>
        <w:t xml:space="preserve">Average annual rate of 2→ 1 cases per 1,000 women. </w:t>
      </w:r>
    </w:p>
    <w:p w:rsidR="00000000" w:rsidDel="00000000" w:rsidP="00000000" w:rsidRDefault="00000000" w:rsidRPr="00000000" w14:paraId="00000AC7">
      <w:pPr>
        <w:numPr>
          <w:ilvl w:val="2"/>
          <w:numId w:val="13"/>
        </w:numPr>
        <w:spacing w:line="240" w:lineRule="auto"/>
        <w:ind w:left="2160" w:hanging="360"/>
        <w:rPr>
          <w:u w:val="none"/>
        </w:rPr>
      </w:pPr>
      <w:r w:rsidDel="00000000" w:rsidR="00000000" w:rsidRPr="00000000">
        <w:rPr>
          <w:rtl w:val="0"/>
        </w:rPr>
        <w:t xml:space="preserve">Thromboembolic events (RR 0.75). </w:t>
      </w:r>
      <w:r w:rsidDel="00000000" w:rsidR="00000000" w:rsidRPr="00000000">
        <w:rPr>
          <w:rFonts w:ascii="Cardo" w:cs="Cardo" w:eastAsia="Cardo" w:hAnsi="Cardo"/>
          <w:i w:val="1"/>
          <w:rtl w:val="0"/>
        </w:rPr>
        <w:t xml:space="preserve">Average annual rate of 3.3→ 2.5 cases per 1,000 women.</w:t>
      </w:r>
    </w:p>
    <w:p w:rsidR="00000000" w:rsidDel="00000000" w:rsidP="00000000" w:rsidRDefault="00000000" w:rsidRPr="00000000" w14:paraId="00000AC8">
      <w:pPr>
        <w:numPr>
          <w:ilvl w:val="2"/>
          <w:numId w:val="13"/>
        </w:numPr>
        <w:spacing w:line="240" w:lineRule="auto"/>
        <w:ind w:left="2160" w:hanging="360"/>
        <w:rPr/>
      </w:pPr>
      <w:r w:rsidDel="00000000" w:rsidR="00000000" w:rsidRPr="00000000">
        <w:rPr>
          <w:rtl w:val="0"/>
        </w:rPr>
        <w:t xml:space="preserve">Cataracts or surgery (RR 0.8). </w:t>
        <w:tab/>
      </w:r>
      <w:r w:rsidDel="00000000" w:rsidR="00000000" w:rsidRPr="00000000">
        <w:rPr>
          <w:rFonts w:ascii="Cardo" w:cs="Cardo" w:eastAsia="Cardo" w:hAnsi="Cardo"/>
          <w:i w:val="1"/>
          <w:rtl w:val="0"/>
        </w:rPr>
        <w:t xml:space="preserve">Average annual rate of 15→ 12 cases per 1,000 women.</w:t>
      </w:r>
      <w:r w:rsidDel="00000000" w:rsidR="00000000" w:rsidRPr="00000000">
        <w:rPr>
          <w:rtl w:val="0"/>
        </w:rPr>
      </w:r>
    </w:p>
    <w:p w:rsidR="00000000" w:rsidDel="00000000" w:rsidP="00000000" w:rsidRDefault="00000000" w:rsidRPr="00000000" w14:paraId="00000AC9">
      <w:pPr>
        <w:numPr>
          <w:ilvl w:val="1"/>
          <w:numId w:val="13"/>
        </w:numPr>
        <w:ind w:left="1440" w:hanging="360"/>
      </w:pPr>
      <w:r w:rsidDel="00000000" w:rsidR="00000000" w:rsidRPr="00000000">
        <w:rPr>
          <w:rtl w:val="0"/>
        </w:rPr>
        <w:t xml:space="preserve">No difference for IHD, stroke, or osteoporotic fractures.</w:t>
      </w:r>
      <w:r w:rsidDel="00000000" w:rsidR="00000000" w:rsidRPr="00000000">
        <w:rPr>
          <w:rtl w:val="0"/>
        </w:rPr>
      </w:r>
    </w:p>
    <w:p w:rsidR="00000000" w:rsidDel="00000000" w:rsidP="00000000" w:rsidRDefault="00000000" w:rsidRPr="00000000" w14:paraId="00000ACA">
      <w:pPr>
        <w:numPr>
          <w:ilvl w:val="0"/>
          <w:numId w:val="13"/>
        </w:numPr>
      </w:pPr>
      <w:r w:rsidDel="00000000" w:rsidR="00000000" w:rsidRPr="00000000">
        <w:rPr>
          <w:b w:val="1"/>
          <w:rtl w:val="0"/>
        </w:rPr>
        <w:t xml:space="preserve">Meta of Chemoprevention with SERMs </w:t>
      </w:r>
      <w:r w:rsidDel="00000000" w:rsidR="00000000" w:rsidRPr="00000000">
        <w:rPr>
          <w:rtl w:val="0"/>
        </w:rPr>
        <w:t xml:space="preserve">[</w:t>
      </w:r>
      <w:hyperlink r:id="rId620">
        <w:r w:rsidDel="00000000" w:rsidR="00000000" w:rsidRPr="00000000">
          <w:rPr>
            <w:rtl w:val="0"/>
          </w:rPr>
          <w:t xml:space="preserve">Cuzick Lancet '13</w:t>
        </w:r>
      </w:hyperlink>
      <w:r w:rsidDel="00000000" w:rsidR="00000000" w:rsidRPr="00000000">
        <w:rPr>
          <w:rtl w:val="0"/>
        </w:rPr>
        <w:t xml:space="preserve">]:</w:t>
      </w:r>
      <w:r w:rsidDel="00000000" w:rsidR="00000000" w:rsidRPr="00000000">
        <w:rPr>
          <w:b w:val="1"/>
          <w:rtl w:val="0"/>
        </w:rPr>
        <w:t xml:space="preserve"> ± Raloxifene and Tamoxifen</w:t>
      </w:r>
      <w:r w:rsidDel="00000000" w:rsidR="00000000" w:rsidRPr="00000000">
        <w:rPr>
          <w:rtl w:val="0"/>
        </w:rPr>
        <w:t xml:space="preserve">.</w:t>
      </w:r>
    </w:p>
    <w:p w:rsidR="00000000" w:rsidDel="00000000" w:rsidP="00000000" w:rsidRDefault="00000000" w:rsidRPr="00000000" w14:paraId="00000ACB">
      <w:pPr>
        <w:ind w:firstLine="720"/>
        <w:rPr/>
      </w:pPr>
      <w:r w:rsidDel="00000000" w:rsidR="00000000" w:rsidRPr="00000000">
        <w:rPr>
          <w:rtl w:val="0"/>
        </w:rPr>
        <w:t xml:space="preserve">Greatest benefit within the first 5y. Raloxifene appears less effective, especially for DCIS.</w:t>
      </w:r>
    </w:p>
    <w:p w:rsidR="00000000" w:rsidDel="00000000" w:rsidP="00000000" w:rsidRDefault="00000000" w:rsidRPr="00000000" w14:paraId="00000ACC">
      <w:pPr>
        <w:numPr>
          <w:ilvl w:val="1"/>
          <w:numId w:val="13"/>
        </w:numPr>
        <w:ind w:left="1440" w:hanging="360"/>
      </w:pPr>
      <w:r w:rsidDel="00000000" w:rsidR="00000000" w:rsidRPr="00000000">
        <w:rPr>
          <w:rtl w:val="0"/>
        </w:rPr>
        <w:t xml:space="preserve">9 trials, 84k pts. MFU 5.5y.</w:t>
      </w:r>
    </w:p>
    <w:p w:rsidR="00000000" w:rsidDel="00000000" w:rsidP="00000000" w:rsidRDefault="00000000" w:rsidRPr="00000000" w14:paraId="00000ACD">
      <w:pPr>
        <w:numPr>
          <w:ilvl w:val="1"/>
          <w:numId w:val="13"/>
        </w:numPr>
        <w:ind w:left="1440" w:hanging="360"/>
      </w:pPr>
      <w:r w:rsidDel="00000000" w:rsidR="00000000" w:rsidRPr="00000000">
        <w:rPr>
          <w:rFonts w:ascii="Cardo" w:cs="Cardo" w:eastAsia="Cardo" w:hAnsi="Cardo"/>
          <w:rtl w:val="0"/>
        </w:rPr>
        <w:t xml:space="preserve">10y IBTR 6.3→ 4.2% (RRR 38%). Most pronounced difference in years 0-5 (HR 0.58) than years 5-10 (HR 0.75). </w:t>
      </w:r>
    </w:p>
    <w:p w:rsidR="00000000" w:rsidDel="00000000" w:rsidP="00000000" w:rsidRDefault="00000000" w:rsidRPr="00000000" w14:paraId="00000ACE">
      <w:pPr>
        <w:numPr>
          <w:ilvl w:val="1"/>
          <w:numId w:val="13"/>
        </w:numPr>
        <w:ind w:left="1440" w:hanging="360"/>
      </w:pPr>
      <w:r w:rsidDel="00000000" w:rsidR="00000000" w:rsidRPr="00000000">
        <w:rPr>
          <w:rFonts w:ascii="Cardo" w:cs="Cardo" w:eastAsia="Cardo" w:hAnsi="Cardo"/>
          <w:rtl w:val="0"/>
        </w:rPr>
        <w:t xml:space="preserve">10y ER+ IBTR 4→ 2.1%. </w:t>
      </w:r>
    </w:p>
    <w:p w:rsidR="00000000" w:rsidDel="00000000" w:rsidP="00000000" w:rsidRDefault="00000000" w:rsidRPr="00000000" w14:paraId="00000ACF">
      <w:pPr>
        <w:numPr>
          <w:ilvl w:val="1"/>
          <w:numId w:val="13"/>
        </w:numPr>
        <w:ind w:left="1440" w:hanging="360"/>
      </w:pPr>
      <w:r w:rsidDel="00000000" w:rsidR="00000000" w:rsidRPr="00000000">
        <w:rPr>
          <w:rtl w:val="0"/>
        </w:rPr>
        <w:t xml:space="preserve">42 women NNT to prevent one breast cancer event in the first 10y.</w:t>
      </w:r>
    </w:p>
    <w:p w:rsidR="00000000" w:rsidDel="00000000" w:rsidP="00000000" w:rsidRDefault="00000000" w:rsidRPr="00000000" w14:paraId="00000AD0">
      <w:pPr>
        <w:numPr>
          <w:ilvl w:val="1"/>
          <w:numId w:val="13"/>
        </w:numPr>
        <w:ind w:left="1440" w:hanging="360"/>
      </w:pPr>
      <w:r w:rsidDel="00000000" w:rsidR="00000000" w:rsidRPr="00000000">
        <w:rPr>
          <w:rtl w:val="0"/>
        </w:rPr>
        <w:t xml:space="preserve">Thromboembolic events OR 1.73. </w:t>
      </w:r>
    </w:p>
    <w:p w:rsidR="00000000" w:rsidDel="00000000" w:rsidP="00000000" w:rsidRDefault="00000000" w:rsidRPr="00000000" w14:paraId="00000AD1">
      <w:pPr>
        <w:numPr>
          <w:ilvl w:val="1"/>
          <w:numId w:val="13"/>
        </w:numPr>
        <w:ind w:left="1440" w:hanging="360"/>
      </w:pPr>
      <w:r w:rsidDel="00000000" w:rsidR="00000000" w:rsidRPr="00000000">
        <w:rPr>
          <w:rtl w:val="0"/>
        </w:rPr>
        <w:t xml:space="preserve">Vertebral fractures OR 0.66. </w:t>
      </w:r>
      <w:r w:rsidDel="00000000" w:rsidR="00000000" w:rsidRPr="00000000">
        <w:rPr>
          <w:rtl w:val="0"/>
        </w:rPr>
      </w:r>
    </w:p>
    <w:p w:rsidR="00000000" w:rsidDel="00000000" w:rsidP="00000000" w:rsidRDefault="00000000" w:rsidRPr="00000000" w14:paraId="00000AD2">
      <w:pPr>
        <w:numPr>
          <w:ilvl w:val="0"/>
          <w:numId w:val="13"/>
        </w:numPr>
        <w:spacing w:line="240" w:lineRule="auto"/>
        <w:rPr/>
      </w:pPr>
      <w:r w:rsidDel="00000000" w:rsidR="00000000" w:rsidRPr="00000000">
        <w:rPr>
          <w:u w:val="single"/>
          <w:rtl w:val="0"/>
        </w:rPr>
        <w:t xml:space="preserve">Royal Marsden Hospital study</w:t>
      </w:r>
      <w:r w:rsidDel="00000000" w:rsidR="00000000" w:rsidRPr="00000000">
        <w:rPr>
          <w:rFonts w:ascii="Cardo" w:cs="Cardo" w:eastAsia="Cardo" w:hAnsi="Cardo"/>
          <w:rtl w:val="0"/>
        </w:rPr>
        <w:t xml:space="preserve">: ± tamox in 30-70yo. HT okay. 20y ⇒ ~BrCa incidence, a/w lower ER+ cancer. Importantly, diff between two arms became significant only in the posttreatment period (ie after 8y of treatment).</w:t>
      </w:r>
    </w:p>
    <w:p w:rsidR="00000000" w:rsidDel="00000000" w:rsidP="00000000" w:rsidRDefault="00000000" w:rsidRPr="00000000" w14:paraId="00000AD3">
      <w:pPr>
        <w:numPr>
          <w:ilvl w:val="0"/>
          <w:numId w:val="13"/>
        </w:numPr>
        <w:spacing w:line="240" w:lineRule="auto"/>
        <w:rPr/>
      </w:pPr>
      <w:r w:rsidDel="00000000" w:rsidR="00000000" w:rsidRPr="00000000">
        <w:rPr>
          <w:u w:val="single"/>
          <w:rtl w:val="0"/>
        </w:rPr>
        <w:t xml:space="preserve">Italian tamoxifen prevention study</w:t>
      </w:r>
      <w:r w:rsidDel="00000000" w:rsidR="00000000" w:rsidRPr="00000000">
        <w:rPr>
          <w:rtl w:val="0"/>
        </w:rPr>
        <w:t xml:space="preserve"> (5408) in 35-70yo, s/p TAH, HT okay. 5y Tamox. ~ breast cancer occurrence. Confounder: 13% of pts in trial high risk for breast cancer, HT okay so may not translate to baseline society.</w:t>
      </w:r>
    </w:p>
    <w:p w:rsidR="00000000" w:rsidDel="00000000" w:rsidP="00000000" w:rsidRDefault="00000000" w:rsidRPr="00000000" w14:paraId="00000AD4">
      <w:pPr>
        <w:numPr>
          <w:ilvl w:val="0"/>
          <w:numId w:val="13"/>
        </w:numPr>
        <w:spacing w:line="240" w:lineRule="auto"/>
        <w:rPr/>
      </w:pPr>
      <w:r w:rsidDel="00000000" w:rsidR="00000000" w:rsidRPr="00000000">
        <w:rPr>
          <w:u w:val="single"/>
          <w:rtl w:val="0"/>
        </w:rPr>
        <w:t xml:space="preserve">IBIS-I</w:t>
      </w:r>
      <w:r w:rsidDel="00000000" w:rsidR="00000000" w:rsidRPr="00000000">
        <w:rPr>
          <w:rFonts w:ascii="Cardo" w:cs="Cardo" w:eastAsia="Cardo" w:hAnsi="Cardo"/>
          <w:rtl w:val="0"/>
        </w:rPr>
        <w:t xml:space="preserve"> (7152): 35-70. ± 5y tamox. RR 32%, TE OR 2.5, endometrial cancer NS.  Excess of deaths from all causes seen in tamoxifen-treated women. 8y ↓ of all types of invasive cancer [RR 0.73]. ER+ 34% lower risk. 16y- HR 0.72 and greater in subsequent years [HR 0.69]. However, more ER- reported at 10y, HR 2.45 [NS].</w:t>
      </w:r>
    </w:p>
    <w:bookmarkStart w:colFirst="0" w:colLast="0" w:name="kix.57p13fpsujwg" w:id="191"/>
    <w:bookmarkEnd w:id="191"/>
    <w:p w:rsidR="00000000" w:rsidDel="00000000" w:rsidP="00000000" w:rsidRDefault="00000000" w:rsidRPr="00000000" w14:paraId="00000AD5">
      <w:pPr>
        <w:numPr>
          <w:ilvl w:val="0"/>
          <w:numId w:val="13"/>
        </w:numPr>
        <w:spacing w:after="0" w:afterAutospacing="0" w:before="200" w:lineRule="auto"/>
      </w:pPr>
      <w:r w:rsidDel="00000000" w:rsidR="00000000" w:rsidRPr="00000000">
        <w:rPr>
          <w:b w:val="1"/>
          <w:rtl w:val="0"/>
        </w:rPr>
        <w:t xml:space="preserve">IBIS-II </w:t>
      </w:r>
      <w:r w:rsidDel="00000000" w:rsidR="00000000" w:rsidRPr="00000000">
        <w:rPr>
          <w:rtl w:val="0"/>
        </w:rPr>
        <w:t xml:space="preserve">[</w:t>
      </w:r>
      <w:hyperlink r:id="rId621">
        <w:r w:rsidDel="00000000" w:rsidR="00000000" w:rsidRPr="00000000">
          <w:rPr>
            <w:rtl w:val="0"/>
          </w:rPr>
          <w:t xml:space="preserve">High risk</w:t>
        </w:r>
      </w:hyperlink>
      <w:r w:rsidDel="00000000" w:rsidR="00000000" w:rsidRPr="00000000">
        <w:rPr>
          <w:rtl w:val="0"/>
        </w:rPr>
        <w:t xml:space="preserve">, </w:t>
      </w:r>
      <w:hyperlink r:id="rId622">
        <w:r w:rsidDel="00000000" w:rsidR="00000000" w:rsidRPr="00000000">
          <w:rPr>
            <w:rtl w:val="0"/>
          </w:rPr>
          <w:t xml:space="preserve">DCIS</w:t>
        </w:r>
      </w:hyperlink>
      <w:r w:rsidDel="00000000" w:rsidR="00000000" w:rsidRPr="00000000">
        <w:rPr>
          <w:rtl w:val="0"/>
        </w:rPr>
        <w:t xml:space="preserve">]: </w:t>
      </w:r>
      <w:r w:rsidDel="00000000" w:rsidR="00000000" w:rsidRPr="00000000">
        <w:rPr>
          <w:b w:val="1"/>
          <w:rtl w:val="0"/>
        </w:rPr>
        <w:t xml:space="preserve">Two separate trials</w:t>
      </w:r>
      <w:r w:rsidDel="00000000" w:rsidR="00000000" w:rsidRPr="00000000">
        <w:rPr>
          <w:rtl w:val="0"/>
        </w:rPr>
        <w:t xml:space="preserve">. High risk and DCIS.</w:t>
        <w:br w:type="textWrapping"/>
        <w:t xml:space="preserve">Anastrozole can decrease invasives and is non-inferior to tamoxifen. Side effect profiles differ.</w:t>
      </w:r>
    </w:p>
    <w:p w:rsidR="00000000" w:rsidDel="00000000" w:rsidP="00000000" w:rsidRDefault="00000000" w:rsidRPr="00000000" w14:paraId="00000AD6">
      <w:pPr>
        <w:numPr>
          <w:ilvl w:val="0"/>
          <w:numId w:val="57"/>
        </w:numPr>
        <w:spacing w:after="0" w:afterAutospacing="0" w:before="0" w:beforeAutospacing="0" w:lineRule="auto"/>
        <w:ind w:left="1440" w:hanging="360"/>
      </w:pPr>
      <w:r w:rsidDel="00000000" w:rsidR="00000000" w:rsidRPr="00000000">
        <w:rPr>
          <w:b w:val="1"/>
          <w:rtl w:val="0"/>
        </w:rPr>
        <w:t xml:space="preserve">High risk</w:t>
      </w:r>
      <w:r w:rsidDel="00000000" w:rsidR="00000000" w:rsidRPr="00000000">
        <w:rPr>
          <w:rtl w:val="0"/>
        </w:rPr>
        <w:t xml:space="preserve"> [</w:t>
      </w:r>
      <w:hyperlink r:id="rId623">
        <w:r w:rsidDel="00000000" w:rsidR="00000000" w:rsidRPr="00000000">
          <w:rPr>
            <w:rtl w:val="0"/>
          </w:rPr>
          <w:t xml:space="preserve">Cuzick Lancet ‘13</w:t>
        </w:r>
      </w:hyperlink>
      <w:r w:rsidDel="00000000" w:rsidR="00000000" w:rsidRPr="00000000">
        <w:rPr>
          <w:rtl w:val="0"/>
        </w:rPr>
        <w:t xml:space="preserve">, </w:t>
      </w:r>
      <w:hyperlink r:id="rId624">
        <w:r w:rsidDel="00000000" w:rsidR="00000000" w:rsidRPr="00000000">
          <w:rPr>
            <w:rtl w:val="0"/>
          </w:rPr>
          <w:t xml:space="preserve">'19</w:t>
        </w:r>
      </w:hyperlink>
      <w:r w:rsidDel="00000000" w:rsidR="00000000" w:rsidRPr="00000000">
        <w:rPr>
          <w:rtl w:val="0"/>
        </w:rPr>
        <w:t xml:space="preserve">]: High risk patients </w:t>
      </w:r>
      <w:r w:rsidDel="00000000" w:rsidR="00000000" w:rsidRPr="00000000">
        <w:rPr>
          <w:b w:val="1"/>
          <w:rtl w:val="0"/>
        </w:rPr>
        <w:t xml:space="preserve">± Anastrozole 1mg x5y</w:t>
      </w:r>
      <w:r w:rsidDel="00000000" w:rsidR="00000000" w:rsidRPr="00000000">
        <w:rPr>
          <w:rtl w:val="0"/>
        </w:rPr>
        <w:t xml:space="preserve">.</w:t>
        <w:br w:type="textWrapping"/>
        <w:t xml:space="preserve">TBL </w:t>
      </w:r>
      <w:hyperlink r:id="rId625">
        <w:r w:rsidDel="00000000" w:rsidR="00000000" w:rsidRPr="00000000">
          <w:rPr>
            <w:vertAlign w:val="superscript"/>
            <w:rtl w:val="0"/>
          </w:rPr>
          <w:t xml:space="preserve">QS</w:t>
        </w:r>
      </w:hyperlink>
      <w:r w:rsidDel="00000000" w:rsidR="00000000" w:rsidRPr="00000000">
        <w:rPr>
          <w:rtl w:val="0"/>
        </w:rPr>
        <w:t xml:space="preserve">: Anastrozole taken as breast cancer chemoprevention for 5 years significantly reduces long term risk of breast cancer development in post-menopausal women at baseline increased risk.</w:t>
      </w:r>
    </w:p>
    <w:p w:rsidR="00000000" w:rsidDel="00000000" w:rsidP="00000000" w:rsidRDefault="00000000" w:rsidRPr="00000000" w14:paraId="00000AD7">
      <w:pPr>
        <w:numPr>
          <w:ilvl w:val="0"/>
          <w:numId w:val="24"/>
        </w:numPr>
        <w:spacing w:after="0" w:afterAutospacing="0" w:before="0" w:beforeAutospacing="0" w:lineRule="auto"/>
        <w:ind w:left="2160" w:hanging="360"/>
      </w:pPr>
      <w:r w:rsidDel="00000000" w:rsidR="00000000" w:rsidRPr="00000000">
        <w:rPr>
          <w:rtl w:val="0"/>
        </w:rPr>
        <w:t xml:space="preserve">3864 high risk postmenopausal pts (fam hx, DCIS, LCIS, ADH). MFU 10y.</w:t>
      </w:r>
      <w:r w:rsidDel="00000000" w:rsidR="00000000" w:rsidRPr="00000000">
        <w:rPr>
          <w:rtl w:val="0"/>
        </w:rPr>
      </w:r>
    </w:p>
    <w:p w:rsidR="00000000" w:rsidDel="00000000" w:rsidP="00000000" w:rsidRDefault="00000000" w:rsidRPr="00000000" w14:paraId="00000AD8">
      <w:pPr>
        <w:numPr>
          <w:ilvl w:val="0"/>
          <w:numId w:val="24"/>
        </w:numPr>
        <w:spacing w:after="0" w:afterAutospacing="0" w:before="0" w:beforeAutospacing="0" w:lineRule="auto"/>
        <w:ind w:left="2160" w:hanging="360"/>
      </w:pPr>
      <w:r w:rsidDel="00000000" w:rsidR="00000000" w:rsidRPr="00000000">
        <w:rPr>
          <w:rFonts w:ascii="Cardo" w:cs="Cardo" w:eastAsia="Cardo" w:hAnsi="Cardo"/>
          <w:rtl w:val="0"/>
        </w:rPr>
        <w:t xml:space="preserve">5y all breast cancers 4→ 2%.</w:t>
      </w:r>
    </w:p>
    <w:p w:rsidR="00000000" w:rsidDel="00000000" w:rsidP="00000000" w:rsidRDefault="00000000" w:rsidRPr="00000000" w14:paraId="00000AD9">
      <w:pPr>
        <w:numPr>
          <w:ilvl w:val="0"/>
          <w:numId w:val="24"/>
        </w:numPr>
        <w:spacing w:after="0" w:afterAutospacing="0" w:before="0" w:beforeAutospacing="0" w:lineRule="auto"/>
        <w:ind w:left="2160" w:hanging="360"/>
      </w:pPr>
      <w:r w:rsidDel="00000000" w:rsidR="00000000" w:rsidRPr="00000000">
        <w:rPr>
          <w:rFonts w:ascii="Cardo" w:cs="Cardo" w:eastAsia="Cardo" w:hAnsi="Cardo"/>
          <w:rtl w:val="0"/>
        </w:rPr>
        <w:t xml:space="preserve">7y all breast cancers 5.6→ 2.8%.</w:t>
      </w:r>
    </w:p>
    <w:p w:rsidR="00000000" w:rsidDel="00000000" w:rsidP="00000000" w:rsidRDefault="00000000" w:rsidRPr="00000000" w14:paraId="00000ADA">
      <w:pPr>
        <w:numPr>
          <w:ilvl w:val="0"/>
          <w:numId w:val="24"/>
        </w:numPr>
        <w:spacing w:after="0" w:afterAutospacing="0" w:before="0" w:beforeAutospacing="0" w:lineRule="auto"/>
        <w:ind w:left="2160" w:hanging="360"/>
      </w:pPr>
      <w:r w:rsidDel="00000000" w:rsidR="00000000" w:rsidRPr="00000000">
        <w:rPr>
          <w:rFonts w:ascii="Cardo" w:cs="Cardo" w:eastAsia="Cardo" w:hAnsi="Cardo"/>
          <w:rtl w:val="0"/>
        </w:rPr>
        <w:t xml:space="preserve">10y all breast cancers 8.5→ 4.4%. </w:t>
      </w:r>
    </w:p>
    <w:p w:rsidR="00000000" w:rsidDel="00000000" w:rsidP="00000000" w:rsidRDefault="00000000" w:rsidRPr="00000000" w14:paraId="00000ADB">
      <w:pPr>
        <w:numPr>
          <w:ilvl w:val="0"/>
          <w:numId w:val="24"/>
        </w:numPr>
        <w:spacing w:after="0" w:afterAutospacing="0" w:before="0" w:beforeAutospacing="0" w:lineRule="auto"/>
        <w:ind w:left="2160" w:hanging="360"/>
      </w:pPr>
      <w:r w:rsidDel="00000000" w:rsidR="00000000" w:rsidRPr="00000000">
        <w:rPr>
          <w:rtl w:val="0"/>
        </w:rPr>
        <w:t xml:space="preserve">During the initial 5y on the study, the risk dropped 67%. After 5y (off the pill), the risk dropped 37%.</w:t>
      </w:r>
    </w:p>
    <w:p w:rsidR="00000000" w:rsidDel="00000000" w:rsidP="00000000" w:rsidRDefault="00000000" w:rsidRPr="00000000" w14:paraId="00000ADC">
      <w:pPr>
        <w:numPr>
          <w:ilvl w:val="0"/>
          <w:numId w:val="24"/>
        </w:numPr>
        <w:spacing w:after="0" w:afterAutospacing="0" w:before="0" w:beforeAutospacing="0" w:lineRule="auto"/>
        <w:ind w:left="2160" w:hanging="360"/>
      </w:pPr>
      <w:r w:rsidDel="00000000" w:rsidR="00000000" w:rsidRPr="00000000">
        <w:rPr>
          <w:rtl w:val="0"/>
        </w:rPr>
        <w:t xml:space="preserve">Roughly 80% were invasives. Mostly (75%) ER(+). NS difference in ER(-) invasive cancers. </w:t>
      </w:r>
    </w:p>
    <w:p w:rsidR="00000000" w:rsidDel="00000000" w:rsidP="00000000" w:rsidRDefault="00000000" w:rsidRPr="00000000" w14:paraId="00000ADD">
      <w:pPr>
        <w:numPr>
          <w:ilvl w:val="0"/>
          <w:numId w:val="57"/>
        </w:numPr>
        <w:spacing w:after="0" w:afterAutospacing="0" w:before="0" w:beforeAutospacing="0" w:lineRule="auto"/>
        <w:ind w:left="1440" w:hanging="360"/>
      </w:pPr>
      <w:r w:rsidDel="00000000" w:rsidR="00000000" w:rsidRPr="00000000">
        <w:rPr>
          <w:b w:val="1"/>
          <w:rtl w:val="0"/>
        </w:rPr>
        <w:t xml:space="preserve">DCIS </w:t>
      </w:r>
      <w:r w:rsidDel="00000000" w:rsidR="00000000" w:rsidRPr="00000000">
        <w:rPr>
          <w:rtl w:val="0"/>
        </w:rPr>
        <w:t xml:space="preserve">[</w:t>
      </w:r>
      <w:hyperlink r:id="rId626">
        <w:r w:rsidDel="00000000" w:rsidR="00000000" w:rsidRPr="00000000">
          <w:rPr>
            <w:rtl w:val="0"/>
          </w:rPr>
          <w:t xml:space="preserve">Forbes Lancet ‘16</w:t>
        </w:r>
      </w:hyperlink>
      <w:r w:rsidDel="00000000" w:rsidR="00000000" w:rsidRPr="00000000">
        <w:rPr>
          <w:rFonts w:ascii="Cardo" w:cs="Cardo" w:eastAsia="Cardo" w:hAnsi="Cardo"/>
          <w:rtl w:val="0"/>
        </w:rPr>
        <w:t xml:space="preserve">]: BCT for DCIS→ </w:t>
      </w:r>
      <w:r w:rsidDel="00000000" w:rsidR="00000000" w:rsidRPr="00000000">
        <w:rPr>
          <w:b w:val="1"/>
          <w:rtl w:val="0"/>
        </w:rPr>
        <w:t xml:space="preserve">Tamox vs. Anastrozole x5y.</w:t>
      </w:r>
      <w:r w:rsidDel="00000000" w:rsidR="00000000" w:rsidRPr="00000000">
        <w:rPr>
          <w:rtl w:val="0"/>
        </w:rPr>
      </w:r>
    </w:p>
    <w:p w:rsidR="00000000" w:rsidDel="00000000" w:rsidP="00000000" w:rsidRDefault="00000000" w:rsidRPr="00000000" w14:paraId="00000ADE">
      <w:pPr>
        <w:numPr>
          <w:ilvl w:val="0"/>
          <w:numId w:val="13"/>
        </w:numPr>
        <w:spacing w:after="0" w:afterAutospacing="0" w:before="0" w:beforeAutospacing="0" w:lineRule="auto"/>
        <w:ind w:left="2160" w:hanging="360"/>
        <w:rPr>
          <w:u w:val="none"/>
        </w:rPr>
      </w:pPr>
      <w:r w:rsidDel="00000000" w:rsidR="00000000" w:rsidRPr="00000000">
        <w:rPr>
          <w:rtl w:val="0"/>
        </w:rPr>
        <w:t xml:space="preserve">2980 fully excised postmenopausal DCIS pts. MFU 7.2y.</w:t>
      </w:r>
    </w:p>
    <w:p w:rsidR="00000000" w:rsidDel="00000000" w:rsidP="00000000" w:rsidRDefault="00000000" w:rsidRPr="00000000" w14:paraId="00000ADF">
      <w:pPr>
        <w:numPr>
          <w:ilvl w:val="1"/>
          <w:numId w:val="13"/>
        </w:numPr>
        <w:spacing w:after="0" w:afterAutospacing="0" w:before="0" w:beforeAutospacing="0" w:lineRule="auto"/>
        <w:ind w:left="2520" w:hanging="360"/>
        <w:rPr>
          <w:u w:val="none"/>
        </w:rPr>
      </w:pPr>
      <w:r w:rsidDel="00000000" w:rsidR="00000000" w:rsidRPr="00000000">
        <w:rPr>
          <w:rtl w:val="0"/>
        </w:rPr>
        <w:t xml:space="preserve">AI: Fractures, MSK, HLD, strokes (arthralgia and myalgia).</w:t>
      </w:r>
    </w:p>
    <w:p w:rsidR="00000000" w:rsidDel="00000000" w:rsidP="00000000" w:rsidRDefault="00000000" w:rsidRPr="00000000" w14:paraId="00000AE0">
      <w:pPr>
        <w:numPr>
          <w:ilvl w:val="1"/>
          <w:numId w:val="13"/>
        </w:numPr>
        <w:spacing w:before="0" w:beforeAutospacing="0" w:lineRule="auto"/>
        <w:ind w:left="2520" w:hanging="360"/>
        <w:rPr>
          <w:u w:val="none"/>
        </w:rPr>
      </w:pPr>
      <w:r w:rsidDel="00000000" w:rsidR="00000000" w:rsidRPr="00000000">
        <w:rPr>
          <w:rtl w:val="0"/>
        </w:rPr>
        <w:t xml:space="preserve">Tamox: muscle spasms, gyn cancers/sx, vasomotor sx, DVT.</w:t>
      </w:r>
    </w:p>
    <w:p w:rsidR="00000000" w:rsidDel="00000000" w:rsidP="00000000" w:rsidRDefault="00000000" w:rsidRPr="00000000" w14:paraId="00000AE1">
      <w:pPr>
        <w:numPr>
          <w:ilvl w:val="0"/>
          <w:numId w:val="13"/>
        </w:numPr>
        <w:ind w:left="2160" w:hanging="360"/>
        <w:rPr>
          <w:u w:val="none"/>
        </w:rPr>
      </w:pPr>
      <w:r w:rsidDel="00000000" w:rsidR="00000000" w:rsidRPr="00000000">
        <w:rPr>
          <w:rtl w:val="0"/>
        </w:rPr>
        <w:t xml:space="preserve">Equivalent outcomes. Anastrozole is non-inferior to tamoxifen.</w:t>
      </w:r>
    </w:p>
    <w:p w:rsidR="00000000" w:rsidDel="00000000" w:rsidP="00000000" w:rsidRDefault="00000000" w:rsidRPr="00000000" w14:paraId="00000AE2">
      <w:pPr>
        <w:numPr>
          <w:ilvl w:val="0"/>
          <w:numId w:val="13"/>
        </w:numPr>
        <w:ind w:left="2160" w:hanging="360"/>
        <w:rPr>
          <w:u w:val="none"/>
        </w:rPr>
      </w:pPr>
      <w:r w:rsidDel="00000000" w:rsidR="00000000" w:rsidRPr="00000000">
        <w:rPr>
          <w:rtl w:val="0"/>
        </w:rPr>
        <w:t xml:space="preserve">Anastrozole non-inferior to tamoxifen at 7.2y with similar rates of AE.</w:t>
      </w:r>
    </w:p>
    <w:bookmarkStart w:colFirst="0" w:colLast="0" w:name="kix.6scnfbjjz1mh" w:id="192"/>
    <w:bookmarkEnd w:id="192"/>
    <w:p w:rsidR="00000000" w:rsidDel="00000000" w:rsidP="00000000" w:rsidRDefault="00000000" w:rsidRPr="00000000" w14:paraId="00000AE3">
      <w:pPr>
        <w:numPr>
          <w:ilvl w:val="0"/>
          <w:numId w:val="13"/>
        </w:numPr>
        <w:spacing w:after="0" w:afterAutospacing="0" w:before="200" w:lineRule="auto"/>
      </w:pPr>
      <w:r w:rsidDel="00000000" w:rsidR="00000000" w:rsidRPr="00000000">
        <w:rPr>
          <w:b w:val="1"/>
          <w:rtl w:val="0"/>
        </w:rPr>
        <w:t xml:space="preserve">NSABP B-35 </w:t>
      </w:r>
      <w:r w:rsidDel="00000000" w:rsidR="00000000" w:rsidRPr="00000000">
        <w:rPr>
          <w:rtl w:val="0"/>
        </w:rPr>
        <w:t xml:space="preserve">[</w:t>
      </w:r>
      <w:hyperlink r:id="rId627">
        <w:r w:rsidDel="00000000" w:rsidR="00000000" w:rsidRPr="00000000">
          <w:rPr>
            <w:rtl w:val="0"/>
          </w:rPr>
          <w:t xml:space="preserve">Margolese Lancet '16</w:t>
        </w:r>
      </w:hyperlink>
      <w:r w:rsidDel="00000000" w:rsidR="00000000" w:rsidRPr="00000000">
        <w:rPr>
          <w:rtl w:val="0"/>
        </w:rPr>
        <w:t xml:space="preserve">]: </w:t>
      </w:r>
      <w:r w:rsidDel="00000000" w:rsidR="00000000" w:rsidRPr="00000000">
        <w:rPr>
          <w:rFonts w:ascii="Cardo" w:cs="Cardo" w:eastAsia="Cardo" w:hAnsi="Cardo"/>
          <w:b w:val="1"/>
          <w:rtl w:val="0"/>
        </w:rPr>
        <w:t xml:space="preserve">BCT→ Tam vs. Anastrozole x5y</w:t>
      </w:r>
      <w:r w:rsidDel="00000000" w:rsidR="00000000" w:rsidRPr="00000000">
        <w:rPr>
          <w:rtl w:val="0"/>
        </w:rPr>
        <w:t xml:space="preserve">. DCIS.</w:t>
        <w:br w:type="textWrapping"/>
        <w:t xml:space="preserve">For women &lt; 60y, there is a ~3% BCFI benefit with anastrozole over tamoxifen.</w:t>
      </w:r>
    </w:p>
    <w:p w:rsidR="00000000" w:rsidDel="00000000" w:rsidP="00000000" w:rsidRDefault="00000000" w:rsidRPr="00000000" w14:paraId="00000AE4">
      <w:pPr>
        <w:numPr>
          <w:ilvl w:val="1"/>
          <w:numId w:val="13"/>
        </w:numPr>
        <w:spacing w:after="0" w:afterAutospacing="0" w:before="0" w:beforeAutospacing="0" w:lineRule="auto"/>
        <w:ind w:left="1440" w:hanging="360"/>
      </w:pPr>
      <w:r w:rsidDel="00000000" w:rsidR="00000000" w:rsidRPr="00000000">
        <w:rPr>
          <w:rtl w:val="0"/>
        </w:rPr>
        <w:t xml:space="preserve">3,104 HR+, DCIS post-menopausal pts. Stratified by age (60). 64% completed all 5y.</w:t>
      </w:r>
    </w:p>
    <w:p w:rsidR="00000000" w:rsidDel="00000000" w:rsidP="00000000" w:rsidRDefault="00000000" w:rsidRPr="00000000" w14:paraId="00000AE5">
      <w:pPr>
        <w:numPr>
          <w:ilvl w:val="2"/>
          <w:numId w:val="13"/>
        </w:numPr>
        <w:spacing w:after="0" w:afterAutospacing="0" w:before="0" w:beforeAutospacing="0" w:lineRule="auto"/>
        <w:ind w:left="2160" w:hanging="360"/>
      </w:pPr>
      <w:r w:rsidDel="00000000" w:rsidR="00000000" w:rsidRPr="00000000">
        <w:rPr>
          <w:rtl w:val="0"/>
        </w:rPr>
        <w:t xml:space="preserve">Tamoxifen </w:t>
      </w:r>
      <w:r w:rsidDel="00000000" w:rsidR="00000000" w:rsidRPr="00000000">
        <w:rPr>
          <w:b w:val="1"/>
          <w:rtl w:val="0"/>
        </w:rPr>
        <w:t xml:space="preserve">20 </w:t>
      </w:r>
      <w:r w:rsidDel="00000000" w:rsidR="00000000" w:rsidRPr="00000000">
        <w:rPr>
          <w:rtl w:val="0"/>
        </w:rPr>
        <w:t xml:space="preserve">mg/day, anastrozole </w:t>
      </w:r>
      <w:r w:rsidDel="00000000" w:rsidR="00000000" w:rsidRPr="00000000">
        <w:rPr>
          <w:b w:val="1"/>
          <w:rtl w:val="0"/>
        </w:rPr>
        <w:t xml:space="preserve">1 </w:t>
      </w:r>
      <w:r w:rsidDel="00000000" w:rsidR="00000000" w:rsidRPr="00000000">
        <w:rPr>
          <w:rtl w:val="0"/>
        </w:rPr>
        <w:t xml:space="preserve">mg/day.</w:t>
      </w:r>
    </w:p>
    <w:p w:rsidR="00000000" w:rsidDel="00000000" w:rsidP="00000000" w:rsidRDefault="00000000" w:rsidRPr="00000000" w14:paraId="00000AE6">
      <w:pPr>
        <w:numPr>
          <w:ilvl w:val="1"/>
          <w:numId w:val="13"/>
        </w:numPr>
        <w:spacing w:after="0" w:afterAutospacing="0" w:before="0" w:beforeAutospacing="0" w:lineRule="auto"/>
        <w:ind w:left="1440" w:hanging="360"/>
      </w:pPr>
      <w:r w:rsidDel="00000000" w:rsidR="00000000" w:rsidRPr="00000000">
        <w:rPr>
          <w:rFonts w:ascii="Cardo" w:cs="Cardo" w:eastAsia="Cardo" w:hAnsi="Cardo"/>
          <w:rtl w:val="0"/>
        </w:rPr>
        <w:t xml:space="preserve">5y breast cancer-free interval (BFCI) ~96%, 10y BFCI 89→ 93%. 10y DFS ~80%</w:t>
      </w:r>
    </w:p>
    <w:p w:rsidR="00000000" w:rsidDel="00000000" w:rsidP="00000000" w:rsidRDefault="00000000" w:rsidRPr="00000000" w14:paraId="00000AE7">
      <w:pPr>
        <w:numPr>
          <w:ilvl w:val="2"/>
          <w:numId w:val="13"/>
        </w:numPr>
        <w:spacing w:after="0" w:afterAutospacing="0" w:before="0" w:beforeAutospacing="0" w:lineRule="auto"/>
        <w:ind w:left="2160" w:hanging="360"/>
      </w:pPr>
      <w:r w:rsidDel="00000000" w:rsidR="00000000" w:rsidRPr="00000000">
        <w:rPr>
          <w:rFonts w:ascii="Cardo" w:cs="Cardo" w:eastAsia="Cardo" w:hAnsi="Cardo"/>
          <w:rtl w:val="0"/>
        </w:rPr>
        <w:t xml:space="preserve">For women &lt; 60y: 10y BCFI 91→ 95%, 10y DFS 86→ 90%.</w:t>
      </w:r>
    </w:p>
    <w:p w:rsidR="00000000" w:rsidDel="00000000" w:rsidP="00000000" w:rsidRDefault="00000000" w:rsidRPr="00000000" w14:paraId="00000AE8">
      <w:pPr>
        <w:numPr>
          <w:ilvl w:val="2"/>
          <w:numId w:val="13"/>
        </w:numPr>
        <w:spacing w:after="0" w:afterAutospacing="0" w:before="0" w:beforeAutospacing="0" w:lineRule="auto"/>
        <w:ind w:left="2160" w:hanging="360"/>
      </w:pPr>
      <w:r w:rsidDel="00000000" w:rsidR="00000000" w:rsidRPr="00000000">
        <w:rPr>
          <w:rFonts w:ascii="Gungsuh" w:cs="Gungsuh" w:eastAsia="Gungsuh" w:hAnsi="Gungsuh"/>
          <w:rtl w:val="0"/>
        </w:rPr>
        <w:t xml:space="preserve">For women ≥ 60y: 10y BCFI ~93%, 10y DFS ~80%.</w:t>
      </w:r>
    </w:p>
    <w:p w:rsidR="00000000" w:rsidDel="00000000" w:rsidP="00000000" w:rsidRDefault="00000000" w:rsidRPr="00000000" w14:paraId="00000AE9">
      <w:pPr>
        <w:numPr>
          <w:ilvl w:val="1"/>
          <w:numId w:val="13"/>
        </w:numPr>
        <w:spacing w:after="0" w:afterAutospacing="0" w:before="0" w:beforeAutospacing="0" w:lineRule="auto"/>
        <w:ind w:left="1440" w:hanging="360"/>
      </w:pPr>
      <w:r w:rsidDel="00000000" w:rsidR="00000000" w:rsidRPr="00000000">
        <w:rPr>
          <w:rFonts w:ascii="Cardo" w:cs="Cardo" w:eastAsia="Cardo" w:hAnsi="Cardo"/>
          <w:rtl w:val="0"/>
        </w:rPr>
        <w:t xml:space="preserve">5y contralateral invasive breast cancer of 2.6→ 1.3%. </w:t>
      </w:r>
    </w:p>
    <w:p w:rsidR="00000000" w:rsidDel="00000000" w:rsidP="00000000" w:rsidRDefault="00000000" w:rsidRPr="00000000" w14:paraId="00000AEA">
      <w:pPr>
        <w:numPr>
          <w:ilvl w:val="1"/>
          <w:numId w:val="13"/>
        </w:numPr>
        <w:spacing w:after="0" w:afterAutospacing="0" w:before="0" w:beforeAutospacing="0" w:lineRule="auto"/>
        <w:ind w:left="1440" w:hanging="360"/>
      </w:pPr>
      <w:r w:rsidDel="00000000" w:rsidR="00000000" w:rsidRPr="00000000">
        <w:rPr>
          <w:rFonts w:ascii="Cardo" w:cs="Cardo" w:eastAsia="Cardo" w:hAnsi="Cardo"/>
          <w:rtl w:val="0"/>
        </w:rPr>
        <w:t xml:space="preserve">Toxicity: Thrombosis / embolism of 2.7→ 0.8%.</w:t>
      </w:r>
    </w:p>
    <w:p w:rsidR="00000000" w:rsidDel="00000000" w:rsidP="00000000" w:rsidRDefault="00000000" w:rsidRPr="00000000" w14:paraId="00000AEB">
      <w:pPr>
        <w:numPr>
          <w:ilvl w:val="1"/>
          <w:numId w:val="13"/>
        </w:numPr>
        <w:spacing w:before="0" w:beforeAutospacing="0" w:lineRule="auto"/>
        <w:ind w:left="1440" w:hanging="360"/>
        <w:rPr>
          <w:u w:val="none"/>
        </w:rPr>
      </w:pPr>
      <w:r w:rsidDel="00000000" w:rsidR="00000000" w:rsidRPr="00000000">
        <w:rPr>
          <w:rtl w:val="0"/>
        </w:rPr>
        <w:t xml:space="preserve">More vaginal symptoms on the anastrozole arm.</w:t>
      </w:r>
      <w:r w:rsidDel="00000000" w:rsidR="00000000" w:rsidRPr="00000000">
        <w:rPr>
          <w:rtl w:val="0"/>
        </w:rPr>
      </w:r>
    </w:p>
    <w:p w:rsidR="00000000" w:rsidDel="00000000" w:rsidP="00000000" w:rsidRDefault="00000000" w:rsidRPr="00000000" w14:paraId="00000AEC">
      <w:pPr>
        <w:spacing w:line="240" w:lineRule="auto"/>
        <w:ind w:left="1440" w:firstLine="0"/>
        <w:rPr>
          <w:i w:val="1"/>
        </w:rPr>
      </w:pPr>
      <w:r w:rsidDel="00000000" w:rsidR="00000000" w:rsidRPr="00000000">
        <w:rPr>
          <w:rtl w:val="0"/>
        </w:rPr>
      </w:r>
    </w:p>
    <w:p w:rsidR="00000000" w:rsidDel="00000000" w:rsidP="00000000" w:rsidRDefault="00000000" w:rsidRPr="00000000" w14:paraId="00000AED">
      <w:pPr>
        <w:spacing w:line="240" w:lineRule="auto"/>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AEE">
      <w:pPr>
        <w:pStyle w:val="Heading1"/>
        <w:rPr>
          <w:color w:val="000000"/>
        </w:rPr>
      </w:pPr>
      <w:bookmarkStart w:colFirst="0" w:colLast="0" w:name="_su5gyvr8p391" w:id="193"/>
      <w:bookmarkEnd w:id="193"/>
      <w:hyperlink w:anchor="_pyifw3b5rbp">
        <w:r w:rsidDel="00000000" w:rsidR="00000000" w:rsidRPr="00000000">
          <w:rPr>
            <w:color w:val="000000"/>
            <w:rtl w:val="0"/>
          </w:rPr>
          <w:t xml:space="preserve">Chemotherapy</w:t>
        </w:r>
      </w:hyperlink>
      <w:r w:rsidDel="00000000" w:rsidR="00000000" w:rsidRPr="00000000">
        <w:rPr>
          <w:rtl w:val="0"/>
        </w:rPr>
      </w:r>
    </w:p>
    <w:tbl>
      <w:tblPr>
        <w:tblStyle w:val="Table50"/>
        <w:tblW w:w="1044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2"/>
        <w:tblGridChange w:id="0">
          <w:tblGrid>
            <w:gridCol w:w="1044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EF">
            <w:pPr>
              <w:spacing w:line="240" w:lineRule="auto"/>
              <w:ind w:left="0" w:firstLine="0"/>
              <w:rPr>
                <w:i w:val="1"/>
              </w:rPr>
            </w:pPr>
            <w:r w:rsidDel="00000000" w:rsidR="00000000" w:rsidRPr="00000000">
              <w:rPr>
                <w:b w:val="1"/>
                <w:rtl w:val="0"/>
              </w:rPr>
              <w:t xml:space="preserve">ASCO Guideline: </w:t>
            </w:r>
            <w:hyperlink r:id="rId628">
              <w:r w:rsidDel="00000000" w:rsidR="00000000" w:rsidRPr="00000000">
                <w:rPr>
                  <w:b w:val="1"/>
                  <w:rtl w:val="0"/>
                </w:rPr>
                <w:t xml:space="preserve">Selection of Optimal Adjuvant Chemo and Targeted Therapy for Early Breast Cancer</w:t>
              </w:r>
            </w:hyperlink>
            <w:r w:rsidDel="00000000" w:rsidR="00000000" w:rsidRPr="00000000">
              <w:rPr>
                <w:b w:val="1"/>
                <w:i w:val="1"/>
                <w:rtl w:val="0"/>
              </w:rPr>
              <w:t xml:space="preserve"> </w:t>
            </w:r>
            <w:r w:rsidDel="00000000" w:rsidR="00000000" w:rsidRPr="00000000">
              <w:rPr>
                <w:i w:val="1"/>
                <w:rtl w:val="0"/>
              </w:rPr>
              <w:t xml:space="preserve">May 22, 2018</w:t>
            </w:r>
          </w:p>
          <w:p w:rsidR="00000000" w:rsidDel="00000000" w:rsidP="00000000" w:rsidRDefault="00000000" w:rsidRPr="00000000" w14:paraId="00000AF0">
            <w:pPr>
              <w:numPr>
                <w:ilvl w:val="0"/>
                <w:numId w:val="63"/>
              </w:numPr>
              <w:spacing w:line="240" w:lineRule="auto"/>
              <w:rPr>
                <w:u w:val="none"/>
              </w:rPr>
            </w:pPr>
            <w:r w:rsidDel="00000000" w:rsidR="00000000" w:rsidRPr="00000000">
              <w:rPr>
                <w:rtl w:val="0"/>
              </w:rPr>
              <w:t xml:space="preserve">Pts w HER2- BrCa without pCR after standard anthracycline- and taxane-based NAC should consider Xeloda x6-8c.</w:t>
            </w:r>
          </w:p>
          <w:p w:rsidR="00000000" w:rsidDel="00000000" w:rsidP="00000000" w:rsidRDefault="00000000" w:rsidRPr="00000000" w14:paraId="00000AF1">
            <w:pPr>
              <w:numPr>
                <w:ilvl w:val="0"/>
                <w:numId w:val="63"/>
              </w:numPr>
              <w:spacing w:line="240" w:lineRule="auto"/>
              <w:rPr>
                <w:u w:val="none"/>
              </w:rPr>
            </w:pPr>
            <w:r w:rsidDel="00000000" w:rsidR="00000000" w:rsidRPr="00000000">
              <w:rPr>
                <w:rtl w:val="0"/>
              </w:rPr>
              <w:t xml:space="preserve">Clinicians may add 1y of adjuvant pertuzumab to trastuzumab-based combo chemo in HR, early stage HER2+.</w:t>
            </w:r>
          </w:p>
          <w:p w:rsidR="00000000" w:rsidDel="00000000" w:rsidP="00000000" w:rsidRDefault="00000000" w:rsidRPr="00000000" w14:paraId="00000AF2">
            <w:pPr>
              <w:numPr>
                <w:ilvl w:val="0"/>
                <w:numId w:val="63"/>
              </w:numPr>
              <w:spacing w:line="240" w:lineRule="auto"/>
              <w:rPr>
                <w:u w:val="none"/>
              </w:rPr>
            </w:pPr>
            <w:r w:rsidDel="00000000" w:rsidR="00000000" w:rsidRPr="00000000">
              <w:rPr>
                <w:rtl w:val="0"/>
              </w:rPr>
              <w:t xml:space="preserve">Clinicians may use extended adjuvant tx w neratinib to follow trastuzumab in early stage, HER2+ BrCa.</w:t>
            </w:r>
          </w:p>
          <w:p w:rsidR="00000000" w:rsidDel="00000000" w:rsidP="00000000" w:rsidRDefault="00000000" w:rsidRPr="00000000" w14:paraId="00000AF3">
            <w:pPr>
              <w:numPr>
                <w:ilvl w:val="1"/>
                <w:numId w:val="63"/>
              </w:numPr>
              <w:spacing w:line="240" w:lineRule="auto"/>
              <w:ind w:left="1440" w:hanging="360"/>
              <w:rPr>
                <w:u w:val="none"/>
              </w:rPr>
            </w:pPr>
            <w:r w:rsidDel="00000000" w:rsidR="00000000" w:rsidRPr="00000000">
              <w:rPr>
                <w:rtl w:val="0"/>
              </w:rPr>
              <w:t xml:space="preserve">Neratinib causes substantial diarrhea, and diarrhea ppx must be used.</w:t>
            </w:r>
          </w:p>
          <w:p w:rsidR="00000000" w:rsidDel="00000000" w:rsidP="00000000" w:rsidRDefault="00000000" w:rsidRPr="00000000" w14:paraId="00000AF4">
            <w:pPr>
              <w:spacing w:line="240" w:lineRule="auto"/>
              <w:ind w:left="0" w:firstLine="0"/>
              <w:rPr/>
            </w:pPr>
            <w:r w:rsidDel="00000000" w:rsidR="00000000" w:rsidRPr="00000000">
              <w:rPr>
                <w:b w:val="1"/>
                <w:rtl w:val="0"/>
              </w:rPr>
              <w:t xml:space="preserve">ASCO Guideline: </w:t>
            </w:r>
            <w:hyperlink r:id="rId629">
              <w:r w:rsidDel="00000000" w:rsidR="00000000" w:rsidRPr="00000000">
                <w:rPr>
                  <w:b w:val="1"/>
                  <w:rtl w:val="0"/>
                </w:rPr>
                <w:t xml:space="preserve">Role of Pt and Dz Factors in Adjuvant Systemic Tx for Early-Stage, Operable IBC </w:t>
              </w:r>
            </w:hyperlink>
            <w:r w:rsidDel="00000000" w:rsidR="00000000" w:rsidRPr="00000000">
              <w:rPr>
                <w:i w:val="1"/>
                <w:rtl w:val="0"/>
              </w:rPr>
              <w:t xml:space="preserve">June 17, 2019</w:t>
              <w:br w:type="textWrapping"/>
            </w:r>
            <w:r w:rsidDel="00000000" w:rsidR="00000000" w:rsidRPr="00000000">
              <w:rPr>
                <w:rtl w:val="0"/>
              </w:rPr>
              <w:t xml:space="preserve">All recommendations refer to patients who present with HR+, HER2-, axillary node negative early breast cancer.</w:t>
            </w:r>
            <w:r w:rsidDel="00000000" w:rsidR="00000000" w:rsidRPr="00000000">
              <w:rPr>
                <w:rtl w:val="0"/>
              </w:rPr>
            </w:r>
          </w:p>
          <w:p w:rsidR="00000000" w:rsidDel="00000000" w:rsidP="00000000" w:rsidRDefault="00000000" w:rsidRPr="00000000" w14:paraId="00000AF5">
            <w:pPr>
              <w:numPr>
                <w:ilvl w:val="0"/>
                <w:numId w:val="135"/>
              </w:numPr>
            </w:pPr>
            <w:r w:rsidDel="00000000" w:rsidR="00000000" w:rsidRPr="00000000">
              <w:rPr>
                <w:rFonts w:ascii="Gungsuh" w:cs="Gungsuh" w:eastAsia="Gungsuh" w:hAnsi="Gungsuh"/>
                <w:rtl w:val="0"/>
              </w:rPr>
              <w:t xml:space="preserve">For patients &gt; 50y with Oncotype DX &lt; 26, and for patients ≤ 50y with Oncotype DX scores &lt; 16, there is little to no benefit from chemotherapy. Clinicians may offer endocrine therapy alone.</w:t>
            </w:r>
          </w:p>
          <w:p w:rsidR="00000000" w:rsidDel="00000000" w:rsidP="00000000" w:rsidRDefault="00000000" w:rsidRPr="00000000" w14:paraId="00000AF6">
            <w:pPr>
              <w:numPr>
                <w:ilvl w:val="0"/>
                <w:numId w:val="135"/>
              </w:numPr>
            </w:pPr>
            <w:r w:rsidDel="00000000" w:rsidR="00000000" w:rsidRPr="00000000">
              <w:rPr>
                <w:rFonts w:ascii="Gungsuh" w:cs="Gungsuh" w:eastAsia="Gungsuh" w:hAnsi="Gungsuh"/>
                <w:rtl w:val="0"/>
              </w:rPr>
              <w:t xml:space="preserve">For patients ≤ 50y with Oncotype DX score 16-25, clinicians may offer chemoendocrine therapy.</w:t>
            </w:r>
          </w:p>
          <w:p w:rsidR="00000000" w:rsidDel="00000000" w:rsidP="00000000" w:rsidRDefault="00000000" w:rsidRPr="00000000" w14:paraId="00000AF7">
            <w:pPr>
              <w:ind w:firstLine="720"/>
              <w:rPr/>
            </w:pPr>
            <w:r w:rsidDel="00000000" w:rsidR="00000000" w:rsidRPr="00000000">
              <w:rPr>
                <w:rFonts w:ascii="Gungsuh" w:cs="Gungsuh" w:eastAsia="Gungsuh" w:hAnsi="Gungsuh"/>
                <w:i w:val="1"/>
                <w:rtl w:val="0"/>
              </w:rPr>
              <w:t xml:space="preserve">New evidence suggests patients ≤ 50y with Oncotype Dx 11-25 should consider chemotherapy if [</w:t>
            </w:r>
            <w:hyperlink w:anchor="xqgt548r8sze">
              <w:r w:rsidDel="00000000" w:rsidR="00000000" w:rsidRPr="00000000">
                <w:rPr>
                  <w:i w:val="1"/>
                  <w:rtl w:val="0"/>
                </w:rPr>
                <w:t xml:space="preserve">clinical high risk</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AF8">
            <w:pPr>
              <w:numPr>
                <w:ilvl w:val="0"/>
                <w:numId w:val="135"/>
              </w:numPr>
            </w:pPr>
            <w:r w:rsidDel="00000000" w:rsidR="00000000" w:rsidRPr="00000000">
              <w:rPr>
                <w:rtl w:val="0"/>
              </w:rPr>
              <w:t xml:space="preserve">Patients with Oncotype DX &gt;30 should be considered candidates for chemoendocrine therapy.</w:t>
            </w:r>
          </w:p>
          <w:p w:rsidR="00000000" w:rsidDel="00000000" w:rsidP="00000000" w:rsidRDefault="00000000" w:rsidRPr="00000000" w14:paraId="00000AF9">
            <w:pPr>
              <w:numPr>
                <w:ilvl w:val="0"/>
                <w:numId w:val="135"/>
              </w:numPr>
            </w:pPr>
            <w:r w:rsidDel="00000000" w:rsidR="00000000" w:rsidRPr="00000000">
              <w:rPr>
                <w:rtl w:val="0"/>
              </w:rPr>
              <w:t xml:space="preserve">Based on Expert Panel consensus, oncologists may offer chemoendocrine therapy for Oncotype DX 26-30. </w:t>
            </w:r>
          </w:p>
          <w:p w:rsidR="00000000" w:rsidDel="00000000" w:rsidP="00000000" w:rsidRDefault="00000000" w:rsidRPr="00000000" w14:paraId="00000AFA">
            <w:pPr>
              <w:numPr>
                <w:ilvl w:val="0"/>
                <w:numId w:val="135"/>
              </w:numPr>
            </w:pPr>
            <w:r w:rsidDel="00000000" w:rsidR="00000000" w:rsidRPr="00000000">
              <w:rPr>
                <w:rtl w:val="0"/>
              </w:rPr>
              <w:t xml:space="preserve">Mammaprint for HR+, HER2-, node negative BrCa at high clinical risk to help determine whether or not to withhold adjuvant systemic chemo due to the ability to ID a good-prognosis population where chemo may not benefit.</w:t>
            </w:r>
          </w:p>
          <w:p w:rsidR="00000000" w:rsidDel="00000000" w:rsidP="00000000" w:rsidRDefault="00000000" w:rsidRPr="00000000" w14:paraId="00000AFB">
            <w:pPr>
              <w:numPr>
                <w:ilvl w:val="1"/>
                <w:numId w:val="135"/>
              </w:numPr>
              <w:ind w:left="1440" w:hanging="360"/>
            </w:pPr>
            <w:r w:rsidDel="00000000" w:rsidR="00000000" w:rsidRPr="00000000">
              <w:rPr>
                <w:rtl w:val="0"/>
              </w:rPr>
              <w:t xml:space="preserve">Women in low clinical risk did not benefit from chemo regardless of genomic Mammaprint risk group.</w:t>
            </w:r>
          </w:p>
          <w:p w:rsidR="00000000" w:rsidDel="00000000" w:rsidP="00000000" w:rsidRDefault="00000000" w:rsidRPr="00000000" w14:paraId="00000AFC">
            <w:pPr>
              <w:numPr>
                <w:ilvl w:val="0"/>
                <w:numId w:val="135"/>
              </w:numPr>
            </w:pPr>
            <w:r w:rsidDel="00000000" w:rsidR="00000000" w:rsidRPr="00000000">
              <w:rPr>
                <w:rtl w:val="0"/>
              </w:rPr>
              <w:t xml:space="preserve">Mammaprint for HR+, HER2-, N1 BrCa at high clinical risk to inform decisions on withholding chemotherapy.</w:t>
            </w:r>
          </w:p>
          <w:p w:rsidR="00000000" w:rsidDel="00000000" w:rsidP="00000000" w:rsidRDefault="00000000" w:rsidRPr="00000000" w14:paraId="00000AFD">
            <w:pPr>
              <w:numPr>
                <w:ilvl w:val="1"/>
                <w:numId w:val="135"/>
              </w:numPr>
              <w:ind w:left="1440" w:hanging="360"/>
            </w:pPr>
            <w:r w:rsidDel="00000000" w:rsidR="00000000" w:rsidRPr="00000000">
              <w:rPr>
                <w:rtl w:val="0"/>
              </w:rPr>
              <w:t xml:space="preserve">Benefit from chemo cannot be excluded, particularly for 2+ lymph nodes.</w:t>
            </w:r>
          </w:p>
          <w:p w:rsidR="00000000" w:rsidDel="00000000" w:rsidP="00000000" w:rsidRDefault="00000000" w:rsidRPr="00000000" w14:paraId="00000AFE">
            <w:pPr>
              <w:numPr>
                <w:ilvl w:val="0"/>
                <w:numId w:val="135"/>
              </w:numPr>
            </w:pPr>
            <w:r w:rsidDel="00000000" w:rsidR="00000000" w:rsidRPr="00000000">
              <w:rPr>
                <w:rtl w:val="0"/>
              </w:rPr>
              <w:t xml:space="preserve">Do not use Mammaprint to guide decisions on adjuvant systemic treatment for HR+, HER2-, N+ at low clinical risk, nor any patient with HER2+ or TNBC due to lack of definitive data in these populations.</w:t>
            </w:r>
          </w:p>
          <w:p w:rsidR="00000000" w:rsidDel="00000000" w:rsidP="00000000" w:rsidRDefault="00000000" w:rsidRPr="00000000" w14:paraId="00000AFF">
            <w:pPr>
              <w:numPr>
                <w:ilvl w:val="0"/>
                <w:numId w:val="135"/>
              </w:numPr>
              <w:spacing w:line="240" w:lineRule="auto"/>
              <w:rPr>
                <w:u w:val="none"/>
              </w:rPr>
            </w:pPr>
            <w:r w:rsidDel="00000000" w:rsidR="00000000" w:rsidRPr="00000000">
              <w:rPr>
                <w:rtl w:val="0"/>
              </w:rPr>
              <w:t xml:space="preserve">Consider adjuvant chemotherapy for:</w:t>
            </w:r>
          </w:p>
          <w:p w:rsidR="00000000" w:rsidDel="00000000" w:rsidP="00000000" w:rsidRDefault="00000000" w:rsidRPr="00000000" w14:paraId="00000B00">
            <w:pPr>
              <w:numPr>
                <w:ilvl w:val="1"/>
                <w:numId w:val="135"/>
              </w:numPr>
              <w:spacing w:line="240" w:lineRule="auto"/>
              <w:ind w:left="1440" w:hanging="360"/>
              <w:rPr>
                <w:u w:val="none"/>
              </w:rPr>
            </w:pPr>
            <w:r w:rsidDel="00000000" w:rsidR="00000000" w:rsidRPr="00000000">
              <w:rPr>
                <w:rtl w:val="0"/>
              </w:rPr>
              <w:t xml:space="preserve">pN+: Requires 1+ LN with macro metastatic deposit &gt; 2 mm.</w:t>
            </w:r>
          </w:p>
          <w:p w:rsidR="00000000" w:rsidDel="00000000" w:rsidP="00000000" w:rsidRDefault="00000000" w:rsidRPr="00000000" w14:paraId="00000B01">
            <w:pPr>
              <w:numPr>
                <w:ilvl w:val="1"/>
                <w:numId w:val="135"/>
              </w:numPr>
              <w:spacing w:line="240" w:lineRule="auto"/>
              <w:ind w:left="1440" w:hanging="360"/>
              <w:rPr>
                <w:u w:val="none"/>
              </w:rPr>
            </w:pPr>
            <w:r w:rsidDel="00000000" w:rsidR="00000000" w:rsidRPr="00000000">
              <w:rPr>
                <w:rtl w:val="0"/>
              </w:rPr>
              <w:t xml:space="preserve">ER-, HER2+, and high risk node negative w size &gt; 5 mm.</w:t>
            </w:r>
          </w:p>
          <w:p w:rsidR="00000000" w:rsidDel="00000000" w:rsidP="00000000" w:rsidRDefault="00000000" w:rsidRPr="00000000" w14:paraId="00000B02">
            <w:pPr>
              <w:numPr>
                <w:ilvl w:val="1"/>
                <w:numId w:val="135"/>
              </w:numPr>
              <w:spacing w:line="240" w:lineRule="auto"/>
              <w:ind w:left="1440" w:hanging="360"/>
              <w:rPr>
                <w:u w:val="none"/>
              </w:rPr>
            </w:pPr>
            <w:r w:rsidDel="00000000" w:rsidR="00000000" w:rsidRPr="00000000">
              <w:rPr>
                <w:rtl w:val="0"/>
              </w:rPr>
              <w:t xml:space="preserve">pN-: if  tumor &gt; 5 mm, G3, TNBC, LVSI, Oncotype DX 10y risk of distant relapse &gt; 15%, or HER2+.</w:t>
            </w:r>
          </w:p>
          <w:p w:rsidR="00000000" w:rsidDel="00000000" w:rsidP="00000000" w:rsidRDefault="00000000" w:rsidRPr="00000000" w14:paraId="00000B03">
            <w:pPr>
              <w:numPr>
                <w:ilvl w:val="1"/>
                <w:numId w:val="135"/>
              </w:numPr>
              <w:spacing w:line="240" w:lineRule="auto"/>
              <w:ind w:left="1440" w:hanging="360"/>
              <w:rPr>
                <w:u w:val="none"/>
              </w:rPr>
            </w:pPr>
            <w:r w:rsidDel="00000000" w:rsidR="00000000" w:rsidRPr="00000000">
              <w:rPr>
                <w:rtl w:val="0"/>
              </w:rPr>
              <w:t xml:space="preserve">Tumors &lt; 5 mm, pN- and no other high risk features may not benefit from adjuvant chemo.</w:t>
            </w:r>
          </w:p>
          <w:p w:rsidR="00000000" w:rsidDel="00000000" w:rsidP="00000000" w:rsidRDefault="00000000" w:rsidRPr="00000000" w14:paraId="00000B04">
            <w:pPr>
              <w:spacing w:line="240" w:lineRule="auto"/>
              <w:ind w:left="0" w:firstLine="0"/>
              <w:rPr>
                <w:i w:val="1"/>
              </w:rPr>
            </w:pPr>
            <w:r w:rsidDel="00000000" w:rsidR="00000000" w:rsidRPr="00000000">
              <w:rPr>
                <w:b w:val="1"/>
                <w:rtl w:val="0"/>
              </w:rPr>
              <w:t xml:space="preserve">ASCO Guideline: </w:t>
            </w:r>
            <w:hyperlink r:id="rId630">
              <w:r w:rsidDel="00000000" w:rsidR="00000000" w:rsidRPr="00000000">
                <w:rPr>
                  <w:b w:val="1"/>
                  <w:rtl w:val="0"/>
                </w:rPr>
                <w:t xml:space="preserve">Chemo-and Targeted Tx for HER2- (or unknown) Advanced Breast Cancer</w:t>
              </w:r>
            </w:hyperlink>
            <w:r w:rsidDel="00000000" w:rsidR="00000000" w:rsidRPr="00000000">
              <w:rPr>
                <w:b w:val="1"/>
                <w:i w:val="1"/>
                <w:rtl w:val="0"/>
              </w:rPr>
              <w:t xml:space="preserve"> </w:t>
            </w:r>
            <w:r w:rsidDel="00000000" w:rsidR="00000000" w:rsidRPr="00000000">
              <w:rPr>
                <w:i w:val="1"/>
                <w:rtl w:val="0"/>
              </w:rPr>
              <w:t xml:space="preserve">September 2, 2014</w:t>
            </w:r>
          </w:p>
          <w:p w:rsidR="00000000" w:rsidDel="00000000" w:rsidP="00000000" w:rsidRDefault="00000000" w:rsidRPr="00000000" w14:paraId="00000B05">
            <w:pPr>
              <w:numPr>
                <w:ilvl w:val="0"/>
                <w:numId w:val="26"/>
              </w:numPr>
              <w:spacing w:line="240" w:lineRule="auto"/>
              <w:rPr>
                <w:u w:val="none"/>
              </w:rPr>
            </w:pPr>
            <w:r w:rsidDel="00000000" w:rsidR="00000000" w:rsidRPr="00000000">
              <w:rPr>
                <w:rtl w:val="0"/>
              </w:rPr>
              <w:t xml:space="preserve">Except in cases of immediately life-threatening dz, hormone therapy, alone or in combo, should be used for initial tx. </w:t>
            </w:r>
          </w:p>
          <w:p w:rsidR="00000000" w:rsidDel="00000000" w:rsidP="00000000" w:rsidRDefault="00000000" w:rsidRPr="00000000" w14:paraId="00000B06">
            <w:pPr>
              <w:numPr>
                <w:ilvl w:val="0"/>
                <w:numId w:val="26"/>
              </w:numPr>
              <w:spacing w:line="240" w:lineRule="auto"/>
              <w:rPr>
                <w:u w:val="none"/>
              </w:rPr>
            </w:pPr>
            <w:r w:rsidDel="00000000" w:rsidR="00000000" w:rsidRPr="00000000">
              <w:rPr>
                <w:rtl w:val="0"/>
              </w:rPr>
              <w:t xml:space="preserve">Single agents preferred to </w:t>
            </w:r>
            <w:r w:rsidDel="00000000" w:rsidR="00000000" w:rsidRPr="00000000">
              <w:rPr>
                <w:rtl w:val="0"/>
              </w:rPr>
              <w:t xml:space="preserve">combination</w:t>
            </w:r>
            <w:r w:rsidDel="00000000" w:rsidR="00000000" w:rsidRPr="00000000">
              <w:rPr>
                <w:rtl w:val="0"/>
              </w:rPr>
              <w:t xml:space="preserve"> chemo, and longer planned duration improves outcomes. Discuss toxicity.</w:t>
            </w:r>
          </w:p>
          <w:p w:rsidR="00000000" w:rsidDel="00000000" w:rsidP="00000000" w:rsidRDefault="00000000" w:rsidRPr="00000000" w14:paraId="00000B07">
            <w:pPr>
              <w:numPr>
                <w:ilvl w:val="0"/>
                <w:numId w:val="26"/>
              </w:numPr>
              <w:spacing w:line="240" w:lineRule="auto"/>
              <w:rPr>
                <w:u w:val="none"/>
              </w:rPr>
            </w:pPr>
            <w:r w:rsidDel="00000000" w:rsidR="00000000" w:rsidRPr="00000000">
              <w:rPr>
                <w:rtl w:val="0"/>
              </w:rPr>
              <w:t xml:space="preserve">The role of bevacizumab remains controversial.</w:t>
            </w:r>
          </w:p>
          <w:bookmarkStart w:colFirst="0" w:colLast="0" w:name="kix.nz0bfwbyu5e2" w:id="194"/>
          <w:bookmarkEnd w:id="194"/>
          <w:p w:rsidR="00000000" w:rsidDel="00000000" w:rsidP="00000000" w:rsidRDefault="00000000" w:rsidRPr="00000000" w14:paraId="00000B08">
            <w:pPr>
              <w:ind w:left="0" w:firstLine="0"/>
              <w:rPr/>
            </w:pPr>
            <w:r w:rsidDel="00000000" w:rsidR="00000000" w:rsidRPr="00000000">
              <w:rPr>
                <w:b w:val="1"/>
                <w:rtl w:val="0"/>
              </w:rPr>
              <w:t xml:space="preserve">EBCTCG Chemoendocrine therapy </w:t>
            </w:r>
            <w:r w:rsidDel="00000000" w:rsidR="00000000" w:rsidRPr="00000000">
              <w:rPr>
                <w:rtl w:val="0"/>
              </w:rPr>
              <w:t xml:space="preserve">[</w:t>
            </w:r>
            <w:hyperlink r:id="rId631">
              <w:r w:rsidDel="00000000" w:rsidR="00000000" w:rsidRPr="00000000">
                <w:rPr>
                  <w:rtl w:val="0"/>
                </w:rPr>
                <w:t xml:space="preserve">Lancet </w:t>
              </w:r>
            </w:hyperlink>
            <w:hyperlink r:id="rId632">
              <w:r w:rsidDel="00000000" w:rsidR="00000000" w:rsidRPr="00000000">
                <w:rPr>
                  <w:strike w:val="1"/>
                  <w:rtl w:val="0"/>
                </w:rPr>
                <w:t xml:space="preserve">'05</w:t>
              </w:r>
            </w:hyperlink>
            <w:r w:rsidDel="00000000" w:rsidR="00000000" w:rsidRPr="00000000">
              <w:rPr>
                <w:rtl w:val="0"/>
              </w:rPr>
              <w:t xml:space="preserve">, </w:t>
            </w:r>
            <w:hyperlink r:id="rId633">
              <w:r w:rsidDel="00000000" w:rsidR="00000000" w:rsidRPr="00000000">
                <w:rPr>
                  <w:rtl w:val="0"/>
                </w:rPr>
                <w:t xml:space="preserve">'12</w:t>
              </w:r>
            </w:hyperlink>
            <w:r w:rsidDel="00000000" w:rsidR="00000000" w:rsidRPr="00000000">
              <w:rPr>
                <w:rtl w:val="0"/>
              </w:rPr>
              <w:t xml:space="preserve">]: </w:t>
            </w:r>
            <w:r w:rsidDel="00000000" w:rsidR="00000000" w:rsidRPr="00000000">
              <w:rPr>
                <w:b w:val="1"/>
                <w:rtl w:val="0"/>
              </w:rPr>
              <w:t xml:space="preserve">Anthracyclines &gt; non-anthracyclines</w:t>
            </w:r>
            <w:r w:rsidDel="00000000" w:rsidR="00000000" w:rsidRPr="00000000">
              <w:rPr>
                <w:rtl w:val="0"/>
              </w:rPr>
              <w:t xml:space="preserve">. Add a taxane to it. </w:t>
            </w:r>
          </w:p>
          <w:p w:rsidR="00000000" w:rsidDel="00000000" w:rsidP="00000000" w:rsidRDefault="00000000" w:rsidRPr="00000000" w14:paraId="00000B09">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r>
          </w:p>
          <w:p w:rsidR="00000000" w:rsidDel="00000000" w:rsidP="00000000" w:rsidRDefault="00000000" w:rsidRPr="00000000" w14:paraId="00000B0A">
            <w:pPr>
              <w:ind w:left="0" w:firstLine="0"/>
              <w:rPr/>
            </w:pPr>
            <w:r w:rsidDel="00000000" w:rsidR="00000000" w:rsidRPr="00000000">
              <w:rPr>
                <w:rtl w:val="0"/>
              </w:rPr>
              <w:t xml:space="preserve">"The 2005 Lancet report on systemic therapies showed the substantial effects on 15y survival of the chemo regimens (eg, about 6 mos of anthracycline-based chemo) and endocrine regimens (eg, 5 years of tamoxifen) that were being tested in the 1980s."</w:t>
            </w:r>
          </w:p>
          <w:p w:rsidR="00000000" w:rsidDel="00000000" w:rsidP="00000000" w:rsidRDefault="00000000" w:rsidRPr="00000000" w14:paraId="00000B0B">
            <w:pPr>
              <w:ind w:left="0" w:firstLine="0"/>
              <w:rPr/>
            </w:pPr>
            <w:r w:rsidDel="00000000" w:rsidR="00000000" w:rsidRPr="00000000">
              <w:rPr>
                <w:rtl w:val="0"/>
              </w:rPr>
              <w:t xml:space="preserve">"The 2011-12 Lancet reports updated evidence from 2005, bringing together data from 100,000 women in 123 randomised trials of chemotherapy, showing that chemotherapy can reduce breast cancer mortality not only in ER-negative but also in ER-positive disease, and showing benefits of taxane-based over standard anthracycline chemotherapy."</w:t>
            </w:r>
          </w:p>
          <w:p w:rsidR="00000000" w:rsidDel="00000000" w:rsidP="00000000" w:rsidRDefault="00000000" w:rsidRPr="00000000" w14:paraId="00000B0C">
            <w:pPr>
              <w:ind w:left="0" w:firstLine="0"/>
              <w:rPr/>
            </w:pPr>
            <w:r w:rsidDel="00000000" w:rsidR="00000000" w:rsidRPr="00000000">
              <w:rPr>
                <w:rtl w:val="0"/>
              </w:rPr>
              <w:t xml:space="preserve">Adjuvant CTX and tamoxifen decreases odds of recurrence and death for all age groups.</w:t>
              <w:br w:type="textWrapping"/>
              <w:t xml:space="preserve">Issue: Didn't consider HER2 status. Retro analysis suggests the best benefit in HER2+.</w:t>
            </w:r>
          </w:p>
          <w:p w:rsidR="00000000" w:rsidDel="00000000" w:rsidP="00000000" w:rsidRDefault="00000000" w:rsidRPr="00000000" w14:paraId="00000B0D">
            <w:pPr>
              <w:numPr>
                <w:ilvl w:val="0"/>
                <w:numId w:val="26"/>
              </w:numPr>
            </w:pPr>
            <w:r w:rsidDel="00000000" w:rsidR="00000000" w:rsidRPr="00000000">
              <w:rPr>
                <w:rtl w:val="0"/>
              </w:rPr>
              <w:t xml:space="preserve">Addition of taxane to fixed anthracycline regimen reduced BCM (RR 0.86).</w:t>
            </w:r>
          </w:p>
          <w:p w:rsidR="00000000" w:rsidDel="00000000" w:rsidP="00000000" w:rsidRDefault="00000000" w:rsidRPr="00000000" w14:paraId="00000B0E">
            <w:pPr>
              <w:numPr>
                <w:ilvl w:val="0"/>
                <w:numId w:val="26"/>
              </w:numPr>
            </w:pPr>
            <w:r w:rsidDel="00000000" w:rsidR="00000000" w:rsidRPr="00000000">
              <w:rPr>
                <w:rtl w:val="0"/>
              </w:rPr>
              <w:t xml:space="preserve">CMF and standard 4AC are equivalent, but &gt;240 mg A (e.g. CAF, AC) reduced BCM compared to CMF (RR 0.78).</w:t>
            </w:r>
          </w:p>
          <w:p w:rsidR="00000000" w:rsidDel="00000000" w:rsidP="00000000" w:rsidRDefault="00000000" w:rsidRPr="00000000" w14:paraId="00000B0F">
            <w:pPr>
              <w:numPr>
                <w:ilvl w:val="0"/>
                <w:numId w:val="26"/>
              </w:numPr>
            </w:pPr>
            <w:r w:rsidDel="00000000" w:rsidR="00000000" w:rsidRPr="00000000">
              <w:rPr>
                <w:rtl w:val="0"/>
              </w:rPr>
              <w:t xml:space="preserve">Trials versus no chemo suggested greater mortality reductions with FAC than standard 4AC or CMF.</w:t>
            </w:r>
          </w:p>
          <w:p w:rsidR="00000000" w:rsidDel="00000000" w:rsidP="00000000" w:rsidRDefault="00000000" w:rsidRPr="00000000" w14:paraId="00000B10">
            <w:pPr>
              <w:numPr>
                <w:ilvl w:val="0"/>
                <w:numId w:val="26"/>
              </w:numPr>
            </w:pPr>
            <w:r w:rsidDel="00000000" w:rsidR="00000000" w:rsidRPr="00000000">
              <w:rPr>
                <w:rtl w:val="0"/>
              </w:rPr>
              <w:t xml:space="preserve">Anthracyclines dec annual CSM by ~21% for ages 45-69y, insufficient evidence for women &gt;70y.</w:t>
            </w:r>
          </w:p>
          <w:p w:rsidR="00000000" w:rsidDel="00000000" w:rsidP="00000000" w:rsidRDefault="00000000" w:rsidRPr="00000000" w14:paraId="00000B11">
            <w:pPr>
              <w:numPr>
                <w:ilvl w:val="0"/>
                <w:numId w:val="26"/>
              </w:numPr>
            </w:pPr>
            <w:r w:rsidDel="00000000" w:rsidR="00000000" w:rsidRPr="00000000">
              <w:rPr>
                <w:rtl w:val="0"/>
              </w:rPr>
              <w:t xml:space="preserve">Chemoendocrine therapy decreases annual CSM by 22% in women 55-69 versus chemo alone.</w:t>
            </w:r>
          </w:p>
          <w:p w:rsidR="00000000" w:rsidDel="00000000" w:rsidP="00000000" w:rsidRDefault="00000000" w:rsidRPr="00000000" w14:paraId="00000B12">
            <w:pPr>
              <w:numPr>
                <w:ilvl w:val="1"/>
                <w:numId w:val="26"/>
              </w:numPr>
              <w:ind w:left="1440" w:hanging="360"/>
            </w:pPr>
            <w:r w:rsidDel="00000000" w:rsidR="00000000" w:rsidRPr="00000000">
              <w:rPr>
                <w:rtl w:val="0"/>
              </w:rPr>
              <w:t xml:space="preserve">For &lt; 45y, chemoendocrine therapy decreases annual CSM by 28% versus chemo alone.</w:t>
            </w:r>
          </w:p>
          <w:p w:rsidR="00000000" w:rsidDel="00000000" w:rsidP="00000000" w:rsidRDefault="00000000" w:rsidRPr="00000000" w14:paraId="00000B13">
            <w:pPr>
              <w:numPr>
                <w:ilvl w:val="1"/>
                <w:numId w:val="26"/>
              </w:numPr>
              <w:ind w:left="1440" w:hanging="360"/>
            </w:pPr>
            <w:r w:rsidDel="00000000" w:rsidR="00000000" w:rsidRPr="00000000">
              <w:rPr>
                <w:rtl w:val="0"/>
              </w:rPr>
              <w:t xml:space="preserve">Of the younger women, half were known to be premeno or perimeno.</w:t>
            </w:r>
          </w:p>
          <w:p w:rsidR="00000000" w:rsidDel="00000000" w:rsidP="00000000" w:rsidRDefault="00000000" w:rsidRPr="00000000" w14:paraId="00000B14">
            <w:pPr>
              <w:numPr>
                <w:ilvl w:val="1"/>
                <w:numId w:val="26"/>
              </w:numPr>
              <w:ind w:left="1440" w:hanging="360"/>
            </w:pPr>
            <w:r w:rsidDel="00000000" w:rsidR="00000000" w:rsidRPr="00000000">
              <w:rPr>
                <w:rtl w:val="0"/>
              </w:rPr>
              <w:t xml:space="preserve">This is similar to the decrease in annual CSM with anthracyclines of ~21% for ages 45-69!</w:t>
            </w:r>
          </w:p>
          <w:p w:rsidR="00000000" w:rsidDel="00000000" w:rsidP="00000000" w:rsidRDefault="00000000" w:rsidRPr="00000000" w14:paraId="00000B15">
            <w:pPr>
              <w:numPr>
                <w:ilvl w:val="0"/>
                <w:numId w:val="26"/>
              </w:numPr>
            </w:pPr>
            <w:r w:rsidDel="00000000" w:rsidR="00000000" w:rsidRPr="00000000">
              <w:rPr>
                <w:rtl w:val="0"/>
              </w:rPr>
              <w:t xml:space="preserve">Old data from the Lancet '05 article:</w:t>
            </w:r>
          </w:p>
          <w:p w:rsidR="00000000" w:rsidDel="00000000" w:rsidP="00000000" w:rsidRDefault="00000000" w:rsidRPr="00000000" w14:paraId="00000B16">
            <w:pPr>
              <w:numPr>
                <w:ilvl w:val="1"/>
                <w:numId w:val="26"/>
              </w:numPr>
              <w:ind w:left="1440" w:hanging="360"/>
            </w:pPr>
            <w:r w:rsidDel="00000000" w:rsidR="00000000" w:rsidRPr="00000000">
              <w:rPr>
                <w:rtl w:val="0"/>
              </w:rPr>
              <w:t xml:space="preserve">Tamoxifen decreases annual CSM by 31%, largely irrespective of chemo or other factors.</w:t>
            </w:r>
            <w:r w:rsidDel="00000000" w:rsidR="00000000" w:rsidRPr="00000000">
              <w:rPr>
                <w:rtl w:val="0"/>
              </w:rPr>
            </w:r>
          </w:p>
          <w:p w:rsidR="00000000" w:rsidDel="00000000" w:rsidP="00000000" w:rsidRDefault="00000000" w:rsidRPr="00000000" w14:paraId="00000B17">
            <w:pPr>
              <w:numPr>
                <w:ilvl w:val="1"/>
                <w:numId w:val="26"/>
              </w:numPr>
              <w:ind w:left="1440" w:hanging="360"/>
            </w:pPr>
            <w:r w:rsidDel="00000000" w:rsidR="00000000" w:rsidRPr="00000000">
              <w:rPr>
                <w:rtl w:val="0"/>
              </w:rPr>
              <w:t xml:space="preserve">Chemo with 10-15% 15y OS and DSS benefit for premeno and a 5% OS and DSS benefit for postmeno pts.</w:t>
            </w:r>
          </w:p>
          <w:p w:rsidR="00000000" w:rsidDel="00000000" w:rsidP="00000000" w:rsidRDefault="00000000" w:rsidRPr="00000000" w14:paraId="00000B18">
            <w:pPr>
              <w:numPr>
                <w:ilvl w:val="1"/>
                <w:numId w:val="26"/>
              </w:numPr>
              <w:ind w:left="1440" w:hanging="360"/>
            </w:pPr>
            <w:r w:rsidDel="00000000" w:rsidR="00000000" w:rsidRPr="00000000">
              <w:rPr>
                <w:rtl w:val="0"/>
              </w:rPr>
              <w:t xml:space="preserve">Largely independent up age (up to age 70), taxane/anthracycline regimens reduce CSM by ~33%.</w:t>
            </w:r>
          </w:p>
          <w:p w:rsidR="00000000" w:rsidDel="00000000" w:rsidP="00000000" w:rsidRDefault="00000000" w:rsidRPr="00000000" w14:paraId="00000B19">
            <w:pPr>
              <w:ind w:left="1440" w:firstLine="0"/>
              <w:rPr/>
            </w:pPr>
            <w:r w:rsidDel="00000000" w:rsidR="00000000" w:rsidRPr="00000000">
              <w:rPr>
                <w:rtl w:val="0"/>
              </w:rPr>
            </w:r>
          </w:p>
          <w:bookmarkStart w:colFirst="0" w:colLast="0" w:name="kix.xz3icbgdbgje" w:id="195"/>
          <w:bookmarkEnd w:id="195"/>
          <w:p w:rsidR="00000000" w:rsidDel="00000000" w:rsidP="00000000" w:rsidRDefault="00000000" w:rsidRPr="00000000" w14:paraId="00000B1A">
            <w:pPr>
              <w:ind w:left="0" w:firstLine="0"/>
              <w:rPr/>
            </w:pPr>
            <w:r w:rsidDel="00000000" w:rsidR="00000000" w:rsidRPr="00000000">
              <w:rPr>
                <w:b w:val="1"/>
                <w:rtl w:val="0"/>
              </w:rPr>
              <w:t xml:space="preserve">EBCTCG Chemotherapy dose intensification </w:t>
            </w:r>
            <w:r w:rsidDel="00000000" w:rsidR="00000000" w:rsidRPr="00000000">
              <w:rPr>
                <w:rtl w:val="0"/>
              </w:rPr>
              <w:t xml:space="preserve">[</w:t>
            </w:r>
            <w:hyperlink r:id="rId634">
              <w:r w:rsidDel="00000000" w:rsidR="00000000" w:rsidRPr="00000000">
                <w:rPr>
                  <w:rtl w:val="0"/>
                </w:rPr>
                <w:t xml:space="preserve">Lancet ‘19</w:t>
              </w:r>
            </w:hyperlink>
            <w:r w:rsidDel="00000000" w:rsidR="00000000" w:rsidRPr="00000000">
              <w:rPr>
                <w:rtl w:val="0"/>
              </w:rPr>
              <w:t xml:space="preserve">]: </w:t>
            </w:r>
            <w:r w:rsidDel="00000000" w:rsidR="00000000" w:rsidRPr="00000000">
              <w:rPr>
                <w:b w:val="1"/>
                <w:rtl w:val="0"/>
              </w:rPr>
              <w:t xml:space="preserve">q3w vs. q2w chemotherapy</w:t>
            </w:r>
            <w:r w:rsidDel="00000000" w:rsidR="00000000" w:rsidRPr="00000000">
              <w:rPr>
                <w:rtl w:val="0"/>
              </w:rPr>
              <w:t xml:space="preserve">.</w:t>
            </w:r>
          </w:p>
          <w:p w:rsidR="00000000" w:rsidDel="00000000" w:rsidP="00000000" w:rsidRDefault="00000000" w:rsidRPr="00000000" w14:paraId="00000B1B">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“The 2019 report on 37,000 women in 26 trials of  chemotherapy dose intensification showed that increasing dose intensity (eg by 2-weekly rather than 3-weekly administration) reduced the risk of breast cancer recurrence and death.”</w:t>
            </w:r>
          </w:p>
          <w:p w:rsidR="00000000" w:rsidDel="00000000" w:rsidP="00000000" w:rsidRDefault="00000000" w:rsidRPr="00000000" w14:paraId="00000B1C">
            <w:pPr>
              <w:numPr>
                <w:ilvl w:val="0"/>
                <w:numId w:val="26"/>
              </w:numPr>
            </w:pPr>
            <w:r w:rsidDel="00000000" w:rsidR="00000000" w:rsidRPr="00000000">
              <w:rPr>
                <w:rtl w:val="0"/>
              </w:rPr>
              <w:t xml:space="preserve">Most women were aged younger than 70y and had node positive disease.</w:t>
            </w:r>
          </w:p>
          <w:p w:rsidR="00000000" w:rsidDel="00000000" w:rsidP="00000000" w:rsidRDefault="00000000" w:rsidRPr="00000000" w14:paraId="00000B1D">
            <w:pPr>
              <w:numPr>
                <w:ilvl w:val="0"/>
                <w:numId w:val="26"/>
              </w:numPr>
              <w:rPr>
                <w:u w:val="none"/>
              </w:rPr>
            </w:pPr>
            <w:r w:rsidDel="00000000" w:rsidR="00000000" w:rsidRPr="00000000">
              <w:rPr>
                <w:rFonts w:ascii="Cardo" w:cs="Cardo" w:eastAsia="Cardo" w:hAnsi="Cardo"/>
                <w:rtl w:val="0"/>
              </w:rPr>
              <w:t xml:space="preserve">10y risk of recurrence of 28→ 24% (RR 0.83).</w:t>
            </w:r>
          </w:p>
          <w:p w:rsidR="00000000" w:rsidDel="00000000" w:rsidP="00000000" w:rsidRDefault="00000000" w:rsidRPr="00000000" w14:paraId="00000B1E">
            <w:pPr>
              <w:numPr>
                <w:ilvl w:val="0"/>
                <w:numId w:val="26"/>
              </w:numPr>
              <w:rPr>
                <w:u w:val="none"/>
              </w:rPr>
            </w:pPr>
            <w:r w:rsidDel="00000000" w:rsidR="00000000" w:rsidRPr="00000000">
              <w:rPr>
                <w:rFonts w:ascii="Cardo" w:cs="Cardo" w:eastAsia="Cardo" w:hAnsi="Cardo"/>
                <w:rtl w:val="0"/>
              </w:rPr>
              <w:t xml:space="preserve">10y CSM 21→ 19% (RR 0.87).</w:t>
            </w:r>
          </w:p>
          <w:p w:rsidR="00000000" w:rsidDel="00000000" w:rsidP="00000000" w:rsidRDefault="00000000" w:rsidRPr="00000000" w14:paraId="00000B1F">
            <w:pPr>
              <w:numPr>
                <w:ilvl w:val="0"/>
                <w:numId w:val="26"/>
              </w:numPr>
              <w:rPr>
                <w:u w:val="none"/>
              </w:rPr>
            </w:pPr>
            <w:r w:rsidDel="00000000" w:rsidR="00000000" w:rsidRPr="00000000">
              <w:rPr>
                <w:rFonts w:ascii="Cardo" w:cs="Cardo" w:eastAsia="Cardo" w:hAnsi="Cardo"/>
                <w:rtl w:val="0"/>
              </w:rPr>
              <w:t xml:space="preserve">10y OM 25→ 22% (RR 0.87). </w:t>
            </w:r>
          </w:p>
          <w:p w:rsidR="00000000" w:rsidDel="00000000" w:rsidP="00000000" w:rsidRDefault="00000000" w:rsidRPr="00000000" w14:paraId="00000B20">
            <w:pPr>
              <w:ind w:firstLine="720"/>
              <w:rPr>
                <w:b w:val="1"/>
              </w:rPr>
            </w:pPr>
            <w:r w:rsidDel="00000000" w:rsidR="00000000" w:rsidRPr="00000000">
              <w:rPr>
                <w:rtl w:val="0"/>
              </w:rPr>
            </w:r>
          </w:p>
          <w:bookmarkStart w:colFirst="0" w:colLast="0" w:name="kix.ve0k2ylu5cos" w:id="196"/>
          <w:bookmarkEnd w:id="196"/>
          <w:p w:rsidR="00000000" w:rsidDel="00000000" w:rsidP="00000000" w:rsidRDefault="00000000" w:rsidRPr="00000000" w14:paraId="00000B21">
            <w:pPr>
              <w:ind w:left="0" w:firstLine="0"/>
              <w:rPr/>
            </w:pPr>
            <w:r w:rsidDel="00000000" w:rsidR="00000000" w:rsidRPr="00000000">
              <w:rPr>
                <w:b w:val="1"/>
                <w:rtl w:val="0"/>
              </w:rPr>
              <w:t xml:space="preserve">EBCTCG Meta </w:t>
            </w:r>
            <w:r w:rsidDel="00000000" w:rsidR="00000000" w:rsidRPr="00000000">
              <w:rPr>
                <w:rtl w:val="0"/>
              </w:rPr>
              <w:t xml:space="preserve">[</w:t>
            </w:r>
            <w:hyperlink r:id="rId635">
              <w:r w:rsidDel="00000000" w:rsidR="00000000" w:rsidRPr="00000000">
                <w:rPr>
                  <w:rtl w:val="0"/>
                </w:rPr>
                <w:t xml:space="preserve">McGale Lancet Onc '18</w:t>
              </w:r>
            </w:hyperlink>
            <w:r w:rsidDel="00000000" w:rsidR="00000000" w:rsidRPr="00000000">
              <w:rPr>
                <w:rtl w:val="0"/>
              </w:rPr>
              <w:t xml:space="preserve">]: </w:t>
            </w:r>
            <w:r w:rsidDel="00000000" w:rsidR="00000000" w:rsidRPr="00000000">
              <w:rPr>
                <w:b w:val="1"/>
                <w:rtl w:val="0"/>
              </w:rPr>
              <w:t xml:space="preserve">NAC vs. Adjuvant chemo</w:t>
            </w:r>
            <w:r w:rsidDel="00000000" w:rsidR="00000000" w:rsidRPr="00000000">
              <w:rPr>
                <w:rtl w:val="0"/>
              </w:rPr>
              <w:t xml:space="preserve">. </w:t>
            </w:r>
          </w:p>
          <w:p w:rsidR="00000000" w:rsidDel="00000000" w:rsidP="00000000" w:rsidRDefault="00000000" w:rsidRPr="00000000" w14:paraId="00000B22">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“The 2018 report on 4500 women in 10 trials of neoadjuvant chemotherapy versus adjuvant chemotherapy showed that there was no significant difference between neoadjuvant and adjuvant chemotherapy for distant recurrence, breast cancer mortality or death from any cause. Neoadjuvant chemotherapy allowed more women to have breast-conserving therapy than adjuvant chemotherapy. However, the risk of cancer recurring in the breast or adjacent lymph glands (local recurrence) was somewhat higher in the neoadjuvant than the adjuvant chemotherapy group. This increased risk of local recurrence was greater in trials which omitted surgery in the event of a good response to neoadjuvant chemotherapy.”</w:t>
            </w:r>
          </w:p>
          <w:p w:rsidR="00000000" w:rsidDel="00000000" w:rsidP="00000000" w:rsidRDefault="00000000" w:rsidRPr="00000000" w14:paraId="00000B23">
            <w:pPr>
              <w:ind w:left="0" w:firstLine="0"/>
              <w:rPr/>
            </w:pPr>
            <w:r w:rsidDel="00000000" w:rsidR="00000000" w:rsidRPr="00000000">
              <w:rPr>
                <w:rtl w:val="0"/>
              </w:rPr>
              <w:t xml:space="preserve">Stage-matched yp has higher LRR.</w:t>
            </w:r>
          </w:p>
          <w:p w:rsidR="00000000" w:rsidDel="00000000" w:rsidP="00000000" w:rsidRDefault="00000000" w:rsidRPr="00000000" w14:paraId="00000B24">
            <w:pPr>
              <w:numPr>
                <w:ilvl w:val="0"/>
                <w:numId w:val="26"/>
              </w:numPr>
            </w:pPr>
            <w:r w:rsidDel="00000000" w:rsidR="00000000" w:rsidRPr="00000000">
              <w:rPr>
                <w:rtl w:val="0"/>
              </w:rPr>
              <w:t xml:space="preserve">4,756 pts from 10 RCTs. Compared to the same chemo before and after. 1983-2002. MFU 9y.</w:t>
            </w:r>
          </w:p>
          <w:p w:rsidR="00000000" w:rsidDel="00000000" w:rsidP="00000000" w:rsidRDefault="00000000" w:rsidRPr="00000000" w14:paraId="00000B25">
            <w:pPr>
              <w:numPr>
                <w:ilvl w:val="1"/>
                <w:numId w:val="26"/>
              </w:numPr>
              <w:ind w:left="1440" w:hanging="360"/>
            </w:pPr>
            <w:r w:rsidDel="00000000" w:rsidR="00000000" w:rsidRPr="00000000">
              <w:rPr>
                <w:rtl w:val="0"/>
              </w:rPr>
              <w:t xml:space="preserve">Chemo: Mostly anthracycline based (81%).</w:t>
            </w:r>
          </w:p>
          <w:p w:rsidR="00000000" w:rsidDel="00000000" w:rsidP="00000000" w:rsidRDefault="00000000" w:rsidRPr="00000000" w14:paraId="00000B26">
            <w:pPr>
              <w:numPr>
                <w:ilvl w:val="0"/>
                <w:numId w:val="26"/>
              </w:numPr>
            </w:pPr>
            <w:r w:rsidDel="00000000" w:rsidR="00000000" w:rsidRPr="00000000">
              <w:rPr>
                <w:rFonts w:ascii="Cardo" w:cs="Cardo" w:eastAsia="Cardo" w:hAnsi="Cardo"/>
                <w:rtl w:val="0"/>
              </w:rPr>
              <w:t xml:space="preserve">BCT 65→ 49%. </w:t>
            </w:r>
            <w:r w:rsidDel="00000000" w:rsidR="00000000" w:rsidRPr="00000000">
              <w:rPr>
                <w:b w:val="1"/>
                <w:rtl w:val="0"/>
              </w:rPr>
              <w:t xml:space="preserve">Increased BCT in NAC arm likely contributes to increased LR</w:t>
            </w:r>
            <w:r w:rsidDel="00000000" w:rsidR="00000000" w:rsidRPr="00000000">
              <w:rPr>
                <w:rtl w:val="0"/>
              </w:rPr>
              <w:t xml:space="preserve">.</w:t>
            </w:r>
          </w:p>
          <w:p w:rsidR="00000000" w:rsidDel="00000000" w:rsidP="00000000" w:rsidRDefault="00000000" w:rsidRPr="00000000" w14:paraId="00000B27">
            <w:pPr>
              <w:numPr>
                <w:ilvl w:val="1"/>
                <w:numId w:val="26"/>
              </w:numPr>
              <w:ind w:left="1440" w:hanging="360"/>
            </w:pPr>
            <w:r w:rsidDel="00000000" w:rsidR="00000000" w:rsidRPr="00000000">
              <w:rPr>
                <w:rtl w:val="0"/>
              </w:rPr>
              <w:t xml:space="preserve">NAC does NOT improve OS, but can convert from MRM to BCS in 20-30% of pts.</w:t>
            </w:r>
            <w:r w:rsidDel="00000000" w:rsidR="00000000" w:rsidRPr="00000000">
              <w:rPr>
                <w:rtl w:val="0"/>
              </w:rPr>
            </w:r>
          </w:p>
          <w:p w:rsidR="00000000" w:rsidDel="00000000" w:rsidP="00000000" w:rsidRDefault="00000000" w:rsidRPr="00000000" w14:paraId="00000B28">
            <w:pPr>
              <w:numPr>
                <w:ilvl w:val="0"/>
                <w:numId w:val="26"/>
              </w:numPr>
            </w:pPr>
            <w:r w:rsidDel="00000000" w:rsidR="00000000" w:rsidRPr="00000000">
              <w:rPr>
                <w:rFonts w:ascii="Cardo" w:cs="Cardo" w:eastAsia="Cardo" w:hAnsi="Cardo"/>
                <w:rtl w:val="0"/>
              </w:rPr>
              <w:t xml:space="preserve">15y LR 21→ 16%. 15y DM ~38%. 15y BCM ~34%. 15y OM ~41%.</w:t>
            </w:r>
          </w:p>
          <w:p w:rsidR="00000000" w:rsidDel="00000000" w:rsidP="00000000" w:rsidRDefault="00000000" w:rsidRPr="00000000" w14:paraId="00000B29">
            <w:pPr>
              <w:numPr>
                <w:ilvl w:val="0"/>
                <w:numId w:val="26"/>
              </w:numPr>
              <w:rPr>
                <w:i w:val="1"/>
              </w:rPr>
            </w:pPr>
            <w:r w:rsidDel="00000000" w:rsidR="00000000" w:rsidRPr="00000000">
              <w:rPr>
                <w:rtl w:val="0"/>
              </w:rPr>
              <w:t xml:space="preserve">NAC with 30% CR, 40% PR. More than 2/3 respond to NAC.</w:t>
            </w:r>
          </w:p>
        </w:tc>
      </w:tr>
    </w:tbl>
    <w:p w:rsidR="00000000" w:rsidDel="00000000" w:rsidP="00000000" w:rsidRDefault="00000000" w:rsidRPr="00000000" w14:paraId="00000B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2B">
      <w:pPr>
        <w:numPr>
          <w:ilvl w:val="0"/>
          <w:numId w:val="6"/>
        </w:numPr>
        <w:spacing w:line="240" w:lineRule="auto"/>
        <w:rPr>
          <w:b w:val="1"/>
        </w:rPr>
      </w:pPr>
      <w:r w:rsidDel="00000000" w:rsidR="00000000" w:rsidRPr="00000000">
        <w:rPr>
          <w:b w:val="1"/>
          <w:rtl w:val="0"/>
        </w:rPr>
        <w:t xml:space="preserve">General Principles</w:t>
      </w:r>
    </w:p>
    <w:p w:rsidR="00000000" w:rsidDel="00000000" w:rsidP="00000000" w:rsidRDefault="00000000" w:rsidRPr="00000000" w14:paraId="00000B2C">
      <w:pPr>
        <w:numPr>
          <w:ilvl w:val="1"/>
          <w:numId w:val="6"/>
        </w:numPr>
        <w:spacing w:line="240" w:lineRule="auto"/>
        <w:ind w:left="1440" w:hanging="360"/>
        <w:rPr/>
      </w:pPr>
      <w:r w:rsidDel="00000000" w:rsidR="00000000" w:rsidRPr="00000000">
        <w:rPr>
          <w:rtl w:val="0"/>
        </w:rPr>
        <w:t xml:space="preserve">Use taxanes for node positive patients. Dose dense (q2w cs. q3w) with increased efficacy.</w:t>
      </w:r>
    </w:p>
    <w:p w:rsidR="00000000" w:rsidDel="00000000" w:rsidP="00000000" w:rsidRDefault="00000000" w:rsidRPr="00000000" w14:paraId="00000B2D">
      <w:pPr>
        <w:numPr>
          <w:ilvl w:val="1"/>
          <w:numId w:val="6"/>
        </w:numPr>
        <w:spacing w:line="240" w:lineRule="auto"/>
        <w:ind w:left="1440" w:hanging="360"/>
        <w:rPr/>
      </w:pPr>
      <w:r w:rsidDel="00000000" w:rsidR="00000000" w:rsidRPr="00000000">
        <w:rPr>
          <w:rtl w:val="0"/>
        </w:rPr>
        <w:t xml:space="preserve">Chemo above the age of 70 is unclear as this age group was excluded from early clinical trials.</w:t>
      </w:r>
    </w:p>
    <w:p w:rsidR="00000000" w:rsidDel="00000000" w:rsidP="00000000" w:rsidRDefault="00000000" w:rsidRPr="00000000" w14:paraId="00000B2E">
      <w:pPr>
        <w:numPr>
          <w:ilvl w:val="1"/>
          <w:numId w:val="6"/>
        </w:numPr>
        <w:spacing w:line="240" w:lineRule="auto"/>
        <w:ind w:left="1440" w:hanging="360"/>
        <w:rPr/>
      </w:pPr>
      <w:r w:rsidDel="00000000" w:rsidR="00000000" w:rsidRPr="00000000">
        <w:rPr>
          <w:rtl w:val="0"/>
        </w:rPr>
        <w:t xml:space="preserve">Chemo generally recommended for T1c or pN+:</w:t>
      </w:r>
    </w:p>
    <w:p w:rsidR="00000000" w:rsidDel="00000000" w:rsidP="00000000" w:rsidRDefault="00000000" w:rsidRPr="00000000" w14:paraId="00000B2F">
      <w:pPr>
        <w:numPr>
          <w:ilvl w:val="2"/>
          <w:numId w:val="6"/>
        </w:numPr>
        <w:spacing w:line="240" w:lineRule="auto"/>
        <w:ind w:left="2160" w:hanging="360"/>
        <w:rPr/>
      </w:pPr>
      <w:r w:rsidDel="00000000" w:rsidR="00000000" w:rsidRPr="00000000">
        <w:rPr>
          <w:rtl w:val="0"/>
        </w:rPr>
        <w:t xml:space="preserve">TN or HER2/neu: Consider adjuvant chemo for T1c, consider for T1b.</w:t>
      </w:r>
    </w:p>
    <w:p w:rsidR="00000000" w:rsidDel="00000000" w:rsidP="00000000" w:rsidRDefault="00000000" w:rsidRPr="00000000" w14:paraId="00000B30">
      <w:pPr>
        <w:numPr>
          <w:ilvl w:val="2"/>
          <w:numId w:val="6"/>
        </w:numPr>
        <w:spacing w:line="240" w:lineRule="auto"/>
        <w:ind w:left="2160" w:hanging="360"/>
        <w:rPr/>
      </w:pPr>
      <w:r w:rsidDel="00000000" w:rsidR="00000000" w:rsidRPr="00000000">
        <w:rPr>
          <w:rtl w:val="0"/>
        </w:rPr>
        <w:t xml:space="preserve">ER+ and Her2/neu- and T1bN0: Consider 21-gene assay to determine the role of adjuvant chemo.</w:t>
      </w:r>
      <w:r w:rsidDel="00000000" w:rsidR="00000000" w:rsidRPr="00000000">
        <w:rPr>
          <w:rtl w:val="0"/>
        </w:rPr>
      </w:r>
    </w:p>
    <w:p w:rsidR="00000000" w:rsidDel="00000000" w:rsidP="00000000" w:rsidRDefault="00000000" w:rsidRPr="00000000" w14:paraId="00000B31">
      <w:pPr>
        <w:numPr>
          <w:ilvl w:val="2"/>
          <w:numId w:val="6"/>
        </w:numPr>
        <w:spacing w:line="240" w:lineRule="auto"/>
        <w:ind w:left="2160" w:hanging="360"/>
        <w:rPr/>
      </w:pPr>
      <w:r w:rsidDel="00000000" w:rsidR="00000000" w:rsidRPr="00000000">
        <w:rPr>
          <w:rtl w:val="0"/>
        </w:rPr>
        <w:t xml:space="preserve">Can try to avoid chemo in T2 disease.</w:t>
      </w:r>
      <w:r w:rsidDel="00000000" w:rsidR="00000000" w:rsidRPr="00000000">
        <w:rPr>
          <w:rtl w:val="0"/>
        </w:rPr>
      </w:r>
    </w:p>
    <w:p w:rsidR="00000000" w:rsidDel="00000000" w:rsidP="00000000" w:rsidRDefault="00000000" w:rsidRPr="00000000" w14:paraId="00000B3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right="0"/>
        <w:jc w:val="left"/>
        <w:rPr>
          <w:b w:val="1"/>
          <w:i w:val="0"/>
          <w:smallCaps w:val="0"/>
          <w:strike w:val="0"/>
          <w:color w:val="000000"/>
          <w:shd w:fill="auto" w:val="clear"/>
          <w:vertAlign w:val="baseline"/>
        </w:rPr>
      </w:pPr>
      <w:r w:rsidDel="00000000" w:rsidR="00000000" w:rsidRPr="00000000">
        <w:rPr>
          <w:b w:val="1"/>
          <w:rtl w:val="0"/>
        </w:rPr>
        <w:t xml:space="preserve">Adjuvant</w:t>
      </w:r>
    </w:p>
    <w:p w:rsidR="00000000" w:rsidDel="00000000" w:rsidP="00000000" w:rsidRDefault="00000000" w:rsidRPr="00000000" w14:paraId="00000B33">
      <w:pPr>
        <w:numPr>
          <w:ilvl w:val="1"/>
          <w:numId w:val="6"/>
        </w:numPr>
        <w:spacing w:line="240" w:lineRule="auto"/>
        <w:ind w:left="1440" w:hanging="360"/>
        <w:rPr/>
      </w:pPr>
      <w:r w:rsidDel="00000000" w:rsidR="00000000" w:rsidRPr="00000000">
        <w:rPr>
          <w:rtl w:val="0"/>
        </w:rPr>
        <w:t xml:space="preserve">Typically post-op for LN+, ER-, HER2+. Consider for young age or high oncotype.</w:t>
      </w:r>
    </w:p>
    <w:p w:rsidR="00000000" w:rsidDel="00000000" w:rsidP="00000000" w:rsidRDefault="00000000" w:rsidRPr="00000000" w14:paraId="00000B34">
      <w:pPr>
        <w:numPr>
          <w:ilvl w:val="1"/>
          <w:numId w:val="6"/>
        </w:numPr>
        <w:spacing w:line="240" w:lineRule="auto"/>
        <w:ind w:left="1440" w:hanging="360"/>
        <w:rPr/>
      </w:pPr>
      <w:r w:rsidDel="00000000" w:rsidR="00000000" w:rsidRPr="00000000">
        <w:rPr>
          <w:rtl w:val="0"/>
        </w:rPr>
        <w:t xml:space="preserve">DFS benefits more pronounced in younger, LN+, ER-.</w:t>
      </w:r>
    </w:p>
    <w:p w:rsidR="00000000" w:rsidDel="00000000" w:rsidP="00000000" w:rsidRDefault="00000000" w:rsidRPr="00000000" w14:paraId="00000B35">
      <w:pPr>
        <w:numPr>
          <w:ilvl w:val="0"/>
          <w:numId w:val="6"/>
        </w:numPr>
        <w:spacing w:line="240" w:lineRule="auto"/>
        <w:rPr>
          <w:b w:val="1"/>
        </w:rPr>
      </w:pPr>
      <w:r w:rsidDel="00000000" w:rsidR="00000000" w:rsidRPr="00000000">
        <w:rPr>
          <w:b w:val="1"/>
          <w:rtl w:val="0"/>
        </w:rPr>
        <w:t xml:space="preserve">Neoadjuvant</w:t>
      </w:r>
    </w:p>
    <w:p w:rsidR="00000000" w:rsidDel="00000000" w:rsidP="00000000" w:rsidRDefault="00000000" w:rsidRPr="00000000" w14:paraId="00000B36">
      <w:pPr>
        <w:numPr>
          <w:ilvl w:val="1"/>
          <w:numId w:val="6"/>
        </w:numPr>
        <w:spacing w:line="240" w:lineRule="auto"/>
        <w:ind w:left="1440" w:hanging="360"/>
        <w:rPr/>
      </w:pPr>
      <w:r w:rsidDel="00000000" w:rsidR="00000000" w:rsidRPr="00000000">
        <w:rPr>
          <w:rtl w:val="0"/>
        </w:rPr>
        <w:t xml:space="preserve">~OS as adjuvant (NSABP B18) but may allow less extensive surgery.</w:t>
      </w:r>
    </w:p>
    <w:p w:rsidR="00000000" w:rsidDel="00000000" w:rsidP="00000000" w:rsidRDefault="00000000" w:rsidRPr="00000000" w14:paraId="00000B37">
      <w:pPr>
        <w:numPr>
          <w:ilvl w:val="1"/>
          <w:numId w:val="6"/>
        </w:numPr>
        <w:spacing w:line="240" w:lineRule="auto"/>
        <w:ind w:left="1440" w:hanging="360"/>
        <w:rPr/>
      </w:pPr>
      <w:r w:rsidDel="00000000" w:rsidR="00000000" w:rsidRPr="00000000">
        <w:rPr>
          <w:rtl w:val="0"/>
        </w:rPr>
        <w:t xml:space="preserve">Consider adjuvant capecitabine for TNBC.</w:t>
      </w:r>
    </w:p>
    <w:p w:rsidR="00000000" w:rsidDel="00000000" w:rsidP="00000000" w:rsidRDefault="00000000" w:rsidRPr="00000000" w14:paraId="00000B38">
      <w:pPr>
        <w:numPr>
          <w:ilvl w:val="1"/>
          <w:numId w:val="6"/>
        </w:numPr>
        <w:spacing w:line="240" w:lineRule="auto"/>
        <w:ind w:left="1440" w:hanging="360"/>
        <w:rPr/>
      </w:pPr>
      <w:r w:rsidDel="00000000" w:rsidR="00000000" w:rsidRPr="00000000">
        <w:rPr>
          <w:rtl w:val="0"/>
        </w:rPr>
        <w:t xml:space="preserve">Consider adjuvant TM-1 for HER2+ w residual dz after NAC.</w:t>
      </w:r>
    </w:p>
    <w:p w:rsidR="00000000" w:rsidDel="00000000" w:rsidP="00000000" w:rsidRDefault="00000000" w:rsidRPr="00000000" w14:paraId="00000B39">
      <w:pPr>
        <w:numPr>
          <w:ilvl w:val="1"/>
          <w:numId w:val="6"/>
        </w:numPr>
        <w:spacing w:line="240" w:lineRule="auto"/>
        <w:ind w:left="1440" w:hanging="360"/>
        <w:rPr/>
      </w:pPr>
      <w:r w:rsidDel="00000000" w:rsidR="00000000" w:rsidRPr="00000000">
        <w:rPr>
          <w:b w:val="1"/>
          <w:rtl w:val="0"/>
        </w:rPr>
        <w:t xml:space="preserve">Trastuzumab</w:t>
      </w:r>
      <w:r w:rsidDel="00000000" w:rsidR="00000000" w:rsidRPr="00000000">
        <w:rPr>
          <w:rtl w:val="0"/>
        </w:rPr>
        <w:t xml:space="preserve"> w OS for HER2+ in addition to chemo. </w:t>
      </w:r>
      <w:r w:rsidDel="00000000" w:rsidR="00000000" w:rsidRPr="00000000">
        <w:rPr>
          <w:rtl w:val="0"/>
        </w:rPr>
      </w:r>
    </w:p>
    <w:p w:rsidR="00000000" w:rsidDel="00000000" w:rsidP="00000000" w:rsidRDefault="00000000" w:rsidRPr="00000000" w14:paraId="00000B3A">
      <w:pPr>
        <w:numPr>
          <w:ilvl w:val="2"/>
          <w:numId w:val="6"/>
        </w:numPr>
        <w:spacing w:line="240" w:lineRule="auto"/>
        <w:ind w:left="2160" w:hanging="360"/>
        <w:rPr/>
      </w:pPr>
      <w:r w:rsidDel="00000000" w:rsidR="00000000" w:rsidRPr="00000000">
        <w:rPr>
          <w:rtl w:val="0"/>
        </w:rPr>
        <w:t xml:space="preserve">Add pertuzumab with </w:t>
      </w:r>
      <w:r w:rsidDel="00000000" w:rsidR="00000000" w:rsidRPr="00000000">
        <w:rPr>
          <w:b w:val="1"/>
          <w:rtl w:val="0"/>
        </w:rPr>
        <w:t xml:space="preserve">pCR up to 50%</w:t>
      </w:r>
      <w:r w:rsidDel="00000000" w:rsidR="00000000" w:rsidRPr="00000000">
        <w:rPr>
          <w:rtl w:val="0"/>
        </w:rPr>
        <w:t xml:space="preserve">!</w:t>
      </w:r>
    </w:p>
    <w:p w:rsidR="00000000" w:rsidDel="00000000" w:rsidP="00000000" w:rsidRDefault="00000000" w:rsidRPr="00000000" w14:paraId="00000B3B">
      <w:pPr>
        <w:numPr>
          <w:ilvl w:val="2"/>
          <w:numId w:val="6"/>
        </w:numPr>
        <w:spacing w:line="240" w:lineRule="auto"/>
        <w:ind w:left="2160" w:hanging="360"/>
        <w:rPr/>
      </w:pPr>
      <w:r w:rsidDel="00000000" w:rsidR="00000000" w:rsidRPr="00000000">
        <w:rPr>
          <w:rtl w:val="0"/>
        </w:rPr>
        <w:t xml:space="preserve">Don't give concurrently with Adriamycin but can give with RT.</w:t>
      </w:r>
      <w:r w:rsidDel="00000000" w:rsidR="00000000" w:rsidRPr="00000000">
        <w:rPr>
          <w:rtl w:val="0"/>
        </w:rPr>
      </w:r>
    </w:p>
    <w:p w:rsidR="00000000" w:rsidDel="00000000" w:rsidP="00000000" w:rsidRDefault="00000000" w:rsidRPr="00000000" w14:paraId="00000B3C">
      <w:pPr>
        <w:numPr>
          <w:ilvl w:val="0"/>
          <w:numId w:val="6"/>
        </w:numPr>
        <w:spacing w:line="240" w:lineRule="auto"/>
        <w:rPr/>
      </w:pPr>
      <w:r w:rsidDel="00000000" w:rsidR="00000000" w:rsidRPr="00000000">
        <w:rPr>
          <w:b w:val="1"/>
          <w:rtl w:val="0"/>
        </w:rPr>
        <w:t xml:space="preserve">Upfront-Outback </w:t>
      </w:r>
      <w:r w:rsidDel="00000000" w:rsidR="00000000" w:rsidRPr="00000000">
        <w:rPr>
          <w:rtl w:val="0"/>
        </w:rPr>
        <w:t xml:space="preserve">[Recht </w:t>
      </w:r>
      <w:hyperlink r:id="rId636">
        <w:r w:rsidDel="00000000" w:rsidR="00000000" w:rsidRPr="00000000">
          <w:rPr>
            <w:rtl w:val="0"/>
          </w:rPr>
          <w:t xml:space="preserve">NEJM '96</w:t>
        </w:r>
      </w:hyperlink>
      <w:r w:rsidDel="00000000" w:rsidR="00000000" w:rsidRPr="00000000">
        <w:rPr>
          <w:rtl w:val="0"/>
        </w:rPr>
        <w:t xml:space="preserve">, </w:t>
      </w:r>
      <w:hyperlink r:id="rId637">
        <w:r w:rsidDel="00000000" w:rsidR="00000000" w:rsidRPr="00000000">
          <w:rPr>
            <w:rtl w:val="0"/>
          </w:rPr>
          <w:t xml:space="preserve">Bellon JCO '05</w:t>
        </w:r>
      </w:hyperlink>
      <w:r w:rsidDel="00000000" w:rsidR="00000000" w:rsidRPr="00000000">
        <w:rPr>
          <w:rFonts w:ascii="Cardo" w:cs="Cardo" w:eastAsia="Cardo" w:hAnsi="Cardo"/>
          <w:rtl w:val="0"/>
        </w:rPr>
        <w:t xml:space="preserve">]: BCS + ALND→ </w:t>
      </w:r>
      <w:r w:rsidDel="00000000" w:rsidR="00000000" w:rsidRPr="00000000">
        <w:rPr>
          <w:b w:val="1"/>
          <w:rtl w:val="0"/>
        </w:rPr>
        <w:t xml:space="preserve">Sequential CRT</w:t>
      </w:r>
      <w:r w:rsidDel="00000000" w:rsidR="00000000" w:rsidRPr="00000000">
        <w:rPr>
          <w:rtl w:val="0"/>
        </w:rPr>
        <w:t xml:space="preserve"> (</w:t>
      </w:r>
      <w:r w:rsidDel="00000000" w:rsidR="00000000" w:rsidRPr="00000000">
        <w:rPr>
          <w:b w:val="1"/>
          <w:rtl w:val="0"/>
        </w:rPr>
        <w:t xml:space="preserve">RT first vs. Chemo first</w:t>
      </w:r>
      <w:r w:rsidDel="00000000" w:rsidR="00000000" w:rsidRPr="00000000">
        <w:rPr>
          <w:rtl w:val="0"/>
        </w:rPr>
        <w:t xml:space="preserve">).</w:t>
      </w:r>
    </w:p>
    <w:p w:rsidR="00000000" w:rsidDel="00000000" w:rsidP="00000000" w:rsidRDefault="00000000" w:rsidRPr="00000000" w14:paraId="00000B3D">
      <w:pPr>
        <w:spacing w:line="240" w:lineRule="auto"/>
        <w:ind w:firstLine="720"/>
        <w:rPr/>
      </w:pPr>
      <w:r w:rsidDel="00000000" w:rsidR="00000000" w:rsidRPr="00000000">
        <w:rPr>
          <w:rtl w:val="0"/>
        </w:rPr>
        <w:t xml:space="preserve">Although the initial paper demonstrates FFDM benefit when chemo is given first, this washes out at long term. </w:t>
        <w:br w:type="textWrapping"/>
        <w:t xml:space="preserve">No difference in chemo first versus RT first, though standard is still to give chemo before RT (except capecitabine).</w:t>
      </w:r>
    </w:p>
    <w:p w:rsidR="00000000" w:rsidDel="00000000" w:rsidP="00000000" w:rsidRDefault="00000000" w:rsidRPr="00000000" w14:paraId="00000B3E">
      <w:pPr>
        <w:numPr>
          <w:ilvl w:val="1"/>
          <w:numId w:val="6"/>
        </w:numPr>
        <w:spacing w:line="240" w:lineRule="auto"/>
        <w:ind w:left="1440" w:hanging="360"/>
        <w:rPr/>
      </w:pPr>
      <w:r w:rsidDel="00000000" w:rsidR="00000000" w:rsidRPr="00000000">
        <w:rPr>
          <w:rtl w:val="0"/>
        </w:rPr>
        <w:t xml:space="preserve">244 pts. Stage I/II at risk for DM. </w:t>
      </w:r>
      <w:r w:rsidDel="00000000" w:rsidR="00000000" w:rsidRPr="00000000">
        <w:rPr>
          <w:rtl w:val="0"/>
        </w:rPr>
      </w:r>
    </w:p>
    <w:p w:rsidR="00000000" w:rsidDel="00000000" w:rsidP="00000000" w:rsidRDefault="00000000" w:rsidRPr="00000000" w14:paraId="00000B3F">
      <w:pPr>
        <w:numPr>
          <w:ilvl w:val="2"/>
          <w:numId w:val="6"/>
        </w:numPr>
        <w:spacing w:line="240" w:lineRule="auto"/>
        <w:ind w:left="2160" w:hanging="360"/>
        <w:rPr/>
      </w:pPr>
      <w:r w:rsidDel="00000000" w:rsidR="00000000" w:rsidRPr="00000000">
        <w:rPr>
          <w:rtl w:val="0"/>
        </w:rPr>
        <w:t xml:space="preserve">Chemo: 4c cyclophosphamide 500 D1, doxo 45 d3, MTX 200 d1/15, 5-FU 500 d1, prednisone 40 d1-5.</w:t>
      </w:r>
    </w:p>
    <w:p w:rsidR="00000000" w:rsidDel="00000000" w:rsidP="00000000" w:rsidRDefault="00000000" w:rsidRPr="00000000" w14:paraId="00000B40">
      <w:pPr>
        <w:numPr>
          <w:ilvl w:val="2"/>
          <w:numId w:val="6"/>
        </w:numPr>
        <w:spacing w:line="240" w:lineRule="auto"/>
        <w:ind w:left="2160" w:hanging="360"/>
        <w:rPr/>
      </w:pPr>
      <w:r w:rsidDel="00000000" w:rsidR="00000000" w:rsidRPr="00000000">
        <w:rPr>
          <w:rtl w:val="0"/>
        </w:rPr>
        <w:t xml:space="preserve">WBRT 45 Gy + 16-18 Gy boost. </w:t>
      </w:r>
    </w:p>
    <w:p w:rsidR="00000000" w:rsidDel="00000000" w:rsidP="00000000" w:rsidRDefault="00000000" w:rsidRPr="00000000" w14:paraId="00000B41">
      <w:pPr>
        <w:numPr>
          <w:ilvl w:val="1"/>
          <w:numId w:val="6"/>
        </w:numPr>
        <w:spacing w:line="240" w:lineRule="auto"/>
        <w:ind w:left="1440" w:hanging="360"/>
        <w:rPr/>
      </w:pPr>
      <w:r w:rsidDel="00000000" w:rsidR="00000000" w:rsidRPr="00000000">
        <w:rPr>
          <w:rFonts w:ascii="Cardo" w:cs="Cardo" w:eastAsia="Cardo" w:hAnsi="Cardo"/>
          <w:rtl w:val="0"/>
        </w:rPr>
        <w:t xml:space="preserve">5y FFDM 64→ 75%. </w:t>
      </w:r>
      <w:r w:rsidDel="00000000" w:rsidR="00000000" w:rsidRPr="00000000">
        <w:rPr>
          <w:rtl w:val="0"/>
        </w:rPr>
      </w:r>
    </w:p>
    <w:p w:rsidR="00000000" w:rsidDel="00000000" w:rsidP="00000000" w:rsidRDefault="00000000" w:rsidRPr="00000000" w14:paraId="00000B42">
      <w:pPr>
        <w:numPr>
          <w:ilvl w:val="0"/>
          <w:numId w:val="6"/>
        </w:numPr>
        <w:spacing w:line="240" w:lineRule="auto"/>
        <w:rPr/>
      </w:pPr>
      <w:r w:rsidDel="00000000" w:rsidR="00000000" w:rsidRPr="00000000">
        <w:rPr>
          <w:b w:val="1"/>
          <w:rtl w:val="0"/>
        </w:rPr>
        <w:t xml:space="preserve">CALGB 9344 </w:t>
      </w:r>
      <w:r w:rsidDel="00000000" w:rsidR="00000000" w:rsidRPr="00000000">
        <w:rPr>
          <w:rtl w:val="0"/>
        </w:rPr>
        <w:t xml:space="preserve">[</w:t>
      </w:r>
      <w:hyperlink r:id="rId638">
        <w:r w:rsidDel="00000000" w:rsidR="00000000" w:rsidRPr="00000000">
          <w:rPr>
            <w:rtl w:val="0"/>
          </w:rPr>
          <w:t xml:space="preserve">Sartor JCO ‘05</w:t>
        </w:r>
      </w:hyperlink>
      <w:r w:rsidDel="00000000" w:rsidR="00000000" w:rsidRPr="00000000">
        <w:rPr>
          <w:rtl w:val="0"/>
        </w:rPr>
        <w:t xml:space="preserve">, </w:t>
      </w:r>
      <w:hyperlink r:id="rId639">
        <w:r w:rsidDel="00000000" w:rsidR="00000000" w:rsidRPr="00000000">
          <w:rPr>
            <w:rtl w:val="0"/>
          </w:rPr>
          <w:t xml:space="preserve">JCO '03</w:t>
        </w:r>
      </w:hyperlink>
      <w:r w:rsidDel="00000000" w:rsidR="00000000" w:rsidRPr="00000000">
        <w:rPr>
          <w:rtl w:val="0"/>
        </w:rPr>
        <w:t xml:space="preserve">, </w:t>
      </w:r>
      <w:hyperlink r:id="rId640">
        <w:r w:rsidDel="00000000" w:rsidR="00000000" w:rsidRPr="00000000">
          <w:rPr>
            <w:rtl w:val="0"/>
          </w:rPr>
          <w:t xml:space="preserve">'07</w:t>
        </w:r>
      </w:hyperlink>
      <w:r w:rsidDel="00000000" w:rsidR="00000000" w:rsidRPr="00000000">
        <w:rPr>
          <w:rtl w:val="0"/>
        </w:rPr>
        <w:t xml:space="preserve">]: Node positive disease. </w:t>
      </w:r>
      <w:r w:rsidDel="00000000" w:rsidR="00000000" w:rsidRPr="00000000">
        <w:rPr>
          <w:rFonts w:ascii="Cardo" w:cs="Cardo" w:eastAsia="Cardo" w:hAnsi="Cardo"/>
          <w:b w:val="1"/>
          <w:rtl w:val="0"/>
        </w:rPr>
        <w:t xml:space="preserve">Adjuvant 4AC→ ± 4T </w:t>
      </w:r>
      <w:r w:rsidDel="00000000" w:rsidR="00000000" w:rsidRPr="00000000">
        <w:rPr>
          <w:rtl w:val="0"/>
        </w:rPr>
        <w:t xml:space="preserve">(Paclitaxel). </w:t>
      </w:r>
    </w:p>
    <w:p w:rsidR="00000000" w:rsidDel="00000000" w:rsidP="00000000" w:rsidRDefault="00000000" w:rsidRPr="00000000" w14:paraId="00000B43">
      <w:pPr>
        <w:spacing w:line="240" w:lineRule="auto"/>
        <w:ind w:firstLine="720"/>
        <w:rPr/>
      </w:pPr>
      <w:r w:rsidDel="00000000" w:rsidR="00000000" w:rsidRPr="00000000">
        <w:rPr>
          <w:rtl w:val="0"/>
        </w:rPr>
        <w:t xml:space="preserve">Paclitaxel improves DFS and OS, but did not benefit pts with HER2-, ER+ cancers.</w:t>
      </w:r>
    </w:p>
    <w:p w:rsidR="00000000" w:rsidDel="00000000" w:rsidP="00000000" w:rsidRDefault="00000000" w:rsidRPr="00000000" w14:paraId="00000B44">
      <w:pPr>
        <w:spacing w:line="240" w:lineRule="auto"/>
        <w:ind w:firstLine="720"/>
        <w:rPr/>
      </w:pPr>
      <w:r w:rsidDel="00000000" w:rsidR="00000000" w:rsidRPr="00000000">
        <w:rPr>
          <w:rtl w:val="0"/>
        </w:rPr>
        <w:t xml:space="preserve">Modern chemotherapy can reduce the risk of locoregional recurrence.</w:t>
      </w:r>
    </w:p>
    <w:p w:rsidR="00000000" w:rsidDel="00000000" w:rsidP="00000000" w:rsidRDefault="00000000" w:rsidRPr="00000000" w14:paraId="00000B45">
      <w:pPr>
        <w:numPr>
          <w:ilvl w:val="1"/>
          <w:numId w:val="6"/>
        </w:numPr>
        <w:spacing w:line="240" w:lineRule="auto"/>
        <w:ind w:left="1440" w:hanging="360"/>
        <w:rPr/>
      </w:pPr>
      <w:r w:rsidDel="00000000" w:rsidR="00000000" w:rsidRPr="00000000">
        <w:rPr>
          <w:rtl w:val="0"/>
        </w:rPr>
        <w:t xml:space="preserve">3,121 pts. LN+ disease. Tamoxifen in 94% ER+. AC and T each q3w x4c. MFU ~6y.</w:t>
      </w:r>
    </w:p>
    <w:p w:rsidR="00000000" w:rsidDel="00000000" w:rsidP="00000000" w:rsidRDefault="00000000" w:rsidRPr="00000000" w14:paraId="00000B46">
      <w:pPr>
        <w:numPr>
          <w:ilvl w:val="2"/>
          <w:numId w:val="6"/>
        </w:numPr>
        <w:spacing w:line="240" w:lineRule="auto"/>
        <w:ind w:left="2160" w:hanging="360"/>
        <w:rPr/>
      </w:pPr>
      <w:r w:rsidDel="00000000" w:rsidR="00000000" w:rsidRPr="00000000">
        <w:rPr>
          <w:rtl w:val="0"/>
        </w:rPr>
        <w:t xml:space="preserve">Adriamycin 60/75/90, cyclophosphamide 600, paclitaxel 175 q3w x4c.</w:t>
      </w:r>
    </w:p>
    <w:p w:rsidR="00000000" w:rsidDel="00000000" w:rsidP="00000000" w:rsidRDefault="00000000" w:rsidRPr="00000000" w14:paraId="00000B47">
      <w:pPr>
        <w:numPr>
          <w:ilvl w:val="1"/>
          <w:numId w:val="6"/>
        </w:numPr>
        <w:spacing w:line="240" w:lineRule="auto"/>
        <w:ind w:left="1440" w:hanging="360"/>
        <w:rPr/>
      </w:pPr>
      <w:r w:rsidDel="00000000" w:rsidR="00000000" w:rsidRPr="00000000">
        <w:rPr>
          <w:rtl w:val="0"/>
        </w:rPr>
        <w:t xml:space="preserve">5y DFS ~66% regardless of adriamycin dose escalation.</w:t>
      </w:r>
    </w:p>
    <w:p w:rsidR="00000000" w:rsidDel="00000000" w:rsidP="00000000" w:rsidRDefault="00000000" w:rsidRPr="00000000" w14:paraId="00000B48">
      <w:pPr>
        <w:numPr>
          <w:ilvl w:val="1"/>
          <w:numId w:val="6"/>
        </w:numPr>
        <w:spacing w:line="240" w:lineRule="auto"/>
        <w:ind w:left="1440" w:hanging="360"/>
        <w:rPr/>
      </w:pPr>
      <w:r w:rsidDel="00000000" w:rsidR="00000000" w:rsidRPr="00000000">
        <w:rPr>
          <w:rFonts w:ascii="Cardo" w:cs="Cardo" w:eastAsia="Cardo" w:hAnsi="Cardo"/>
          <w:rtl w:val="0"/>
        </w:rPr>
        <w:t xml:space="preserve">5y DFS for ± paclitaxel 65→ 70%, 5y OS for ± paclitaxel 77→ 80%.</w:t>
      </w:r>
    </w:p>
    <w:p w:rsidR="00000000" w:rsidDel="00000000" w:rsidP="00000000" w:rsidRDefault="00000000" w:rsidRPr="00000000" w14:paraId="00000B49">
      <w:pPr>
        <w:numPr>
          <w:ilvl w:val="1"/>
          <w:numId w:val="6"/>
        </w:numPr>
        <w:spacing w:line="240" w:lineRule="auto"/>
        <w:ind w:left="1440" w:hanging="360"/>
        <w:rPr>
          <w:u w:val="none"/>
        </w:rPr>
      </w:pPr>
      <w:r w:rsidDel="00000000" w:rsidR="00000000" w:rsidRPr="00000000">
        <w:rPr>
          <w:rFonts w:ascii="Cardo" w:cs="Cardo" w:eastAsia="Cardo" w:hAnsi="Cardo"/>
          <w:rtl w:val="0"/>
        </w:rPr>
        <w:t xml:space="preserve">5y LRR for ± paclitaxel of 13→ 6%. </w:t>
      </w:r>
    </w:p>
    <w:p w:rsidR="00000000" w:rsidDel="00000000" w:rsidP="00000000" w:rsidRDefault="00000000" w:rsidRPr="00000000" w14:paraId="00000B4A">
      <w:pPr>
        <w:numPr>
          <w:ilvl w:val="1"/>
          <w:numId w:val="6"/>
        </w:numPr>
        <w:spacing w:line="240" w:lineRule="auto"/>
        <w:ind w:left="1440" w:hanging="360"/>
        <w:rPr/>
      </w:pPr>
      <w:r w:rsidDel="00000000" w:rsidR="00000000" w:rsidRPr="00000000">
        <w:rPr>
          <w:rtl w:val="0"/>
        </w:rPr>
        <w:t xml:space="preserve">HER2 subset: Addition of paclitaxel to HER2+ HR for recurrence 0.59!</w:t>
      </w:r>
    </w:p>
    <w:p w:rsidR="00000000" w:rsidDel="00000000" w:rsidP="00000000" w:rsidRDefault="00000000" w:rsidRPr="00000000" w14:paraId="00000B4B">
      <w:pPr>
        <w:numPr>
          <w:ilvl w:val="0"/>
          <w:numId w:val="6"/>
        </w:numPr>
        <w:spacing w:line="240" w:lineRule="auto"/>
      </w:pPr>
      <w:r w:rsidDel="00000000" w:rsidR="00000000" w:rsidRPr="00000000">
        <w:rPr>
          <w:b w:val="1"/>
          <w:rtl w:val="0"/>
        </w:rPr>
        <w:t xml:space="preserve">NSABP B-28 </w:t>
      </w:r>
      <w:r w:rsidDel="00000000" w:rsidR="00000000" w:rsidRPr="00000000">
        <w:rPr>
          <w:rtl w:val="0"/>
        </w:rPr>
        <w:t xml:space="preserve">[</w:t>
      </w:r>
      <w:hyperlink r:id="rId641">
        <w:r w:rsidDel="00000000" w:rsidR="00000000" w:rsidRPr="00000000">
          <w:rPr>
            <w:rtl w:val="0"/>
          </w:rPr>
          <w:t xml:space="preserve">Mamounas JNCI '05</w:t>
        </w:r>
      </w:hyperlink>
      <w:r w:rsidDel="00000000" w:rsidR="00000000" w:rsidRPr="00000000">
        <w:rPr>
          <w:rtl w:val="0"/>
        </w:rPr>
        <w:t xml:space="preserve">]: Node positive disease. </w:t>
      </w:r>
      <w:r w:rsidDel="00000000" w:rsidR="00000000" w:rsidRPr="00000000">
        <w:rPr>
          <w:rFonts w:ascii="Cardo" w:cs="Cardo" w:eastAsia="Cardo" w:hAnsi="Cardo"/>
          <w:b w:val="1"/>
          <w:rtl w:val="0"/>
        </w:rPr>
        <w:t xml:space="preserve">Adjuvant AC x4→ ± 4T</w:t>
      </w:r>
      <w:r w:rsidDel="00000000" w:rsidR="00000000" w:rsidRPr="00000000">
        <w:rPr>
          <w:rtl w:val="0"/>
        </w:rPr>
        <w:t xml:space="preserve"> (Paclitaxel).</w:t>
        <w:br w:type="textWrapping"/>
        <w:t xml:space="preserve">There is more of a benefit with addition to taxanes to adriamycin for HR(-) patients. See the [</w:t>
      </w:r>
      <w:hyperlink w:anchor="fzrf0tfvixus">
        <w:r w:rsidDel="00000000" w:rsidR="00000000" w:rsidRPr="00000000">
          <w:rPr>
            <w:rtl w:val="0"/>
          </w:rPr>
          <w:t xml:space="preserve">Oncotype</w:t>
        </w:r>
      </w:hyperlink>
      <w:r w:rsidDel="00000000" w:rsidR="00000000" w:rsidRPr="00000000">
        <w:rPr>
          <w:rtl w:val="0"/>
        </w:rPr>
        <w:t xml:space="preserve">] analysis.</w:t>
      </w:r>
    </w:p>
    <w:p w:rsidR="00000000" w:rsidDel="00000000" w:rsidP="00000000" w:rsidRDefault="00000000" w:rsidRPr="00000000" w14:paraId="00000B4C">
      <w:pPr>
        <w:numPr>
          <w:ilvl w:val="1"/>
          <w:numId w:val="6"/>
        </w:numPr>
        <w:spacing w:line="240" w:lineRule="auto"/>
        <w:ind w:left="1440" w:hanging="360"/>
        <w:rPr/>
      </w:pPr>
      <w:r w:rsidDel="00000000" w:rsidR="00000000" w:rsidRPr="00000000">
        <w:rPr>
          <w:rFonts w:ascii="Gungsuh" w:cs="Gungsuh" w:eastAsia="Gungsuh" w:hAnsi="Gungsuh"/>
          <w:rtl w:val="0"/>
        </w:rPr>
        <w:t xml:space="preserve">3060 pts. 1995-1998. Half BCT and half MRM (no PMRT). Tamoxifen if ≥ 50y or &lt; 50y and HR+. MFU 5y.</w:t>
      </w:r>
    </w:p>
    <w:p w:rsidR="00000000" w:rsidDel="00000000" w:rsidP="00000000" w:rsidRDefault="00000000" w:rsidRPr="00000000" w14:paraId="00000B4D">
      <w:pPr>
        <w:numPr>
          <w:ilvl w:val="1"/>
          <w:numId w:val="6"/>
        </w:numPr>
        <w:spacing w:line="240" w:lineRule="auto"/>
        <w:ind w:left="1440" w:hanging="360"/>
        <w:rPr>
          <w:u w:val="none"/>
        </w:rPr>
      </w:pPr>
      <w:r w:rsidDel="00000000" w:rsidR="00000000" w:rsidRPr="00000000">
        <w:rPr>
          <w:rFonts w:ascii="Cardo" w:cs="Cardo" w:eastAsia="Cardo" w:hAnsi="Cardo"/>
          <w:rtl w:val="0"/>
        </w:rPr>
        <w:t xml:space="preserve">5y DFS 72→ 76%.</w:t>
      </w:r>
    </w:p>
    <w:p w:rsidR="00000000" w:rsidDel="00000000" w:rsidP="00000000" w:rsidRDefault="00000000" w:rsidRPr="00000000" w14:paraId="00000B4E">
      <w:pPr>
        <w:numPr>
          <w:ilvl w:val="1"/>
          <w:numId w:val="6"/>
        </w:numPr>
        <w:spacing w:line="240" w:lineRule="auto"/>
        <w:ind w:left="1440" w:hanging="360"/>
        <w:rPr>
          <w:u w:val="none"/>
        </w:rPr>
      </w:pPr>
      <w:r w:rsidDel="00000000" w:rsidR="00000000" w:rsidRPr="00000000">
        <w:rPr>
          <w:rtl w:val="0"/>
        </w:rPr>
        <w:t xml:space="preserve">5y OS 85%.</w:t>
      </w:r>
    </w:p>
    <w:bookmarkStart w:colFirst="0" w:colLast="0" w:name="hp5ogg4qsvan" w:id="197"/>
    <w:bookmarkEnd w:id="197"/>
    <w:p w:rsidR="00000000" w:rsidDel="00000000" w:rsidP="00000000" w:rsidRDefault="00000000" w:rsidRPr="00000000" w14:paraId="00000B4F">
      <w:pPr>
        <w:numPr>
          <w:ilvl w:val="0"/>
          <w:numId w:val="6"/>
        </w:numPr>
        <w:spacing w:line="240" w:lineRule="auto"/>
        <w:rPr>
          <w:i w:val="1"/>
        </w:rPr>
      </w:pPr>
      <w:r w:rsidDel="00000000" w:rsidR="00000000" w:rsidRPr="00000000">
        <w:rPr>
          <w:b w:val="1"/>
          <w:rtl w:val="0"/>
        </w:rPr>
        <w:t xml:space="preserve">ECOG E1199</w:t>
      </w:r>
      <w:r w:rsidDel="00000000" w:rsidR="00000000" w:rsidRPr="00000000">
        <w:rPr>
          <w:rtl w:val="0"/>
        </w:rPr>
        <w:t xml:space="preserve"> [</w:t>
      </w:r>
      <w:hyperlink r:id="rId642">
        <w:r w:rsidDel="00000000" w:rsidR="00000000" w:rsidRPr="00000000">
          <w:rPr>
            <w:rtl w:val="0"/>
          </w:rPr>
          <w:t xml:space="preserve">Sparano NEJM '08</w:t>
        </w:r>
      </w:hyperlink>
      <w:r w:rsidDel="00000000" w:rsidR="00000000" w:rsidRPr="00000000">
        <w:rPr>
          <w:rtl w:val="0"/>
        </w:rPr>
        <w:t xml:space="preserve">, </w:t>
      </w:r>
      <w:hyperlink r:id="rId643">
        <w:r w:rsidDel="00000000" w:rsidR="00000000" w:rsidRPr="00000000">
          <w:rPr>
            <w:rtl w:val="0"/>
          </w:rPr>
          <w:t xml:space="preserve">'15</w:t>
        </w:r>
      </w:hyperlink>
      <w:r w:rsidDel="00000000" w:rsidR="00000000" w:rsidRPr="00000000">
        <w:rPr>
          <w:rFonts w:ascii="Cardo" w:cs="Cardo" w:eastAsia="Cardo" w:hAnsi="Cardo"/>
          <w:rtl w:val="0"/>
        </w:rPr>
        <w:t xml:space="preserve">]: Adjuvant 4AC→ </w:t>
      </w:r>
      <w:r w:rsidDel="00000000" w:rsidR="00000000" w:rsidRPr="00000000">
        <w:rPr>
          <w:b w:val="1"/>
          <w:rtl w:val="0"/>
        </w:rPr>
        <w:t xml:space="preserve">4T vs. 12T </w:t>
      </w:r>
      <w:r w:rsidDel="00000000" w:rsidR="00000000" w:rsidRPr="00000000">
        <w:rPr>
          <w:rtl w:val="0"/>
        </w:rPr>
        <w:t xml:space="preserve">(Paclitaxel/Doxorubicin).</w:t>
      </w:r>
    </w:p>
    <w:p w:rsidR="00000000" w:rsidDel="00000000" w:rsidP="00000000" w:rsidRDefault="00000000" w:rsidRPr="00000000" w14:paraId="00000B50">
      <w:pPr>
        <w:spacing w:line="240" w:lineRule="auto"/>
        <w:ind w:firstLine="720"/>
        <w:rPr/>
      </w:pPr>
      <w:r w:rsidDel="00000000" w:rsidR="00000000" w:rsidRPr="00000000">
        <w:rPr>
          <w:rtl w:val="0"/>
        </w:rPr>
        <w:t xml:space="preserve">Benefit for all pts with weekly taxol, including ER+ / HER2- cancers</w:t>
      </w:r>
    </w:p>
    <w:p w:rsidR="00000000" w:rsidDel="00000000" w:rsidP="00000000" w:rsidRDefault="00000000" w:rsidRPr="00000000" w14:paraId="00000B51">
      <w:pPr>
        <w:numPr>
          <w:ilvl w:val="1"/>
          <w:numId w:val="6"/>
        </w:numPr>
        <w:spacing w:line="240" w:lineRule="auto"/>
        <w:ind w:left="1440" w:hanging="360"/>
        <w:rPr/>
      </w:pPr>
      <w:r w:rsidDel="00000000" w:rsidR="00000000" w:rsidRPr="00000000">
        <w:rPr>
          <w:rtl w:val="0"/>
        </w:rPr>
        <w:t xml:space="preserve">4,954 pts. Stage II/III. </w:t>
      </w:r>
      <w:r w:rsidDel="00000000" w:rsidR="00000000" w:rsidRPr="00000000">
        <w:rPr>
          <w:rtl w:val="0"/>
        </w:rPr>
      </w:r>
    </w:p>
    <w:p w:rsidR="00000000" w:rsidDel="00000000" w:rsidP="00000000" w:rsidRDefault="00000000" w:rsidRPr="00000000" w14:paraId="00000B52">
      <w:pPr>
        <w:numPr>
          <w:ilvl w:val="2"/>
          <w:numId w:val="6"/>
        </w:numPr>
        <w:spacing w:line="240" w:lineRule="auto"/>
        <w:ind w:left="2160" w:hanging="360"/>
        <w:rPr/>
      </w:pPr>
      <w:r w:rsidDel="00000000" w:rsidR="00000000" w:rsidRPr="00000000">
        <w:rPr>
          <w:rtl w:val="0"/>
        </w:rPr>
        <w:t xml:space="preserve">Adriamycin 60, cyclophosphamide 600 q3w x4c.</w:t>
      </w:r>
    </w:p>
    <w:p w:rsidR="00000000" w:rsidDel="00000000" w:rsidP="00000000" w:rsidRDefault="00000000" w:rsidRPr="00000000" w14:paraId="00000B53">
      <w:pPr>
        <w:numPr>
          <w:ilvl w:val="3"/>
          <w:numId w:val="6"/>
        </w:numPr>
        <w:spacing w:line="240" w:lineRule="auto"/>
        <w:ind w:left="2880" w:hanging="360"/>
        <w:rPr/>
      </w:pPr>
      <w:r w:rsidDel="00000000" w:rsidR="00000000" w:rsidRPr="00000000">
        <w:rPr>
          <w:rtl w:val="0"/>
        </w:rPr>
        <w:t xml:space="preserve">Q3w arm: Paclitaxel 175, docetaxel 100 q3w x4c.</w:t>
      </w:r>
    </w:p>
    <w:p w:rsidR="00000000" w:rsidDel="00000000" w:rsidP="00000000" w:rsidRDefault="00000000" w:rsidRPr="00000000" w14:paraId="00000B54">
      <w:pPr>
        <w:numPr>
          <w:ilvl w:val="3"/>
          <w:numId w:val="6"/>
        </w:numPr>
        <w:spacing w:line="240" w:lineRule="auto"/>
        <w:ind w:left="2880" w:hanging="360"/>
        <w:rPr/>
      </w:pPr>
      <w:r w:rsidDel="00000000" w:rsidR="00000000" w:rsidRPr="00000000">
        <w:rPr>
          <w:rtl w:val="0"/>
        </w:rPr>
        <w:t xml:space="preserve">Q1w arm: Paclitaxel 80, docetaxel 35 q1w x 12c.</w:t>
      </w:r>
    </w:p>
    <w:p w:rsidR="00000000" w:rsidDel="00000000" w:rsidP="00000000" w:rsidRDefault="00000000" w:rsidRPr="00000000" w14:paraId="00000B55">
      <w:pPr>
        <w:numPr>
          <w:ilvl w:val="1"/>
          <w:numId w:val="6"/>
        </w:numPr>
        <w:spacing w:line="240" w:lineRule="auto"/>
        <w:ind w:left="1440" w:hanging="360"/>
        <w:rPr/>
      </w:pPr>
      <w:r w:rsidDel="00000000" w:rsidR="00000000" w:rsidRPr="00000000">
        <w:rPr>
          <w:rtl w:val="0"/>
        </w:rPr>
        <w:t xml:space="preserve">Weekly taxol DFS (HR 1.27), OS (HR 1.32). OS benefits are lost in the long term.</w:t>
      </w:r>
    </w:p>
    <w:p w:rsidR="00000000" w:rsidDel="00000000" w:rsidP="00000000" w:rsidRDefault="00000000" w:rsidRPr="00000000" w14:paraId="00000B56">
      <w:pPr>
        <w:numPr>
          <w:ilvl w:val="1"/>
          <w:numId w:val="6"/>
        </w:numPr>
        <w:spacing w:line="240" w:lineRule="auto"/>
        <w:ind w:left="1440" w:hanging="360"/>
        <w:rPr/>
      </w:pPr>
      <w:r w:rsidDel="00000000" w:rsidR="00000000" w:rsidRPr="00000000">
        <w:rPr>
          <w:rtl w:val="0"/>
        </w:rPr>
        <w:t xml:space="preserve">Long term: weekly taxol DFS (HR 0.84) with ~OS (HR 0.87, p=0.09).</w:t>
      </w:r>
    </w:p>
    <w:p w:rsidR="00000000" w:rsidDel="00000000" w:rsidP="00000000" w:rsidRDefault="00000000" w:rsidRPr="00000000" w14:paraId="00000B57">
      <w:pPr>
        <w:numPr>
          <w:ilvl w:val="2"/>
          <w:numId w:val="6"/>
        </w:numPr>
        <w:spacing w:line="240" w:lineRule="auto"/>
        <w:ind w:left="2160" w:hanging="360"/>
        <w:rPr/>
      </w:pPr>
      <w:r w:rsidDel="00000000" w:rsidR="00000000" w:rsidRPr="00000000">
        <w:rPr>
          <w:rtl w:val="0"/>
        </w:rPr>
        <w:t xml:space="preserve">Weekly taxol for TN tumors improved DFS and OS (each HR 0.69, SS).</w:t>
      </w:r>
    </w:p>
    <w:p w:rsidR="00000000" w:rsidDel="00000000" w:rsidP="00000000" w:rsidRDefault="00000000" w:rsidRPr="00000000" w14:paraId="00000B58">
      <w:pPr>
        <w:numPr>
          <w:ilvl w:val="1"/>
          <w:numId w:val="6"/>
        </w:numPr>
        <w:spacing w:line="240" w:lineRule="auto"/>
        <w:ind w:left="1440" w:hanging="360"/>
        <w:rPr/>
      </w:pPr>
      <w:r w:rsidDel="00000000" w:rsidR="00000000" w:rsidRPr="00000000">
        <w:rPr>
          <w:rtl w:val="0"/>
        </w:rPr>
        <w:t xml:space="preserve">Long term: q3w docetaxel DFS (HR0.79), with ~OS (HR 0.86, p=0.054).</w:t>
      </w:r>
    </w:p>
    <w:p w:rsidR="00000000" w:rsidDel="00000000" w:rsidP="00000000" w:rsidRDefault="00000000" w:rsidRPr="00000000" w14:paraId="00000B59">
      <w:pPr>
        <w:spacing w:line="240" w:lineRule="auto"/>
        <w:ind w:left="0" w:firstLine="0"/>
        <w:rPr/>
      </w:pPr>
      <w:r w:rsidDel="00000000" w:rsidR="00000000" w:rsidRPr="00000000">
        <w:rPr>
          <w:rtl w:val="0"/>
        </w:rPr>
      </w:r>
    </w:p>
    <w:tbl>
      <w:tblPr>
        <w:tblStyle w:val="Table5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5A">
            <w:pPr>
              <w:spacing w:line="240" w:lineRule="auto"/>
              <w:ind w:left="0" w:firstLine="0"/>
              <w:rPr>
                <w:b w:val="1"/>
              </w:rPr>
            </w:pPr>
            <w:r w:rsidDel="00000000" w:rsidR="00000000" w:rsidRPr="00000000">
              <w:rPr>
                <w:b w:val="1"/>
                <w:rtl w:val="0"/>
              </w:rPr>
              <w:t xml:space="preserve">Common chemotherapy regimens</w:t>
            </w:r>
          </w:p>
          <w:p w:rsidR="00000000" w:rsidDel="00000000" w:rsidP="00000000" w:rsidRDefault="00000000" w:rsidRPr="00000000" w14:paraId="00000B5B">
            <w:pPr>
              <w:numPr>
                <w:ilvl w:val="0"/>
                <w:numId w:val="6"/>
              </w:numPr>
              <w:spacing w:line="240" w:lineRule="auto"/>
            </w:pPr>
            <w:r w:rsidDel="00000000" w:rsidR="00000000" w:rsidRPr="00000000">
              <w:rPr>
                <w:rtl w:val="0"/>
              </w:rPr>
              <w:t xml:space="preserve">Adriamycin lifetime total 450. </w:t>
            </w:r>
          </w:p>
          <w:p w:rsidR="00000000" w:rsidDel="00000000" w:rsidP="00000000" w:rsidRDefault="00000000" w:rsidRPr="00000000" w14:paraId="00000B5C">
            <w:pPr>
              <w:numPr>
                <w:ilvl w:val="0"/>
                <w:numId w:val="6"/>
              </w:numPr>
              <w:spacing w:line="240" w:lineRule="auto"/>
            </w:pPr>
            <w:r w:rsidDel="00000000" w:rsidR="00000000" w:rsidRPr="00000000">
              <w:rPr>
                <w:rtl w:val="0"/>
              </w:rPr>
              <w:t xml:space="preserve">AC gives 240 mg/m2. CAF (50s) gives 300 mg/m2. </w:t>
            </w:r>
          </w:p>
          <w:p w:rsidR="00000000" w:rsidDel="00000000" w:rsidP="00000000" w:rsidRDefault="00000000" w:rsidRPr="00000000" w14:paraId="00000B5D">
            <w:pPr>
              <w:numPr>
                <w:ilvl w:val="0"/>
                <w:numId w:val="6"/>
              </w:numPr>
              <w:spacing w:line="240" w:lineRule="auto"/>
            </w:pPr>
            <w:r w:rsidDel="00000000" w:rsidR="00000000" w:rsidRPr="00000000">
              <w:rPr>
                <w:b w:val="1"/>
                <w:rtl w:val="0"/>
              </w:rPr>
              <w:t xml:space="preserve">AC</w:t>
            </w:r>
            <w:r w:rsidDel="00000000" w:rsidR="00000000" w:rsidRPr="00000000">
              <w:rPr>
                <w:rtl w:val="0"/>
              </w:rPr>
              <w:t xml:space="preserve">: Adriamycin </w:t>
            </w:r>
            <w:r w:rsidDel="00000000" w:rsidR="00000000" w:rsidRPr="00000000">
              <w:rPr>
                <w:b w:val="1"/>
                <w:rtl w:val="0"/>
              </w:rPr>
              <w:t xml:space="preserve">60 </w:t>
            </w:r>
            <w:r w:rsidDel="00000000" w:rsidR="00000000" w:rsidRPr="00000000">
              <w:rPr>
                <w:rtl w:val="0"/>
              </w:rPr>
              <w:t xml:space="preserve">+ cyclophosphamide </w:t>
            </w:r>
            <w:r w:rsidDel="00000000" w:rsidR="00000000" w:rsidRPr="00000000">
              <w:rPr>
                <w:b w:val="1"/>
                <w:rtl w:val="0"/>
              </w:rPr>
              <w:t xml:space="preserve">600 </w:t>
            </w:r>
            <w:r w:rsidDel="00000000" w:rsidR="00000000" w:rsidRPr="00000000">
              <w:rPr>
                <w:rtl w:val="0"/>
              </w:rPr>
              <w:t xml:space="preserve">q</w:t>
            </w:r>
            <w:r w:rsidDel="00000000" w:rsidR="00000000" w:rsidRPr="00000000">
              <w:rPr>
                <w:u w:val="single"/>
                <w:rtl w:val="0"/>
              </w:rPr>
              <w:t xml:space="preserve">2</w:t>
            </w:r>
            <w:r w:rsidDel="00000000" w:rsidR="00000000" w:rsidRPr="00000000">
              <w:rPr>
                <w:rtl w:val="0"/>
              </w:rPr>
              <w:t xml:space="preserve">/3w x4c (ddAC regimen [</w:t>
            </w:r>
            <w:hyperlink w:anchor="ofdlks9urkwh">
              <w:r w:rsidDel="00000000" w:rsidR="00000000" w:rsidRPr="00000000">
                <w:rPr>
                  <w:rtl w:val="0"/>
                </w:rPr>
                <w:t xml:space="preserve">q2w</w:t>
              </w:r>
            </w:hyperlink>
            <w:r w:rsidDel="00000000" w:rsidR="00000000" w:rsidRPr="00000000">
              <w:rPr>
                <w:rtl w:val="0"/>
              </w:rPr>
              <w:t xml:space="preserve">] with filgrastim support).</w:t>
            </w:r>
          </w:p>
          <w:p w:rsidR="00000000" w:rsidDel="00000000" w:rsidP="00000000" w:rsidRDefault="00000000" w:rsidRPr="00000000" w14:paraId="00000B5E">
            <w:pPr>
              <w:numPr>
                <w:ilvl w:val="1"/>
                <w:numId w:val="6"/>
              </w:numPr>
              <w:spacing w:line="240" w:lineRule="auto"/>
              <w:ind w:left="1440" w:hanging="360"/>
            </w:pPr>
            <w:r w:rsidDel="00000000" w:rsidR="00000000" w:rsidRPr="00000000">
              <w:rPr>
                <w:rtl w:val="0"/>
              </w:rPr>
              <w:t xml:space="preserve">CALGB 9741:</w:t>
            </w:r>
            <w:r w:rsidDel="00000000" w:rsidR="00000000" w:rsidRPr="00000000">
              <w:rPr>
                <w:i w:val="1"/>
                <w:rtl w:val="0"/>
              </w:rPr>
              <w:t xml:space="preserve"> </w:t>
            </w:r>
            <w:r w:rsidDel="00000000" w:rsidR="00000000" w:rsidRPr="00000000">
              <w:rPr>
                <w:b w:val="1"/>
                <w:rtl w:val="0"/>
              </w:rPr>
              <w:t xml:space="preserve">ddAC</w:t>
            </w:r>
            <w:r w:rsidDel="00000000" w:rsidR="00000000" w:rsidRPr="00000000">
              <w:rPr>
                <w:rtl w:val="0"/>
              </w:rPr>
              <w:t xml:space="preserve"> q</w:t>
            </w:r>
            <w:r w:rsidDel="00000000" w:rsidR="00000000" w:rsidRPr="00000000">
              <w:rPr>
                <w:u w:val="single"/>
                <w:rtl w:val="0"/>
              </w:rPr>
              <w:t xml:space="preserve">2</w:t>
            </w:r>
            <w:r w:rsidDel="00000000" w:rsidR="00000000" w:rsidRPr="00000000">
              <w:rPr>
                <w:rFonts w:ascii="Cardo" w:cs="Cardo" w:eastAsia="Cardo" w:hAnsi="Cardo"/>
                <w:rtl w:val="0"/>
              </w:rPr>
              <w:t xml:space="preserve">w→ paclitaxel q3w inc DFS, ddAC may have inc efficacy in high risk patients.</w:t>
            </w:r>
          </w:p>
          <w:p w:rsidR="00000000" w:rsidDel="00000000" w:rsidP="00000000" w:rsidRDefault="00000000" w:rsidRPr="00000000" w14:paraId="00000B5F">
            <w:pPr>
              <w:numPr>
                <w:ilvl w:val="1"/>
                <w:numId w:val="6"/>
              </w:numPr>
              <w:spacing w:line="240" w:lineRule="auto"/>
              <w:ind w:left="1440" w:hanging="360"/>
            </w:pPr>
            <w:r w:rsidDel="00000000" w:rsidR="00000000" w:rsidRPr="00000000">
              <w:rPr>
                <w:rtl w:val="0"/>
              </w:rPr>
              <w:t xml:space="preserve">Adria 60 mg, as CALGB 9344 II-IIIA N+ tested A 60/75/90.</w:t>
            </w:r>
          </w:p>
          <w:p w:rsidR="00000000" w:rsidDel="00000000" w:rsidP="00000000" w:rsidRDefault="00000000" w:rsidRPr="00000000" w14:paraId="00000B60">
            <w:pPr>
              <w:numPr>
                <w:ilvl w:val="1"/>
                <w:numId w:val="6"/>
              </w:numPr>
              <w:spacing w:line="240" w:lineRule="auto"/>
              <w:ind w:left="1440" w:hanging="360"/>
            </w:pPr>
            <w:r w:rsidDel="00000000" w:rsidR="00000000" w:rsidRPr="00000000">
              <w:rPr>
                <w:rtl w:val="0"/>
              </w:rPr>
              <w:t xml:space="preserve">CMF and standard AC x4c are equivalent, while FAC [</w:t>
            </w:r>
            <w:hyperlink w:anchor="ju1gy96pw8yx">
              <w:r w:rsidDel="00000000" w:rsidR="00000000" w:rsidRPr="00000000">
                <w:rPr>
                  <w:rtl w:val="0"/>
                </w:rPr>
                <w:t xml:space="preserve">appears superior</w:t>
              </w:r>
            </w:hyperlink>
            <w:r w:rsidDel="00000000" w:rsidR="00000000" w:rsidRPr="00000000">
              <w:rPr>
                <w:rtl w:val="0"/>
              </w:rPr>
              <w:t xml:space="preserve">] of the three.</w:t>
            </w:r>
          </w:p>
          <w:p w:rsidR="00000000" w:rsidDel="00000000" w:rsidP="00000000" w:rsidRDefault="00000000" w:rsidRPr="00000000" w14:paraId="00000B61">
            <w:pPr>
              <w:numPr>
                <w:ilvl w:val="2"/>
                <w:numId w:val="6"/>
              </w:numPr>
              <w:spacing w:line="240" w:lineRule="auto"/>
              <w:ind w:left="2160" w:hanging="360"/>
            </w:pPr>
            <w:r w:rsidDel="00000000" w:rsidR="00000000" w:rsidRPr="00000000">
              <w:rPr>
                <w:rtl w:val="0"/>
              </w:rPr>
              <w:t xml:space="preserve">Solution: Give ddAC, and at least 240 mg of doxorubicin for OS advantage, as anthracyclines dec annual CSM ~21% for ages 45-69y, insufficient evidence for &gt;70y.</w:t>
            </w:r>
          </w:p>
          <w:p w:rsidR="00000000" w:rsidDel="00000000" w:rsidP="00000000" w:rsidRDefault="00000000" w:rsidRPr="00000000" w14:paraId="00000B62">
            <w:pPr>
              <w:numPr>
                <w:ilvl w:val="0"/>
                <w:numId w:val="6"/>
              </w:numPr>
              <w:spacing w:line="240" w:lineRule="auto"/>
            </w:pPr>
            <w:r w:rsidDel="00000000" w:rsidR="00000000" w:rsidRPr="00000000">
              <w:rPr>
                <w:rFonts w:ascii="Cardo" w:cs="Cardo" w:eastAsia="Cardo" w:hAnsi="Cardo"/>
                <w:b w:val="1"/>
                <w:rtl w:val="0"/>
              </w:rPr>
              <w:t xml:space="preserve">AC→ T</w:t>
            </w:r>
            <w:r w:rsidDel="00000000" w:rsidR="00000000" w:rsidRPr="00000000">
              <w:rPr>
                <w:rtl w:val="0"/>
              </w:rPr>
              <w:t xml:space="preserve">: As above + Paclitaxel </w:t>
            </w:r>
            <w:r w:rsidDel="00000000" w:rsidR="00000000" w:rsidRPr="00000000">
              <w:rPr>
                <w:b w:val="1"/>
                <w:rtl w:val="0"/>
              </w:rPr>
              <w:t xml:space="preserve">175 </w:t>
            </w:r>
            <w:r w:rsidDel="00000000" w:rsidR="00000000" w:rsidRPr="00000000">
              <w:rPr>
                <w:rtl w:val="0"/>
              </w:rPr>
              <w:t xml:space="preserve">q3w x4c or </w:t>
            </w:r>
            <w:r w:rsidDel="00000000" w:rsidR="00000000" w:rsidRPr="00000000">
              <w:rPr>
                <w:b w:val="1"/>
                <w:rtl w:val="0"/>
              </w:rPr>
              <w:t xml:space="preserve">80</w:t>
            </w:r>
            <w:r w:rsidDel="00000000" w:rsidR="00000000" w:rsidRPr="00000000">
              <w:rPr>
                <w:rtl w:val="0"/>
              </w:rPr>
              <w:t xml:space="preserve">-100</w:t>
            </w:r>
            <w:r w:rsidDel="00000000" w:rsidR="00000000" w:rsidRPr="00000000">
              <w:rPr>
                <w:b w:val="1"/>
                <w:rtl w:val="0"/>
              </w:rPr>
              <w:t xml:space="preserve"> </w:t>
            </w:r>
            <w:r w:rsidDel="00000000" w:rsidR="00000000" w:rsidRPr="00000000">
              <w:rPr>
                <w:rtl w:val="0"/>
              </w:rPr>
              <w:t xml:space="preserve">q1w x12c.</w:t>
            </w:r>
          </w:p>
          <w:p w:rsidR="00000000" w:rsidDel="00000000" w:rsidP="00000000" w:rsidRDefault="00000000" w:rsidRPr="00000000" w14:paraId="00000B63">
            <w:pPr>
              <w:numPr>
                <w:ilvl w:val="1"/>
                <w:numId w:val="6"/>
              </w:numPr>
              <w:spacing w:line="240" w:lineRule="auto"/>
              <w:ind w:left="1440" w:hanging="360"/>
            </w:pPr>
            <w:r w:rsidDel="00000000" w:rsidR="00000000" w:rsidRPr="00000000">
              <w:rPr>
                <w:b w:val="1"/>
                <w:rtl w:val="0"/>
              </w:rPr>
              <w:t xml:space="preserve">Paclitaxel = taxol; docetaxel = taxotere</w:t>
            </w:r>
            <w:r w:rsidDel="00000000" w:rsidR="00000000" w:rsidRPr="00000000">
              <w:rPr>
                <w:rtl w:val="0"/>
              </w:rPr>
              <w:t xml:space="preserve">.</w:t>
            </w:r>
          </w:p>
          <w:p w:rsidR="00000000" w:rsidDel="00000000" w:rsidP="00000000" w:rsidRDefault="00000000" w:rsidRPr="00000000" w14:paraId="00000B64">
            <w:pPr>
              <w:numPr>
                <w:ilvl w:val="1"/>
                <w:numId w:val="6"/>
              </w:numPr>
              <w:spacing w:line="240" w:lineRule="auto"/>
              <w:ind w:left="1440" w:hanging="360"/>
            </w:pPr>
            <w:r w:rsidDel="00000000" w:rsidR="00000000" w:rsidRPr="00000000">
              <w:rPr>
                <w:rtl w:val="0"/>
              </w:rPr>
              <w:t xml:space="preserve">[</w:t>
            </w:r>
            <w:hyperlink w:anchor="hp5ogg4qsvan">
              <w:r w:rsidDel="00000000" w:rsidR="00000000" w:rsidRPr="00000000">
                <w:rPr>
                  <w:rtl w:val="0"/>
                </w:rPr>
                <w:t xml:space="preserve">ECOG E1199</w:t>
              </w:r>
            </w:hyperlink>
            <w:r w:rsidDel="00000000" w:rsidR="00000000" w:rsidRPr="00000000">
              <w:rPr>
                <w:rFonts w:ascii="Cardo" w:cs="Cardo" w:eastAsia="Cardo" w:hAnsi="Cardo"/>
                <w:rtl w:val="0"/>
              </w:rPr>
              <w:t xml:space="preserve">]: ACq3w x4→ paclitaxel/docetaxel </w:t>
            </w:r>
            <w:r w:rsidDel="00000000" w:rsidR="00000000" w:rsidRPr="00000000">
              <w:rPr>
                <w:rFonts w:ascii="Gungsuh" w:cs="Gungsuh" w:eastAsia="Gungsuh" w:hAnsi="Gungsuh"/>
                <w:b w:val="1"/>
                <w:rtl w:val="0"/>
              </w:rPr>
              <w:t xml:space="preserve">q3wk ≅ qwk</w:t>
            </w:r>
            <w:r w:rsidDel="00000000" w:rsidR="00000000" w:rsidRPr="00000000">
              <w:rPr>
                <w:rtl w:val="0"/>
              </w:rPr>
              <w:t xml:space="preserve">., qwk may be better in TNBC.</w:t>
            </w:r>
          </w:p>
          <w:p w:rsidR="00000000" w:rsidDel="00000000" w:rsidP="00000000" w:rsidRDefault="00000000" w:rsidRPr="00000000" w14:paraId="00000B65">
            <w:pPr>
              <w:numPr>
                <w:ilvl w:val="1"/>
                <w:numId w:val="6"/>
              </w:numPr>
              <w:spacing w:line="240" w:lineRule="auto"/>
              <w:ind w:left="1440" w:hanging="360"/>
            </w:pPr>
            <w:r w:rsidDel="00000000" w:rsidR="00000000" w:rsidRPr="00000000">
              <w:rPr>
                <w:rFonts w:ascii="Cardo" w:cs="Cardo" w:eastAsia="Cardo" w:hAnsi="Cardo"/>
                <w:rtl w:val="0"/>
              </w:rPr>
              <w:t xml:space="preserve">ddAC q2w x4c→ paclitaxel q1w x12c is a common NAC regimen.</w:t>
            </w:r>
          </w:p>
          <w:p w:rsidR="00000000" w:rsidDel="00000000" w:rsidP="00000000" w:rsidRDefault="00000000" w:rsidRPr="00000000" w14:paraId="00000B66">
            <w:pPr>
              <w:numPr>
                <w:ilvl w:val="0"/>
                <w:numId w:val="6"/>
              </w:numPr>
              <w:spacing w:line="240" w:lineRule="auto"/>
            </w:pPr>
            <w:r w:rsidDel="00000000" w:rsidR="00000000" w:rsidRPr="00000000">
              <w:rPr>
                <w:rFonts w:ascii="Cardo" w:cs="Cardo" w:eastAsia="Cardo" w:hAnsi="Cardo"/>
                <w:b w:val="1"/>
                <w:rtl w:val="0"/>
              </w:rPr>
              <w:t xml:space="preserve">AC→ TH</w:t>
            </w:r>
            <w:r w:rsidDel="00000000" w:rsidR="00000000" w:rsidRPr="00000000">
              <w:rPr>
                <w:rFonts w:ascii="Cardo" w:cs="Cardo" w:eastAsia="Cardo" w:hAnsi="Cardo"/>
                <w:rtl w:val="0"/>
              </w:rPr>
              <w:t xml:space="preserve">: As above, but Trastuzumab 4 mg/kg loading→ 2 mg/kg q1w concurrently with paclitaxel, then trastuzumab monotherapy (6 mg/kg q3w) x1y.</w:t>
            </w:r>
          </w:p>
          <w:p w:rsidR="00000000" w:rsidDel="00000000" w:rsidP="00000000" w:rsidRDefault="00000000" w:rsidRPr="00000000" w14:paraId="00000B67">
            <w:pPr>
              <w:numPr>
                <w:ilvl w:val="1"/>
                <w:numId w:val="6"/>
              </w:numPr>
              <w:spacing w:line="240" w:lineRule="auto"/>
              <w:ind w:left="1440" w:hanging="360"/>
            </w:pPr>
            <w:r w:rsidDel="00000000" w:rsidR="00000000" w:rsidRPr="00000000">
              <w:rPr>
                <w:rtl w:val="0"/>
              </w:rPr>
              <w:t xml:space="preserve">Cardiac monitoring at baseline and 3, 6, 9 mo.</w:t>
            </w:r>
          </w:p>
          <w:p w:rsidR="00000000" w:rsidDel="00000000" w:rsidP="00000000" w:rsidRDefault="00000000" w:rsidRPr="00000000" w14:paraId="00000B68">
            <w:pPr>
              <w:numPr>
                <w:ilvl w:val="0"/>
                <w:numId w:val="6"/>
              </w:numPr>
            </w:pPr>
            <w:r w:rsidDel="00000000" w:rsidR="00000000" w:rsidRPr="00000000">
              <w:rPr>
                <w:b w:val="1"/>
                <w:rtl w:val="0"/>
              </w:rPr>
              <w:t xml:space="preserve">TCH ± pertuzumab</w:t>
            </w:r>
            <w:r w:rsidDel="00000000" w:rsidR="00000000" w:rsidRPr="00000000">
              <w:rPr>
                <w:rtl w:val="0"/>
              </w:rPr>
              <w:t xml:space="preserve">.</w:t>
            </w:r>
          </w:p>
          <w:p w:rsidR="00000000" w:rsidDel="00000000" w:rsidP="00000000" w:rsidRDefault="00000000" w:rsidRPr="00000000" w14:paraId="00000B69">
            <w:pPr>
              <w:ind w:firstLine="720"/>
              <w:rPr/>
            </w:pPr>
            <w:r w:rsidDel="00000000" w:rsidR="00000000" w:rsidRPr="00000000">
              <w:rPr>
                <w:rtl w:val="0"/>
              </w:rPr>
              <w:t xml:space="preserve">TCHP (carboplatin) is the most common contemporary NAC for HER2+ breast cancer [</w:t>
            </w:r>
            <w:hyperlink w:anchor="c7f8zth28gmh">
              <w:r w:rsidDel="00000000" w:rsidR="00000000" w:rsidRPr="00000000">
                <w:rPr>
                  <w:rtl w:val="0"/>
                </w:rPr>
                <w:t xml:space="preserve">KRISTINE</w:t>
              </w:r>
            </w:hyperlink>
            <w:r w:rsidDel="00000000" w:rsidR="00000000" w:rsidRPr="00000000">
              <w:rPr>
                <w:rtl w:val="0"/>
              </w:rPr>
              <w:t xml:space="preserve">]</w:t>
            </w:r>
          </w:p>
          <w:p w:rsidR="00000000" w:rsidDel="00000000" w:rsidP="00000000" w:rsidRDefault="00000000" w:rsidRPr="00000000" w14:paraId="00000B6A">
            <w:pPr>
              <w:numPr>
                <w:ilvl w:val="1"/>
                <w:numId w:val="6"/>
              </w:numPr>
              <w:ind w:left="1440" w:hanging="360"/>
            </w:pPr>
            <w:r w:rsidDel="00000000" w:rsidR="00000000" w:rsidRPr="00000000">
              <w:rPr>
                <w:rFonts w:ascii="Cardo" w:cs="Cardo" w:eastAsia="Cardo" w:hAnsi="Cardo"/>
                <w:rtl w:val="0"/>
              </w:rPr>
              <w:t xml:space="preserve">Taxotere 75, Carbo AUC 6, H 8→ 6, Pertuzumab 840→ 420 q3w up to 18c (6c given neoadjuvantly).</w:t>
            </w:r>
          </w:p>
          <w:p w:rsidR="00000000" w:rsidDel="00000000" w:rsidP="00000000" w:rsidRDefault="00000000" w:rsidRPr="00000000" w14:paraId="00000B6B">
            <w:pPr>
              <w:numPr>
                <w:ilvl w:val="0"/>
                <w:numId w:val="6"/>
              </w:numPr>
            </w:pPr>
            <w:r w:rsidDel="00000000" w:rsidR="00000000" w:rsidRPr="00000000">
              <w:rPr>
                <w:b w:val="1"/>
                <w:rtl w:val="0"/>
              </w:rPr>
              <w:t xml:space="preserve">TC</w:t>
            </w:r>
            <w:r w:rsidDel="00000000" w:rsidR="00000000" w:rsidRPr="00000000">
              <w:rPr>
                <w:rtl w:val="0"/>
              </w:rPr>
              <w:t xml:space="preserve">: Taxotere </w:t>
            </w:r>
            <w:r w:rsidDel="00000000" w:rsidR="00000000" w:rsidRPr="00000000">
              <w:rPr>
                <w:b w:val="1"/>
                <w:rtl w:val="0"/>
              </w:rPr>
              <w:t xml:space="preserve">75</w:t>
            </w:r>
            <w:r w:rsidDel="00000000" w:rsidR="00000000" w:rsidRPr="00000000">
              <w:rPr>
                <w:rtl w:val="0"/>
              </w:rPr>
              <w:t xml:space="preserve">, cyclophosphamide </w:t>
            </w:r>
            <w:r w:rsidDel="00000000" w:rsidR="00000000" w:rsidRPr="00000000">
              <w:rPr>
                <w:b w:val="1"/>
                <w:rtl w:val="0"/>
              </w:rPr>
              <w:t xml:space="preserve">600</w:t>
            </w:r>
            <w:r w:rsidDel="00000000" w:rsidR="00000000" w:rsidRPr="00000000">
              <w:rPr>
                <w:rtl w:val="0"/>
              </w:rPr>
              <w:t xml:space="preserve">.</w:t>
            </w:r>
          </w:p>
          <w:p w:rsidR="00000000" w:rsidDel="00000000" w:rsidP="00000000" w:rsidRDefault="00000000" w:rsidRPr="00000000" w14:paraId="00000B6C">
            <w:pPr>
              <w:numPr>
                <w:ilvl w:val="0"/>
                <w:numId w:val="6"/>
              </w:numPr>
              <w:spacing w:line="240" w:lineRule="auto"/>
            </w:pPr>
            <w:r w:rsidDel="00000000" w:rsidR="00000000" w:rsidRPr="00000000">
              <w:rPr>
                <w:b w:val="1"/>
                <w:rtl w:val="0"/>
              </w:rPr>
              <w:t xml:space="preserve">TCH</w:t>
            </w:r>
            <w:r w:rsidDel="00000000" w:rsidR="00000000" w:rsidRPr="00000000">
              <w:rPr>
                <w:rtl w:val="0"/>
              </w:rPr>
              <w:t xml:space="preserve">: Taxotere 75, carboplatin AUC 6 q3w x6c + Trastuzumab as above.</w:t>
            </w:r>
          </w:p>
          <w:p w:rsidR="00000000" w:rsidDel="00000000" w:rsidP="00000000" w:rsidRDefault="00000000" w:rsidRPr="00000000" w14:paraId="00000B6D">
            <w:pPr>
              <w:numPr>
                <w:ilvl w:val="0"/>
                <w:numId w:val="6"/>
              </w:numPr>
              <w:spacing w:line="240" w:lineRule="auto"/>
            </w:pPr>
            <w:r w:rsidDel="00000000" w:rsidR="00000000" w:rsidRPr="00000000">
              <w:rPr>
                <w:b w:val="1"/>
                <w:rtl w:val="0"/>
              </w:rPr>
              <w:t xml:space="preserve">TAC</w:t>
            </w:r>
            <w:r w:rsidDel="00000000" w:rsidR="00000000" w:rsidRPr="00000000">
              <w:rPr>
                <w:rtl w:val="0"/>
              </w:rPr>
              <w:t xml:space="preserve">: q3w x6c.</w:t>
            </w:r>
          </w:p>
          <w:p w:rsidR="00000000" w:rsidDel="00000000" w:rsidP="00000000" w:rsidRDefault="00000000" w:rsidRPr="00000000" w14:paraId="00000B6E">
            <w:pPr>
              <w:numPr>
                <w:ilvl w:val="0"/>
                <w:numId w:val="6"/>
              </w:numPr>
              <w:spacing w:line="240" w:lineRule="auto"/>
            </w:pPr>
            <w:r w:rsidDel="00000000" w:rsidR="00000000" w:rsidRPr="00000000">
              <w:rPr>
                <w:b w:val="1"/>
                <w:rtl w:val="0"/>
              </w:rPr>
              <w:t xml:space="preserve">CMF</w:t>
            </w:r>
            <w:r w:rsidDel="00000000" w:rsidR="00000000" w:rsidRPr="00000000">
              <w:rPr>
                <w:rtl w:val="0"/>
              </w:rPr>
              <w:t xml:space="preserve">: cyclophosphamide, MTX, 5-FU.</w:t>
            </w:r>
          </w:p>
          <w:p w:rsidR="00000000" w:rsidDel="00000000" w:rsidP="00000000" w:rsidRDefault="00000000" w:rsidRPr="00000000" w14:paraId="00000B6F">
            <w:pPr>
              <w:numPr>
                <w:ilvl w:val="1"/>
                <w:numId w:val="6"/>
              </w:numPr>
              <w:spacing w:line="240" w:lineRule="auto"/>
              <w:ind w:left="1440" w:hanging="360"/>
            </w:pPr>
            <w:r w:rsidDel="00000000" w:rsidR="00000000" w:rsidRPr="00000000">
              <w:rPr>
                <w:rtl w:val="0"/>
              </w:rPr>
              <w:t xml:space="preserve">For &gt; 65y, AC or CMF may be superior.</w:t>
            </w:r>
          </w:p>
          <w:p w:rsidR="00000000" w:rsidDel="00000000" w:rsidP="00000000" w:rsidRDefault="00000000" w:rsidRPr="00000000" w14:paraId="00000B70">
            <w:pPr>
              <w:numPr>
                <w:ilvl w:val="0"/>
                <w:numId w:val="6"/>
              </w:numPr>
              <w:spacing w:line="240" w:lineRule="auto"/>
            </w:pPr>
            <w:r w:rsidDel="00000000" w:rsidR="00000000" w:rsidRPr="00000000">
              <w:rPr>
                <w:b w:val="1"/>
                <w:rtl w:val="0"/>
              </w:rPr>
              <w:t xml:space="preserve">CAF</w:t>
            </w:r>
            <w:r w:rsidDel="00000000" w:rsidR="00000000" w:rsidRPr="00000000">
              <w:rPr>
                <w:rtl w:val="0"/>
              </w:rPr>
              <w:t xml:space="preserve">: 5-FU, doxorubicin, cyclophosphamide. </w:t>
              <w:br w:type="textWrapping"/>
              <w:t xml:space="preserve">Non-taxane chemo, most common for preggers.</w:t>
            </w:r>
          </w:p>
          <w:p w:rsidR="00000000" w:rsidDel="00000000" w:rsidP="00000000" w:rsidRDefault="00000000" w:rsidRPr="00000000" w14:paraId="00000B71">
            <w:pPr>
              <w:numPr>
                <w:ilvl w:val="1"/>
                <w:numId w:val="6"/>
              </w:numPr>
              <w:spacing w:line="240" w:lineRule="auto"/>
              <w:ind w:left="1440" w:hanging="360"/>
            </w:pPr>
            <w:r w:rsidDel="00000000" w:rsidR="00000000" w:rsidRPr="00000000">
              <w:rPr>
                <w:rtl w:val="0"/>
              </w:rPr>
              <w:t xml:space="preserve">CAF is the most widely studied regimen for pregnant women, but AC (q3w) is also commonly used today in pregnant women. Not ddAC (q2w) as G-CSF support in pregnant women has not been well studied.</w:t>
            </w:r>
          </w:p>
          <w:p w:rsidR="00000000" w:rsidDel="00000000" w:rsidP="00000000" w:rsidRDefault="00000000" w:rsidRPr="00000000" w14:paraId="00000B72">
            <w:pPr>
              <w:numPr>
                <w:ilvl w:val="1"/>
                <w:numId w:val="6"/>
              </w:numPr>
              <w:spacing w:line="240" w:lineRule="auto"/>
              <w:ind w:left="1440" w:hanging="360"/>
            </w:pPr>
            <w:r w:rsidDel="00000000" w:rsidR="00000000" w:rsidRPr="00000000">
              <w:rPr>
                <w:rtl w:val="0"/>
              </w:rPr>
              <w:t xml:space="preserve">Do not give anti-HER2 therapy during pregnancy due to oligohydramnios.</w:t>
            </w:r>
          </w:p>
          <w:p w:rsidR="00000000" w:rsidDel="00000000" w:rsidP="00000000" w:rsidRDefault="00000000" w:rsidRPr="00000000" w14:paraId="00000B73">
            <w:pPr>
              <w:numPr>
                <w:ilvl w:val="0"/>
                <w:numId w:val="6"/>
              </w:numPr>
              <w:spacing w:line="240" w:lineRule="auto"/>
            </w:pPr>
            <w:r w:rsidDel="00000000" w:rsidR="00000000" w:rsidRPr="00000000">
              <w:rPr>
                <w:b w:val="1"/>
                <w:rtl w:val="0"/>
              </w:rPr>
              <w:t xml:space="preserve">CEF</w:t>
            </w:r>
            <w:r w:rsidDel="00000000" w:rsidR="00000000" w:rsidRPr="00000000">
              <w:rPr>
                <w:rtl w:val="0"/>
              </w:rPr>
              <w:t xml:space="preserve">: 5-FU, epirubicin, cyclophosphamide.</w:t>
            </w:r>
          </w:p>
          <w:p w:rsidR="00000000" w:rsidDel="00000000" w:rsidP="00000000" w:rsidRDefault="00000000" w:rsidRPr="00000000" w14:paraId="00000B74">
            <w:pPr>
              <w:numPr>
                <w:ilvl w:val="1"/>
                <w:numId w:val="6"/>
              </w:numPr>
              <w:spacing w:line="240" w:lineRule="auto"/>
              <w:ind w:left="1440" w:hanging="360"/>
            </w:pPr>
            <w:r w:rsidDel="00000000" w:rsidR="00000000" w:rsidRPr="00000000">
              <w:rPr>
                <w:rtl w:val="0"/>
              </w:rPr>
              <w:t xml:space="preserve">FEC is a grueling regimen and does not improve DFS vs. AC (B-36) for node negative disease. </w:t>
            </w:r>
          </w:p>
          <w:p w:rsidR="00000000" w:rsidDel="00000000" w:rsidP="00000000" w:rsidRDefault="00000000" w:rsidRPr="00000000" w14:paraId="00000B75">
            <w:pPr>
              <w:numPr>
                <w:ilvl w:val="1"/>
                <w:numId w:val="6"/>
              </w:numPr>
              <w:spacing w:line="240" w:lineRule="auto"/>
              <w:ind w:left="1440" w:hanging="360"/>
            </w:pPr>
            <w:r w:rsidDel="00000000" w:rsidR="00000000" w:rsidRPr="00000000">
              <w:rPr>
                <w:rtl w:val="0"/>
              </w:rPr>
              <w:t xml:space="preserve">FEC may be good for node positive disease.</w:t>
            </w:r>
          </w:p>
          <w:p w:rsidR="00000000" w:rsidDel="00000000" w:rsidP="00000000" w:rsidRDefault="00000000" w:rsidRPr="00000000" w14:paraId="00000B76">
            <w:pPr>
              <w:numPr>
                <w:ilvl w:val="0"/>
                <w:numId w:val="6"/>
              </w:numPr>
              <w:spacing w:line="240" w:lineRule="auto"/>
            </w:pPr>
            <w:r w:rsidDel="00000000" w:rsidR="00000000" w:rsidRPr="00000000">
              <w:rPr>
                <w:rFonts w:ascii="Cardo" w:cs="Cardo" w:eastAsia="Cardo" w:hAnsi="Cardo"/>
                <w:b w:val="1"/>
                <w:rtl w:val="0"/>
              </w:rPr>
              <w:t xml:space="preserve">Preferred regimens: AC→ T; TC</w:t>
            </w:r>
            <w:r w:rsidDel="00000000" w:rsidR="00000000" w:rsidRPr="00000000">
              <w:rPr>
                <w:rtl w:val="0"/>
              </w:rPr>
              <w:t xml:space="preserve">. </w:t>
            </w:r>
          </w:p>
          <w:p w:rsidR="00000000" w:rsidDel="00000000" w:rsidP="00000000" w:rsidRDefault="00000000" w:rsidRPr="00000000" w14:paraId="00000B77">
            <w:pPr>
              <w:numPr>
                <w:ilvl w:val="1"/>
                <w:numId w:val="6"/>
              </w:numPr>
              <w:spacing w:line="240" w:lineRule="auto"/>
              <w:ind w:left="1440" w:hanging="360"/>
            </w:pPr>
            <w:r w:rsidDel="00000000" w:rsidR="00000000" w:rsidRPr="00000000">
              <w:rPr>
                <w:rtl w:val="0"/>
              </w:rPr>
              <w:t xml:space="preserve">Paclitaxel increases DFS and OS, questionable addnl benefit in ER+ disease.</w:t>
            </w:r>
          </w:p>
        </w:tc>
      </w:tr>
    </w:tbl>
    <w:p w:rsidR="00000000" w:rsidDel="00000000" w:rsidP="00000000" w:rsidRDefault="00000000" w:rsidRPr="00000000" w14:paraId="00000B78">
      <w:pPr>
        <w:spacing w:line="240" w:lineRule="auto"/>
        <w:ind w:left="0" w:firstLine="0"/>
        <w:rPr>
          <w:i w:val="1"/>
        </w:rPr>
      </w:pPr>
      <w:r w:rsidDel="00000000" w:rsidR="00000000" w:rsidRPr="00000000">
        <w:rPr>
          <w:rtl w:val="0"/>
        </w:rPr>
      </w:r>
    </w:p>
    <w:p w:rsidR="00000000" w:rsidDel="00000000" w:rsidP="00000000" w:rsidRDefault="00000000" w:rsidRPr="00000000" w14:paraId="00000B79">
      <w:pPr>
        <w:spacing w:line="240" w:lineRule="auto"/>
        <w:ind w:left="0" w:firstLine="0"/>
        <w:rPr>
          <w:b w:val="1"/>
        </w:rPr>
      </w:pPr>
      <w:r w:rsidDel="00000000" w:rsidR="00000000" w:rsidRPr="00000000">
        <w:rPr>
          <w:b w:val="1"/>
          <w:rtl w:val="0"/>
        </w:rPr>
        <w:t xml:space="preserve">Risk of recurrence: Oncotype Dx and Mammaprint</w:t>
      </w:r>
    </w:p>
    <w:p w:rsidR="00000000" w:rsidDel="00000000" w:rsidP="00000000" w:rsidRDefault="00000000" w:rsidRPr="00000000" w14:paraId="00000B7A">
      <w:pPr>
        <w:spacing w:line="240" w:lineRule="auto"/>
        <w:ind w:left="0" w:firstLine="0"/>
        <w:rPr/>
      </w:pPr>
      <w:r w:rsidDel="00000000" w:rsidR="00000000" w:rsidRPr="00000000">
        <w:rPr>
          <w:rtl w:val="0"/>
        </w:rPr>
        <w:t xml:space="preserve">Estimating risk of relapse or death / benefit of systemic tx: </w:t>
      </w:r>
      <w:hyperlink r:id="rId644">
        <w:r w:rsidDel="00000000" w:rsidR="00000000" w:rsidRPr="00000000">
          <w:rPr>
            <w:color w:val="1155cc"/>
            <w:u w:val="single"/>
            <w:rtl w:val="0"/>
          </w:rPr>
          <w:t xml:space="preserve">www.adjuvantonline.com</w:t>
        </w:r>
      </w:hyperlink>
      <w:r w:rsidDel="00000000" w:rsidR="00000000" w:rsidRPr="00000000">
        <w:rPr>
          <w:rtl w:val="0"/>
        </w:rPr>
        <w:t xml:space="preserve">, </w:t>
      </w:r>
      <w:hyperlink r:id="rId645">
        <w:r w:rsidDel="00000000" w:rsidR="00000000" w:rsidRPr="00000000">
          <w:rPr>
            <w:color w:val="1155cc"/>
            <w:u w:val="single"/>
            <w:rtl w:val="0"/>
          </w:rPr>
          <w:t xml:space="preserve">www.predict.nhs.net</w:t>
        </w:r>
      </w:hyperlink>
      <w:r w:rsidDel="00000000" w:rsidR="00000000" w:rsidRPr="00000000">
        <w:rPr>
          <w:rtl w:val="0"/>
        </w:rPr>
        <w:t xml:space="preserve"> (includes HER2).</w:t>
      </w:r>
    </w:p>
    <w:p w:rsidR="00000000" w:rsidDel="00000000" w:rsidP="00000000" w:rsidRDefault="00000000" w:rsidRPr="00000000" w14:paraId="00000B7B">
      <w:pPr>
        <w:spacing w:line="240" w:lineRule="auto"/>
        <w:ind w:left="0" w:firstLine="0"/>
        <w:rPr/>
      </w:pPr>
      <w:r w:rsidDel="00000000" w:rsidR="00000000" w:rsidRPr="00000000">
        <w:rPr>
          <w:rtl w:val="0"/>
        </w:rPr>
      </w:r>
    </w:p>
    <w:tbl>
      <w:tblPr>
        <w:tblStyle w:val="Table5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7C">
            <w:pPr>
              <w:ind w:left="0" w:firstLine="0"/>
              <w:rPr>
                <w:i w:val="1"/>
              </w:rPr>
            </w:pPr>
            <w:r w:rsidDel="00000000" w:rsidR="00000000" w:rsidRPr="00000000">
              <w:rPr>
                <w:b w:val="1"/>
                <w:rtl w:val="0"/>
              </w:rPr>
              <w:t xml:space="preserve">ASCO Guideline: </w:t>
            </w:r>
            <w:hyperlink r:id="rId646">
              <w:r w:rsidDel="00000000" w:rsidR="00000000" w:rsidRPr="00000000">
                <w:rPr>
                  <w:b w:val="1"/>
                  <w:rtl w:val="0"/>
                </w:rPr>
                <w:t xml:space="preserve">Use of Biomarkers to Guide Decisions on Adjuvant Systemic Tx for Early-Stage IBC </w:t>
              </w:r>
            </w:hyperlink>
            <w:r w:rsidDel="00000000" w:rsidR="00000000" w:rsidRPr="00000000">
              <w:rPr>
                <w:i w:val="1"/>
                <w:rtl w:val="0"/>
              </w:rPr>
              <w:t xml:space="preserve">May 31, 2019</w:t>
            </w:r>
          </w:p>
          <w:p w:rsidR="00000000" w:rsidDel="00000000" w:rsidP="00000000" w:rsidRDefault="00000000" w:rsidRPr="00000000" w14:paraId="00000B7D">
            <w:pPr>
              <w:ind w:left="0" w:firstLine="0"/>
              <w:rPr/>
            </w:pPr>
            <w:r w:rsidDel="00000000" w:rsidR="00000000" w:rsidRPr="00000000">
              <w:rPr>
                <w:rtl w:val="0"/>
              </w:rPr>
              <w:t xml:space="preserve">See [</w:t>
            </w:r>
            <w:hyperlink w:anchor="_a2mmzzpj6rcg">
              <w:r w:rsidDel="00000000" w:rsidR="00000000" w:rsidRPr="00000000">
                <w:rPr>
                  <w:rtl w:val="0"/>
                </w:rPr>
                <w:t xml:space="preserve">Mammaprint</w:t>
              </w:r>
            </w:hyperlink>
            <w:r w:rsidDel="00000000" w:rsidR="00000000" w:rsidRPr="00000000">
              <w:rPr>
                <w:rtl w:val="0"/>
              </w:rPr>
              <w:t xml:space="preserve">] section for the version of this guideline pertaining to Mammaprint.</w:t>
            </w:r>
          </w:p>
          <w:p w:rsidR="00000000" w:rsidDel="00000000" w:rsidP="00000000" w:rsidRDefault="00000000" w:rsidRPr="00000000" w14:paraId="00000B7E">
            <w:pPr>
              <w:numPr>
                <w:ilvl w:val="0"/>
                <w:numId w:val="74"/>
              </w:numPr>
            </w:pPr>
            <w:r w:rsidDel="00000000" w:rsidR="00000000" w:rsidRPr="00000000">
              <w:rPr>
                <w:rtl w:val="0"/>
              </w:rPr>
              <w:t xml:space="preserve">Oncotype DX for ER+, HER2-, node negative BrCa to help guide decisions for adjuvant systemic chemo.</w:t>
            </w:r>
          </w:p>
          <w:p w:rsidR="00000000" w:rsidDel="00000000" w:rsidP="00000000" w:rsidRDefault="00000000" w:rsidRPr="00000000" w14:paraId="00000B7F">
            <w:pPr>
              <w:numPr>
                <w:ilvl w:val="0"/>
                <w:numId w:val="74"/>
              </w:numPr>
            </w:pPr>
            <w:r w:rsidDel="00000000" w:rsidR="00000000" w:rsidRPr="00000000">
              <w:rPr>
                <w:rtl w:val="0"/>
              </w:rPr>
              <w:t xml:space="preserve">Oncotype DX should not be used for ER+,  HER2- node positive BrCa.</w:t>
            </w:r>
          </w:p>
          <w:p w:rsidR="00000000" w:rsidDel="00000000" w:rsidP="00000000" w:rsidRDefault="00000000" w:rsidRPr="00000000" w14:paraId="00000B80">
            <w:pPr>
              <w:numPr>
                <w:ilvl w:val="0"/>
                <w:numId w:val="74"/>
              </w:numPr>
            </w:pPr>
            <w:r w:rsidDel="00000000" w:rsidR="00000000" w:rsidRPr="00000000">
              <w:rPr>
                <w:rtl w:val="0"/>
              </w:rPr>
              <w:t xml:space="preserve">Oncotype DX should not be used for HER2+ or TNBC. </w:t>
            </w:r>
          </w:p>
          <w:p w:rsidR="00000000" w:rsidDel="00000000" w:rsidP="00000000" w:rsidRDefault="00000000" w:rsidRPr="00000000" w14:paraId="00000B81">
            <w:pPr>
              <w:numPr>
                <w:ilvl w:val="0"/>
                <w:numId w:val="74"/>
              </w:numPr>
            </w:pPr>
            <w:r w:rsidDel="00000000" w:rsidR="00000000" w:rsidRPr="00000000">
              <w:rPr>
                <w:rFonts w:ascii="Gungsuh" w:cs="Gungsuh" w:eastAsia="Gungsuh" w:hAnsi="Gungsuh"/>
                <w:rtl w:val="0"/>
              </w:rPr>
              <w:t xml:space="preserve">For patients &gt; 50y with Oncotype DX &lt; 26, and for patients ≤ 50y with Oncotype DX scores &lt; 16, there is little to no benefit from chemotherapy. Clinicians may offer endocrine therapy alone.</w:t>
            </w:r>
          </w:p>
          <w:p w:rsidR="00000000" w:rsidDel="00000000" w:rsidP="00000000" w:rsidRDefault="00000000" w:rsidRPr="00000000" w14:paraId="00000B82">
            <w:pPr>
              <w:ind w:firstLine="720"/>
              <w:rPr/>
            </w:pPr>
            <w:r w:rsidDel="00000000" w:rsidR="00000000" w:rsidRPr="00000000">
              <w:rPr>
                <w:rFonts w:ascii="Gungsuh" w:cs="Gungsuh" w:eastAsia="Gungsuh" w:hAnsi="Gungsuh"/>
                <w:rtl w:val="0"/>
              </w:rPr>
              <w:t xml:space="preserve">New evidence suggests patients ≤ 50y with Oncotype Dx 11-25 should consider chemotherapy if [</w:t>
            </w:r>
            <w:hyperlink w:anchor="xqgt548r8sze">
              <w:r w:rsidDel="00000000" w:rsidR="00000000" w:rsidRPr="00000000">
                <w:rPr>
                  <w:rtl w:val="0"/>
                </w:rPr>
                <w:t xml:space="preserve">clinical high risk</w:t>
              </w:r>
            </w:hyperlink>
            <w:r w:rsidDel="00000000" w:rsidR="00000000" w:rsidRPr="00000000">
              <w:rPr>
                <w:rtl w:val="0"/>
              </w:rPr>
              <w:t xml:space="preserve">].</w:t>
            </w:r>
          </w:p>
          <w:p w:rsidR="00000000" w:rsidDel="00000000" w:rsidP="00000000" w:rsidRDefault="00000000" w:rsidRPr="00000000" w14:paraId="00000B83">
            <w:pPr>
              <w:numPr>
                <w:ilvl w:val="0"/>
                <w:numId w:val="74"/>
              </w:numPr>
            </w:pPr>
            <w:r w:rsidDel="00000000" w:rsidR="00000000" w:rsidRPr="00000000">
              <w:rPr>
                <w:rFonts w:ascii="Gungsuh" w:cs="Gungsuh" w:eastAsia="Gungsuh" w:hAnsi="Gungsuh"/>
                <w:rtl w:val="0"/>
              </w:rPr>
              <w:t xml:space="preserve">For patients ≤ 50y with Oncotype DX score 16-25, clinicians may offer chemoendocrine therapy.</w:t>
            </w:r>
          </w:p>
          <w:p w:rsidR="00000000" w:rsidDel="00000000" w:rsidP="00000000" w:rsidRDefault="00000000" w:rsidRPr="00000000" w14:paraId="00000B84">
            <w:pPr>
              <w:numPr>
                <w:ilvl w:val="0"/>
                <w:numId w:val="74"/>
              </w:numPr>
            </w:pPr>
            <w:r w:rsidDel="00000000" w:rsidR="00000000" w:rsidRPr="00000000">
              <w:rPr>
                <w:rtl w:val="0"/>
              </w:rPr>
              <w:t xml:space="preserve">Patients with Oncotype DX &gt;30 should be considered candidates for chemoendocrine therapy.</w:t>
            </w:r>
          </w:p>
          <w:p w:rsidR="00000000" w:rsidDel="00000000" w:rsidP="00000000" w:rsidRDefault="00000000" w:rsidRPr="00000000" w14:paraId="00000B85">
            <w:pPr>
              <w:numPr>
                <w:ilvl w:val="0"/>
                <w:numId w:val="74"/>
              </w:numPr>
            </w:pPr>
            <w:r w:rsidDel="00000000" w:rsidR="00000000" w:rsidRPr="00000000">
              <w:rPr>
                <w:rtl w:val="0"/>
              </w:rPr>
              <w:t xml:space="preserve">Based on Expert Panel consensus, oncologists may offer chemoendocrine therapy for Oncotype DX 26-30. </w:t>
            </w:r>
          </w:p>
          <w:p w:rsidR="00000000" w:rsidDel="00000000" w:rsidP="00000000" w:rsidRDefault="00000000" w:rsidRPr="00000000" w14:paraId="00000B86">
            <w:pPr>
              <w:ind w:firstLine="720"/>
              <w:rPr/>
            </w:pPr>
            <w:r w:rsidDel="00000000" w:rsidR="00000000" w:rsidRPr="00000000">
              <w:rPr>
                <w:rtl w:val="0"/>
              </w:rPr>
            </w:r>
          </w:p>
          <w:bookmarkStart w:colFirst="0" w:colLast="0" w:name="bvbzn172gsb9" w:id="198"/>
          <w:bookmarkEnd w:id="198"/>
          <w:p w:rsidR="00000000" w:rsidDel="00000000" w:rsidP="00000000" w:rsidRDefault="00000000" w:rsidRPr="00000000" w14:paraId="00000B87">
            <w:pPr>
              <w:widowControl w:val="0"/>
              <w:spacing w:line="240" w:lineRule="auto"/>
              <w:ind w:left="0" w:firstLine="0"/>
              <w:rPr>
                <w:b w:val="1"/>
              </w:rPr>
            </w:pPr>
            <w:r w:rsidDel="00000000" w:rsidR="00000000" w:rsidRPr="00000000">
              <w:rPr>
                <w:b w:val="1"/>
                <w:rtl w:val="0"/>
              </w:rPr>
              <w:t xml:space="preserve">Oncotype Dx in a Nutshell</w:t>
            </w:r>
          </w:p>
          <w:p w:rsidR="00000000" w:rsidDel="00000000" w:rsidP="00000000" w:rsidRDefault="00000000" w:rsidRPr="00000000" w14:paraId="00000B88">
            <w:pPr>
              <w:widowControl w:val="0"/>
              <w:numPr>
                <w:ilvl w:val="0"/>
                <w:numId w:val="110"/>
              </w:numPr>
              <w:spacing w:line="240" w:lineRule="auto"/>
              <w:rPr/>
            </w:pPr>
            <w:r w:rsidDel="00000000" w:rsidR="00000000" w:rsidRPr="00000000">
              <w:rPr>
                <w:rtl w:val="0"/>
              </w:rPr>
              <w:t xml:space="preserve">Only obtain for early stage ER+ </w:t>
            </w:r>
            <w:r w:rsidDel="00000000" w:rsidR="00000000" w:rsidRPr="00000000">
              <w:rPr>
                <w:rtl w:val="0"/>
              </w:rPr>
              <w:t xml:space="preserve">node negative</w:t>
            </w:r>
            <w:r w:rsidDel="00000000" w:rsidR="00000000" w:rsidRPr="00000000">
              <w:rPr>
                <w:rtl w:val="0"/>
              </w:rPr>
              <w:t xml:space="preserve"> patients in order to determine LRR and DM and need for chemo.</w:t>
            </w:r>
          </w:p>
          <w:p w:rsidR="00000000" w:rsidDel="00000000" w:rsidP="00000000" w:rsidRDefault="00000000" w:rsidRPr="00000000" w14:paraId="00000B89">
            <w:pPr>
              <w:widowControl w:val="0"/>
              <w:numPr>
                <w:ilvl w:val="0"/>
                <w:numId w:val="110"/>
              </w:numPr>
              <w:spacing w:line="240" w:lineRule="auto"/>
              <w:rPr>
                <w:b w:val="1"/>
                <w:u w:val="none"/>
              </w:rPr>
            </w:pPr>
            <w:r w:rsidDel="00000000" w:rsidR="00000000" w:rsidRPr="00000000">
              <w:rPr>
                <w:b w:val="1"/>
                <w:rtl w:val="0"/>
              </w:rPr>
              <w:t xml:space="preserve">Oncotype LR (&lt; 11)</w:t>
            </w:r>
            <w:r w:rsidDel="00000000" w:rsidR="00000000" w:rsidRPr="00000000">
              <w:rPr>
                <w:rtl w:val="0"/>
              </w:rPr>
              <w:t xml:space="preserve">: 9y risk of any recurrence &lt; 5%. </w:t>
            </w:r>
            <w:r w:rsidDel="00000000" w:rsidR="00000000" w:rsidRPr="00000000">
              <w:rPr>
                <w:b w:val="1"/>
                <w:rtl w:val="0"/>
              </w:rPr>
              <w:t xml:space="preserve">Treatment: Endocrine therapy alone.</w:t>
            </w:r>
          </w:p>
          <w:p w:rsidR="00000000" w:rsidDel="00000000" w:rsidP="00000000" w:rsidRDefault="00000000" w:rsidRPr="00000000" w14:paraId="00000B8A">
            <w:pPr>
              <w:widowControl w:val="0"/>
              <w:numPr>
                <w:ilvl w:val="0"/>
                <w:numId w:val="110"/>
              </w:numPr>
              <w:spacing w:line="240" w:lineRule="auto"/>
              <w:rPr>
                <w:b w:val="1"/>
                <w:u w:val="none"/>
              </w:rPr>
            </w:pPr>
            <w:r w:rsidDel="00000000" w:rsidR="00000000" w:rsidRPr="00000000">
              <w:rPr>
                <w:b w:val="1"/>
                <w:rtl w:val="0"/>
              </w:rPr>
              <w:t xml:space="preserve">Oncotype IR (11-25)</w:t>
            </w:r>
            <w:r w:rsidDel="00000000" w:rsidR="00000000" w:rsidRPr="00000000">
              <w:rPr>
                <w:rtl w:val="0"/>
              </w:rPr>
              <w:t xml:space="preserve">:</w:t>
            </w:r>
            <w:r w:rsidDel="00000000" w:rsidR="00000000" w:rsidRPr="00000000">
              <w:rPr>
                <w:b w:val="1"/>
                <w:rtl w:val="0"/>
              </w:rPr>
              <w:t xml:space="preserve"> Endocrine therapy ± chemotherapy </w:t>
            </w:r>
            <w:r w:rsidDel="00000000" w:rsidR="00000000" w:rsidRPr="00000000">
              <w:rPr>
                <w:rtl w:val="0"/>
              </w:rPr>
              <w:t xml:space="preserve">was investigated </w:t>
            </w:r>
            <w:r w:rsidDel="00000000" w:rsidR="00000000" w:rsidRPr="00000000">
              <w:rPr>
                <w:rtl w:val="0"/>
              </w:rPr>
              <w:t xml:space="preserve">by [</w:t>
            </w:r>
            <w:hyperlink w:anchor="85nrr41gyzr8">
              <w:r w:rsidDel="00000000" w:rsidR="00000000" w:rsidRPr="00000000">
                <w:rPr>
                  <w:rtl w:val="0"/>
                </w:rPr>
                <w:t xml:space="preserve">TAILORx</w:t>
              </w:r>
            </w:hyperlink>
            <w:r w:rsidDel="00000000" w:rsidR="00000000" w:rsidRPr="00000000">
              <w:rPr>
                <w:rtl w:val="0"/>
              </w:rPr>
              <w:t xml:space="preserve">].</w:t>
            </w:r>
          </w:p>
          <w:p w:rsidR="00000000" w:rsidDel="00000000" w:rsidP="00000000" w:rsidRDefault="00000000" w:rsidRPr="00000000" w14:paraId="00000B8B">
            <w:pPr>
              <w:widowControl w:val="0"/>
              <w:numPr>
                <w:ilvl w:val="1"/>
                <w:numId w:val="110"/>
              </w:numPr>
              <w:spacing w:line="240" w:lineRule="auto"/>
              <w:ind w:left="1440" w:hanging="360"/>
              <w:rPr/>
            </w:pPr>
            <w:r w:rsidDel="00000000" w:rsidR="00000000" w:rsidRPr="00000000">
              <w:rPr>
                <w:rtl w:val="0"/>
              </w:rPr>
              <w:t xml:space="preserve">Treatment for women &gt; 50y: Chemotherapy not required.</w:t>
            </w:r>
          </w:p>
          <w:p w:rsidR="00000000" w:rsidDel="00000000" w:rsidP="00000000" w:rsidRDefault="00000000" w:rsidRPr="00000000" w14:paraId="00000B8C">
            <w:pPr>
              <w:widowControl w:val="0"/>
              <w:numPr>
                <w:ilvl w:val="1"/>
                <w:numId w:val="110"/>
              </w:numPr>
              <w:spacing w:line="240" w:lineRule="auto"/>
              <w:ind w:left="1440" w:hanging="360"/>
              <w:rPr/>
            </w:pPr>
            <w:r w:rsidDel="00000000" w:rsidR="00000000" w:rsidRPr="00000000">
              <w:rPr>
                <w:rtl w:val="0"/>
              </w:rPr>
              <w:t xml:space="preserve">Treatment for women &lt;  50y: Chemotherapy if [</w:t>
            </w:r>
            <w:hyperlink w:anchor="xqgt548r8sze">
              <w:r w:rsidDel="00000000" w:rsidR="00000000" w:rsidRPr="00000000">
                <w:rPr>
                  <w:rtl w:val="0"/>
                </w:rPr>
                <w:t xml:space="preserve">clinical high risk</w:t>
              </w:r>
            </w:hyperlink>
            <w:r w:rsidDel="00000000" w:rsidR="00000000" w:rsidRPr="00000000">
              <w:rPr>
                <w:rtl w:val="0"/>
              </w:rPr>
              <w:t xml:space="preserve">]</w:t>
            </w:r>
            <w:r w:rsidDel="00000000" w:rsidR="00000000" w:rsidRPr="00000000">
              <w:rPr>
                <w:rFonts w:ascii="Gungsuh" w:cs="Gungsuh" w:eastAsia="Gungsuh" w:hAnsi="Gungsuh"/>
                <w:rtl w:val="0"/>
              </w:rPr>
              <w:t xml:space="preserve"> as 9y risk of recurrence is &gt; 10%.</w:t>
              <w:br w:type="textWrapping"/>
              <w:t xml:space="preserve">Clinical low risk: G1 ≤ 3 cm, G2 ≤ 2 cm, G3 ≤ 1 cm (all add up to 4). Clinical high risk: All others. </w:t>
            </w:r>
          </w:p>
          <w:p w:rsidR="00000000" w:rsidDel="00000000" w:rsidP="00000000" w:rsidRDefault="00000000" w:rsidRPr="00000000" w14:paraId="00000B8D">
            <w:pPr>
              <w:widowControl w:val="0"/>
              <w:numPr>
                <w:ilvl w:val="0"/>
                <w:numId w:val="110"/>
              </w:numPr>
              <w:spacing w:line="240" w:lineRule="auto"/>
              <w:rPr>
                <w:u w:val="none"/>
              </w:rPr>
            </w:pPr>
            <w:r w:rsidDel="00000000" w:rsidR="00000000" w:rsidRPr="00000000">
              <w:rPr>
                <w:b w:val="1"/>
                <w:rtl w:val="0"/>
              </w:rPr>
              <w:t xml:space="preserve">Oncotype HR (&gt;25)</w:t>
            </w:r>
            <w:r w:rsidDel="00000000" w:rsidR="00000000" w:rsidRPr="00000000">
              <w:rPr>
                <w:rtl w:val="0"/>
              </w:rPr>
              <w:t xml:space="preserve">: </w:t>
            </w:r>
            <w:r w:rsidDel="00000000" w:rsidR="00000000" w:rsidRPr="00000000">
              <w:rPr>
                <w:b w:val="1"/>
                <w:rtl w:val="0"/>
              </w:rPr>
              <w:t xml:space="preserve">Endo + Chemo</w:t>
            </w:r>
            <w:r w:rsidDel="00000000" w:rsidR="00000000" w:rsidRPr="00000000">
              <w:rPr>
                <w:rtl w:val="0"/>
              </w:rPr>
              <w:t xml:space="preserve">. All who receive chemotherapy still have a 9y risk of recurrence of 15%. </w:t>
            </w:r>
          </w:p>
          <w:p w:rsidR="00000000" w:rsidDel="00000000" w:rsidP="00000000" w:rsidRDefault="00000000" w:rsidRPr="00000000" w14:paraId="00000B8E">
            <w:pPr>
              <w:widowControl w:val="0"/>
              <w:numPr>
                <w:ilvl w:val="0"/>
                <w:numId w:val="110"/>
              </w:numPr>
              <w:spacing w:line="240" w:lineRule="auto"/>
              <w:rPr>
                <w:u w:val="none"/>
              </w:rPr>
            </w:pPr>
            <w:r w:rsidDel="00000000" w:rsidR="00000000" w:rsidRPr="00000000">
              <w:rPr>
                <w:rtl w:val="0"/>
              </w:rPr>
              <w:t xml:space="preserve">Compared to N1 disease, which has a risk of recurrence of around 20-30% [</w:t>
            </w:r>
            <w:hyperlink w:anchor="82zqrt8uc9jh">
              <w:r w:rsidDel="00000000" w:rsidR="00000000" w:rsidRPr="00000000">
                <w:rPr>
                  <w:rtl w:val="0"/>
                </w:rPr>
                <w:t xml:space="preserve">Pan NEJM '17</w:t>
              </w:r>
            </w:hyperlink>
            <w:r w:rsidDel="00000000" w:rsidR="00000000" w:rsidRPr="00000000">
              <w:rPr>
                <w:rtl w:val="0"/>
              </w:rPr>
              <w:t xml:space="preserve">]. </w:t>
            </w:r>
          </w:p>
          <w:p w:rsidR="00000000" w:rsidDel="00000000" w:rsidP="00000000" w:rsidRDefault="00000000" w:rsidRPr="00000000" w14:paraId="00000B8F">
            <w:pPr>
              <w:widowControl w:val="0"/>
              <w:numPr>
                <w:ilvl w:val="1"/>
                <w:numId w:val="110"/>
              </w:numPr>
              <w:spacing w:line="240" w:lineRule="auto"/>
              <w:ind w:left="1440" w:hanging="360"/>
              <w:rPr>
                <w:u w:val="none"/>
              </w:rPr>
            </w:pPr>
            <w:r w:rsidDel="00000000" w:rsidR="00000000" w:rsidRPr="00000000">
              <w:rPr>
                <w:rtl w:val="0"/>
              </w:rPr>
              <w:t xml:space="preserve">Recall: N1 disease is not tested by Oncotype, as they all receive chemotherapy anyway.</w:t>
            </w:r>
          </w:p>
        </w:tc>
      </w:tr>
    </w:tbl>
    <w:p w:rsidR="00000000" w:rsidDel="00000000" w:rsidP="00000000" w:rsidRDefault="00000000" w:rsidRPr="00000000" w14:paraId="00000B90">
      <w:pPr>
        <w:spacing w:line="240" w:lineRule="auto"/>
        <w:ind w:left="0" w:firstLine="0"/>
        <w:rPr/>
      </w:pPr>
      <w:r w:rsidDel="00000000" w:rsidR="00000000" w:rsidRPr="00000000">
        <w:rPr>
          <w:rtl w:val="0"/>
        </w:rPr>
      </w:r>
    </w:p>
    <w:p w:rsidR="00000000" w:rsidDel="00000000" w:rsidP="00000000" w:rsidRDefault="00000000" w:rsidRPr="00000000" w14:paraId="00000B91">
      <w:pPr>
        <w:pStyle w:val="Heading2"/>
        <w:rPr/>
      </w:pPr>
      <w:bookmarkStart w:colFirst="0" w:colLast="0" w:name="_k6751yb54q9w" w:id="199"/>
      <w:bookmarkEnd w:id="199"/>
      <w:hyperlink w:anchor="_su5gyvr8p391">
        <w:r w:rsidDel="00000000" w:rsidR="00000000" w:rsidRPr="00000000">
          <w:rPr>
            <w:rtl w:val="0"/>
          </w:rPr>
          <w:t xml:space="preserve">Oncotype Dx (21 gene assay)</w:t>
        </w:r>
      </w:hyperlink>
      <w:r w:rsidDel="00000000" w:rsidR="00000000" w:rsidRPr="00000000">
        <w:rPr>
          <w:rtl w:val="0"/>
        </w:rPr>
      </w:r>
    </w:p>
    <w:p w:rsidR="00000000" w:rsidDel="00000000" w:rsidP="00000000" w:rsidRDefault="00000000" w:rsidRPr="00000000" w14:paraId="00000B92">
      <w:pPr>
        <w:ind w:left="0" w:firstLine="0"/>
        <w:rPr/>
      </w:pPr>
      <w:r w:rsidDel="00000000" w:rsidR="00000000" w:rsidRPr="00000000">
        <w:rPr>
          <w:rtl w:val="0"/>
        </w:rPr>
        <w:t xml:space="preserve">See the Oncotype Dx in a Nutshell Summary Box above. Measures distant recurrence at 10 years.</w:t>
      </w:r>
    </w:p>
    <w:p w:rsidR="00000000" w:rsidDel="00000000" w:rsidP="00000000" w:rsidRDefault="00000000" w:rsidRPr="00000000" w14:paraId="00000B93">
      <w:pPr>
        <w:ind w:left="0" w:firstLine="0"/>
        <w:rPr/>
      </w:pPr>
      <w:r w:rsidDel="00000000" w:rsidR="00000000" w:rsidRPr="00000000">
        <w:rPr>
          <w:rtl w:val="0"/>
        </w:rPr>
        <w:t xml:space="preserve">See details on IDEA in the [</w:t>
      </w:r>
      <w:hyperlink w:anchor="_tbormi5s53gs">
        <w:r w:rsidDel="00000000" w:rsidR="00000000" w:rsidRPr="00000000">
          <w:rPr>
            <w:rtl w:val="0"/>
          </w:rPr>
          <w:t xml:space="preserve">Future Directions for Omission</w:t>
        </w:r>
      </w:hyperlink>
      <w:r w:rsidDel="00000000" w:rsidR="00000000" w:rsidRPr="00000000">
        <w:rPr>
          <w:rtl w:val="0"/>
        </w:rPr>
        <w:t xml:space="preserve">] section.</w:t>
      </w:r>
    </w:p>
    <w:p w:rsidR="00000000" w:rsidDel="00000000" w:rsidP="00000000" w:rsidRDefault="00000000" w:rsidRPr="00000000" w14:paraId="00000B94">
      <w:pPr>
        <w:ind w:left="0" w:firstLine="0"/>
        <w:rPr/>
      </w:pPr>
      <w:r w:rsidDel="00000000" w:rsidR="00000000" w:rsidRPr="00000000">
        <w:rPr>
          <w:rtl w:val="0"/>
        </w:rPr>
        <w:t xml:space="preserve">S</w:t>
      </w:r>
      <w:r w:rsidDel="00000000" w:rsidR="00000000" w:rsidRPr="00000000">
        <w:rPr>
          <w:rtl w:val="0"/>
        </w:rPr>
        <w:t xml:space="preserve">ee [</w:t>
      </w:r>
      <w:hyperlink w:anchor="amvaqenundq2">
        <w:r w:rsidDel="00000000" w:rsidR="00000000" w:rsidRPr="00000000">
          <w:rPr>
            <w:rtl w:val="0"/>
          </w:rPr>
          <w:t xml:space="preserve">TAILOR-RT/ MA.39</w:t>
        </w:r>
      </w:hyperlink>
      <w:r w:rsidDel="00000000" w:rsidR="00000000" w:rsidRPr="00000000">
        <w:rPr>
          <w:rtl w:val="0"/>
        </w:rPr>
        <w:t xml:space="preserve">]. BCS/MRM ± PMRT for Mammaprint low risk </w:t>
      </w:r>
      <w:r w:rsidDel="00000000" w:rsidR="00000000" w:rsidRPr="00000000">
        <w:rPr>
          <w:rtl w:val="0"/>
        </w:rPr>
        <w:t xml:space="preserve">node + breast cancer. </w:t>
      </w:r>
    </w:p>
    <w:p w:rsidR="00000000" w:rsidDel="00000000" w:rsidP="00000000" w:rsidRDefault="00000000" w:rsidRPr="00000000" w14:paraId="00000B95">
      <w:pPr>
        <w:ind w:left="0" w:firstLine="0"/>
        <w:rPr/>
      </w:pPr>
      <w:r w:rsidDel="00000000" w:rsidR="00000000" w:rsidRPr="00000000">
        <w:rPr>
          <w:rtl w:val="0"/>
        </w:rPr>
        <w:t xml:space="preserve">Molecular Predictive and Prognostic Markers in Locoregional Management [</w:t>
      </w:r>
      <w:hyperlink r:id="rId647">
        <w:r w:rsidDel="00000000" w:rsidR="00000000" w:rsidRPr="00000000">
          <w:rPr>
            <w:rtl w:val="0"/>
          </w:rPr>
          <w:t xml:space="preserve">Mamounas, Mitchell and Woodward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96">
      <w:pPr>
        <w:numPr>
          <w:ilvl w:val="0"/>
          <w:numId w:val="6"/>
        </w:numPr>
        <w:rPr>
          <w:b w:val="1"/>
        </w:rPr>
      </w:pPr>
      <w:r w:rsidDel="00000000" w:rsidR="00000000" w:rsidRPr="00000000">
        <w:rPr>
          <w:b w:val="1"/>
          <w:rtl w:val="0"/>
        </w:rPr>
        <w:t xml:space="preserve">Oncotype Dx </w:t>
      </w:r>
      <w:r w:rsidDel="00000000" w:rsidR="00000000" w:rsidRPr="00000000">
        <w:rPr>
          <w:rtl w:val="0"/>
        </w:rPr>
        <w:t xml:space="preserve">(</w:t>
      </w:r>
      <w:r w:rsidDel="00000000" w:rsidR="00000000" w:rsidRPr="00000000">
        <w:rPr>
          <w:b w:val="1"/>
          <w:rtl w:val="0"/>
        </w:rPr>
        <w:t xml:space="preserve">21 gene assay</w:t>
      </w:r>
      <w:r w:rsidDel="00000000" w:rsidR="00000000" w:rsidRPr="00000000">
        <w:rPr>
          <w:rtl w:val="0"/>
        </w:rPr>
        <w:t xml:space="preserve">): </w:t>
      </w:r>
      <w:r w:rsidDel="00000000" w:rsidR="00000000" w:rsidRPr="00000000">
        <w:rPr>
          <w:b w:val="1"/>
          <w:rtl w:val="0"/>
        </w:rPr>
        <w:t xml:space="preserve">For early stage ER+ </w:t>
      </w:r>
      <w:r w:rsidDel="00000000" w:rsidR="00000000" w:rsidRPr="00000000">
        <w:rPr>
          <w:b w:val="1"/>
          <w:u w:val="single"/>
          <w:rtl w:val="0"/>
        </w:rPr>
        <w:t xml:space="preserve">node negative</w:t>
      </w:r>
      <w:r w:rsidDel="00000000" w:rsidR="00000000" w:rsidRPr="00000000">
        <w:rPr>
          <w:b w:val="1"/>
          <w:rtl w:val="0"/>
        </w:rPr>
        <w:t xml:space="preserve"> patients.</w:t>
      </w:r>
      <w:r w:rsidDel="00000000" w:rsidR="00000000" w:rsidRPr="00000000">
        <w:rPr>
          <w:rtl w:val="0"/>
        </w:rPr>
        <w:t xml:space="preserve"> </w:t>
      </w:r>
    </w:p>
    <w:p w:rsidR="00000000" w:rsidDel="00000000" w:rsidP="00000000" w:rsidRDefault="00000000" w:rsidRPr="00000000" w14:paraId="00000B97">
      <w:pPr>
        <w:numPr>
          <w:ilvl w:val="1"/>
          <w:numId w:val="6"/>
        </w:numPr>
        <w:ind w:left="1440" w:hanging="360"/>
        <w:rPr>
          <w:b w:val="1"/>
        </w:rPr>
      </w:pPr>
      <w:r w:rsidDel="00000000" w:rsidR="00000000" w:rsidRPr="00000000">
        <w:rPr>
          <w:rtl w:val="0"/>
        </w:rPr>
        <w:t xml:space="preserve">Performed to tell us who needs systemic chemo based on data from LRR and DM. </w:t>
      </w:r>
    </w:p>
    <w:p w:rsidR="00000000" w:rsidDel="00000000" w:rsidP="00000000" w:rsidRDefault="00000000" w:rsidRPr="00000000" w14:paraId="00000B98">
      <w:pPr>
        <w:numPr>
          <w:ilvl w:val="1"/>
          <w:numId w:val="6"/>
        </w:numPr>
        <w:ind w:left="1440" w:hanging="360"/>
        <w:rPr>
          <w:b w:val="1"/>
        </w:rPr>
      </w:pPr>
      <w:r w:rsidDel="00000000" w:rsidR="00000000" w:rsidRPr="00000000">
        <w:rPr>
          <w:rtl w:val="0"/>
        </w:rPr>
        <w:t xml:space="preserve">Data is from B-14 and B-20, which utilized BCT or MRM </w:t>
      </w:r>
      <w:r w:rsidDel="00000000" w:rsidR="00000000" w:rsidRPr="00000000">
        <w:rPr>
          <w:rtl w:val="0"/>
        </w:rPr>
        <w:t xml:space="preserve">alone without PMRT.</w:t>
      </w:r>
      <w:r w:rsidDel="00000000" w:rsidR="00000000" w:rsidRPr="00000000">
        <w:rPr>
          <w:rtl w:val="0"/>
        </w:rPr>
        <w:t xml:space="preserve"> </w:t>
      </w:r>
      <w:r w:rsidDel="00000000" w:rsidR="00000000" w:rsidRPr="00000000">
        <w:rPr>
          <w:rtl w:val="0"/>
        </w:rPr>
      </w:r>
    </w:p>
    <w:bookmarkStart w:colFirst="0" w:colLast="0" w:name="l67ghwsv1n1l" w:id="200"/>
    <w:bookmarkEnd w:id="200"/>
    <w:p w:rsidR="00000000" w:rsidDel="00000000" w:rsidP="00000000" w:rsidRDefault="00000000" w:rsidRPr="00000000" w14:paraId="00000B99">
      <w:pPr>
        <w:numPr>
          <w:ilvl w:val="0"/>
          <w:numId w:val="6"/>
        </w:numPr>
        <w:spacing w:line="240" w:lineRule="auto"/>
        <w:rPr/>
      </w:pPr>
      <w:r w:rsidDel="00000000" w:rsidR="00000000" w:rsidRPr="00000000">
        <w:rPr>
          <w:b w:val="1"/>
          <w:rtl w:val="0"/>
        </w:rPr>
        <w:t xml:space="preserve">B-20 analysis</w:t>
      </w:r>
      <w:r w:rsidDel="00000000" w:rsidR="00000000" w:rsidRPr="00000000">
        <w:rPr>
          <w:rtl w:val="0"/>
        </w:rPr>
        <w:t xml:space="preserve"> [</w:t>
      </w:r>
      <w:hyperlink r:id="rId648">
        <w:r w:rsidDel="00000000" w:rsidR="00000000" w:rsidRPr="00000000">
          <w:rPr>
            <w:rtl w:val="0"/>
          </w:rPr>
          <w:t xml:space="preserve">Flowchart</w:t>
        </w:r>
      </w:hyperlink>
      <w:r w:rsidDel="00000000" w:rsidR="00000000" w:rsidRPr="00000000">
        <w:rPr>
          <w:rtl w:val="0"/>
        </w:rPr>
        <w:t xml:space="preserve">, </w:t>
      </w:r>
      <w:hyperlink r:id="rId649">
        <w:r w:rsidDel="00000000" w:rsidR="00000000" w:rsidRPr="00000000">
          <w:rPr>
            <w:rtl w:val="0"/>
          </w:rPr>
          <w:t xml:space="preserve">Paik JCO '06]</w:t>
        </w:r>
      </w:hyperlink>
      <w:r w:rsidDel="00000000" w:rsidR="00000000" w:rsidRPr="00000000">
        <w:rPr>
          <w:rtl w:val="0"/>
        </w:rPr>
        <w:t xml:space="preserve">. 651 pts with pathology blocks available. </w:t>
      </w:r>
      <w:r w:rsidDel="00000000" w:rsidR="00000000" w:rsidRPr="00000000">
        <w:rPr>
          <w:b w:val="1"/>
          <w:rtl w:val="0"/>
        </w:rPr>
        <w:t xml:space="preserve">Tamoxifen ± Chemo</w:t>
      </w:r>
      <w:r w:rsidDel="00000000" w:rsidR="00000000" w:rsidRPr="00000000">
        <w:rPr>
          <w:rFonts w:ascii="Gungsuh" w:cs="Gungsuh" w:eastAsia="Gungsuh" w:hAnsi="Gungsuh"/>
          <w:rtl w:val="0"/>
        </w:rPr>
        <w:t xml:space="preserve">.</w:t>
        <w:br w:type="textWrapping"/>
        <w:t xml:space="preserve">The high risk group (≥ 31) barely has a double-digit rate of DM at 10 years when receiving tamox and chemo. </w:t>
      </w:r>
    </w:p>
    <w:p w:rsidR="00000000" w:rsidDel="00000000" w:rsidP="00000000" w:rsidRDefault="00000000" w:rsidRPr="00000000" w14:paraId="00000B9A">
      <w:pPr>
        <w:numPr>
          <w:ilvl w:val="1"/>
          <w:numId w:val="6"/>
        </w:numPr>
        <w:spacing w:line="240" w:lineRule="auto"/>
        <w:ind w:left="1440" w:hanging="360"/>
        <w:rPr/>
      </w:pPr>
      <w:r w:rsidDel="00000000" w:rsidR="00000000" w:rsidRPr="00000000">
        <w:rPr>
          <w:rFonts w:ascii="Cardo" w:cs="Cardo" w:eastAsia="Cardo" w:hAnsi="Cardo"/>
          <w:rtl w:val="0"/>
        </w:rPr>
        <w:t xml:space="preserve">MRM/BCT→ Tamoxifen vs. (C)MF Chemo [</w:t>
      </w:r>
      <w:hyperlink r:id="rId650">
        <w:r w:rsidDel="00000000" w:rsidR="00000000" w:rsidRPr="00000000">
          <w:rPr>
            <w:rtl w:val="0"/>
          </w:rPr>
          <w:t xml:space="preserve">Flowchart</w:t>
        </w:r>
      </w:hyperlink>
      <w:r w:rsidDel="00000000" w:rsidR="00000000" w:rsidRPr="00000000">
        <w:rPr>
          <w:rtl w:val="0"/>
        </w:rPr>
        <w:t xml:space="preserve">].</w:t>
      </w:r>
    </w:p>
    <w:p w:rsidR="00000000" w:rsidDel="00000000" w:rsidP="00000000" w:rsidRDefault="00000000" w:rsidRPr="00000000" w14:paraId="00000B9B">
      <w:pPr>
        <w:numPr>
          <w:ilvl w:val="1"/>
          <w:numId w:val="6"/>
        </w:numPr>
        <w:spacing w:line="240" w:lineRule="auto"/>
        <w:ind w:left="1440" w:hanging="360"/>
        <w:rPr/>
      </w:pPr>
      <w:r w:rsidDel="00000000" w:rsidR="00000000" w:rsidRPr="00000000">
        <w:rPr>
          <w:rtl w:val="0"/>
        </w:rPr>
        <w:t xml:space="preserve">LR (&lt; 18): 10y FFDM ~96%. </w:t>
      </w:r>
      <w:r w:rsidDel="00000000" w:rsidR="00000000" w:rsidRPr="00000000">
        <w:rPr>
          <w:i w:val="1"/>
          <w:rtl w:val="0"/>
        </w:rPr>
        <w:t xml:space="preserve">Endocrine alone is adequate for low risk.</w:t>
      </w:r>
    </w:p>
    <w:p w:rsidR="00000000" w:rsidDel="00000000" w:rsidP="00000000" w:rsidRDefault="00000000" w:rsidRPr="00000000" w14:paraId="00000B9C">
      <w:pPr>
        <w:numPr>
          <w:ilvl w:val="1"/>
          <w:numId w:val="6"/>
        </w:numPr>
        <w:spacing w:line="240" w:lineRule="auto"/>
        <w:ind w:left="1440" w:hanging="360"/>
        <w:rPr/>
      </w:pPr>
      <w:r w:rsidDel="00000000" w:rsidR="00000000" w:rsidRPr="00000000">
        <w:rPr>
          <w:rtl w:val="0"/>
        </w:rPr>
        <w:t xml:space="preserve">IR (18-30): 10y FFDM ~90%. </w:t>
      </w:r>
      <w:r w:rsidDel="00000000" w:rsidR="00000000" w:rsidRPr="00000000">
        <w:rPr>
          <w:i w:val="1"/>
          <w:rtl w:val="0"/>
        </w:rPr>
        <w:t xml:space="preserve">Chemotherapy for select groups.</w:t>
      </w:r>
    </w:p>
    <w:p w:rsidR="00000000" w:rsidDel="00000000" w:rsidP="00000000" w:rsidRDefault="00000000" w:rsidRPr="00000000" w14:paraId="00000B9D">
      <w:pPr>
        <w:numPr>
          <w:ilvl w:val="1"/>
          <w:numId w:val="6"/>
        </w:numPr>
        <w:spacing w:line="240" w:lineRule="auto"/>
        <w:ind w:left="1440" w:hanging="360"/>
        <w:rPr/>
      </w:pPr>
      <w:r w:rsidDel="00000000" w:rsidR="00000000" w:rsidRPr="00000000">
        <w:rPr>
          <w:rFonts w:ascii="Gungsuh" w:cs="Gungsuh" w:eastAsia="Gungsuh" w:hAnsi="Gungsuh"/>
          <w:rtl w:val="0"/>
        </w:rPr>
        <w:t xml:space="preserve">HR (≥ 31): 10y FFDM 60→ 88%. </w:t>
      </w:r>
      <w:r w:rsidDel="00000000" w:rsidR="00000000" w:rsidRPr="00000000">
        <w:rPr>
          <w:i w:val="1"/>
          <w:rtl w:val="0"/>
        </w:rPr>
        <w:t xml:space="preserve">Chemotherapy for all. </w:t>
      </w:r>
    </w:p>
    <w:bookmarkStart w:colFirst="0" w:colLast="0" w:name="3r25rjp7gsha" w:id="201"/>
    <w:bookmarkEnd w:id="201"/>
    <w:p w:rsidR="00000000" w:rsidDel="00000000" w:rsidP="00000000" w:rsidRDefault="00000000" w:rsidRPr="00000000" w14:paraId="00000B9E">
      <w:pPr>
        <w:numPr>
          <w:ilvl w:val="0"/>
          <w:numId w:val="6"/>
        </w:numPr>
        <w:rPr>
          <w:b w:val="1"/>
        </w:rPr>
      </w:pPr>
      <w:r w:rsidDel="00000000" w:rsidR="00000000" w:rsidRPr="00000000">
        <w:rPr>
          <w:b w:val="1"/>
          <w:rtl w:val="0"/>
        </w:rPr>
        <w:t xml:space="preserve">B-14 and B-20 analysis </w:t>
      </w:r>
      <w:r w:rsidDel="00000000" w:rsidR="00000000" w:rsidRPr="00000000">
        <w:rPr>
          <w:rtl w:val="0"/>
        </w:rPr>
        <w:t xml:space="preserve">[</w:t>
      </w:r>
      <w:hyperlink r:id="rId651">
        <w:r w:rsidDel="00000000" w:rsidR="00000000" w:rsidRPr="00000000">
          <w:rPr>
            <w:rtl w:val="0"/>
          </w:rPr>
          <w:t xml:space="preserve">Mamounas JCO '10]</w:t>
        </w:r>
      </w:hyperlink>
      <w:r w:rsidDel="00000000" w:rsidR="00000000" w:rsidRPr="00000000">
        <w:rPr>
          <w:rtl w:val="0"/>
        </w:rPr>
        <w:t xml:space="preserve">: </w:t>
      </w:r>
      <w:r w:rsidDel="00000000" w:rsidR="00000000" w:rsidRPr="00000000">
        <w:rPr>
          <w:b w:val="1"/>
          <w:u w:val="single"/>
          <w:rtl w:val="0"/>
        </w:rPr>
        <w:t xml:space="preserve">ER(+)</w:t>
      </w:r>
      <w:r w:rsidDel="00000000" w:rsidR="00000000" w:rsidRPr="00000000">
        <w:rPr>
          <w:u w:val="single"/>
          <w:rtl w:val="0"/>
        </w:rPr>
        <w:t xml:space="preserve">.</w:t>
      </w:r>
      <w:r w:rsidDel="00000000" w:rsidR="00000000" w:rsidRPr="00000000">
        <w:rPr>
          <w:rFonts w:ascii="Cardo" w:cs="Cardo" w:eastAsia="Cardo" w:hAnsi="Cardo"/>
          <w:b w:val="1"/>
          <w:u w:val="single"/>
          <w:rtl w:val="0"/>
        </w:rPr>
        <w:t xml:space="preserve"> ALND→ pN0</w:t>
      </w:r>
      <w:r w:rsidDel="00000000" w:rsidR="00000000" w:rsidRPr="00000000">
        <w:rPr>
          <w:rtl w:val="0"/>
        </w:rPr>
        <w:t xml:space="preserve">. </w:t>
      </w:r>
      <w:r w:rsidDel="00000000" w:rsidR="00000000" w:rsidRPr="00000000">
        <w:rPr>
          <w:b w:val="1"/>
          <w:rtl w:val="0"/>
        </w:rPr>
        <w:t xml:space="preserve">Placebo vs. Tamoxifen ± Chemo</w:t>
      </w:r>
      <w:r w:rsidDel="00000000" w:rsidR="00000000" w:rsidRPr="00000000">
        <w:rPr>
          <w:rtl w:val="0"/>
        </w:rPr>
        <w:t xml:space="preserve">.</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w:t>
      </w:r>
      <w:hyperlink w:anchor="_k6751yb54q9w">
        <w:r w:rsidDel="00000000" w:rsidR="00000000" w:rsidRPr="00000000">
          <w:rPr>
            <w:rtl w:val="0"/>
          </w:rPr>
          <w:t xml:space="preserve">Oncotype Dx</w:t>
        </w:r>
      </w:hyperlink>
      <w:r w:rsidDel="00000000" w:rsidR="00000000" w:rsidRPr="00000000">
        <w:rPr>
          <w:rtl w:val="0"/>
        </w:rPr>
        <w:t xml:space="preserve">], which was based on these two studies.</w:t>
      </w:r>
    </w:p>
    <w:p w:rsidR="00000000" w:rsidDel="00000000" w:rsidP="00000000" w:rsidRDefault="00000000" w:rsidRPr="00000000" w14:paraId="00000B9F">
      <w:pPr>
        <w:ind w:firstLine="720"/>
        <w:rPr/>
      </w:pPr>
      <w:r w:rsidDel="00000000" w:rsidR="00000000" w:rsidRPr="00000000">
        <w:rPr>
          <w:rtl w:val="0"/>
        </w:rPr>
        <w:t xml:space="preserve">See Fisher's 2004 </w:t>
      </w:r>
      <w:r w:rsidDel="00000000" w:rsidR="00000000" w:rsidRPr="00000000">
        <w:rPr>
          <w:rtl w:val="0"/>
        </w:rPr>
        <w:t xml:space="preserve">[</w:t>
      </w:r>
      <w:hyperlink w:anchor="g4n91v3njt90">
        <w:r w:rsidDel="00000000" w:rsidR="00000000" w:rsidRPr="00000000">
          <w:rPr>
            <w:rtl w:val="0"/>
          </w:rPr>
          <w:t xml:space="preserve">breakdown</w:t>
        </w:r>
      </w:hyperlink>
      <w:r w:rsidDel="00000000" w:rsidR="00000000" w:rsidRPr="00000000">
        <w:rPr>
          <w:rtl w:val="0"/>
        </w:rPr>
        <w:t xml:space="preserve">] on the design of B-14 and B-20 and the benefit of tamoxifen.</w:t>
      </w:r>
    </w:p>
    <w:p w:rsidR="00000000" w:rsidDel="00000000" w:rsidP="00000000" w:rsidRDefault="00000000" w:rsidRPr="00000000" w14:paraId="00000BA0">
      <w:pPr>
        <w:ind w:firstLine="720"/>
        <w:rPr/>
      </w:pPr>
      <w:r w:rsidDel="00000000" w:rsidR="00000000" w:rsidRPr="00000000">
        <w:rPr>
          <w:rFonts w:ascii="Gungsuh" w:cs="Gungsuh" w:eastAsia="Gungsuh" w:hAnsi="Gungsuh"/>
          <w:rtl w:val="0"/>
        </w:rPr>
        <w:t xml:space="preserve">Both of these studies utilized MRM without adjuvant RT. This study suggests that the 10y LRR is ≤ 5% for LR or IR patients who underwent mastectomy and received tamoxifen, therefore PMRT may not be necessary for Oncotype ≤ 30. </w:t>
      </w:r>
    </w:p>
    <w:p w:rsidR="00000000" w:rsidDel="00000000" w:rsidP="00000000" w:rsidRDefault="00000000" w:rsidRPr="00000000" w14:paraId="00000BA1">
      <w:pPr>
        <w:numPr>
          <w:ilvl w:val="1"/>
          <w:numId w:val="6"/>
        </w:numPr>
        <w:ind w:left="1440" w:hanging="360"/>
      </w:pPr>
      <w:r w:rsidDel="00000000" w:rsidR="00000000" w:rsidRPr="00000000">
        <w:rPr>
          <w:rtl w:val="0"/>
        </w:rPr>
        <w:t xml:space="preserve">895 patients with path blocks available. </w:t>
      </w:r>
    </w:p>
    <w:p w:rsidR="00000000" w:rsidDel="00000000" w:rsidP="00000000" w:rsidRDefault="00000000" w:rsidRPr="00000000" w14:paraId="00000BA2">
      <w:pPr>
        <w:numPr>
          <w:ilvl w:val="1"/>
          <w:numId w:val="6"/>
        </w:numPr>
        <w:ind w:left="1440" w:hanging="360"/>
      </w:pPr>
      <w:r w:rsidDel="00000000" w:rsidR="00000000" w:rsidRPr="00000000">
        <w:rPr>
          <w:rtl w:val="0"/>
        </w:rPr>
        <w:t xml:space="preserve">LR (&lt; 18): Compared to 10y LRR of 6% for Low Risk Mammaprint. </w:t>
      </w:r>
      <w:hyperlink w:anchor="uzpaxc8hpwf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A3">
      <w:pPr>
        <w:numPr>
          <w:ilvl w:val="2"/>
          <w:numId w:val="6"/>
        </w:numPr>
        <w:ind w:left="2160" w:hanging="360"/>
      </w:pPr>
      <w:r w:rsidDel="00000000" w:rsidR="00000000" w:rsidRPr="00000000">
        <w:rPr>
          <w:rFonts w:ascii="Cardo" w:cs="Cardo" w:eastAsia="Cardo" w:hAnsi="Cardo"/>
          <w:rtl w:val="0"/>
        </w:rPr>
        <w:t xml:space="preserve">10y LRR of 11→ </w:t>
      </w:r>
      <w:r w:rsidDel="00000000" w:rsidR="00000000" w:rsidRPr="00000000">
        <w:rPr>
          <w:b w:val="1"/>
          <w:rtl w:val="0"/>
        </w:rPr>
        <w:t xml:space="preserve">4</w:t>
      </w:r>
      <w:r w:rsidDel="00000000" w:rsidR="00000000" w:rsidRPr="00000000">
        <w:rPr>
          <w:rFonts w:ascii="Cardo" w:cs="Cardo" w:eastAsia="Cardo" w:hAnsi="Cardo"/>
          <w:rtl w:val="0"/>
        </w:rPr>
        <w:t xml:space="preserve">→ 2% No benefit in chemotherapy. Give Tamoxifen alone.</w:t>
      </w:r>
    </w:p>
    <w:p w:rsidR="00000000" w:rsidDel="00000000" w:rsidP="00000000" w:rsidRDefault="00000000" w:rsidRPr="00000000" w14:paraId="00000BA4">
      <w:pPr>
        <w:numPr>
          <w:ilvl w:val="2"/>
          <w:numId w:val="6"/>
        </w:numPr>
        <w:ind w:left="2160" w:hanging="360"/>
      </w:pPr>
      <w:r w:rsidDel="00000000" w:rsidR="00000000" w:rsidRPr="00000000">
        <w:rPr>
          <w:rFonts w:ascii="Cardo" w:cs="Cardo" w:eastAsia="Cardo" w:hAnsi="Cardo"/>
          <w:rtl w:val="0"/>
        </w:rPr>
        <w:t xml:space="preserve">10y LRR with tamox for BCT / MRM of 7→ 2%. </w:t>
      </w:r>
      <w:r w:rsidDel="00000000" w:rsidR="00000000" w:rsidRPr="00000000">
        <w:rPr>
          <w:i w:val="1"/>
          <w:rtl w:val="0"/>
        </w:rPr>
        <w:t xml:space="preserve">Do LR Oncotype need PMRT if tamox is given?</w:t>
      </w:r>
      <w:r w:rsidDel="00000000" w:rsidR="00000000" w:rsidRPr="00000000">
        <w:rPr>
          <w:rtl w:val="0"/>
        </w:rPr>
      </w:r>
    </w:p>
    <w:p w:rsidR="00000000" w:rsidDel="00000000" w:rsidP="00000000" w:rsidRDefault="00000000" w:rsidRPr="00000000" w14:paraId="00000BA5">
      <w:pPr>
        <w:numPr>
          <w:ilvl w:val="1"/>
          <w:numId w:val="6"/>
        </w:numPr>
        <w:ind w:left="1440" w:hanging="360"/>
      </w:pPr>
      <w:r w:rsidDel="00000000" w:rsidR="00000000" w:rsidRPr="00000000">
        <w:rPr>
          <w:rtl w:val="0"/>
        </w:rPr>
        <w:t xml:space="preserve">IR (18-30): </w:t>
      </w:r>
      <w:r w:rsidDel="00000000" w:rsidR="00000000" w:rsidRPr="00000000">
        <w:rPr>
          <w:rtl w:val="0"/>
        </w:rPr>
      </w:r>
    </w:p>
    <w:p w:rsidR="00000000" w:rsidDel="00000000" w:rsidP="00000000" w:rsidRDefault="00000000" w:rsidRPr="00000000" w14:paraId="00000BA6">
      <w:pPr>
        <w:numPr>
          <w:ilvl w:val="2"/>
          <w:numId w:val="6"/>
        </w:numPr>
        <w:ind w:left="2160" w:hanging="360"/>
      </w:pPr>
      <w:r w:rsidDel="00000000" w:rsidR="00000000" w:rsidRPr="00000000">
        <w:rPr>
          <w:rFonts w:ascii="Cardo" w:cs="Cardo" w:eastAsia="Cardo" w:hAnsi="Cardo"/>
          <w:rtl w:val="0"/>
        </w:rPr>
        <w:t xml:space="preserve">10y LRR of 20→ </w:t>
      </w:r>
      <w:r w:rsidDel="00000000" w:rsidR="00000000" w:rsidRPr="00000000">
        <w:rPr>
          <w:b w:val="1"/>
          <w:rtl w:val="0"/>
        </w:rPr>
        <w:t xml:space="preserve">7</w:t>
      </w:r>
      <w:r w:rsidDel="00000000" w:rsidR="00000000" w:rsidRPr="00000000">
        <w:rPr>
          <w:rFonts w:ascii="Cardo" w:cs="Cardo" w:eastAsia="Cardo" w:hAnsi="Cardo"/>
          <w:rtl w:val="0"/>
        </w:rPr>
        <w:t xml:space="preserve">→ 3%. Chemotherapy may benefit select groups. </w:t>
      </w:r>
    </w:p>
    <w:p w:rsidR="00000000" w:rsidDel="00000000" w:rsidP="00000000" w:rsidRDefault="00000000" w:rsidRPr="00000000" w14:paraId="00000BA7">
      <w:pPr>
        <w:numPr>
          <w:ilvl w:val="2"/>
          <w:numId w:val="6"/>
        </w:numPr>
        <w:ind w:left="2160" w:hanging="360"/>
      </w:pPr>
      <w:r w:rsidDel="00000000" w:rsidR="00000000" w:rsidRPr="00000000">
        <w:rPr>
          <w:rFonts w:ascii="Cardo" w:cs="Cardo" w:eastAsia="Cardo" w:hAnsi="Cardo"/>
          <w:rtl w:val="0"/>
        </w:rPr>
        <w:t xml:space="preserve">10y LRR with tamox for BCT / MRM of 11→ 5%.</w:t>
      </w:r>
      <w:r w:rsidDel="00000000" w:rsidR="00000000" w:rsidRPr="00000000">
        <w:rPr>
          <w:i w:val="1"/>
          <w:rtl w:val="0"/>
        </w:rPr>
        <w:t xml:space="preserve"> Do IR Oncotype need PMRT if tamox is given?</w:t>
      </w:r>
      <w:r w:rsidDel="00000000" w:rsidR="00000000" w:rsidRPr="00000000">
        <w:rPr>
          <w:rtl w:val="0"/>
        </w:rPr>
      </w:r>
    </w:p>
    <w:p w:rsidR="00000000" w:rsidDel="00000000" w:rsidP="00000000" w:rsidRDefault="00000000" w:rsidRPr="00000000" w14:paraId="00000BA8">
      <w:pPr>
        <w:numPr>
          <w:ilvl w:val="1"/>
          <w:numId w:val="6"/>
        </w:numPr>
        <w:ind w:left="1440" w:hanging="360"/>
      </w:pPr>
      <w:r w:rsidDel="00000000" w:rsidR="00000000" w:rsidRPr="00000000">
        <w:rPr>
          <w:rFonts w:ascii="Gungsuh" w:cs="Gungsuh" w:eastAsia="Gungsuh" w:hAnsi="Gungsuh"/>
          <w:rtl w:val="0"/>
        </w:rPr>
        <w:t xml:space="preserve">HR (≥ 31):</w:t>
      </w:r>
    </w:p>
    <w:p w:rsidR="00000000" w:rsidDel="00000000" w:rsidP="00000000" w:rsidRDefault="00000000" w:rsidRPr="00000000" w14:paraId="00000BA9">
      <w:pPr>
        <w:numPr>
          <w:ilvl w:val="2"/>
          <w:numId w:val="6"/>
        </w:numPr>
        <w:ind w:left="2160" w:hanging="360"/>
      </w:pPr>
      <w:r w:rsidDel="00000000" w:rsidR="00000000" w:rsidRPr="00000000">
        <w:rPr>
          <w:rFonts w:ascii="Cardo" w:cs="Cardo" w:eastAsia="Cardo" w:hAnsi="Cardo"/>
          <w:rtl w:val="0"/>
        </w:rPr>
        <w:t xml:space="preserve">10y LRR of 18→ </w:t>
      </w:r>
      <w:r w:rsidDel="00000000" w:rsidR="00000000" w:rsidRPr="00000000">
        <w:rPr>
          <w:b w:val="1"/>
          <w:rtl w:val="0"/>
        </w:rPr>
        <w:t xml:space="preserve">16</w:t>
      </w:r>
      <w:r w:rsidDel="00000000" w:rsidR="00000000" w:rsidRPr="00000000">
        <w:rPr>
          <w:rFonts w:ascii="Cardo" w:cs="Cardo" w:eastAsia="Cardo" w:hAnsi="Cardo"/>
          <w:rtl w:val="0"/>
        </w:rPr>
        <w:t xml:space="preserve">→ 8%. Deliver chemotherapy. </w:t>
      </w:r>
    </w:p>
    <w:p w:rsidR="00000000" w:rsidDel="00000000" w:rsidP="00000000" w:rsidRDefault="00000000" w:rsidRPr="00000000" w14:paraId="00000BAA">
      <w:pPr>
        <w:numPr>
          <w:ilvl w:val="2"/>
          <w:numId w:val="6"/>
        </w:numPr>
        <w:ind w:left="2160" w:hanging="360"/>
      </w:pPr>
      <w:r w:rsidDel="00000000" w:rsidR="00000000" w:rsidRPr="00000000">
        <w:rPr>
          <w:rFonts w:ascii="Cardo" w:cs="Cardo" w:eastAsia="Cardo" w:hAnsi="Cardo"/>
          <w:rtl w:val="0"/>
        </w:rPr>
        <w:t xml:space="preserve">10y LRR with tamox for BCT / MRM of 15→ 17%. </w:t>
      </w:r>
      <w:r w:rsidDel="00000000" w:rsidR="00000000" w:rsidRPr="00000000">
        <w:rPr>
          <w:i w:val="1"/>
          <w:rtl w:val="0"/>
        </w:rPr>
        <w:t xml:space="preserve">Heavily consider PMRT for HR Oncotype.</w:t>
      </w:r>
      <w:r w:rsidDel="00000000" w:rsidR="00000000" w:rsidRPr="00000000">
        <w:rPr>
          <w:rtl w:val="0"/>
        </w:rPr>
      </w:r>
    </w:p>
    <w:bookmarkStart w:colFirst="0" w:colLast="0" w:name="fzrf0tfvixus" w:id="202"/>
    <w:bookmarkEnd w:id="202"/>
    <w:p w:rsidR="00000000" w:rsidDel="00000000" w:rsidP="00000000" w:rsidRDefault="00000000" w:rsidRPr="00000000" w14:paraId="00000BAB">
      <w:pPr>
        <w:numPr>
          <w:ilvl w:val="0"/>
          <w:numId w:val="6"/>
        </w:numPr>
        <w:spacing w:line="240" w:lineRule="auto"/>
        <w:rPr/>
      </w:pPr>
      <w:r w:rsidDel="00000000" w:rsidR="00000000" w:rsidRPr="00000000">
        <w:rPr>
          <w:b w:val="1"/>
          <w:rtl w:val="0"/>
        </w:rPr>
        <w:t xml:space="preserve">B-28 analysis </w:t>
      </w:r>
      <w:r w:rsidDel="00000000" w:rsidR="00000000" w:rsidRPr="00000000">
        <w:rPr>
          <w:rtl w:val="0"/>
        </w:rPr>
        <w:t xml:space="preserve">(1995-1998) [</w:t>
      </w:r>
      <w:hyperlink r:id="rId652">
        <w:r w:rsidDel="00000000" w:rsidR="00000000" w:rsidRPr="00000000">
          <w:rPr>
            <w:rtl w:val="0"/>
          </w:rPr>
          <w:t xml:space="preserve">Mamounas JNCI '17</w:t>
        </w:r>
      </w:hyperlink>
      <w:r w:rsidDel="00000000" w:rsidR="00000000" w:rsidRPr="00000000">
        <w:rPr>
          <w:rtl w:val="0"/>
        </w:rPr>
        <w:t xml:space="preserve">]: Retro. </w:t>
      </w:r>
      <w:r w:rsidDel="00000000" w:rsidR="00000000" w:rsidRPr="00000000">
        <w:rPr>
          <w:b w:val="1"/>
          <w:rtl w:val="0"/>
        </w:rPr>
        <w:t xml:space="preserve">N(+),</w:t>
      </w:r>
      <w:r w:rsidDel="00000000" w:rsidR="00000000" w:rsidRPr="00000000">
        <w:rPr>
          <w:b w:val="1"/>
          <w:rtl w:val="0"/>
        </w:rPr>
        <w:t xml:space="preserve"> HR(+)</w:t>
      </w:r>
      <w:r w:rsidDel="00000000" w:rsidR="00000000" w:rsidRPr="00000000">
        <w:rPr>
          <w:rtl w:val="0"/>
        </w:rPr>
        <w:t xml:space="preserve">. </w:t>
      </w:r>
      <w:r w:rsidDel="00000000" w:rsidR="00000000" w:rsidRPr="00000000">
        <w:rPr>
          <w:b w:val="1"/>
          <w:rtl w:val="0"/>
        </w:rPr>
        <w:t xml:space="preserve">Tamoxifen + AC x4c ± T x4c</w:t>
      </w:r>
      <w:r w:rsidDel="00000000" w:rsidR="00000000" w:rsidRPr="00000000">
        <w:rPr>
          <w:rtl w:val="0"/>
        </w:rPr>
        <w:t xml:space="preserve">.</w:t>
      </w:r>
    </w:p>
    <w:p w:rsidR="00000000" w:rsidDel="00000000" w:rsidP="00000000" w:rsidRDefault="00000000" w:rsidRPr="00000000" w14:paraId="00000BAC">
      <w:pPr>
        <w:spacing w:line="240" w:lineRule="auto"/>
        <w:ind w:firstLine="720"/>
        <w:rPr/>
      </w:pPr>
      <w:r w:rsidDel="00000000" w:rsidR="00000000" w:rsidRPr="00000000">
        <w:rPr>
          <w:rtl w:val="0"/>
        </w:rPr>
        <w:t xml:space="preserve">For </w:t>
      </w:r>
      <w:r w:rsidDel="00000000" w:rsidR="00000000" w:rsidRPr="00000000">
        <w:rPr>
          <w:u w:val="single"/>
          <w:rtl w:val="0"/>
        </w:rPr>
        <w:t xml:space="preserve">node positive</w:t>
      </w:r>
      <w:r w:rsidDel="00000000" w:rsidR="00000000" w:rsidRPr="00000000">
        <w:rPr>
          <w:rFonts w:ascii="Gungsuh" w:cs="Gungsuh" w:eastAsia="Gungsuh" w:hAnsi="Gungsuh"/>
          <w:rtl w:val="0"/>
        </w:rPr>
        <w:t xml:space="preserve">, HR(+) patients, only patients with N2 disease and oncotype ≥ 31 had a high risk of LRR.</w:t>
      </w:r>
    </w:p>
    <w:p w:rsidR="00000000" w:rsidDel="00000000" w:rsidP="00000000" w:rsidRDefault="00000000" w:rsidRPr="00000000" w14:paraId="00000BAD">
      <w:pPr>
        <w:spacing w:line="240" w:lineRule="auto"/>
        <w:ind w:firstLine="720"/>
        <w:rPr/>
      </w:pPr>
      <w:r w:rsidDel="00000000" w:rsidR="00000000" w:rsidRPr="00000000">
        <w:rPr>
          <w:rtl w:val="0"/>
        </w:rPr>
        <w:t xml:space="preserve">See [</w:t>
      </w:r>
      <w:hyperlink w:anchor="amvaqenundq2">
        <w:r w:rsidDel="00000000" w:rsidR="00000000" w:rsidRPr="00000000">
          <w:rPr>
            <w:rtl w:val="0"/>
          </w:rPr>
          <w:t xml:space="preserve">TAILOR RT</w:t>
        </w:r>
      </w:hyperlink>
      <w:r w:rsidDel="00000000" w:rsidR="00000000" w:rsidRPr="00000000">
        <w:rPr>
          <w:rtl w:val="0"/>
        </w:rPr>
        <w:t xml:space="preserve">] trial, which investigates omission of RT for T1-2N1 patients with Oncotype scores &lt; 18. </w:t>
      </w:r>
    </w:p>
    <w:p w:rsidR="00000000" w:rsidDel="00000000" w:rsidP="00000000" w:rsidRDefault="00000000" w:rsidRPr="00000000" w14:paraId="00000BAE">
      <w:pPr>
        <w:numPr>
          <w:ilvl w:val="1"/>
          <w:numId w:val="6"/>
        </w:numPr>
        <w:spacing w:line="240" w:lineRule="auto"/>
        <w:ind w:left="1440" w:hanging="360"/>
        <w:rPr>
          <w:u w:val="none"/>
        </w:rPr>
      </w:pPr>
      <w:r w:rsidDel="00000000" w:rsidR="00000000" w:rsidRPr="00000000">
        <w:rPr>
          <w:rtl w:val="0"/>
        </w:rPr>
        <w:t xml:space="preserve">1,065 pts with Oncotype available. 1995-1998. Half BCT and half MRM (no PMRT). MFU 11y.</w:t>
      </w:r>
    </w:p>
    <w:p w:rsidR="00000000" w:rsidDel="00000000" w:rsidP="00000000" w:rsidRDefault="00000000" w:rsidRPr="00000000" w14:paraId="00000BAF">
      <w:pPr>
        <w:numPr>
          <w:ilvl w:val="2"/>
          <w:numId w:val="6"/>
        </w:numPr>
        <w:spacing w:line="240" w:lineRule="auto"/>
        <w:ind w:left="2160" w:hanging="360"/>
        <w:rPr>
          <w:u w:val="none"/>
        </w:rPr>
      </w:pPr>
      <w:r w:rsidDel="00000000" w:rsidR="00000000" w:rsidRPr="00000000">
        <w:rPr>
          <w:rFonts w:ascii="Gungsuh" w:cs="Gungsuh" w:eastAsia="Gungsuh" w:hAnsi="Gungsuh"/>
          <w:rtl w:val="0"/>
        </w:rPr>
        <w:t xml:space="preserve">Tamoxifen given to all patients ≥ 50y and those &lt; 50y with HR(+) tumors.</w:t>
      </w:r>
    </w:p>
    <w:p w:rsidR="00000000" w:rsidDel="00000000" w:rsidP="00000000" w:rsidRDefault="00000000" w:rsidRPr="00000000" w14:paraId="00000BB0">
      <w:pPr>
        <w:numPr>
          <w:ilvl w:val="2"/>
          <w:numId w:val="6"/>
        </w:numPr>
        <w:spacing w:line="240" w:lineRule="auto"/>
        <w:ind w:left="2160" w:hanging="360"/>
        <w:rPr>
          <w:u w:val="none"/>
        </w:rPr>
      </w:pPr>
      <w:r w:rsidDel="00000000" w:rsidR="00000000" w:rsidRPr="00000000">
        <w:rPr>
          <w:rtl w:val="0"/>
        </w:rPr>
        <w:t xml:space="preserve">BCT or MRM. RNI was prohibited. </w:t>
      </w:r>
    </w:p>
    <w:p w:rsidR="00000000" w:rsidDel="00000000" w:rsidP="00000000" w:rsidRDefault="00000000" w:rsidRPr="00000000" w14:paraId="00000BB1">
      <w:pPr>
        <w:numPr>
          <w:ilvl w:val="1"/>
          <w:numId w:val="6"/>
        </w:numPr>
        <w:spacing w:line="240" w:lineRule="auto"/>
        <w:ind w:left="1440" w:hanging="360"/>
        <w:rPr>
          <w:u w:val="none"/>
        </w:rPr>
      </w:pPr>
      <w:r w:rsidDel="00000000" w:rsidR="00000000" w:rsidRPr="00000000">
        <w:rPr>
          <w:rtl w:val="0"/>
        </w:rPr>
        <w:t xml:space="preserve">LRR 7.5%. Of these, 70% local and 30% regional. </w:t>
      </w:r>
    </w:p>
    <w:p w:rsidR="00000000" w:rsidDel="00000000" w:rsidP="00000000" w:rsidRDefault="00000000" w:rsidRPr="00000000" w14:paraId="00000BB2">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10y LRR for Oncotype LR (&lt; 18) / IR (18-30) / HR (≥ 31) of 3→ 7→ 12%. </w:t>
      </w:r>
    </w:p>
    <w:p w:rsidR="00000000" w:rsidDel="00000000" w:rsidP="00000000" w:rsidRDefault="00000000" w:rsidRPr="00000000" w14:paraId="00000BB3">
      <w:pPr>
        <w:numPr>
          <w:ilvl w:val="1"/>
          <w:numId w:val="6"/>
        </w:numPr>
        <w:ind w:left="1440" w:hanging="360"/>
      </w:pPr>
      <w:r w:rsidDel="00000000" w:rsidR="00000000" w:rsidRPr="00000000">
        <w:rPr>
          <w:rFonts w:ascii="Gungsuh" w:cs="Gungsuh" w:eastAsia="Gungsuh" w:hAnsi="Gungsuh"/>
          <w:rtl w:val="0"/>
        </w:rPr>
        <w:t xml:space="preserve">10y LRR for N2 disease and Oncotype LR (&lt; 18) / IR (18-30) / HR (≥ 31) of 6→ 10→ 24%.</w:t>
      </w:r>
    </w:p>
    <w:p w:rsidR="00000000" w:rsidDel="00000000" w:rsidP="00000000" w:rsidRDefault="00000000" w:rsidRPr="00000000" w14:paraId="00000BB4">
      <w:pPr>
        <w:numPr>
          <w:ilvl w:val="0"/>
          <w:numId w:val="6"/>
        </w:numPr>
        <w:spacing w:line="240" w:lineRule="auto"/>
        <w:rPr>
          <w:u w:val="none"/>
        </w:rPr>
      </w:pPr>
      <w:r w:rsidDel="00000000" w:rsidR="00000000" w:rsidRPr="00000000">
        <w:rPr>
          <w:b w:val="1"/>
          <w:rtl w:val="0"/>
        </w:rPr>
        <w:t xml:space="preserve">SWOG S8814</w:t>
      </w:r>
      <w:r w:rsidDel="00000000" w:rsidR="00000000" w:rsidRPr="00000000">
        <w:rPr>
          <w:rtl w:val="0"/>
        </w:rPr>
        <w:t xml:space="preserve"> [</w:t>
      </w:r>
      <w:hyperlink r:id="rId653">
        <w:r w:rsidDel="00000000" w:rsidR="00000000" w:rsidRPr="00000000">
          <w:rPr>
            <w:rtl w:val="0"/>
          </w:rPr>
          <w:t xml:space="preserve">Woodward JAMA Onc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Tamoxifen vs. CAF→ Tamox vs. CAF/Tamox</w:t>
      </w:r>
      <w:r w:rsidDel="00000000" w:rsidR="00000000" w:rsidRPr="00000000">
        <w:rPr>
          <w:rtl w:val="0"/>
        </w:rPr>
        <w:t xml:space="preserve">.</w:t>
      </w:r>
    </w:p>
    <w:p w:rsidR="00000000" w:rsidDel="00000000" w:rsidP="00000000" w:rsidRDefault="00000000" w:rsidRPr="00000000" w14:paraId="00000BB5">
      <w:pPr>
        <w:spacing w:line="240" w:lineRule="auto"/>
        <w:ind w:firstLine="720"/>
        <w:rPr/>
      </w:pPr>
      <w:r w:rsidDel="00000000" w:rsidR="00000000" w:rsidRPr="00000000">
        <w:rPr>
          <w:rtl w:val="0"/>
        </w:rPr>
        <w:t xml:space="preserve">This study found that higher recurrence scores were associated with increased LRR after adjustment for treatment, type of surgical procedure, and number of positive nodes. Can PMRT be omitted in N1 patients with Oncotype RS &lt; 18?</w:t>
      </w:r>
    </w:p>
    <w:p w:rsidR="00000000" w:rsidDel="00000000" w:rsidP="00000000" w:rsidRDefault="00000000" w:rsidRPr="00000000" w14:paraId="00000BB6">
      <w:pPr>
        <w:ind w:firstLine="720"/>
        <w:rPr/>
      </w:pPr>
      <w:r w:rsidDel="00000000" w:rsidR="00000000" w:rsidRPr="00000000">
        <w:rPr>
          <w:rtl w:val="0"/>
        </w:rPr>
        <w:t xml:space="preserve">See [</w:t>
      </w:r>
      <w:hyperlink w:anchor="amvaqenundq2">
        <w:r w:rsidDel="00000000" w:rsidR="00000000" w:rsidRPr="00000000">
          <w:rPr>
            <w:rtl w:val="0"/>
          </w:rPr>
          <w:t xml:space="preserve">TAILOR RT</w:t>
        </w:r>
      </w:hyperlink>
      <w:r w:rsidDel="00000000" w:rsidR="00000000" w:rsidRPr="00000000">
        <w:rPr>
          <w:rtl w:val="0"/>
        </w:rPr>
        <w:t xml:space="preserve">] trial, which investigates omission of RT for T1-2N1 patients with Oncotype scores &lt; 18. </w:t>
      </w:r>
    </w:p>
    <w:p w:rsidR="00000000" w:rsidDel="00000000" w:rsidP="00000000" w:rsidRDefault="00000000" w:rsidRPr="00000000" w14:paraId="00000BB7">
      <w:pPr>
        <w:numPr>
          <w:ilvl w:val="1"/>
          <w:numId w:val="6"/>
        </w:numPr>
        <w:spacing w:line="240" w:lineRule="auto"/>
        <w:ind w:left="1440" w:hanging="360"/>
        <w:rPr>
          <w:u w:val="none"/>
        </w:rPr>
      </w:pPr>
      <w:r w:rsidDel="00000000" w:rsidR="00000000" w:rsidRPr="00000000">
        <w:rPr>
          <w:rtl w:val="0"/>
        </w:rPr>
        <w:t xml:space="preserve">316 N(+), HR(+) patients. 1989-1995. BCT or MRM alone. MFU 8.5y. </w:t>
      </w:r>
    </w:p>
    <w:p w:rsidR="00000000" w:rsidDel="00000000" w:rsidP="00000000" w:rsidRDefault="00000000" w:rsidRPr="00000000" w14:paraId="00000BB8">
      <w:pPr>
        <w:numPr>
          <w:ilvl w:val="2"/>
          <w:numId w:val="6"/>
        </w:numPr>
        <w:spacing w:line="240" w:lineRule="auto"/>
        <w:ind w:left="2160" w:hanging="360"/>
        <w:rPr>
          <w:u w:val="none"/>
        </w:rPr>
      </w:pPr>
      <w:r w:rsidDel="00000000" w:rsidR="00000000" w:rsidRPr="00000000">
        <w:rPr>
          <w:rtl w:val="0"/>
        </w:rPr>
        <w:t xml:space="preserve">CAF: Cyclophosphamide 100 d1-14; doxorubicin 30 d1,8; 5-FU 500 d1,8 x6c. </w:t>
      </w:r>
    </w:p>
    <w:p w:rsidR="00000000" w:rsidDel="00000000" w:rsidP="00000000" w:rsidRDefault="00000000" w:rsidRPr="00000000" w14:paraId="00000BB9">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7y LRR for Oncotype LR (&lt; 18) / IR-HR (≥ 18) of 6→ 14%. </w:t>
      </w:r>
    </w:p>
    <w:p w:rsidR="00000000" w:rsidDel="00000000" w:rsidP="00000000" w:rsidRDefault="00000000" w:rsidRPr="00000000" w14:paraId="00000BBA">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Estimated 10y LRR for Oncotype LR (&lt; 18) / IR-HR (≥ 18) of 10→ 17%. </w:t>
      </w:r>
    </w:p>
    <w:p w:rsidR="00000000" w:rsidDel="00000000" w:rsidP="00000000" w:rsidRDefault="00000000" w:rsidRPr="00000000" w14:paraId="00000BBB">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7y LRR for MRM without RT for Oncotype LR (&lt; 18) / IR-HR (≥ 18) of 8→ 17%. </w:t>
      </w:r>
    </w:p>
    <w:p w:rsidR="00000000" w:rsidDel="00000000" w:rsidP="00000000" w:rsidRDefault="00000000" w:rsidRPr="00000000" w14:paraId="00000BBC">
      <w:pPr>
        <w:numPr>
          <w:ilvl w:val="1"/>
          <w:numId w:val="6"/>
        </w:numPr>
        <w:ind w:left="1440" w:hanging="360"/>
      </w:pPr>
      <w:r w:rsidDel="00000000" w:rsidR="00000000" w:rsidRPr="00000000">
        <w:rPr>
          <w:rFonts w:ascii="Gungsuh" w:cs="Gungsuh" w:eastAsia="Gungsuh" w:hAnsi="Gungsuh"/>
          <w:rtl w:val="0"/>
        </w:rPr>
        <w:t xml:space="preserve">7y LRR for MRM without RT with N1 disease for Oncotype LR (&lt; 18) / IR-HR (≥ 18) of 2→ 11%. </w:t>
      </w:r>
    </w:p>
    <w:p w:rsidR="00000000" w:rsidDel="00000000" w:rsidP="00000000" w:rsidRDefault="00000000" w:rsidRPr="00000000" w14:paraId="00000BBD">
      <w:pPr>
        <w:numPr>
          <w:ilvl w:val="0"/>
          <w:numId w:val="6"/>
        </w:numPr>
        <w:spacing w:line="240" w:lineRule="auto"/>
        <w:rPr/>
      </w:pPr>
      <w:r w:rsidDel="00000000" w:rsidR="00000000" w:rsidRPr="00000000">
        <w:rPr>
          <w:b w:val="1"/>
          <w:rtl w:val="0"/>
        </w:rPr>
        <w:t xml:space="preserve">Young Women's Breast Cancer Study</w:t>
      </w:r>
      <w:r w:rsidDel="00000000" w:rsidR="00000000" w:rsidRPr="00000000">
        <w:rPr>
          <w:rtl w:val="0"/>
        </w:rPr>
        <w:t xml:space="preserve"> [</w:t>
      </w:r>
      <w:hyperlink r:id="rId654">
        <w:r w:rsidDel="00000000" w:rsidR="00000000" w:rsidRPr="00000000">
          <w:rPr>
            <w:rtl w:val="0"/>
          </w:rPr>
          <w:t xml:space="preserve">Poorvu JCO '19</w:t>
        </w:r>
      </w:hyperlink>
      <w:r w:rsidDel="00000000" w:rsidR="00000000" w:rsidRPr="00000000">
        <w:rPr>
          <w:rtl w:val="0"/>
        </w:rPr>
        <w:t xml:space="preserve">]: Prospective. </w:t>
      </w:r>
      <w:r w:rsidDel="00000000" w:rsidR="00000000" w:rsidRPr="00000000">
        <w:rPr>
          <w:b w:val="1"/>
          <w:rtl w:val="0"/>
        </w:rPr>
        <w:t xml:space="preserve">HR(+), HER2(-)</w:t>
      </w:r>
      <w:r w:rsidDel="00000000" w:rsidR="00000000" w:rsidRPr="00000000">
        <w:rPr>
          <w:rtl w:val="0"/>
        </w:rPr>
        <w:t xml:space="preserve">. </w:t>
      </w:r>
    </w:p>
    <w:p w:rsidR="00000000" w:rsidDel="00000000" w:rsidP="00000000" w:rsidRDefault="00000000" w:rsidRPr="00000000" w14:paraId="00000BBE">
      <w:pPr>
        <w:spacing w:line="240" w:lineRule="auto"/>
        <w:ind w:firstLine="720"/>
        <w:rPr/>
      </w:pPr>
      <w:r w:rsidDel="00000000" w:rsidR="00000000" w:rsidRPr="00000000">
        <w:rPr>
          <w:rtl w:val="0"/>
        </w:rPr>
        <w:t xml:space="preserve">TBL </w:t>
      </w:r>
      <w:hyperlink r:id="rId655">
        <w:r w:rsidDel="00000000" w:rsidR="00000000" w:rsidRPr="00000000">
          <w:rPr>
            <w:vertAlign w:val="superscript"/>
            <w:rtl w:val="0"/>
          </w:rPr>
          <w:t xml:space="preserve">QS</w:t>
        </w:r>
      </w:hyperlink>
      <w:r w:rsidDel="00000000" w:rsidR="00000000" w:rsidRPr="00000000">
        <w:rPr>
          <w:rtl w:val="0"/>
        </w:rPr>
        <w:t xml:space="preserve">: Omitting chemo</w:t>
      </w:r>
      <w:r w:rsidDel="00000000" w:rsidR="00000000" w:rsidRPr="00000000">
        <w:rPr>
          <w:rtl w:val="0"/>
        </w:rPr>
        <w:t xml:space="preserve"> in selected young women with N1 breast cancer may not be as reckless as you think, particularly in those with very low Oncotype scores &lt; 11.</w:t>
      </w:r>
    </w:p>
    <w:p w:rsidR="00000000" w:rsidDel="00000000" w:rsidP="00000000" w:rsidRDefault="00000000" w:rsidRPr="00000000" w14:paraId="00000BBF">
      <w:pPr>
        <w:numPr>
          <w:ilvl w:val="1"/>
          <w:numId w:val="6"/>
        </w:numPr>
        <w:spacing w:line="240" w:lineRule="auto"/>
        <w:ind w:left="1440" w:hanging="360"/>
        <w:rPr>
          <w:u w:val="none"/>
        </w:rPr>
      </w:pPr>
      <w:r w:rsidDel="00000000" w:rsidR="00000000" w:rsidRPr="00000000">
        <w:rPr>
          <w:rtl w:val="0"/>
        </w:rPr>
        <w:t xml:space="preserve">509 pts </w:t>
      </w:r>
      <w:r w:rsidDel="00000000" w:rsidR="00000000" w:rsidRPr="00000000">
        <w:rPr>
          <w:rFonts w:ascii="Gungsuh" w:cs="Gungsuh" w:eastAsia="Gungsuh" w:hAnsi="Gungsuh"/>
          <w:b w:val="1"/>
          <w:rtl w:val="0"/>
        </w:rPr>
        <w:t xml:space="preserve">≤ 40y</w:t>
      </w:r>
      <w:r w:rsidDel="00000000" w:rsidR="00000000" w:rsidRPr="00000000">
        <w:rPr>
          <w:rtl w:val="0"/>
        </w:rPr>
        <w:t xml:space="preserve">. 2006-2016. Stage I-III. Median age 37y. MFU 6y.</w:t>
      </w:r>
    </w:p>
    <w:p w:rsidR="00000000" w:rsidDel="00000000" w:rsidP="00000000" w:rsidRDefault="00000000" w:rsidRPr="00000000" w14:paraId="00000BC0">
      <w:pPr>
        <w:numPr>
          <w:ilvl w:val="2"/>
          <w:numId w:val="6"/>
        </w:numPr>
        <w:spacing w:line="240" w:lineRule="auto"/>
        <w:ind w:left="2160" w:hanging="360"/>
        <w:rPr>
          <w:u w:val="none"/>
        </w:rPr>
      </w:pPr>
      <w:r w:rsidDel="00000000" w:rsidR="00000000" w:rsidRPr="00000000">
        <w:rPr>
          <w:rtl w:val="0"/>
        </w:rPr>
        <w:t xml:space="preserve">N0 in 60%, of whom 65% had a RS 11-25 and less than half received chemotherapy. </w:t>
      </w:r>
    </w:p>
    <w:p w:rsidR="00000000" w:rsidDel="00000000" w:rsidP="00000000" w:rsidRDefault="00000000" w:rsidRPr="00000000" w14:paraId="00000BC1">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6y DRFS for N0 disease with Oncotype LR (&lt; 11) / IR (11-25) / HR (≥ 26) of 85→ 97→ 94%.</w:t>
      </w:r>
    </w:p>
    <w:p w:rsidR="00000000" w:rsidDel="00000000" w:rsidP="00000000" w:rsidRDefault="00000000" w:rsidRPr="00000000" w14:paraId="00000BC2">
      <w:pPr>
        <w:numPr>
          <w:ilvl w:val="1"/>
          <w:numId w:val="6"/>
        </w:numPr>
        <w:ind w:left="1440" w:hanging="360"/>
      </w:pPr>
      <w:r w:rsidDel="00000000" w:rsidR="00000000" w:rsidRPr="00000000">
        <w:rPr>
          <w:rFonts w:ascii="Gungsuh" w:cs="Gungsuh" w:eastAsia="Gungsuh" w:hAnsi="Gungsuh"/>
          <w:rtl w:val="0"/>
        </w:rPr>
        <w:t xml:space="preserve">6y DRFS for N1 disease with Oncotype LR (&lt; 11) / IR (11-25) / HR (≥ 26) of 71→ 85→ 92%. </w:t>
      </w:r>
    </w:p>
    <w:p w:rsidR="00000000" w:rsidDel="00000000" w:rsidP="00000000" w:rsidRDefault="00000000" w:rsidRPr="00000000" w14:paraId="00000BC3">
      <w:pPr>
        <w:numPr>
          <w:ilvl w:val="1"/>
          <w:numId w:val="6"/>
        </w:numPr>
        <w:ind w:left="1440" w:hanging="360"/>
        <w:rPr>
          <w:u w:val="none"/>
        </w:rPr>
      </w:pPr>
      <w:r w:rsidDel="00000000" w:rsidR="00000000" w:rsidRPr="00000000">
        <w:rPr>
          <w:rtl w:val="0"/>
        </w:rPr>
        <w:t xml:space="preserve">On MVA, receipt of chemo for N0 or N1 disease was not associated with DM but Oncotype score was.</w:t>
      </w:r>
    </w:p>
    <w:p w:rsidR="00000000" w:rsidDel="00000000" w:rsidP="00000000" w:rsidRDefault="00000000" w:rsidRPr="00000000" w14:paraId="00000BC4">
      <w:pPr>
        <w:widowControl w:val="0"/>
        <w:jc w:val="center"/>
        <w:rPr/>
      </w:pPr>
      <w:hyperlink r:id="rId656">
        <w:r w:rsidDel="00000000" w:rsidR="00000000" w:rsidRPr="00000000">
          <w:rPr>
            <w:color w:val="1155cc"/>
            <w:u w:val="single"/>
          </w:rPr>
          <w:drawing>
            <wp:inline distB="114300" distT="114300" distL="114300" distR="114300">
              <wp:extent cx="3232404" cy="3200400"/>
              <wp:effectExtent b="12700" l="12700" r="12700" t="12700"/>
              <wp:docPr id="37" name="image34.png"/>
              <a:graphic>
                <a:graphicData uri="http://schemas.openxmlformats.org/drawingml/2006/picture">
                  <pic:pic>
                    <pic:nvPicPr>
                      <pic:cNvPr id="0" name="image34.png"/>
                      <pic:cNvPicPr preferRelativeResize="0"/>
                    </pic:nvPicPr>
                    <pic:blipFill>
                      <a:blip r:embed="rId657"/>
                      <a:srcRect b="0" l="0" r="0" t="0"/>
                      <a:stretch>
                        <a:fillRect/>
                      </a:stretch>
                    </pic:blipFill>
                    <pic:spPr>
                      <a:xfrm>
                        <a:off x="0" y="0"/>
                        <a:ext cx="3232404" cy="3200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BC5">
      <w:pPr>
        <w:numPr>
          <w:ilvl w:val="0"/>
          <w:numId w:val="6"/>
        </w:numPr>
        <w:spacing w:line="240" w:lineRule="auto"/>
        <w:rPr/>
      </w:pPr>
      <w:r w:rsidDel="00000000" w:rsidR="00000000" w:rsidRPr="00000000">
        <w:rPr>
          <w:b w:val="1"/>
          <w:rtl w:val="0"/>
        </w:rPr>
        <w:t xml:space="preserve">Oncotype LR (&lt; 11)</w:t>
      </w:r>
      <w:r w:rsidDel="00000000" w:rsidR="00000000" w:rsidRPr="00000000">
        <w:rPr>
          <w:rtl w:val="0"/>
        </w:rPr>
        <w:t xml:space="preserve">: 5y ROR at distant site &lt; 1% and any recurrence was &lt; 2%. </w:t>
      </w:r>
      <w:r w:rsidDel="00000000" w:rsidR="00000000" w:rsidRPr="00000000">
        <w:rPr>
          <w:b w:val="1"/>
          <w:rtl w:val="0"/>
        </w:rPr>
        <w:t xml:space="preserve">Give endocrine therapy alone</w:t>
      </w:r>
      <w:r w:rsidDel="00000000" w:rsidR="00000000" w:rsidRPr="00000000">
        <w:rPr>
          <w:rtl w:val="0"/>
        </w:rPr>
        <w:t xml:space="preserve">.</w:t>
      </w:r>
    </w:p>
    <w:p w:rsidR="00000000" w:rsidDel="00000000" w:rsidP="00000000" w:rsidRDefault="00000000" w:rsidRPr="00000000" w14:paraId="00000BC6">
      <w:pPr>
        <w:numPr>
          <w:ilvl w:val="0"/>
          <w:numId w:val="6"/>
        </w:numPr>
        <w:spacing w:line="240" w:lineRule="auto"/>
        <w:rPr/>
      </w:pPr>
      <w:r w:rsidDel="00000000" w:rsidR="00000000" w:rsidRPr="00000000">
        <w:rPr>
          <w:b w:val="1"/>
          <w:rtl w:val="0"/>
        </w:rPr>
        <w:t xml:space="preserve">Oncotype IR (11-25)</w:t>
      </w:r>
      <w:r w:rsidDel="00000000" w:rsidR="00000000" w:rsidRPr="00000000">
        <w:rPr>
          <w:rtl w:val="0"/>
        </w:rPr>
        <w:t xml:space="preserve">: endo</w:t>
      </w:r>
      <w:r w:rsidDel="00000000" w:rsidR="00000000" w:rsidRPr="00000000">
        <w:rPr>
          <w:b w:val="1"/>
          <w:rtl w:val="0"/>
        </w:rPr>
        <w:t xml:space="preserve"> ± chemo</w:t>
      </w:r>
      <w:r w:rsidDel="00000000" w:rsidR="00000000" w:rsidRPr="00000000">
        <w:rPr>
          <w:rtl w:val="0"/>
        </w:rPr>
        <w:t xml:space="preserve">.</w:t>
      </w:r>
    </w:p>
    <w:bookmarkStart w:colFirst="0" w:colLast="0" w:name="85nrr41gyzr8" w:id="203"/>
    <w:bookmarkEnd w:id="203"/>
    <w:p w:rsidR="00000000" w:rsidDel="00000000" w:rsidP="00000000" w:rsidRDefault="00000000" w:rsidRPr="00000000" w14:paraId="00000BC7">
      <w:pPr>
        <w:spacing w:line="240" w:lineRule="auto"/>
        <w:ind w:firstLine="720"/>
        <w:rPr/>
      </w:pPr>
      <w:r w:rsidDel="00000000" w:rsidR="00000000" w:rsidRPr="00000000">
        <w:rPr>
          <w:b w:val="1"/>
          <w:rtl w:val="0"/>
        </w:rPr>
        <w:t xml:space="preserve">TAILORx (11-25)</w:t>
      </w:r>
      <w:r w:rsidDel="00000000" w:rsidR="00000000" w:rsidRPr="00000000">
        <w:rPr>
          <w:rtl w:val="0"/>
        </w:rPr>
        <w:t xml:space="preserve"> [</w:t>
      </w:r>
      <w:hyperlink r:id="rId658">
        <w:r w:rsidDel="00000000" w:rsidR="00000000" w:rsidRPr="00000000">
          <w:rPr>
            <w:rtl w:val="0"/>
          </w:rPr>
          <w:t xml:space="preserve">Sparano NEJM '18</w:t>
        </w:r>
      </w:hyperlink>
      <w:r w:rsidDel="00000000" w:rsidR="00000000" w:rsidRPr="00000000">
        <w:rPr>
          <w:rtl w:val="0"/>
        </w:rPr>
        <w:t xml:space="preserve">, </w:t>
      </w:r>
      <w:hyperlink r:id="rId659">
        <w:r w:rsidDel="00000000" w:rsidR="00000000" w:rsidRPr="00000000">
          <w:rPr>
            <w:rtl w:val="0"/>
          </w:rPr>
          <w:t xml:space="preserve">'19</w:t>
        </w:r>
      </w:hyperlink>
      <w:r w:rsidDel="00000000" w:rsidR="00000000" w:rsidRPr="00000000">
        <w:rPr>
          <w:rtl w:val="0"/>
        </w:rPr>
        <w:t xml:space="preserve">]: </w:t>
      </w:r>
      <w:r w:rsidDel="00000000" w:rsidR="00000000" w:rsidRPr="00000000">
        <w:rPr>
          <w:b w:val="1"/>
          <w:rtl w:val="0"/>
        </w:rPr>
        <w:t xml:space="preserve">Endo therapy ± chemo</w:t>
      </w:r>
      <w:r w:rsidDel="00000000" w:rsidR="00000000" w:rsidRPr="00000000">
        <w:rPr>
          <w:rtl w:val="0"/>
        </w:rPr>
        <w:t xml:space="preserve"> for HR+, HER2- T1c-T2 or T1b*.</w:t>
      </w:r>
    </w:p>
    <w:p w:rsidR="00000000" w:rsidDel="00000000" w:rsidP="00000000" w:rsidRDefault="00000000" w:rsidRPr="00000000" w14:paraId="00000BC8">
      <w:pPr>
        <w:spacing w:line="240" w:lineRule="auto"/>
        <w:ind w:firstLine="720"/>
        <w:rPr/>
      </w:pPr>
      <w:r w:rsidDel="00000000" w:rsidR="00000000" w:rsidRPr="00000000">
        <w:rPr>
          <w:rFonts w:ascii="Gungsuh" w:cs="Gungsuh" w:eastAsia="Gungsuh" w:hAnsi="Gungsuh"/>
          <w:rtl w:val="0"/>
        </w:rPr>
        <w:t xml:space="preserve">May omit chemotherapy in all intermediate risk patients (Oncotype &lt; 26) except &lt; 50y and Oncotype score  ≥ 16.</w:t>
      </w:r>
    </w:p>
    <w:p w:rsidR="00000000" w:rsidDel="00000000" w:rsidP="00000000" w:rsidRDefault="00000000" w:rsidRPr="00000000" w14:paraId="00000BC9">
      <w:pPr>
        <w:spacing w:line="240" w:lineRule="auto"/>
        <w:ind w:firstLine="720"/>
        <w:rPr/>
      </w:pPr>
      <w:r w:rsidDel="00000000" w:rsidR="00000000" w:rsidRPr="00000000">
        <w:rPr>
          <w:rtl w:val="0"/>
        </w:rPr>
        <w:t xml:space="preserve">See the secondary analysis below to determine who is clinical low risk among premenopausal women.</w:t>
      </w:r>
    </w:p>
    <w:p w:rsidR="00000000" w:rsidDel="00000000" w:rsidP="00000000" w:rsidRDefault="00000000" w:rsidRPr="00000000" w14:paraId="00000BCA">
      <w:pPr>
        <w:numPr>
          <w:ilvl w:val="1"/>
          <w:numId w:val="6"/>
        </w:numPr>
        <w:spacing w:line="240" w:lineRule="auto"/>
        <w:ind w:left="1440" w:hanging="360"/>
        <w:rPr/>
      </w:pPr>
      <w:r w:rsidDel="00000000" w:rsidR="00000000" w:rsidRPr="00000000">
        <w:rPr>
          <w:rtl w:val="0"/>
        </w:rPr>
        <w:t xml:space="preserve">6711 pts. HR(+), HER2(-) ALN(-) T1c-T2 or *T1b if G2-3 or LVSI. </w:t>
      </w:r>
    </w:p>
    <w:p w:rsidR="00000000" w:rsidDel="00000000" w:rsidP="00000000" w:rsidRDefault="00000000" w:rsidRPr="00000000" w14:paraId="00000BCB">
      <w:pPr>
        <w:numPr>
          <w:ilvl w:val="2"/>
          <w:numId w:val="6"/>
        </w:numPr>
        <w:spacing w:line="240" w:lineRule="auto"/>
        <w:ind w:left="2160" w:hanging="360"/>
        <w:rPr/>
      </w:pPr>
      <w:r w:rsidDel="00000000" w:rsidR="00000000" w:rsidRPr="00000000">
        <w:rPr>
          <w:rtl w:val="0"/>
        </w:rPr>
        <w:t xml:space="preserve">Endo: ~35% continued endocrine therapy beyond five years.</w:t>
      </w:r>
    </w:p>
    <w:p w:rsidR="00000000" w:rsidDel="00000000" w:rsidP="00000000" w:rsidRDefault="00000000" w:rsidRPr="00000000" w14:paraId="00000BCC">
      <w:pPr>
        <w:numPr>
          <w:ilvl w:val="2"/>
          <w:numId w:val="6"/>
        </w:numPr>
        <w:spacing w:line="240" w:lineRule="auto"/>
        <w:ind w:left="2160" w:hanging="360"/>
        <w:rPr/>
      </w:pPr>
      <w:r w:rsidDel="00000000" w:rsidR="00000000" w:rsidRPr="00000000">
        <w:rPr>
          <w:rtl w:val="0"/>
        </w:rPr>
        <w:t xml:space="preserve">Chemo: &gt; 50% AC, ~33% anthracycline-containing.</w:t>
      </w:r>
    </w:p>
    <w:p w:rsidR="00000000" w:rsidDel="00000000" w:rsidP="00000000" w:rsidRDefault="00000000" w:rsidRPr="00000000" w14:paraId="00000BCD">
      <w:pPr>
        <w:numPr>
          <w:ilvl w:val="1"/>
          <w:numId w:val="6"/>
        </w:numPr>
        <w:spacing w:line="240" w:lineRule="auto"/>
        <w:ind w:left="1440" w:hanging="360"/>
        <w:rPr/>
      </w:pPr>
      <w:r w:rsidDel="00000000" w:rsidR="00000000" w:rsidRPr="00000000">
        <w:rPr>
          <w:rtl w:val="0"/>
        </w:rPr>
        <w:t xml:space="preserve">Endocrine noninferior to combination in overall group.</w:t>
      </w:r>
    </w:p>
    <w:p w:rsidR="00000000" w:rsidDel="00000000" w:rsidP="00000000" w:rsidRDefault="00000000" w:rsidRPr="00000000" w14:paraId="00000BCE">
      <w:pPr>
        <w:numPr>
          <w:ilvl w:val="1"/>
          <w:numId w:val="6"/>
        </w:numPr>
        <w:spacing w:line="240" w:lineRule="auto"/>
        <w:ind w:left="1440" w:hanging="360"/>
        <w:rPr/>
      </w:pPr>
      <w:r w:rsidDel="00000000" w:rsidR="00000000" w:rsidRPr="00000000">
        <w:rPr>
          <w:rtl w:val="0"/>
        </w:rPr>
        <w:t xml:space="preserve">9y invasive DFS ~84%, 9y FFDM ~95%, 9y PFS ~93%, 9y OS ~94%. </w:t>
      </w:r>
    </w:p>
    <w:p w:rsidR="00000000" w:rsidDel="00000000" w:rsidP="00000000" w:rsidRDefault="00000000" w:rsidRPr="00000000" w14:paraId="00000BCF">
      <w:pPr>
        <w:numPr>
          <w:ilvl w:val="2"/>
          <w:numId w:val="6"/>
        </w:numPr>
        <w:spacing w:line="240" w:lineRule="auto"/>
        <w:ind w:left="2160" w:hanging="360"/>
        <w:rPr/>
      </w:pPr>
      <w:r w:rsidDel="00000000" w:rsidR="00000000" w:rsidRPr="00000000">
        <w:rPr>
          <w:rFonts w:ascii="Cardo" w:cs="Cardo" w:eastAsia="Cardo" w:hAnsi="Cardo"/>
          <w:rtl w:val="0"/>
        </w:rPr>
        <w:t xml:space="preserve">For women &lt; 50, RS 16-20: 9y invasive DFS 81→ 90%. </w:t>
      </w:r>
      <w:r w:rsidDel="00000000" w:rsidR="00000000" w:rsidRPr="00000000">
        <w:rPr>
          <w:rtl w:val="0"/>
        </w:rPr>
      </w:r>
    </w:p>
    <w:p w:rsidR="00000000" w:rsidDel="00000000" w:rsidP="00000000" w:rsidRDefault="00000000" w:rsidRPr="00000000" w14:paraId="00000BD0">
      <w:pPr>
        <w:numPr>
          <w:ilvl w:val="2"/>
          <w:numId w:val="6"/>
        </w:numPr>
        <w:spacing w:line="240" w:lineRule="auto"/>
        <w:ind w:left="2160" w:hanging="360"/>
        <w:rPr/>
      </w:pPr>
      <w:r w:rsidDel="00000000" w:rsidR="00000000" w:rsidRPr="00000000">
        <w:rPr>
          <w:rFonts w:ascii="Cardo" w:cs="Cardo" w:eastAsia="Cardo" w:hAnsi="Cardo"/>
          <w:rtl w:val="0"/>
        </w:rPr>
        <w:t xml:space="preserve">For women &lt; 50, RS 21-25: 9y invasive DFS 79→ 86%</w:t>
      </w:r>
    </w:p>
    <w:p w:rsidR="00000000" w:rsidDel="00000000" w:rsidP="00000000" w:rsidRDefault="00000000" w:rsidRPr="00000000" w14:paraId="00000BD1">
      <w:pPr>
        <w:numPr>
          <w:ilvl w:val="2"/>
          <w:numId w:val="6"/>
        </w:numPr>
        <w:spacing w:line="240" w:lineRule="auto"/>
        <w:ind w:left="2160" w:hanging="360"/>
        <w:rPr>
          <w:u w:val="none"/>
        </w:rPr>
      </w:pPr>
      <w:r w:rsidDel="00000000" w:rsidR="00000000" w:rsidRPr="00000000">
        <w:rPr>
          <w:rtl w:val="0"/>
        </w:rPr>
        <w:t xml:space="preserve">Use clinical low risk factors below to assist in decision making for pts &lt; 50y with scores &lt; 21.</w:t>
      </w:r>
    </w:p>
    <w:bookmarkStart w:colFirst="0" w:colLast="0" w:name="xqgt548r8sze" w:id="204"/>
    <w:bookmarkEnd w:id="204"/>
    <w:p w:rsidR="00000000" w:rsidDel="00000000" w:rsidP="00000000" w:rsidRDefault="00000000" w:rsidRPr="00000000" w14:paraId="00000BD2">
      <w:pPr>
        <w:spacing w:line="240" w:lineRule="auto"/>
        <w:ind w:firstLine="720"/>
        <w:rPr/>
      </w:pPr>
      <w:r w:rsidDel="00000000" w:rsidR="00000000" w:rsidRPr="00000000">
        <w:rPr>
          <w:b w:val="1"/>
          <w:rtl w:val="0"/>
        </w:rPr>
        <w:t xml:space="preserve">Secondary analysis (11-25)</w:t>
      </w:r>
      <w:r w:rsidDel="00000000" w:rsidR="00000000" w:rsidRPr="00000000">
        <w:rPr>
          <w:rtl w:val="0"/>
        </w:rPr>
        <w:t xml:space="preserve"> [</w:t>
      </w:r>
      <w:hyperlink r:id="rId660">
        <w:r w:rsidDel="00000000" w:rsidR="00000000" w:rsidRPr="00000000">
          <w:rPr>
            <w:rtl w:val="0"/>
          </w:rPr>
          <w:t xml:space="preserve">Sparano NEJM '19</w:t>
        </w:r>
      </w:hyperlink>
      <w:r w:rsidDel="00000000" w:rsidR="00000000" w:rsidRPr="00000000">
        <w:rPr>
          <w:rtl w:val="0"/>
        </w:rPr>
        <w:t xml:space="preserve">]: </w:t>
      </w:r>
      <w:r w:rsidDel="00000000" w:rsidR="00000000" w:rsidRPr="00000000">
        <w:rPr>
          <w:b w:val="1"/>
          <w:rtl w:val="0"/>
        </w:rPr>
        <w:t xml:space="preserve">Clinical low risk</w:t>
      </w:r>
      <w:r w:rsidDel="00000000" w:rsidR="00000000" w:rsidRPr="00000000">
        <w:rPr>
          <w:rtl w:val="0"/>
        </w:rPr>
        <w:t xml:space="preserve">: </w:t>
      </w:r>
      <w:r w:rsidDel="00000000" w:rsidR="00000000" w:rsidRPr="00000000">
        <w:rPr>
          <w:rFonts w:ascii="Gungsuh" w:cs="Gungsuh" w:eastAsia="Gungsuh" w:hAnsi="Gungsuh"/>
          <w:b w:val="1"/>
          <w:rtl w:val="0"/>
        </w:rPr>
        <w:t xml:space="preserve">G1 ≤ 3 cm, G2 ≤ 2 cm, G3 ≤ 1 cm</w:t>
      </w:r>
      <w:r w:rsidDel="00000000" w:rsidR="00000000" w:rsidRPr="00000000">
        <w:rPr>
          <w:rtl w:val="0"/>
        </w:rPr>
        <w:t xml:space="preserve"> (</w:t>
      </w:r>
      <w:r w:rsidDel="00000000" w:rsidR="00000000" w:rsidRPr="00000000">
        <w:rPr>
          <w:b w:val="1"/>
          <w:u w:val="single"/>
          <w:rtl w:val="0"/>
        </w:rPr>
        <w:t xml:space="preserve">all add up to 4</w:t>
      </w:r>
      <w:r w:rsidDel="00000000" w:rsidR="00000000" w:rsidRPr="00000000">
        <w:rPr>
          <w:rtl w:val="0"/>
        </w:rPr>
        <w:t xml:space="preserve">).</w:t>
        <w:br w:type="textWrapping"/>
        <w:t xml:space="preserve">Consider chemotherapy for Oncotype IR group if clinical high risk (anything other than clinical low risk).</w:t>
      </w:r>
    </w:p>
    <w:p w:rsidR="00000000" w:rsidDel="00000000" w:rsidP="00000000" w:rsidRDefault="00000000" w:rsidRPr="00000000" w14:paraId="00000BD3">
      <w:pPr>
        <w:spacing w:line="240" w:lineRule="auto"/>
        <w:ind w:firstLine="720"/>
        <w:rPr/>
      </w:pPr>
      <w:r w:rsidDel="00000000" w:rsidR="00000000" w:rsidRPr="00000000">
        <w:rPr>
          <w:rtl w:val="0"/>
        </w:rPr>
        <w:t xml:space="preserve">TBL </w:t>
      </w:r>
      <w:hyperlink r:id="rId661">
        <w:r w:rsidDel="00000000" w:rsidR="00000000" w:rsidRPr="00000000">
          <w:rPr>
            <w:vertAlign w:val="superscript"/>
            <w:rtl w:val="0"/>
          </w:rPr>
          <w:t xml:space="preserve">QS</w:t>
        </w:r>
      </w:hyperlink>
      <w:r w:rsidDel="00000000" w:rsidR="00000000" w:rsidRPr="00000000">
        <w:rPr>
          <w:rtl w:val="0"/>
        </w:rPr>
        <w:t xml:space="preserve">: Easy clinical risk stratification based on tumor size and grade can help decipher which women &lt; 50 with intermediate Oncotype DX scores will likely benefit from chemo.</w:t>
      </w:r>
    </w:p>
    <w:p w:rsidR="00000000" w:rsidDel="00000000" w:rsidP="00000000" w:rsidRDefault="00000000" w:rsidRPr="00000000" w14:paraId="00000BD4">
      <w:pPr>
        <w:numPr>
          <w:ilvl w:val="1"/>
          <w:numId w:val="6"/>
        </w:numPr>
        <w:ind w:left="1440" w:hanging="360"/>
      </w:pPr>
      <w:r w:rsidDel="00000000" w:rsidR="00000000" w:rsidRPr="00000000">
        <w:rPr>
          <w:rtl w:val="0"/>
        </w:rPr>
        <w:t xml:space="preserve">9,427 pts. Defines clinical low and high risk for women &lt; 50y.</w:t>
      </w:r>
      <w:r w:rsidDel="00000000" w:rsidR="00000000" w:rsidRPr="00000000">
        <w:rPr>
          <w:b w:val="1"/>
          <w:rtl w:val="0"/>
        </w:rPr>
        <w:t xml:space="preserve"> </w:t>
      </w:r>
      <w:r w:rsidDel="00000000" w:rsidR="00000000" w:rsidRPr="00000000">
        <w:rPr>
          <w:rtl w:val="0"/>
        </w:rPr>
        <w:t xml:space="preserve">Clinical high risk: Anything other than clinical LR.</w:t>
      </w:r>
    </w:p>
    <w:p w:rsidR="00000000" w:rsidDel="00000000" w:rsidP="00000000" w:rsidRDefault="00000000" w:rsidRPr="00000000" w14:paraId="00000BD5">
      <w:pPr>
        <w:numPr>
          <w:ilvl w:val="1"/>
          <w:numId w:val="6"/>
        </w:numPr>
        <w:spacing w:line="240" w:lineRule="auto"/>
        <w:ind w:left="1440" w:hanging="360"/>
        <w:rPr>
          <w:u w:val="none"/>
        </w:rPr>
      </w:pPr>
      <w:r w:rsidDel="00000000" w:rsidR="00000000" w:rsidRPr="00000000">
        <w:rPr>
          <w:rtl w:val="0"/>
        </w:rPr>
        <w:t xml:space="preserve">9y DM among women &lt; 50y with RS 0-10 of &lt; 5% irrespective of clinical risk.</w:t>
      </w:r>
    </w:p>
    <w:p w:rsidR="00000000" w:rsidDel="00000000" w:rsidP="00000000" w:rsidRDefault="00000000" w:rsidRPr="00000000" w14:paraId="00000BD6">
      <w:pPr>
        <w:numPr>
          <w:ilvl w:val="1"/>
          <w:numId w:val="6"/>
        </w:numPr>
        <w:spacing w:line="240" w:lineRule="auto"/>
        <w:ind w:left="1440" w:hanging="360"/>
        <w:rPr>
          <w:u w:val="none"/>
        </w:rPr>
      </w:pPr>
      <w:r w:rsidDel="00000000" w:rsidR="00000000" w:rsidRPr="00000000">
        <w:rPr>
          <w:b w:val="1"/>
          <w:rtl w:val="0"/>
        </w:rPr>
        <w:t xml:space="preserve">9y DM among women &lt; 50y with RS 11-25 of 5% if clinical low risk</w:t>
      </w:r>
      <w:r w:rsidDel="00000000" w:rsidR="00000000" w:rsidRPr="00000000">
        <w:rPr>
          <w:rtl w:val="0"/>
        </w:rPr>
        <w:t xml:space="preserve"> - </w:t>
      </w:r>
      <w:r w:rsidDel="00000000" w:rsidR="00000000" w:rsidRPr="00000000">
        <w:rPr>
          <w:b w:val="1"/>
          <w:rtl w:val="0"/>
        </w:rPr>
        <w:t xml:space="preserve">no chemo needed</w:t>
      </w:r>
      <w:r w:rsidDel="00000000" w:rsidR="00000000" w:rsidRPr="00000000">
        <w:rPr>
          <w:rtl w:val="0"/>
        </w:rPr>
        <w:t xml:space="preserve">.</w:t>
      </w:r>
    </w:p>
    <w:p w:rsidR="00000000" w:rsidDel="00000000" w:rsidP="00000000" w:rsidRDefault="00000000" w:rsidRPr="00000000" w14:paraId="00000BD7">
      <w:pPr>
        <w:numPr>
          <w:ilvl w:val="1"/>
          <w:numId w:val="6"/>
        </w:numPr>
        <w:spacing w:line="240" w:lineRule="auto"/>
        <w:ind w:left="1440" w:hanging="360"/>
        <w:rPr>
          <w:b w:val="1"/>
        </w:rPr>
      </w:pPr>
      <w:r w:rsidDel="00000000" w:rsidR="00000000" w:rsidRPr="00000000">
        <w:rPr>
          <w:b w:val="1"/>
          <w:rtl w:val="0"/>
        </w:rPr>
        <w:t xml:space="preserve">9y DM among women &lt; 50y with RS 11-25 of 12% if clinical high risk - give chemo!</w:t>
      </w:r>
      <w:r w:rsidDel="00000000" w:rsidR="00000000" w:rsidRPr="00000000">
        <w:rPr>
          <w:rtl w:val="0"/>
        </w:rPr>
      </w:r>
    </w:p>
    <w:p w:rsidR="00000000" w:rsidDel="00000000" w:rsidP="00000000" w:rsidRDefault="00000000" w:rsidRPr="00000000" w14:paraId="00000BD8">
      <w:pPr>
        <w:numPr>
          <w:ilvl w:val="1"/>
          <w:numId w:val="6"/>
        </w:numPr>
        <w:spacing w:line="240" w:lineRule="auto"/>
        <w:ind w:left="1440" w:hanging="360"/>
        <w:rPr>
          <w:u w:val="none"/>
        </w:rPr>
      </w:pPr>
      <w:r w:rsidDel="00000000" w:rsidR="00000000" w:rsidRPr="00000000">
        <w:rPr>
          <w:rtl w:val="0"/>
        </w:rPr>
        <w:t xml:space="preserve">9y DM among women &lt; 50y with RS &gt; 25 of 15% (all received chemo) [</w:t>
      </w:r>
      <w:hyperlink r:id="rId662">
        <w:r w:rsidDel="00000000" w:rsidR="00000000" w:rsidRPr="00000000">
          <w:rPr>
            <w:rtl w:val="0"/>
          </w:rPr>
          <w:t xml:space="preserve">Poorvu JCO ‘19</w:t>
        </w:r>
      </w:hyperlink>
      <w:r w:rsidDel="00000000" w:rsidR="00000000" w:rsidRPr="00000000">
        <w:rPr>
          <w:rtl w:val="0"/>
        </w:rPr>
        <w:t xml:space="preserve">]</w:t>
      </w:r>
    </w:p>
    <w:p w:rsidR="00000000" w:rsidDel="00000000" w:rsidP="00000000" w:rsidRDefault="00000000" w:rsidRPr="00000000" w14:paraId="00000BD9">
      <w:pPr>
        <w:numPr>
          <w:ilvl w:val="0"/>
          <w:numId w:val="6"/>
        </w:numPr>
        <w:spacing w:line="240" w:lineRule="auto"/>
        <w:rPr>
          <w:u w:val="none"/>
        </w:rPr>
      </w:pPr>
      <w:r w:rsidDel="00000000" w:rsidR="00000000" w:rsidRPr="00000000">
        <w:rPr>
          <w:b w:val="1"/>
          <w:rtl w:val="0"/>
        </w:rPr>
        <w:t xml:space="preserve">RxPONDER</w:t>
      </w:r>
      <w:r w:rsidDel="00000000" w:rsidR="00000000" w:rsidRPr="00000000">
        <w:rPr>
          <w:rtl w:val="0"/>
        </w:rPr>
        <w:t xml:space="preserve"> pending for HR+, HER2- with ALN+.</w:t>
      </w:r>
    </w:p>
    <w:p w:rsidR="00000000" w:rsidDel="00000000" w:rsidP="00000000" w:rsidRDefault="00000000" w:rsidRPr="00000000" w14:paraId="00000BDA">
      <w:pPr>
        <w:numPr>
          <w:ilvl w:val="0"/>
          <w:numId w:val="6"/>
        </w:numPr>
        <w:spacing w:line="240" w:lineRule="auto"/>
        <w:rPr/>
      </w:pPr>
      <w:r w:rsidDel="00000000" w:rsidR="00000000" w:rsidRPr="00000000">
        <w:rPr>
          <w:rFonts w:ascii="Gungsuh" w:cs="Gungsuh" w:eastAsia="Gungsuh" w:hAnsi="Gungsuh"/>
          <w:b w:val="1"/>
          <w:rtl w:val="0"/>
        </w:rPr>
        <w:t xml:space="preserve">Oncotype HR (≥ 26)</w:t>
      </w:r>
      <w:r w:rsidDel="00000000" w:rsidR="00000000" w:rsidRPr="00000000">
        <w:rPr>
          <w:rtl w:val="0"/>
        </w:rPr>
        <w:t xml:space="preserve">: endo</w:t>
      </w:r>
      <w:r w:rsidDel="00000000" w:rsidR="00000000" w:rsidRPr="00000000">
        <w:rPr>
          <w:b w:val="1"/>
          <w:rtl w:val="0"/>
        </w:rPr>
        <w:t xml:space="preserve"> + chemo</w:t>
      </w:r>
      <w:r w:rsidDel="00000000" w:rsidR="00000000" w:rsidRPr="00000000">
        <w:rPr>
          <w:rtl w:val="0"/>
        </w:rPr>
        <w:t xml:space="preserve">.</w:t>
      </w:r>
    </w:p>
    <w:bookmarkStart w:colFirst="0" w:colLast="0" w:name="mtuco0aybfhv" w:id="205"/>
    <w:bookmarkEnd w:id="205"/>
    <w:p w:rsidR="00000000" w:rsidDel="00000000" w:rsidP="00000000" w:rsidRDefault="00000000" w:rsidRPr="00000000" w14:paraId="00000BDB">
      <w:pPr>
        <w:numPr>
          <w:ilvl w:val="1"/>
          <w:numId w:val="6"/>
        </w:numPr>
        <w:spacing w:line="240" w:lineRule="auto"/>
        <w:ind w:left="1440" w:hanging="360"/>
        <w:rPr>
          <w:u w:val="none"/>
        </w:rPr>
      </w:pPr>
      <w:r w:rsidDel="00000000" w:rsidR="00000000" w:rsidRPr="00000000">
        <w:rPr>
          <w:b w:val="1"/>
          <w:rtl w:val="0"/>
        </w:rPr>
        <w:t xml:space="preserve">TAILOR</w:t>
      </w:r>
      <w:r w:rsidDel="00000000" w:rsidR="00000000" w:rsidRPr="00000000">
        <w:rPr>
          <w:b w:val="1"/>
          <w:rtl w:val="0"/>
        </w:rPr>
        <w:t xml:space="preserve">x</w:t>
      </w:r>
      <w:r w:rsidDel="00000000" w:rsidR="00000000" w:rsidRPr="00000000">
        <w:rPr>
          <w:rtl w:val="0"/>
        </w:rPr>
        <w:t xml:space="preserve"> [</w:t>
      </w:r>
      <w:hyperlink r:id="rId663">
        <w:r w:rsidDel="00000000" w:rsidR="00000000" w:rsidRPr="00000000">
          <w:rPr>
            <w:rtl w:val="0"/>
          </w:rPr>
          <w:t xml:space="preserve">Sparano JAMA Onc '19</w:t>
        </w:r>
      </w:hyperlink>
      <w:r w:rsidDel="00000000" w:rsidR="00000000" w:rsidRPr="00000000">
        <w:rPr>
          <w:rtl w:val="0"/>
        </w:rPr>
        <w:t xml:space="preserve">]: On</w:t>
      </w:r>
      <w:r w:rsidDel="00000000" w:rsidR="00000000" w:rsidRPr="00000000">
        <w:rPr>
          <w:rFonts w:ascii="Gungsuh" w:cs="Gungsuh" w:eastAsia="Gungsuh" w:hAnsi="Gungsuh"/>
          <w:rtl w:val="0"/>
        </w:rPr>
        <w:t xml:space="preserve">cotype ≥ 26.</w:t>
      </w:r>
      <w:r w:rsidDel="00000000" w:rsidR="00000000" w:rsidRPr="00000000">
        <w:rPr>
          <w:b w:val="1"/>
          <w:rtl w:val="0"/>
        </w:rPr>
        <w:t xml:space="preserve"> Endo therapy + chemo</w:t>
      </w:r>
      <w:r w:rsidDel="00000000" w:rsidR="00000000" w:rsidRPr="00000000">
        <w:rPr>
          <w:rtl w:val="0"/>
        </w:rPr>
        <w:t xml:space="preserve"> for HR+, HER2- T1c-T2 or T1b*.</w:t>
      </w:r>
    </w:p>
    <w:p w:rsidR="00000000" w:rsidDel="00000000" w:rsidP="00000000" w:rsidRDefault="00000000" w:rsidRPr="00000000" w14:paraId="00000BDC">
      <w:pPr>
        <w:spacing w:line="240" w:lineRule="auto"/>
        <w:ind w:left="1440" w:firstLine="0"/>
        <w:rPr/>
      </w:pPr>
      <w:r w:rsidDel="00000000" w:rsidR="00000000" w:rsidRPr="00000000">
        <w:rPr>
          <w:rFonts w:ascii="Gungsuh" w:cs="Gungsuh" w:eastAsia="Gungsuh" w:hAnsi="Gungsuh"/>
          <w:rtl w:val="0"/>
        </w:rPr>
        <w:t xml:space="preserve">Recall: 10y DM for the HR group (≥ 31) on [</w:t>
      </w:r>
      <w:hyperlink w:anchor="l67ghwsv1n1l">
        <w:r w:rsidDel="00000000" w:rsidR="00000000" w:rsidRPr="00000000">
          <w:rPr>
            <w:rtl w:val="0"/>
          </w:rPr>
          <w:t xml:space="preserve">B-20</w:t>
        </w:r>
      </w:hyperlink>
      <w:r w:rsidDel="00000000" w:rsidR="00000000" w:rsidRPr="00000000">
        <w:rPr>
          <w:rtl w:val="0"/>
        </w:rPr>
        <w:t xml:space="preserve">]</w:t>
      </w:r>
      <w:r w:rsidDel="00000000" w:rsidR="00000000" w:rsidRPr="00000000">
        <w:rPr>
          <w:rtl w:val="0"/>
        </w:rPr>
        <w:t xml:space="preserve"> was barely 10% for the tamoxifen + chemotherapy group, so that means we might see around 5% more DM in the next five years from this HR subgroup in TAILORx.</w:t>
        <w:br w:type="textWrapping"/>
        <w:t xml:space="preserve">TBL </w:t>
      </w:r>
      <w:hyperlink r:id="rId664">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Compared to historical controls, women with high-risk Oncotype DX scores ≥26 derive a huge advantage in disease control with the addition of chemo, supporting strategies to brand this test as predictive.</w:t>
      </w:r>
    </w:p>
    <w:p w:rsidR="00000000" w:rsidDel="00000000" w:rsidP="00000000" w:rsidRDefault="00000000" w:rsidRPr="00000000" w14:paraId="00000BDD">
      <w:pPr>
        <w:numPr>
          <w:ilvl w:val="2"/>
          <w:numId w:val="6"/>
        </w:numPr>
        <w:spacing w:line="240" w:lineRule="auto"/>
        <w:ind w:left="2160" w:hanging="360"/>
        <w:rPr>
          <w:u w:val="none"/>
        </w:rPr>
      </w:pPr>
      <w:r w:rsidDel="00000000" w:rsidR="00000000" w:rsidRPr="00000000">
        <w:rPr>
          <w:rFonts w:ascii="Gungsuh" w:cs="Gungsuh" w:eastAsia="Gungsuh" w:hAnsi="Gungsuh"/>
          <w:rtl w:val="0"/>
        </w:rPr>
        <w:t xml:space="preserve">1389 pts. Scores ≥ 26. HR(+), HER2(-) ALN(-) T1c-T2 or *T1b if G2-3 or LVSI. </w:t>
      </w:r>
    </w:p>
    <w:p w:rsidR="00000000" w:rsidDel="00000000" w:rsidP="00000000" w:rsidRDefault="00000000" w:rsidRPr="00000000" w14:paraId="00000BDE">
      <w:pPr>
        <w:numPr>
          <w:ilvl w:val="3"/>
          <w:numId w:val="6"/>
        </w:numPr>
        <w:spacing w:line="240" w:lineRule="auto"/>
        <w:ind w:left="2880" w:hanging="360"/>
        <w:rPr>
          <w:u w:val="none"/>
        </w:rPr>
      </w:pPr>
      <w:r w:rsidDel="00000000" w:rsidR="00000000" w:rsidRPr="00000000">
        <w:rPr>
          <w:rtl w:val="0"/>
        </w:rPr>
        <w:t xml:space="preserve">Half RS 26-30, while the other half with RS 31-100. </w:t>
      </w:r>
    </w:p>
    <w:p w:rsidR="00000000" w:rsidDel="00000000" w:rsidP="00000000" w:rsidRDefault="00000000" w:rsidRPr="00000000" w14:paraId="00000BDF">
      <w:pPr>
        <w:numPr>
          <w:ilvl w:val="3"/>
          <w:numId w:val="6"/>
        </w:numPr>
        <w:spacing w:line="240" w:lineRule="auto"/>
        <w:ind w:left="2880" w:hanging="360"/>
        <w:rPr>
          <w:u w:val="none"/>
        </w:rPr>
      </w:pPr>
      <w:r w:rsidDel="00000000" w:rsidR="00000000" w:rsidRPr="00000000">
        <w:rPr>
          <w:rtl w:val="0"/>
        </w:rPr>
        <w:t xml:space="preserve">Chemo: Includes docetaxel/cyclophosphamide in 40%, anthracycline in ~40%. No chemo in 6%. </w:t>
      </w:r>
    </w:p>
    <w:p w:rsidR="00000000" w:rsidDel="00000000" w:rsidP="00000000" w:rsidRDefault="00000000" w:rsidRPr="00000000" w14:paraId="00000BE0">
      <w:pPr>
        <w:numPr>
          <w:ilvl w:val="2"/>
          <w:numId w:val="6"/>
        </w:numPr>
        <w:spacing w:line="240" w:lineRule="auto"/>
        <w:ind w:left="2160" w:hanging="360"/>
        <w:rPr>
          <w:u w:val="none"/>
        </w:rPr>
      </w:pPr>
      <w:r w:rsidDel="00000000" w:rsidR="00000000" w:rsidRPr="00000000">
        <w:rPr>
          <w:rtl w:val="0"/>
        </w:rPr>
        <w:t xml:space="preserve">5y DMFS 93%. 5y DFS 91%. 5y OS 96%. </w:t>
      </w:r>
    </w:p>
    <w:bookmarkStart w:colFirst="0" w:colLast="0" w:name="amvaqenundq2" w:id="206"/>
    <w:bookmarkEnd w:id="206"/>
    <w:p w:rsidR="00000000" w:rsidDel="00000000" w:rsidP="00000000" w:rsidRDefault="00000000" w:rsidRPr="00000000" w14:paraId="00000BE1">
      <w:pPr>
        <w:numPr>
          <w:ilvl w:val="0"/>
          <w:numId w:val="6"/>
        </w:numPr>
      </w:pPr>
      <w:r w:rsidDel="00000000" w:rsidR="00000000" w:rsidRPr="00000000">
        <w:rPr>
          <w:b w:val="1"/>
          <w:rtl w:val="0"/>
        </w:rPr>
        <w:t xml:space="preserve">TAILOR RT / CCTG MA.39</w:t>
      </w:r>
      <w:r w:rsidDel="00000000" w:rsidR="00000000" w:rsidRPr="00000000">
        <w:rPr>
          <w:rtl w:val="0"/>
        </w:rPr>
        <w:t xml:space="preserve"> [</w:t>
      </w:r>
      <w:hyperlink r:id="rId665">
        <w:r w:rsidDel="00000000" w:rsidR="00000000" w:rsidRPr="00000000">
          <w:rPr>
            <w:rtl w:val="0"/>
          </w:rPr>
          <w:t xml:space="preserve">NCT03488693</w:t>
        </w:r>
      </w:hyperlink>
      <w:r w:rsidDel="00000000" w:rsidR="00000000" w:rsidRPr="00000000">
        <w:rPr>
          <w:rtl w:val="0"/>
        </w:rPr>
        <w:t xml:space="preserve">]: </w:t>
      </w:r>
      <w:r w:rsidDel="00000000" w:rsidR="00000000" w:rsidRPr="00000000">
        <w:rPr>
          <w:b w:val="1"/>
          <w:rtl w:val="0"/>
        </w:rPr>
        <w:t xml:space="preserve">BCS/MRM ± PORT for N1 low risk breast cancer</w:t>
      </w:r>
      <w:r w:rsidDel="00000000" w:rsidR="00000000" w:rsidRPr="00000000">
        <w:rPr>
          <w:rtl w:val="0"/>
        </w:rPr>
        <w:t xml:space="preserve">.</w:t>
      </w:r>
    </w:p>
    <w:p w:rsidR="00000000" w:rsidDel="00000000" w:rsidP="00000000" w:rsidRDefault="00000000" w:rsidRPr="00000000" w14:paraId="00000BE2">
      <w:pPr>
        <w:ind w:firstLine="720"/>
        <w:rPr>
          <w:vertAlign w:val="superscript"/>
        </w:rPr>
      </w:pPr>
      <w:r w:rsidDel="00000000" w:rsidR="00000000" w:rsidRPr="00000000">
        <w:rPr>
          <w:rtl w:val="0"/>
        </w:rPr>
        <w:t xml:space="preserve">Based on data from Mamoun</w:t>
      </w:r>
      <w:r w:rsidDel="00000000" w:rsidR="00000000" w:rsidRPr="00000000">
        <w:rPr>
          <w:rtl w:val="0"/>
        </w:rPr>
        <w:t xml:space="preserve">as [</w:t>
      </w:r>
      <w:hyperlink w:anchor="fzrf0tfvixus">
        <w:r w:rsidDel="00000000" w:rsidR="00000000" w:rsidRPr="00000000">
          <w:rPr>
            <w:rtl w:val="0"/>
          </w:rPr>
          <w:t xml:space="preserve">B-28 Oncotype data</w:t>
        </w:r>
      </w:hyperlink>
      <w:r w:rsidDel="00000000" w:rsidR="00000000" w:rsidRPr="00000000">
        <w:rPr>
          <w:rtl w:val="0"/>
        </w:rPr>
        <w:t xml:space="preserve">].</w:t>
      </w:r>
      <w:r w:rsidDel="00000000" w:rsidR="00000000" w:rsidRPr="00000000">
        <w:rPr>
          <w:rtl w:val="0"/>
        </w:rPr>
        <w:t xml:space="preserve"> See NRG BR007 (DEBRA) in [</w:t>
      </w:r>
      <w:hyperlink w:anchor="_tbormi5s53gs">
        <w:r w:rsidDel="00000000" w:rsidR="00000000" w:rsidRPr="00000000">
          <w:rPr>
            <w:rtl w:val="0"/>
          </w:rPr>
          <w:t xml:space="preserve">Future Directions for Omission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E3">
      <w:pPr>
        <w:ind w:firstLine="720"/>
        <w:rPr/>
      </w:pPr>
      <w:r w:rsidDel="00000000" w:rsidR="00000000" w:rsidRPr="00000000">
        <w:rPr>
          <w:rtl w:val="0"/>
        </w:rPr>
        <w:t xml:space="preserve">See NCTN Trial Portfolios by Disease Site: [</w:t>
      </w:r>
      <w:hyperlink r:id="rId666">
        <w:r w:rsidDel="00000000" w:rsidR="00000000" w:rsidRPr="00000000">
          <w:rPr>
            <w:rtl w:val="0"/>
          </w:rPr>
          <w:t xml:space="preserve">Breast</w:t>
        </w:r>
      </w:hyperlink>
      <w:r w:rsidDel="00000000" w:rsidR="00000000" w:rsidRPr="00000000">
        <w:rPr>
          <w:rtl w:val="0"/>
        </w:rPr>
        <w:t xml:space="preserve">] and [</w:t>
      </w:r>
      <w:hyperlink w:anchor="_vw08ws6bnc73">
        <w:r w:rsidDel="00000000" w:rsidR="00000000" w:rsidRPr="00000000">
          <w:rPr>
            <w:rtl w:val="0"/>
          </w:rPr>
          <w:t xml:space="preserve">Future Directions</w:t>
        </w:r>
      </w:hyperlink>
      <w:r w:rsidDel="00000000" w:rsidR="00000000" w:rsidRPr="00000000">
        <w:rPr>
          <w:rtl w:val="0"/>
        </w:rPr>
        <w:t xml:space="preserve">].</w:t>
      </w:r>
    </w:p>
    <w:p w:rsidR="00000000" w:rsidDel="00000000" w:rsidP="00000000" w:rsidRDefault="00000000" w:rsidRPr="00000000" w14:paraId="00000BE4">
      <w:pPr>
        <w:numPr>
          <w:ilvl w:val="1"/>
          <w:numId w:val="6"/>
        </w:numPr>
        <w:ind w:left="1440" w:hanging="360"/>
      </w:pPr>
      <w:r w:rsidDel="00000000" w:rsidR="00000000" w:rsidRPr="00000000">
        <w:rPr>
          <w:rtl w:val="0"/>
        </w:rPr>
        <w:t xml:space="preserve">T1-2N1 disease with macromets &gt; 2 mm (1-3 for ALND, 1-2 for BCS/SLNB, 1 for MRM/SLNB).</w:t>
      </w:r>
    </w:p>
    <w:p w:rsidR="00000000" w:rsidDel="00000000" w:rsidP="00000000" w:rsidRDefault="00000000" w:rsidRPr="00000000" w14:paraId="00000BE5">
      <w:pPr>
        <w:numPr>
          <w:ilvl w:val="1"/>
          <w:numId w:val="6"/>
        </w:numPr>
        <w:ind w:left="1440" w:hanging="360"/>
      </w:pPr>
      <w:r w:rsidDel="00000000" w:rsidR="00000000" w:rsidRPr="00000000">
        <w:rPr>
          <w:rFonts w:ascii="Gungsuh" w:cs="Gungsuh" w:eastAsia="Gungsuh" w:hAnsi="Gungsuh"/>
          <w:rtl w:val="0"/>
        </w:rPr>
        <w:t xml:space="preserve">ER ≥ 1% and HER2 negative. Endocrine planned for ≥ 5y. Oncotype Dx &lt; 18 (low risk). </w:t>
      </w:r>
    </w:p>
    <w:p w:rsidR="00000000" w:rsidDel="00000000" w:rsidP="00000000" w:rsidRDefault="00000000" w:rsidRPr="00000000" w14:paraId="00000BE6">
      <w:pPr>
        <w:numPr>
          <w:ilvl w:val="1"/>
          <w:numId w:val="6"/>
        </w:numPr>
        <w:ind w:left="1440" w:hanging="360"/>
      </w:pPr>
      <w:r w:rsidDel="00000000" w:rsidR="00000000" w:rsidRPr="00000000">
        <w:rPr>
          <w:rtl w:val="0"/>
        </w:rPr>
        <w:t xml:space="preserve">Adjuvant chemo allowed.</w:t>
      </w:r>
    </w:p>
    <w:p w:rsidR="00000000" w:rsidDel="00000000" w:rsidP="00000000" w:rsidRDefault="00000000" w:rsidRPr="00000000" w14:paraId="00000BE7">
      <w:pPr>
        <w:ind w:left="360"/>
        <w:rPr/>
      </w:pPr>
      <w:r w:rsidDel="00000000" w:rsidR="00000000" w:rsidRPr="00000000">
        <w:rPr>
          <w:rtl w:val="0"/>
        </w:rPr>
      </w:r>
    </w:p>
    <w:tbl>
      <w:tblPr>
        <w:tblStyle w:val="Table53"/>
        <w:tblW w:w="1044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2"/>
        <w:tblGridChange w:id="0">
          <w:tblGrid>
            <w:gridCol w:w="1044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E8">
            <w:pPr>
              <w:ind w:left="0" w:firstLine="0"/>
              <w:rPr>
                <w:i w:val="1"/>
              </w:rPr>
            </w:pPr>
            <w:r w:rsidDel="00000000" w:rsidR="00000000" w:rsidRPr="00000000">
              <w:rPr>
                <w:b w:val="1"/>
                <w:rtl w:val="0"/>
              </w:rPr>
              <w:t xml:space="preserve">ASCO Guideline: </w:t>
            </w:r>
            <w:hyperlink r:id="rId667">
              <w:r w:rsidDel="00000000" w:rsidR="00000000" w:rsidRPr="00000000">
                <w:rPr>
                  <w:b w:val="1"/>
                  <w:rtl w:val="0"/>
                </w:rPr>
                <w:t xml:space="preserve">Use of Biomarkers to Guide Decisions on Adjuvant Systemic Tx for Early-Stage IBC </w:t>
              </w:r>
            </w:hyperlink>
            <w:r w:rsidDel="00000000" w:rsidR="00000000" w:rsidRPr="00000000">
              <w:rPr>
                <w:i w:val="1"/>
                <w:rtl w:val="0"/>
              </w:rPr>
              <w:t xml:space="preserve">May 31, 2019</w:t>
            </w:r>
          </w:p>
          <w:p w:rsidR="00000000" w:rsidDel="00000000" w:rsidP="00000000" w:rsidRDefault="00000000" w:rsidRPr="00000000" w14:paraId="00000BE9">
            <w:pPr>
              <w:ind w:left="0" w:firstLine="0"/>
              <w:rPr/>
            </w:pPr>
            <w:r w:rsidDel="00000000" w:rsidR="00000000" w:rsidRPr="00000000">
              <w:rPr>
                <w:rtl w:val="0"/>
              </w:rPr>
              <w:t xml:space="preserve">See the</w:t>
            </w:r>
            <w:r w:rsidDel="00000000" w:rsidR="00000000" w:rsidRPr="00000000">
              <w:rPr>
                <w:rtl w:val="0"/>
              </w:rPr>
              <w:t xml:space="preserve"> [</w:t>
            </w:r>
            <w:hyperlink w:anchor="_k6751yb54q9w">
              <w:r w:rsidDel="00000000" w:rsidR="00000000" w:rsidRPr="00000000">
                <w:rPr>
                  <w:rtl w:val="0"/>
                </w:rPr>
                <w:t xml:space="preserve">Oncotype</w:t>
              </w:r>
            </w:hyperlink>
            <w:r w:rsidDel="00000000" w:rsidR="00000000" w:rsidRPr="00000000">
              <w:rPr>
                <w:rtl w:val="0"/>
              </w:rPr>
              <w:t xml:space="preserve">] section for the version of this guideline which includes data for Oncotype.</w:t>
            </w:r>
          </w:p>
          <w:p w:rsidR="00000000" w:rsidDel="00000000" w:rsidP="00000000" w:rsidRDefault="00000000" w:rsidRPr="00000000" w14:paraId="00000BEA">
            <w:pPr>
              <w:numPr>
                <w:ilvl w:val="0"/>
                <w:numId w:val="74"/>
              </w:numPr>
            </w:pPr>
            <w:r w:rsidDel="00000000" w:rsidR="00000000" w:rsidRPr="00000000">
              <w:rPr>
                <w:rtl w:val="0"/>
              </w:rPr>
              <w:t xml:space="preserve">Mammaprint for HR+, HER2-, node negative BrCa at high clinical risk to help determine whether or not to withhold adjuvant systemic chemo due to the ability to ID a good-prognosis population where chemo may not benefit.</w:t>
            </w:r>
          </w:p>
          <w:p w:rsidR="00000000" w:rsidDel="00000000" w:rsidP="00000000" w:rsidRDefault="00000000" w:rsidRPr="00000000" w14:paraId="00000BEB">
            <w:pPr>
              <w:numPr>
                <w:ilvl w:val="1"/>
                <w:numId w:val="74"/>
              </w:numPr>
              <w:ind w:left="1440" w:hanging="360"/>
            </w:pPr>
            <w:r w:rsidDel="00000000" w:rsidR="00000000" w:rsidRPr="00000000">
              <w:rPr>
                <w:rtl w:val="0"/>
              </w:rPr>
              <w:t xml:space="preserve">Women in low clinical risk did not benefit from chemo regardless of genomic Mammaprint risk group.</w:t>
            </w:r>
          </w:p>
          <w:p w:rsidR="00000000" w:rsidDel="00000000" w:rsidP="00000000" w:rsidRDefault="00000000" w:rsidRPr="00000000" w14:paraId="00000BEC">
            <w:pPr>
              <w:numPr>
                <w:ilvl w:val="0"/>
                <w:numId w:val="74"/>
              </w:numPr>
            </w:pPr>
            <w:r w:rsidDel="00000000" w:rsidR="00000000" w:rsidRPr="00000000">
              <w:rPr>
                <w:rtl w:val="0"/>
              </w:rPr>
              <w:t xml:space="preserve">Mammaprint for HR+, HER2-, N1 BrCa at high clinical risk to inform decisions on withholding chemotherapy.</w:t>
            </w:r>
          </w:p>
          <w:p w:rsidR="00000000" w:rsidDel="00000000" w:rsidP="00000000" w:rsidRDefault="00000000" w:rsidRPr="00000000" w14:paraId="00000BED">
            <w:pPr>
              <w:numPr>
                <w:ilvl w:val="1"/>
                <w:numId w:val="74"/>
              </w:numPr>
              <w:ind w:left="1440" w:hanging="360"/>
            </w:pPr>
            <w:r w:rsidDel="00000000" w:rsidR="00000000" w:rsidRPr="00000000">
              <w:rPr>
                <w:rtl w:val="0"/>
              </w:rPr>
              <w:t xml:space="preserve">Benefit from chemo cannot be excluded, particularly for 2+ lymph nodes.</w:t>
            </w:r>
          </w:p>
          <w:p w:rsidR="00000000" w:rsidDel="00000000" w:rsidP="00000000" w:rsidRDefault="00000000" w:rsidRPr="00000000" w14:paraId="00000BEE">
            <w:pPr>
              <w:numPr>
                <w:ilvl w:val="0"/>
                <w:numId w:val="74"/>
              </w:numPr>
            </w:pPr>
            <w:r w:rsidDel="00000000" w:rsidR="00000000" w:rsidRPr="00000000">
              <w:rPr>
                <w:rtl w:val="0"/>
              </w:rPr>
              <w:t xml:space="preserve">Do not use Mammaprint to guide decisions on adjuvant systemic treatment for HR+, HER2-, N+ at low clinical risk, nor any patient with HER2+ or TNBC due to lack of definitive data in these populations.</w:t>
            </w:r>
          </w:p>
        </w:tc>
      </w:tr>
    </w:tbl>
    <w:p w:rsidR="00000000" w:rsidDel="00000000" w:rsidP="00000000" w:rsidRDefault="00000000" w:rsidRPr="00000000" w14:paraId="00000BEF">
      <w:pPr>
        <w:ind w:left="0" w:firstLine="0"/>
        <w:rPr/>
      </w:pPr>
      <w:r w:rsidDel="00000000" w:rsidR="00000000" w:rsidRPr="00000000">
        <w:rPr>
          <w:rtl w:val="0"/>
        </w:rPr>
      </w:r>
    </w:p>
    <w:p w:rsidR="00000000" w:rsidDel="00000000" w:rsidP="00000000" w:rsidRDefault="00000000" w:rsidRPr="00000000" w14:paraId="00000BF0">
      <w:pPr>
        <w:pStyle w:val="Heading2"/>
        <w:rPr/>
      </w:pPr>
      <w:bookmarkStart w:colFirst="0" w:colLast="0" w:name="_a2mmzzpj6rcg" w:id="207"/>
      <w:bookmarkEnd w:id="207"/>
      <w:hyperlink w:anchor="_su5gyvr8p391">
        <w:r w:rsidDel="00000000" w:rsidR="00000000" w:rsidRPr="00000000">
          <w:rPr>
            <w:rtl w:val="0"/>
          </w:rPr>
          <w:t xml:space="preserve">Mammaprint (70 gene assay)</w:t>
        </w:r>
      </w:hyperlink>
      <w:r w:rsidDel="00000000" w:rsidR="00000000" w:rsidRPr="00000000">
        <w:rPr>
          <w:rtl w:val="0"/>
        </w:rPr>
      </w:r>
    </w:p>
    <w:p w:rsidR="00000000" w:rsidDel="00000000" w:rsidP="00000000" w:rsidRDefault="00000000" w:rsidRPr="00000000" w14:paraId="00000BF1">
      <w:pPr>
        <w:spacing w:line="240" w:lineRule="auto"/>
        <w:ind w:left="0" w:firstLine="0"/>
        <w:rPr/>
      </w:pPr>
      <w:r w:rsidDel="00000000" w:rsidR="00000000" w:rsidRPr="00000000">
        <w:rPr>
          <w:rtl w:val="0"/>
        </w:rPr>
        <w:t xml:space="preserve">See the Summary Box above. </w:t>
      </w:r>
      <w:r w:rsidDel="00000000" w:rsidR="00000000" w:rsidRPr="00000000">
        <w:rPr>
          <w:rtl w:val="0"/>
        </w:rPr>
        <w:t xml:space="preserve">70 gene assay: Low risk or high risk.</w:t>
      </w:r>
    </w:p>
    <w:p w:rsidR="00000000" w:rsidDel="00000000" w:rsidP="00000000" w:rsidRDefault="00000000" w:rsidRPr="00000000" w14:paraId="00000BF2">
      <w:pPr>
        <w:ind w:left="0" w:firstLine="0"/>
        <w:rPr/>
      </w:pPr>
      <w:r w:rsidDel="00000000" w:rsidR="00000000" w:rsidRPr="00000000">
        <w:rPr>
          <w:rtl w:val="0"/>
        </w:rPr>
        <w:t xml:space="preserve">Molecular Predictive and Prognostic Markers in Locoregional Management [</w:t>
      </w:r>
      <w:hyperlink r:id="rId668">
        <w:r w:rsidDel="00000000" w:rsidR="00000000" w:rsidRPr="00000000">
          <w:rPr>
            <w:rtl w:val="0"/>
          </w:rPr>
          <w:t xml:space="preserve">Mamounas, Mitchell and Woodward JCO '20</w:t>
        </w:r>
      </w:hyperlink>
      <w:r w:rsidDel="00000000" w:rsidR="00000000" w:rsidRPr="00000000">
        <w:rPr>
          <w:rtl w:val="0"/>
        </w:rPr>
        <w:t xml:space="preserve">].</w:t>
      </w:r>
    </w:p>
    <w:p w:rsidR="00000000" w:rsidDel="00000000" w:rsidP="00000000" w:rsidRDefault="00000000" w:rsidRPr="00000000" w14:paraId="00000BF3">
      <w:pPr>
        <w:numPr>
          <w:ilvl w:val="0"/>
          <w:numId w:val="6"/>
        </w:numPr>
        <w:spacing w:line="240" w:lineRule="auto"/>
        <w:rPr/>
      </w:pPr>
      <w:r w:rsidDel="00000000" w:rsidR="00000000" w:rsidRPr="00000000">
        <w:rPr>
          <w:rtl w:val="0"/>
        </w:rPr>
        <w:t xml:space="preserve">For cN0, OS only improved with chemo if </w:t>
      </w:r>
      <w:r w:rsidDel="00000000" w:rsidR="00000000" w:rsidRPr="00000000">
        <w:rPr>
          <w:i w:val="1"/>
          <w:rtl w:val="0"/>
        </w:rPr>
        <w:t xml:space="preserve">high </w:t>
      </w:r>
      <w:r w:rsidDel="00000000" w:rsidR="00000000" w:rsidRPr="00000000">
        <w:rPr>
          <w:rtl w:val="0"/>
        </w:rPr>
        <w:t xml:space="preserve">risk. Mammaprint is slightly better than Oncotype for predicting OS.</w:t>
      </w:r>
    </w:p>
    <w:bookmarkStart w:colFirst="0" w:colLast="0" w:name="uzpaxc8hpwfr" w:id="208"/>
    <w:bookmarkEnd w:id="208"/>
    <w:p w:rsidR="00000000" w:rsidDel="00000000" w:rsidP="00000000" w:rsidRDefault="00000000" w:rsidRPr="00000000" w14:paraId="00000BF4">
      <w:pPr>
        <w:numPr>
          <w:ilvl w:val="0"/>
          <w:numId w:val="6"/>
        </w:numPr>
        <w:spacing w:line="240" w:lineRule="auto"/>
        <w:rPr/>
      </w:pPr>
      <w:r w:rsidDel="00000000" w:rsidR="00000000" w:rsidRPr="00000000">
        <w:rPr>
          <w:rtl w:val="0"/>
        </w:rPr>
        <w:t xml:space="preserve">D</w:t>
      </w:r>
      <w:r w:rsidDel="00000000" w:rsidR="00000000" w:rsidRPr="00000000">
        <w:rPr>
          <w:rtl w:val="0"/>
        </w:rPr>
        <w:t xml:space="preserve">rukker [</w:t>
      </w:r>
      <w:hyperlink r:id="rId669">
        <w:r w:rsidDel="00000000" w:rsidR="00000000" w:rsidRPr="00000000">
          <w:rPr>
            <w:rtl w:val="0"/>
          </w:rPr>
          <w:t xml:space="preserve">Breast Ca Tr '14</w:t>
        </w:r>
      </w:hyperlink>
      <w:r w:rsidDel="00000000" w:rsidR="00000000" w:rsidRPr="00000000">
        <w:rPr>
          <w:rtl w:val="0"/>
        </w:rPr>
        <w:t xml:space="preserve">]:</w:t>
      </w:r>
      <w:r w:rsidDel="00000000" w:rsidR="00000000" w:rsidRPr="00000000">
        <w:rPr>
          <w:b w:val="1"/>
          <w:rtl w:val="0"/>
        </w:rPr>
        <w:t xml:space="preserve"> Low vs. High risk Mammaprint</w:t>
      </w:r>
      <w:r w:rsidDel="00000000" w:rsidR="00000000" w:rsidRPr="00000000">
        <w:rPr>
          <w:rtl w:val="0"/>
        </w:rPr>
        <w:t xml:space="preserve">.</w:t>
        <w:br w:type="textWrapping"/>
        <w:t xml:space="preserve">The 70-gene signature's strongest prognostic power is seen in the first 5y after diagnosis.</w:t>
      </w:r>
    </w:p>
    <w:p w:rsidR="00000000" w:rsidDel="00000000" w:rsidP="00000000" w:rsidRDefault="00000000" w:rsidRPr="00000000" w14:paraId="00000BF5">
      <w:pPr>
        <w:numPr>
          <w:ilvl w:val="1"/>
          <w:numId w:val="6"/>
        </w:numPr>
        <w:spacing w:line="240" w:lineRule="auto"/>
        <w:ind w:left="1440" w:hanging="360"/>
        <w:rPr/>
      </w:pPr>
      <w:r w:rsidDel="00000000" w:rsidR="00000000" w:rsidRPr="00000000">
        <w:rPr>
          <w:rtl w:val="0"/>
        </w:rPr>
        <w:t xml:space="preserve">293 patients &lt; 53y with T1-2N0-1 breast cancer. 1984-1995. </w:t>
      </w:r>
      <w:r w:rsidDel="00000000" w:rsidR="00000000" w:rsidRPr="00000000">
        <w:rPr>
          <w:rtl w:val="0"/>
        </w:rPr>
        <w:t xml:space="preserve">50% N1. MFU 18.5y.</w:t>
      </w:r>
    </w:p>
    <w:p w:rsidR="00000000" w:rsidDel="00000000" w:rsidP="00000000" w:rsidRDefault="00000000" w:rsidRPr="00000000" w14:paraId="00000BF6">
      <w:pPr>
        <w:numPr>
          <w:ilvl w:val="1"/>
          <w:numId w:val="6"/>
        </w:numPr>
        <w:spacing w:line="240" w:lineRule="auto"/>
        <w:ind w:left="1440" w:hanging="360"/>
        <w:rPr/>
      </w:pPr>
      <w:r w:rsidDel="00000000" w:rsidR="00000000" w:rsidRPr="00000000">
        <w:rPr>
          <w:rtl w:val="0"/>
        </w:rPr>
        <w:t xml:space="preserve">DMFS is predicted for low vs. high risk Mammaprint, applying to node negative and node-positive pts.</w:t>
      </w:r>
    </w:p>
    <w:p w:rsidR="00000000" w:rsidDel="00000000" w:rsidP="00000000" w:rsidRDefault="00000000" w:rsidRPr="00000000" w14:paraId="00000BF7">
      <w:pPr>
        <w:numPr>
          <w:ilvl w:val="1"/>
          <w:numId w:val="6"/>
        </w:numPr>
        <w:spacing w:line="240" w:lineRule="auto"/>
        <w:ind w:left="1440" w:hanging="360"/>
        <w:rPr/>
      </w:pPr>
      <w:r w:rsidDel="00000000" w:rsidR="00000000" w:rsidRPr="00000000">
        <w:rPr>
          <w:rFonts w:ascii="Cardo" w:cs="Cardo" w:eastAsia="Cardo" w:hAnsi="Cardo"/>
          <w:rtl w:val="0"/>
        </w:rPr>
        <w:t xml:space="preserve">10y LRR 6→ 13%. Compared to 10y LRR of 4% for Oncotype RS &lt; 18. </w:t>
      </w:r>
      <w:hyperlink w:anchor="3r25rjp7gsh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F8">
      <w:pPr>
        <w:numPr>
          <w:ilvl w:val="1"/>
          <w:numId w:val="6"/>
        </w:numPr>
        <w:spacing w:line="240" w:lineRule="auto"/>
        <w:ind w:left="1440" w:hanging="360"/>
        <w:rPr/>
      </w:pPr>
      <w:r w:rsidDel="00000000" w:rsidR="00000000" w:rsidRPr="00000000">
        <w:rPr>
          <w:rFonts w:ascii="Cardo" w:cs="Cardo" w:eastAsia="Cardo" w:hAnsi="Cardo"/>
          <w:rtl w:val="0"/>
        </w:rPr>
        <w:t xml:space="preserve">25y HR for all patients for DMFS / OS of 3.1→ 2.9.</w:t>
      </w:r>
    </w:p>
    <w:p w:rsidR="00000000" w:rsidDel="00000000" w:rsidP="00000000" w:rsidRDefault="00000000" w:rsidRPr="00000000" w14:paraId="00000BF9">
      <w:pPr>
        <w:numPr>
          <w:ilvl w:val="1"/>
          <w:numId w:val="6"/>
        </w:numPr>
        <w:spacing w:line="240" w:lineRule="auto"/>
        <w:ind w:left="1440" w:hanging="360"/>
        <w:rPr/>
      </w:pPr>
      <w:r w:rsidDel="00000000" w:rsidR="00000000" w:rsidRPr="00000000">
        <w:rPr>
          <w:rFonts w:ascii="Cardo" w:cs="Cardo" w:eastAsia="Cardo" w:hAnsi="Cardo"/>
          <w:rtl w:val="0"/>
        </w:rPr>
        <w:t xml:space="preserve">5y HR for DMFS / OS of 9.6→ 11.3. </w:t>
      </w:r>
    </w:p>
    <w:p w:rsidR="00000000" w:rsidDel="00000000" w:rsidP="00000000" w:rsidRDefault="00000000" w:rsidRPr="00000000" w14:paraId="00000BFA">
      <w:pPr>
        <w:numPr>
          <w:ilvl w:val="1"/>
          <w:numId w:val="6"/>
        </w:numPr>
        <w:spacing w:line="240" w:lineRule="auto"/>
        <w:ind w:left="1440" w:hanging="360"/>
        <w:rPr>
          <w:u w:val="none"/>
        </w:rPr>
      </w:pPr>
      <w:r w:rsidDel="00000000" w:rsidR="00000000" w:rsidRPr="00000000">
        <w:rPr>
          <w:rFonts w:ascii="Cardo" w:cs="Cardo" w:eastAsia="Cardo" w:hAnsi="Cardo"/>
          <w:rtl w:val="0"/>
        </w:rPr>
        <w:t xml:space="preserve">25y HR for DMFS / OS in node negative patients of 4.6→ 4.7. </w:t>
      </w:r>
    </w:p>
    <w:p w:rsidR="00000000" w:rsidDel="00000000" w:rsidP="00000000" w:rsidRDefault="00000000" w:rsidRPr="00000000" w14:paraId="00000BFB">
      <w:pPr>
        <w:numPr>
          <w:ilvl w:val="1"/>
          <w:numId w:val="6"/>
        </w:numPr>
        <w:spacing w:line="240" w:lineRule="auto"/>
        <w:ind w:left="1440" w:hanging="360"/>
        <w:rPr>
          <w:u w:val="none"/>
        </w:rPr>
      </w:pPr>
      <w:r w:rsidDel="00000000" w:rsidR="00000000" w:rsidRPr="00000000">
        <w:rPr>
          <w:rFonts w:ascii="Cardo" w:cs="Cardo" w:eastAsia="Cardo" w:hAnsi="Cardo"/>
          <w:rtl w:val="0"/>
        </w:rPr>
        <w:t xml:space="preserve">25y HR for DMFS / OS in node positive patients of 2.2→ 1.8.</w:t>
      </w:r>
    </w:p>
    <w:bookmarkStart w:colFirst="0" w:colLast="0" w:name="1fu66ipmm02h" w:id="209"/>
    <w:bookmarkEnd w:id="209"/>
    <w:p w:rsidR="00000000" w:rsidDel="00000000" w:rsidP="00000000" w:rsidRDefault="00000000" w:rsidRPr="00000000" w14:paraId="00000BFC">
      <w:pPr>
        <w:numPr>
          <w:ilvl w:val="0"/>
          <w:numId w:val="6"/>
        </w:numPr>
        <w:spacing w:line="240" w:lineRule="auto"/>
        <w:rPr/>
      </w:pPr>
      <w:r w:rsidDel="00000000" w:rsidR="00000000" w:rsidRPr="00000000">
        <w:rPr>
          <w:b w:val="1"/>
          <w:rtl w:val="0"/>
        </w:rPr>
        <w:t xml:space="preserve">MINDACT </w:t>
      </w:r>
      <w:r w:rsidDel="00000000" w:rsidR="00000000" w:rsidRPr="00000000">
        <w:rPr>
          <w:rtl w:val="0"/>
        </w:rPr>
        <w:t xml:space="preserve">(2007-2011)</w:t>
      </w:r>
      <w:r w:rsidDel="00000000" w:rsidR="00000000" w:rsidRPr="00000000">
        <w:rPr>
          <w:b w:val="1"/>
          <w:rtl w:val="0"/>
        </w:rPr>
        <w:t xml:space="preserve"> </w:t>
      </w:r>
      <w:hyperlink r:id="rId670">
        <w:r w:rsidDel="00000000" w:rsidR="00000000" w:rsidRPr="00000000">
          <w:rPr>
            <w:rtl w:val="0"/>
          </w:rPr>
          <w:t xml:space="preserve">[Cardoso NEJM '16</w:t>
        </w:r>
      </w:hyperlink>
      <w:r w:rsidDel="00000000" w:rsidR="00000000" w:rsidRPr="00000000">
        <w:rPr>
          <w:rtl w:val="0"/>
        </w:rPr>
        <w:t xml:space="preserve">, </w:t>
      </w:r>
      <w:hyperlink r:id="rId671">
        <w:r w:rsidDel="00000000" w:rsidR="00000000" w:rsidRPr="00000000">
          <w:rPr>
            <w:rtl w:val="0"/>
          </w:rPr>
          <w:t xml:space="preserve">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High clinical risk, low genomic risk→ ± chemo</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Microarray In Node 0-3 Disease may Avoid CTX. Utilizing 70 gene assay for 0-3 nodes. </w:t>
      </w:r>
      <w:r w:rsidDel="00000000" w:rsidR="00000000" w:rsidRPr="00000000">
        <w:rPr>
          <w:rtl w:val="0"/>
        </w:rPr>
      </w:r>
    </w:p>
    <w:p w:rsidR="00000000" w:rsidDel="00000000" w:rsidP="00000000" w:rsidRDefault="00000000" w:rsidRPr="00000000" w14:paraId="00000BFD">
      <w:pPr>
        <w:spacing w:line="240" w:lineRule="auto"/>
        <w:ind w:firstLine="720"/>
        <w:rPr/>
      </w:pPr>
      <w:r w:rsidDel="00000000" w:rsidR="00000000" w:rsidRPr="00000000">
        <w:rPr>
          <w:rtl w:val="0"/>
        </w:rPr>
        <w:t xml:space="preserve">Genomic low risk can de-escalate care in clinical high risk, but genomic HR does not trump clinical LR. </w:t>
      </w:r>
    </w:p>
    <w:p w:rsidR="00000000" w:rsidDel="00000000" w:rsidP="00000000" w:rsidRDefault="00000000" w:rsidRPr="00000000" w14:paraId="00000BFE">
      <w:pPr>
        <w:spacing w:line="240" w:lineRule="auto"/>
        <w:ind w:firstLine="720"/>
        <w:rPr/>
      </w:pPr>
      <w:r w:rsidDel="00000000" w:rsidR="00000000" w:rsidRPr="00000000">
        <w:rPr>
          <w:rtl w:val="0"/>
        </w:rPr>
        <w:t xml:space="preserve">TL;DR - Mammaprint can downswing treatment in clinical high risk, but cannot upswing treatment in clinical low risk.</w:t>
      </w:r>
    </w:p>
    <w:p w:rsidR="00000000" w:rsidDel="00000000" w:rsidP="00000000" w:rsidRDefault="00000000" w:rsidRPr="00000000" w14:paraId="00000BFF">
      <w:pPr>
        <w:numPr>
          <w:ilvl w:val="1"/>
          <w:numId w:val="6"/>
        </w:numPr>
        <w:spacing w:line="240" w:lineRule="auto"/>
        <w:ind w:left="1440" w:hanging="360"/>
        <w:rPr/>
      </w:pPr>
      <w:r w:rsidDel="00000000" w:rsidR="00000000" w:rsidRPr="00000000">
        <w:rPr>
          <w:rtl w:val="0"/>
        </w:rPr>
        <w:t xml:space="preserve">6993 women, T1/2, operable T3. LR/HR by Mammaprint &amp; clinical risk (Adjuvant online). MFU nearly 9y.</w:t>
      </w:r>
    </w:p>
    <w:p w:rsidR="00000000" w:rsidDel="00000000" w:rsidP="00000000" w:rsidRDefault="00000000" w:rsidRPr="00000000" w14:paraId="00000C00">
      <w:pPr>
        <w:numPr>
          <w:ilvl w:val="2"/>
          <w:numId w:val="6"/>
        </w:numPr>
        <w:spacing w:line="240" w:lineRule="auto"/>
        <w:ind w:left="2160" w:hanging="360"/>
        <w:rPr/>
      </w:pPr>
      <w:r w:rsidDel="00000000" w:rsidR="00000000" w:rsidRPr="00000000">
        <w:rPr>
          <w:rFonts w:ascii="Cardo" w:cs="Cardo" w:eastAsia="Cardo" w:hAnsi="Cardo"/>
          <w:rtl w:val="0"/>
        </w:rPr>
        <w:t xml:space="preserve">Low clinical/low genomic risk→  no chemo. 5y OS w/o DM 97.6%</w:t>
      </w:r>
      <w:r w:rsidDel="00000000" w:rsidR="00000000" w:rsidRPr="00000000">
        <w:rPr>
          <w:rtl w:val="0"/>
        </w:rPr>
      </w:r>
    </w:p>
    <w:p w:rsidR="00000000" w:rsidDel="00000000" w:rsidP="00000000" w:rsidRDefault="00000000" w:rsidRPr="00000000" w14:paraId="00000C01">
      <w:pPr>
        <w:numPr>
          <w:ilvl w:val="2"/>
          <w:numId w:val="6"/>
        </w:numPr>
        <w:spacing w:line="240" w:lineRule="auto"/>
        <w:ind w:left="2160" w:hanging="360"/>
        <w:rPr/>
      </w:pPr>
      <w:r w:rsidDel="00000000" w:rsidR="00000000" w:rsidRPr="00000000">
        <w:rPr>
          <w:rFonts w:ascii="Cardo" w:cs="Cardo" w:eastAsia="Cardo" w:hAnsi="Cardo"/>
          <w:b w:val="1"/>
          <w:rtl w:val="0"/>
        </w:rPr>
        <w:t xml:space="preserve">Low/High or High/low→ ± chemo</w:t>
      </w:r>
      <w:r w:rsidDel="00000000" w:rsidR="00000000" w:rsidRPr="00000000">
        <w:rPr>
          <w:rtl w:val="0"/>
        </w:rPr>
        <w:t xml:space="preserve">. 1,550 pts high clinical risk and low genomic risk.</w:t>
      </w:r>
    </w:p>
    <w:p w:rsidR="00000000" w:rsidDel="00000000" w:rsidP="00000000" w:rsidRDefault="00000000" w:rsidRPr="00000000" w14:paraId="00000C02">
      <w:pPr>
        <w:ind w:left="2160" w:firstLine="0"/>
        <w:rPr/>
      </w:pPr>
      <w:r w:rsidDel="00000000" w:rsidR="00000000" w:rsidRPr="00000000">
        <w:rPr>
          <w:rtl w:val="0"/>
        </w:rPr>
        <w:t xml:space="preserve">Endpoint: Noninferiority 5y OS w/o DM of 92%.</w:t>
      </w:r>
    </w:p>
    <w:p w:rsidR="00000000" w:rsidDel="00000000" w:rsidP="00000000" w:rsidRDefault="00000000" w:rsidRPr="00000000" w14:paraId="00000C03">
      <w:pPr>
        <w:numPr>
          <w:ilvl w:val="2"/>
          <w:numId w:val="6"/>
        </w:numPr>
        <w:spacing w:line="240" w:lineRule="auto"/>
        <w:ind w:left="2160" w:hanging="360"/>
        <w:rPr/>
      </w:pPr>
      <w:r w:rsidDel="00000000" w:rsidR="00000000" w:rsidRPr="00000000">
        <w:rPr>
          <w:rFonts w:ascii="Cardo" w:cs="Cardo" w:eastAsia="Cardo" w:hAnsi="Cardo"/>
          <w:rtl w:val="0"/>
        </w:rPr>
        <w:t xml:space="preserve">High clinical/high genomic risk→ chemo. 5y OS w/o DM 90.6%</w:t>
      </w:r>
    </w:p>
    <w:p w:rsidR="00000000" w:rsidDel="00000000" w:rsidP="00000000" w:rsidRDefault="00000000" w:rsidRPr="00000000" w14:paraId="00000C04">
      <w:pPr>
        <w:numPr>
          <w:ilvl w:val="1"/>
          <w:numId w:val="6"/>
        </w:numPr>
        <w:spacing w:line="240" w:lineRule="auto"/>
        <w:ind w:left="1440" w:hanging="360"/>
        <w:rPr/>
      </w:pPr>
      <w:r w:rsidDel="00000000" w:rsidR="00000000" w:rsidRPr="00000000">
        <w:rPr>
          <w:rtl w:val="0"/>
        </w:rPr>
        <w:t xml:space="preserve">For clinical HR and genomic LR:</w:t>
      </w:r>
    </w:p>
    <w:p w:rsidR="00000000" w:rsidDel="00000000" w:rsidP="00000000" w:rsidRDefault="00000000" w:rsidRPr="00000000" w14:paraId="00000C05">
      <w:pPr>
        <w:ind w:left="1440" w:firstLine="0"/>
        <w:rPr/>
      </w:pPr>
      <w:r w:rsidDel="00000000" w:rsidR="00000000" w:rsidRPr="00000000">
        <w:rPr>
          <w:rtl w:val="0"/>
        </w:rPr>
        <w:t xml:space="preserve">This could avoid adjuvant chemo if clinical high risk and genomic low risk in 46% of patients (almost half of clinical high risk are Mammaprint low risk).</w:t>
      </w:r>
    </w:p>
    <w:p w:rsidR="00000000" w:rsidDel="00000000" w:rsidP="00000000" w:rsidRDefault="00000000" w:rsidRPr="00000000" w14:paraId="00000C06">
      <w:pPr>
        <w:numPr>
          <w:ilvl w:val="2"/>
          <w:numId w:val="6"/>
        </w:numPr>
        <w:spacing w:line="240" w:lineRule="auto"/>
        <w:ind w:left="2160" w:hanging="360"/>
        <w:rPr/>
      </w:pPr>
      <w:r w:rsidDel="00000000" w:rsidR="00000000" w:rsidRPr="00000000">
        <w:rPr>
          <w:rFonts w:ascii="Cardo" w:cs="Cardo" w:eastAsia="Cardo" w:hAnsi="Cardo"/>
          <w:rtl w:val="0"/>
        </w:rPr>
        <w:t xml:space="preserve">5y OS w/o DM 96.2→ 94.7%, 8y OS 95.7→ 94.3%</w:t>
      </w:r>
      <w:r w:rsidDel="00000000" w:rsidR="00000000" w:rsidRPr="00000000">
        <w:rPr>
          <w:rtl w:val="0"/>
        </w:rPr>
        <w:t xml:space="preserve">. </w:t>
      </w:r>
      <w:r w:rsidDel="00000000" w:rsidR="00000000" w:rsidRPr="00000000">
        <w:rPr>
          <w:i w:val="1"/>
          <w:rtl w:val="0"/>
        </w:rPr>
        <w:t xml:space="preserve">There is a 1.5% detriment for withholding chemo. </w:t>
      </w:r>
    </w:p>
    <w:p w:rsidR="00000000" w:rsidDel="00000000" w:rsidP="00000000" w:rsidRDefault="00000000" w:rsidRPr="00000000" w14:paraId="00000C07">
      <w:pPr>
        <w:numPr>
          <w:ilvl w:val="2"/>
          <w:numId w:val="6"/>
        </w:numPr>
        <w:ind w:left="2160" w:hanging="360"/>
      </w:pPr>
      <w:r w:rsidDel="00000000" w:rsidR="00000000" w:rsidRPr="00000000">
        <w:rPr>
          <w:rFonts w:ascii="Cardo" w:cs="Cardo" w:eastAsia="Cardo" w:hAnsi="Cardo"/>
          <w:rtl w:val="0"/>
        </w:rPr>
        <w:t xml:space="preserve">5y DMFS 96→ 95%, 8y DMFS 92→ 89.4%. </w:t>
      </w:r>
      <w:r w:rsidDel="00000000" w:rsidR="00000000" w:rsidRPr="00000000">
        <w:rPr>
          <w:i w:val="1"/>
          <w:rtl w:val="0"/>
        </w:rPr>
        <w:t xml:space="preserve">There is a 2.6% detriment for withholding chemo.</w:t>
      </w:r>
    </w:p>
    <w:p w:rsidR="00000000" w:rsidDel="00000000" w:rsidP="00000000" w:rsidRDefault="00000000" w:rsidRPr="00000000" w14:paraId="00000C08">
      <w:pPr>
        <w:numPr>
          <w:ilvl w:val="1"/>
          <w:numId w:val="6"/>
        </w:numPr>
        <w:spacing w:line="240" w:lineRule="auto"/>
        <w:ind w:left="1440" w:hanging="360"/>
        <w:rPr/>
      </w:pPr>
      <w:r w:rsidDel="00000000" w:rsidR="00000000" w:rsidRPr="00000000">
        <w:rPr>
          <w:rtl w:val="0"/>
        </w:rPr>
        <w:t xml:space="preserve">For genomic HR and clinical LR, equivalent 5y OS w/o DM.</w:t>
      </w:r>
    </w:p>
    <w:p w:rsidR="00000000" w:rsidDel="00000000" w:rsidP="00000000" w:rsidRDefault="00000000" w:rsidRPr="00000000" w14:paraId="00000C09">
      <w:pPr>
        <w:numPr>
          <w:ilvl w:val="0"/>
          <w:numId w:val="6"/>
        </w:numPr>
        <w:spacing w:line="240" w:lineRule="auto"/>
        <w:rPr>
          <w:u w:val="none"/>
        </w:rPr>
      </w:pPr>
      <w:r w:rsidDel="00000000" w:rsidR="00000000" w:rsidRPr="00000000">
        <w:rPr>
          <w:b w:val="1"/>
          <w:rtl w:val="0"/>
        </w:rPr>
        <w:t xml:space="preserve">Identifying indolent BrCa with Ultralow Risk over 20 years </w:t>
      </w:r>
      <w:r w:rsidDel="00000000" w:rsidR="00000000" w:rsidRPr="00000000">
        <w:rPr>
          <w:rtl w:val="0"/>
        </w:rPr>
        <w:t xml:space="preserve">[</w:t>
      </w:r>
      <w:hyperlink r:id="rId672">
        <w:r w:rsidDel="00000000" w:rsidR="00000000" w:rsidRPr="00000000">
          <w:rPr>
            <w:rtl w:val="0"/>
          </w:rPr>
          <w:t xml:space="preserve">Esserman JAMA Onc '17</w:t>
        </w:r>
      </w:hyperlink>
      <w:r w:rsidDel="00000000" w:rsidR="00000000" w:rsidRPr="00000000">
        <w:rPr>
          <w:rtl w:val="0"/>
        </w:rPr>
        <w:t xml:space="preserve">]: </w:t>
      </w:r>
      <w:r w:rsidDel="00000000" w:rsidR="00000000" w:rsidRPr="00000000">
        <w:rPr>
          <w:b w:val="1"/>
          <w:rtl w:val="0"/>
        </w:rPr>
        <w:t xml:space="preserve">Placebo vs. tamoxifen</w:t>
      </w:r>
      <w:r w:rsidDel="00000000" w:rsidR="00000000" w:rsidRPr="00000000">
        <w:rPr>
          <w:rtl w:val="0"/>
        </w:rPr>
        <w:t xml:space="preserve">.</w:t>
        <w:br w:type="textWrapping"/>
        <w:t xml:space="preserve">The ultralow-risk threshold can ID patients whose long term risk of dying from breast cancer is exceedingly low.</w:t>
      </w:r>
    </w:p>
    <w:p w:rsidR="00000000" w:rsidDel="00000000" w:rsidP="00000000" w:rsidRDefault="00000000" w:rsidRPr="00000000" w14:paraId="00000C0A">
      <w:pPr>
        <w:numPr>
          <w:ilvl w:val="1"/>
          <w:numId w:val="6"/>
        </w:numPr>
        <w:spacing w:line="240" w:lineRule="auto"/>
        <w:ind w:left="1440" w:hanging="360"/>
        <w:rPr>
          <w:u w:val="none"/>
        </w:rPr>
      </w:pPr>
      <w:r w:rsidDel="00000000" w:rsidR="00000000" w:rsidRPr="00000000">
        <w:rPr>
          <w:rtl w:val="0"/>
        </w:rPr>
        <w:t xml:space="preserve">652 pts with MammaPrint risk scoring. Node-negative postmenopausal patients.</w:t>
      </w:r>
    </w:p>
    <w:p w:rsidR="00000000" w:rsidDel="00000000" w:rsidP="00000000" w:rsidRDefault="00000000" w:rsidRPr="00000000" w14:paraId="00000C0B">
      <w:pPr>
        <w:numPr>
          <w:ilvl w:val="1"/>
          <w:numId w:val="6"/>
        </w:numPr>
        <w:spacing w:line="240" w:lineRule="auto"/>
        <w:ind w:left="1440" w:hanging="360"/>
        <w:rPr>
          <w:u w:val="none"/>
        </w:rPr>
      </w:pPr>
      <w:r w:rsidDel="00000000" w:rsidR="00000000" w:rsidRPr="00000000">
        <w:rPr>
          <w:rtl w:val="0"/>
        </w:rPr>
        <w:t xml:space="preserve">Only 15% met the ultralow risk threshold.</w:t>
      </w:r>
    </w:p>
    <w:p w:rsidR="00000000" w:rsidDel="00000000" w:rsidP="00000000" w:rsidRDefault="00000000" w:rsidRPr="00000000" w14:paraId="00000C0C">
      <w:pPr>
        <w:numPr>
          <w:ilvl w:val="1"/>
          <w:numId w:val="6"/>
        </w:numPr>
        <w:spacing w:line="240" w:lineRule="auto"/>
        <w:ind w:left="1440" w:hanging="360"/>
        <w:rPr>
          <w:u w:val="none"/>
        </w:rPr>
      </w:pPr>
      <w:r w:rsidDel="00000000" w:rsidR="00000000" w:rsidRPr="00000000">
        <w:rPr>
          <w:rFonts w:ascii="Cardo" w:cs="Cardo" w:eastAsia="Cardo" w:hAnsi="Cardo"/>
          <w:rtl w:val="0"/>
        </w:rPr>
        <w:t xml:space="preserve">20y DSS 94→ 97%. </w:t>
      </w:r>
    </w:p>
    <w:p w:rsidR="00000000" w:rsidDel="00000000" w:rsidP="00000000" w:rsidRDefault="00000000" w:rsidRPr="00000000" w14:paraId="00000C0D">
      <w:pPr>
        <w:pStyle w:val="Heading2"/>
        <w:rPr/>
      </w:pPr>
      <w:bookmarkStart w:colFirst="0" w:colLast="0" w:name="_osrfzrw0uhxn" w:id="210"/>
      <w:bookmarkEnd w:id="210"/>
      <w:r w:rsidDel="00000000" w:rsidR="00000000" w:rsidRPr="00000000">
        <w:rPr>
          <w:rtl w:val="0"/>
        </w:rPr>
        <w:t xml:space="preserve">PAM-50 and EndoPredict</w:t>
      </w:r>
    </w:p>
    <w:p w:rsidR="00000000" w:rsidDel="00000000" w:rsidP="00000000" w:rsidRDefault="00000000" w:rsidRPr="00000000" w14:paraId="00000C0E">
      <w:pPr>
        <w:ind w:left="0" w:firstLine="0"/>
        <w:rPr/>
      </w:pPr>
      <w:r w:rsidDel="00000000" w:rsidR="00000000" w:rsidRPr="00000000">
        <w:rPr>
          <w:rtl w:val="0"/>
        </w:rPr>
        <w:t xml:space="preserve">58 gene risk of recurrence designed to predict risk of DM. Also shown to be prognostic for LRR.</w:t>
      </w:r>
    </w:p>
    <w:p w:rsidR="00000000" w:rsidDel="00000000" w:rsidP="00000000" w:rsidRDefault="00000000" w:rsidRPr="00000000" w14:paraId="00000C0F">
      <w:pPr>
        <w:ind w:left="0" w:firstLine="0"/>
        <w:rPr/>
      </w:pPr>
      <w:r w:rsidDel="00000000" w:rsidR="00000000" w:rsidRPr="00000000">
        <w:rPr>
          <w:rtl w:val="0"/>
        </w:rPr>
        <w:t xml:space="preserve">See details on  LUMINA and EXPERT in the [</w:t>
      </w:r>
      <w:hyperlink w:anchor="_tbormi5s53gs">
        <w:r w:rsidDel="00000000" w:rsidR="00000000" w:rsidRPr="00000000">
          <w:rPr>
            <w:rtl w:val="0"/>
          </w:rPr>
          <w:t xml:space="preserve">Future Directions for Omission</w:t>
        </w:r>
      </w:hyperlink>
      <w:r w:rsidDel="00000000" w:rsidR="00000000" w:rsidRPr="00000000">
        <w:rPr>
          <w:rtl w:val="0"/>
        </w:rPr>
        <w:t xml:space="preserve">] section.</w:t>
      </w:r>
    </w:p>
    <w:p w:rsidR="00000000" w:rsidDel="00000000" w:rsidP="00000000" w:rsidRDefault="00000000" w:rsidRPr="00000000" w14:paraId="00000C10">
      <w:pPr>
        <w:ind w:left="0" w:firstLine="0"/>
        <w:rPr/>
      </w:pPr>
      <w:r w:rsidDel="00000000" w:rsidR="00000000" w:rsidRPr="00000000">
        <w:rPr>
          <w:rtl w:val="0"/>
        </w:rPr>
        <w:t xml:space="preserve">Molecular Predictive and Prognostic Markers in Locoregional Management [</w:t>
      </w:r>
      <w:hyperlink r:id="rId673">
        <w:r w:rsidDel="00000000" w:rsidR="00000000" w:rsidRPr="00000000">
          <w:rPr>
            <w:rtl w:val="0"/>
          </w:rPr>
          <w:t xml:space="preserve">Mamounas, Mitchell and Woodward JCO '20</w:t>
        </w:r>
      </w:hyperlink>
      <w:r w:rsidDel="00000000" w:rsidR="00000000" w:rsidRPr="00000000">
        <w:rPr>
          <w:rtl w:val="0"/>
        </w:rPr>
        <w:t xml:space="preserve">].</w:t>
      </w:r>
    </w:p>
    <w:p w:rsidR="00000000" w:rsidDel="00000000" w:rsidP="00000000" w:rsidRDefault="00000000" w:rsidRPr="00000000" w14:paraId="00000C11">
      <w:pPr>
        <w:numPr>
          <w:ilvl w:val="0"/>
          <w:numId w:val="50"/>
        </w:numPr>
        <w:rPr>
          <w:u w:val="none"/>
        </w:rPr>
      </w:pPr>
      <w:r w:rsidDel="00000000" w:rsidR="00000000" w:rsidRPr="00000000">
        <w:rPr>
          <w:b w:val="1"/>
          <w:rtl w:val="0"/>
        </w:rPr>
        <w:t xml:space="preserve">EndoPredict</w:t>
      </w:r>
      <w:r w:rsidDel="00000000" w:rsidR="00000000" w:rsidRPr="00000000">
        <w:rPr>
          <w:rtl w:val="0"/>
        </w:rPr>
        <w:t xml:space="preserve"> [</w:t>
      </w:r>
      <w:hyperlink r:id="rId674">
        <w:r w:rsidDel="00000000" w:rsidR="00000000" w:rsidRPr="00000000">
          <w:rPr>
            <w:rtl w:val="0"/>
          </w:rPr>
          <w:t xml:space="preserve">Fitzal BJC '15</w:t>
        </w:r>
      </w:hyperlink>
      <w:r w:rsidDel="00000000" w:rsidR="00000000" w:rsidRPr="00000000">
        <w:rPr>
          <w:rtl w:val="0"/>
        </w:rPr>
        <w:t xml:space="preserve">]: ABCSG 8. </w:t>
      </w:r>
      <w:r w:rsidDel="00000000" w:rsidR="00000000" w:rsidRPr="00000000">
        <w:rPr>
          <w:b w:val="1"/>
          <w:rtl w:val="0"/>
        </w:rPr>
        <w:t xml:space="preserve">Low risk vs. High risk</w:t>
      </w:r>
      <w:r w:rsidDel="00000000" w:rsidR="00000000" w:rsidRPr="00000000">
        <w:rPr>
          <w:rtl w:val="0"/>
        </w:rPr>
        <w:t xml:space="preserve">.</w:t>
      </w:r>
    </w:p>
    <w:p w:rsidR="00000000" w:rsidDel="00000000" w:rsidP="00000000" w:rsidRDefault="00000000" w:rsidRPr="00000000" w14:paraId="00000C12">
      <w:pPr>
        <w:ind w:firstLine="720"/>
        <w:rPr/>
      </w:pPr>
      <w:r w:rsidDel="00000000" w:rsidR="00000000" w:rsidRPr="00000000">
        <w:rPr>
          <w:rtl w:val="0"/>
        </w:rPr>
        <w:t xml:space="preserve">EndoPredict is an 8 gene signature designed to predict DM. Also found to be prognostic for LRR.</w:t>
      </w:r>
    </w:p>
    <w:p w:rsidR="00000000" w:rsidDel="00000000" w:rsidP="00000000" w:rsidRDefault="00000000" w:rsidRPr="00000000" w14:paraId="00000C13">
      <w:pPr>
        <w:ind w:firstLine="720"/>
        <w:rPr/>
      </w:pPr>
      <w:r w:rsidDel="00000000" w:rsidR="00000000" w:rsidRPr="00000000">
        <w:rPr>
          <w:rtl w:val="0"/>
        </w:rPr>
        <w:t xml:space="preserve">EP groups predicted for LRR, but was not predictive of benefit from breast XRT. </w:t>
      </w:r>
    </w:p>
    <w:p w:rsidR="00000000" w:rsidDel="00000000" w:rsidP="00000000" w:rsidRDefault="00000000" w:rsidRPr="00000000" w14:paraId="00000C14">
      <w:pPr>
        <w:numPr>
          <w:ilvl w:val="1"/>
          <w:numId w:val="50"/>
        </w:numPr>
        <w:ind w:left="1440" w:hanging="360"/>
        <w:rPr>
          <w:u w:val="none"/>
        </w:rPr>
      </w:pPr>
      <w:r w:rsidDel="00000000" w:rsidR="00000000" w:rsidRPr="00000000">
        <w:rPr>
          <w:rtl w:val="0"/>
        </w:rPr>
        <w:t xml:space="preserve">3,714 postmenopausal ER+ early breast cancer patients receiving tamoxifen ± anastrozole. 1996-2004. MFU 6y.</w:t>
      </w:r>
    </w:p>
    <w:p w:rsidR="00000000" w:rsidDel="00000000" w:rsidP="00000000" w:rsidRDefault="00000000" w:rsidRPr="00000000" w14:paraId="00000C15">
      <w:pPr>
        <w:numPr>
          <w:ilvl w:val="1"/>
          <w:numId w:val="50"/>
        </w:numPr>
        <w:ind w:left="1440" w:hanging="360"/>
        <w:rPr>
          <w:u w:val="none"/>
        </w:rPr>
      </w:pPr>
      <w:r w:rsidDel="00000000" w:rsidR="00000000" w:rsidRPr="00000000">
        <w:rPr>
          <w:rtl w:val="0"/>
        </w:rPr>
        <w:t xml:space="preserve">6y LR 2.6% (0.4% per year). </w:t>
      </w:r>
    </w:p>
    <w:p w:rsidR="00000000" w:rsidDel="00000000" w:rsidP="00000000" w:rsidRDefault="00000000" w:rsidRPr="00000000" w14:paraId="00000C16">
      <w:pPr>
        <w:numPr>
          <w:ilvl w:val="1"/>
          <w:numId w:val="50"/>
        </w:numPr>
        <w:ind w:left="1440" w:hanging="360"/>
        <w:rPr>
          <w:u w:val="none"/>
        </w:rPr>
      </w:pPr>
      <w:r w:rsidDel="00000000" w:rsidR="00000000" w:rsidRPr="00000000">
        <w:rPr>
          <w:rFonts w:ascii="Cardo" w:cs="Cardo" w:eastAsia="Cardo" w:hAnsi="Cardo"/>
          <w:rtl w:val="0"/>
        </w:rPr>
        <w:t xml:space="preserve">10y LRFS 98→ 91%. (HR 1.3). </w:t>
      </w:r>
    </w:p>
    <w:p w:rsidR="00000000" w:rsidDel="00000000" w:rsidP="00000000" w:rsidRDefault="00000000" w:rsidRPr="00000000" w14:paraId="00000C17">
      <w:pPr>
        <w:numPr>
          <w:ilvl w:val="1"/>
          <w:numId w:val="50"/>
        </w:numPr>
        <w:ind w:left="1440" w:hanging="360"/>
        <w:rPr>
          <w:u w:val="none"/>
        </w:rPr>
      </w:pPr>
      <w:r w:rsidDel="00000000" w:rsidR="00000000" w:rsidRPr="00000000">
        <w:rPr>
          <w:rtl w:val="0"/>
        </w:rPr>
        <w:t xml:space="preserve">There were no differences in LRR between BCT and MRM groups. </w:t>
      </w:r>
    </w:p>
    <w:p w:rsidR="00000000" w:rsidDel="00000000" w:rsidP="00000000" w:rsidRDefault="00000000" w:rsidRPr="00000000" w14:paraId="00000C18">
      <w:pPr>
        <w:numPr>
          <w:ilvl w:val="1"/>
          <w:numId w:val="50"/>
        </w:numPr>
        <w:ind w:left="1440" w:hanging="360"/>
        <w:rPr>
          <w:u w:val="none"/>
        </w:rPr>
      </w:pPr>
      <w:r w:rsidDel="00000000" w:rsidR="00000000" w:rsidRPr="00000000">
        <w:rPr>
          <w:rFonts w:ascii="Cardo" w:cs="Cardo" w:eastAsia="Cardo" w:hAnsi="Cardo"/>
          <w:rtl w:val="0"/>
        </w:rPr>
        <w:t xml:space="preserve">10y LRR for low-risk BCS cohort ± RT of 11→ 0.2%. </w:t>
      </w:r>
    </w:p>
    <w:p w:rsidR="00000000" w:rsidDel="00000000" w:rsidP="00000000" w:rsidRDefault="00000000" w:rsidRPr="00000000" w14:paraId="00000C19">
      <w:pPr>
        <w:numPr>
          <w:ilvl w:val="1"/>
          <w:numId w:val="50"/>
        </w:numPr>
        <w:ind w:left="1440" w:hanging="360"/>
        <w:rPr>
          <w:u w:val="none"/>
        </w:rPr>
      </w:pPr>
      <w:r w:rsidDel="00000000" w:rsidR="00000000" w:rsidRPr="00000000">
        <w:rPr>
          <w:rtl w:val="0"/>
        </w:rPr>
        <w:t xml:space="preserve">10</w:t>
      </w:r>
      <w:r w:rsidDel="00000000" w:rsidR="00000000" w:rsidRPr="00000000">
        <w:rPr>
          <w:rFonts w:ascii="Cardo" w:cs="Cardo" w:eastAsia="Cardo" w:hAnsi="Cardo"/>
          <w:rtl w:val="0"/>
        </w:rPr>
        <w:t xml:space="preserve">y LRR for high-risk BCS cohort ± RT of 12→ 2.5%. </w:t>
      </w:r>
    </w:p>
    <w:p w:rsidR="00000000" w:rsidDel="00000000" w:rsidP="00000000" w:rsidRDefault="00000000" w:rsidRPr="00000000" w14:paraId="00000C1A">
      <w:pPr>
        <w:numPr>
          <w:ilvl w:val="0"/>
          <w:numId w:val="50"/>
        </w:numPr>
        <w:rPr/>
      </w:pPr>
      <w:r w:rsidDel="00000000" w:rsidR="00000000" w:rsidRPr="00000000">
        <w:rPr>
          <w:b w:val="1"/>
          <w:rtl w:val="0"/>
        </w:rPr>
        <w:t xml:space="preserve">PAM50</w:t>
      </w:r>
      <w:r w:rsidDel="00000000" w:rsidR="00000000" w:rsidRPr="00000000">
        <w:rPr>
          <w:rtl w:val="0"/>
        </w:rPr>
        <w:t xml:space="preserve"> [</w:t>
      </w:r>
      <w:hyperlink r:id="rId675">
        <w:r w:rsidDel="00000000" w:rsidR="00000000" w:rsidRPr="00000000">
          <w:rPr>
            <w:rtl w:val="0"/>
          </w:rPr>
          <w:t xml:space="preserve">Fitzal Ann Onc '14</w:t>
        </w:r>
      </w:hyperlink>
      <w:r w:rsidDel="00000000" w:rsidR="00000000" w:rsidRPr="00000000">
        <w:rPr>
          <w:rtl w:val="0"/>
        </w:rPr>
        <w:t xml:space="preserve">]: ABCSG 8. </w:t>
      </w:r>
      <w:r w:rsidDel="00000000" w:rsidR="00000000" w:rsidRPr="00000000">
        <w:rPr>
          <w:b w:val="1"/>
          <w:rtl w:val="0"/>
        </w:rPr>
        <w:t xml:space="preserve">Low vs. High Risk of Recurrence</w:t>
      </w:r>
      <w:r w:rsidDel="00000000" w:rsidR="00000000" w:rsidRPr="00000000">
        <w:rPr>
          <w:rtl w:val="0"/>
        </w:rPr>
        <w:t xml:space="preserve">.</w:t>
      </w:r>
    </w:p>
    <w:p w:rsidR="00000000" w:rsidDel="00000000" w:rsidP="00000000" w:rsidRDefault="00000000" w:rsidRPr="00000000" w14:paraId="00000C1B">
      <w:pPr>
        <w:numPr>
          <w:ilvl w:val="1"/>
          <w:numId w:val="50"/>
        </w:numPr>
        <w:ind w:left="1440" w:hanging="360"/>
        <w:rPr/>
      </w:pPr>
      <w:r w:rsidDel="00000000" w:rsidR="00000000" w:rsidRPr="00000000">
        <w:rPr>
          <w:rtl w:val="0"/>
        </w:rPr>
        <w:t xml:space="preserve">1,478 postmenopausal ER+ early breast cancer patients receiving tamoxifen ± anastrozole. 80% BCS. MFU 11y.</w:t>
      </w:r>
    </w:p>
    <w:p w:rsidR="00000000" w:rsidDel="00000000" w:rsidP="00000000" w:rsidRDefault="00000000" w:rsidRPr="00000000" w14:paraId="00000C1C">
      <w:pPr>
        <w:numPr>
          <w:ilvl w:val="1"/>
          <w:numId w:val="50"/>
        </w:numPr>
        <w:ind w:left="1440" w:hanging="360"/>
        <w:rPr/>
        <w:sectPr>
          <w:type w:val="nextPage"/>
          <w:pgSz w:h="15840" w:w="12240"/>
          <w:pgMar w:bottom="645" w:top="698" w:left="719" w:right="719" w:header="0" w:footer="720"/>
          <w:cols w:equalWidth="0"/>
        </w:sectPr>
      </w:pPr>
      <w:r w:rsidDel="00000000" w:rsidR="00000000" w:rsidRPr="00000000">
        <w:rPr>
          <w:rFonts w:ascii="Cardo" w:cs="Cardo" w:eastAsia="Cardo" w:hAnsi="Cardo"/>
          <w:rtl w:val="0"/>
        </w:rPr>
        <w:t xml:space="preserve">10y LRFS 98→ 94%. </w:t>
      </w:r>
      <w:r w:rsidDel="00000000" w:rsidR="00000000" w:rsidRPr="00000000">
        <w:rPr>
          <w:rtl w:val="0"/>
        </w:rPr>
      </w:r>
    </w:p>
    <w:p w:rsidR="00000000" w:rsidDel="00000000" w:rsidP="00000000" w:rsidRDefault="00000000" w:rsidRPr="00000000" w14:paraId="00000C1D">
      <w:pPr>
        <w:pStyle w:val="Heading1"/>
        <w:rPr>
          <w:color w:val="000000"/>
        </w:rPr>
      </w:pPr>
      <w:bookmarkStart w:colFirst="0" w:colLast="0" w:name="_bogdqk4qq6y1" w:id="211"/>
      <w:bookmarkEnd w:id="211"/>
      <w:hyperlink w:anchor="_pyifw3b5rbp">
        <w:r w:rsidDel="00000000" w:rsidR="00000000" w:rsidRPr="00000000">
          <w:rPr>
            <w:color w:val="000000"/>
            <w:rtl w:val="0"/>
          </w:rPr>
          <w:t xml:space="preserve">Neoadjuvant chemo</w:t>
        </w:r>
      </w:hyperlink>
      <w:r w:rsidDel="00000000" w:rsidR="00000000" w:rsidRPr="00000000">
        <w:rPr>
          <w:rtl w:val="0"/>
        </w:rPr>
      </w:r>
    </w:p>
    <w:p w:rsidR="00000000" w:rsidDel="00000000" w:rsidP="00000000" w:rsidRDefault="00000000" w:rsidRPr="00000000" w14:paraId="00000C1E">
      <w:pPr>
        <w:spacing w:line="240" w:lineRule="auto"/>
        <w:ind w:left="0" w:firstLine="0"/>
        <w:rPr/>
      </w:pPr>
      <w:r w:rsidDel="00000000" w:rsidR="00000000" w:rsidRPr="00000000">
        <w:rPr>
          <w:rtl w:val="0"/>
        </w:rPr>
        <w:t xml:space="preserve">See the [</w:t>
      </w:r>
      <w:hyperlink w:anchor="_su5gyvr8p391">
        <w:r w:rsidDel="00000000" w:rsidR="00000000" w:rsidRPr="00000000">
          <w:rPr>
            <w:rtl w:val="0"/>
          </w:rPr>
          <w:t xml:space="preserve">Chemotherapy</w:t>
        </w:r>
      </w:hyperlink>
      <w:r w:rsidDel="00000000" w:rsidR="00000000" w:rsidRPr="00000000">
        <w:rPr>
          <w:rtl w:val="0"/>
        </w:rPr>
        <w:t xml:space="preserve">] section.</w:t>
      </w:r>
    </w:p>
    <w:p w:rsidR="00000000" w:rsidDel="00000000" w:rsidP="00000000" w:rsidRDefault="00000000" w:rsidRPr="00000000" w14:paraId="00000C1F">
      <w:pPr>
        <w:ind w:left="0" w:right="60" w:firstLine="0"/>
        <w:rPr/>
      </w:pPr>
      <w:r w:rsidDel="00000000" w:rsidR="00000000" w:rsidRPr="00000000">
        <w:rPr>
          <w:b w:val="1"/>
          <w:rtl w:val="0"/>
        </w:rPr>
        <w:t xml:space="preserve">ARRO</w:t>
      </w:r>
      <w:r w:rsidDel="00000000" w:rsidR="00000000" w:rsidRPr="00000000">
        <w:rPr>
          <w:rtl w:val="0"/>
        </w:rPr>
        <w:t xml:space="preserve">: [</w:t>
      </w:r>
      <w:hyperlink r:id="rId676">
        <w:r w:rsidDel="00000000" w:rsidR="00000000" w:rsidRPr="00000000">
          <w:rPr>
            <w:rtl w:val="0"/>
          </w:rPr>
          <w:t xml:space="preserve">Radiation indications in the setting of NAC</w:t>
        </w:r>
      </w:hyperlink>
      <w:r w:rsidDel="00000000" w:rsidR="00000000" w:rsidRPr="00000000">
        <w:rPr>
          <w:rtl w:val="0"/>
        </w:rPr>
        <w:t xml:space="preserve">].</w:t>
      </w:r>
    </w:p>
    <w:p w:rsidR="00000000" w:rsidDel="00000000" w:rsidP="00000000" w:rsidRDefault="00000000" w:rsidRPr="00000000" w14:paraId="00000C20">
      <w:pPr>
        <w:ind w:left="0" w:right="60" w:firstLine="0"/>
        <w:rPr/>
      </w:pPr>
      <w:r w:rsidDel="00000000" w:rsidR="00000000" w:rsidRPr="00000000">
        <w:rPr>
          <w:rtl w:val="0"/>
        </w:rPr>
      </w:r>
    </w:p>
    <w:p w:rsidR="00000000" w:rsidDel="00000000" w:rsidP="00000000" w:rsidRDefault="00000000" w:rsidRPr="00000000" w14:paraId="00000C21">
      <w:pPr>
        <w:numPr>
          <w:ilvl w:val="0"/>
          <w:numId w:val="84"/>
        </w:numPr>
        <w:spacing w:line="240" w:lineRule="auto"/>
        <w:rPr/>
      </w:pPr>
      <w:r w:rsidDel="00000000" w:rsidR="00000000" w:rsidRPr="00000000">
        <w:rPr>
          <w:rtl w:val="0"/>
        </w:rPr>
        <w:t xml:space="preserve">In general, use an anthracycline regimen and taxane, but may substitute docetaxel for doxorubicin if contraindication.</w:t>
      </w:r>
    </w:p>
    <w:p w:rsidR="00000000" w:rsidDel="00000000" w:rsidP="00000000" w:rsidRDefault="00000000" w:rsidRPr="00000000" w14:paraId="00000C22">
      <w:pPr>
        <w:numPr>
          <w:ilvl w:val="0"/>
          <w:numId w:val="84"/>
        </w:numPr>
        <w:spacing w:line="240" w:lineRule="auto"/>
        <w:rPr/>
      </w:pPr>
      <w:r w:rsidDel="00000000" w:rsidR="00000000" w:rsidRPr="00000000">
        <w:rPr>
          <w:rtl w:val="0"/>
        </w:rPr>
        <w:t xml:space="preserve">Risk of LR is determined by both pretreatment stage and residual dz after chemo. </w:t>
      </w:r>
    </w:p>
    <w:p w:rsidR="00000000" w:rsidDel="00000000" w:rsidP="00000000" w:rsidRDefault="00000000" w:rsidRPr="00000000" w14:paraId="00000C23">
      <w:pPr>
        <w:numPr>
          <w:ilvl w:val="0"/>
          <w:numId w:val="84"/>
        </w:numPr>
        <w:spacing w:line="240" w:lineRule="auto"/>
        <w:rPr/>
      </w:pPr>
      <w:r w:rsidDel="00000000" w:rsidR="00000000" w:rsidRPr="00000000">
        <w:rPr>
          <w:rtl w:val="0"/>
        </w:rPr>
        <w:t xml:space="preserve">NAC does NOT improve OS, but can convert from MRM to BCS in 20-30% of pts [</w:t>
      </w:r>
      <w:hyperlink w:anchor="kix.ve0k2ylu5cos">
        <w:r w:rsidDel="00000000" w:rsidR="00000000" w:rsidRPr="00000000">
          <w:rPr>
            <w:rtl w:val="0"/>
          </w:rPr>
          <w:t xml:space="preserve">EBCTCG</w:t>
        </w:r>
      </w:hyperlink>
      <w:r w:rsidDel="00000000" w:rsidR="00000000" w:rsidRPr="00000000">
        <w:rPr>
          <w:rtl w:val="0"/>
        </w:rPr>
        <w:t xml:space="preserve">].</w:t>
      </w:r>
    </w:p>
    <w:p w:rsidR="00000000" w:rsidDel="00000000" w:rsidP="00000000" w:rsidRDefault="00000000" w:rsidRPr="00000000" w14:paraId="00000C24">
      <w:pPr>
        <w:numPr>
          <w:ilvl w:val="0"/>
          <w:numId w:val="84"/>
        </w:numPr>
        <w:spacing w:line="240" w:lineRule="auto"/>
        <w:rPr/>
      </w:pPr>
      <w:r w:rsidDel="00000000" w:rsidR="00000000" w:rsidRPr="00000000">
        <w:rPr>
          <w:rtl w:val="0"/>
        </w:rPr>
        <w:t xml:space="preserve">Consider adjuvant capecitabine for TNBC with residual dz after NAC [</w:t>
      </w:r>
      <w:hyperlink w:anchor="solpf6r803xc">
        <w:r w:rsidDel="00000000" w:rsidR="00000000" w:rsidRPr="00000000">
          <w:rPr>
            <w:rtl w:val="0"/>
          </w:rPr>
          <w:t xml:space="preserve">CREATE-X</w:t>
        </w:r>
      </w:hyperlink>
      <w:r w:rsidDel="00000000" w:rsidR="00000000" w:rsidRPr="00000000">
        <w:rPr>
          <w:rtl w:val="0"/>
        </w:rPr>
        <w:t xml:space="preserve">].</w:t>
      </w:r>
    </w:p>
    <w:p w:rsidR="00000000" w:rsidDel="00000000" w:rsidP="00000000" w:rsidRDefault="00000000" w:rsidRPr="00000000" w14:paraId="00000C25">
      <w:pPr>
        <w:numPr>
          <w:ilvl w:val="0"/>
          <w:numId w:val="84"/>
        </w:numPr>
        <w:spacing w:line="240" w:lineRule="auto"/>
        <w:rPr/>
      </w:pPr>
      <w:r w:rsidDel="00000000" w:rsidR="00000000" w:rsidRPr="00000000">
        <w:rPr>
          <w:rtl w:val="0"/>
        </w:rPr>
        <w:t xml:space="preserve">Consider adjuvant TM-1 for HER2+ with residual dz after NAC [</w:t>
      </w:r>
      <w:hyperlink w:anchor="f0l22kpduk3p">
        <w:r w:rsidDel="00000000" w:rsidR="00000000" w:rsidRPr="00000000">
          <w:rPr>
            <w:rtl w:val="0"/>
          </w:rPr>
          <w:t xml:space="preserve">KATHERINE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26">
      <w:pPr>
        <w:numPr>
          <w:ilvl w:val="0"/>
          <w:numId w:val="84"/>
        </w:numPr>
        <w:spacing w:line="240" w:lineRule="auto"/>
        <w:rPr/>
      </w:pPr>
      <w:r w:rsidDel="00000000" w:rsidR="00000000" w:rsidRPr="00000000">
        <w:rPr>
          <w:rtl w:val="0"/>
        </w:rPr>
        <w:t xml:space="preserve">Consider NAC for cN2a (fixed axillary LN), major skin involvement (T4b-4d), ± chest wall invasion.</w:t>
      </w:r>
    </w:p>
    <w:p w:rsidR="00000000" w:rsidDel="00000000" w:rsidP="00000000" w:rsidRDefault="00000000" w:rsidRPr="00000000" w14:paraId="00000C27">
      <w:pPr>
        <w:numPr>
          <w:ilvl w:val="1"/>
          <w:numId w:val="84"/>
        </w:numPr>
        <w:spacing w:line="240" w:lineRule="auto"/>
        <w:ind w:left="1440" w:hanging="360"/>
        <w:rPr/>
      </w:pPr>
      <w:r w:rsidDel="00000000" w:rsidR="00000000" w:rsidRPr="00000000">
        <w:rPr>
          <w:rtl w:val="0"/>
        </w:rPr>
        <w:t xml:space="preserve">Don’t offer NAC if unable to ID extent of invasive dz clearly or if not palpable / clinically accessible.</w:t>
      </w:r>
    </w:p>
    <w:p w:rsidR="00000000" w:rsidDel="00000000" w:rsidP="00000000" w:rsidRDefault="00000000" w:rsidRPr="00000000" w14:paraId="00000C28">
      <w:pPr>
        <w:numPr>
          <w:ilvl w:val="1"/>
          <w:numId w:val="84"/>
        </w:numPr>
        <w:spacing w:line="240" w:lineRule="auto"/>
        <w:ind w:left="1440" w:hanging="360"/>
        <w:rPr/>
      </w:pPr>
      <w:r w:rsidDel="00000000" w:rsidR="00000000" w:rsidRPr="00000000">
        <w:rPr>
          <w:rtl w:val="0"/>
        </w:rPr>
        <w:t xml:space="preserve">May use if pregnant and unable to undergo surgery. Use non-taxane, CAF most common.</w:t>
      </w:r>
    </w:p>
    <w:p w:rsidR="00000000" w:rsidDel="00000000" w:rsidP="00000000" w:rsidRDefault="00000000" w:rsidRPr="00000000" w14:paraId="00000C29">
      <w:pPr>
        <w:numPr>
          <w:ilvl w:val="0"/>
          <w:numId w:val="84"/>
        </w:numPr>
      </w:pPr>
      <w:r w:rsidDel="00000000" w:rsidR="00000000" w:rsidRPr="00000000">
        <w:rPr>
          <w:b w:val="1"/>
          <w:rtl w:val="0"/>
        </w:rPr>
        <w:t xml:space="preserve">Previously, pCR for all-comers of ~30%</w:t>
      </w:r>
      <w:r w:rsidDel="00000000" w:rsidR="00000000" w:rsidRPr="00000000">
        <w:rPr>
          <w:rtl w:val="0"/>
        </w:rPr>
        <w:t xml:space="preserve">. Recall: Around 1/3 of pts with cCR have residual dz.</w:t>
      </w:r>
    </w:p>
    <w:p w:rsidR="00000000" w:rsidDel="00000000" w:rsidP="00000000" w:rsidRDefault="00000000" w:rsidRPr="00000000" w14:paraId="00000C2A">
      <w:pPr>
        <w:numPr>
          <w:ilvl w:val="1"/>
          <w:numId w:val="84"/>
        </w:numPr>
        <w:ind w:left="1440" w:hanging="360"/>
      </w:pPr>
      <w:r w:rsidDel="00000000" w:rsidR="00000000" w:rsidRPr="00000000">
        <w:rPr>
          <w:rtl w:val="0"/>
        </w:rPr>
        <w:t xml:space="preserve">Proven in AC/T, Epirubicin/paclitaxel, CMF.</w:t>
      </w:r>
    </w:p>
    <w:p w:rsidR="00000000" w:rsidDel="00000000" w:rsidP="00000000" w:rsidRDefault="00000000" w:rsidRPr="00000000" w14:paraId="00000C2B">
      <w:pPr>
        <w:numPr>
          <w:ilvl w:val="1"/>
          <w:numId w:val="84"/>
        </w:numPr>
        <w:ind w:left="1440" w:hanging="360"/>
      </w:pPr>
      <w:r w:rsidDel="00000000" w:rsidR="00000000" w:rsidRPr="00000000">
        <w:rPr>
          <w:rFonts w:ascii="Cardo" w:cs="Cardo" w:eastAsia="Cardo" w:hAnsi="Cardo"/>
          <w:rtl w:val="0"/>
        </w:rPr>
        <w:t xml:space="preserve">ddAC q2w x4c→ paclitaxel q1w x12c is a common NAC regimen.</w:t>
      </w:r>
    </w:p>
    <w:p w:rsidR="00000000" w:rsidDel="00000000" w:rsidP="00000000" w:rsidRDefault="00000000" w:rsidRPr="00000000" w14:paraId="00000C2C">
      <w:pPr>
        <w:numPr>
          <w:ilvl w:val="1"/>
          <w:numId w:val="84"/>
        </w:numPr>
        <w:ind w:left="1440" w:hanging="360"/>
      </w:pPr>
      <w:r w:rsidDel="00000000" w:rsidR="00000000" w:rsidRPr="00000000">
        <w:rPr>
          <w:rtl w:val="0"/>
        </w:rPr>
        <w:t xml:space="preserve">Response: Basal &gt; Her2/neu &gt; luminal A/B. Diminished response noted in ER+, low-grade or ILC.</w:t>
      </w:r>
    </w:p>
    <w:p w:rsidR="00000000" w:rsidDel="00000000" w:rsidP="00000000" w:rsidRDefault="00000000" w:rsidRPr="00000000" w14:paraId="00000C2D">
      <w:pPr>
        <w:numPr>
          <w:ilvl w:val="1"/>
          <w:numId w:val="84"/>
        </w:numPr>
        <w:ind w:left="1440" w:hanging="360"/>
      </w:pPr>
      <w:r w:rsidDel="00000000" w:rsidR="00000000" w:rsidRPr="00000000">
        <w:rPr>
          <w:rtl w:val="0"/>
        </w:rPr>
        <w:t xml:space="preserve">pCR associated with improvements in DFS [HR 0.48] and OS [HR 0.48].</w:t>
      </w:r>
      <w:r w:rsidDel="00000000" w:rsidR="00000000" w:rsidRPr="00000000">
        <w:rPr>
          <w:rtl w:val="0"/>
        </w:rPr>
      </w:r>
    </w:p>
    <w:p w:rsidR="00000000" w:rsidDel="00000000" w:rsidP="00000000" w:rsidRDefault="00000000" w:rsidRPr="00000000" w14:paraId="00000C2E">
      <w:pPr>
        <w:numPr>
          <w:ilvl w:val="0"/>
          <w:numId w:val="84"/>
        </w:numPr>
      </w:pPr>
      <w:r w:rsidDel="00000000" w:rsidR="00000000" w:rsidRPr="00000000">
        <w:rPr>
          <w:b w:val="1"/>
          <w:rtl w:val="0"/>
        </w:rPr>
        <w:t xml:space="preserve">pCR up to 60% for HER2+ treated with trastuzumab/pertuzumab </w:t>
      </w:r>
      <w:r w:rsidDel="00000000" w:rsidR="00000000" w:rsidRPr="00000000">
        <w:rPr>
          <w:rtl w:val="0"/>
        </w:rPr>
        <w:t xml:space="preserve">[</w:t>
      </w:r>
      <w:hyperlink w:anchor="5k8164376shl">
        <w:r w:rsidDel="00000000" w:rsidR="00000000" w:rsidRPr="00000000">
          <w:rPr>
            <w:rtl w:val="0"/>
          </w:rPr>
          <w:t xml:space="preserve">TRYPHAENA</w:t>
        </w:r>
      </w:hyperlink>
      <w:r w:rsidDel="00000000" w:rsidR="00000000" w:rsidRPr="00000000">
        <w:rPr>
          <w:rtl w:val="0"/>
        </w:rPr>
        <w:t xml:space="preserve">].</w:t>
      </w:r>
    </w:p>
    <w:p w:rsidR="00000000" w:rsidDel="00000000" w:rsidP="00000000" w:rsidRDefault="00000000" w:rsidRPr="00000000" w14:paraId="00000C2F">
      <w:pPr>
        <w:numPr>
          <w:ilvl w:val="1"/>
          <w:numId w:val="84"/>
        </w:numPr>
        <w:ind w:left="1440" w:hanging="360"/>
      </w:pPr>
      <w:r w:rsidDel="00000000" w:rsidR="00000000" w:rsidRPr="00000000">
        <w:rPr>
          <w:rtl w:val="0"/>
        </w:rPr>
        <w:t xml:space="preserve">TC-HP (Carboplatin) is the most common contemporary NAC for HER2+ breast cancer [</w:t>
      </w:r>
      <w:hyperlink w:anchor="c7f8zth28gmh">
        <w:r w:rsidDel="00000000" w:rsidR="00000000" w:rsidRPr="00000000">
          <w:rPr>
            <w:rtl w:val="0"/>
          </w:rPr>
          <w:t xml:space="preserve">KRISTINE</w:t>
        </w:r>
      </w:hyperlink>
      <w:r w:rsidDel="00000000" w:rsidR="00000000" w:rsidRPr="00000000">
        <w:rPr>
          <w:rtl w:val="0"/>
        </w:rPr>
        <w:t xml:space="preserve">].</w:t>
      </w:r>
    </w:p>
    <w:p w:rsidR="00000000" w:rsidDel="00000000" w:rsidP="00000000" w:rsidRDefault="00000000" w:rsidRPr="00000000" w14:paraId="00000C30">
      <w:pPr>
        <w:numPr>
          <w:ilvl w:val="0"/>
          <w:numId w:val="84"/>
        </w:numPr>
      </w:pPr>
      <w:r w:rsidDel="00000000" w:rsidR="00000000" w:rsidRPr="00000000">
        <w:rPr>
          <w:b w:val="1"/>
          <w:rtl w:val="0"/>
        </w:rPr>
        <w:t xml:space="preserve">pCR up to 60% if TN</w:t>
      </w:r>
      <w:r w:rsidDel="00000000" w:rsidR="00000000" w:rsidRPr="00000000">
        <w:rPr>
          <w:rtl w:val="0"/>
        </w:rPr>
        <w:t xml:space="preserve">. Carboplatin increases pCR in TN disease [</w:t>
      </w:r>
      <w:hyperlink w:anchor="kix.sy1tweko46un">
        <w:r w:rsidDel="00000000" w:rsidR="00000000" w:rsidRPr="00000000">
          <w:rPr>
            <w:rtl w:val="0"/>
          </w:rPr>
          <w:t xml:space="preserve">BrighTNess</w:t>
        </w:r>
      </w:hyperlink>
      <w:r w:rsidDel="00000000" w:rsidR="00000000" w:rsidRPr="00000000">
        <w:rPr>
          <w:rtl w:val="0"/>
        </w:rPr>
        <w:t xml:space="preserve">].</w:t>
      </w:r>
    </w:p>
    <w:bookmarkStart w:colFirst="0" w:colLast="0" w:name="kxb2rqijc2ez" w:id="212"/>
    <w:bookmarkEnd w:id="212"/>
    <w:p w:rsidR="00000000" w:rsidDel="00000000" w:rsidP="00000000" w:rsidRDefault="00000000" w:rsidRPr="00000000" w14:paraId="00000C31">
      <w:pPr>
        <w:numPr>
          <w:ilvl w:val="0"/>
          <w:numId w:val="84"/>
        </w:numPr>
        <w:spacing w:line="240" w:lineRule="auto"/>
        <w:rPr/>
      </w:pPr>
      <w:r w:rsidDel="00000000" w:rsidR="00000000" w:rsidRPr="00000000">
        <w:rPr>
          <w:b w:val="1"/>
          <w:rtl w:val="0"/>
        </w:rPr>
        <w:t xml:space="preserve">pCR according to breast cancer subtype</w:t>
      </w:r>
      <w:r w:rsidDel="00000000" w:rsidR="00000000" w:rsidRPr="00000000">
        <w:rPr>
          <w:rtl w:val="0"/>
        </w:rPr>
        <w:t xml:space="preserve"> </w:t>
      </w:r>
      <w:r w:rsidDel="00000000" w:rsidR="00000000" w:rsidRPr="00000000">
        <w:rPr>
          <w:rtl w:val="0"/>
        </w:rPr>
        <w:t xml:space="preserve">[</w:t>
      </w:r>
      <w:hyperlink r:id="rId677">
        <w:r w:rsidDel="00000000" w:rsidR="00000000" w:rsidRPr="00000000">
          <w:rPr>
            <w:rtl w:val="0"/>
          </w:rPr>
          <w:t xml:space="preserve">Swisher ASO '16</w:t>
        </w:r>
      </w:hyperlink>
      <w:r w:rsidDel="00000000" w:rsidR="00000000" w:rsidRPr="00000000">
        <w:rPr>
          <w:rtl w:val="0"/>
        </w:rPr>
        <w:t xml:space="preserve">]: </w:t>
      </w:r>
      <w:r w:rsidDel="00000000" w:rsidR="00000000" w:rsidRPr="00000000">
        <w:rPr>
          <w:b w:val="1"/>
          <w:rtl w:val="0"/>
        </w:rPr>
        <w:t xml:space="preserve">HR+/HER2- vs. TNBC vs. TPBC vs. HER-/HER2+</w:t>
      </w:r>
      <w:r w:rsidDel="00000000" w:rsidR="00000000" w:rsidRPr="00000000">
        <w:rPr>
          <w:rtl w:val="0"/>
        </w:rPr>
        <w:t xml:space="preserve">.</w:t>
      </w:r>
    </w:p>
    <w:p w:rsidR="00000000" w:rsidDel="00000000" w:rsidP="00000000" w:rsidRDefault="00000000" w:rsidRPr="00000000" w14:paraId="00000C32">
      <w:pPr>
        <w:spacing w:line="240" w:lineRule="auto"/>
        <w:ind w:firstLine="720"/>
        <w:rPr/>
      </w:pPr>
      <w:r w:rsidDel="00000000" w:rsidR="00000000" w:rsidRPr="00000000">
        <w:rPr>
          <w:rtl w:val="0"/>
        </w:rPr>
        <w:t xml:space="preserve">See the </w:t>
      </w:r>
      <w:r w:rsidDel="00000000" w:rsidR="00000000" w:rsidRPr="00000000">
        <w:rPr>
          <w:rtl w:val="0"/>
        </w:rPr>
        <w:t xml:space="preserve">[</w:t>
      </w:r>
      <w:hyperlink w:anchor="_ekkbdm5sjfqf">
        <w:r w:rsidDel="00000000" w:rsidR="00000000" w:rsidRPr="00000000">
          <w:rPr>
            <w:rtl w:val="0"/>
          </w:rPr>
          <w:t xml:space="preserve">Predictors of LR after NAC</w:t>
        </w:r>
      </w:hyperlink>
      <w:r w:rsidDel="00000000" w:rsidR="00000000" w:rsidRPr="00000000">
        <w:rPr>
          <w:rtl w:val="0"/>
        </w:rPr>
        <w:t xml:space="preserve">] section for more.</w:t>
      </w:r>
    </w:p>
    <w:p w:rsidR="00000000" w:rsidDel="00000000" w:rsidP="00000000" w:rsidRDefault="00000000" w:rsidRPr="00000000" w14:paraId="00000C33">
      <w:pPr>
        <w:spacing w:line="240" w:lineRule="auto"/>
        <w:ind w:firstLine="720"/>
        <w:rPr/>
      </w:pPr>
      <w:r w:rsidDel="00000000" w:rsidR="00000000" w:rsidRPr="00000000">
        <w:rPr>
          <w:rtl w:val="0"/>
        </w:rPr>
        <w:t xml:space="preserve">HR+ without HER2 amplification is noted to have the lowest rate of pCR (less than 20%). </w:t>
      </w:r>
    </w:p>
    <w:p w:rsidR="00000000" w:rsidDel="00000000" w:rsidP="00000000" w:rsidRDefault="00000000" w:rsidRPr="00000000" w14:paraId="00000C34">
      <w:pPr>
        <w:spacing w:line="240" w:lineRule="auto"/>
        <w:ind w:firstLine="720"/>
        <w:rPr/>
      </w:pPr>
      <w:r w:rsidDel="00000000" w:rsidR="00000000" w:rsidRPr="00000000">
        <w:rPr>
          <w:rtl w:val="0"/>
        </w:rPr>
        <w:t xml:space="preserve">Great strides have been made in TNBC and TPBC - as of 2020, pCR is up to 60% in both subsets. Ensure addition of carboplatin to NAC regimens for TNBC [</w:t>
      </w:r>
      <w:hyperlink w:anchor="kix.sy1tweko46un">
        <w:r w:rsidDel="00000000" w:rsidR="00000000" w:rsidRPr="00000000">
          <w:rPr>
            <w:rtl w:val="0"/>
          </w:rPr>
          <w:t xml:space="preserve">BrighTNess</w:t>
        </w:r>
      </w:hyperlink>
      <w:r w:rsidDel="00000000" w:rsidR="00000000" w:rsidRPr="00000000">
        <w:rPr>
          <w:rtl w:val="0"/>
        </w:rPr>
        <w:t xml:space="preserve">] and HER2 positive [</w:t>
      </w:r>
      <w:hyperlink w:anchor="c7f8zth28gmh">
        <w:r w:rsidDel="00000000" w:rsidR="00000000" w:rsidRPr="00000000">
          <w:rPr>
            <w:rtl w:val="0"/>
          </w:rPr>
          <w:t xml:space="preserve">KRISTINE</w:t>
        </w:r>
      </w:hyperlink>
      <w:r w:rsidDel="00000000" w:rsidR="00000000" w:rsidRPr="00000000">
        <w:rPr>
          <w:rtl w:val="0"/>
        </w:rPr>
        <w:t xml:space="preserve">] disease for maximum response. </w:t>
      </w:r>
    </w:p>
    <w:p w:rsidR="00000000" w:rsidDel="00000000" w:rsidP="00000000" w:rsidRDefault="00000000" w:rsidRPr="00000000" w14:paraId="00000C35">
      <w:pPr>
        <w:spacing w:line="240" w:lineRule="auto"/>
        <w:ind w:firstLine="720"/>
        <w:rPr/>
      </w:pPr>
      <w:r w:rsidDel="00000000" w:rsidR="00000000" w:rsidRPr="00000000">
        <w:rPr>
          <w:rtl w:val="0"/>
        </w:rPr>
        <w:t xml:space="preserve">pCR is a strong predictor of outcomes in TNBC [</w:t>
      </w:r>
      <w:hyperlink r:id="rId678">
        <w:r w:rsidDel="00000000" w:rsidR="00000000" w:rsidRPr="00000000">
          <w:rPr>
            <w:rtl w:val="0"/>
          </w:rPr>
          <w:t xml:space="preserve">Liedtke JCO '08</w:t>
        </w:r>
      </w:hyperlink>
      <w:r w:rsidDel="00000000" w:rsidR="00000000" w:rsidRPr="00000000">
        <w:rPr>
          <w:rtl w:val="0"/>
        </w:rPr>
        <w:t xml:space="preserve">].</w:t>
      </w:r>
    </w:p>
    <w:p w:rsidR="00000000" w:rsidDel="00000000" w:rsidP="00000000" w:rsidRDefault="00000000" w:rsidRPr="00000000" w14:paraId="00000C36">
      <w:pPr>
        <w:numPr>
          <w:ilvl w:val="1"/>
          <w:numId w:val="84"/>
        </w:numPr>
        <w:spacing w:line="240" w:lineRule="auto"/>
        <w:ind w:left="1440" w:hanging="360"/>
        <w:rPr>
          <w:u w:val="none"/>
        </w:rPr>
      </w:pPr>
      <w:r w:rsidDel="00000000" w:rsidR="00000000" w:rsidRPr="00000000">
        <w:rPr>
          <w:rtl w:val="0"/>
        </w:rPr>
        <w:t xml:space="preserve">751 pts. 2005-2012. All BCT after NAC. All HER2+ received trastuzumab. MFU nearly 5y.</w:t>
      </w:r>
    </w:p>
    <w:p w:rsidR="00000000" w:rsidDel="00000000" w:rsidP="00000000" w:rsidRDefault="00000000" w:rsidRPr="00000000" w14:paraId="00000C37">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pCR 17→ 42→ 46→ 72%. </w:t>
      </w:r>
    </w:p>
    <w:p w:rsidR="00000000" w:rsidDel="00000000" w:rsidP="00000000" w:rsidRDefault="00000000" w:rsidRPr="00000000" w14:paraId="00000C38">
      <w:pPr>
        <w:numPr>
          <w:ilvl w:val="1"/>
          <w:numId w:val="84"/>
        </w:numPr>
        <w:spacing w:line="240" w:lineRule="auto"/>
        <w:ind w:left="1440" w:hanging="360"/>
        <w:rPr>
          <w:u w:val="none"/>
        </w:rPr>
      </w:pPr>
      <w:r w:rsidDel="00000000" w:rsidR="00000000" w:rsidRPr="00000000">
        <w:rPr>
          <w:rtl w:val="0"/>
        </w:rPr>
        <w:t xml:space="preserve">5y LRR-free survival ~95%. </w:t>
      </w:r>
    </w:p>
    <w:p w:rsidR="00000000" w:rsidDel="00000000" w:rsidP="00000000" w:rsidRDefault="00000000" w:rsidRPr="00000000" w14:paraId="00000C39">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LRR-free survival for HR-/HER2+ disease ± pCR of 87→ 97%. </w:t>
      </w:r>
    </w:p>
    <w:p w:rsidR="00000000" w:rsidDel="00000000" w:rsidP="00000000" w:rsidRDefault="00000000" w:rsidRPr="00000000" w14:paraId="00000C3A">
      <w:pPr>
        <w:numPr>
          <w:ilvl w:val="1"/>
          <w:numId w:val="84"/>
        </w:numPr>
        <w:ind w:left="1440" w:hanging="360"/>
      </w:pPr>
      <w:r w:rsidDel="00000000" w:rsidR="00000000" w:rsidRPr="00000000">
        <w:rPr>
          <w:rFonts w:ascii="Cardo" w:cs="Cardo" w:eastAsia="Cardo" w:hAnsi="Cardo"/>
          <w:rtl w:val="0"/>
        </w:rPr>
        <w:t xml:space="preserve">5y LRR-free survival for TNBC disease ± pCR of 90→ 99%. </w:t>
      </w:r>
    </w:p>
    <w:p w:rsidR="00000000" w:rsidDel="00000000" w:rsidP="00000000" w:rsidRDefault="00000000" w:rsidRPr="00000000" w14:paraId="00000C3B">
      <w:pPr>
        <w:numPr>
          <w:ilvl w:val="1"/>
          <w:numId w:val="84"/>
        </w:numPr>
        <w:ind w:left="1440" w:hanging="360"/>
        <w:rPr>
          <w:u w:val="none"/>
        </w:rPr>
      </w:pPr>
      <w:r w:rsidDel="00000000" w:rsidR="00000000" w:rsidRPr="00000000">
        <w:rPr>
          <w:rtl w:val="0"/>
        </w:rPr>
        <w:t xml:space="preserve">On MVA, TNBC, clinical stage III disease and failure to experience pCR were associated with LRR.</w:t>
      </w:r>
      <w:r w:rsidDel="00000000" w:rsidR="00000000" w:rsidRPr="00000000">
        <w:rPr>
          <w:rtl w:val="0"/>
        </w:rPr>
      </w:r>
    </w:p>
    <w:p w:rsidR="00000000" w:rsidDel="00000000" w:rsidP="00000000" w:rsidRDefault="00000000" w:rsidRPr="00000000" w14:paraId="00000C3C">
      <w:pPr>
        <w:numPr>
          <w:ilvl w:val="0"/>
          <w:numId w:val="84"/>
        </w:numPr>
        <w:spacing w:line="240" w:lineRule="auto"/>
        <w:rPr>
          <w:u w:val="none"/>
        </w:rPr>
      </w:pPr>
      <w:r w:rsidDel="00000000" w:rsidR="00000000" w:rsidRPr="00000000">
        <w:rPr>
          <w:rtl w:val="0"/>
        </w:rPr>
        <w:t xml:space="preserve">Interestingly, 20/1 ABPI appears to have a 45% pCR when surgery is performed 6-8 m</w:t>
      </w:r>
      <w:r w:rsidDel="00000000" w:rsidR="00000000" w:rsidRPr="00000000">
        <w:rPr>
          <w:rtl w:val="0"/>
        </w:rPr>
        <w:t xml:space="preserve">o later </w:t>
      </w:r>
      <w:hyperlink r:id="rId679">
        <w:r w:rsidDel="00000000" w:rsidR="00000000" w:rsidRPr="00000000">
          <w:rPr>
            <w:vertAlign w:val="superscript"/>
            <w:rtl w:val="0"/>
          </w:rPr>
          <w:t xml:space="preserve">QS</w:t>
        </w:r>
      </w:hyperlink>
      <w:r w:rsidDel="00000000" w:rsidR="00000000" w:rsidRPr="00000000">
        <w:rPr>
          <w:rtl w:val="0"/>
        </w:rPr>
        <w:t xml:space="preserve"> [</w:t>
      </w:r>
      <w:hyperlink r:id="rId680">
        <w:r w:rsidDel="00000000" w:rsidR="00000000" w:rsidRPr="00000000">
          <w:rPr>
            <w:rtl w:val="0"/>
          </w:rPr>
          <w:t xml:space="preserve">Vasmel IJROBP '19</w:t>
        </w:r>
      </w:hyperlink>
      <w:r w:rsidDel="00000000" w:rsidR="00000000" w:rsidRPr="00000000">
        <w:rPr>
          <w:rtl w:val="0"/>
        </w:rPr>
        <w:t xml:space="preserve">].</w:t>
      </w:r>
    </w:p>
    <w:p w:rsidR="00000000" w:rsidDel="00000000" w:rsidP="00000000" w:rsidRDefault="00000000" w:rsidRPr="00000000" w14:paraId="00000C3D">
      <w:pPr>
        <w:spacing w:line="240" w:lineRule="auto"/>
        <w:ind w:left="1440" w:firstLine="0"/>
        <w:rPr/>
      </w:pPr>
      <w:r w:rsidDel="00000000" w:rsidR="00000000" w:rsidRPr="00000000">
        <w:rPr>
          <w:rtl w:val="0"/>
        </w:rPr>
      </w:r>
    </w:p>
    <w:p w:rsidR="00000000" w:rsidDel="00000000" w:rsidP="00000000" w:rsidRDefault="00000000" w:rsidRPr="00000000" w14:paraId="00000C3E">
      <w:pPr>
        <w:spacing w:line="240" w:lineRule="auto"/>
        <w:ind w:left="0" w:firstLine="0"/>
        <w:rPr/>
      </w:pPr>
      <w:r w:rsidDel="00000000" w:rsidR="00000000" w:rsidRPr="00000000">
        <w:rPr>
          <w:b w:val="1"/>
          <w:rtl w:val="0"/>
        </w:rPr>
        <w:t xml:space="preserve">Perform SLNB before NAC</w:t>
      </w:r>
      <w:r w:rsidDel="00000000" w:rsidR="00000000" w:rsidRPr="00000000">
        <w:rPr>
          <w:rtl w:val="0"/>
        </w:rPr>
      </w:r>
    </w:p>
    <w:p w:rsidR="00000000" w:rsidDel="00000000" w:rsidP="00000000" w:rsidRDefault="00000000" w:rsidRPr="00000000" w14:paraId="00000C3F">
      <w:pPr>
        <w:numPr>
          <w:ilvl w:val="0"/>
          <w:numId w:val="84"/>
        </w:numPr>
        <w:spacing w:line="240" w:lineRule="auto"/>
        <w:rPr/>
      </w:pPr>
      <w:r w:rsidDel="00000000" w:rsidR="00000000" w:rsidRPr="00000000">
        <w:rPr>
          <w:rtl w:val="0"/>
        </w:rPr>
        <w:t xml:space="preserve">Traditional FN 4-8%; now FN rates ~2.5%.</w:t>
      </w:r>
    </w:p>
    <w:p w:rsidR="00000000" w:rsidDel="00000000" w:rsidP="00000000" w:rsidRDefault="00000000" w:rsidRPr="00000000" w14:paraId="00000C40">
      <w:pPr>
        <w:numPr>
          <w:ilvl w:val="1"/>
          <w:numId w:val="84"/>
        </w:numPr>
        <w:spacing w:line="240" w:lineRule="auto"/>
        <w:ind w:left="1440" w:hanging="360"/>
        <w:rPr/>
      </w:pPr>
      <w:r w:rsidDel="00000000" w:rsidR="00000000" w:rsidRPr="00000000">
        <w:rPr>
          <w:rtl w:val="0"/>
        </w:rPr>
        <w:t xml:space="preserve">After NAC, FNR 6-12% using 2 dyes. With one dye 18%, and I-125 seed localization 4%.</w:t>
      </w:r>
    </w:p>
    <w:p w:rsidR="00000000" w:rsidDel="00000000" w:rsidP="00000000" w:rsidRDefault="00000000" w:rsidRPr="00000000" w14:paraId="00000C41">
      <w:pPr>
        <w:numPr>
          <w:ilvl w:val="1"/>
          <w:numId w:val="84"/>
        </w:numPr>
        <w:spacing w:line="240" w:lineRule="auto"/>
        <w:ind w:left="1440" w:hanging="360"/>
        <w:rPr/>
      </w:pPr>
      <w:r w:rsidDel="00000000" w:rsidR="00000000" w:rsidRPr="00000000">
        <w:rPr>
          <w:rtl w:val="0"/>
        </w:rPr>
        <w:t xml:space="preserve">Primary cause of variation: biopsy proven node not routinely identified as SLN in 25% of patients.</w:t>
      </w:r>
    </w:p>
    <w:p w:rsidR="00000000" w:rsidDel="00000000" w:rsidP="00000000" w:rsidRDefault="00000000" w:rsidRPr="00000000" w14:paraId="00000C42">
      <w:pPr>
        <w:numPr>
          <w:ilvl w:val="0"/>
          <w:numId w:val="84"/>
        </w:numPr>
        <w:spacing w:line="240" w:lineRule="auto"/>
        <w:rPr>
          <w:u w:val="none"/>
        </w:rPr>
      </w:pPr>
      <w:r w:rsidDel="00000000" w:rsidR="00000000" w:rsidRPr="00000000">
        <w:rPr>
          <w:rtl w:val="0"/>
        </w:rPr>
        <w:t xml:space="preserve">SLNB is reliable prior to NAC, but not afterwards. FNR after NAC is in the single digits for 3+ SLNs</w:t>
      </w:r>
      <w:r w:rsidDel="00000000" w:rsidR="00000000" w:rsidRPr="00000000">
        <w:rPr>
          <w:rtl w:val="0"/>
        </w:rPr>
        <w:t xml:space="preserve"> [</w:t>
      </w:r>
      <w:hyperlink w:anchor="kix.xv8uxf2bfuko">
        <w:r w:rsidDel="00000000" w:rsidR="00000000" w:rsidRPr="00000000">
          <w:rPr>
            <w:rtl w:val="0"/>
          </w:rPr>
          <w:t xml:space="preserve">SENTINA</w:t>
        </w:r>
      </w:hyperlink>
      <w:r w:rsidDel="00000000" w:rsidR="00000000" w:rsidRPr="00000000">
        <w:rPr>
          <w:rtl w:val="0"/>
        </w:rPr>
        <w:t xml:space="preserve">]. </w:t>
      </w:r>
    </w:p>
    <w:p w:rsidR="00000000" w:rsidDel="00000000" w:rsidP="00000000" w:rsidRDefault="00000000" w:rsidRPr="00000000" w14:paraId="00000C43">
      <w:pPr>
        <w:numPr>
          <w:ilvl w:val="0"/>
          <w:numId w:val="84"/>
        </w:numPr>
        <w:spacing w:line="240" w:lineRule="auto"/>
        <w:rPr/>
      </w:pPr>
      <w:r w:rsidDel="00000000" w:rsidR="00000000" w:rsidRPr="00000000">
        <w:rPr>
          <w:rtl w:val="0"/>
        </w:rPr>
        <w:t xml:space="preserve">SLNB after NAC leads to 13% FNR when utilizing two dyes. FN SLNs were N2 15% of the time on ALND [</w:t>
      </w:r>
      <w:hyperlink w:anchor="kix.2b74gxtn9rhd">
        <w:r w:rsidDel="00000000" w:rsidR="00000000" w:rsidRPr="00000000">
          <w:rPr>
            <w:rtl w:val="0"/>
          </w:rPr>
          <w:t xml:space="preserve">Z1071</w:t>
        </w:r>
      </w:hyperlink>
      <w:r w:rsidDel="00000000" w:rsidR="00000000" w:rsidRPr="00000000">
        <w:rPr>
          <w:rtl w:val="0"/>
        </w:rPr>
        <w:t xml:space="preserve">]. </w:t>
      </w:r>
    </w:p>
    <w:p w:rsidR="00000000" w:rsidDel="00000000" w:rsidP="00000000" w:rsidRDefault="00000000" w:rsidRPr="00000000" w14:paraId="00000C44">
      <w:pPr>
        <w:spacing w:line="240" w:lineRule="auto"/>
        <w:ind w:left="0" w:firstLine="0"/>
        <w:rPr/>
      </w:pPr>
      <w:r w:rsidDel="00000000" w:rsidR="00000000" w:rsidRPr="00000000">
        <w:rPr>
          <w:rtl w:val="0"/>
        </w:rPr>
      </w:r>
    </w:p>
    <w:p w:rsidR="00000000" w:rsidDel="00000000" w:rsidP="00000000" w:rsidRDefault="00000000" w:rsidRPr="00000000" w14:paraId="00000C45">
      <w:pPr>
        <w:pStyle w:val="Heading2"/>
        <w:rPr/>
      </w:pPr>
      <w:bookmarkStart w:colFirst="0" w:colLast="0" w:name="_w8wci3yxypjk" w:id="213"/>
      <w:bookmarkEnd w:id="213"/>
      <w:hyperlink w:anchor="_bogdqk4qq6y1">
        <w:r w:rsidDel="00000000" w:rsidR="00000000" w:rsidRPr="00000000">
          <w:rPr>
            <w:rtl w:val="0"/>
          </w:rPr>
          <w:t xml:space="preserve">Neoadjuvant vs. Adjuvant chemo</w:t>
        </w:r>
      </w:hyperlink>
      <w:r w:rsidDel="00000000" w:rsidR="00000000" w:rsidRPr="00000000">
        <w:rPr>
          <w:rtl w:val="0"/>
        </w:rPr>
      </w:r>
    </w:p>
    <w:p w:rsidR="00000000" w:rsidDel="00000000" w:rsidP="00000000" w:rsidRDefault="00000000" w:rsidRPr="00000000" w14:paraId="00000C46">
      <w:pPr>
        <w:spacing w:line="240" w:lineRule="auto"/>
        <w:ind w:left="0" w:firstLine="0"/>
        <w:rPr/>
      </w:pPr>
      <w:r w:rsidDel="00000000" w:rsidR="00000000" w:rsidRPr="00000000">
        <w:rPr>
          <w:rtl w:val="0"/>
        </w:rPr>
        <w:t xml:space="preserve">There is no difference in DMFS and BCM for neoadjuvant versus adjuvant chemotherapy </w:t>
      </w:r>
      <w:r w:rsidDel="00000000" w:rsidR="00000000" w:rsidRPr="00000000">
        <w:rPr>
          <w:rtl w:val="0"/>
        </w:rPr>
        <w:t xml:space="preserve">[</w:t>
      </w:r>
      <w:hyperlink w:anchor="kix.ve0k2ylu5cos">
        <w:r w:rsidDel="00000000" w:rsidR="00000000" w:rsidRPr="00000000">
          <w:rPr>
            <w:rtl w:val="0"/>
          </w:rPr>
          <w:t xml:space="preserve">EBCTCG</w:t>
        </w:r>
      </w:hyperlink>
      <w:r w:rsidDel="00000000" w:rsidR="00000000" w:rsidRPr="00000000">
        <w:rPr>
          <w:rtl w:val="0"/>
        </w:rPr>
        <w:t xml:space="preserve">]. </w:t>
      </w:r>
    </w:p>
    <w:p w:rsidR="00000000" w:rsidDel="00000000" w:rsidP="00000000" w:rsidRDefault="00000000" w:rsidRPr="00000000" w14:paraId="00000C47">
      <w:pPr>
        <w:numPr>
          <w:ilvl w:val="0"/>
          <w:numId w:val="84"/>
        </w:numPr>
        <w:spacing w:line="240" w:lineRule="auto"/>
        <w:rPr>
          <w:u w:val="none"/>
        </w:rPr>
      </w:pPr>
      <w:r w:rsidDel="00000000" w:rsidR="00000000" w:rsidRPr="00000000">
        <w:rPr>
          <w:rtl w:val="0"/>
        </w:rPr>
        <w:t xml:space="preserve">There appears to be more LRR with NAC, which is most pronounced in trials that omitted surgery in the event of good response to neoadjuvant chemotherapy. </w:t>
      </w:r>
    </w:p>
    <w:p w:rsidR="00000000" w:rsidDel="00000000" w:rsidP="00000000" w:rsidRDefault="00000000" w:rsidRPr="00000000" w14:paraId="00000C48">
      <w:pPr>
        <w:numPr>
          <w:ilvl w:val="0"/>
          <w:numId w:val="84"/>
        </w:numPr>
        <w:spacing w:line="240" w:lineRule="auto"/>
        <w:rPr/>
      </w:pPr>
      <w:r w:rsidDel="00000000" w:rsidR="00000000" w:rsidRPr="00000000">
        <w:rPr>
          <w:rtl w:val="0"/>
        </w:rPr>
        <w:t xml:space="preserve">NAC does NOT improve OS, but can convert from MRM to BCS in 20-30% of pts.</w:t>
      </w:r>
    </w:p>
    <w:p w:rsidR="00000000" w:rsidDel="00000000" w:rsidP="00000000" w:rsidRDefault="00000000" w:rsidRPr="00000000" w14:paraId="00000C49">
      <w:pPr>
        <w:numPr>
          <w:ilvl w:val="0"/>
          <w:numId w:val="84"/>
        </w:numPr>
        <w:spacing w:line="240" w:lineRule="auto"/>
        <w:rPr/>
      </w:pPr>
      <w:r w:rsidDel="00000000" w:rsidR="00000000" w:rsidRPr="00000000">
        <w:rPr>
          <w:rtl w:val="0"/>
        </w:rPr>
        <w:t xml:space="preserve">Stage matched </w:t>
      </w:r>
      <w:r w:rsidDel="00000000" w:rsidR="00000000" w:rsidRPr="00000000">
        <w:rPr>
          <w:rtl w:val="0"/>
        </w:rPr>
        <w:t xml:space="preserve">yp to</w:t>
      </w:r>
      <w:r w:rsidDel="00000000" w:rsidR="00000000" w:rsidRPr="00000000">
        <w:rPr>
          <w:rtl w:val="0"/>
        </w:rPr>
        <w:t xml:space="preserve"> p (without NAC) has higher LRR in the former.</w:t>
      </w:r>
      <w:r w:rsidDel="00000000" w:rsidR="00000000" w:rsidRPr="00000000">
        <w:rPr>
          <w:rtl w:val="0"/>
        </w:rPr>
      </w:r>
    </w:p>
    <w:bookmarkStart w:colFirst="0" w:colLast="0" w:name="85wk28tstops" w:id="214"/>
    <w:bookmarkEnd w:id="214"/>
    <w:p w:rsidR="00000000" w:rsidDel="00000000" w:rsidP="00000000" w:rsidRDefault="00000000" w:rsidRPr="00000000" w14:paraId="00000C4A">
      <w:pPr>
        <w:numPr>
          <w:ilvl w:val="0"/>
          <w:numId w:val="84"/>
        </w:numPr>
        <w:spacing w:line="240" w:lineRule="auto"/>
        <w:rPr/>
      </w:pPr>
      <w:r w:rsidDel="00000000" w:rsidR="00000000" w:rsidRPr="00000000">
        <w:rPr>
          <w:b w:val="1"/>
          <w:rtl w:val="0"/>
        </w:rPr>
        <w:t xml:space="preserve">NSABP B-18</w:t>
      </w:r>
      <w:r w:rsidDel="00000000" w:rsidR="00000000" w:rsidRPr="00000000">
        <w:rPr>
          <w:rtl w:val="0"/>
        </w:rPr>
        <w:t xml:space="preserve"> [</w:t>
      </w:r>
      <w:hyperlink r:id="rId681">
        <w:r w:rsidDel="00000000" w:rsidR="00000000" w:rsidRPr="00000000">
          <w:rPr>
            <w:rtl w:val="0"/>
          </w:rPr>
          <w:t xml:space="preserve">Flowchart</w:t>
        </w:r>
      </w:hyperlink>
      <w:r w:rsidDel="00000000" w:rsidR="00000000" w:rsidRPr="00000000">
        <w:rPr>
          <w:rtl w:val="0"/>
        </w:rPr>
        <w:t xml:space="preserve">, </w:t>
      </w:r>
      <w:hyperlink r:id="rId682">
        <w:r w:rsidDel="00000000" w:rsidR="00000000" w:rsidRPr="00000000">
          <w:rPr>
            <w:rtl w:val="0"/>
          </w:rPr>
          <w:t xml:space="preserve">Fisher JCO '97</w:t>
        </w:r>
      </w:hyperlink>
      <w:r w:rsidDel="00000000" w:rsidR="00000000" w:rsidRPr="00000000">
        <w:rPr>
          <w:rtl w:val="0"/>
        </w:rPr>
        <w:t xml:space="preserve">, </w:t>
      </w:r>
      <w:hyperlink r:id="rId683">
        <w:r w:rsidDel="00000000" w:rsidR="00000000" w:rsidRPr="00000000">
          <w:rPr>
            <w:rtl w:val="0"/>
          </w:rPr>
          <w:t xml:space="preserve">Wolmark JNCI '01</w:t>
        </w:r>
      </w:hyperlink>
      <w:r w:rsidDel="00000000" w:rsidR="00000000" w:rsidRPr="00000000">
        <w:rPr>
          <w:rtl w:val="0"/>
        </w:rPr>
        <w:t xml:space="preserve">, </w:t>
      </w:r>
      <w:hyperlink r:id="rId684">
        <w:r w:rsidDel="00000000" w:rsidR="00000000" w:rsidRPr="00000000">
          <w:rPr>
            <w:rtl w:val="0"/>
          </w:rPr>
          <w:t xml:space="preserve">Fisher JCO '08</w:t>
        </w:r>
      </w:hyperlink>
      <w:r w:rsidDel="00000000" w:rsidR="00000000" w:rsidRPr="00000000">
        <w:rPr>
          <w:rtl w:val="0"/>
        </w:rPr>
        <w:t xml:space="preserve">]: </w:t>
      </w:r>
      <w:r w:rsidDel="00000000" w:rsidR="00000000" w:rsidRPr="00000000">
        <w:rPr>
          <w:b w:val="1"/>
          <w:rtl w:val="0"/>
        </w:rPr>
        <w:t xml:space="preserve">AC x4 adjuvant vs. neoadjuvant</w:t>
      </w:r>
      <w:r w:rsidDel="00000000" w:rsidR="00000000" w:rsidRPr="00000000">
        <w:rPr>
          <w:rtl w:val="0"/>
        </w:rPr>
        <w:t xml:space="preserve">.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C4B">
      <w:pPr>
        <w:spacing w:line="240" w:lineRule="auto"/>
        <w:ind w:firstLine="720"/>
        <w:rPr/>
      </w:pPr>
      <w:r w:rsidDel="00000000" w:rsidR="00000000" w:rsidRPr="00000000">
        <w:rPr>
          <w:rtl w:val="0"/>
        </w:rPr>
        <w:t xml:space="preserve">Neoadjuvant chemo has equivalent DFS/OS and may convert to BCS. Response predicts survival.</w:t>
      </w:r>
    </w:p>
    <w:p w:rsidR="00000000" w:rsidDel="00000000" w:rsidP="00000000" w:rsidRDefault="00000000" w:rsidRPr="00000000" w14:paraId="00000C4C">
      <w:pPr>
        <w:spacing w:line="240" w:lineRule="auto"/>
        <w:ind w:firstLine="720"/>
        <w:rPr/>
      </w:pPr>
      <w:r w:rsidDel="00000000" w:rsidR="00000000" w:rsidRPr="00000000">
        <w:rPr>
          <w:rtl w:val="0"/>
        </w:rPr>
        <w:t xml:space="preserve">There is controversy on how to assess axillary response to NAC [</w:t>
      </w:r>
      <w:hyperlink w:anchor="kix.xv8uxf2bfuko">
        <w:r w:rsidDel="00000000" w:rsidR="00000000" w:rsidRPr="00000000">
          <w:rPr>
            <w:rtl w:val="0"/>
          </w:rPr>
          <w:t xml:space="preserve">SENTINA</w:t>
        </w:r>
      </w:hyperlink>
      <w:r w:rsidDel="00000000" w:rsidR="00000000" w:rsidRPr="00000000">
        <w:rPr>
          <w:rtl w:val="0"/>
        </w:rPr>
        <w:t xml:space="preserve">, </w:t>
      </w:r>
      <w:hyperlink w:anchor="kix.2b74gxtn9rhd">
        <w:r w:rsidDel="00000000" w:rsidR="00000000" w:rsidRPr="00000000">
          <w:rPr>
            <w:rtl w:val="0"/>
          </w:rPr>
          <w:t xml:space="preserve">Z1071</w:t>
        </w:r>
      </w:hyperlink>
      <w:r w:rsidDel="00000000" w:rsidR="00000000" w:rsidRPr="00000000">
        <w:rPr>
          <w:rtl w:val="0"/>
        </w:rPr>
        <w:t xml:space="preserve">]. </w:t>
      </w:r>
    </w:p>
    <w:p w:rsidR="00000000" w:rsidDel="00000000" w:rsidP="00000000" w:rsidRDefault="00000000" w:rsidRPr="00000000" w14:paraId="00000C4D">
      <w:pPr>
        <w:numPr>
          <w:ilvl w:val="1"/>
          <w:numId w:val="84"/>
        </w:numPr>
        <w:spacing w:line="240" w:lineRule="auto"/>
        <w:ind w:left="1440" w:hanging="360"/>
        <w:rPr/>
      </w:pPr>
      <w:r w:rsidDel="00000000" w:rsidR="00000000" w:rsidRPr="00000000">
        <w:rPr>
          <w:rFonts w:ascii="Gungsuh" w:cs="Gungsuh" w:eastAsia="Gungsuh" w:hAnsi="Gungsuh"/>
          <w:rtl w:val="0"/>
        </w:rPr>
        <w:t xml:space="preserve">1,523 pts. Operable cT1-3N0-1, palpable and non-fixed. Majority ≤ T2, cN0.</w:t>
      </w:r>
    </w:p>
    <w:p w:rsidR="00000000" w:rsidDel="00000000" w:rsidP="00000000" w:rsidRDefault="00000000" w:rsidRPr="00000000" w14:paraId="00000C4E">
      <w:pPr>
        <w:numPr>
          <w:ilvl w:val="2"/>
          <w:numId w:val="84"/>
        </w:numPr>
        <w:spacing w:line="240" w:lineRule="auto"/>
        <w:ind w:left="2160" w:hanging="360"/>
        <w:rPr/>
      </w:pPr>
      <w:r w:rsidDel="00000000" w:rsidR="00000000" w:rsidRPr="00000000">
        <w:rPr>
          <w:rtl w:val="0"/>
        </w:rPr>
        <w:t xml:space="preserve">Adriamycin 60, cyclophosphamide 600 q3w x4c</w:t>
      </w:r>
    </w:p>
    <w:p w:rsidR="00000000" w:rsidDel="00000000" w:rsidP="00000000" w:rsidRDefault="00000000" w:rsidRPr="00000000" w14:paraId="00000C4F">
      <w:pPr>
        <w:numPr>
          <w:ilvl w:val="2"/>
          <w:numId w:val="84"/>
        </w:numPr>
        <w:spacing w:line="240" w:lineRule="auto"/>
        <w:ind w:left="2160" w:hanging="360"/>
        <w:rPr/>
      </w:pPr>
      <w:r w:rsidDel="00000000" w:rsidR="00000000" w:rsidRPr="00000000">
        <w:rPr>
          <w:rtl w:val="0"/>
        </w:rPr>
        <w:t xml:space="preserve">WBRT only for BCS, no RT if MRM.</w:t>
      </w:r>
    </w:p>
    <w:p w:rsidR="00000000" w:rsidDel="00000000" w:rsidP="00000000" w:rsidRDefault="00000000" w:rsidRPr="00000000" w14:paraId="00000C50">
      <w:pPr>
        <w:numPr>
          <w:ilvl w:val="1"/>
          <w:numId w:val="84"/>
        </w:numPr>
        <w:spacing w:line="240" w:lineRule="auto"/>
        <w:ind w:left="1440" w:hanging="360"/>
        <w:rPr/>
      </w:pPr>
      <w:r w:rsidDel="00000000" w:rsidR="00000000" w:rsidRPr="00000000">
        <w:rPr>
          <w:rFonts w:ascii="Cardo" w:cs="Cardo" w:eastAsia="Cardo" w:hAnsi="Cardo"/>
          <w:rtl w:val="0"/>
        </w:rPr>
        <w:t xml:space="preserve">66% in each arm though to be BCS candidates. BCS 60→ 67% and pN+ 57→ 41%.</w:t>
      </w:r>
    </w:p>
    <w:p w:rsidR="00000000" w:rsidDel="00000000" w:rsidP="00000000" w:rsidRDefault="00000000" w:rsidRPr="00000000" w14:paraId="00000C51">
      <w:pPr>
        <w:numPr>
          <w:ilvl w:val="1"/>
          <w:numId w:val="84"/>
        </w:numPr>
        <w:spacing w:line="240" w:lineRule="auto"/>
        <w:ind w:left="1440" w:hanging="360"/>
        <w:rPr/>
      </w:pPr>
      <w:r w:rsidDel="00000000" w:rsidR="00000000" w:rsidRPr="00000000">
        <w:rPr>
          <w:rtl w:val="0"/>
        </w:rPr>
        <w:t xml:space="preserve">ORR 79%. </w:t>
      </w:r>
      <w:r w:rsidDel="00000000" w:rsidR="00000000" w:rsidRPr="00000000">
        <w:rPr>
          <w:b w:val="1"/>
          <w:rtl w:val="0"/>
        </w:rPr>
        <w:t xml:space="preserve">Total pCR 13%</w:t>
      </w:r>
      <w:r w:rsidDel="00000000" w:rsidR="00000000" w:rsidRPr="00000000">
        <w:rPr>
          <w:rFonts w:ascii="Cardo" w:cs="Cardo" w:eastAsia="Cardo" w:hAnsi="Cardo"/>
          <w:rtl w:val="0"/>
        </w:rPr>
        <w:t xml:space="preserve">. Nodal pCR 57→ 41%. Decrease in nodal positivity led to SLNB studies after NAC.</w:t>
      </w:r>
      <w:r w:rsidDel="00000000" w:rsidR="00000000" w:rsidRPr="00000000">
        <w:rPr>
          <w:rtl w:val="0"/>
        </w:rPr>
      </w:r>
    </w:p>
    <w:p w:rsidR="00000000" w:rsidDel="00000000" w:rsidP="00000000" w:rsidRDefault="00000000" w:rsidRPr="00000000" w14:paraId="00000C52">
      <w:pPr>
        <w:numPr>
          <w:ilvl w:val="1"/>
          <w:numId w:val="84"/>
        </w:numPr>
        <w:spacing w:line="240" w:lineRule="auto"/>
        <w:ind w:left="1440" w:hanging="360"/>
        <w:rPr/>
      </w:pPr>
      <w:r w:rsidDel="00000000" w:rsidR="00000000" w:rsidRPr="00000000">
        <w:rPr>
          <w:rtl w:val="0"/>
        </w:rPr>
        <w:t xml:space="preserve">Equivalent 9y OS. Around 27% conversion rate to BCS.</w:t>
      </w:r>
    </w:p>
    <w:p w:rsidR="00000000" w:rsidDel="00000000" w:rsidP="00000000" w:rsidRDefault="00000000" w:rsidRPr="00000000" w14:paraId="00000C53">
      <w:pPr>
        <w:numPr>
          <w:ilvl w:val="1"/>
          <w:numId w:val="84"/>
        </w:numPr>
        <w:spacing w:line="240" w:lineRule="auto"/>
        <w:ind w:left="1440" w:hanging="360"/>
        <w:rPr/>
      </w:pPr>
      <w:r w:rsidDel="00000000" w:rsidR="00000000" w:rsidRPr="00000000">
        <w:rPr>
          <w:rFonts w:ascii="Cardo" w:cs="Cardo" w:eastAsia="Cardo" w:hAnsi="Cardo"/>
          <w:rtl w:val="0"/>
        </w:rPr>
        <w:t xml:space="preserve">9y OS for no response / PR / CR of 65→ 67→ 78%.</w:t>
      </w:r>
    </w:p>
    <w:p w:rsidR="00000000" w:rsidDel="00000000" w:rsidP="00000000" w:rsidRDefault="00000000" w:rsidRPr="00000000" w14:paraId="00000C54">
      <w:pPr>
        <w:numPr>
          <w:ilvl w:val="1"/>
          <w:numId w:val="84"/>
        </w:numPr>
        <w:spacing w:line="240" w:lineRule="auto"/>
        <w:ind w:left="1440" w:hanging="360"/>
        <w:rPr/>
      </w:pPr>
      <w:r w:rsidDel="00000000" w:rsidR="00000000" w:rsidRPr="00000000">
        <w:rPr>
          <w:rtl w:val="0"/>
        </w:rPr>
        <w:t xml:space="preserve">Trend towards DFS (HR 0.85, p = 0.09) and OS (HR 0.81, p = 0.06) advantage for women &lt; 50y.</w:t>
      </w:r>
    </w:p>
    <w:bookmarkStart w:colFirst="0" w:colLast="0" w:name="kpdz4kt1y85g" w:id="215"/>
    <w:bookmarkEnd w:id="215"/>
    <w:p w:rsidR="00000000" w:rsidDel="00000000" w:rsidP="00000000" w:rsidRDefault="00000000" w:rsidRPr="00000000" w14:paraId="00000C55">
      <w:pPr>
        <w:numPr>
          <w:ilvl w:val="0"/>
          <w:numId w:val="84"/>
        </w:numPr>
        <w:spacing w:line="240" w:lineRule="auto"/>
        <w:rPr/>
      </w:pPr>
      <w:r w:rsidDel="00000000" w:rsidR="00000000" w:rsidRPr="00000000">
        <w:rPr>
          <w:b w:val="1"/>
          <w:rtl w:val="0"/>
        </w:rPr>
        <w:t xml:space="preserve">NSABP B-27 </w:t>
      </w:r>
      <w:r w:rsidDel="00000000" w:rsidR="00000000" w:rsidRPr="00000000">
        <w:rPr>
          <w:rtl w:val="0"/>
        </w:rPr>
        <w:t xml:space="preserve">[</w:t>
      </w:r>
      <w:hyperlink r:id="rId685">
        <w:r w:rsidDel="00000000" w:rsidR="00000000" w:rsidRPr="00000000">
          <w:rPr>
            <w:rtl w:val="0"/>
          </w:rPr>
          <w:t xml:space="preserve">Flowchart</w:t>
        </w:r>
      </w:hyperlink>
      <w:r w:rsidDel="00000000" w:rsidR="00000000" w:rsidRPr="00000000">
        <w:rPr>
          <w:rtl w:val="0"/>
        </w:rPr>
        <w:t xml:space="preserve">, </w:t>
      </w:r>
      <w:hyperlink r:id="rId686">
        <w:r w:rsidDel="00000000" w:rsidR="00000000" w:rsidRPr="00000000">
          <w:rPr>
            <w:rtl w:val="0"/>
          </w:rPr>
          <w:t xml:space="preserve">Ras</w:t>
        </w:r>
      </w:hyperlink>
      <w:hyperlink r:id="rId687">
        <w:r w:rsidDel="00000000" w:rsidR="00000000" w:rsidRPr="00000000">
          <w:rPr>
            <w:rtl w:val="0"/>
          </w:rPr>
          <w:t xml:space="preserve">togi '03, </w:t>
        </w:r>
      </w:hyperlink>
      <w:hyperlink r:id="rId688">
        <w:r w:rsidDel="00000000" w:rsidR="00000000" w:rsidRPr="00000000">
          <w:rPr>
            <w:rtl w:val="0"/>
          </w:rPr>
          <w:t xml:space="preserve">'08</w:t>
        </w:r>
      </w:hyperlink>
      <w:hyperlink r:id="rId689">
        <w:r w:rsidDel="00000000" w:rsidR="00000000" w:rsidRPr="00000000">
          <w:rPr>
            <w:rtl w:val="0"/>
          </w:rPr>
          <w:t xml:space="preserve">]</w:t>
        </w:r>
      </w:hyperlink>
      <w:r w:rsidDel="00000000" w:rsidR="00000000" w:rsidRPr="00000000">
        <w:rPr>
          <w:rtl w:val="0"/>
        </w:rPr>
        <w:t xml:space="preserve">: 3 arm: </w:t>
      </w:r>
      <w:r w:rsidDel="00000000" w:rsidR="00000000" w:rsidRPr="00000000">
        <w:rPr>
          <w:rFonts w:ascii="Cardo" w:cs="Cardo" w:eastAsia="Cardo" w:hAnsi="Cardo"/>
          <w:b w:val="1"/>
          <w:rtl w:val="0"/>
        </w:rPr>
        <w:t xml:space="preserve">Neo AC→ </w:t>
      </w:r>
      <w:r w:rsidDel="00000000" w:rsidR="00000000" w:rsidRPr="00000000">
        <w:rPr>
          <w:rtl w:val="0"/>
        </w:rPr>
        <w:t xml:space="preserve">± </w:t>
      </w:r>
      <w:r w:rsidDel="00000000" w:rsidR="00000000" w:rsidRPr="00000000">
        <w:rPr>
          <w:b w:val="1"/>
          <w:rtl w:val="0"/>
        </w:rPr>
        <w:t xml:space="preserve">T Neo/Adj </w:t>
      </w:r>
      <w:r w:rsidDel="00000000" w:rsidR="00000000" w:rsidRPr="00000000">
        <w:rPr>
          <w:rtl w:val="0"/>
        </w:rPr>
        <w:t xml:space="preserve">(Docetaxel) </w:t>
      </w:r>
      <w:r w:rsidDel="00000000" w:rsidR="00000000" w:rsidRPr="00000000">
        <w:rPr>
          <w:b w:val="1"/>
          <w:rtl w:val="0"/>
        </w:rPr>
        <w:t xml:space="preserve">+ </w:t>
      </w:r>
      <w:r w:rsidDel="00000000" w:rsidR="00000000" w:rsidRPr="00000000">
        <w:rPr>
          <w:rtl w:val="0"/>
        </w:rPr>
        <w:t xml:space="preserve">tamox 20mg x5y.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C56">
      <w:pPr>
        <w:spacing w:line="240" w:lineRule="auto"/>
        <w:ind w:firstLine="720"/>
        <w:rPr/>
      </w:pPr>
      <w:r w:rsidDel="00000000" w:rsidR="00000000" w:rsidRPr="00000000">
        <w:rPr>
          <w:rtl w:val="0"/>
        </w:rPr>
        <w:t xml:space="preserve">pCR doubled with docetaxel! Yet, BCT rates remained the same (~63%).</w:t>
      </w:r>
    </w:p>
    <w:p w:rsidR="00000000" w:rsidDel="00000000" w:rsidP="00000000" w:rsidRDefault="00000000" w:rsidRPr="00000000" w14:paraId="00000C57">
      <w:pPr>
        <w:numPr>
          <w:ilvl w:val="1"/>
          <w:numId w:val="84"/>
        </w:numPr>
        <w:spacing w:line="240" w:lineRule="auto"/>
        <w:ind w:left="1440" w:hanging="360"/>
        <w:rPr/>
      </w:pPr>
      <w:r w:rsidDel="00000000" w:rsidR="00000000" w:rsidRPr="00000000">
        <w:rPr>
          <w:rtl w:val="0"/>
        </w:rPr>
        <w:t xml:space="preserve">2,411 pts. Operable, palpable cT1-3N0-1. NAC </w:t>
      </w:r>
      <w:r w:rsidDel="00000000" w:rsidR="00000000" w:rsidRPr="00000000">
        <w:rPr>
          <w:rtl w:val="0"/>
        </w:rPr>
        <w:t xml:space="preserve">AC ± T</w:t>
      </w:r>
      <w:r w:rsidDel="00000000" w:rsidR="00000000" w:rsidRPr="00000000">
        <w:rPr>
          <w:rtl w:val="0"/>
        </w:rPr>
        <w:t xml:space="preserve"> pre or post surgery (3 arms).</w:t>
      </w:r>
    </w:p>
    <w:p w:rsidR="00000000" w:rsidDel="00000000" w:rsidP="00000000" w:rsidRDefault="00000000" w:rsidRPr="00000000" w14:paraId="00000C58">
      <w:pPr>
        <w:numPr>
          <w:ilvl w:val="2"/>
          <w:numId w:val="84"/>
        </w:numPr>
        <w:spacing w:line="240" w:lineRule="auto"/>
        <w:ind w:left="2160" w:hanging="360"/>
        <w:rPr/>
      </w:pPr>
      <w:r w:rsidDel="00000000" w:rsidR="00000000" w:rsidRPr="00000000">
        <w:rPr>
          <w:rtl w:val="0"/>
        </w:rPr>
        <w:t xml:space="preserve">Adriamycin 60, cyclophosphamide 600 q3w x4c, docetaxel 100 q3w x4c.</w:t>
      </w:r>
    </w:p>
    <w:p w:rsidR="00000000" w:rsidDel="00000000" w:rsidP="00000000" w:rsidRDefault="00000000" w:rsidRPr="00000000" w14:paraId="00000C59">
      <w:pPr>
        <w:numPr>
          <w:ilvl w:val="2"/>
          <w:numId w:val="84"/>
        </w:numPr>
        <w:spacing w:line="240" w:lineRule="auto"/>
        <w:ind w:left="2160" w:hanging="360"/>
        <w:rPr/>
      </w:pPr>
      <w:r w:rsidDel="00000000" w:rsidR="00000000" w:rsidRPr="00000000">
        <w:rPr>
          <w:rtl w:val="0"/>
        </w:rPr>
        <w:t xml:space="preserve">WBRT only for BCS, no RT if MRM.</w:t>
      </w:r>
    </w:p>
    <w:p w:rsidR="00000000" w:rsidDel="00000000" w:rsidP="00000000" w:rsidRDefault="00000000" w:rsidRPr="00000000" w14:paraId="00000C5A">
      <w:pPr>
        <w:numPr>
          <w:ilvl w:val="1"/>
          <w:numId w:val="84"/>
        </w:numPr>
        <w:spacing w:line="240" w:lineRule="auto"/>
        <w:ind w:left="1440" w:hanging="360"/>
        <w:rPr/>
      </w:pPr>
      <w:r w:rsidDel="00000000" w:rsidR="00000000" w:rsidRPr="00000000">
        <w:rPr>
          <w:rFonts w:ascii="Cardo" w:cs="Cardo" w:eastAsia="Cardo" w:hAnsi="Cardo"/>
          <w:rtl w:val="0"/>
        </w:rPr>
        <w:t xml:space="preserve">Response 85→ 91%. </w:t>
      </w:r>
      <w:r w:rsidDel="00000000" w:rsidR="00000000" w:rsidRPr="00000000">
        <w:rPr>
          <w:rFonts w:ascii="Cardo" w:cs="Cardo" w:eastAsia="Cardo" w:hAnsi="Cardo"/>
          <w:b w:val="1"/>
          <w:rtl w:val="0"/>
        </w:rPr>
        <w:t xml:space="preserve">pCR 14→ 26%</w:t>
      </w:r>
      <w:r w:rsidDel="00000000" w:rsidR="00000000" w:rsidRPr="00000000">
        <w:rPr>
          <w:rFonts w:ascii="Cardo" w:cs="Cardo" w:eastAsia="Cardo" w:hAnsi="Cardo"/>
          <w:rtl w:val="0"/>
        </w:rPr>
        <w:t xml:space="preserve"> (cCR 40→ 64%).</w:t>
      </w:r>
    </w:p>
    <w:p w:rsidR="00000000" w:rsidDel="00000000" w:rsidP="00000000" w:rsidRDefault="00000000" w:rsidRPr="00000000" w14:paraId="00000C5B">
      <w:pPr>
        <w:numPr>
          <w:ilvl w:val="1"/>
          <w:numId w:val="84"/>
        </w:numPr>
        <w:spacing w:line="240" w:lineRule="auto"/>
        <w:ind w:left="1440" w:hanging="360"/>
        <w:rPr/>
      </w:pPr>
      <w:r w:rsidDel="00000000" w:rsidR="00000000" w:rsidRPr="00000000">
        <w:rPr>
          <w:rFonts w:ascii="Cardo" w:cs="Cardo" w:eastAsia="Cardo" w:hAnsi="Cardo"/>
          <w:rtl w:val="0"/>
        </w:rPr>
        <w:t xml:space="preserve">G4 toxicity 10→ 23%.</w:t>
      </w:r>
    </w:p>
    <w:p w:rsidR="00000000" w:rsidDel="00000000" w:rsidP="00000000" w:rsidRDefault="00000000" w:rsidRPr="00000000" w14:paraId="00000C5C">
      <w:pPr>
        <w:numPr>
          <w:ilvl w:val="1"/>
          <w:numId w:val="84"/>
        </w:numPr>
        <w:spacing w:line="240" w:lineRule="auto"/>
        <w:ind w:left="1440" w:hanging="360"/>
        <w:rPr/>
      </w:pPr>
      <w:r w:rsidDel="00000000" w:rsidR="00000000" w:rsidRPr="00000000">
        <w:rPr>
          <w:rtl w:val="0"/>
        </w:rPr>
        <w:t xml:space="preserve">~BCT 62%. 5y DFS ~70%. ~OS. </w:t>
      </w:r>
    </w:p>
    <w:p w:rsidR="00000000" w:rsidDel="00000000" w:rsidP="00000000" w:rsidRDefault="00000000" w:rsidRPr="00000000" w14:paraId="00000C5D">
      <w:pPr>
        <w:numPr>
          <w:ilvl w:val="1"/>
          <w:numId w:val="84"/>
        </w:numPr>
        <w:spacing w:line="240" w:lineRule="auto"/>
        <w:ind w:left="1440" w:hanging="360"/>
        <w:rPr/>
      </w:pPr>
      <w:r w:rsidDel="00000000" w:rsidR="00000000" w:rsidRPr="00000000">
        <w:rPr>
          <w:rtl w:val="0"/>
        </w:rPr>
        <w:t xml:space="preserve">Addition of T to AC does not impact DFS or OS.</w:t>
      </w:r>
    </w:p>
    <w:p w:rsidR="00000000" w:rsidDel="00000000" w:rsidP="00000000" w:rsidRDefault="00000000" w:rsidRPr="00000000" w14:paraId="00000C5E">
      <w:pPr>
        <w:numPr>
          <w:ilvl w:val="0"/>
          <w:numId w:val="84"/>
        </w:numPr>
        <w:spacing w:line="240" w:lineRule="auto"/>
        <w:rPr/>
      </w:pPr>
      <w:hyperlink r:id="rId690">
        <w:r w:rsidDel="00000000" w:rsidR="00000000" w:rsidRPr="00000000">
          <w:rPr>
            <w:b w:val="1"/>
            <w:rtl w:val="0"/>
          </w:rPr>
          <w:t xml:space="preserve">EORTC 10902 </w:t>
        </w:r>
      </w:hyperlink>
      <w:hyperlink r:id="rId691">
        <w:r w:rsidDel="00000000" w:rsidR="00000000" w:rsidRPr="00000000">
          <w:rPr>
            <w:rtl w:val="0"/>
          </w:rPr>
          <w:t xml:space="preserve">[Hage JCO '01]</w:t>
        </w:r>
      </w:hyperlink>
      <w:r w:rsidDel="00000000" w:rsidR="00000000" w:rsidRPr="00000000">
        <w:rPr>
          <w:rtl w:val="0"/>
        </w:rPr>
        <w:t xml:space="preserve">: 4</w:t>
      </w:r>
      <w:r w:rsidDel="00000000" w:rsidR="00000000" w:rsidRPr="00000000">
        <w:rPr>
          <w:b w:val="1"/>
          <w:rtl w:val="0"/>
        </w:rPr>
        <w:t xml:space="preserve">FEC neo vs. adjuvant</w:t>
      </w:r>
      <w:r w:rsidDel="00000000" w:rsidR="00000000" w:rsidRPr="00000000">
        <w:rPr>
          <w:rtl w:val="0"/>
        </w:rPr>
        <w:t xml:space="preserve">.</w:t>
      </w:r>
    </w:p>
    <w:p w:rsidR="00000000" w:rsidDel="00000000" w:rsidP="00000000" w:rsidRDefault="00000000" w:rsidRPr="00000000" w14:paraId="00000C5F">
      <w:pPr>
        <w:numPr>
          <w:ilvl w:val="1"/>
          <w:numId w:val="84"/>
        </w:numPr>
        <w:spacing w:line="240" w:lineRule="auto"/>
        <w:ind w:left="1440" w:hanging="360"/>
        <w:rPr/>
      </w:pPr>
      <w:r w:rsidDel="00000000" w:rsidR="00000000" w:rsidRPr="00000000">
        <w:rPr>
          <w:rtl w:val="0"/>
        </w:rPr>
        <w:t xml:space="preserve">698 pts. T1c-4bN0-1. </w:t>
      </w:r>
    </w:p>
    <w:p w:rsidR="00000000" w:rsidDel="00000000" w:rsidP="00000000" w:rsidRDefault="00000000" w:rsidRPr="00000000" w14:paraId="00000C60">
      <w:pPr>
        <w:numPr>
          <w:ilvl w:val="1"/>
          <w:numId w:val="84"/>
        </w:numPr>
        <w:spacing w:line="240" w:lineRule="auto"/>
        <w:ind w:left="1440" w:hanging="360"/>
        <w:rPr/>
      </w:pPr>
      <w:r w:rsidDel="00000000" w:rsidR="00000000" w:rsidRPr="00000000">
        <w:rPr>
          <w:rFonts w:ascii="Cardo" w:cs="Cardo" w:eastAsia="Cardo" w:hAnsi="Cardo"/>
          <w:rtl w:val="0"/>
        </w:rPr>
        <w:t xml:space="preserve">Rate of BCS 22→ 35%.</w:t>
      </w:r>
    </w:p>
    <w:p w:rsidR="00000000" w:rsidDel="00000000" w:rsidP="00000000" w:rsidRDefault="00000000" w:rsidRPr="00000000" w14:paraId="00000C61">
      <w:pPr>
        <w:numPr>
          <w:ilvl w:val="1"/>
          <w:numId w:val="84"/>
        </w:numPr>
        <w:spacing w:line="240" w:lineRule="auto"/>
        <w:ind w:left="1440" w:hanging="360"/>
        <w:rPr/>
      </w:pPr>
      <w:r w:rsidDel="00000000" w:rsidR="00000000" w:rsidRPr="00000000">
        <w:rPr>
          <w:rtl w:val="0"/>
        </w:rPr>
        <w:t xml:space="preserve">~10y LRR, PFS, OS.</w:t>
      </w:r>
    </w:p>
    <w:p w:rsidR="00000000" w:rsidDel="00000000" w:rsidP="00000000" w:rsidRDefault="00000000" w:rsidRPr="00000000" w14:paraId="00000C62">
      <w:pPr>
        <w:numPr>
          <w:ilvl w:val="0"/>
          <w:numId w:val="84"/>
        </w:numPr>
        <w:spacing w:line="240" w:lineRule="auto"/>
        <w:rPr/>
      </w:pPr>
      <w:hyperlink r:id="rId692">
        <w:r w:rsidDel="00000000" w:rsidR="00000000" w:rsidRPr="00000000">
          <w:rPr>
            <w:b w:val="1"/>
            <w:rtl w:val="0"/>
          </w:rPr>
          <w:t xml:space="preserve">MDACC retro</w:t>
        </w:r>
      </w:hyperlink>
      <w:hyperlink r:id="rId693">
        <w:r w:rsidDel="00000000" w:rsidR="00000000" w:rsidRPr="00000000">
          <w:rPr>
            <w:rtl w:val="0"/>
          </w:rPr>
          <w:t xml:space="preserve"> [Buchholz IJROBP '02]</w:t>
        </w:r>
      </w:hyperlink>
      <w:r w:rsidDel="00000000" w:rsidR="00000000" w:rsidRPr="00000000">
        <w:rPr>
          <w:rtl w:val="0"/>
        </w:rPr>
        <w:t xml:space="preserve">: </w:t>
      </w:r>
      <w:r w:rsidDel="00000000" w:rsidR="00000000" w:rsidRPr="00000000">
        <w:rPr>
          <w:b w:val="1"/>
          <w:rtl w:val="0"/>
        </w:rPr>
        <w:t xml:space="preserve">NAC vs. adjuvant chemo</w:t>
      </w:r>
      <w:r w:rsidDel="00000000" w:rsidR="00000000" w:rsidRPr="00000000">
        <w:rPr>
          <w:rtl w:val="0"/>
        </w:rPr>
        <w:t xml:space="preserve">. </w:t>
        <w:br w:type="textWrapping"/>
        <w:t xml:space="preserve">Stage-matched yp has a higher LRR. </w:t>
      </w:r>
    </w:p>
    <w:p w:rsidR="00000000" w:rsidDel="00000000" w:rsidP="00000000" w:rsidRDefault="00000000" w:rsidRPr="00000000" w14:paraId="00000C63">
      <w:pPr>
        <w:numPr>
          <w:ilvl w:val="1"/>
          <w:numId w:val="84"/>
        </w:numPr>
        <w:spacing w:line="240" w:lineRule="auto"/>
        <w:ind w:left="1440" w:hanging="360"/>
        <w:rPr/>
      </w:pPr>
      <w:r w:rsidDel="00000000" w:rsidR="00000000" w:rsidRPr="00000000">
        <w:rPr>
          <w:rtl w:val="0"/>
        </w:rPr>
        <w:t xml:space="preserve">150 NAC pts vs. 1,031 pts who underwent MRM and adjuvant chemo without RT.</w:t>
      </w:r>
    </w:p>
    <w:p w:rsidR="00000000" w:rsidDel="00000000" w:rsidP="00000000" w:rsidRDefault="00000000" w:rsidRPr="00000000" w14:paraId="00000C64">
      <w:pPr>
        <w:numPr>
          <w:ilvl w:val="1"/>
          <w:numId w:val="84"/>
        </w:numPr>
        <w:spacing w:line="240" w:lineRule="auto"/>
        <w:ind w:left="1440" w:hanging="360"/>
        <w:rPr/>
      </w:pPr>
      <w:r w:rsidDel="00000000" w:rsidR="00000000" w:rsidRPr="00000000">
        <w:rPr>
          <w:rFonts w:ascii="Cardo" w:cs="Cardo" w:eastAsia="Cardo" w:hAnsi="Cardo"/>
          <w:rtl w:val="0"/>
        </w:rPr>
        <w:t xml:space="preserve">5y LRR 27→ 15% for all comers, including yp matched to p staging. </w:t>
      </w:r>
    </w:p>
    <w:p w:rsidR="00000000" w:rsidDel="00000000" w:rsidP="00000000" w:rsidRDefault="00000000" w:rsidRPr="00000000" w14:paraId="00000C65">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LRR among ypT1-2y pN1 patients of initial T1-2 / T3-4 of 4→ 46%. </w:t>
      </w:r>
    </w:p>
    <w:p w:rsidR="00000000" w:rsidDel="00000000" w:rsidP="00000000" w:rsidRDefault="00000000" w:rsidRPr="00000000" w14:paraId="00000C66">
      <w:pPr>
        <w:numPr>
          <w:ilvl w:val="1"/>
          <w:numId w:val="84"/>
        </w:numPr>
        <w:spacing w:line="240" w:lineRule="auto"/>
        <w:ind w:left="1440" w:hanging="360"/>
        <w:rPr/>
      </w:pPr>
      <w:r w:rsidDel="00000000" w:rsidR="00000000" w:rsidRPr="00000000">
        <w:rPr>
          <w:rtl w:val="0"/>
        </w:rPr>
        <w:t xml:space="preserve">Recall: NAC </w:t>
      </w:r>
      <w:r w:rsidDel="00000000" w:rsidR="00000000" w:rsidRPr="00000000">
        <w:rPr>
          <w:rtl w:val="0"/>
        </w:rPr>
        <w:t xml:space="preserve">were</w:t>
      </w:r>
      <w:r w:rsidDel="00000000" w:rsidR="00000000" w:rsidRPr="00000000">
        <w:rPr>
          <w:rtl w:val="0"/>
        </w:rPr>
        <w:t xml:space="preserve"> higher clinical stage initially.</w:t>
      </w:r>
    </w:p>
    <w:p w:rsidR="00000000" w:rsidDel="00000000" w:rsidP="00000000" w:rsidRDefault="00000000" w:rsidRPr="00000000" w14:paraId="00000C67">
      <w:pPr>
        <w:spacing w:line="240" w:lineRule="auto"/>
        <w:ind w:left="0" w:firstLine="0"/>
        <w:rPr/>
      </w:pPr>
      <w:r w:rsidDel="00000000" w:rsidR="00000000" w:rsidRPr="00000000">
        <w:rPr>
          <w:rtl w:val="0"/>
        </w:rPr>
      </w:r>
    </w:p>
    <w:tbl>
      <w:tblPr>
        <w:tblStyle w:val="Table5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Adjuvant chemotherapy in HER2+ and TNBC with residual disease after NAC</w:t>
            </w:r>
          </w:p>
          <w:p w:rsidR="00000000" w:rsidDel="00000000" w:rsidP="00000000" w:rsidRDefault="00000000" w:rsidRPr="00000000" w14:paraId="00000C69">
            <w:pPr>
              <w:keepNext w:val="0"/>
              <w:keepLines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T-DM1 improves 3y DFS by 10% over trastuzumab for HER2+ breast cancer w residual dz after NAC</w:t>
            </w:r>
            <w:r w:rsidDel="00000000" w:rsidR="00000000" w:rsidRPr="00000000">
              <w:rPr>
                <w:rtl w:val="0"/>
              </w:rPr>
              <w:t xml:space="preserve"> [</w:t>
            </w:r>
            <w:hyperlink w:anchor="f0l22kpduk3p">
              <w:r w:rsidDel="00000000" w:rsidR="00000000" w:rsidRPr="00000000">
                <w:rPr>
                  <w:rtl w:val="0"/>
                </w:rPr>
                <w:t xml:space="preserve">KATHERINE</w:t>
              </w:r>
            </w:hyperlink>
            <w:r w:rsidDel="00000000" w:rsidR="00000000" w:rsidRPr="00000000">
              <w:rPr>
                <w:rtl w:val="0"/>
              </w:rPr>
              <w:t xml:space="preserve">].</w:t>
            </w:r>
          </w:p>
          <w:p w:rsidR="00000000" w:rsidDel="00000000" w:rsidP="00000000" w:rsidRDefault="00000000" w:rsidRPr="00000000" w14:paraId="00000C6A">
            <w:pPr>
              <w:keepNext w:val="0"/>
              <w:keepLines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Capecitabine improves 5y OS by ~5% for HER2- (10% for TNBC) breast cancer w residual dz after NAC [</w:t>
            </w:r>
            <w:hyperlink w:anchor="solpf6r803xc">
              <w:r w:rsidDel="00000000" w:rsidR="00000000" w:rsidRPr="00000000">
                <w:rPr>
                  <w:rtl w:val="0"/>
                </w:rPr>
                <w:t xml:space="preserve">CREATE-X</w:t>
              </w:r>
            </w:hyperlink>
            <w:r w:rsidDel="00000000" w:rsidR="00000000" w:rsidRPr="00000000">
              <w:rPr>
                <w:rtl w:val="0"/>
              </w:rPr>
              <w:t xml:space="preserve">].</w:t>
            </w:r>
          </w:p>
        </w:tc>
      </w:tr>
    </w:tbl>
    <w:p w:rsidR="00000000" w:rsidDel="00000000" w:rsidP="00000000" w:rsidRDefault="00000000" w:rsidRPr="00000000" w14:paraId="00000C6B">
      <w:pPr>
        <w:spacing w:line="240" w:lineRule="auto"/>
        <w:ind w:left="0" w:firstLine="0"/>
        <w:rPr/>
      </w:pPr>
      <w:r w:rsidDel="00000000" w:rsidR="00000000" w:rsidRPr="00000000">
        <w:rPr>
          <w:rtl w:val="0"/>
        </w:rPr>
      </w:r>
    </w:p>
    <w:p w:rsidR="00000000" w:rsidDel="00000000" w:rsidP="00000000" w:rsidRDefault="00000000" w:rsidRPr="00000000" w14:paraId="00000C6C">
      <w:pPr>
        <w:pStyle w:val="Heading2"/>
        <w:rPr/>
      </w:pPr>
      <w:bookmarkStart w:colFirst="0" w:colLast="0" w:name="_ur3arj5pexe" w:id="216"/>
      <w:bookmarkEnd w:id="216"/>
      <w:hyperlink w:anchor="_bogdqk4qq6y1">
        <w:r w:rsidDel="00000000" w:rsidR="00000000" w:rsidRPr="00000000">
          <w:rPr>
            <w:rtl w:val="0"/>
          </w:rPr>
          <w:t xml:space="preserve">Adjuvant chemo if no pCR</w:t>
        </w:r>
      </w:hyperlink>
      <w:r w:rsidDel="00000000" w:rsidR="00000000" w:rsidRPr="00000000">
        <w:rPr>
          <w:rtl w:val="0"/>
        </w:rPr>
      </w:r>
    </w:p>
    <w:bookmarkStart w:colFirst="0" w:colLast="0" w:name="f0l22kpduk3p" w:id="217"/>
    <w:bookmarkEnd w:id="217"/>
    <w:p w:rsidR="00000000" w:rsidDel="00000000" w:rsidP="00000000" w:rsidRDefault="00000000" w:rsidRPr="00000000" w14:paraId="00000C6D">
      <w:pPr>
        <w:numPr>
          <w:ilvl w:val="0"/>
          <w:numId w:val="84"/>
        </w:numPr>
        <w:spacing w:line="240" w:lineRule="auto"/>
        <w:rPr/>
      </w:pPr>
      <w:r w:rsidDel="00000000" w:rsidR="00000000" w:rsidRPr="00000000">
        <w:rPr>
          <w:b w:val="1"/>
          <w:rtl w:val="0"/>
        </w:rPr>
        <w:t xml:space="preserve">KATHERINE</w:t>
      </w:r>
      <w:r w:rsidDel="00000000" w:rsidR="00000000" w:rsidRPr="00000000">
        <w:rPr>
          <w:rtl w:val="0"/>
        </w:rPr>
        <w:t xml:space="preserve"> [</w:t>
      </w:r>
      <w:hyperlink r:id="rId694">
        <w:r w:rsidDel="00000000" w:rsidR="00000000" w:rsidRPr="00000000">
          <w:rPr>
            <w:rtl w:val="0"/>
          </w:rPr>
          <w:t xml:space="preserve">Minckwitz NEJM '19</w:t>
        </w:r>
      </w:hyperlink>
      <w:r w:rsidDel="00000000" w:rsidR="00000000" w:rsidRPr="00000000">
        <w:rPr>
          <w:rtl w:val="0"/>
        </w:rPr>
        <w:t xml:space="preserve">]:</w:t>
      </w:r>
      <w:r w:rsidDel="00000000" w:rsidR="00000000" w:rsidRPr="00000000">
        <w:rPr>
          <w:rFonts w:ascii="Cardo" w:cs="Cardo" w:eastAsia="Cardo" w:hAnsi="Cardo"/>
          <w:b w:val="1"/>
          <w:rtl w:val="0"/>
        </w:rPr>
        <w:t xml:space="preserve"> HER2(+) with residual after NAC→ Trastuzumab vs. T-DM1</w:t>
      </w:r>
      <w:r w:rsidDel="00000000" w:rsidR="00000000" w:rsidRPr="00000000">
        <w:rPr>
          <w:rtl w:val="0"/>
        </w:rPr>
        <w:t xml:space="preserve">.</w:t>
        <w:br w:type="textWrapping"/>
        <w:t xml:space="preserve">TBL </w:t>
      </w:r>
      <w:hyperlink r:id="rId695">
        <w:r w:rsidDel="00000000" w:rsidR="00000000" w:rsidRPr="00000000">
          <w:rPr>
            <w:vertAlign w:val="superscript"/>
            <w:rtl w:val="0"/>
          </w:rPr>
          <w:t xml:space="preserve">QS</w:t>
        </w:r>
      </w:hyperlink>
      <w:r w:rsidDel="00000000" w:rsidR="00000000" w:rsidRPr="00000000">
        <w:rPr>
          <w:rtl w:val="0"/>
        </w:rPr>
        <w:t xml:space="preserve">: Adjuvant T-DM1 rather than trastuzumab is now recommended for women with residual disease following neoadjuvant chemo to effectively halve their risk of recurrence or death.</w:t>
      </w:r>
    </w:p>
    <w:p w:rsidR="00000000" w:rsidDel="00000000" w:rsidP="00000000" w:rsidRDefault="00000000" w:rsidRPr="00000000" w14:paraId="00000C6E">
      <w:pPr>
        <w:spacing w:line="240" w:lineRule="auto"/>
        <w:ind w:firstLine="720"/>
        <w:rPr/>
      </w:pPr>
      <w:r w:rsidDel="00000000" w:rsidR="00000000" w:rsidRPr="00000000">
        <w:rPr>
          <w:rtl w:val="0"/>
        </w:rPr>
        <w:t xml:space="preserve">T-DM1 now </w:t>
      </w:r>
      <w:r w:rsidDel="00000000" w:rsidR="00000000" w:rsidRPr="00000000">
        <w:rPr>
          <w:rtl w:val="0"/>
        </w:rPr>
        <w:t xml:space="preserve">rec</w:t>
      </w:r>
      <w:r w:rsidDel="00000000" w:rsidR="00000000" w:rsidRPr="00000000">
        <w:rPr>
          <w:rtl w:val="0"/>
        </w:rPr>
        <w:t xml:space="preserve"> over trastuzumab with residual dz, as it can half the risk of recurrence or death. </w:t>
      </w:r>
    </w:p>
    <w:p w:rsidR="00000000" w:rsidDel="00000000" w:rsidP="00000000" w:rsidRDefault="00000000" w:rsidRPr="00000000" w14:paraId="00000C6F">
      <w:pPr>
        <w:spacing w:line="240" w:lineRule="auto"/>
        <w:ind w:firstLine="720"/>
        <w:rPr/>
      </w:pPr>
      <w:r w:rsidDel="00000000" w:rsidR="00000000" w:rsidRPr="00000000">
        <w:rPr>
          <w:rtl w:val="0"/>
        </w:rPr>
        <w:t xml:space="preserve">Compare to [</w:t>
      </w:r>
      <w:hyperlink w:anchor="solpf6r803xc">
        <w:r w:rsidDel="00000000" w:rsidR="00000000" w:rsidRPr="00000000">
          <w:rPr>
            <w:rtl w:val="0"/>
          </w:rPr>
          <w:t xml:space="preserve">CREATE-X</w:t>
        </w:r>
      </w:hyperlink>
      <w:r w:rsidDel="00000000" w:rsidR="00000000" w:rsidRPr="00000000">
        <w:rPr>
          <w:rtl w:val="0"/>
        </w:rPr>
        <w:t xml:space="preserve">] for HER2(-) with residual disease after NAC.</w:t>
      </w:r>
    </w:p>
    <w:p w:rsidR="00000000" w:rsidDel="00000000" w:rsidP="00000000" w:rsidRDefault="00000000" w:rsidRPr="00000000" w14:paraId="00000C70">
      <w:pPr>
        <w:numPr>
          <w:ilvl w:val="1"/>
          <w:numId w:val="84"/>
        </w:numPr>
        <w:spacing w:line="240" w:lineRule="auto"/>
        <w:ind w:left="1440" w:hanging="360"/>
        <w:rPr/>
      </w:pPr>
      <w:r w:rsidDel="00000000" w:rsidR="00000000" w:rsidRPr="00000000">
        <w:rPr>
          <w:rtl w:val="0"/>
        </w:rPr>
        <w:t xml:space="preserve">1486 pts. Residual disease after NAC with taxane (± anthracycline) and trastuzumab.</w:t>
      </w:r>
    </w:p>
    <w:p w:rsidR="00000000" w:rsidDel="00000000" w:rsidP="00000000" w:rsidRDefault="00000000" w:rsidRPr="00000000" w14:paraId="00000C71">
      <w:pPr>
        <w:numPr>
          <w:ilvl w:val="2"/>
          <w:numId w:val="84"/>
        </w:numPr>
        <w:spacing w:line="240" w:lineRule="auto"/>
        <w:ind w:left="2160" w:hanging="360"/>
        <w:rPr/>
      </w:pPr>
      <w:r w:rsidDel="00000000" w:rsidR="00000000" w:rsidRPr="00000000">
        <w:rPr>
          <w:rtl w:val="0"/>
        </w:rPr>
        <w:t xml:space="preserve">Adjuvant trastuzumab or T-DM1 (Trastuzumab emtansine) x14c.</w:t>
      </w:r>
    </w:p>
    <w:p w:rsidR="00000000" w:rsidDel="00000000" w:rsidP="00000000" w:rsidRDefault="00000000" w:rsidRPr="00000000" w14:paraId="00000C72">
      <w:pPr>
        <w:numPr>
          <w:ilvl w:val="2"/>
          <w:numId w:val="84"/>
        </w:numPr>
        <w:spacing w:line="240" w:lineRule="auto"/>
        <w:ind w:left="2160" w:hanging="360"/>
        <w:rPr>
          <w:u w:val="none"/>
        </w:rPr>
      </w:pPr>
      <w:r w:rsidDel="00000000" w:rsidR="00000000" w:rsidRPr="00000000">
        <w:rPr>
          <w:rtl w:val="0"/>
        </w:rPr>
        <w:t xml:space="preserve">T-DM1 is a maytansine derivative and microtubule inhibitor. </w:t>
      </w:r>
    </w:p>
    <w:p w:rsidR="00000000" w:rsidDel="00000000" w:rsidP="00000000" w:rsidRDefault="00000000" w:rsidRPr="00000000" w14:paraId="00000C73">
      <w:pPr>
        <w:numPr>
          <w:ilvl w:val="1"/>
          <w:numId w:val="84"/>
        </w:numPr>
        <w:spacing w:line="240" w:lineRule="auto"/>
        <w:ind w:left="1440" w:hanging="360"/>
        <w:rPr/>
      </w:pPr>
      <w:r w:rsidDel="00000000" w:rsidR="00000000" w:rsidRPr="00000000">
        <w:rPr>
          <w:rFonts w:ascii="Cardo" w:cs="Cardo" w:eastAsia="Cardo" w:hAnsi="Cardo"/>
          <w:rtl w:val="0"/>
        </w:rPr>
        <w:t xml:space="preserve">Invasive disease or death in 22→ 12%.</w:t>
      </w:r>
    </w:p>
    <w:p w:rsidR="00000000" w:rsidDel="00000000" w:rsidP="00000000" w:rsidRDefault="00000000" w:rsidRPr="00000000" w14:paraId="00000C74">
      <w:pPr>
        <w:numPr>
          <w:ilvl w:val="1"/>
          <w:numId w:val="84"/>
        </w:numPr>
        <w:spacing w:line="240" w:lineRule="auto"/>
        <w:ind w:left="1440" w:hanging="360"/>
        <w:rPr/>
      </w:pPr>
      <w:r w:rsidDel="00000000" w:rsidR="00000000" w:rsidRPr="00000000">
        <w:rPr>
          <w:rFonts w:ascii="Cardo" w:cs="Cardo" w:eastAsia="Cardo" w:hAnsi="Cardo"/>
          <w:rtl w:val="0"/>
        </w:rPr>
        <w:t xml:space="preserve">3y DFS 77→ 88%. 3y DM as the first event 16→ 11%. </w:t>
      </w:r>
    </w:p>
    <w:p w:rsidR="00000000" w:rsidDel="00000000" w:rsidP="00000000" w:rsidRDefault="00000000" w:rsidRPr="00000000" w14:paraId="00000C75">
      <w:pPr>
        <w:numPr>
          <w:ilvl w:val="1"/>
          <w:numId w:val="84"/>
        </w:numPr>
        <w:spacing w:line="240" w:lineRule="auto"/>
        <w:ind w:left="1440" w:hanging="360"/>
        <w:rPr/>
      </w:pPr>
      <w:r w:rsidDel="00000000" w:rsidR="00000000" w:rsidRPr="00000000">
        <w:rPr>
          <w:rFonts w:ascii="Cardo" w:cs="Cardo" w:eastAsia="Cardo" w:hAnsi="Cardo"/>
          <w:rtl w:val="0"/>
        </w:rPr>
        <w:t xml:space="preserve">Radiation pneumonitis 0.7→ 1.5%.</w:t>
      </w:r>
    </w:p>
    <w:bookmarkStart w:colFirst="0" w:colLast="0" w:name="solpf6r803xc" w:id="218"/>
    <w:bookmarkEnd w:id="218"/>
    <w:p w:rsidR="00000000" w:rsidDel="00000000" w:rsidP="00000000" w:rsidRDefault="00000000" w:rsidRPr="00000000" w14:paraId="00000C76">
      <w:pPr>
        <w:numPr>
          <w:ilvl w:val="0"/>
          <w:numId w:val="84"/>
        </w:numPr>
        <w:spacing w:line="240" w:lineRule="auto"/>
        <w:rPr>
          <w:b w:val="1"/>
        </w:rPr>
      </w:pPr>
      <w:r w:rsidDel="00000000" w:rsidR="00000000" w:rsidRPr="00000000">
        <w:rPr>
          <w:b w:val="1"/>
          <w:rtl w:val="0"/>
        </w:rPr>
        <w:t xml:space="preserve">CREATE-X </w:t>
      </w:r>
      <w:hyperlink r:id="rId696">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w:t>
      </w:r>
      <w:hyperlink r:id="rId697">
        <w:r w:rsidDel="00000000" w:rsidR="00000000" w:rsidRPr="00000000">
          <w:rPr>
            <w:rtl w:val="0"/>
          </w:rPr>
          <w:t xml:space="preserve">Masuda NEJM '17</w:t>
        </w:r>
      </w:hyperlink>
      <w:r w:rsidDel="00000000" w:rsidR="00000000" w:rsidRPr="00000000">
        <w:rPr>
          <w:rtl w:val="0"/>
        </w:rPr>
        <w:t xml:space="preserve">]:</w:t>
      </w:r>
      <w:r w:rsidDel="00000000" w:rsidR="00000000" w:rsidRPr="00000000">
        <w:rPr>
          <w:rFonts w:ascii="Cardo" w:cs="Cardo" w:eastAsia="Cardo" w:hAnsi="Cardo"/>
          <w:b w:val="1"/>
          <w:rtl w:val="0"/>
        </w:rPr>
        <w:t xml:space="preserve"> HER2(-) with residual after NAC→ surgery→  ± Capecitabine</w:t>
      </w:r>
      <w:r w:rsidDel="00000000" w:rsidR="00000000" w:rsidRPr="00000000">
        <w:rPr>
          <w:rtl w:val="0"/>
        </w:rPr>
        <w:t xml:space="preserve">.</w:t>
      </w:r>
    </w:p>
    <w:p w:rsidR="00000000" w:rsidDel="00000000" w:rsidP="00000000" w:rsidRDefault="00000000" w:rsidRPr="00000000" w14:paraId="00000C77">
      <w:pPr>
        <w:spacing w:line="240" w:lineRule="auto"/>
        <w:ind w:firstLine="720"/>
        <w:rPr/>
      </w:pPr>
      <w:r w:rsidDel="00000000" w:rsidR="00000000" w:rsidRPr="00000000">
        <w:rPr>
          <w:rtl w:val="0"/>
        </w:rPr>
        <w:t xml:space="preserve">There is a DFS and OS benefit for HER2(-) patients with PR after NAC. This is primarily driven by patients with TNBC!</w:t>
      </w:r>
    </w:p>
    <w:p w:rsidR="00000000" w:rsidDel="00000000" w:rsidP="00000000" w:rsidRDefault="00000000" w:rsidRPr="00000000" w14:paraId="00000C78">
      <w:pPr>
        <w:spacing w:line="240" w:lineRule="auto"/>
        <w:ind w:firstLine="720"/>
        <w:rPr/>
      </w:pPr>
      <w:r w:rsidDel="00000000" w:rsidR="00000000" w:rsidRPr="00000000">
        <w:rPr>
          <w:rtl w:val="0"/>
        </w:rPr>
        <w:t xml:space="preserve">Compare to [</w:t>
      </w:r>
      <w:hyperlink w:anchor="f0l22kpduk3p">
        <w:r w:rsidDel="00000000" w:rsidR="00000000" w:rsidRPr="00000000">
          <w:rPr>
            <w:rtl w:val="0"/>
          </w:rPr>
          <w:t xml:space="preserve">KATHERINE</w:t>
        </w:r>
      </w:hyperlink>
      <w:r w:rsidDel="00000000" w:rsidR="00000000" w:rsidRPr="00000000">
        <w:rPr>
          <w:rtl w:val="0"/>
        </w:rPr>
        <w:t xml:space="preserve">] for HER2+ with residual disease after NAC.</w:t>
      </w:r>
    </w:p>
    <w:p w:rsidR="00000000" w:rsidDel="00000000" w:rsidP="00000000" w:rsidRDefault="00000000" w:rsidRPr="00000000" w14:paraId="00000C79">
      <w:pPr>
        <w:numPr>
          <w:ilvl w:val="1"/>
          <w:numId w:val="84"/>
        </w:numPr>
        <w:spacing w:line="240" w:lineRule="auto"/>
        <w:ind w:left="1440" w:hanging="360"/>
        <w:rPr/>
      </w:pPr>
      <w:r w:rsidDel="00000000" w:rsidR="00000000" w:rsidRPr="00000000">
        <w:rPr>
          <w:rtl w:val="0"/>
        </w:rPr>
        <w:t xml:space="preserve">910 pts. Stage I-IIIB. No pCR. Met prespecified interim analysis, so terminated early.</w:t>
      </w:r>
    </w:p>
    <w:p w:rsidR="00000000" w:rsidDel="00000000" w:rsidP="00000000" w:rsidRDefault="00000000" w:rsidRPr="00000000" w14:paraId="00000C7A">
      <w:pPr>
        <w:numPr>
          <w:ilvl w:val="2"/>
          <w:numId w:val="84"/>
        </w:numPr>
        <w:spacing w:line="240" w:lineRule="auto"/>
        <w:ind w:left="2160" w:hanging="360"/>
        <w:rPr/>
      </w:pPr>
      <w:r w:rsidDel="00000000" w:rsidR="00000000" w:rsidRPr="00000000">
        <w:rPr>
          <w:rtl w:val="0"/>
        </w:rPr>
        <w:t xml:space="preserve">Xeloda: 1250 mg/m2 BID q3w x6-8c, either before or after RT.</w:t>
      </w:r>
    </w:p>
    <w:p w:rsidR="00000000" w:rsidDel="00000000" w:rsidP="00000000" w:rsidRDefault="00000000" w:rsidRPr="00000000" w14:paraId="00000C7B">
      <w:pPr>
        <w:numPr>
          <w:ilvl w:val="1"/>
          <w:numId w:val="84"/>
        </w:numPr>
        <w:spacing w:line="240" w:lineRule="auto"/>
        <w:ind w:left="1440" w:hanging="360"/>
        <w:rPr/>
      </w:pPr>
      <w:r w:rsidDel="00000000" w:rsidR="00000000" w:rsidRPr="00000000">
        <w:rPr>
          <w:rFonts w:ascii="Cardo" w:cs="Cardo" w:eastAsia="Cardo" w:hAnsi="Cardo"/>
          <w:rtl w:val="0"/>
        </w:rPr>
        <w:t xml:space="preserve">5y DFS 68→ 74%.</w:t>
      </w:r>
    </w:p>
    <w:p w:rsidR="00000000" w:rsidDel="00000000" w:rsidP="00000000" w:rsidRDefault="00000000" w:rsidRPr="00000000" w14:paraId="00000C7C">
      <w:pPr>
        <w:numPr>
          <w:ilvl w:val="1"/>
          <w:numId w:val="84"/>
        </w:numPr>
        <w:spacing w:line="240" w:lineRule="auto"/>
        <w:ind w:left="1440" w:hanging="360"/>
        <w:rPr/>
      </w:pPr>
      <w:r w:rsidDel="00000000" w:rsidR="00000000" w:rsidRPr="00000000">
        <w:rPr>
          <w:rFonts w:ascii="Cardo" w:cs="Cardo" w:eastAsia="Cardo" w:hAnsi="Cardo"/>
          <w:rtl w:val="0"/>
        </w:rPr>
        <w:t xml:space="preserve">5y OS 84→ 89%.</w:t>
      </w:r>
    </w:p>
    <w:p w:rsidR="00000000" w:rsidDel="00000000" w:rsidP="00000000" w:rsidRDefault="00000000" w:rsidRPr="00000000" w14:paraId="00000C7D">
      <w:pPr>
        <w:numPr>
          <w:ilvl w:val="2"/>
          <w:numId w:val="84"/>
        </w:numPr>
        <w:spacing w:line="240" w:lineRule="auto"/>
        <w:ind w:left="2160" w:hanging="360"/>
        <w:rPr/>
      </w:pPr>
      <w:r w:rsidDel="00000000" w:rsidR="00000000" w:rsidRPr="00000000">
        <w:rPr>
          <w:rFonts w:ascii="Cardo" w:cs="Cardo" w:eastAsia="Cardo" w:hAnsi="Cardo"/>
          <w:rtl w:val="0"/>
        </w:rPr>
        <w:t xml:space="preserve">For TNBC: 5y DFS 56→ 70%. 5y OS 70→ 79%. </w:t>
      </w:r>
    </w:p>
    <w:p w:rsidR="00000000" w:rsidDel="00000000" w:rsidP="00000000" w:rsidRDefault="00000000" w:rsidRPr="00000000" w14:paraId="00000C7E">
      <w:pPr>
        <w:numPr>
          <w:ilvl w:val="1"/>
          <w:numId w:val="84"/>
        </w:numPr>
        <w:spacing w:line="240" w:lineRule="auto"/>
        <w:ind w:left="1440" w:hanging="360"/>
        <w:rPr/>
      </w:pPr>
      <w:r w:rsidDel="00000000" w:rsidR="00000000" w:rsidRPr="00000000">
        <w:rPr>
          <w:rtl w:val="0"/>
        </w:rPr>
        <w:t xml:space="preserve">Hand foot syndrome in 73%. </w:t>
      </w:r>
      <w:r w:rsidDel="00000000" w:rsidR="00000000" w:rsidRPr="00000000">
        <w:rPr>
          <w:i w:val="1"/>
          <w:rtl w:val="0"/>
        </w:rPr>
        <w:t xml:space="preserve">This is due to a much higher dose than typically given in GI malignancies.</w:t>
      </w:r>
    </w:p>
    <w:p w:rsidR="00000000" w:rsidDel="00000000" w:rsidP="00000000" w:rsidRDefault="00000000" w:rsidRPr="00000000" w14:paraId="00000C7F">
      <w:pPr>
        <w:spacing w:line="240" w:lineRule="auto"/>
        <w:ind w:left="1440" w:firstLine="0"/>
        <w:rPr/>
      </w:pPr>
      <w:r w:rsidDel="00000000" w:rsidR="00000000" w:rsidRPr="00000000">
        <w:rPr>
          <w:rtl w:val="0"/>
        </w:rPr>
      </w:r>
    </w:p>
    <w:tbl>
      <w:tblPr>
        <w:tblStyle w:val="Table55"/>
        <w:tblW w:w="8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0"/>
        <w:tblGridChange w:id="0">
          <w:tblGrid>
            <w:gridCol w:w="8070"/>
          </w:tblGrid>
        </w:tblGridChange>
      </w:tblGrid>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C80">
            <w:pPr>
              <w:widowControl w:val="0"/>
              <w:spacing w:line="240" w:lineRule="auto"/>
              <w:ind w:left="0" w:firstLine="0"/>
              <w:jc w:val="center"/>
              <w:rPr>
                <w:b w:val="1"/>
                <w:i w:val="1"/>
              </w:rPr>
            </w:pPr>
            <w:r w:rsidDel="00000000" w:rsidR="00000000" w:rsidRPr="00000000">
              <w:rPr>
                <w:b w:val="1"/>
                <w:rtl w:val="0"/>
              </w:rPr>
              <w:t xml:space="preserve">Mamounas in a nutshell</w:t>
            </w:r>
            <w:r w:rsidDel="00000000" w:rsidR="00000000" w:rsidRPr="00000000">
              <w:rPr>
                <w:rtl w:val="0"/>
              </w:rPr>
              <w:t xml:space="preserve">:</w:t>
            </w:r>
            <w:r w:rsidDel="00000000" w:rsidR="00000000" w:rsidRPr="00000000">
              <w:rPr>
                <w:b w:val="1"/>
                <w:rtl w:val="0"/>
              </w:rPr>
              <w:t xml:space="preserve"> "The &lt; 10, 10-20% Rule"</w:t>
            </w:r>
            <w:r w:rsidDel="00000000" w:rsidR="00000000" w:rsidRPr="00000000">
              <w:rPr>
                <w:rtl w:val="0"/>
              </w:rPr>
            </w:r>
          </w:p>
          <w:p w:rsidR="00000000" w:rsidDel="00000000" w:rsidP="00000000" w:rsidRDefault="00000000" w:rsidRPr="00000000" w14:paraId="00000C81">
            <w:pPr>
              <w:widowControl w:val="0"/>
              <w:numPr>
                <w:ilvl w:val="0"/>
                <w:numId w:val="132"/>
              </w:numPr>
              <w:spacing w:line="240" w:lineRule="auto"/>
              <w:rPr/>
            </w:pPr>
            <w:r w:rsidDel="00000000" w:rsidR="00000000" w:rsidRPr="00000000">
              <w:rPr>
                <w:rtl w:val="0"/>
              </w:rPr>
              <w:t xml:space="preserve">LRR is &lt; 10% for total pCR or 10-20% for any lack of pCR, regardless of surgery.</w:t>
            </w:r>
          </w:p>
          <w:p w:rsidR="00000000" w:rsidDel="00000000" w:rsidP="00000000" w:rsidRDefault="00000000" w:rsidRPr="00000000" w14:paraId="00000C82">
            <w:pPr>
              <w:widowControl w:val="0"/>
              <w:numPr>
                <w:ilvl w:val="1"/>
                <w:numId w:val="132"/>
              </w:numPr>
              <w:spacing w:line="240" w:lineRule="auto"/>
              <w:ind w:left="1440" w:hanging="360"/>
              <w:rPr/>
            </w:pPr>
            <w:r w:rsidDel="00000000" w:rsidR="00000000" w:rsidRPr="00000000">
              <w:rPr>
                <w:rtl w:val="0"/>
              </w:rPr>
              <w:t xml:space="preserve">Young age (&lt; 50y) higher risk in setting of BCT.</w:t>
            </w:r>
          </w:p>
          <w:p w:rsidR="00000000" w:rsidDel="00000000" w:rsidP="00000000" w:rsidRDefault="00000000" w:rsidRPr="00000000" w14:paraId="00000C83">
            <w:pPr>
              <w:widowControl w:val="0"/>
              <w:numPr>
                <w:ilvl w:val="1"/>
                <w:numId w:val="132"/>
              </w:numPr>
              <w:spacing w:line="240" w:lineRule="auto"/>
              <w:ind w:left="1440" w:hanging="360"/>
              <w:rPr/>
            </w:pPr>
            <w:r w:rsidDel="00000000" w:rsidR="00000000" w:rsidRPr="00000000">
              <w:rPr>
                <w:rtl w:val="0"/>
              </w:rPr>
              <w:t xml:space="preserve">Size (&gt; T2) higher risk in setting of MRM.</w:t>
            </w:r>
          </w:p>
          <w:p w:rsidR="00000000" w:rsidDel="00000000" w:rsidP="00000000" w:rsidRDefault="00000000" w:rsidRPr="00000000" w14:paraId="00000C84">
            <w:pPr>
              <w:widowControl w:val="0"/>
              <w:numPr>
                <w:ilvl w:val="0"/>
                <w:numId w:val="132"/>
              </w:numPr>
              <w:spacing w:line="240" w:lineRule="auto"/>
              <w:rPr/>
            </w:pPr>
            <w:r w:rsidDel="00000000" w:rsidR="00000000" w:rsidRPr="00000000">
              <w:rPr>
                <w:rtl w:val="0"/>
              </w:rPr>
              <w:t xml:space="preserve"> In practice, all clinically node + prior to NAC should get RNI.</w:t>
            </w:r>
          </w:p>
        </w:tc>
      </w:tr>
    </w:tbl>
    <w:p w:rsidR="00000000" w:rsidDel="00000000" w:rsidP="00000000" w:rsidRDefault="00000000" w:rsidRPr="00000000" w14:paraId="00000C85">
      <w:pPr>
        <w:spacing w:line="240" w:lineRule="auto"/>
        <w:ind w:left="0" w:firstLine="0"/>
        <w:rPr/>
      </w:pPr>
      <w:r w:rsidDel="00000000" w:rsidR="00000000" w:rsidRPr="00000000">
        <w:rPr>
          <w:rtl w:val="0"/>
        </w:rPr>
      </w:r>
    </w:p>
    <w:p w:rsidR="00000000" w:rsidDel="00000000" w:rsidP="00000000" w:rsidRDefault="00000000" w:rsidRPr="00000000" w14:paraId="00000C86">
      <w:pPr>
        <w:pStyle w:val="Heading2"/>
        <w:rPr/>
      </w:pPr>
      <w:bookmarkStart w:colFirst="0" w:colLast="0" w:name="_ekkbdm5sjfqf" w:id="219"/>
      <w:bookmarkEnd w:id="219"/>
      <w:hyperlink w:anchor="_bogdqk4qq6y1">
        <w:r w:rsidDel="00000000" w:rsidR="00000000" w:rsidRPr="00000000">
          <w:rPr>
            <w:rtl w:val="0"/>
          </w:rPr>
          <w:t xml:space="preserve">Predictors of LR after NAC</w:t>
        </w:r>
      </w:hyperlink>
      <w:r w:rsidDel="00000000" w:rsidR="00000000" w:rsidRPr="00000000">
        <w:rPr>
          <w:rtl w:val="0"/>
        </w:rPr>
      </w:r>
    </w:p>
    <w:p w:rsidR="00000000" w:rsidDel="00000000" w:rsidP="00000000" w:rsidRDefault="00000000" w:rsidRPr="00000000" w14:paraId="00000C87">
      <w:pPr>
        <w:spacing w:line="240" w:lineRule="auto"/>
        <w:ind w:left="0" w:firstLine="0"/>
        <w:rPr/>
      </w:pPr>
      <w:r w:rsidDel="00000000" w:rsidR="00000000" w:rsidRPr="00000000">
        <w:rPr>
          <w:rtl w:val="0"/>
        </w:rPr>
        <w:t xml:space="preserve">See the [</w:t>
      </w:r>
      <w:hyperlink w:anchor="kxb2rqijc2ez">
        <w:r w:rsidDel="00000000" w:rsidR="00000000" w:rsidRPr="00000000">
          <w:rPr>
            <w:rtl w:val="0"/>
          </w:rPr>
          <w:t xml:space="preserve">Swisher</w:t>
        </w:r>
      </w:hyperlink>
      <w:r w:rsidDel="00000000" w:rsidR="00000000" w:rsidRPr="00000000">
        <w:rPr>
          <w:rtl w:val="0"/>
        </w:rPr>
        <w:t xml:space="preserve">] paper relating pCR and 5y LRR.</w:t>
      </w:r>
    </w:p>
    <w:bookmarkStart w:colFirst="0" w:colLast="0" w:name="6qtwa69fbpnk" w:id="220"/>
    <w:bookmarkEnd w:id="220"/>
    <w:p w:rsidR="00000000" w:rsidDel="00000000" w:rsidP="00000000" w:rsidRDefault="00000000" w:rsidRPr="00000000" w14:paraId="00000C88">
      <w:pPr>
        <w:numPr>
          <w:ilvl w:val="0"/>
          <w:numId w:val="84"/>
        </w:numPr>
        <w:spacing w:line="240" w:lineRule="auto"/>
        <w:rPr/>
      </w:pPr>
      <w:r w:rsidDel="00000000" w:rsidR="00000000" w:rsidRPr="00000000">
        <w:rPr>
          <w:b w:val="1"/>
          <w:rtl w:val="0"/>
        </w:rPr>
        <w:t xml:space="preserve">Predictors of LR after NAC</w:t>
      </w:r>
      <w:r w:rsidDel="00000000" w:rsidR="00000000" w:rsidRPr="00000000">
        <w:rPr>
          <w:rtl w:val="0"/>
        </w:rPr>
        <w:t xml:space="preserve"> [</w:t>
      </w:r>
      <w:hyperlink r:id="rId698">
        <w:r w:rsidDel="00000000" w:rsidR="00000000" w:rsidRPr="00000000">
          <w:rPr>
            <w:b w:val="1"/>
            <w:rtl w:val="0"/>
          </w:rPr>
          <w:t xml:space="preserve">Mamounas </w:t>
        </w:r>
      </w:hyperlink>
      <w:hyperlink r:id="rId699">
        <w:r w:rsidDel="00000000" w:rsidR="00000000" w:rsidRPr="00000000">
          <w:rPr>
            <w:rtl w:val="0"/>
          </w:rPr>
          <w:t xml:space="preserve">JCO '12]</w:t>
        </w:r>
      </w:hyperlink>
      <w:r w:rsidDel="00000000" w:rsidR="00000000" w:rsidRPr="00000000">
        <w:rPr>
          <w:rtl w:val="0"/>
        </w:rPr>
        <w:t xml:space="preserve">:</w:t>
      </w:r>
      <w:r w:rsidDel="00000000" w:rsidR="00000000" w:rsidRPr="00000000">
        <w:rPr>
          <w:b w:val="1"/>
          <w:rtl w:val="0"/>
        </w:rPr>
        <w:t xml:space="preserve"> AC ± T</w:t>
      </w:r>
      <w:r w:rsidDel="00000000" w:rsidR="00000000" w:rsidRPr="00000000">
        <w:rPr>
          <w:rFonts w:ascii="Cardo" w:cs="Cardo" w:eastAsia="Cardo" w:hAnsi="Cardo"/>
          <w:rtl w:val="0"/>
        </w:rPr>
        <w:t xml:space="preserve">→ </w:t>
      </w:r>
      <w:r w:rsidDel="00000000" w:rsidR="00000000" w:rsidRPr="00000000">
        <w:rPr>
          <w:b w:val="1"/>
          <w:rtl w:val="0"/>
        </w:rPr>
        <w:t xml:space="preserve">BCT or MRM without PMRT</w:t>
      </w:r>
      <w:r w:rsidDel="00000000" w:rsidR="00000000" w:rsidRPr="00000000">
        <w:rPr>
          <w:rtl w:val="0"/>
        </w:rPr>
        <w:t xml:space="preserve">. </w:t>
      </w:r>
    </w:p>
    <w:p w:rsidR="00000000" w:rsidDel="00000000" w:rsidP="00000000" w:rsidRDefault="00000000" w:rsidRPr="00000000" w14:paraId="00000C89">
      <w:pPr>
        <w:spacing w:line="240" w:lineRule="auto"/>
        <w:ind w:firstLine="720"/>
        <w:rPr/>
      </w:pPr>
      <w:r w:rsidDel="00000000" w:rsidR="00000000" w:rsidRPr="00000000">
        <w:rPr>
          <w:rtl w:val="0"/>
        </w:rPr>
        <w:t xml:space="preserve">This does not account for data on tumor subtype and HER2 directed therapy.</w:t>
      </w:r>
    </w:p>
    <w:p w:rsidR="00000000" w:rsidDel="00000000" w:rsidP="00000000" w:rsidRDefault="00000000" w:rsidRPr="00000000" w14:paraId="00000C8A">
      <w:pPr>
        <w:spacing w:line="240" w:lineRule="auto"/>
        <w:ind w:firstLine="720"/>
        <w:rPr/>
      </w:pPr>
      <w:r w:rsidDel="00000000" w:rsidR="00000000" w:rsidRPr="00000000">
        <w:rPr>
          <w:rFonts w:ascii="Gungsuh" w:cs="Gungsuh" w:eastAsia="Gungsuh" w:hAnsi="Gungsuh"/>
          <w:rtl w:val="0"/>
        </w:rPr>
        <w:t xml:space="preserve">For patients who had ypN0 disease, the 10y LRR was ≤ 12% in both the MRM and BCT groups!</w:t>
      </w:r>
    </w:p>
    <w:p w:rsidR="00000000" w:rsidDel="00000000" w:rsidP="00000000" w:rsidRDefault="00000000" w:rsidRPr="00000000" w14:paraId="00000C8B">
      <w:pPr>
        <w:spacing w:line="240" w:lineRule="auto"/>
        <w:ind w:firstLine="720"/>
        <w:rPr/>
      </w:pPr>
      <w:r w:rsidDel="00000000" w:rsidR="00000000" w:rsidRPr="00000000">
        <w:rPr>
          <w:rtl w:val="0"/>
        </w:rPr>
        <w:t xml:space="preserve">For patients who had ypN+ disease, the 10y LRR was ~15-20% for both the MRM and BCT groups! </w:t>
      </w:r>
    </w:p>
    <w:p w:rsidR="00000000" w:rsidDel="00000000" w:rsidP="00000000" w:rsidRDefault="00000000" w:rsidRPr="00000000" w14:paraId="00000C8C">
      <w:pPr>
        <w:numPr>
          <w:ilvl w:val="1"/>
          <w:numId w:val="84"/>
        </w:numPr>
        <w:spacing w:line="240" w:lineRule="auto"/>
        <w:ind w:left="1440" w:hanging="360"/>
        <w:rPr/>
      </w:pPr>
      <w:r w:rsidDel="00000000" w:rsidR="00000000" w:rsidRPr="00000000">
        <w:rPr>
          <w:rtl w:val="0"/>
        </w:rPr>
        <w:t xml:space="preserve">3,088 patients from B-18</w:t>
      </w:r>
      <w:r w:rsidDel="00000000" w:rsidR="00000000" w:rsidRPr="00000000">
        <w:rPr>
          <w:rFonts w:ascii="Cardo" w:cs="Cardo" w:eastAsia="Cardo" w:hAnsi="Cardo"/>
          <w:rtl w:val="0"/>
        </w:rPr>
        <w:t xml:space="preserve"> (AC x4 neo/adjuvant) and B-27 (Neo AC→ ± T Neo/Adj)</w:t>
      </w:r>
      <w:r w:rsidDel="00000000" w:rsidR="00000000" w:rsidRPr="00000000">
        <w:rPr>
          <w:rtl w:val="0"/>
        </w:rPr>
        <w:t xml:space="preserve">. T1-3 N0-1. MFU 12y.</w:t>
      </w:r>
    </w:p>
    <w:p w:rsidR="00000000" w:rsidDel="00000000" w:rsidP="00000000" w:rsidRDefault="00000000" w:rsidRPr="00000000" w14:paraId="00000C8D">
      <w:pPr>
        <w:numPr>
          <w:ilvl w:val="2"/>
          <w:numId w:val="84"/>
        </w:numPr>
        <w:spacing w:line="240" w:lineRule="auto"/>
        <w:ind w:left="2160" w:hanging="360"/>
        <w:rPr/>
      </w:pPr>
      <w:r w:rsidDel="00000000" w:rsidR="00000000" w:rsidRPr="00000000">
        <w:rPr>
          <w:rtl w:val="0"/>
        </w:rPr>
        <w:t xml:space="preserve">70-85% were T1-2 N0-1.</w:t>
      </w:r>
    </w:p>
    <w:p w:rsidR="00000000" w:rsidDel="00000000" w:rsidP="00000000" w:rsidRDefault="00000000" w:rsidRPr="00000000" w14:paraId="00000C8E">
      <w:pPr>
        <w:numPr>
          <w:ilvl w:val="1"/>
          <w:numId w:val="84"/>
        </w:numPr>
        <w:spacing w:line="240" w:lineRule="auto"/>
        <w:ind w:left="1440" w:hanging="360"/>
        <w:rPr>
          <w:u w:val="none"/>
        </w:rPr>
      </w:pPr>
      <w:r w:rsidDel="00000000" w:rsidR="00000000" w:rsidRPr="00000000">
        <w:rPr>
          <w:rtl w:val="0"/>
        </w:rPr>
        <w:t xml:space="preserve">MVA for LRR: Age &lt; 50y (BCT), cT3+ (MRM), cN+, ypN+, ypT+. </w:t>
      </w:r>
      <w:r w:rsidDel="00000000" w:rsidR="00000000" w:rsidRPr="00000000">
        <w:rPr>
          <w:i w:val="1"/>
          <w:rtl w:val="0"/>
        </w:rPr>
        <w:t xml:space="preserve">ypN+ had the highest hazard ratio.</w:t>
      </w:r>
    </w:p>
    <w:p w:rsidR="00000000" w:rsidDel="00000000" w:rsidP="00000000" w:rsidRDefault="00000000" w:rsidRPr="00000000" w14:paraId="00000C8F">
      <w:pPr>
        <w:numPr>
          <w:ilvl w:val="1"/>
          <w:numId w:val="84"/>
        </w:numPr>
        <w:spacing w:line="240" w:lineRule="auto"/>
        <w:ind w:left="1440" w:hanging="360"/>
        <w:rPr/>
      </w:pPr>
      <w:r w:rsidDel="00000000" w:rsidR="00000000" w:rsidRPr="00000000">
        <w:rPr>
          <w:rFonts w:ascii="Cardo" w:cs="Cardo" w:eastAsia="Cardo" w:hAnsi="Cardo"/>
          <w:rtl w:val="0"/>
        </w:rPr>
        <w:t xml:space="preserve">10y LRR for MRM / BCT of 12→ 10%. Around 8% were local while 3% were regional. </w:t>
      </w:r>
    </w:p>
    <w:p w:rsidR="00000000" w:rsidDel="00000000" w:rsidP="00000000" w:rsidRDefault="00000000" w:rsidRPr="00000000" w14:paraId="00000C90">
      <w:pPr>
        <w:numPr>
          <w:ilvl w:val="1"/>
          <w:numId w:val="84"/>
        </w:numPr>
        <w:spacing w:line="240" w:lineRule="auto"/>
        <w:ind w:left="1440" w:hanging="360"/>
        <w:rPr>
          <w:u w:val="none"/>
        </w:rPr>
      </w:pPr>
      <w:r w:rsidDel="00000000" w:rsidR="00000000" w:rsidRPr="00000000">
        <w:rPr>
          <w:rtl w:val="0"/>
        </w:rPr>
        <w:t xml:space="preserve">In both MRM and BCT cohorts, cN+ with ypN0 had 10y LRR &lt; 10-12% while ypN+  had 10y LRR of 15-20%. </w:t>
      </w:r>
    </w:p>
    <w:p w:rsidR="00000000" w:rsidDel="00000000" w:rsidP="00000000" w:rsidRDefault="00000000" w:rsidRPr="00000000" w14:paraId="00000C91">
      <w:pPr>
        <w:numPr>
          <w:ilvl w:val="1"/>
          <w:numId w:val="84"/>
        </w:numPr>
        <w:spacing w:line="240" w:lineRule="auto"/>
        <w:ind w:left="1440" w:hanging="360"/>
        <w:rPr/>
      </w:pPr>
      <w:r w:rsidDel="00000000" w:rsidR="00000000" w:rsidRPr="00000000">
        <w:rPr>
          <w:rtl w:val="0"/>
        </w:rPr>
        <w:t xml:space="preserve">8y LRR for cII disease with nodal pCR of &lt; 10%.</w:t>
      </w:r>
    </w:p>
    <w:p w:rsidR="00000000" w:rsidDel="00000000" w:rsidP="00000000" w:rsidRDefault="00000000" w:rsidRPr="00000000" w14:paraId="00000C92">
      <w:pPr>
        <w:spacing w:line="240" w:lineRule="auto"/>
        <w:ind w:firstLine="720"/>
        <w:rPr/>
      </w:pPr>
      <w:r w:rsidDel="00000000" w:rsidR="00000000" w:rsidRPr="00000000">
        <w:rPr>
          <w:rFonts w:ascii="Cardo" w:cs="Cardo" w:eastAsia="Cardo" w:hAnsi="Cardo"/>
          <w:b w:val="1"/>
          <w:rtl w:val="0"/>
        </w:rPr>
        <w:t xml:space="preserve">Predictors of LR after NAC→ </w:t>
      </w:r>
      <w:r w:rsidDel="00000000" w:rsidR="00000000" w:rsidRPr="00000000">
        <w:rPr>
          <w:b w:val="1"/>
          <w:rtl w:val="0"/>
        </w:rPr>
        <w:t xml:space="preserve">BCT: </w:t>
      </w:r>
      <w:r w:rsidDel="00000000" w:rsidR="00000000" w:rsidRPr="00000000">
        <w:rPr>
          <w:b w:val="1"/>
          <w:u w:val="single"/>
          <w:rtl w:val="0"/>
        </w:rPr>
        <w:t xml:space="preserve">Age</w:t>
      </w:r>
      <w:r w:rsidDel="00000000" w:rsidR="00000000" w:rsidRPr="00000000">
        <w:rPr>
          <w:b w:val="1"/>
          <w:rtl w:val="0"/>
        </w:rPr>
        <w:t xml:space="preserve">, nodal status prior to chemo, pCR</w:t>
      </w:r>
      <w:r w:rsidDel="00000000" w:rsidR="00000000" w:rsidRPr="00000000">
        <w:rPr>
          <w:rtl w:val="0"/>
        </w:rPr>
        <w:t xml:space="preserve">.</w:t>
      </w:r>
    </w:p>
    <w:p w:rsidR="00000000" w:rsidDel="00000000" w:rsidP="00000000" w:rsidRDefault="00000000" w:rsidRPr="00000000" w14:paraId="00000C93">
      <w:pPr>
        <w:ind w:firstLine="720"/>
        <w:rPr/>
      </w:pPr>
      <w:r w:rsidDel="00000000" w:rsidR="00000000" w:rsidRPr="00000000">
        <w:rPr>
          <w:rtl w:val="0"/>
        </w:rPr>
        <w:t xml:space="preserve">There is a greater increase of LRR with decreasing age. Regional recurrences are rare with nodal pCR. </w:t>
      </w:r>
    </w:p>
    <w:p w:rsidR="00000000" w:rsidDel="00000000" w:rsidP="00000000" w:rsidRDefault="00000000" w:rsidRPr="00000000" w14:paraId="00000C94">
      <w:pPr>
        <w:numPr>
          <w:ilvl w:val="1"/>
          <w:numId w:val="84"/>
        </w:numPr>
        <w:ind w:left="1440" w:hanging="360"/>
      </w:pPr>
      <w:r w:rsidDel="00000000" w:rsidR="00000000" w:rsidRPr="00000000">
        <w:rPr>
          <w:rFonts w:ascii="Gungsuh" w:cs="Gungsuh" w:eastAsia="Gungsuh" w:hAnsi="Gungsuh"/>
          <w:rtl w:val="0"/>
        </w:rPr>
        <w:t xml:space="preserve">For ≥ 50y, yp status or initial clinical nodal status</w:t>
      </w:r>
      <w:r w:rsidDel="00000000" w:rsidR="00000000" w:rsidRPr="00000000">
        <w:rPr>
          <w:i w:val="1"/>
          <w:rtl w:val="0"/>
        </w:rPr>
        <w:t xml:space="preserve"> does not</w:t>
      </w:r>
      <w:r w:rsidDel="00000000" w:rsidR="00000000" w:rsidRPr="00000000">
        <w:rPr>
          <w:rtl w:val="0"/>
        </w:rPr>
        <w:t xml:space="preserve"> appear to influence IBTR (~5-9%).</w:t>
      </w:r>
    </w:p>
    <w:p w:rsidR="00000000" w:rsidDel="00000000" w:rsidP="00000000" w:rsidRDefault="00000000" w:rsidRPr="00000000" w14:paraId="00000C95">
      <w:pPr>
        <w:numPr>
          <w:ilvl w:val="1"/>
          <w:numId w:val="84"/>
        </w:numPr>
        <w:ind w:left="1440" w:hanging="360"/>
      </w:pPr>
      <w:r w:rsidDel="00000000" w:rsidR="00000000" w:rsidRPr="00000000">
        <w:rPr>
          <w:rFonts w:ascii="Cardo" w:cs="Cardo" w:eastAsia="Cardo" w:hAnsi="Cardo"/>
          <w:rtl w:val="0"/>
        </w:rPr>
        <w:t xml:space="preserve">For &lt; 50y, both yp status and initial clinical nodal status appears to influence IBTR (7→ 14%).</w:t>
      </w:r>
    </w:p>
    <w:p w:rsidR="00000000" w:rsidDel="00000000" w:rsidP="00000000" w:rsidRDefault="00000000" w:rsidRPr="00000000" w14:paraId="00000C96">
      <w:pPr>
        <w:numPr>
          <w:ilvl w:val="1"/>
          <w:numId w:val="84"/>
        </w:numPr>
        <w:spacing w:line="240" w:lineRule="auto"/>
        <w:ind w:left="1440" w:hanging="360"/>
        <w:rPr/>
      </w:pPr>
      <w:r w:rsidDel="00000000" w:rsidR="00000000" w:rsidRPr="00000000">
        <w:rPr>
          <w:rtl w:val="0"/>
        </w:rPr>
        <w:t xml:space="preserve">Regional nodal recurrence was low for nodal pCR, ranging from 0-2.4%.</w:t>
      </w:r>
    </w:p>
    <w:p w:rsidR="00000000" w:rsidDel="00000000" w:rsidP="00000000" w:rsidRDefault="00000000" w:rsidRPr="00000000" w14:paraId="00000C97">
      <w:pPr>
        <w:numPr>
          <w:ilvl w:val="2"/>
          <w:numId w:val="84"/>
        </w:numPr>
        <w:spacing w:line="240" w:lineRule="auto"/>
        <w:ind w:left="2160" w:hanging="360"/>
        <w:rPr/>
      </w:pPr>
      <w:r w:rsidDel="00000000" w:rsidR="00000000" w:rsidRPr="00000000">
        <w:rPr>
          <w:rtl w:val="0"/>
        </w:rPr>
        <w:t xml:space="preserve">cN+, ypN+ subset with ~8% regional recurrence.</w:t>
      </w:r>
    </w:p>
    <w:p w:rsidR="00000000" w:rsidDel="00000000" w:rsidP="00000000" w:rsidRDefault="00000000" w:rsidRPr="00000000" w14:paraId="00000C98">
      <w:pPr>
        <w:numPr>
          <w:ilvl w:val="1"/>
          <w:numId w:val="84"/>
        </w:numPr>
        <w:spacing w:line="240" w:lineRule="auto"/>
        <w:ind w:left="1440" w:hanging="360"/>
        <w:rPr/>
      </w:pPr>
      <w:r w:rsidDel="00000000" w:rsidR="00000000" w:rsidRPr="00000000">
        <w:rPr>
          <w:rtl w:val="0"/>
        </w:rPr>
        <w:t xml:space="preserve">In the nomogram, roughly speaking, total LRR is chopped in half for ypN+ vs. total pCR patients, regardless of age. </w:t>
      </w:r>
    </w:p>
    <w:tbl>
      <w:tblPr>
        <w:tblStyle w:val="Table56"/>
        <w:tblW w:w="79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615"/>
        <w:gridCol w:w="840"/>
        <w:gridCol w:w="675"/>
        <w:gridCol w:w="675"/>
        <w:gridCol w:w="870"/>
        <w:gridCol w:w="840"/>
        <w:gridCol w:w="780"/>
        <w:gridCol w:w="870"/>
        <w:gridCol w:w="825"/>
        <w:tblGridChange w:id="0">
          <w:tblGrid>
            <w:gridCol w:w="930"/>
            <w:gridCol w:w="615"/>
            <w:gridCol w:w="840"/>
            <w:gridCol w:w="675"/>
            <w:gridCol w:w="675"/>
            <w:gridCol w:w="870"/>
            <w:gridCol w:w="840"/>
            <w:gridCol w:w="780"/>
            <w:gridCol w:w="870"/>
            <w:gridCol w:w="825"/>
          </w:tblGrid>
        </w:tblGridChange>
      </w:tblGrid>
      <w:tr>
        <w:trPr>
          <w:trHeight w:val="240" w:hRule="atLeast"/>
        </w:trPr>
        <w:tc>
          <w:tcPr>
            <w:gridSpan w:val="10"/>
            <w:shd w:fill="auto" w:val="clear"/>
            <w:tcMar>
              <w:top w:w="0.0" w:type="dxa"/>
              <w:left w:w="0.0" w:type="dxa"/>
              <w:bottom w:w="0.0" w:type="dxa"/>
              <w:right w:w="0.0" w:type="dxa"/>
            </w:tcMar>
            <w:vAlign w:val="top"/>
          </w:tcPr>
          <w:p w:rsidR="00000000" w:rsidDel="00000000" w:rsidP="00000000" w:rsidRDefault="00000000" w:rsidRPr="00000000" w14:paraId="00000C99">
            <w:pPr>
              <w:widowControl w:val="0"/>
              <w:spacing w:line="240" w:lineRule="auto"/>
              <w:ind w:left="0" w:firstLine="0"/>
              <w:jc w:val="center"/>
              <w:rPr>
                <w:b w:val="1"/>
              </w:rPr>
            </w:pPr>
            <w:r w:rsidDel="00000000" w:rsidR="00000000" w:rsidRPr="00000000">
              <w:rPr>
                <w:b w:val="1"/>
                <w:rtl w:val="0"/>
              </w:rPr>
              <w:t xml:space="preserve">10y LRR after BCT</w:t>
            </w:r>
          </w:p>
        </w:tc>
      </w:tr>
      <w:tr>
        <w:trPr>
          <w:trHeight w:val="240" w:hRule="atLeast"/>
        </w:trPr>
        <w:tc>
          <w:tcPr>
            <w:shd w:fill="auto" w:val="clear"/>
            <w:tcMar>
              <w:top w:w="0.0" w:type="dxa"/>
              <w:left w:w="0.0" w:type="dxa"/>
              <w:bottom w:w="0.0" w:type="dxa"/>
              <w:right w:w="0.0" w:type="dxa"/>
            </w:tcMar>
            <w:vAlign w:val="top"/>
          </w:tcPr>
          <w:p w:rsidR="00000000" w:rsidDel="00000000" w:rsidP="00000000" w:rsidRDefault="00000000" w:rsidRPr="00000000" w14:paraId="00000CA3">
            <w:pPr>
              <w:widowControl w:val="0"/>
              <w:spacing w:line="240" w:lineRule="auto"/>
              <w:ind w:left="0" w:firstLine="0"/>
              <w:rPr/>
            </w:pPr>
            <w:r w:rsidDel="00000000" w:rsidR="00000000" w:rsidRPr="00000000">
              <w:rPr>
                <w:rtl w:val="0"/>
              </w:rPr>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A4">
            <w:pPr>
              <w:widowControl w:val="0"/>
              <w:spacing w:line="240" w:lineRule="auto"/>
              <w:ind w:left="0" w:firstLine="0"/>
              <w:jc w:val="center"/>
              <w:rPr>
                <w:b w:val="1"/>
              </w:rPr>
            </w:pPr>
            <w:r w:rsidDel="00000000" w:rsidR="00000000" w:rsidRPr="00000000">
              <w:rPr>
                <w:b w:val="1"/>
                <w:rtl w:val="0"/>
              </w:rPr>
              <w:t xml:space="preserve">Total pCR</w:t>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A7">
            <w:pPr>
              <w:widowControl w:val="0"/>
              <w:spacing w:line="240" w:lineRule="auto"/>
              <w:ind w:left="0" w:firstLine="0"/>
              <w:jc w:val="center"/>
              <w:rPr>
                <w:b w:val="1"/>
              </w:rPr>
            </w:pPr>
            <w:r w:rsidDel="00000000" w:rsidR="00000000" w:rsidRPr="00000000">
              <w:rPr>
                <w:b w:val="1"/>
                <w:rtl w:val="0"/>
              </w:rPr>
              <w:t xml:space="preserve">ypT+, ypN0</w:t>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AA">
            <w:pPr>
              <w:widowControl w:val="0"/>
              <w:spacing w:line="240" w:lineRule="auto"/>
              <w:ind w:left="0" w:firstLine="0"/>
              <w:jc w:val="center"/>
              <w:rPr>
                <w:b w:val="1"/>
              </w:rPr>
            </w:pPr>
            <w:r w:rsidDel="00000000" w:rsidR="00000000" w:rsidRPr="00000000">
              <w:rPr>
                <w:b w:val="1"/>
                <w:rtl w:val="0"/>
              </w:rPr>
              <w:t xml:space="preserve">ypN+</w:t>
            </w:r>
          </w:p>
        </w:tc>
      </w:tr>
      <w:tr>
        <w:trPr>
          <w:trHeight w:val="220" w:hRule="atLeast"/>
        </w:trPr>
        <w:tc>
          <w:tcPr>
            <w:shd w:fill="auto" w:val="clear"/>
            <w:tcMar>
              <w:top w:w="0.0" w:type="dxa"/>
              <w:left w:w="0.0" w:type="dxa"/>
              <w:bottom w:w="0.0" w:type="dxa"/>
              <w:right w:w="0.0" w:type="dxa"/>
            </w:tcMar>
            <w:vAlign w:val="top"/>
          </w:tcPr>
          <w:p w:rsidR="00000000" w:rsidDel="00000000" w:rsidP="00000000" w:rsidRDefault="00000000" w:rsidRPr="00000000" w14:paraId="00000CAD">
            <w:pPr>
              <w:widowControl w:val="0"/>
              <w:spacing w:line="240" w:lineRule="auto"/>
              <w:ind w:left="0" w:firstLine="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AE">
            <w:pPr>
              <w:widowControl w:val="0"/>
              <w:spacing w:line="240" w:lineRule="auto"/>
              <w:ind w:left="0" w:firstLine="0"/>
              <w:jc w:val="center"/>
              <w:rPr/>
            </w:pPr>
            <w:r w:rsidDel="00000000" w:rsidR="00000000" w:rsidRPr="00000000">
              <w:rPr>
                <w:rtl w:val="0"/>
              </w:rPr>
              <w:t xml:space="preserve">IBTR</w:t>
            </w:r>
          </w:p>
        </w:tc>
        <w:tc>
          <w:tcPr>
            <w:shd w:fill="auto" w:val="clear"/>
            <w:tcMar>
              <w:top w:w="0.0" w:type="dxa"/>
              <w:left w:w="0.0" w:type="dxa"/>
              <w:bottom w:w="0.0" w:type="dxa"/>
              <w:right w:w="0.0" w:type="dxa"/>
            </w:tcMar>
            <w:vAlign w:val="top"/>
          </w:tcPr>
          <w:p w:rsidR="00000000" w:rsidDel="00000000" w:rsidP="00000000" w:rsidRDefault="00000000" w:rsidRPr="00000000" w14:paraId="00000CAF">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B0">
            <w:pPr>
              <w:widowControl w:val="0"/>
              <w:spacing w:line="240" w:lineRule="auto"/>
              <w:ind w:left="0" w:firstLine="0"/>
              <w:jc w:val="center"/>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14:paraId="00000CB1">
            <w:pPr>
              <w:widowControl w:val="0"/>
              <w:spacing w:line="240" w:lineRule="auto"/>
              <w:ind w:left="0" w:firstLine="0"/>
              <w:jc w:val="center"/>
              <w:rPr/>
            </w:pPr>
            <w:r w:rsidDel="00000000" w:rsidR="00000000" w:rsidRPr="00000000">
              <w:rPr>
                <w:rtl w:val="0"/>
              </w:rPr>
              <w:t xml:space="preserve">IBTR</w:t>
            </w:r>
          </w:p>
        </w:tc>
        <w:tc>
          <w:tcPr>
            <w:shd w:fill="auto" w:val="clear"/>
            <w:tcMar>
              <w:top w:w="0.0" w:type="dxa"/>
              <w:left w:w="0.0" w:type="dxa"/>
              <w:bottom w:w="0.0" w:type="dxa"/>
              <w:right w:w="0.0" w:type="dxa"/>
            </w:tcMar>
            <w:vAlign w:val="top"/>
          </w:tcPr>
          <w:p w:rsidR="00000000" w:rsidDel="00000000" w:rsidP="00000000" w:rsidRDefault="00000000" w:rsidRPr="00000000" w14:paraId="00000CB2">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B3">
            <w:pPr>
              <w:widowControl w:val="0"/>
              <w:spacing w:line="240" w:lineRule="auto"/>
              <w:ind w:left="0" w:firstLine="0"/>
              <w:jc w:val="center"/>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14:paraId="00000CB4">
            <w:pPr>
              <w:widowControl w:val="0"/>
              <w:spacing w:line="240" w:lineRule="auto"/>
              <w:ind w:left="0" w:firstLine="0"/>
              <w:jc w:val="center"/>
              <w:rPr/>
            </w:pPr>
            <w:r w:rsidDel="00000000" w:rsidR="00000000" w:rsidRPr="00000000">
              <w:rPr>
                <w:rtl w:val="0"/>
              </w:rPr>
              <w:t xml:space="preserve">IBTR</w:t>
            </w:r>
          </w:p>
        </w:tc>
        <w:tc>
          <w:tcPr>
            <w:shd w:fill="auto" w:val="clear"/>
            <w:tcMar>
              <w:top w:w="0.0" w:type="dxa"/>
              <w:left w:w="0.0" w:type="dxa"/>
              <w:bottom w:w="0.0" w:type="dxa"/>
              <w:right w:w="0.0" w:type="dxa"/>
            </w:tcMar>
            <w:vAlign w:val="top"/>
          </w:tcPr>
          <w:p w:rsidR="00000000" w:rsidDel="00000000" w:rsidP="00000000" w:rsidRDefault="00000000" w:rsidRPr="00000000" w14:paraId="00000CB5">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B6">
            <w:pPr>
              <w:widowControl w:val="0"/>
              <w:spacing w:line="240" w:lineRule="auto"/>
              <w:ind w:left="0" w:firstLine="0"/>
              <w:jc w:val="center"/>
              <w:rPr/>
            </w:pPr>
            <w:r w:rsidDel="00000000" w:rsidR="00000000" w:rsidRPr="00000000">
              <w:rPr>
                <w:rtl w:val="0"/>
              </w:rPr>
              <w:t xml:space="preserve">Total</w:t>
            </w:r>
          </w:p>
        </w:tc>
      </w:tr>
      <w:tr>
        <w:trPr>
          <w:trHeight w:val="220" w:hRule="atLeast"/>
        </w:trPr>
        <w:tc>
          <w:tcPr>
            <w:shd w:fill="auto" w:val="clear"/>
            <w:tcMar>
              <w:top w:w="0.0" w:type="dxa"/>
              <w:left w:w="0.0" w:type="dxa"/>
              <w:bottom w:w="0.0" w:type="dxa"/>
              <w:right w:w="0.0" w:type="dxa"/>
            </w:tcMar>
            <w:vAlign w:val="top"/>
          </w:tcPr>
          <w:p w:rsidR="00000000" w:rsidDel="00000000" w:rsidP="00000000" w:rsidRDefault="00000000" w:rsidRPr="00000000" w14:paraId="00000CB7">
            <w:pPr>
              <w:widowControl w:val="0"/>
              <w:spacing w:line="240" w:lineRule="auto"/>
              <w:ind w:left="0" w:firstLine="0"/>
              <w:rPr>
                <w:b w:val="1"/>
              </w:rPr>
            </w:pPr>
            <w:r w:rsidDel="00000000" w:rsidR="00000000" w:rsidRPr="00000000">
              <w:rPr>
                <w:rFonts w:ascii="Gungsuh" w:cs="Gungsuh" w:eastAsia="Gungsuh" w:hAnsi="Gungsuh"/>
                <w:b w:val="1"/>
                <w:rtl w:val="0"/>
              </w:rPr>
              <w:t xml:space="preserve">cN-  ≥ 50y</w:t>
            </w:r>
          </w:p>
        </w:tc>
        <w:tc>
          <w:tcPr>
            <w:shd w:fill="auto" w:val="clear"/>
            <w:tcMar>
              <w:top w:w="0.0" w:type="dxa"/>
              <w:left w:w="0.0" w:type="dxa"/>
              <w:bottom w:w="0.0" w:type="dxa"/>
              <w:right w:w="0.0" w:type="dxa"/>
            </w:tcMar>
            <w:vAlign w:val="top"/>
          </w:tcPr>
          <w:p w:rsidR="00000000" w:rsidDel="00000000" w:rsidP="00000000" w:rsidRDefault="00000000" w:rsidRPr="00000000" w14:paraId="00000CB8">
            <w:pPr>
              <w:widowControl w:val="0"/>
              <w:spacing w:line="240" w:lineRule="auto"/>
              <w:ind w:left="0" w:firstLine="0"/>
              <w:jc w:val="center"/>
              <w:rPr/>
            </w:pPr>
            <w:r w:rsidDel="00000000" w:rsidR="00000000" w:rsidRPr="00000000">
              <w:rPr>
                <w:rtl w:val="0"/>
              </w:rPr>
              <w:t xml:space="preserve">5.2%</w:t>
            </w:r>
          </w:p>
        </w:tc>
        <w:tc>
          <w:tcPr>
            <w:shd w:fill="auto" w:val="clear"/>
            <w:tcMar>
              <w:top w:w="0.0" w:type="dxa"/>
              <w:left w:w="0.0" w:type="dxa"/>
              <w:bottom w:w="0.0" w:type="dxa"/>
              <w:right w:w="0.0" w:type="dxa"/>
            </w:tcMar>
            <w:vAlign w:val="top"/>
          </w:tcPr>
          <w:p w:rsidR="00000000" w:rsidDel="00000000" w:rsidP="00000000" w:rsidRDefault="00000000" w:rsidRPr="00000000" w14:paraId="00000CB9">
            <w:pPr>
              <w:widowControl w:val="0"/>
              <w:spacing w:line="240" w:lineRule="auto"/>
              <w:ind w:left="0" w:firstLine="0"/>
              <w:jc w:val="center"/>
              <w:rPr/>
            </w:pPr>
            <w:r w:rsidDel="00000000" w:rsidR="00000000" w:rsidRPr="00000000">
              <w:rPr>
                <w:rtl w:val="0"/>
              </w:rPr>
              <w:t xml:space="preserve">1.1%</w:t>
            </w:r>
          </w:p>
        </w:tc>
        <w:tc>
          <w:tcPr>
            <w:shd w:fill="auto" w:val="clear"/>
            <w:tcMar>
              <w:top w:w="0.0" w:type="dxa"/>
              <w:left w:w="0.0" w:type="dxa"/>
              <w:bottom w:w="0.0" w:type="dxa"/>
              <w:right w:w="0.0" w:type="dxa"/>
            </w:tcMar>
            <w:vAlign w:val="top"/>
          </w:tcPr>
          <w:p w:rsidR="00000000" w:rsidDel="00000000" w:rsidP="00000000" w:rsidRDefault="00000000" w:rsidRPr="00000000" w14:paraId="00000CBA">
            <w:pPr>
              <w:widowControl w:val="0"/>
              <w:spacing w:line="240" w:lineRule="auto"/>
              <w:ind w:left="0" w:firstLine="0"/>
              <w:jc w:val="center"/>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14:paraId="00000CBB">
            <w:pPr>
              <w:widowControl w:val="0"/>
              <w:spacing w:line="240" w:lineRule="auto"/>
              <w:ind w:left="0" w:firstLine="0"/>
              <w:jc w:val="center"/>
              <w:rPr/>
            </w:pPr>
            <w:r w:rsidDel="00000000" w:rsidR="00000000" w:rsidRPr="00000000">
              <w:rPr>
                <w:rtl w:val="0"/>
              </w:rPr>
              <w:t xml:space="preserve">6.8%</w:t>
            </w:r>
          </w:p>
        </w:tc>
        <w:tc>
          <w:tcPr>
            <w:shd w:fill="auto" w:val="clear"/>
            <w:tcMar>
              <w:top w:w="0.0" w:type="dxa"/>
              <w:left w:w="0.0" w:type="dxa"/>
              <w:bottom w:w="0.0" w:type="dxa"/>
              <w:right w:w="0.0" w:type="dxa"/>
            </w:tcMar>
            <w:vAlign w:val="top"/>
          </w:tcPr>
          <w:p w:rsidR="00000000" w:rsidDel="00000000" w:rsidP="00000000" w:rsidRDefault="00000000" w:rsidRPr="00000000" w14:paraId="00000CBC">
            <w:pPr>
              <w:widowControl w:val="0"/>
              <w:spacing w:line="240" w:lineRule="auto"/>
              <w:ind w:left="0" w:firstLine="0"/>
              <w:jc w:val="center"/>
              <w:rPr/>
            </w:pPr>
            <w:r w:rsidDel="00000000" w:rsidR="00000000" w:rsidRPr="00000000">
              <w:rPr>
                <w:rtl w:val="0"/>
              </w:rPr>
              <w:t xml:space="preserve">1.5%</w:t>
            </w:r>
          </w:p>
        </w:tc>
        <w:tc>
          <w:tcPr>
            <w:shd w:fill="auto" w:val="clear"/>
            <w:tcMar>
              <w:top w:w="0.0" w:type="dxa"/>
              <w:left w:w="0.0" w:type="dxa"/>
              <w:bottom w:w="0.0" w:type="dxa"/>
              <w:right w:w="0.0" w:type="dxa"/>
            </w:tcMar>
            <w:vAlign w:val="top"/>
          </w:tcPr>
          <w:p w:rsidR="00000000" w:rsidDel="00000000" w:rsidP="00000000" w:rsidRDefault="00000000" w:rsidRPr="00000000" w14:paraId="00000CBD">
            <w:pPr>
              <w:widowControl w:val="0"/>
              <w:spacing w:line="240" w:lineRule="auto"/>
              <w:ind w:left="0" w:firstLine="0"/>
              <w:jc w:val="center"/>
              <w:rPr/>
            </w:pPr>
            <w:r w:rsidDel="00000000" w:rsidR="00000000" w:rsidRPr="00000000">
              <w:rPr>
                <w:rtl w:val="0"/>
              </w:rPr>
              <w:t xml:space="preserve">8.3%</w:t>
            </w:r>
          </w:p>
        </w:tc>
        <w:tc>
          <w:tcPr>
            <w:shd w:fill="auto" w:val="clear"/>
            <w:tcMar>
              <w:top w:w="0.0" w:type="dxa"/>
              <w:left w:w="0.0" w:type="dxa"/>
              <w:bottom w:w="0.0" w:type="dxa"/>
              <w:right w:w="0.0" w:type="dxa"/>
            </w:tcMar>
            <w:vAlign w:val="top"/>
          </w:tcPr>
          <w:p w:rsidR="00000000" w:rsidDel="00000000" w:rsidP="00000000" w:rsidRDefault="00000000" w:rsidRPr="00000000" w14:paraId="00000CBE">
            <w:pPr>
              <w:widowControl w:val="0"/>
              <w:spacing w:line="240" w:lineRule="auto"/>
              <w:ind w:left="0" w:firstLine="0"/>
              <w:jc w:val="center"/>
              <w:rPr/>
            </w:pPr>
            <w:r w:rsidDel="00000000" w:rsidR="00000000" w:rsidRPr="00000000">
              <w:rPr>
                <w:rtl w:val="0"/>
              </w:rPr>
              <w:t xml:space="preserve">6.7%</w:t>
            </w:r>
          </w:p>
        </w:tc>
        <w:tc>
          <w:tcPr>
            <w:shd w:fill="auto" w:val="clear"/>
            <w:tcMar>
              <w:top w:w="0.0" w:type="dxa"/>
              <w:left w:w="0.0" w:type="dxa"/>
              <w:bottom w:w="0.0" w:type="dxa"/>
              <w:right w:w="0.0" w:type="dxa"/>
            </w:tcMar>
            <w:vAlign w:val="top"/>
          </w:tcPr>
          <w:p w:rsidR="00000000" w:rsidDel="00000000" w:rsidP="00000000" w:rsidRDefault="00000000" w:rsidRPr="00000000" w14:paraId="00000CBF">
            <w:pPr>
              <w:widowControl w:val="0"/>
              <w:spacing w:line="240" w:lineRule="auto"/>
              <w:ind w:left="0" w:firstLine="0"/>
              <w:jc w:val="center"/>
              <w:rPr/>
            </w:pPr>
            <w:r w:rsidDel="00000000" w:rsidR="00000000" w:rsidRPr="00000000">
              <w:rPr>
                <w:rtl w:val="0"/>
              </w:rPr>
              <w:t xml:space="preserve">0.5%</w:t>
            </w:r>
          </w:p>
        </w:tc>
        <w:tc>
          <w:tcPr>
            <w:shd w:fill="auto" w:val="clear"/>
            <w:tcMar>
              <w:top w:w="0.0" w:type="dxa"/>
              <w:left w:w="0.0" w:type="dxa"/>
              <w:bottom w:w="0.0" w:type="dxa"/>
              <w:right w:w="0.0" w:type="dxa"/>
            </w:tcMar>
            <w:vAlign w:val="top"/>
          </w:tcPr>
          <w:p w:rsidR="00000000" w:rsidDel="00000000" w:rsidP="00000000" w:rsidRDefault="00000000" w:rsidRPr="00000000" w14:paraId="00000CC0">
            <w:pPr>
              <w:widowControl w:val="0"/>
              <w:spacing w:line="240" w:lineRule="auto"/>
              <w:ind w:left="0" w:firstLine="0"/>
              <w:jc w:val="center"/>
              <w:rPr/>
            </w:pPr>
            <w:r w:rsidDel="00000000" w:rsidR="00000000" w:rsidRPr="00000000">
              <w:rPr>
                <w:rtl w:val="0"/>
              </w:rPr>
              <w:t xml:space="preserve">7.2%</w:t>
            </w:r>
          </w:p>
        </w:tc>
      </w:tr>
      <w:tr>
        <w:tc>
          <w:tcPr>
            <w:shd w:fill="auto" w:val="clear"/>
            <w:tcMar>
              <w:top w:w="0.0" w:type="dxa"/>
              <w:left w:w="0.0" w:type="dxa"/>
              <w:bottom w:w="0.0" w:type="dxa"/>
              <w:right w:w="0.0" w:type="dxa"/>
            </w:tcMar>
            <w:vAlign w:val="top"/>
          </w:tcPr>
          <w:p w:rsidR="00000000" w:rsidDel="00000000" w:rsidP="00000000" w:rsidRDefault="00000000" w:rsidRPr="00000000" w14:paraId="00000CC1">
            <w:pPr>
              <w:widowControl w:val="0"/>
              <w:spacing w:line="240" w:lineRule="auto"/>
              <w:ind w:left="0" w:firstLine="0"/>
              <w:rPr>
                <w:b w:val="1"/>
              </w:rPr>
            </w:pPr>
            <w:r w:rsidDel="00000000" w:rsidR="00000000" w:rsidRPr="00000000">
              <w:rPr>
                <w:b w:val="1"/>
                <w:rtl w:val="0"/>
              </w:rPr>
              <w:t xml:space="preserve">cN-  &lt; 50y</w:t>
            </w:r>
          </w:p>
        </w:tc>
        <w:tc>
          <w:tcPr>
            <w:shd w:fill="auto" w:val="clear"/>
            <w:tcMar>
              <w:top w:w="0.0" w:type="dxa"/>
              <w:left w:w="0.0" w:type="dxa"/>
              <w:bottom w:w="0.0" w:type="dxa"/>
              <w:right w:w="0.0" w:type="dxa"/>
            </w:tcMar>
            <w:vAlign w:val="top"/>
          </w:tcPr>
          <w:p w:rsidR="00000000" w:rsidDel="00000000" w:rsidP="00000000" w:rsidRDefault="00000000" w:rsidRPr="00000000" w14:paraId="00000CC2">
            <w:pPr>
              <w:widowControl w:val="0"/>
              <w:spacing w:line="240" w:lineRule="auto"/>
              <w:ind w:left="0" w:firstLine="0"/>
              <w:jc w:val="center"/>
              <w:rPr/>
            </w:pPr>
            <w:r w:rsidDel="00000000" w:rsidR="00000000" w:rsidRPr="00000000">
              <w:rPr>
                <w:rtl w:val="0"/>
              </w:rPr>
              <w:t xml:space="preserve">6.9%</w:t>
            </w:r>
          </w:p>
        </w:tc>
        <w:tc>
          <w:tcPr>
            <w:shd w:fill="auto" w:val="clear"/>
            <w:tcMar>
              <w:top w:w="0.0" w:type="dxa"/>
              <w:left w:w="0.0" w:type="dxa"/>
              <w:bottom w:w="0.0" w:type="dxa"/>
              <w:right w:w="0.0" w:type="dxa"/>
            </w:tcMar>
            <w:vAlign w:val="top"/>
          </w:tcPr>
          <w:p w:rsidR="00000000" w:rsidDel="00000000" w:rsidP="00000000" w:rsidRDefault="00000000" w:rsidRPr="00000000" w14:paraId="00000CC3">
            <w:pPr>
              <w:widowControl w:val="0"/>
              <w:spacing w:line="240" w:lineRule="auto"/>
              <w:ind w:left="0" w:firstLine="0"/>
              <w:jc w:val="center"/>
              <w:rPr/>
            </w:pPr>
            <w:r w:rsidDel="00000000" w:rsidR="00000000" w:rsidRPr="00000000">
              <w:rPr>
                <w:rtl w:val="0"/>
              </w:rPr>
              <w:t xml:space="preserve">0.7%</w:t>
            </w:r>
          </w:p>
        </w:tc>
        <w:tc>
          <w:tcPr>
            <w:shd w:fill="auto" w:val="clear"/>
            <w:tcMar>
              <w:top w:w="0.0" w:type="dxa"/>
              <w:left w:w="0.0" w:type="dxa"/>
              <w:bottom w:w="0.0" w:type="dxa"/>
              <w:right w:w="0.0" w:type="dxa"/>
            </w:tcMar>
            <w:vAlign w:val="top"/>
          </w:tcPr>
          <w:p w:rsidR="00000000" w:rsidDel="00000000" w:rsidP="00000000" w:rsidRDefault="00000000" w:rsidRPr="00000000" w14:paraId="00000CC4">
            <w:pPr>
              <w:widowControl w:val="0"/>
              <w:spacing w:line="240" w:lineRule="auto"/>
              <w:ind w:left="0" w:firstLine="0"/>
              <w:jc w:val="center"/>
              <w:rPr/>
            </w:pPr>
            <w:r w:rsidDel="00000000" w:rsidR="00000000" w:rsidRPr="00000000">
              <w:rPr>
                <w:rtl w:val="0"/>
              </w:rPr>
              <w:t xml:space="preserve">7.7%</w:t>
            </w:r>
          </w:p>
        </w:tc>
        <w:tc>
          <w:tcPr>
            <w:shd w:fill="auto" w:val="clear"/>
            <w:tcMar>
              <w:top w:w="0.0" w:type="dxa"/>
              <w:left w:w="0.0" w:type="dxa"/>
              <w:bottom w:w="0.0" w:type="dxa"/>
              <w:right w:w="0.0" w:type="dxa"/>
            </w:tcMar>
            <w:vAlign w:val="top"/>
          </w:tcPr>
          <w:p w:rsidR="00000000" w:rsidDel="00000000" w:rsidP="00000000" w:rsidRDefault="00000000" w:rsidRPr="00000000" w14:paraId="00000CC5">
            <w:pPr>
              <w:widowControl w:val="0"/>
              <w:spacing w:line="240" w:lineRule="auto"/>
              <w:ind w:left="0" w:firstLine="0"/>
              <w:jc w:val="center"/>
              <w:rPr/>
            </w:pPr>
            <w:r w:rsidDel="00000000" w:rsidR="00000000" w:rsidRPr="00000000">
              <w:rPr>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14:paraId="00000CC6">
            <w:pPr>
              <w:widowControl w:val="0"/>
              <w:spacing w:line="240" w:lineRule="auto"/>
              <w:ind w:left="0" w:firstLine="0"/>
              <w:jc w:val="center"/>
              <w:rPr/>
            </w:pPr>
            <w:r w:rsidDel="00000000" w:rsidR="00000000" w:rsidRPr="00000000">
              <w:rPr>
                <w:rtl w:val="0"/>
              </w:rPr>
              <w:t xml:space="preserve">0.5%</w:t>
            </w:r>
          </w:p>
        </w:tc>
        <w:tc>
          <w:tcPr>
            <w:shd w:fill="auto" w:val="clear"/>
            <w:tcMar>
              <w:top w:w="0.0" w:type="dxa"/>
              <w:left w:w="0.0" w:type="dxa"/>
              <w:bottom w:w="0.0" w:type="dxa"/>
              <w:right w:w="0.0" w:type="dxa"/>
            </w:tcMar>
            <w:vAlign w:val="top"/>
          </w:tcPr>
          <w:p w:rsidR="00000000" w:rsidDel="00000000" w:rsidP="00000000" w:rsidRDefault="00000000" w:rsidRPr="00000000" w14:paraId="00000CC7">
            <w:pPr>
              <w:widowControl w:val="0"/>
              <w:spacing w:line="240" w:lineRule="auto"/>
              <w:ind w:left="0" w:firstLine="0"/>
              <w:jc w:val="center"/>
              <w:rPr/>
            </w:pPr>
            <w:r w:rsidDel="00000000" w:rsidR="00000000" w:rsidRPr="00000000">
              <w:rPr>
                <w:rtl w:val="0"/>
              </w:rPr>
              <w:t xml:space="preserve">8.5%</w:t>
            </w:r>
          </w:p>
        </w:tc>
        <w:tc>
          <w:tcPr>
            <w:shd w:fill="auto" w:val="clear"/>
            <w:tcMar>
              <w:top w:w="0.0" w:type="dxa"/>
              <w:left w:w="0.0" w:type="dxa"/>
              <w:bottom w:w="0.0" w:type="dxa"/>
              <w:right w:w="0.0" w:type="dxa"/>
            </w:tcMar>
            <w:vAlign w:val="top"/>
          </w:tcPr>
          <w:p w:rsidR="00000000" w:rsidDel="00000000" w:rsidP="00000000" w:rsidRDefault="00000000" w:rsidRPr="00000000" w14:paraId="00000CC8">
            <w:pPr>
              <w:widowControl w:val="0"/>
              <w:spacing w:line="240" w:lineRule="auto"/>
              <w:ind w:left="0" w:firstLine="0"/>
              <w:jc w:val="center"/>
              <w:rPr/>
            </w:pPr>
            <w:r w:rsidDel="00000000" w:rsidR="00000000" w:rsidRPr="00000000">
              <w:rPr>
                <w:rtl w:val="0"/>
              </w:rPr>
              <w:t xml:space="preserve">10.5%</w:t>
            </w:r>
          </w:p>
        </w:tc>
        <w:tc>
          <w:tcPr>
            <w:shd w:fill="auto" w:val="clear"/>
            <w:tcMar>
              <w:top w:w="0.0" w:type="dxa"/>
              <w:left w:w="0.0" w:type="dxa"/>
              <w:bottom w:w="0.0" w:type="dxa"/>
              <w:right w:w="0.0" w:type="dxa"/>
            </w:tcMar>
            <w:vAlign w:val="top"/>
          </w:tcPr>
          <w:p w:rsidR="00000000" w:rsidDel="00000000" w:rsidP="00000000" w:rsidRDefault="00000000" w:rsidRPr="00000000" w14:paraId="00000CC9">
            <w:pPr>
              <w:widowControl w:val="0"/>
              <w:spacing w:line="240" w:lineRule="auto"/>
              <w:ind w:left="0" w:firstLine="0"/>
              <w:jc w:val="center"/>
              <w:rPr/>
            </w:pPr>
            <w:r w:rsidDel="00000000" w:rsidR="00000000" w:rsidRPr="00000000">
              <w:rPr>
                <w:rtl w:val="0"/>
              </w:rPr>
              <w:t xml:space="preserve">2.3%</w:t>
            </w:r>
          </w:p>
        </w:tc>
        <w:tc>
          <w:tcPr>
            <w:shd w:fill="auto" w:val="clear"/>
            <w:tcMar>
              <w:top w:w="0.0" w:type="dxa"/>
              <w:left w:w="0.0" w:type="dxa"/>
              <w:bottom w:w="0.0" w:type="dxa"/>
              <w:right w:w="0.0" w:type="dxa"/>
            </w:tcMar>
            <w:vAlign w:val="top"/>
          </w:tcPr>
          <w:p w:rsidR="00000000" w:rsidDel="00000000" w:rsidP="00000000" w:rsidRDefault="00000000" w:rsidRPr="00000000" w14:paraId="00000CCA">
            <w:pPr>
              <w:widowControl w:val="0"/>
              <w:spacing w:line="240" w:lineRule="auto"/>
              <w:ind w:left="0" w:firstLine="0"/>
              <w:jc w:val="center"/>
              <w:rPr/>
            </w:pPr>
            <w:r w:rsidDel="00000000" w:rsidR="00000000" w:rsidRPr="00000000">
              <w:rPr>
                <w:rtl w:val="0"/>
              </w:rPr>
              <w:t xml:space="preserve">12.8%</w:t>
            </w:r>
          </w:p>
        </w:tc>
      </w:tr>
      <w:tr>
        <w:tc>
          <w:tcPr>
            <w:shd w:fill="auto" w:val="clear"/>
            <w:tcMar>
              <w:top w:w="0.0" w:type="dxa"/>
              <w:left w:w="0.0" w:type="dxa"/>
              <w:bottom w:w="0.0" w:type="dxa"/>
              <w:right w:w="0.0" w:type="dxa"/>
            </w:tcMar>
            <w:vAlign w:val="top"/>
          </w:tcPr>
          <w:p w:rsidR="00000000" w:rsidDel="00000000" w:rsidP="00000000" w:rsidRDefault="00000000" w:rsidRPr="00000000" w14:paraId="00000CCB">
            <w:pPr>
              <w:widowControl w:val="0"/>
              <w:spacing w:line="240" w:lineRule="auto"/>
              <w:ind w:left="0" w:firstLine="0"/>
              <w:rPr>
                <w:b w:val="1"/>
              </w:rPr>
            </w:pPr>
            <w:r w:rsidDel="00000000" w:rsidR="00000000" w:rsidRPr="00000000">
              <w:rPr>
                <w:rFonts w:ascii="Gungsuh" w:cs="Gungsuh" w:eastAsia="Gungsuh" w:hAnsi="Gungsuh"/>
                <w:b w:val="1"/>
                <w:rtl w:val="0"/>
              </w:rPr>
              <w:t xml:space="preserve">cN+ ≥ 50y</w:t>
            </w:r>
          </w:p>
        </w:tc>
        <w:tc>
          <w:tcPr>
            <w:shd w:fill="auto" w:val="clear"/>
            <w:tcMar>
              <w:top w:w="0.0" w:type="dxa"/>
              <w:left w:w="0.0" w:type="dxa"/>
              <w:bottom w:w="0.0" w:type="dxa"/>
              <w:right w:w="0.0" w:type="dxa"/>
            </w:tcMar>
            <w:vAlign w:val="top"/>
          </w:tcPr>
          <w:p w:rsidR="00000000" w:rsidDel="00000000" w:rsidP="00000000" w:rsidRDefault="00000000" w:rsidRPr="00000000" w14:paraId="00000CCC">
            <w:pPr>
              <w:widowControl w:val="0"/>
              <w:spacing w:line="240" w:lineRule="auto"/>
              <w:ind w:left="0" w:firstLine="0"/>
              <w:jc w:val="center"/>
              <w:rPr/>
            </w:pPr>
            <w:r w:rsidDel="00000000" w:rsidR="00000000" w:rsidRPr="00000000">
              <w:rPr>
                <w:rtl w:val="0"/>
              </w:rPr>
              <w:t xml:space="preserve">6.5%</w:t>
            </w:r>
          </w:p>
        </w:tc>
        <w:tc>
          <w:tcPr>
            <w:shd w:fill="auto" w:val="clear"/>
            <w:tcMar>
              <w:top w:w="0.0" w:type="dxa"/>
              <w:left w:w="0.0" w:type="dxa"/>
              <w:bottom w:w="0.0" w:type="dxa"/>
              <w:right w:w="0.0" w:type="dxa"/>
            </w:tcMar>
            <w:vAlign w:val="top"/>
          </w:tcPr>
          <w:p w:rsidR="00000000" w:rsidDel="00000000" w:rsidP="00000000" w:rsidRDefault="00000000" w:rsidRPr="00000000" w14:paraId="00000CCD">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CCE">
            <w:pPr>
              <w:widowControl w:val="0"/>
              <w:spacing w:line="240" w:lineRule="auto"/>
              <w:ind w:left="0" w:firstLine="0"/>
              <w:jc w:val="center"/>
              <w:rPr/>
            </w:pPr>
            <w:r w:rsidDel="00000000" w:rsidR="00000000" w:rsidRPr="00000000">
              <w:rPr>
                <w:rtl w:val="0"/>
              </w:rPr>
              <w:t xml:space="preserve">6.5%</w:t>
            </w:r>
          </w:p>
        </w:tc>
        <w:tc>
          <w:tcPr>
            <w:shd w:fill="auto" w:val="clear"/>
            <w:tcMar>
              <w:top w:w="0.0" w:type="dxa"/>
              <w:left w:w="0.0" w:type="dxa"/>
              <w:bottom w:w="0.0" w:type="dxa"/>
              <w:right w:w="0.0" w:type="dxa"/>
            </w:tcMar>
            <w:vAlign w:val="top"/>
          </w:tcPr>
          <w:p w:rsidR="00000000" w:rsidDel="00000000" w:rsidP="00000000" w:rsidRDefault="00000000" w:rsidRPr="00000000" w14:paraId="00000CCF">
            <w:pPr>
              <w:widowControl w:val="0"/>
              <w:spacing w:line="240" w:lineRule="auto"/>
              <w:ind w:left="0" w:firstLine="0"/>
              <w:jc w:val="center"/>
              <w:rPr/>
            </w:pPr>
            <w:r w:rsidDel="00000000" w:rsidR="00000000" w:rsidRPr="00000000">
              <w:rPr>
                <w:rtl w:val="0"/>
              </w:rPr>
              <w:t xml:space="preserve">8.7%</w:t>
            </w:r>
          </w:p>
        </w:tc>
        <w:tc>
          <w:tcPr>
            <w:shd w:fill="auto" w:val="clear"/>
            <w:tcMar>
              <w:top w:w="0.0" w:type="dxa"/>
              <w:left w:w="0.0" w:type="dxa"/>
              <w:bottom w:w="0.0" w:type="dxa"/>
              <w:right w:w="0.0" w:type="dxa"/>
            </w:tcMar>
            <w:vAlign w:val="top"/>
          </w:tcPr>
          <w:p w:rsidR="00000000" w:rsidDel="00000000" w:rsidP="00000000" w:rsidRDefault="00000000" w:rsidRPr="00000000" w14:paraId="00000CD0">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CD1">
            <w:pPr>
              <w:widowControl w:val="0"/>
              <w:spacing w:line="240" w:lineRule="auto"/>
              <w:ind w:left="0" w:firstLine="0"/>
              <w:jc w:val="center"/>
              <w:rPr/>
            </w:pPr>
            <w:r w:rsidDel="00000000" w:rsidR="00000000" w:rsidRPr="00000000">
              <w:rPr>
                <w:rtl w:val="0"/>
              </w:rPr>
              <w:t xml:space="preserve">8.7%</w:t>
            </w:r>
          </w:p>
        </w:tc>
        <w:tc>
          <w:tcPr>
            <w:shd w:fill="auto" w:val="clear"/>
            <w:tcMar>
              <w:top w:w="0.0" w:type="dxa"/>
              <w:left w:w="0.0" w:type="dxa"/>
              <w:bottom w:w="0.0" w:type="dxa"/>
              <w:right w:w="0.0" w:type="dxa"/>
            </w:tcMar>
            <w:vAlign w:val="top"/>
          </w:tcPr>
          <w:p w:rsidR="00000000" w:rsidDel="00000000" w:rsidP="00000000" w:rsidRDefault="00000000" w:rsidRPr="00000000" w14:paraId="00000CD2">
            <w:pPr>
              <w:widowControl w:val="0"/>
              <w:spacing w:line="240" w:lineRule="auto"/>
              <w:ind w:left="0" w:firstLine="0"/>
              <w:jc w:val="center"/>
              <w:rPr/>
            </w:pPr>
            <w:r w:rsidDel="00000000" w:rsidR="00000000" w:rsidRPr="00000000">
              <w:rPr>
                <w:rtl w:val="0"/>
              </w:rPr>
              <w:t xml:space="preserve">7.2%</w:t>
            </w:r>
          </w:p>
        </w:tc>
        <w:tc>
          <w:tcPr>
            <w:shd w:fill="auto" w:val="clear"/>
            <w:tcMar>
              <w:top w:w="0.0" w:type="dxa"/>
              <w:left w:w="0.0" w:type="dxa"/>
              <w:bottom w:w="0.0" w:type="dxa"/>
              <w:right w:w="0.0" w:type="dxa"/>
            </w:tcMar>
            <w:vAlign w:val="top"/>
          </w:tcPr>
          <w:p w:rsidR="00000000" w:rsidDel="00000000" w:rsidP="00000000" w:rsidRDefault="00000000" w:rsidRPr="00000000" w14:paraId="00000CD3">
            <w:pPr>
              <w:widowControl w:val="0"/>
              <w:spacing w:line="240" w:lineRule="auto"/>
              <w:ind w:left="0" w:firstLine="0"/>
              <w:jc w:val="center"/>
              <w:rPr/>
            </w:pPr>
            <w:r w:rsidDel="00000000" w:rsidR="00000000" w:rsidRPr="00000000">
              <w:rPr>
                <w:rtl w:val="0"/>
              </w:rPr>
              <w:t xml:space="preserve">7.5%</w:t>
            </w:r>
          </w:p>
        </w:tc>
        <w:tc>
          <w:tcPr>
            <w:shd w:fill="auto" w:val="clear"/>
            <w:tcMar>
              <w:top w:w="0.0" w:type="dxa"/>
              <w:left w:w="0.0" w:type="dxa"/>
              <w:bottom w:w="0.0" w:type="dxa"/>
              <w:right w:w="0.0" w:type="dxa"/>
            </w:tcMar>
            <w:vAlign w:val="top"/>
          </w:tcPr>
          <w:p w:rsidR="00000000" w:rsidDel="00000000" w:rsidP="00000000" w:rsidRDefault="00000000" w:rsidRPr="00000000" w14:paraId="00000CD4">
            <w:pPr>
              <w:widowControl w:val="0"/>
              <w:spacing w:line="240" w:lineRule="auto"/>
              <w:ind w:left="0" w:firstLine="0"/>
              <w:jc w:val="center"/>
              <w:rPr/>
            </w:pPr>
            <w:r w:rsidDel="00000000" w:rsidR="00000000" w:rsidRPr="00000000">
              <w:rPr>
                <w:rtl w:val="0"/>
              </w:rPr>
              <w:t xml:space="preserve">14.7%</w:t>
            </w:r>
          </w:p>
        </w:tc>
      </w:tr>
      <w:tr>
        <w:tc>
          <w:tcPr>
            <w:shd w:fill="auto" w:val="clear"/>
            <w:tcMar>
              <w:top w:w="0.0" w:type="dxa"/>
              <w:left w:w="0.0" w:type="dxa"/>
              <w:bottom w:w="0.0" w:type="dxa"/>
              <w:right w:w="0.0" w:type="dxa"/>
            </w:tcMar>
            <w:vAlign w:val="top"/>
          </w:tcPr>
          <w:p w:rsidR="00000000" w:rsidDel="00000000" w:rsidP="00000000" w:rsidRDefault="00000000" w:rsidRPr="00000000" w14:paraId="00000CD5">
            <w:pPr>
              <w:widowControl w:val="0"/>
              <w:spacing w:line="240" w:lineRule="auto"/>
              <w:ind w:left="0" w:firstLine="0"/>
              <w:rPr>
                <w:b w:val="1"/>
              </w:rPr>
            </w:pPr>
            <w:r w:rsidDel="00000000" w:rsidR="00000000" w:rsidRPr="00000000">
              <w:rPr>
                <w:b w:val="1"/>
                <w:rtl w:val="0"/>
              </w:rPr>
              <w:t xml:space="preserve">cN+ &lt; 50y</w:t>
            </w:r>
          </w:p>
        </w:tc>
        <w:tc>
          <w:tcPr>
            <w:shd w:fill="auto" w:val="clear"/>
            <w:tcMar>
              <w:top w:w="0.0" w:type="dxa"/>
              <w:left w:w="0.0" w:type="dxa"/>
              <w:bottom w:w="0.0" w:type="dxa"/>
              <w:right w:w="0.0" w:type="dxa"/>
            </w:tcMar>
            <w:vAlign w:val="top"/>
          </w:tcPr>
          <w:p w:rsidR="00000000" w:rsidDel="00000000" w:rsidP="00000000" w:rsidRDefault="00000000" w:rsidRPr="00000000" w14:paraId="00000CD6">
            <w:pPr>
              <w:widowControl w:val="0"/>
              <w:spacing w:line="240" w:lineRule="auto"/>
              <w:ind w:left="0" w:firstLine="0"/>
              <w:jc w:val="center"/>
              <w:rPr/>
            </w:pPr>
            <w:r w:rsidDel="00000000" w:rsidR="00000000" w:rsidRPr="00000000">
              <w:rPr>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14:paraId="00000CD7">
            <w:pPr>
              <w:widowControl w:val="0"/>
              <w:spacing w:line="240" w:lineRule="auto"/>
              <w:ind w:left="0" w:firstLine="0"/>
              <w:jc w:val="center"/>
              <w:rPr/>
            </w:pPr>
            <w:r w:rsidDel="00000000" w:rsidR="00000000" w:rsidRPr="00000000">
              <w:rPr>
                <w:rtl w:val="0"/>
              </w:rPr>
              <w:t xml:space="preserve">1.8%</w:t>
            </w:r>
          </w:p>
        </w:tc>
        <w:tc>
          <w:tcPr>
            <w:shd w:fill="auto" w:val="clear"/>
            <w:tcMar>
              <w:top w:w="0.0" w:type="dxa"/>
              <w:left w:w="0.0" w:type="dxa"/>
              <w:bottom w:w="0.0" w:type="dxa"/>
              <w:right w:w="0.0" w:type="dxa"/>
            </w:tcMar>
            <w:vAlign w:val="top"/>
          </w:tcPr>
          <w:p w:rsidR="00000000" w:rsidDel="00000000" w:rsidP="00000000" w:rsidRDefault="00000000" w:rsidRPr="00000000" w14:paraId="00000CD8">
            <w:pPr>
              <w:widowControl w:val="0"/>
              <w:spacing w:line="240" w:lineRule="auto"/>
              <w:ind w:left="0" w:firstLine="0"/>
              <w:jc w:val="center"/>
              <w:rPr/>
            </w:pPr>
            <w:r w:rsidDel="00000000" w:rsidR="00000000" w:rsidRPr="00000000">
              <w:rPr>
                <w:rtl w:val="0"/>
              </w:rPr>
              <w:t xml:space="preserve">8.8%</w:t>
            </w:r>
          </w:p>
        </w:tc>
        <w:tc>
          <w:tcPr>
            <w:shd w:fill="auto" w:val="clear"/>
            <w:tcMar>
              <w:top w:w="0.0" w:type="dxa"/>
              <w:left w:w="0.0" w:type="dxa"/>
              <w:bottom w:w="0.0" w:type="dxa"/>
              <w:right w:w="0.0" w:type="dxa"/>
            </w:tcMar>
            <w:vAlign w:val="top"/>
          </w:tcPr>
          <w:p w:rsidR="00000000" w:rsidDel="00000000" w:rsidP="00000000" w:rsidRDefault="00000000" w:rsidRPr="00000000" w14:paraId="00000CD9">
            <w:pPr>
              <w:widowControl w:val="0"/>
              <w:spacing w:line="240" w:lineRule="auto"/>
              <w:ind w:left="0" w:firstLine="0"/>
              <w:jc w:val="center"/>
              <w:rPr/>
            </w:pPr>
            <w:r w:rsidDel="00000000" w:rsidR="00000000" w:rsidRPr="00000000">
              <w:rPr>
                <w:rtl w:val="0"/>
              </w:rPr>
              <w:t xml:space="preserve">10%</w:t>
            </w:r>
          </w:p>
        </w:tc>
        <w:tc>
          <w:tcPr>
            <w:shd w:fill="auto" w:val="clear"/>
            <w:tcMar>
              <w:top w:w="0.0" w:type="dxa"/>
              <w:left w:w="0.0" w:type="dxa"/>
              <w:bottom w:w="0.0" w:type="dxa"/>
              <w:right w:w="0.0" w:type="dxa"/>
            </w:tcMar>
            <w:vAlign w:val="top"/>
          </w:tcPr>
          <w:p w:rsidR="00000000" w:rsidDel="00000000" w:rsidP="00000000" w:rsidRDefault="00000000" w:rsidRPr="00000000" w14:paraId="00000CDA">
            <w:pPr>
              <w:widowControl w:val="0"/>
              <w:spacing w:line="240" w:lineRule="auto"/>
              <w:ind w:left="0" w:firstLine="0"/>
              <w:jc w:val="center"/>
              <w:rPr/>
            </w:pPr>
            <w:r w:rsidDel="00000000" w:rsidR="00000000" w:rsidRPr="00000000">
              <w:rPr>
                <w:rtl w:val="0"/>
              </w:rPr>
              <w:t xml:space="preserve">2.4%</w:t>
            </w:r>
          </w:p>
        </w:tc>
        <w:tc>
          <w:tcPr>
            <w:shd w:fill="auto" w:val="clear"/>
            <w:tcMar>
              <w:top w:w="0.0" w:type="dxa"/>
              <w:left w:w="0.0" w:type="dxa"/>
              <w:bottom w:w="0.0" w:type="dxa"/>
              <w:right w:w="0.0" w:type="dxa"/>
            </w:tcMar>
            <w:vAlign w:val="top"/>
          </w:tcPr>
          <w:p w:rsidR="00000000" w:rsidDel="00000000" w:rsidP="00000000" w:rsidRDefault="00000000" w:rsidRPr="00000000" w14:paraId="00000CDB">
            <w:pPr>
              <w:widowControl w:val="0"/>
              <w:spacing w:line="240" w:lineRule="auto"/>
              <w:ind w:left="0" w:firstLine="0"/>
              <w:jc w:val="center"/>
              <w:rPr/>
            </w:pPr>
            <w:r w:rsidDel="00000000" w:rsidR="00000000" w:rsidRPr="00000000">
              <w:rPr>
                <w:rtl w:val="0"/>
              </w:rPr>
              <w:t xml:space="preserve">12.4%</w:t>
            </w:r>
          </w:p>
        </w:tc>
        <w:tc>
          <w:tcPr>
            <w:shd w:fill="auto" w:val="clear"/>
            <w:tcMar>
              <w:top w:w="0.0" w:type="dxa"/>
              <w:left w:w="0.0" w:type="dxa"/>
              <w:bottom w:w="0.0" w:type="dxa"/>
              <w:right w:w="0.0" w:type="dxa"/>
            </w:tcMar>
            <w:vAlign w:val="top"/>
          </w:tcPr>
          <w:p w:rsidR="00000000" w:rsidDel="00000000" w:rsidP="00000000" w:rsidRDefault="00000000" w:rsidRPr="00000000" w14:paraId="00000CDC">
            <w:pPr>
              <w:widowControl w:val="0"/>
              <w:spacing w:line="240" w:lineRule="auto"/>
              <w:ind w:left="0" w:firstLine="0"/>
              <w:jc w:val="center"/>
              <w:rPr/>
            </w:pPr>
            <w:r w:rsidDel="00000000" w:rsidR="00000000" w:rsidRPr="00000000">
              <w:rPr>
                <w:rtl w:val="0"/>
              </w:rPr>
              <w:t xml:space="preserve">13.6%</w:t>
            </w:r>
          </w:p>
        </w:tc>
        <w:tc>
          <w:tcPr>
            <w:shd w:fill="auto" w:val="clear"/>
            <w:tcMar>
              <w:top w:w="0.0" w:type="dxa"/>
              <w:left w:w="0.0" w:type="dxa"/>
              <w:bottom w:w="0.0" w:type="dxa"/>
              <w:right w:w="0.0" w:type="dxa"/>
            </w:tcMar>
            <w:vAlign w:val="top"/>
          </w:tcPr>
          <w:p w:rsidR="00000000" w:rsidDel="00000000" w:rsidP="00000000" w:rsidRDefault="00000000" w:rsidRPr="00000000" w14:paraId="00000CDD">
            <w:pPr>
              <w:widowControl w:val="0"/>
              <w:spacing w:line="240" w:lineRule="auto"/>
              <w:ind w:left="0" w:firstLine="0"/>
              <w:jc w:val="center"/>
              <w:rPr/>
            </w:pPr>
            <w:r w:rsidDel="00000000" w:rsidR="00000000" w:rsidRPr="00000000">
              <w:rPr>
                <w:rtl w:val="0"/>
              </w:rPr>
              <w:t xml:space="preserve">8.7%</w:t>
            </w:r>
          </w:p>
        </w:tc>
        <w:tc>
          <w:tcPr>
            <w:shd w:fill="auto" w:val="clear"/>
            <w:tcMar>
              <w:top w:w="0.0" w:type="dxa"/>
              <w:left w:w="0.0" w:type="dxa"/>
              <w:bottom w:w="0.0" w:type="dxa"/>
              <w:right w:w="0.0" w:type="dxa"/>
            </w:tcMar>
            <w:vAlign w:val="top"/>
          </w:tcPr>
          <w:p w:rsidR="00000000" w:rsidDel="00000000" w:rsidP="00000000" w:rsidRDefault="00000000" w:rsidRPr="00000000" w14:paraId="00000CDE">
            <w:pPr>
              <w:widowControl w:val="0"/>
              <w:spacing w:line="240" w:lineRule="auto"/>
              <w:ind w:left="0" w:firstLine="0"/>
              <w:jc w:val="center"/>
              <w:rPr/>
            </w:pPr>
            <w:r w:rsidDel="00000000" w:rsidR="00000000" w:rsidRPr="00000000">
              <w:rPr>
                <w:rtl w:val="0"/>
              </w:rPr>
              <w:t xml:space="preserve">22.3%</w:t>
            </w:r>
          </w:p>
        </w:tc>
      </w:tr>
    </w:tbl>
    <w:p w:rsidR="00000000" w:rsidDel="00000000" w:rsidP="00000000" w:rsidRDefault="00000000" w:rsidRPr="00000000" w14:paraId="00000CDF">
      <w:pPr>
        <w:ind w:left="0" w:firstLine="0"/>
        <w:rPr/>
      </w:pPr>
      <w:r w:rsidDel="00000000" w:rsidR="00000000" w:rsidRPr="00000000">
        <w:rPr>
          <w:rtl w:val="0"/>
        </w:rPr>
      </w:r>
    </w:p>
    <w:p w:rsidR="00000000" w:rsidDel="00000000" w:rsidP="00000000" w:rsidRDefault="00000000" w:rsidRPr="00000000" w14:paraId="00000CE0">
      <w:pPr>
        <w:spacing w:line="240" w:lineRule="auto"/>
        <w:ind w:firstLine="720"/>
        <w:rPr/>
      </w:pPr>
      <w:r w:rsidDel="00000000" w:rsidR="00000000" w:rsidRPr="00000000">
        <w:rPr>
          <w:rFonts w:ascii="Cardo" w:cs="Cardo" w:eastAsia="Cardo" w:hAnsi="Cardo"/>
          <w:b w:val="1"/>
          <w:rtl w:val="0"/>
        </w:rPr>
        <w:t xml:space="preserve">Predictors of LR after NAC→ </w:t>
      </w:r>
      <w:r w:rsidDel="00000000" w:rsidR="00000000" w:rsidRPr="00000000">
        <w:rPr>
          <w:b w:val="1"/>
          <w:rtl w:val="0"/>
        </w:rPr>
        <w:t xml:space="preserve">MRM: </w:t>
      </w:r>
      <w:r w:rsidDel="00000000" w:rsidR="00000000" w:rsidRPr="00000000">
        <w:rPr>
          <w:b w:val="1"/>
          <w:u w:val="single"/>
          <w:rtl w:val="0"/>
        </w:rPr>
        <w:t xml:space="preserve">Size</w:t>
      </w:r>
      <w:r w:rsidDel="00000000" w:rsidR="00000000" w:rsidRPr="00000000">
        <w:rPr>
          <w:b w:val="1"/>
          <w:rtl w:val="0"/>
        </w:rPr>
        <w:t xml:space="preserve">, nodal status prior to chemo, pCR</w:t>
      </w:r>
      <w:r w:rsidDel="00000000" w:rsidR="00000000" w:rsidRPr="00000000">
        <w:rPr>
          <w:rtl w:val="0"/>
        </w:rPr>
        <w:t xml:space="preserve">.</w:t>
        <w:br w:type="textWrapping"/>
        <w:t xml:space="preserve">CW recurrences are extremely rare in total pCR, while ~6% IBTR in BCT in the setting of total pCR.</w:t>
      </w:r>
    </w:p>
    <w:p w:rsidR="00000000" w:rsidDel="00000000" w:rsidP="00000000" w:rsidRDefault="00000000" w:rsidRPr="00000000" w14:paraId="00000CE1">
      <w:pPr>
        <w:numPr>
          <w:ilvl w:val="1"/>
          <w:numId w:val="84"/>
        </w:numPr>
        <w:spacing w:line="240" w:lineRule="auto"/>
        <w:ind w:left="1440" w:hanging="360"/>
        <w:rPr/>
      </w:pPr>
      <w:r w:rsidDel="00000000" w:rsidR="00000000" w:rsidRPr="00000000">
        <w:rPr>
          <w:rtl w:val="0"/>
        </w:rPr>
        <w:t xml:space="preserve">With pCR of nodes and breast, CW recurrences in only one of 94 patients.</w:t>
      </w:r>
    </w:p>
    <w:p w:rsidR="00000000" w:rsidDel="00000000" w:rsidP="00000000" w:rsidRDefault="00000000" w:rsidRPr="00000000" w14:paraId="00000CE2">
      <w:pPr>
        <w:numPr>
          <w:ilvl w:val="1"/>
          <w:numId w:val="84"/>
        </w:numPr>
        <w:spacing w:line="240" w:lineRule="auto"/>
        <w:ind w:left="1440" w:hanging="360"/>
        <w:rPr/>
      </w:pPr>
      <w:r w:rsidDel="00000000" w:rsidR="00000000" w:rsidRPr="00000000">
        <w:rPr>
          <w:rtl w:val="0"/>
        </w:rPr>
        <w:t xml:space="preserve">In cN0 patients, regional recurrences in only 2.3-6.2% of patients!</w:t>
      </w:r>
    </w:p>
    <w:p w:rsidR="00000000" w:rsidDel="00000000" w:rsidP="00000000" w:rsidRDefault="00000000" w:rsidRPr="00000000" w14:paraId="00000CE3">
      <w:pPr>
        <w:numPr>
          <w:ilvl w:val="1"/>
          <w:numId w:val="84"/>
        </w:numPr>
        <w:spacing w:line="240" w:lineRule="auto"/>
        <w:ind w:left="1440" w:hanging="360"/>
        <w:rPr/>
      </w:pPr>
      <w:r w:rsidDel="00000000" w:rsidR="00000000" w:rsidRPr="00000000">
        <w:rPr>
          <w:rtl w:val="0"/>
        </w:rPr>
        <w:t xml:space="preserve">In the nomogram, roughly speaking, total LRR for all patients is chopped by four for ypN+ vs. total pCR. Think: </w:t>
      </w:r>
    </w:p>
    <w:tbl>
      <w:tblPr>
        <w:tblStyle w:val="Table57"/>
        <w:tblW w:w="79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615"/>
        <w:gridCol w:w="840"/>
        <w:gridCol w:w="675"/>
        <w:gridCol w:w="675"/>
        <w:gridCol w:w="870"/>
        <w:gridCol w:w="840"/>
        <w:gridCol w:w="780"/>
        <w:gridCol w:w="870"/>
        <w:gridCol w:w="825"/>
        <w:tblGridChange w:id="0">
          <w:tblGrid>
            <w:gridCol w:w="930"/>
            <w:gridCol w:w="615"/>
            <w:gridCol w:w="840"/>
            <w:gridCol w:w="675"/>
            <w:gridCol w:w="675"/>
            <w:gridCol w:w="870"/>
            <w:gridCol w:w="840"/>
            <w:gridCol w:w="780"/>
            <w:gridCol w:w="870"/>
            <w:gridCol w:w="825"/>
          </w:tblGrid>
        </w:tblGridChange>
      </w:tblGrid>
      <w:tr>
        <w:trPr>
          <w:trHeight w:val="240" w:hRule="atLeast"/>
        </w:trPr>
        <w:tc>
          <w:tcPr>
            <w:gridSpan w:val="10"/>
            <w:shd w:fill="auto" w:val="clear"/>
            <w:tcMar>
              <w:top w:w="0.0" w:type="dxa"/>
              <w:left w:w="0.0" w:type="dxa"/>
              <w:bottom w:w="0.0" w:type="dxa"/>
              <w:right w:w="0.0" w:type="dxa"/>
            </w:tcMar>
            <w:vAlign w:val="top"/>
          </w:tcPr>
          <w:p w:rsidR="00000000" w:rsidDel="00000000" w:rsidP="00000000" w:rsidRDefault="00000000" w:rsidRPr="00000000" w14:paraId="00000CE4">
            <w:pPr>
              <w:widowControl w:val="0"/>
              <w:spacing w:line="240" w:lineRule="auto"/>
              <w:ind w:left="0" w:firstLine="0"/>
              <w:jc w:val="center"/>
              <w:rPr>
                <w:b w:val="1"/>
              </w:rPr>
            </w:pPr>
            <w:r w:rsidDel="00000000" w:rsidR="00000000" w:rsidRPr="00000000">
              <w:rPr>
                <w:b w:val="1"/>
                <w:rtl w:val="0"/>
              </w:rPr>
              <w:t xml:space="preserve">10y LRR after MRM</w:t>
            </w:r>
          </w:p>
        </w:tc>
      </w:tr>
      <w:tr>
        <w:trPr>
          <w:trHeight w:val="240" w:hRule="atLeast"/>
        </w:trPr>
        <w:tc>
          <w:tcPr>
            <w:shd w:fill="auto" w:val="clear"/>
            <w:tcMar>
              <w:top w:w="0.0" w:type="dxa"/>
              <w:left w:w="0.0" w:type="dxa"/>
              <w:bottom w:w="0.0" w:type="dxa"/>
              <w:right w:w="0.0" w:type="dxa"/>
            </w:tcMar>
            <w:vAlign w:val="top"/>
          </w:tcPr>
          <w:p w:rsidR="00000000" w:rsidDel="00000000" w:rsidP="00000000" w:rsidRDefault="00000000" w:rsidRPr="00000000" w14:paraId="00000CEE">
            <w:pPr>
              <w:widowControl w:val="0"/>
              <w:spacing w:line="240" w:lineRule="auto"/>
              <w:ind w:left="0" w:firstLine="0"/>
              <w:rPr/>
            </w:pPr>
            <w:r w:rsidDel="00000000" w:rsidR="00000000" w:rsidRPr="00000000">
              <w:rPr>
                <w:rtl w:val="0"/>
              </w:rPr>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EF">
            <w:pPr>
              <w:widowControl w:val="0"/>
              <w:spacing w:line="240" w:lineRule="auto"/>
              <w:ind w:left="0" w:firstLine="0"/>
              <w:jc w:val="center"/>
              <w:rPr>
                <w:b w:val="1"/>
              </w:rPr>
            </w:pPr>
            <w:r w:rsidDel="00000000" w:rsidR="00000000" w:rsidRPr="00000000">
              <w:rPr>
                <w:b w:val="1"/>
                <w:rtl w:val="0"/>
              </w:rPr>
              <w:t xml:space="preserve">Total pCR</w:t>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F2">
            <w:pPr>
              <w:widowControl w:val="0"/>
              <w:ind w:left="0" w:firstLine="0"/>
              <w:jc w:val="center"/>
              <w:rPr>
                <w:b w:val="1"/>
              </w:rPr>
            </w:pPr>
            <w:r w:rsidDel="00000000" w:rsidR="00000000" w:rsidRPr="00000000">
              <w:rPr>
                <w:b w:val="1"/>
                <w:rtl w:val="0"/>
              </w:rPr>
              <w:t xml:space="preserve">ypT+, ypN0</w:t>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F5">
            <w:pPr>
              <w:widowControl w:val="0"/>
              <w:spacing w:line="240" w:lineRule="auto"/>
              <w:ind w:left="0" w:firstLine="0"/>
              <w:jc w:val="center"/>
              <w:rPr>
                <w:b w:val="1"/>
              </w:rPr>
            </w:pPr>
            <w:r w:rsidDel="00000000" w:rsidR="00000000" w:rsidRPr="00000000">
              <w:rPr>
                <w:b w:val="1"/>
                <w:rtl w:val="0"/>
              </w:rPr>
              <w:t xml:space="preserve">ypN+</w:t>
            </w:r>
          </w:p>
        </w:tc>
      </w:tr>
      <w:tr>
        <w:trPr>
          <w:trHeight w:val="220" w:hRule="atLeast"/>
        </w:trPr>
        <w:tc>
          <w:tcPr>
            <w:shd w:fill="auto" w:val="clear"/>
            <w:tcMar>
              <w:top w:w="0.0" w:type="dxa"/>
              <w:left w:w="0.0" w:type="dxa"/>
              <w:bottom w:w="0.0" w:type="dxa"/>
              <w:right w:w="0.0" w:type="dxa"/>
            </w:tcMar>
            <w:vAlign w:val="top"/>
          </w:tcPr>
          <w:p w:rsidR="00000000" w:rsidDel="00000000" w:rsidP="00000000" w:rsidRDefault="00000000" w:rsidRPr="00000000" w14:paraId="00000CF8">
            <w:pPr>
              <w:widowControl w:val="0"/>
              <w:spacing w:line="240" w:lineRule="auto"/>
              <w:ind w:left="0" w:firstLine="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F9">
            <w:pPr>
              <w:widowControl w:val="0"/>
              <w:spacing w:line="240" w:lineRule="auto"/>
              <w:ind w:left="0" w:firstLine="0"/>
              <w:jc w:val="center"/>
              <w:rPr/>
            </w:pPr>
            <w:r w:rsidDel="00000000" w:rsidR="00000000" w:rsidRPr="00000000">
              <w:rPr>
                <w:rtl w:val="0"/>
              </w:rPr>
              <w:t xml:space="preserve">CW</w:t>
            </w:r>
          </w:p>
        </w:tc>
        <w:tc>
          <w:tcPr>
            <w:shd w:fill="auto" w:val="clear"/>
            <w:tcMar>
              <w:top w:w="0.0" w:type="dxa"/>
              <w:left w:w="0.0" w:type="dxa"/>
              <w:bottom w:w="0.0" w:type="dxa"/>
              <w:right w:w="0.0" w:type="dxa"/>
            </w:tcMar>
            <w:vAlign w:val="top"/>
          </w:tcPr>
          <w:p w:rsidR="00000000" w:rsidDel="00000000" w:rsidP="00000000" w:rsidRDefault="00000000" w:rsidRPr="00000000" w14:paraId="00000CFA">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FB">
            <w:pPr>
              <w:widowControl w:val="0"/>
              <w:spacing w:line="240" w:lineRule="auto"/>
              <w:ind w:left="0" w:firstLine="0"/>
              <w:jc w:val="center"/>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14:paraId="00000CFC">
            <w:pPr>
              <w:widowControl w:val="0"/>
              <w:spacing w:line="240" w:lineRule="auto"/>
              <w:ind w:left="0" w:firstLine="0"/>
              <w:jc w:val="center"/>
              <w:rPr/>
            </w:pPr>
            <w:r w:rsidDel="00000000" w:rsidR="00000000" w:rsidRPr="00000000">
              <w:rPr>
                <w:rtl w:val="0"/>
              </w:rPr>
              <w:t xml:space="preserve">CW</w:t>
            </w:r>
          </w:p>
        </w:tc>
        <w:tc>
          <w:tcPr>
            <w:shd w:fill="auto" w:val="clear"/>
            <w:tcMar>
              <w:top w:w="0.0" w:type="dxa"/>
              <w:left w:w="0.0" w:type="dxa"/>
              <w:bottom w:w="0.0" w:type="dxa"/>
              <w:right w:w="0.0" w:type="dxa"/>
            </w:tcMar>
            <w:vAlign w:val="top"/>
          </w:tcPr>
          <w:p w:rsidR="00000000" w:rsidDel="00000000" w:rsidP="00000000" w:rsidRDefault="00000000" w:rsidRPr="00000000" w14:paraId="00000CFD">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FE">
            <w:pPr>
              <w:widowControl w:val="0"/>
              <w:spacing w:line="240" w:lineRule="auto"/>
              <w:ind w:left="0" w:firstLine="0"/>
              <w:jc w:val="center"/>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14:paraId="00000CFF">
            <w:pPr>
              <w:widowControl w:val="0"/>
              <w:spacing w:line="240" w:lineRule="auto"/>
              <w:ind w:left="0" w:firstLine="0"/>
              <w:jc w:val="center"/>
              <w:rPr/>
            </w:pPr>
            <w:r w:rsidDel="00000000" w:rsidR="00000000" w:rsidRPr="00000000">
              <w:rPr>
                <w:rtl w:val="0"/>
              </w:rPr>
              <w:t xml:space="preserve">CW</w:t>
            </w:r>
          </w:p>
        </w:tc>
        <w:tc>
          <w:tcPr>
            <w:shd w:fill="auto" w:val="clear"/>
            <w:tcMar>
              <w:top w:w="0.0" w:type="dxa"/>
              <w:left w:w="0.0" w:type="dxa"/>
              <w:bottom w:w="0.0" w:type="dxa"/>
              <w:right w:w="0.0" w:type="dxa"/>
            </w:tcMar>
            <w:vAlign w:val="top"/>
          </w:tcPr>
          <w:p w:rsidR="00000000" w:rsidDel="00000000" w:rsidP="00000000" w:rsidRDefault="00000000" w:rsidRPr="00000000" w14:paraId="00000D00">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D01">
            <w:pPr>
              <w:widowControl w:val="0"/>
              <w:spacing w:line="240" w:lineRule="auto"/>
              <w:ind w:left="0" w:firstLine="0"/>
              <w:jc w:val="center"/>
              <w:rPr/>
            </w:pPr>
            <w:r w:rsidDel="00000000" w:rsidR="00000000" w:rsidRPr="00000000">
              <w:rPr>
                <w:rtl w:val="0"/>
              </w:rPr>
              <w:t xml:space="preserve">Total</w:t>
            </w:r>
          </w:p>
        </w:tc>
      </w:tr>
      <w:tr>
        <w:trPr>
          <w:trHeight w:val="220" w:hRule="atLeast"/>
        </w:trPr>
        <w:tc>
          <w:tcPr>
            <w:shd w:fill="auto" w:val="clear"/>
            <w:tcMar>
              <w:top w:w="0.0" w:type="dxa"/>
              <w:left w:w="0.0" w:type="dxa"/>
              <w:bottom w:w="0.0" w:type="dxa"/>
              <w:right w:w="0.0" w:type="dxa"/>
            </w:tcMar>
            <w:vAlign w:val="top"/>
          </w:tcPr>
          <w:p w:rsidR="00000000" w:rsidDel="00000000" w:rsidP="00000000" w:rsidRDefault="00000000" w:rsidRPr="00000000" w14:paraId="00000D02">
            <w:pPr>
              <w:widowControl w:val="0"/>
              <w:spacing w:line="240" w:lineRule="auto"/>
              <w:ind w:left="0" w:firstLine="0"/>
              <w:rPr/>
            </w:pPr>
            <w:r w:rsidDel="00000000" w:rsidR="00000000" w:rsidRPr="00000000">
              <w:rPr>
                <w:rFonts w:ascii="Gungsuh" w:cs="Gungsuh" w:eastAsia="Gungsuh" w:hAnsi="Gungsuh"/>
                <w:b w:val="1"/>
                <w:rtl w:val="0"/>
              </w:rPr>
              <w:t xml:space="preserve">cN- ≤ cT2</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D03">
            <w:pPr>
              <w:widowControl w:val="0"/>
              <w:spacing w:line="240" w:lineRule="auto"/>
              <w:ind w:left="0" w:firstLine="0"/>
              <w:jc w:val="center"/>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14:paraId="00000D04">
            <w:pPr>
              <w:widowControl w:val="0"/>
              <w:spacing w:line="240" w:lineRule="auto"/>
              <w:ind w:left="0" w:firstLine="0"/>
              <w:jc w:val="center"/>
              <w:rPr/>
            </w:pPr>
            <w:r w:rsidDel="00000000" w:rsidR="00000000" w:rsidRPr="00000000">
              <w:rPr>
                <w:rtl w:val="0"/>
              </w:rPr>
              <w:t xml:space="preserve">4.3%</w:t>
            </w:r>
          </w:p>
        </w:tc>
        <w:tc>
          <w:tcPr>
            <w:shd w:fill="auto" w:val="clear"/>
            <w:tcMar>
              <w:top w:w="0.0" w:type="dxa"/>
              <w:left w:w="0.0" w:type="dxa"/>
              <w:bottom w:w="0.0" w:type="dxa"/>
              <w:right w:w="0.0" w:type="dxa"/>
            </w:tcMar>
            <w:vAlign w:val="top"/>
          </w:tcPr>
          <w:p w:rsidR="00000000" w:rsidDel="00000000" w:rsidP="00000000" w:rsidRDefault="00000000" w:rsidRPr="00000000" w14:paraId="00000D05">
            <w:pPr>
              <w:widowControl w:val="0"/>
              <w:spacing w:line="240" w:lineRule="auto"/>
              <w:ind w:left="0" w:firstLine="0"/>
              <w:jc w:val="center"/>
              <w:rPr/>
            </w:pPr>
            <w:r w:rsidDel="00000000" w:rsidR="00000000" w:rsidRPr="00000000">
              <w:rPr>
                <w:rtl w:val="0"/>
              </w:rPr>
              <w:t xml:space="preserve">6.5%</w:t>
            </w:r>
          </w:p>
        </w:tc>
        <w:tc>
          <w:tcPr>
            <w:shd w:fill="auto" w:val="clear"/>
            <w:tcMar>
              <w:top w:w="0.0" w:type="dxa"/>
              <w:left w:w="0.0" w:type="dxa"/>
              <w:bottom w:w="0.0" w:type="dxa"/>
              <w:right w:w="0.0" w:type="dxa"/>
            </w:tcMar>
            <w:vAlign w:val="top"/>
          </w:tcPr>
          <w:p w:rsidR="00000000" w:rsidDel="00000000" w:rsidP="00000000" w:rsidRDefault="00000000" w:rsidRPr="00000000" w14:paraId="00000D06">
            <w:pPr>
              <w:widowControl w:val="0"/>
              <w:spacing w:line="240" w:lineRule="auto"/>
              <w:ind w:left="0" w:firstLine="0"/>
              <w:jc w:val="center"/>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14:paraId="00000D07">
            <w:pPr>
              <w:widowControl w:val="0"/>
              <w:spacing w:line="240" w:lineRule="auto"/>
              <w:ind w:left="0" w:firstLine="0"/>
              <w:jc w:val="center"/>
              <w:rPr/>
            </w:pPr>
            <w:r w:rsidDel="00000000" w:rsidR="00000000" w:rsidRPr="00000000">
              <w:rPr>
                <w:rtl w:val="0"/>
              </w:rPr>
              <w:t xml:space="preserve">2.3%</w:t>
            </w:r>
          </w:p>
        </w:tc>
        <w:tc>
          <w:tcPr>
            <w:shd w:fill="auto" w:val="clear"/>
            <w:tcMar>
              <w:top w:w="0.0" w:type="dxa"/>
              <w:left w:w="0.0" w:type="dxa"/>
              <w:bottom w:w="0.0" w:type="dxa"/>
              <w:right w:w="0.0" w:type="dxa"/>
            </w:tcMar>
            <w:vAlign w:val="top"/>
          </w:tcPr>
          <w:p w:rsidR="00000000" w:rsidDel="00000000" w:rsidP="00000000" w:rsidRDefault="00000000" w:rsidRPr="00000000" w14:paraId="00000D08">
            <w:pPr>
              <w:widowControl w:val="0"/>
              <w:spacing w:line="240" w:lineRule="auto"/>
              <w:ind w:left="0" w:firstLine="0"/>
              <w:jc w:val="center"/>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14:paraId="00000D09">
            <w:pPr>
              <w:widowControl w:val="0"/>
              <w:spacing w:line="240" w:lineRule="auto"/>
              <w:ind w:left="0" w:firstLine="0"/>
              <w:jc w:val="center"/>
              <w:rPr/>
            </w:pPr>
            <w:r w:rsidDel="00000000" w:rsidR="00000000" w:rsidRPr="00000000">
              <w:rPr>
                <w:rtl w:val="0"/>
              </w:rPr>
              <w:t xml:space="preserve">7.8%</w:t>
            </w:r>
          </w:p>
        </w:tc>
        <w:tc>
          <w:tcPr>
            <w:shd w:fill="auto" w:val="clear"/>
            <w:tcMar>
              <w:top w:w="0.0" w:type="dxa"/>
              <w:left w:w="0.0" w:type="dxa"/>
              <w:bottom w:w="0.0" w:type="dxa"/>
              <w:right w:w="0.0" w:type="dxa"/>
            </w:tcMar>
            <w:vAlign w:val="top"/>
          </w:tcPr>
          <w:p w:rsidR="00000000" w:rsidDel="00000000" w:rsidP="00000000" w:rsidRDefault="00000000" w:rsidRPr="00000000" w14:paraId="00000D0A">
            <w:pPr>
              <w:widowControl w:val="0"/>
              <w:spacing w:line="240" w:lineRule="auto"/>
              <w:ind w:left="0" w:firstLine="0"/>
              <w:jc w:val="center"/>
              <w:rPr/>
            </w:pPr>
            <w:r w:rsidDel="00000000" w:rsidR="00000000" w:rsidRPr="00000000">
              <w:rPr>
                <w:rtl w:val="0"/>
              </w:rPr>
              <w:t xml:space="preserve">3.4%</w:t>
            </w:r>
          </w:p>
        </w:tc>
        <w:tc>
          <w:tcPr>
            <w:shd w:fill="auto" w:val="clear"/>
            <w:tcMar>
              <w:top w:w="0.0" w:type="dxa"/>
              <w:left w:w="0.0" w:type="dxa"/>
              <w:bottom w:w="0.0" w:type="dxa"/>
              <w:right w:w="0.0" w:type="dxa"/>
            </w:tcMar>
            <w:vAlign w:val="top"/>
          </w:tcPr>
          <w:p w:rsidR="00000000" w:rsidDel="00000000" w:rsidP="00000000" w:rsidRDefault="00000000" w:rsidRPr="00000000" w14:paraId="00000D0B">
            <w:pPr>
              <w:widowControl w:val="0"/>
              <w:spacing w:line="240" w:lineRule="auto"/>
              <w:ind w:left="0" w:firstLine="0"/>
              <w:jc w:val="center"/>
              <w:rPr/>
            </w:pPr>
            <w:r w:rsidDel="00000000" w:rsidR="00000000" w:rsidRPr="00000000">
              <w:rPr>
                <w:rtl w:val="0"/>
              </w:rPr>
              <w:t xml:space="preserve">11.2%</w:t>
            </w:r>
          </w:p>
        </w:tc>
      </w:tr>
      <w:tr>
        <w:tc>
          <w:tcPr>
            <w:shd w:fill="auto" w:val="clear"/>
            <w:tcMar>
              <w:top w:w="0.0" w:type="dxa"/>
              <w:left w:w="0.0" w:type="dxa"/>
              <w:bottom w:w="0.0" w:type="dxa"/>
              <w:right w:w="0.0" w:type="dxa"/>
            </w:tcMar>
            <w:vAlign w:val="top"/>
          </w:tcPr>
          <w:p w:rsidR="00000000" w:rsidDel="00000000" w:rsidP="00000000" w:rsidRDefault="00000000" w:rsidRPr="00000000" w14:paraId="00000D0C">
            <w:pPr>
              <w:widowControl w:val="0"/>
              <w:spacing w:line="240" w:lineRule="auto"/>
              <w:ind w:left="0" w:firstLine="0"/>
              <w:rPr>
                <w:b w:val="1"/>
              </w:rPr>
            </w:pPr>
            <w:r w:rsidDel="00000000" w:rsidR="00000000" w:rsidRPr="00000000">
              <w:rPr>
                <w:b w:val="1"/>
                <w:rtl w:val="0"/>
              </w:rPr>
              <w:t xml:space="preserve">cN- &gt; cT2</w:t>
            </w:r>
          </w:p>
        </w:tc>
        <w:tc>
          <w:tcPr>
            <w:shd w:fill="auto" w:val="clear"/>
            <w:tcMar>
              <w:top w:w="0.0" w:type="dxa"/>
              <w:left w:w="0.0" w:type="dxa"/>
              <w:bottom w:w="0.0" w:type="dxa"/>
              <w:right w:w="0.0" w:type="dxa"/>
            </w:tcMar>
            <w:vAlign w:val="top"/>
          </w:tcPr>
          <w:p w:rsidR="00000000" w:rsidDel="00000000" w:rsidP="00000000" w:rsidRDefault="00000000" w:rsidRPr="00000000" w14:paraId="00000D0D">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0E">
            <w:pPr>
              <w:widowControl w:val="0"/>
              <w:spacing w:line="240" w:lineRule="auto"/>
              <w:ind w:left="0" w:firstLine="0"/>
              <w:jc w:val="center"/>
              <w:rPr/>
            </w:pPr>
            <w:r w:rsidDel="00000000" w:rsidR="00000000" w:rsidRPr="00000000">
              <w:rPr>
                <w:rtl w:val="0"/>
              </w:rPr>
              <w:t xml:space="preserve">6.2%*</w:t>
            </w:r>
          </w:p>
        </w:tc>
        <w:tc>
          <w:tcPr>
            <w:shd w:fill="auto" w:val="clear"/>
            <w:tcMar>
              <w:top w:w="0.0" w:type="dxa"/>
              <w:left w:w="0.0" w:type="dxa"/>
              <w:bottom w:w="0.0" w:type="dxa"/>
              <w:right w:w="0.0" w:type="dxa"/>
            </w:tcMar>
            <w:vAlign w:val="top"/>
          </w:tcPr>
          <w:p w:rsidR="00000000" w:rsidDel="00000000" w:rsidP="00000000" w:rsidRDefault="00000000" w:rsidRPr="00000000" w14:paraId="00000D0F">
            <w:pPr>
              <w:widowControl w:val="0"/>
              <w:spacing w:line="240" w:lineRule="auto"/>
              <w:ind w:left="0" w:firstLine="0"/>
              <w:jc w:val="center"/>
              <w:rPr/>
            </w:pPr>
            <w:r w:rsidDel="00000000" w:rsidR="00000000" w:rsidRPr="00000000">
              <w:rPr>
                <w:rtl w:val="0"/>
              </w:rPr>
              <w:t xml:space="preserve">6.2%*</w:t>
            </w:r>
          </w:p>
        </w:tc>
        <w:tc>
          <w:tcPr>
            <w:shd w:fill="auto" w:val="clear"/>
            <w:tcMar>
              <w:top w:w="0.0" w:type="dxa"/>
              <w:left w:w="0.0" w:type="dxa"/>
              <w:bottom w:w="0.0" w:type="dxa"/>
              <w:right w:w="0.0" w:type="dxa"/>
            </w:tcMar>
            <w:vAlign w:val="top"/>
          </w:tcPr>
          <w:p w:rsidR="00000000" w:rsidDel="00000000" w:rsidP="00000000" w:rsidRDefault="00000000" w:rsidRPr="00000000" w14:paraId="00000D10">
            <w:pPr>
              <w:widowControl w:val="0"/>
              <w:spacing w:line="240" w:lineRule="auto"/>
              <w:ind w:left="0" w:firstLine="0"/>
              <w:jc w:val="center"/>
              <w:rPr/>
            </w:pPr>
            <w:r w:rsidDel="00000000" w:rsidR="00000000" w:rsidRPr="00000000">
              <w:rPr>
                <w:rtl w:val="0"/>
              </w:rPr>
              <w:t xml:space="preserve">8.6%</w:t>
            </w:r>
          </w:p>
        </w:tc>
        <w:tc>
          <w:tcPr>
            <w:shd w:fill="auto" w:val="clear"/>
            <w:tcMar>
              <w:top w:w="0.0" w:type="dxa"/>
              <w:left w:w="0.0" w:type="dxa"/>
              <w:bottom w:w="0.0" w:type="dxa"/>
              <w:right w:w="0.0" w:type="dxa"/>
            </w:tcMar>
            <w:vAlign w:val="top"/>
          </w:tcPr>
          <w:p w:rsidR="00000000" w:rsidDel="00000000" w:rsidP="00000000" w:rsidRDefault="00000000" w:rsidRPr="00000000" w14:paraId="00000D11">
            <w:pPr>
              <w:widowControl w:val="0"/>
              <w:spacing w:line="240" w:lineRule="auto"/>
              <w:ind w:left="0" w:firstLine="0"/>
              <w:jc w:val="center"/>
              <w:rPr/>
            </w:pPr>
            <w:r w:rsidDel="00000000" w:rsidR="00000000" w:rsidRPr="00000000">
              <w:rPr>
                <w:rtl w:val="0"/>
              </w:rPr>
              <w:t xml:space="preserve">3.2%</w:t>
            </w:r>
          </w:p>
        </w:tc>
        <w:tc>
          <w:tcPr>
            <w:shd w:fill="auto" w:val="clear"/>
            <w:tcMar>
              <w:top w:w="0.0" w:type="dxa"/>
              <w:left w:w="0.0" w:type="dxa"/>
              <w:bottom w:w="0.0" w:type="dxa"/>
              <w:right w:w="0.0" w:type="dxa"/>
            </w:tcMar>
            <w:vAlign w:val="top"/>
          </w:tcPr>
          <w:p w:rsidR="00000000" w:rsidDel="00000000" w:rsidP="00000000" w:rsidRDefault="00000000" w:rsidRPr="00000000" w14:paraId="00000D12">
            <w:pPr>
              <w:widowControl w:val="0"/>
              <w:spacing w:line="240" w:lineRule="auto"/>
              <w:ind w:left="0" w:firstLine="0"/>
              <w:jc w:val="center"/>
              <w:rPr/>
            </w:pPr>
            <w:r w:rsidDel="00000000" w:rsidR="00000000" w:rsidRPr="00000000">
              <w:rPr>
                <w:rtl w:val="0"/>
              </w:rPr>
              <w:t xml:space="preserve">11.8%</w:t>
            </w:r>
          </w:p>
        </w:tc>
        <w:tc>
          <w:tcPr>
            <w:shd w:fill="auto" w:val="clear"/>
            <w:tcMar>
              <w:top w:w="0.0" w:type="dxa"/>
              <w:left w:w="0.0" w:type="dxa"/>
              <w:bottom w:w="0.0" w:type="dxa"/>
              <w:right w:w="0.0" w:type="dxa"/>
            </w:tcMar>
            <w:vAlign w:val="top"/>
          </w:tcPr>
          <w:p w:rsidR="00000000" w:rsidDel="00000000" w:rsidP="00000000" w:rsidRDefault="00000000" w:rsidRPr="00000000" w14:paraId="00000D13">
            <w:pPr>
              <w:widowControl w:val="0"/>
              <w:spacing w:line="240" w:lineRule="auto"/>
              <w:ind w:left="0" w:firstLine="0"/>
              <w:jc w:val="center"/>
              <w:rPr/>
            </w:pPr>
            <w:r w:rsidDel="00000000" w:rsidR="00000000" w:rsidRPr="00000000">
              <w:rPr>
                <w:rtl w:val="0"/>
              </w:rPr>
              <w:t xml:space="preserve">12.3%</w:t>
            </w:r>
          </w:p>
        </w:tc>
        <w:tc>
          <w:tcPr>
            <w:shd w:fill="auto" w:val="clear"/>
            <w:tcMar>
              <w:top w:w="0.0" w:type="dxa"/>
              <w:left w:w="0.0" w:type="dxa"/>
              <w:bottom w:w="0.0" w:type="dxa"/>
              <w:right w:w="0.0" w:type="dxa"/>
            </w:tcMar>
            <w:vAlign w:val="top"/>
          </w:tcPr>
          <w:p w:rsidR="00000000" w:rsidDel="00000000" w:rsidP="00000000" w:rsidRDefault="00000000" w:rsidRPr="00000000" w14:paraId="00000D14">
            <w:pPr>
              <w:widowControl w:val="0"/>
              <w:spacing w:line="240" w:lineRule="auto"/>
              <w:ind w:left="0" w:firstLine="0"/>
              <w:jc w:val="center"/>
              <w:rPr/>
            </w:pPr>
            <w:r w:rsidDel="00000000" w:rsidR="00000000" w:rsidRPr="00000000">
              <w:rPr>
                <w:rtl w:val="0"/>
              </w:rPr>
              <w:t xml:space="preserve">2.3%</w:t>
            </w:r>
          </w:p>
        </w:tc>
        <w:tc>
          <w:tcPr>
            <w:shd w:fill="auto" w:val="clear"/>
            <w:tcMar>
              <w:top w:w="0.0" w:type="dxa"/>
              <w:left w:w="0.0" w:type="dxa"/>
              <w:bottom w:w="0.0" w:type="dxa"/>
              <w:right w:w="0.0" w:type="dxa"/>
            </w:tcMar>
            <w:vAlign w:val="top"/>
          </w:tcPr>
          <w:p w:rsidR="00000000" w:rsidDel="00000000" w:rsidP="00000000" w:rsidRDefault="00000000" w:rsidRPr="00000000" w14:paraId="00000D15">
            <w:pPr>
              <w:widowControl w:val="0"/>
              <w:spacing w:line="240" w:lineRule="auto"/>
              <w:ind w:left="0" w:firstLine="0"/>
              <w:jc w:val="center"/>
              <w:rPr/>
            </w:pPr>
            <w:r w:rsidDel="00000000" w:rsidR="00000000" w:rsidRPr="00000000">
              <w:rPr>
                <w:rtl w:val="0"/>
              </w:rPr>
              <w:t xml:space="preserve">14.6%</w:t>
            </w:r>
          </w:p>
        </w:tc>
      </w:tr>
      <w:tr>
        <w:tc>
          <w:tcPr>
            <w:shd w:fill="auto" w:val="clear"/>
            <w:tcMar>
              <w:top w:w="0.0" w:type="dxa"/>
              <w:left w:w="0.0" w:type="dxa"/>
              <w:bottom w:w="0.0" w:type="dxa"/>
              <w:right w:w="0.0" w:type="dxa"/>
            </w:tcMar>
            <w:vAlign w:val="top"/>
          </w:tcPr>
          <w:p w:rsidR="00000000" w:rsidDel="00000000" w:rsidP="00000000" w:rsidRDefault="00000000" w:rsidRPr="00000000" w14:paraId="00000D16">
            <w:pPr>
              <w:widowControl w:val="0"/>
              <w:spacing w:line="240" w:lineRule="auto"/>
              <w:ind w:left="0" w:firstLine="0"/>
              <w:rPr>
                <w:b w:val="1"/>
              </w:rPr>
            </w:pPr>
            <w:r w:rsidDel="00000000" w:rsidR="00000000" w:rsidRPr="00000000">
              <w:rPr>
                <w:rFonts w:ascii="Gungsuh" w:cs="Gungsuh" w:eastAsia="Gungsuh" w:hAnsi="Gungsuh"/>
                <w:b w:val="1"/>
                <w:rtl w:val="0"/>
              </w:rPr>
              <w:t xml:space="preserve">cN+ ≤ cT2</w:t>
            </w:r>
          </w:p>
        </w:tc>
        <w:tc>
          <w:tcPr>
            <w:shd w:fill="auto" w:val="clear"/>
            <w:tcMar>
              <w:top w:w="0.0" w:type="dxa"/>
              <w:left w:w="0.0" w:type="dxa"/>
              <w:bottom w:w="0.0" w:type="dxa"/>
              <w:right w:w="0.0" w:type="dxa"/>
            </w:tcMar>
            <w:vAlign w:val="top"/>
          </w:tcPr>
          <w:p w:rsidR="00000000" w:rsidDel="00000000" w:rsidP="00000000" w:rsidRDefault="00000000" w:rsidRPr="00000000" w14:paraId="00000D17">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18">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19">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1A">
            <w:pPr>
              <w:widowControl w:val="0"/>
              <w:spacing w:line="240" w:lineRule="auto"/>
              <w:ind w:left="0" w:firstLine="0"/>
              <w:jc w:val="center"/>
              <w:rPr/>
            </w:pPr>
            <w:r w:rsidDel="00000000" w:rsidR="00000000" w:rsidRPr="00000000">
              <w:rPr>
                <w:rtl w:val="0"/>
              </w:rPr>
              <w:t xml:space="preserve">2.7%</w:t>
            </w:r>
          </w:p>
        </w:tc>
        <w:tc>
          <w:tcPr>
            <w:shd w:fill="auto" w:val="clear"/>
            <w:tcMar>
              <w:top w:w="0.0" w:type="dxa"/>
              <w:left w:w="0.0" w:type="dxa"/>
              <w:bottom w:w="0.0" w:type="dxa"/>
              <w:right w:w="0.0" w:type="dxa"/>
            </w:tcMar>
            <w:vAlign w:val="top"/>
          </w:tcPr>
          <w:p w:rsidR="00000000" w:rsidDel="00000000" w:rsidP="00000000" w:rsidRDefault="00000000" w:rsidRPr="00000000" w14:paraId="00000D1B">
            <w:pPr>
              <w:widowControl w:val="0"/>
              <w:spacing w:line="240" w:lineRule="auto"/>
              <w:ind w:left="0" w:firstLine="0"/>
              <w:jc w:val="center"/>
              <w:rPr/>
            </w:pPr>
            <w:r w:rsidDel="00000000" w:rsidR="00000000" w:rsidRPr="00000000">
              <w:rPr>
                <w:rtl w:val="0"/>
              </w:rPr>
              <w:t xml:space="preserve">8.1%</w:t>
            </w:r>
          </w:p>
        </w:tc>
        <w:tc>
          <w:tcPr>
            <w:shd w:fill="auto" w:val="clear"/>
            <w:tcMar>
              <w:top w:w="0.0" w:type="dxa"/>
              <w:left w:w="0.0" w:type="dxa"/>
              <w:bottom w:w="0.0" w:type="dxa"/>
              <w:right w:w="0.0" w:type="dxa"/>
            </w:tcMar>
            <w:vAlign w:val="top"/>
          </w:tcPr>
          <w:p w:rsidR="00000000" w:rsidDel="00000000" w:rsidP="00000000" w:rsidRDefault="00000000" w:rsidRPr="00000000" w14:paraId="00000D1C">
            <w:pPr>
              <w:widowControl w:val="0"/>
              <w:spacing w:line="240" w:lineRule="auto"/>
              <w:ind w:left="0" w:firstLine="0"/>
              <w:jc w:val="center"/>
              <w:rPr/>
            </w:pPr>
            <w:r w:rsidDel="00000000" w:rsidR="00000000" w:rsidRPr="00000000">
              <w:rPr>
                <w:rtl w:val="0"/>
              </w:rPr>
              <w:t xml:space="preserve">10.8%</w:t>
            </w:r>
          </w:p>
        </w:tc>
        <w:tc>
          <w:tcPr>
            <w:shd w:fill="auto" w:val="clear"/>
            <w:tcMar>
              <w:top w:w="0.0" w:type="dxa"/>
              <w:left w:w="0.0" w:type="dxa"/>
              <w:bottom w:w="0.0" w:type="dxa"/>
              <w:right w:w="0.0" w:type="dxa"/>
            </w:tcMar>
            <w:vAlign w:val="top"/>
          </w:tcPr>
          <w:p w:rsidR="00000000" w:rsidDel="00000000" w:rsidP="00000000" w:rsidRDefault="00000000" w:rsidRPr="00000000" w14:paraId="00000D1D">
            <w:pPr>
              <w:widowControl w:val="0"/>
              <w:spacing w:line="240" w:lineRule="auto"/>
              <w:ind w:left="0" w:firstLine="0"/>
              <w:jc w:val="center"/>
              <w:rPr/>
            </w:pPr>
            <w:r w:rsidDel="00000000" w:rsidR="00000000" w:rsidRPr="00000000">
              <w:rPr>
                <w:rtl w:val="0"/>
              </w:rPr>
              <w:t xml:space="preserve">10.6%</w:t>
            </w:r>
          </w:p>
        </w:tc>
        <w:tc>
          <w:tcPr>
            <w:shd w:fill="auto" w:val="clear"/>
            <w:tcMar>
              <w:top w:w="0.0" w:type="dxa"/>
              <w:left w:w="0.0" w:type="dxa"/>
              <w:bottom w:w="0.0" w:type="dxa"/>
              <w:right w:w="0.0" w:type="dxa"/>
            </w:tcMar>
            <w:vAlign w:val="top"/>
          </w:tcPr>
          <w:p w:rsidR="00000000" w:rsidDel="00000000" w:rsidP="00000000" w:rsidRDefault="00000000" w:rsidRPr="00000000" w14:paraId="00000D1E">
            <w:pPr>
              <w:widowControl w:val="0"/>
              <w:spacing w:line="240" w:lineRule="auto"/>
              <w:ind w:left="0" w:firstLine="0"/>
              <w:jc w:val="center"/>
              <w:rPr/>
            </w:pPr>
            <w:r w:rsidDel="00000000" w:rsidR="00000000" w:rsidRPr="00000000">
              <w:rPr>
                <w:rtl w:val="0"/>
              </w:rPr>
              <w:t xml:space="preserve">6.4%</w:t>
            </w:r>
          </w:p>
        </w:tc>
        <w:tc>
          <w:tcPr>
            <w:shd w:fill="auto" w:val="clear"/>
            <w:tcMar>
              <w:top w:w="0.0" w:type="dxa"/>
              <w:left w:w="0.0" w:type="dxa"/>
              <w:bottom w:w="0.0" w:type="dxa"/>
              <w:right w:w="0.0" w:type="dxa"/>
            </w:tcMar>
            <w:vAlign w:val="top"/>
          </w:tcPr>
          <w:p w:rsidR="00000000" w:rsidDel="00000000" w:rsidP="00000000" w:rsidRDefault="00000000" w:rsidRPr="00000000" w14:paraId="00000D1F">
            <w:pPr>
              <w:widowControl w:val="0"/>
              <w:spacing w:line="240" w:lineRule="auto"/>
              <w:ind w:left="0" w:firstLine="0"/>
              <w:jc w:val="center"/>
              <w:rPr/>
            </w:pPr>
            <w:r w:rsidDel="00000000" w:rsidR="00000000" w:rsidRPr="00000000">
              <w:rPr>
                <w:rtl w:val="0"/>
              </w:rPr>
              <w:t xml:space="preserve">17.0%</w:t>
            </w:r>
          </w:p>
        </w:tc>
      </w:tr>
      <w:tr>
        <w:tc>
          <w:tcPr>
            <w:shd w:fill="auto" w:val="clear"/>
            <w:tcMar>
              <w:top w:w="0.0" w:type="dxa"/>
              <w:left w:w="0.0" w:type="dxa"/>
              <w:bottom w:w="0.0" w:type="dxa"/>
              <w:right w:w="0.0" w:type="dxa"/>
            </w:tcMar>
            <w:vAlign w:val="top"/>
          </w:tcPr>
          <w:p w:rsidR="00000000" w:rsidDel="00000000" w:rsidP="00000000" w:rsidRDefault="00000000" w:rsidRPr="00000000" w14:paraId="00000D20">
            <w:pPr>
              <w:widowControl w:val="0"/>
              <w:spacing w:line="240" w:lineRule="auto"/>
              <w:ind w:left="0" w:firstLine="0"/>
              <w:rPr>
                <w:b w:val="1"/>
              </w:rPr>
            </w:pPr>
            <w:r w:rsidDel="00000000" w:rsidR="00000000" w:rsidRPr="00000000">
              <w:rPr>
                <w:b w:val="1"/>
                <w:rtl w:val="0"/>
              </w:rPr>
              <w:t xml:space="preserve">cN+ &gt; cT2</w:t>
            </w:r>
          </w:p>
        </w:tc>
        <w:tc>
          <w:tcPr>
            <w:shd w:fill="auto" w:val="clear"/>
            <w:tcMar>
              <w:top w:w="0.0" w:type="dxa"/>
              <w:left w:w="0.0" w:type="dxa"/>
              <w:bottom w:w="0.0" w:type="dxa"/>
              <w:right w:w="0.0" w:type="dxa"/>
            </w:tcMar>
            <w:vAlign w:val="top"/>
          </w:tcPr>
          <w:p w:rsidR="00000000" w:rsidDel="00000000" w:rsidP="00000000" w:rsidRDefault="00000000" w:rsidRPr="00000000" w14:paraId="00000D21">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22">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23">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24">
            <w:pPr>
              <w:widowControl w:val="0"/>
              <w:spacing w:line="240" w:lineRule="auto"/>
              <w:ind w:left="0" w:firstLine="0"/>
              <w:jc w:val="center"/>
              <w:rPr/>
            </w:pPr>
            <w:r w:rsidDel="00000000" w:rsidR="00000000" w:rsidRPr="00000000">
              <w:rPr>
                <w:rtl w:val="0"/>
              </w:rPr>
              <w:t xml:space="preserve">9.2%</w:t>
            </w:r>
          </w:p>
        </w:tc>
        <w:tc>
          <w:tcPr>
            <w:shd w:fill="auto" w:val="clear"/>
            <w:tcMar>
              <w:top w:w="0.0" w:type="dxa"/>
              <w:left w:w="0.0" w:type="dxa"/>
              <w:bottom w:w="0.0" w:type="dxa"/>
              <w:right w:w="0.0" w:type="dxa"/>
            </w:tcMar>
            <w:vAlign w:val="top"/>
          </w:tcPr>
          <w:p w:rsidR="00000000" w:rsidDel="00000000" w:rsidP="00000000" w:rsidRDefault="00000000" w:rsidRPr="00000000" w14:paraId="00000D25">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26">
            <w:pPr>
              <w:widowControl w:val="0"/>
              <w:spacing w:line="240" w:lineRule="auto"/>
              <w:ind w:left="0" w:firstLine="0"/>
              <w:jc w:val="center"/>
              <w:rPr/>
            </w:pPr>
            <w:r w:rsidDel="00000000" w:rsidR="00000000" w:rsidRPr="00000000">
              <w:rPr>
                <w:rtl w:val="0"/>
              </w:rPr>
              <w:t xml:space="preserve">9.2%</w:t>
            </w:r>
          </w:p>
        </w:tc>
        <w:tc>
          <w:tcPr>
            <w:shd w:fill="auto" w:val="clear"/>
            <w:tcMar>
              <w:top w:w="0.0" w:type="dxa"/>
              <w:left w:w="0.0" w:type="dxa"/>
              <w:bottom w:w="0.0" w:type="dxa"/>
              <w:right w:w="0.0" w:type="dxa"/>
            </w:tcMar>
            <w:vAlign w:val="top"/>
          </w:tcPr>
          <w:p w:rsidR="00000000" w:rsidDel="00000000" w:rsidP="00000000" w:rsidRDefault="00000000" w:rsidRPr="00000000" w14:paraId="00000D27">
            <w:pPr>
              <w:widowControl w:val="0"/>
              <w:spacing w:line="240" w:lineRule="auto"/>
              <w:ind w:left="0" w:firstLine="0"/>
              <w:jc w:val="center"/>
              <w:rPr/>
            </w:pPr>
            <w:r w:rsidDel="00000000" w:rsidR="00000000" w:rsidRPr="00000000">
              <w:rPr>
                <w:rtl w:val="0"/>
              </w:rPr>
              <w:t xml:space="preserve">17.6%</w:t>
            </w:r>
          </w:p>
        </w:tc>
        <w:tc>
          <w:tcPr>
            <w:shd w:fill="auto" w:val="clear"/>
            <w:tcMar>
              <w:top w:w="0.0" w:type="dxa"/>
              <w:left w:w="0.0" w:type="dxa"/>
              <w:bottom w:w="0.0" w:type="dxa"/>
              <w:right w:w="0.0" w:type="dxa"/>
            </w:tcMar>
            <w:vAlign w:val="top"/>
          </w:tcPr>
          <w:p w:rsidR="00000000" w:rsidDel="00000000" w:rsidP="00000000" w:rsidRDefault="00000000" w:rsidRPr="00000000" w14:paraId="00000D28">
            <w:pPr>
              <w:widowControl w:val="0"/>
              <w:spacing w:line="240" w:lineRule="auto"/>
              <w:ind w:left="0" w:firstLine="0"/>
              <w:jc w:val="center"/>
              <w:rPr/>
            </w:pPr>
            <w:r w:rsidDel="00000000" w:rsidR="00000000" w:rsidRPr="00000000">
              <w:rPr>
                <w:rtl w:val="0"/>
              </w:rPr>
              <w:t xml:space="preserve">4.8%</w:t>
            </w:r>
          </w:p>
        </w:tc>
        <w:tc>
          <w:tcPr>
            <w:shd w:fill="auto" w:val="clear"/>
            <w:tcMar>
              <w:top w:w="0.0" w:type="dxa"/>
              <w:left w:w="0.0" w:type="dxa"/>
              <w:bottom w:w="0.0" w:type="dxa"/>
              <w:right w:w="0.0" w:type="dxa"/>
            </w:tcMar>
            <w:vAlign w:val="top"/>
          </w:tcPr>
          <w:p w:rsidR="00000000" w:rsidDel="00000000" w:rsidP="00000000" w:rsidRDefault="00000000" w:rsidRPr="00000000" w14:paraId="00000D29">
            <w:pPr>
              <w:widowControl w:val="0"/>
              <w:spacing w:line="240" w:lineRule="auto"/>
              <w:ind w:left="0" w:firstLine="0"/>
              <w:jc w:val="center"/>
              <w:rPr/>
            </w:pPr>
            <w:r w:rsidDel="00000000" w:rsidR="00000000" w:rsidRPr="00000000">
              <w:rPr>
                <w:rtl w:val="0"/>
              </w:rPr>
              <w:t xml:space="preserve">22.4%</w:t>
            </w:r>
          </w:p>
        </w:tc>
      </w:tr>
    </w:tbl>
    <w:p w:rsidR="00000000" w:rsidDel="00000000" w:rsidP="00000000" w:rsidRDefault="00000000" w:rsidRPr="00000000" w14:paraId="00000D2A">
      <w:pPr>
        <w:spacing w:line="240" w:lineRule="auto"/>
        <w:ind w:left="2880" w:firstLine="0"/>
        <w:rPr/>
      </w:pPr>
      <w:r w:rsidDel="00000000" w:rsidR="00000000" w:rsidRPr="00000000">
        <w:rPr>
          <w:rtl w:val="0"/>
        </w:rPr>
        <w:t xml:space="preserve">*Extremely low number of patients (21 at most).</w:t>
      </w:r>
    </w:p>
    <w:p w:rsidR="00000000" w:rsidDel="00000000" w:rsidP="00000000" w:rsidRDefault="00000000" w:rsidRPr="00000000" w14:paraId="00000D2B">
      <w:pPr>
        <w:spacing w:line="240" w:lineRule="auto"/>
        <w:ind w:left="0" w:firstLine="0"/>
        <w:rPr>
          <w:i w:val="1"/>
        </w:rPr>
      </w:pPr>
      <w:r w:rsidDel="00000000" w:rsidR="00000000" w:rsidRPr="00000000">
        <w:rPr>
          <w:rtl w:val="0"/>
        </w:rPr>
      </w:r>
    </w:p>
    <w:bookmarkStart w:colFirst="0" w:colLast="0" w:name="awcew03hshz5" w:id="221"/>
    <w:bookmarkEnd w:id="221"/>
    <w:p w:rsidR="00000000" w:rsidDel="00000000" w:rsidP="00000000" w:rsidRDefault="00000000" w:rsidRPr="00000000" w14:paraId="00000D2C">
      <w:pPr>
        <w:numPr>
          <w:ilvl w:val="0"/>
          <w:numId w:val="84"/>
        </w:numPr>
        <w:spacing w:line="240" w:lineRule="auto"/>
      </w:pPr>
      <w:r w:rsidDel="00000000" w:rsidR="00000000" w:rsidRPr="00000000">
        <w:rPr>
          <w:b w:val="1"/>
          <w:rtl w:val="0"/>
        </w:rPr>
        <w:t xml:space="preserve">CTNeoBC Pooled Analysis </w:t>
      </w:r>
      <w:r w:rsidDel="00000000" w:rsidR="00000000" w:rsidRPr="00000000">
        <w:rPr>
          <w:rtl w:val="0"/>
        </w:rPr>
        <w:t xml:space="preserve">[</w:t>
      </w:r>
      <w:hyperlink r:id="rId700">
        <w:r w:rsidDel="00000000" w:rsidR="00000000" w:rsidRPr="00000000">
          <w:rPr>
            <w:rtl w:val="0"/>
          </w:rPr>
          <w:t xml:space="preserve">Mamounas ASCO '14</w:t>
        </w:r>
      </w:hyperlink>
      <w:r w:rsidDel="00000000" w:rsidR="00000000" w:rsidRPr="00000000">
        <w:rPr>
          <w:rtl w:val="0"/>
        </w:rPr>
        <w:t xml:space="preserve">, </w:t>
      </w:r>
      <w:hyperlink r:id="rId701">
        <w:r w:rsidDel="00000000" w:rsidR="00000000" w:rsidRPr="00000000">
          <w:rPr>
            <w:rtl w:val="0"/>
          </w:rPr>
          <w:t xml:space="preserve">Cortazar Lancet '14</w:t>
        </w:r>
      </w:hyperlink>
      <w:r w:rsidDel="00000000" w:rsidR="00000000" w:rsidRPr="00000000">
        <w:rPr>
          <w:rtl w:val="0"/>
        </w:rPr>
        <w:t xml:space="preserve">]: </w:t>
      </w:r>
      <w:r w:rsidDel="00000000" w:rsidR="00000000" w:rsidRPr="00000000">
        <w:rPr>
          <w:b w:val="1"/>
          <w:rtl w:val="0"/>
        </w:rPr>
        <w:t xml:space="preserve">Molecular subtypes and pCR after NAC</w:t>
      </w:r>
      <w:r w:rsidDel="00000000" w:rsidR="00000000" w:rsidRPr="00000000">
        <w:rPr>
          <w:rtl w:val="0"/>
        </w:rPr>
        <w:t xml:space="preserve">.</w:t>
      </w:r>
    </w:p>
    <w:p w:rsidR="00000000" w:rsidDel="00000000" w:rsidP="00000000" w:rsidRDefault="00000000" w:rsidRPr="00000000" w14:paraId="00000D2D">
      <w:pPr>
        <w:ind w:firstLine="720"/>
        <w:rPr/>
      </w:pPr>
      <w:r w:rsidDel="00000000" w:rsidR="00000000" w:rsidRPr="00000000">
        <w:rPr>
          <w:rtl w:val="0"/>
        </w:rPr>
        <w:t xml:space="preserve">Patients who attain pCR defined as ypT0 ypN0 or ypT0/is ypN0 have improved survival. The prognostic value is greatest in aggressive tumour subtypes. Our pooled analysis could not validate pathological complete response as a surrogate endpoint for improved EFS and OS.</w:t>
      </w:r>
    </w:p>
    <w:p w:rsidR="00000000" w:rsidDel="00000000" w:rsidP="00000000" w:rsidRDefault="00000000" w:rsidRPr="00000000" w14:paraId="00000D2E">
      <w:pPr>
        <w:ind w:firstLine="720"/>
        <w:rPr/>
      </w:pPr>
      <w:r w:rsidDel="00000000" w:rsidR="00000000" w:rsidRPr="00000000">
        <w:rPr>
          <w:rtl w:val="0"/>
        </w:rPr>
        <w:t xml:space="preserve">Recall: HR+/HER2- breast cancer has awfully low rates of pCR [</w:t>
      </w:r>
      <w:hyperlink w:anchor="kxb2rqijc2ez">
        <w:r w:rsidDel="00000000" w:rsidR="00000000" w:rsidRPr="00000000">
          <w:rPr>
            <w:rtl w:val="0"/>
          </w:rPr>
          <w:t xml:space="preserve">Swisher</w:t>
        </w:r>
      </w:hyperlink>
      <w:r w:rsidDel="00000000" w:rsidR="00000000" w:rsidRPr="00000000">
        <w:rPr>
          <w:rtl w:val="0"/>
        </w:rPr>
        <w:t xml:space="preserve">].</w:t>
      </w:r>
    </w:p>
    <w:p w:rsidR="00000000" w:rsidDel="00000000" w:rsidP="00000000" w:rsidRDefault="00000000" w:rsidRPr="00000000" w14:paraId="00000D2F">
      <w:pPr>
        <w:ind w:firstLine="720"/>
        <w:rPr/>
      </w:pPr>
      <w:r w:rsidDel="00000000" w:rsidR="00000000" w:rsidRPr="00000000">
        <w:rPr>
          <w:rtl w:val="0"/>
        </w:rPr>
        <w:t xml:space="preserve">Total pCR after MRM still appears to benefit from radiation. </w:t>
      </w:r>
    </w:p>
    <w:p w:rsidR="00000000" w:rsidDel="00000000" w:rsidP="00000000" w:rsidRDefault="00000000" w:rsidRPr="00000000" w14:paraId="00000D30">
      <w:pPr>
        <w:ind w:firstLine="720"/>
        <w:rPr/>
      </w:pPr>
      <w:r w:rsidDel="00000000" w:rsidR="00000000" w:rsidRPr="00000000">
        <w:rPr>
          <w:rtl w:val="0"/>
        </w:rPr>
        <w:t xml:space="preserve">Roughly speaking, with total pCR, 5y LRR is less than or equal to 5% [</w:t>
      </w:r>
      <w:hyperlink w:anchor="bz4txa6s4law">
        <w:r w:rsidDel="00000000" w:rsidR="00000000" w:rsidRPr="00000000">
          <w:rPr>
            <w:rtl w:val="0"/>
          </w:rPr>
          <w:t xml:space="preserve">German study</w:t>
        </w:r>
      </w:hyperlink>
      <w:r w:rsidDel="00000000" w:rsidR="00000000" w:rsidRPr="00000000">
        <w:rPr>
          <w:rtl w:val="0"/>
        </w:rPr>
        <w:t xml:space="preserve">].</w:t>
      </w:r>
    </w:p>
    <w:p w:rsidR="00000000" w:rsidDel="00000000" w:rsidP="00000000" w:rsidRDefault="00000000" w:rsidRPr="00000000" w14:paraId="00000D31">
      <w:pPr>
        <w:ind w:firstLine="720"/>
        <w:rPr/>
      </w:pPr>
      <w:r w:rsidDel="00000000" w:rsidR="00000000" w:rsidRPr="00000000">
        <w:rPr>
          <w:rtl w:val="0"/>
        </w:rPr>
        <w:t xml:space="preserve">When lacking pCR, HR-, TP and TN patients have 5y LRR of nearly 10%.</w:t>
      </w:r>
    </w:p>
    <w:p w:rsidR="00000000" w:rsidDel="00000000" w:rsidP="00000000" w:rsidRDefault="00000000" w:rsidRPr="00000000" w14:paraId="00000D32">
      <w:pPr>
        <w:ind w:firstLine="720"/>
        <w:rPr/>
      </w:pPr>
      <w:r w:rsidDel="00000000" w:rsidR="00000000" w:rsidRPr="00000000">
        <w:rPr>
          <w:rtl w:val="0"/>
        </w:rPr>
        <w:t xml:space="preserve">Note: Only 38% of HER2+ patients received trastuzumab neoadjuvantly.</w:t>
      </w:r>
    </w:p>
    <w:p w:rsidR="00000000" w:rsidDel="00000000" w:rsidP="00000000" w:rsidRDefault="00000000" w:rsidRPr="00000000" w14:paraId="00000D33">
      <w:pPr>
        <w:numPr>
          <w:ilvl w:val="1"/>
          <w:numId w:val="84"/>
        </w:numPr>
        <w:spacing w:line="240" w:lineRule="auto"/>
        <w:ind w:left="1440" w:hanging="360"/>
        <w:rPr>
          <w:u w:val="none"/>
        </w:rPr>
      </w:pPr>
      <w:r w:rsidDel="00000000" w:rsidR="00000000" w:rsidRPr="00000000">
        <w:rPr>
          <w:rtl w:val="0"/>
        </w:rPr>
        <w:t xml:space="preserve">12 international trials with nearly 12k patients. 60% T2 tumors. 4% inflammatory. ~50 cN+. MFU over 5y.</w:t>
      </w:r>
    </w:p>
    <w:p w:rsidR="00000000" w:rsidDel="00000000" w:rsidP="00000000" w:rsidRDefault="00000000" w:rsidRPr="00000000" w14:paraId="00000D34">
      <w:pPr>
        <w:numPr>
          <w:ilvl w:val="1"/>
          <w:numId w:val="84"/>
        </w:numPr>
        <w:spacing w:line="240" w:lineRule="auto"/>
        <w:ind w:left="1440" w:hanging="360"/>
        <w:rPr>
          <w:u w:val="none"/>
        </w:rPr>
      </w:pPr>
      <w:r w:rsidDel="00000000" w:rsidR="00000000" w:rsidRPr="00000000">
        <w:rPr>
          <w:rtl w:val="0"/>
        </w:rPr>
        <w:t xml:space="preserve">ypT0 ypN0 was better associated with improved EFS than ypT0 alone. </w:t>
      </w:r>
    </w:p>
    <w:p w:rsidR="00000000" w:rsidDel="00000000" w:rsidP="00000000" w:rsidRDefault="00000000" w:rsidRPr="00000000" w14:paraId="00000D35">
      <w:pPr>
        <w:numPr>
          <w:ilvl w:val="1"/>
          <w:numId w:val="84"/>
        </w:numPr>
        <w:spacing w:line="240" w:lineRule="auto"/>
        <w:ind w:left="1440" w:hanging="360"/>
        <w:rPr>
          <w:u w:val="none"/>
        </w:rPr>
      </w:pPr>
      <w:r w:rsidDel="00000000" w:rsidR="00000000" w:rsidRPr="00000000">
        <w:rPr>
          <w:rtl w:val="0"/>
        </w:rPr>
        <w:t xml:space="preserve">The association between pCR and long-term outcomes was strongest in TNBC and those with HER2(+), HR(-) tumors who received trastuzumab.</w:t>
      </w:r>
    </w:p>
    <w:p w:rsidR="00000000" w:rsidDel="00000000" w:rsidP="00000000" w:rsidRDefault="00000000" w:rsidRPr="00000000" w14:paraId="00000D36">
      <w:pPr>
        <w:numPr>
          <w:ilvl w:val="1"/>
          <w:numId w:val="84"/>
        </w:numPr>
        <w:spacing w:line="240" w:lineRule="auto"/>
        <w:ind w:left="1440" w:hanging="360"/>
        <w:rPr>
          <w:u w:val="none"/>
        </w:rPr>
      </w:pPr>
      <w:r w:rsidDel="00000000" w:rsidR="00000000" w:rsidRPr="00000000">
        <w:rPr>
          <w:rtl w:val="0"/>
        </w:rPr>
        <w:t xml:space="preserve">The lowest rate of pCR noted in Grade 1 tumors, G1-2 HR(+)/HER2(-), and lobular histologies (all &lt; 10%). </w:t>
      </w:r>
    </w:p>
    <w:p w:rsidR="00000000" w:rsidDel="00000000" w:rsidP="00000000" w:rsidRDefault="00000000" w:rsidRPr="00000000" w14:paraId="00000D37">
      <w:pPr>
        <w:numPr>
          <w:ilvl w:val="0"/>
          <w:numId w:val="84"/>
        </w:numPr>
        <w:spacing w:line="240" w:lineRule="auto"/>
      </w:pPr>
      <w:r w:rsidDel="00000000" w:rsidR="00000000" w:rsidRPr="00000000">
        <w:rPr>
          <w:b w:val="1"/>
          <w:rtl w:val="0"/>
        </w:rPr>
        <w:t xml:space="preserve">Impact of pCR and LRC in TNBC </w:t>
      </w:r>
      <w:r w:rsidDel="00000000" w:rsidR="00000000" w:rsidRPr="00000000">
        <w:rPr>
          <w:rtl w:val="0"/>
        </w:rPr>
        <w:t xml:space="preserve">[</w:t>
      </w:r>
      <w:hyperlink r:id="rId702">
        <w:r w:rsidDel="00000000" w:rsidR="00000000" w:rsidRPr="00000000">
          <w:rPr>
            <w:rtl w:val="0"/>
          </w:rPr>
          <w:t xml:space="preserve">Chen </w:t>
        </w:r>
      </w:hyperlink>
      <w:hyperlink r:id="rId703">
        <w:r w:rsidDel="00000000" w:rsidR="00000000" w:rsidRPr="00000000">
          <w:rPr>
            <w:rtl w:val="0"/>
          </w:rPr>
          <w:t xml:space="preserve">ARO '17</w:t>
        </w:r>
      </w:hyperlink>
      <w:r w:rsidDel="00000000" w:rsidR="00000000" w:rsidRPr="00000000">
        <w:rPr>
          <w:rtl w:val="0"/>
        </w:rPr>
        <w:t xml:space="preserve">]</w:t>
      </w:r>
      <w:r w:rsidDel="00000000" w:rsidR="00000000" w:rsidRPr="00000000">
        <w:rPr>
          <w:rtl w:val="0"/>
        </w:rPr>
        <w:t xml:space="preserve">: R</w:t>
      </w:r>
      <w:r w:rsidDel="00000000" w:rsidR="00000000" w:rsidRPr="00000000">
        <w:rPr>
          <w:rtl w:val="0"/>
        </w:rPr>
        <w:t xml:space="preserve">etro. </w:t>
      </w:r>
      <w:r w:rsidDel="00000000" w:rsidR="00000000" w:rsidRPr="00000000">
        <w:rPr>
          <w:rFonts w:ascii="Cardo" w:cs="Cardo" w:eastAsia="Cardo" w:hAnsi="Cardo"/>
          <w:b w:val="1"/>
          <w:rtl w:val="0"/>
        </w:rPr>
        <w:t xml:space="preserve">NAC→ BCT or PMRT</w:t>
      </w:r>
      <w:r w:rsidDel="00000000" w:rsidR="00000000" w:rsidRPr="00000000">
        <w:rPr>
          <w:rtl w:val="0"/>
        </w:rPr>
        <w:t xml:space="preserve">.</w:t>
      </w:r>
    </w:p>
    <w:p w:rsidR="00000000" w:rsidDel="00000000" w:rsidP="00000000" w:rsidRDefault="00000000" w:rsidRPr="00000000" w14:paraId="00000D38">
      <w:pPr>
        <w:spacing w:line="240" w:lineRule="auto"/>
        <w:ind w:left="0" w:firstLine="0"/>
        <w:rPr/>
      </w:pPr>
      <w:r w:rsidDel="00000000" w:rsidR="00000000" w:rsidRPr="00000000">
        <w:rPr>
          <w:rtl w:val="0"/>
        </w:rPr>
        <w:tab/>
        <w:t xml:space="preserve">If residual TNBC after NAC, the 2.5y risk of locoregional recurrence is around 20%.</w:t>
      </w:r>
    </w:p>
    <w:p w:rsidR="00000000" w:rsidDel="00000000" w:rsidP="00000000" w:rsidRDefault="00000000" w:rsidRPr="00000000" w14:paraId="00000D39">
      <w:pPr>
        <w:ind w:firstLine="720"/>
        <w:rPr/>
      </w:pPr>
      <w:r w:rsidDel="00000000" w:rsidR="00000000" w:rsidRPr="00000000">
        <w:rPr>
          <w:rtl w:val="0"/>
        </w:rPr>
        <w:t xml:space="preserve">Recall: Utilize Xeloda for TNBC patients who do not achieve a pCR for a 5y OS benefit of 10% [</w:t>
      </w:r>
      <w:hyperlink w:anchor="solpf6r803xc">
        <w:r w:rsidDel="00000000" w:rsidR="00000000" w:rsidRPr="00000000">
          <w:rPr>
            <w:rtl w:val="0"/>
          </w:rPr>
          <w:t xml:space="preserve">CREATE-X</w:t>
        </w:r>
      </w:hyperlink>
      <w:r w:rsidDel="00000000" w:rsidR="00000000" w:rsidRPr="00000000">
        <w:rPr>
          <w:rtl w:val="0"/>
        </w:rPr>
        <w:t xml:space="preserve">].</w:t>
      </w:r>
    </w:p>
    <w:p w:rsidR="00000000" w:rsidDel="00000000" w:rsidP="00000000" w:rsidRDefault="00000000" w:rsidRPr="00000000" w14:paraId="00000D3A">
      <w:pPr>
        <w:numPr>
          <w:ilvl w:val="1"/>
          <w:numId w:val="84"/>
        </w:numPr>
        <w:spacing w:line="240" w:lineRule="auto"/>
        <w:ind w:left="1440" w:hanging="360"/>
      </w:pPr>
      <w:r w:rsidDel="00000000" w:rsidR="00000000" w:rsidRPr="00000000">
        <w:rPr>
          <w:rtl w:val="0"/>
        </w:rPr>
        <w:t xml:space="preserve">72 pts. Stage I-III. 1997-2015. MFU nearly 3y. </w:t>
      </w:r>
    </w:p>
    <w:p w:rsidR="00000000" w:rsidDel="00000000" w:rsidP="00000000" w:rsidRDefault="00000000" w:rsidRPr="00000000" w14:paraId="00000D3B">
      <w:pPr>
        <w:numPr>
          <w:ilvl w:val="2"/>
          <w:numId w:val="84"/>
        </w:numPr>
        <w:spacing w:line="240" w:lineRule="auto"/>
        <w:ind w:left="2160" w:hanging="360"/>
      </w:pPr>
      <w:r w:rsidDel="00000000" w:rsidR="00000000" w:rsidRPr="00000000">
        <w:rPr>
          <w:rtl w:val="0"/>
        </w:rPr>
        <w:t xml:space="preserve">pCR 36% - low rates compared to modern era pCR of 60% with carboplatin in TNBC [</w:t>
      </w:r>
      <w:hyperlink w:anchor="kix.sy1tweko46un">
        <w:r w:rsidDel="00000000" w:rsidR="00000000" w:rsidRPr="00000000">
          <w:rPr>
            <w:rtl w:val="0"/>
          </w:rPr>
          <w:t xml:space="preserve">BrighTNess</w:t>
        </w:r>
      </w:hyperlink>
      <w:r w:rsidDel="00000000" w:rsidR="00000000" w:rsidRPr="00000000">
        <w:rPr>
          <w:rtl w:val="0"/>
        </w:rPr>
        <w:t xml:space="preserve">].</w:t>
      </w:r>
    </w:p>
    <w:p w:rsidR="00000000" w:rsidDel="00000000" w:rsidP="00000000" w:rsidRDefault="00000000" w:rsidRPr="00000000" w14:paraId="00000D3C">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2.5y LRR for ± ypT0 of 22→ 0%.</w:t>
      </w:r>
    </w:p>
    <w:p w:rsidR="00000000" w:rsidDel="00000000" w:rsidP="00000000" w:rsidRDefault="00000000" w:rsidRPr="00000000" w14:paraId="00000D3D">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2.5y LRR for ± ypN0 of 23→ 5%.</w:t>
      </w:r>
    </w:p>
    <w:p w:rsidR="00000000" w:rsidDel="00000000" w:rsidP="00000000" w:rsidRDefault="00000000" w:rsidRPr="00000000" w14:paraId="00000D3E">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2.5 LRR for ± total pCR of 20→ 0%.</w:t>
      </w:r>
    </w:p>
    <w:p w:rsidR="00000000" w:rsidDel="00000000" w:rsidP="00000000" w:rsidRDefault="00000000" w:rsidRPr="00000000" w14:paraId="00000D3F">
      <w:pPr>
        <w:numPr>
          <w:ilvl w:val="1"/>
          <w:numId w:val="84"/>
        </w:numPr>
        <w:spacing w:line="240" w:lineRule="auto"/>
        <w:ind w:left="1440" w:hanging="360"/>
        <w:rPr>
          <w:u w:val="none"/>
        </w:rPr>
      </w:pPr>
      <w:r w:rsidDel="00000000" w:rsidR="00000000" w:rsidRPr="00000000">
        <w:rPr>
          <w:rtl w:val="0"/>
        </w:rPr>
        <w:t xml:space="preserve">There were also significantly more DFS events in patients without total pCR.</w:t>
      </w:r>
    </w:p>
    <w:bookmarkStart w:colFirst="0" w:colLast="0" w:name="bz4txa6s4law" w:id="222"/>
    <w:bookmarkEnd w:id="222"/>
    <w:p w:rsidR="00000000" w:rsidDel="00000000" w:rsidP="00000000" w:rsidRDefault="00000000" w:rsidRPr="00000000" w14:paraId="00000D40">
      <w:pPr>
        <w:numPr>
          <w:ilvl w:val="0"/>
          <w:numId w:val="84"/>
        </w:numPr>
        <w:spacing w:line="240" w:lineRule="auto"/>
      </w:pPr>
      <w:r w:rsidDel="00000000" w:rsidR="00000000" w:rsidRPr="00000000">
        <w:rPr>
          <w:b w:val="1"/>
          <w:rtl w:val="0"/>
        </w:rPr>
        <w:t xml:space="preserve">German LRR after N</w:t>
      </w:r>
      <w:r w:rsidDel="00000000" w:rsidR="00000000" w:rsidRPr="00000000">
        <w:rPr>
          <w:b w:val="1"/>
          <w:rtl w:val="0"/>
        </w:rPr>
        <w:t xml:space="preserve">AC</w:t>
      </w:r>
      <w:r w:rsidDel="00000000" w:rsidR="00000000" w:rsidRPr="00000000">
        <w:rPr>
          <w:rtl w:val="0"/>
        </w:rPr>
        <w:t xml:space="preserve"> [</w:t>
      </w:r>
      <w:hyperlink r:id="rId704">
        <w:r w:rsidDel="00000000" w:rsidR="00000000" w:rsidRPr="00000000">
          <w:rPr>
            <w:rtl w:val="0"/>
          </w:rPr>
          <w:t xml:space="preserve">Werutsky EJC '20</w:t>
        </w:r>
      </w:hyperlink>
      <w:r w:rsidDel="00000000" w:rsidR="00000000" w:rsidRPr="00000000">
        <w:rPr>
          <w:rtl w:val="0"/>
        </w:rPr>
        <w:t xml:space="preserve">]: </w:t>
      </w:r>
      <w:r w:rsidDel="00000000" w:rsidR="00000000" w:rsidRPr="00000000">
        <w:rPr>
          <w:b w:val="1"/>
          <w:rtl w:val="0"/>
        </w:rPr>
        <w:t xml:space="preserve">± pCR</w:t>
      </w:r>
      <w:r w:rsidDel="00000000" w:rsidR="00000000" w:rsidRPr="00000000">
        <w:rPr>
          <w:rtl w:val="0"/>
        </w:rPr>
        <w:t xml:space="preserve">.</w:t>
      </w:r>
    </w:p>
    <w:p w:rsidR="00000000" w:rsidDel="00000000" w:rsidP="00000000" w:rsidRDefault="00000000" w:rsidRPr="00000000" w14:paraId="00000D41">
      <w:pPr>
        <w:spacing w:line="240" w:lineRule="auto"/>
        <w:ind w:firstLine="720"/>
        <w:rPr/>
      </w:pPr>
      <w:r w:rsidDel="00000000" w:rsidR="00000000" w:rsidRPr="00000000">
        <w:rPr>
          <w:rFonts w:ascii="Gungsuh" w:cs="Gungsuh" w:eastAsia="Gungsuh" w:hAnsi="Gungsuh"/>
          <w:rtl w:val="0"/>
        </w:rPr>
        <w:t xml:space="preserve">Lack of pCR appears to have the largest impact on 5y LRR, followed closely by TNBC. Other risk factors associated with LRR on MVA include HR-HER2+, cN+, ≤ 50y, TPBC, G3, and cT4 disease.</w:t>
      </w:r>
    </w:p>
    <w:p w:rsidR="00000000" w:rsidDel="00000000" w:rsidP="00000000" w:rsidRDefault="00000000" w:rsidRPr="00000000" w14:paraId="00000D42">
      <w:pPr>
        <w:numPr>
          <w:ilvl w:val="1"/>
          <w:numId w:val="84"/>
        </w:numPr>
        <w:spacing w:line="240" w:lineRule="auto"/>
        <w:ind w:left="1440" w:hanging="360"/>
        <w:rPr/>
      </w:pPr>
      <w:r w:rsidDel="00000000" w:rsidR="00000000" w:rsidRPr="00000000">
        <w:rPr>
          <w:rtl w:val="0"/>
        </w:rPr>
        <w:t xml:space="preserve">10k women from 9 neoadjuvant German trials. MFU 5.5y.</w:t>
      </w:r>
    </w:p>
    <w:p w:rsidR="00000000" w:rsidDel="00000000" w:rsidP="00000000" w:rsidRDefault="00000000" w:rsidRPr="00000000" w14:paraId="00000D43">
      <w:pPr>
        <w:numPr>
          <w:ilvl w:val="2"/>
          <w:numId w:val="84"/>
        </w:numPr>
        <w:spacing w:line="240" w:lineRule="auto"/>
        <w:ind w:left="2160" w:hanging="360"/>
        <w:rPr/>
      </w:pPr>
      <w:r w:rsidDel="00000000" w:rsidR="00000000" w:rsidRPr="00000000">
        <w:rPr>
          <w:rtl w:val="0"/>
        </w:rPr>
        <w:t xml:space="preserve">RT as per national recommendations. </w:t>
      </w:r>
    </w:p>
    <w:p w:rsidR="00000000" w:rsidDel="00000000" w:rsidP="00000000" w:rsidRDefault="00000000" w:rsidRPr="00000000" w14:paraId="00000D44">
      <w:pPr>
        <w:numPr>
          <w:ilvl w:val="2"/>
          <w:numId w:val="84"/>
        </w:numPr>
        <w:spacing w:line="240" w:lineRule="auto"/>
        <w:ind w:left="2160" w:hanging="360"/>
        <w:rPr/>
      </w:pPr>
      <w:r w:rsidDel="00000000" w:rsidR="00000000" w:rsidRPr="00000000">
        <w:rPr>
          <w:rtl w:val="0"/>
        </w:rPr>
        <w:t xml:space="preserve">Recent retrospective of three of these German trials demonstrated PMRT is associated with a lower risk of LRR especially in cT3/4 patients and cN+ prior to radiotherapy including those who converted to ypN0 after neoadjuvant therapy [</w:t>
      </w:r>
      <w:hyperlink r:id="rId705">
        <w:r w:rsidDel="00000000" w:rsidR="00000000" w:rsidRPr="00000000">
          <w:rPr>
            <w:rtl w:val="0"/>
          </w:rPr>
          <w:t xml:space="preserve">Krug ASO '19</w:t>
        </w:r>
      </w:hyperlink>
      <w:r w:rsidDel="00000000" w:rsidR="00000000" w:rsidRPr="00000000">
        <w:rPr>
          <w:rtl w:val="0"/>
        </w:rPr>
        <w:t xml:space="preserve">].</w:t>
      </w:r>
    </w:p>
    <w:p w:rsidR="00000000" w:rsidDel="00000000" w:rsidP="00000000" w:rsidRDefault="00000000" w:rsidRPr="00000000" w14:paraId="00000D45">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10→ 4%.</w:t>
      </w:r>
    </w:p>
    <w:p w:rsidR="00000000" w:rsidDel="00000000" w:rsidP="00000000" w:rsidRDefault="00000000" w:rsidRPr="00000000" w14:paraId="00000D46">
      <w:pPr>
        <w:numPr>
          <w:ilvl w:val="1"/>
          <w:numId w:val="84"/>
        </w:numPr>
        <w:spacing w:line="240" w:lineRule="auto"/>
        <w:ind w:left="1440" w:hanging="360"/>
        <w:rPr>
          <w:u w:val="none"/>
        </w:rPr>
      </w:pPr>
      <w:r w:rsidDel="00000000" w:rsidR="00000000" w:rsidRPr="00000000">
        <w:rPr>
          <w:rtl w:val="0"/>
        </w:rPr>
        <w:t xml:space="preserve">Younger age, cN+, G3, non-pCR, and TNBC, but not surgery type, were independent LRR predictors on MVA.</w:t>
      </w:r>
    </w:p>
    <w:p w:rsidR="00000000" w:rsidDel="00000000" w:rsidP="00000000" w:rsidRDefault="00000000" w:rsidRPr="00000000" w14:paraId="00000D47">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HR+/HER2- of 6→ 4%.</w:t>
      </w:r>
    </w:p>
    <w:p w:rsidR="00000000" w:rsidDel="00000000" w:rsidP="00000000" w:rsidRDefault="00000000" w:rsidRPr="00000000" w14:paraId="00000D48">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HR-/HER2+ of 15→ 3%. </w:t>
      </w:r>
    </w:p>
    <w:p w:rsidR="00000000" w:rsidDel="00000000" w:rsidP="00000000" w:rsidRDefault="00000000" w:rsidRPr="00000000" w14:paraId="00000D49">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TNBC of 19→ 4%. </w:t>
      </w:r>
    </w:p>
    <w:p w:rsidR="00000000" w:rsidDel="00000000" w:rsidP="00000000" w:rsidRDefault="00000000" w:rsidRPr="00000000" w14:paraId="00000D4A">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TPBC of ~8→ 5% (p=0.15). </w:t>
      </w:r>
    </w:p>
    <w:p w:rsidR="00000000" w:rsidDel="00000000" w:rsidP="00000000" w:rsidRDefault="00000000" w:rsidRPr="00000000" w14:paraId="00000D4B">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BCS / MRM of ~8→ 11%. </w:t>
      </w:r>
    </w:p>
    <w:p w:rsidR="00000000" w:rsidDel="00000000" w:rsidP="00000000" w:rsidRDefault="00000000" w:rsidRPr="00000000" w14:paraId="00000D4C">
      <w:pPr>
        <w:numPr>
          <w:ilvl w:val="1"/>
          <w:numId w:val="84"/>
        </w:numPr>
        <w:spacing w:line="240" w:lineRule="auto"/>
        <w:ind w:left="1440" w:hanging="360"/>
        <w:rPr>
          <w:u w:val="none"/>
        </w:rPr>
      </w:pPr>
      <w:r w:rsidDel="00000000" w:rsidR="00000000" w:rsidRPr="00000000">
        <w:rPr>
          <w:rFonts w:ascii="Gungsuh" w:cs="Gungsuh" w:eastAsia="Gungsuh" w:hAnsi="Gungsuh"/>
          <w:rtl w:val="0"/>
        </w:rPr>
        <w:t xml:space="preserve">HR for LRR on MVA: cT4 / G3, TPBC, or ≤ 50y / cN+ / HR-HER2+ / TN / </w:t>
      </w:r>
      <w:r w:rsidDel="00000000" w:rsidR="00000000" w:rsidRPr="00000000">
        <w:rPr>
          <w:strike w:val="1"/>
          <w:rtl w:val="0"/>
        </w:rPr>
        <w:t xml:space="preserve">pCR</w:t>
      </w:r>
      <w:r w:rsidDel="00000000" w:rsidR="00000000" w:rsidRPr="00000000">
        <w:rPr>
          <w:rFonts w:ascii="Cardo" w:cs="Cardo" w:eastAsia="Cardo" w:hAnsi="Cardo"/>
          <w:rtl w:val="0"/>
        </w:rPr>
        <w:t xml:space="preserve"> of 1.23→ 1.33→ 1.5→ 2.7→ 3.3. </w:t>
      </w:r>
    </w:p>
    <w:p w:rsidR="00000000" w:rsidDel="00000000" w:rsidP="00000000" w:rsidRDefault="00000000" w:rsidRPr="00000000" w14:paraId="00000D4D">
      <w:pPr>
        <w:numPr>
          <w:ilvl w:val="0"/>
          <w:numId w:val="84"/>
        </w:numPr>
        <w:spacing w:line="240" w:lineRule="auto"/>
      </w:pPr>
      <w:r w:rsidDel="00000000" w:rsidR="00000000" w:rsidRPr="00000000">
        <w:rPr>
          <w:rtl w:val="0"/>
        </w:rPr>
        <w:t xml:space="preserve">RSI molecular signature </w:t>
      </w:r>
      <w:r w:rsidDel="00000000" w:rsidR="00000000" w:rsidRPr="00000000">
        <w:rPr>
          <w:rtl w:val="0"/>
        </w:rPr>
        <w:t xml:space="preserve">[</w:t>
      </w:r>
      <w:hyperlink r:id="rId706">
        <w:r w:rsidDel="00000000" w:rsidR="00000000" w:rsidRPr="00000000">
          <w:rPr>
            <w:rtl w:val="0"/>
          </w:rPr>
          <w:t xml:space="preserve">Torres-Roca IJROBP '15</w:t>
        </w:r>
      </w:hyperlink>
      <w:r w:rsidDel="00000000" w:rsidR="00000000" w:rsidRPr="00000000">
        <w:rPr>
          <w:rtl w:val="0"/>
        </w:rPr>
        <w:t xml:space="preserve">]</w:t>
      </w:r>
    </w:p>
    <w:p w:rsidR="00000000" w:rsidDel="00000000" w:rsidP="00000000" w:rsidRDefault="00000000" w:rsidRPr="00000000" w14:paraId="00000D4E">
      <w:pPr>
        <w:numPr>
          <w:ilvl w:val="1"/>
          <w:numId w:val="84"/>
        </w:numPr>
        <w:spacing w:line="240" w:lineRule="auto"/>
        <w:ind w:left="1440" w:hanging="360"/>
      </w:pPr>
      <w:r w:rsidDel="00000000" w:rsidR="00000000" w:rsidRPr="00000000">
        <w:rPr>
          <w:rtl w:val="0"/>
        </w:rPr>
        <w:t xml:space="preserve">343 pts. BCS + WBRT ± boost. MFU 10y.</w:t>
      </w:r>
    </w:p>
    <w:p w:rsidR="00000000" w:rsidDel="00000000" w:rsidP="00000000" w:rsidRDefault="00000000" w:rsidRPr="00000000" w14:paraId="00000D4F">
      <w:pPr>
        <w:numPr>
          <w:ilvl w:val="1"/>
          <w:numId w:val="84"/>
        </w:numPr>
        <w:spacing w:line="240" w:lineRule="auto"/>
        <w:ind w:left="1440" w:hanging="360"/>
      </w:pPr>
      <w:r w:rsidDel="00000000" w:rsidR="00000000" w:rsidRPr="00000000">
        <w:rPr>
          <w:rtl w:val="0"/>
        </w:rPr>
        <w:t xml:space="preserve">RSI did not uniformly predict for LR across the entire cohort.</w:t>
      </w:r>
    </w:p>
    <w:p w:rsidR="00000000" w:rsidDel="00000000" w:rsidP="00000000" w:rsidRDefault="00000000" w:rsidRPr="00000000" w14:paraId="00000D50">
      <w:pPr>
        <w:numPr>
          <w:ilvl w:val="1"/>
          <w:numId w:val="84"/>
        </w:numPr>
        <w:spacing w:line="240" w:lineRule="auto"/>
        <w:ind w:left="1440" w:hanging="360"/>
        <w:rPr>
          <w:u w:val="none"/>
        </w:rPr>
      </w:pPr>
      <w:r w:rsidDel="00000000" w:rsidR="00000000" w:rsidRPr="00000000">
        <w:rPr>
          <w:rtl w:val="0"/>
        </w:rPr>
        <w:t xml:space="preserve">Combining RSI with molecular subtype identified a TN radioresistant subset at higher risk of LR (HR 0.37). </w:t>
      </w:r>
    </w:p>
    <w:p w:rsidR="00000000" w:rsidDel="00000000" w:rsidP="00000000" w:rsidRDefault="00000000" w:rsidRPr="00000000" w14:paraId="00000D51">
      <w:pPr>
        <w:numPr>
          <w:ilvl w:val="1"/>
          <w:numId w:val="84"/>
        </w:numPr>
        <w:spacing w:line="240" w:lineRule="auto"/>
        <w:ind w:left="1440" w:hanging="360"/>
        <w:rPr>
          <w:u w:val="none"/>
        </w:rPr>
      </w:pPr>
      <w:r w:rsidDel="00000000" w:rsidR="00000000" w:rsidRPr="00000000">
        <w:rPr>
          <w:rtl w:val="0"/>
        </w:rPr>
        <w:t xml:space="preserve">MVA combined RSI with luminal subtype did not identify additional risk groups. </w:t>
      </w:r>
      <w:r w:rsidDel="00000000" w:rsidR="00000000" w:rsidRPr="00000000">
        <w:rPr>
          <w:rtl w:val="0"/>
        </w:rPr>
      </w:r>
    </w:p>
    <w:p w:rsidR="00000000" w:rsidDel="00000000" w:rsidP="00000000" w:rsidRDefault="00000000" w:rsidRPr="00000000" w14:paraId="00000D52">
      <w:pPr>
        <w:numPr>
          <w:ilvl w:val="0"/>
          <w:numId w:val="84"/>
        </w:numPr>
        <w:spacing w:line="240" w:lineRule="auto"/>
        <w:rPr/>
      </w:pPr>
      <w:r w:rsidDel="00000000" w:rsidR="00000000" w:rsidRPr="00000000">
        <w:rPr>
          <w:b w:val="1"/>
          <w:rtl w:val="0"/>
        </w:rPr>
        <w:t xml:space="preserve">MDACC LRR after NAC in T3N0 </w:t>
      </w:r>
      <w:r w:rsidDel="00000000" w:rsidR="00000000" w:rsidRPr="00000000">
        <w:rPr>
          <w:rtl w:val="0"/>
        </w:rPr>
        <w:t xml:space="preserve">[</w:t>
      </w:r>
      <w:hyperlink r:id="rId707">
        <w:r w:rsidDel="00000000" w:rsidR="00000000" w:rsidRPr="00000000">
          <w:rPr>
            <w:rtl w:val="0"/>
          </w:rPr>
          <w:t xml:space="preserve">Nagar IJROBP '11]</w:t>
        </w:r>
      </w:hyperlink>
      <w:r w:rsidDel="00000000" w:rsidR="00000000" w:rsidRPr="00000000">
        <w:rPr>
          <w:rtl w:val="0"/>
        </w:rPr>
        <w:t xml:space="preserve">: </w:t>
      </w:r>
      <w:r w:rsidDel="00000000" w:rsidR="00000000" w:rsidRPr="00000000">
        <w:rPr>
          <w:b w:val="1"/>
          <w:rtl w:val="0"/>
        </w:rPr>
        <w:t xml:space="preserve">NAC ± PMRT</w:t>
      </w:r>
      <w:r w:rsidDel="00000000" w:rsidR="00000000" w:rsidRPr="00000000">
        <w:rPr>
          <w:rtl w:val="0"/>
        </w:rPr>
        <w:t xml:space="preserve">. </w:t>
      </w:r>
    </w:p>
    <w:p w:rsidR="00000000" w:rsidDel="00000000" w:rsidP="00000000" w:rsidRDefault="00000000" w:rsidRPr="00000000" w14:paraId="00000D53">
      <w:pPr>
        <w:spacing w:line="240" w:lineRule="auto"/>
        <w:ind w:firstLine="720"/>
        <w:rPr/>
      </w:pPr>
      <w:r w:rsidDel="00000000" w:rsidR="00000000" w:rsidRPr="00000000">
        <w:rPr>
          <w:rtl w:val="0"/>
        </w:rPr>
        <w:t xml:space="preserve">Consider PMRT for all T3N0 after NAC.</w:t>
      </w:r>
    </w:p>
    <w:p w:rsidR="00000000" w:rsidDel="00000000" w:rsidP="00000000" w:rsidRDefault="00000000" w:rsidRPr="00000000" w14:paraId="00000D54">
      <w:pPr>
        <w:numPr>
          <w:ilvl w:val="1"/>
          <w:numId w:val="84"/>
        </w:numPr>
        <w:spacing w:line="240" w:lineRule="auto"/>
        <w:ind w:left="1440" w:hanging="360"/>
        <w:rPr/>
      </w:pPr>
      <w:r w:rsidDel="00000000" w:rsidR="00000000" w:rsidRPr="00000000">
        <w:rPr>
          <w:rtl w:val="0"/>
        </w:rPr>
        <w:t xml:space="preserve">162 T3N0 pts. Median nodes 15. 1985-2004. 8% pCR. </w:t>
      </w:r>
    </w:p>
    <w:p w:rsidR="00000000" w:rsidDel="00000000" w:rsidP="00000000" w:rsidRDefault="00000000" w:rsidRPr="00000000" w14:paraId="00000D55">
      <w:pPr>
        <w:numPr>
          <w:ilvl w:val="1"/>
          <w:numId w:val="84"/>
        </w:numPr>
        <w:spacing w:line="240" w:lineRule="auto"/>
        <w:ind w:left="1440" w:hanging="360"/>
        <w:rPr/>
      </w:pPr>
      <w:r w:rsidDel="00000000" w:rsidR="00000000" w:rsidRPr="00000000">
        <w:rPr>
          <w:rFonts w:ascii="Cardo" w:cs="Cardo" w:eastAsia="Cardo" w:hAnsi="Cardo"/>
          <w:rtl w:val="0"/>
        </w:rPr>
        <w:t xml:space="preserve">5y LRR 24→ 4%.</w:t>
      </w:r>
      <w:r w:rsidDel="00000000" w:rsidR="00000000" w:rsidRPr="00000000">
        <w:rPr>
          <w:rtl w:val="0"/>
        </w:rPr>
      </w:r>
    </w:p>
    <w:p w:rsidR="00000000" w:rsidDel="00000000" w:rsidP="00000000" w:rsidRDefault="00000000" w:rsidRPr="00000000" w14:paraId="00000D56">
      <w:pPr>
        <w:numPr>
          <w:ilvl w:val="0"/>
          <w:numId w:val="84"/>
        </w:numPr>
        <w:spacing w:line="240" w:lineRule="auto"/>
        <w:rPr/>
      </w:pPr>
      <w:r w:rsidDel="00000000" w:rsidR="00000000" w:rsidRPr="00000000">
        <w:rPr>
          <w:b w:val="1"/>
          <w:rtl w:val="0"/>
        </w:rPr>
        <w:t xml:space="preserve">MDACC LRR after NAC</w:t>
      </w:r>
      <w:r w:rsidDel="00000000" w:rsidR="00000000" w:rsidRPr="00000000">
        <w:rPr>
          <w:rtl w:val="0"/>
        </w:rPr>
        <w:t xml:space="preserve"> [</w:t>
      </w:r>
      <w:hyperlink r:id="rId708">
        <w:r w:rsidDel="00000000" w:rsidR="00000000" w:rsidRPr="00000000">
          <w:rPr>
            <w:rtl w:val="0"/>
          </w:rPr>
          <w:t xml:space="preserve">Huang JCO '04</w:t>
        </w:r>
      </w:hyperlink>
      <w:r w:rsidDel="00000000" w:rsidR="00000000" w:rsidRPr="00000000">
        <w:rPr>
          <w:rtl w:val="0"/>
        </w:rPr>
        <w:t xml:space="preserve">, </w:t>
      </w:r>
      <w:hyperlink r:id="rId709">
        <w:r w:rsidDel="00000000" w:rsidR="00000000" w:rsidRPr="00000000">
          <w:rPr>
            <w:rtl w:val="0"/>
          </w:rPr>
          <w:t xml:space="preserve">IJROBP '05]</w:t>
        </w:r>
      </w:hyperlink>
      <w:r w:rsidDel="00000000" w:rsidR="00000000" w:rsidRPr="00000000">
        <w:rPr>
          <w:rtl w:val="0"/>
        </w:rPr>
        <w:t xml:space="preserve">: </w:t>
      </w:r>
      <w:r w:rsidDel="00000000" w:rsidR="00000000" w:rsidRPr="00000000">
        <w:rPr>
          <w:b w:val="1"/>
          <w:rtl w:val="0"/>
        </w:rPr>
        <w:t xml:space="preserve">NAC ± PMRT</w:t>
      </w:r>
      <w:r w:rsidDel="00000000" w:rsidR="00000000" w:rsidRPr="00000000">
        <w:rPr>
          <w:rtl w:val="0"/>
        </w:rPr>
        <w:t xml:space="preserve">. </w:t>
        <w:br w:type="textWrapping"/>
        <w:t xml:space="preserve">The 2005 paper only looks at PMRT pts. </w:t>
      </w:r>
    </w:p>
    <w:p w:rsidR="00000000" w:rsidDel="00000000" w:rsidP="00000000" w:rsidRDefault="00000000" w:rsidRPr="00000000" w14:paraId="00000D57">
      <w:pPr>
        <w:numPr>
          <w:ilvl w:val="1"/>
          <w:numId w:val="84"/>
        </w:numPr>
        <w:spacing w:line="240" w:lineRule="auto"/>
        <w:ind w:left="1440" w:hanging="360"/>
        <w:rPr/>
      </w:pPr>
      <w:r w:rsidDel="00000000" w:rsidR="00000000" w:rsidRPr="00000000">
        <w:rPr>
          <w:rtl w:val="0"/>
        </w:rPr>
        <w:t xml:space="preserve">542 pts w PMRT, 134 pts without PMRT. Only ~10% pCR. 1974-2000. 95% rec'd adjuvant chemo. 34% tamox.</w:t>
      </w:r>
    </w:p>
    <w:p w:rsidR="00000000" w:rsidDel="00000000" w:rsidP="00000000" w:rsidRDefault="00000000" w:rsidRPr="00000000" w14:paraId="00000D58">
      <w:pPr>
        <w:numPr>
          <w:ilvl w:val="2"/>
          <w:numId w:val="84"/>
        </w:numPr>
        <w:spacing w:line="240" w:lineRule="auto"/>
        <w:ind w:left="2160" w:hanging="360"/>
        <w:rPr/>
      </w:pPr>
      <w:r w:rsidDel="00000000" w:rsidR="00000000" w:rsidRPr="00000000">
        <w:rPr>
          <w:rtl w:val="0"/>
        </w:rPr>
        <w:t xml:space="preserve">RT to CW, SCV, IM. </w:t>
      </w:r>
    </w:p>
    <w:p w:rsidR="00000000" w:rsidDel="00000000" w:rsidP="00000000" w:rsidRDefault="00000000" w:rsidRPr="00000000" w14:paraId="00000D59">
      <w:pPr>
        <w:numPr>
          <w:ilvl w:val="2"/>
          <w:numId w:val="84"/>
        </w:numPr>
        <w:spacing w:line="240" w:lineRule="auto"/>
        <w:ind w:left="2160" w:hanging="360"/>
        <w:rPr/>
      </w:pPr>
      <w:r w:rsidDel="00000000" w:rsidR="00000000" w:rsidRPr="00000000">
        <w:rPr>
          <w:rFonts w:ascii="Cardo" w:cs="Cardo" w:eastAsia="Cardo" w:hAnsi="Cardo"/>
          <w:rtl w:val="0"/>
        </w:rPr>
        <w:t xml:space="preserve">PMRT higher risk: Stage I-II 50→ 17%, Stage III+ 50→ 85%. Despite higher risk in PMRT, still lower LR!</w:t>
      </w:r>
    </w:p>
    <w:p w:rsidR="00000000" w:rsidDel="00000000" w:rsidP="00000000" w:rsidRDefault="00000000" w:rsidRPr="00000000" w14:paraId="00000D5A">
      <w:pPr>
        <w:numPr>
          <w:ilvl w:val="1"/>
          <w:numId w:val="84"/>
        </w:numPr>
        <w:spacing w:line="240" w:lineRule="auto"/>
        <w:ind w:left="1440" w:hanging="360"/>
        <w:rPr/>
      </w:pPr>
      <w:r w:rsidDel="00000000" w:rsidR="00000000" w:rsidRPr="00000000">
        <w:rPr>
          <w:rtl w:val="0"/>
        </w:rPr>
        <w:t xml:space="preserve">Around 2/3 have recurrence in the chest wall, while 1/3 have recurrence in SCV.</w:t>
      </w:r>
    </w:p>
    <w:p w:rsidR="00000000" w:rsidDel="00000000" w:rsidP="00000000" w:rsidRDefault="00000000" w:rsidRPr="00000000" w14:paraId="00000D5B">
      <w:pPr>
        <w:numPr>
          <w:ilvl w:val="2"/>
          <w:numId w:val="84"/>
        </w:numPr>
        <w:spacing w:line="240" w:lineRule="auto"/>
        <w:ind w:left="2160" w:hanging="360"/>
        <w:rPr/>
      </w:pPr>
      <w:r w:rsidDel="00000000" w:rsidR="00000000" w:rsidRPr="00000000">
        <w:rPr>
          <w:rtl w:val="0"/>
        </w:rPr>
        <w:t xml:space="preserve">Only 2% have failure in IMs, 6% axilla, and 8% infraclavicular.</w:t>
      </w:r>
    </w:p>
    <w:p w:rsidR="00000000" w:rsidDel="00000000" w:rsidP="00000000" w:rsidRDefault="00000000" w:rsidRPr="00000000" w14:paraId="00000D5C">
      <w:pPr>
        <w:numPr>
          <w:ilvl w:val="1"/>
          <w:numId w:val="84"/>
        </w:numPr>
        <w:spacing w:line="240" w:lineRule="auto"/>
        <w:ind w:left="1440" w:hanging="360"/>
        <w:rPr/>
      </w:pPr>
      <w:r w:rsidDel="00000000" w:rsidR="00000000" w:rsidRPr="00000000">
        <w:rPr>
          <w:rFonts w:ascii="Cardo" w:cs="Cardo" w:eastAsia="Cardo" w:hAnsi="Cardo"/>
          <w:rtl w:val="0"/>
        </w:rPr>
        <w:t xml:space="preserve">10y actuarial LRR 22→ 11%. 10y isolated LRR 20→ 8%. </w:t>
      </w:r>
    </w:p>
    <w:p w:rsidR="00000000" w:rsidDel="00000000" w:rsidP="00000000" w:rsidRDefault="00000000" w:rsidRPr="00000000" w14:paraId="00000D5D">
      <w:pPr>
        <w:numPr>
          <w:ilvl w:val="2"/>
          <w:numId w:val="84"/>
        </w:numPr>
        <w:spacing w:line="240" w:lineRule="auto"/>
        <w:ind w:left="2160" w:hanging="360"/>
        <w:rPr/>
      </w:pPr>
      <w:r w:rsidDel="00000000" w:rsidR="00000000" w:rsidRPr="00000000">
        <w:rPr>
          <w:rFonts w:ascii="Cardo" w:cs="Cardo" w:eastAsia="Cardo" w:hAnsi="Cardo"/>
          <w:b w:val="1"/>
          <w:rtl w:val="0"/>
        </w:rPr>
        <w:t xml:space="preserve">10y LRR for stage III+ pCR of 33→ 3%</w:t>
      </w:r>
      <w:r w:rsidDel="00000000" w:rsidR="00000000" w:rsidRPr="00000000">
        <w:rPr>
          <w:rtl w:val="0"/>
        </w:rPr>
        <w:t xml:space="preserve">. </w:t>
      </w:r>
      <w:r w:rsidDel="00000000" w:rsidR="00000000" w:rsidRPr="00000000">
        <w:rPr>
          <w:i w:val="1"/>
          <w:rtl w:val="0"/>
        </w:rPr>
        <w:t xml:space="preserve">No difference in LRR when adding PMRT for stage I-II w pCR.</w:t>
      </w:r>
    </w:p>
    <w:p w:rsidR="00000000" w:rsidDel="00000000" w:rsidP="00000000" w:rsidRDefault="00000000" w:rsidRPr="00000000" w14:paraId="00000D5E">
      <w:pPr>
        <w:numPr>
          <w:ilvl w:val="1"/>
          <w:numId w:val="84"/>
        </w:numPr>
        <w:spacing w:line="240" w:lineRule="auto"/>
        <w:ind w:left="1440" w:hanging="360"/>
        <w:rPr/>
      </w:pPr>
      <w:r w:rsidDel="00000000" w:rsidR="00000000" w:rsidRPr="00000000">
        <w:rPr>
          <w:rFonts w:ascii="Gungsuh" w:cs="Gungsuh" w:eastAsia="Gungsuh" w:hAnsi="Gungsuh"/>
          <w:rtl w:val="0"/>
        </w:rPr>
        <w:t xml:space="preserve">MVA LRR HRs for no PMRT / ≥ 20% nodes / IIIB+ / no tamox / &lt; PR / ER- of 4.7→ 3.6→ 2.4→ 2.2→ 1.9→ 1.7.</w:t>
      </w:r>
    </w:p>
    <w:p w:rsidR="00000000" w:rsidDel="00000000" w:rsidP="00000000" w:rsidRDefault="00000000" w:rsidRPr="00000000" w14:paraId="00000D5F">
      <w:pPr>
        <w:numPr>
          <w:ilvl w:val="1"/>
          <w:numId w:val="84"/>
        </w:numPr>
        <w:spacing w:line="240" w:lineRule="auto"/>
        <w:ind w:left="1440" w:hanging="360"/>
        <w:rPr/>
      </w:pPr>
      <w:r w:rsidDel="00000000" w:rsidR="00000000" w:rsidRPr="00000000">
        <w:rPr>
          <w:rFonts w:ascii="Cardo" w:cs="Cardo" w:eastAsia="Cardo" w:hAnsi="Cardo"/>
          <w:rtl w:val="0"/>
        </w:rPr>
        <w:t xml:space="preserve">MVA LRR HRs for skin or nipple invlmt / SCV+ / no tamox / ECE / ER- of 2.8→ 2.7→ 2.7→ 2.1→ 2.1.</w:t>
      </w:r>
    </w:p>
    <w:p w:rsidR="00000000" w:rsidDel="00000000" w:rsidP="00000000" w:rsidRDefault="00000000" w:rsidRPr="00000000" w14:paraId="00000D60">
      <w:pPr>
        <w:numPr>
          <w:ilvl w:val="2"/>
          <w:numId w:val="84"/>
        </w:numPr>
        <w:spacing w:line="240" w:lineRule="auto"/>
        <w:ind w:left="2160" w:hanging="360"/>
        <w:rPr/>
      </w:pPr>
      <w:r w:rsidDel="00000000" w:rsidR="00000000" w:rsidRPr="00000000">
        <w:rPr>
          <w:rFonts w:ascii="Cardo" w:cs="Cardo" w:eastAsia="Cardo" w:hAnsi="Cardo"/>
          <w:rtl w:val="0"/>
        </w:rPr>
        <w:t xml:space="preserve">10y LRR for 0-1 / 2 / 3 factors of 4→ 8→ 28%. </w:t>
      </w:r>
    </w:p>
    <w:p w:rsidR="00000000" w:rsidDel="00000000" w:rsidP="00000000" w:rsidRDefault="00000000" w:rsidRPr="00000000" w14:paraId="00000D61">
      <w:pPr>
        <w:numPr>
          <w:ilvl w:val="1"/>
          <w:numId w:val="84"/>
        </w:numPr>
        <w:spacing w:line="240" w:lineRule="auto"/>
        <w:ind w:left="1440" w:hanging="360"/>
        <w:rPr/>
      </w:pPr>
      <w:r w:rsidDel="00000000" w:rsidR="00000000" w:rsidRPr="00000000">
        <w:rPr>
          <w:rFonts w:ascii="Cardo" w:cs="Cardo" w:eastAsia="Cardo" w:hAnsi="Cardo"/>
          <w:rtl w:val="0"/>
        </w:rPr>
        <w:t xml:space="preserve">10y OS ~47→ 55% (p=0.06) but most pts who did not receive RT died of other diseases. 10y CSS ~55%. </w:t>
      </w:r>
    </w:p>
    <w:p w:rsidR="00000000" w:rsidDel="00000000" w:rsidP="00000000" w:rsidRDefault="00000000" w:rsidRPr="00000000" w14:paraId="00000D62">
      <w:pPr>
        <w:numPr>
          <w:ilvl w:val="2"/>
          <w:numId w:val="84"/>
        </w:numPr>
        <w:spacing w:line="240" w:lineRule="auto"/>
        <w:ind w:left="2160" w:hanging="360"/>
        <w:rPr/>
      </w:pPr>
      <w:r w:rsidDel="00000000" w:rsidR="00000000" w:rsidRPr="00000000">
        <w:rPr>
          <w:rFonts w:ascii="Cardo" w:cs="Cardo" w:eastAsia="Cardo" w:hAnsi="Cardo"/>
          <w:rtl w:val="0"/>
        </w:rPr>
        <w:t xml:space="preserve">10y CSS roughly 20→ 40% for any of: Stage IIIB+, cT4, N2+.  </w:t>
      </w:r>
      <w:r w:rsidDel="00000000" w:rsidR="00000000" w:rsidRPr="00000000">
        <w:rPr>
          <w:rtl w:val="0"/>
        </w:rPr>
      </w:r>
    </w:p>
    <w:p w:rsidR="00000000" w:rsidDel="00000000" w:rsidP="00000000" w:rsidRDefault="00000000" w:rsidRPr="00000000" w14:paraId="00000D63">
      <w:pPr>
        <w:numPr>
          <w:ilvl w:val="1"/>
          <w:numId w:val="84"/>
        </w:numPr>
        <w:spacing w:line="240" w:lineRule="auto"/>
        <w:ind w:left="1440" w:hanging="360"/>
        <w:rPr/>
      </w:pPr>
      <w:r w:rsidDel="00000000" w:rsidR="00000000" w:rsidRPr="00000000">
        <w:rPr>
          <w:rFonts w:ascii="Cardo" w:cs="Cardo" w:eastAsia="Cardo" w:hAnsi="Cardo"/>
          <w:rtl w:val="0"/>
        </w:rPr>
        <w:t xml:space="preserve">MVA CSS HRs for IIIB+ / no pCR / no PMRT / N2+ / &lt; PR / &lt; 10 nodes sampled / No tamox / ER- of  2.4→ 2.1→ 2→ 1.7→ 1.6→ 1.5→ 1.4→ 1.4. </w:t>
      </w:r>
    </w:p>
    <w:p w:rsidR="00000000" w:rsidDel="00000000" w:rsidP="00000000" w:rsidRDefault="00000000" w:rsidRPr="00000000" w14:paraId="00000D64">
      <w:pPr>
        <w:numPr>
          <w:ilvl w:val="0"/>
          <w:numId w:val="84"/>
        </w:numPr>
        <w:spacing w:line="240" w:lineRule="auto"/>
        <w:rPr/>
      </w:pPr>
      <w:r w:rsidDel="00000000" w:rsidR="00000000" w:rsidRPr="00000000">
        <w:rPr>
          <w:b w:val="1"/>
          <w:rtl w:val="0"/>
        </w:rPr>
        <w:t xml:space="preserve">Fowble </w:t>
      </w:r>
      <w:r w:rsidDel="00000000" w:rsidR="00000000" w:rsidRPr="00000000">
        <w:rPr>
          <w:rtl w:val="0"/>
        </w:rPr>
        <w:t xml:space="preserve">[</w:t>
      </w:r>
      <w:hyperlink r:id="rId710">
        <w:r w:rsidDel="00000000" w:rsidR="00000000" w:rsidRPr="00000000">
          <w:rPr>
            <w:rtl w:val="0"/>
          </w:rPr>
          <w:t xml:space="preserve">IJROBP '12</w:t>
        </w:r>
      </w:hyperlink>
      <w:r w:rsidDel="00000000" w:rsidR="00000000" w:rsidRPr="00000000">
        <w:rPr>
          <w:rtl w:val="0"/>
        </w:rPr>
        <w:t xml:space="preserve">]:</w:t>
      </w:r>
      <w:r w:rsidDel="00000000" w:rsidR="00000000" w:rsidRPr="00000000">
        <w:rPr>
          <w:b w:val="1"/>
          <w:rtl w:val="0"/>
        </w:rPr>
        <w:t xml:space="preserve"> NAC without PMRT for stage II-III disease</w:t>
      </w:r>
      <w:r w:rsidDel="00000000" w:rsidR="00000000" w:rsidRPr="00000000">
        <w:rPr>
          <w:rtl w:val="0"/>
        </w:rPr>
        <w:t xml:space="preserve">.</w:t>
      </w:r>
    </w:p>
    <w:p w:rsidR="00000000" w:rsidDel="00000000" w:rsidP="00000000" w:rsidRDefault="00000000" w:rsidRPr="00000000" w14:paraId="00000D65">
      <w:pPr>
        <w:numPr>
          <w:ilvl w:val="1"/>
          <w:numId w:val="84"/>
        </w:numPr>
        <w:spacing w:line="240" w:lineRule="auto"/>
        <w:ind w:left="1440" w:hanging="360"/>
        <w:rPr/>
      </w:pPr>
      <w:r w:rsidDel="00000000" w:rsidR="00000000" w:rsidRPr="00000000">
        <w:rPr>
          <w:rFonts w:ascii="Gungsuh" w:cs="Gungsuh" w:eastAsia="Gungsuh" w:hAnsi="Gungsuh"/>
          <w:rtl w:val="0"/>
        </w:rPr>
        <w:t xml:space="preserve">T1-2N0-1 aged &gt; 40y, ER+, pCR or 0-3 nodes without LVSI or ECE have ~6y LRF ≤ 10%.</w:t>
      </w:r>
      <w:r w:rsidDel="00000000" w:rsidR="00000000" w:rsidRPr="00000000">
        <w:rPr>
          <w:rtl w:val="0"/>
        </w:rPr>
      </w:r>
    </w:p>
    <w:p w:rsidR="00000000" w:rsidDel="00000000" w:rsidP="00000000" w:rsidRDefault="00000000" w:rsidRPr="00000000" w14:paraId="00000D66">
      <w:pPr>
        <w:numPr>
          <w:ilvl w:val="0"/>
          <w:numId w:val="84"/>
        </w:numPr>
        <w:spacing w:line="240" w:lineRule="auto"/>
        <w:rPr/>
      </w:pPr>
      <w:r w:rsidDel="00000000" w:rsidR="00000000" w:rsidRPr="00000000">
        <w:rPr>
          <w:b w:val="1"/>
          <w:rtl w:val="0"/>
        </w:rPr>
        <w:t xml:space="preserve">Valachis </w:t>
      </w:r>
      <w:r w:rsidDel="00000000" w:rsidR="00000000" w:rsidRPr="00000000">
        <w:rPr>
          <w:rtl w:val="0"/>
        </w:rPr>
        <w:t xml:space="preserve">[</w:t>
      </w:r>
      <w:hyperlink r:id="rId711">
        <w:r w:rsidDel="00000000" w:rsidR="00000000" w:rsidRPr="00000000">
          <w:rPr>
            <w:rtl w:val="0"/>
          </w:rPr>
          <w:t xml:space="preserve">Cancer '18</w:t>
        </w:r>
      </w:hyperlink>
      <w:r w:rsidDel="00000000" w:rsidR="00000000" w:rsidRPr="00000000">
        <w:rPr>
          <w:rtl w:val="0"/>
        </w:rPr>
        <w:t xml:space="preserve">]: </w:t>
      </w:r>
      <w:r w:rsidDel="00000000" w:rsidR="00000000" w:rsidRPr="00000000">
        <w:rPr>
          <w:b w:val="1"/>
          <w:rtl w:val="0"/>
        </w:rPr>
        <w:t xml:space="preserve">NAC + BCT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67">
      <w:pPr>
        <w:spacing w:line="240" w:lineRule="auto"/>
        <w:ind w:firstLine="720"/>
        <w:rPr/>
      </w:pPr>
      <w:r w:rsidDel="00000000" w:rsidR="00000000" w:rsidRPr="00000000">
        <w:rPr>
          <w:rtl w:val="0"/>
        </w:rPr>
        <w:t xml:space="preserve">Clinical stage T3+ and ypT+ are RF for LRR, not LR. Where is RT missing these patients? In the IMs for fear of heart dose?</w:t>
      </w:r>
    </w:p>
    <w:p w:rsidR="00000000" w:rsidDel="00000000" w:rsidP="00000000" w:rsidRDefault="00000000" w:rsidRPr="00000000" w14:paraId="00000D68">
      <w:pPr>
        <w:spacing w:line="240" w:lineRule="auto"/>
        <w:ind w:firstLine="720"/>
        <w:rPr/>
      </w:pPr>
      <w:r w:rsidDel="00000000" w:rsidR="00000000" w:rsidRPr="00000000">
        <w:rPr>
          <w:rtl w:val="0"/>
        </w:rPr>
        <w:t xml:space="preserve">ER(-) is the biggest factor for LR. ER(-) by itself will increase LR to nearly 10%. </w:t>
      </w:r>
    </w:p>
    <w:p w:rsidR="00000000" w:rsidDel="00000000" w:rsidP="00000000" w:rsidRDefault="00000000" w:rsidRPr="00000000" w14:paraId="00000D69">
      <w:pPr>
        <w:numPr>
          <w:ilvl w:val="1"/>
          <w:numId w:val="84"/>
        </w:numPr>
        <w:spacing w:line="240" w:lineRule="auto"/>
        <w:ind w:left="1440" w:hanging="360"/>
        <w:rPr/>
      </w:pPr>
      <w:r w:rsidDel="00000000" w:rsidR="00000000" w:rsidRPr="00000000">
        <w:rPr>
          <w:rtl w:val="0"/>
        </w:rPr>
        <w:t xml:space="preserve">9 studies with 4,125 patients. </w:t>
      </w:r>
    </w:p>
    <w:p w:rsidR="00000000" w:rsidDel="00000000" w:rsidP="00000000" w:rsidRDefault="00000000" w:rsidRPr="00000000" w14:paraId="00000D6A">
      <w:pPr>
        <w:numPr>
          <w:ilvl w:val="1"/>
          <w:numId w:val="84"/>
        </w:numPr>
        <w:spacing w:line="240" w:lineRule="auto"/>
        <w:ind w:left="1440" w:hanging="360"/>
        <w:rPr/>
      </w:pPr>
      <w:r w:rsidDel="00000000" w:rsidR="00000000" w:rsidRPr="00000000">
        <w:rPr>
          <w:rFonts w:ascii="Cardo" w:cs="Cardo" w:eastAsia="Cardo" w:hAnsi="Cardo"/>
          <w:rtl w:val="0"/>
        </w:rPr>
        <w:t xml:space="preserve">10y LR / LRR of 6.5→ 10.3%.</w:t>
      </w:r>
    </w:p>
    <w:p w:rsidR="00000000" w:rsidDel="00000000" w:rsidP="00000000" w:rsidRDefault="00000000" w:rsidRPr="00000000" w14:paraId="00000D6B">
      <w:pPr>
        <w:numPr>
          <w:ilvl w:val="1"/>
          <w:numId w:val="84"/>
        </w:numPr>
        <w:spacing w:line="240" w:lineRule="auto"/>
        <w:ind w:left="1440" w:hanging="360"/>
        <w:rPr/>
      </w:pPr>
      <w:r w:rsidDel="00000000" w:rsidR="00000000" w:rsidRPr="00000000">
        <w:rPr>
          <w:rFonts w:ascii="Cardo" w:cs="Cardo" w:eastAsia="Cardo" w:hAnsi="Cardo"/>
          <w:rtl w:val="0"/>
        </w:rPr>
        <w:t xml:space="preserve">RF for LR: ER- / 4+ LN / ypN+ / cN+ with HR of 1.9→ 1.7→ 1.5→ 1.4. </w:t>
      </w:r>
    </w:p>
    <w:p w:rsidR="00000000" w:rsidDel="00000000" w:rsidP="00000000" w:rsidRDefault="00000000" w:rsidRPr="00000000" w14:paraId="00000D6C">
      <w:pPr>
        <w:numPr>
          <w:ilvl w:val="2"/>
          <w:numId w:val="84"/>
        </w:numPr>
        <w:spacing w:line="240" w:lineRule="auto"/>
        <w:ind w:left="2160" w:hanging="360"/>
        <w:rPr/>
      </w:pPr>
      <w:r w:rsidDel="00000000" w:rsidR="00000000" w:rsidRPr="00000000">
        <w:rPr>
          <w:rtl w:val="0"/>
        </w:rPr>
        <w:t xml:space="preserve">10y LR for 0-</w:t>
      </w:r>
      <w:r w:rsidDel="00000000" w:rsidR="00000000" w:rsidRPr="00000000">
        <w:rPr>
          <w:rtl w:val="0"/>
        </w:rPr>
        <w:t xml:space="preserve">1 / 2</w:t>
      </w:r>
      <w:r w:rsidDel="00000000" w:rsidR="00000000" w:rsidRPr="00000000">
        <w:rPr>
          <w:rtl w:val="0"/>
        </w:rPr>
        <w:t xml:space="preserve">-</w:t>
      </w:r>
      <w:r w:rsidDel="00000000" w:rsidR="00000000" w:rsidRPr="00000000">
        <w:rPr>
          <w:rtl w:val="0"/>
        </w:rPr>
        <w:t xml:space="preserve">4 / 5</w:t>
      </w:r>
      <w:r w:rsidDel="00000000" w:rsidR="00000000" w:rsidRPr="00000000">
        <w:rPr>
          <w:rFonts w:ascii="Cardo" w:cs="Cardo" w:eastAsia="Cardo" w:hAnsi="Cardo"/>
          <w:rtl w:val="0"/>
        </w:rPr>
        <w:t xml:space="preserve"> points of 4→ 8→ 20%. </w:t>
      </w:r>
      <w:r w:rsidDel="00000000" w:rsidR="00000000" w:rsidRPr="00000000">
        <w:rPr>
          <w:i w:val="1"/>
          <w:rtl w:val="0"/>
        </w:rPr>
        <w:t xml:space="preserve">Scoring: ER- 2 points, rest 1. </w:t>
      </w:r>
    </w:p>
    <w:p w:rsidR="00000000" w:rsidDel="00000000" w:rsidP="00000000" w:rsidRDefault="00000000" w:rsidRPr="00000000" w14:paraId="00000D6D">
      <w:pPr>
        <w:numPr>
          <w:ilvl w:val="1"/>
          <w:numId w:val="84"/>
        </w:numPr>
        <w:spacing w:line="240" w:lineRule="auto"/>
        <w:ind w:left="1440" w:hanging="360"/>
        <w:rPr/>
      </w:pPr>
      <w:r w:rsidDel="00000000" w:rsidR="00000000" w:rsidRPr="00000000">
        <w:rPr>
          <w:rFonts w:ascii="Cardo" w:cs="Cardo" w:eastAsia="Cardo" w:hAnsi="Cardo"/>
          <w:rtl w:val="0"/>
        </w:rPr>
        <w:t xml:space="preserve">RF for LRR: 4+ LN / ER- / ypN+ / cT3+ / ypT+ / cN+ with HR of 2→ 1.8→ 1.7→ 1.6→ 1.4→ 1.3.</w:t>
      </w:r>
    </w:p>
    <w:p w:rsidR="00000000" w:rsidDel="00000000" w:rsidP="00000000" w:rsidRDefault="00000000" w:rsidRPr="00000000" w14:paraId="00000D6E">
      <w:pPr>
        <w:numPr>
          <w:ilvl w:val="2"/>
          <w:numId w:val="84"/>
        </w:numPr>
        <w:spacing w:line="240" w:lineRule="auto"/>
        <w:ind w:left="2160" w:hanging="360"/>
        <w:rPr/>
      </w:pPr>
      <w:r w:rsidDel="00000000" w:rsidR="00000000" w:rsidRPr="00000000">
        <w:rPr>
          <w:rtl w:val="0"/>
        </w:rPr>
        <w:t xml:space="preserve">10y LRR for 0-</w:t>
      </w:r>
      <w:r w:rsidDel="00000000" w:rsidR="00000000" w:rsidRPr="00000000">
        <w:rPr>
          <w:rtl w:val="0"/>
        </w:rPr>
        <w:t xml:space="preserve">2 / 3</w:t>
      </w:r>
      <w:r w:rsidDel="00000000" w:rsidR="00000000" w:rsidRPr="00000000">
        <w:rPr>
          <w:rFonts w:ascii="Cardo" w:cs="Cardo" w:eastAsia="Cardo" w:hAnsi="Cardo"/>
          <w:rtl w:val="0"/>
        </w:rPr>
        <w:t xml:space="preserve">-6 / 7-10 points of 3→ 10→ 24%. </w:t>
      </w:r>
      <w:r w:rsidDel="00000000" w:rsidR="00000000" w:rsidRPr="00000000">
        <w:rPr>
          <w:i w:val="1"/>
          <w:rtl w:val="0"/>
        </w:rPr>
        <w:t xml:space="preserve">Scoring: cN+ and ypT+ 1 point, rest 2.</w:t>
      </w:r>
    </w:p>
    <w:p w:rsidR="00000000" w:rsidDel="00000000" w:rsidP="00000000" w:rsidRDefault="00000000" w:rsidRPr="00000000" w14:paraId="00000D6F">
      <w:pPr>
        <w:numPr>
          <w:ilvl w:val="1"/>
          <w:numId w:val="84"/>
        </w:numPr>
        <w:spacing w:line="240" w:lineRule="auto"/>
        <w:ind w:left="1440" w:hanging="360"/>
        <w:rPr/>
      </w:pPr>
      <w:r w:rsidDel="00000000" w:rsidR="00000000" w:rsidRPr="00000000">
        <w:rPr>
          <w:rtl w:val="0"/>
        </w:rPr>
        <w:t xml:space="preserve">Time to recurrence &lt; 2y was associated with worse outcome.</w:t>
      </w:r>
    </w:p>
    <w:p w:rsidR="00000000" w:rsidDel="00000000" w:rsidP="00000000" w:rsidRDefault="00000000" w:rsidRPr="00000000" w14:paraId="00000D70">
      <w:pPr>
        <w:pStyle w:val="Heading2"/>
        <w:rPr>
          <w:i w:val="1"/>
        </w:rPr>
      </w:pPr>
      <w:bookmarkStart w:colFirst="0" w:colLast="0" w:name="_oxxiynpmk4ha" w:id="223"/>
      <w:bookmarkEnd w:id="223"/>
      <w:hyperlink r:id="rId712">
        <w:r w:rsidDel="00000000" w:rsidR="00000000" w:rsidRPr="00000000">
          <w:rPr>
            <w:i w:val="1"/>
            <w:color w:val="1155cc"/>
            <w:u w:val="single"/>
          </w:rPr>
          <w:drawing>
            <wp:inline distB="114300" distT="114300" distL="114300" distR="114300">
              <wp:extent cx="6859270" cy="5676900"/>
              <wp:effectExtent b="12700" l="12700" r="12700" t="12700"/>
              <wp:docPr id="38" name="image31.png"/>
              <a:graphic>
                <a:graphicData uri="http://schemas.openxmlformats.org/drawingml/2006/picture">
                  <pic:pic>
                    <pic:nvPicPr>
                      <pic:cNvPr id="0" name="image31.png"/>
                      <pic:cNvPicPr preferRelativeResize="0"/>
                    </pic:nvPicPr>
                    <pic:blipFill>
                      <a:blip r:embed="rId713"/>
                      <a:srcRect b="0" l="0" r="0" t="0"/>
                      <a:stretch>
                        <a:fillRect/>
                      </a:stretch>
                    </pic:blipFill>
                    <pic:spPr>
                      <a:xfrm>
                        <a:off x="0" y="0"/>
                        <a:ext cx="6859270" cy="56769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D71">
      <w:pPr>
        <w:pStyle w:val="Heading2"/>
        <w:rPr/>
      </w:pPr>
      <w:bookmarkStart w:colFirst="0" w:colLast="0" w:name="_a7j8hzvpyo4r" w:id="224"/>
      <w:bookmarkEnd w:id="224"/>
      <w:hyperlink w:anchor="_bogdqk4qq6y1">
        <w:r w:rsidDel="00000000" w:rsidR="00000000" w:rsidRPr="00000000">
          <w:rPr>
            <w:rtl w:val="0"/>
          </w:rPr>
          <w:t xml:space="preserve">Future Directions for NAC</w:t>
        </w:r>
      </w:hyperlink>
      <w:r w:rsidDel="00000000" w:rsidR="00000000" w:rsidRPr="00000000">
        <w:rPr>
          <w:rtl w:val="0"/>
        </w:rPr>
      </w:r>
    </w:p>
    <w:p w:rsidR="00000000" w:rsidDel="00000000" w:rsidP="00000000" w:rsidRDefault="00000000" w:rsidRPr="00000000" w14:paraId="00000D72">
      <w:pPr>
        <w:ind w:left="0" w:firstLine="0"/>
        <w:rPr/>
      </w:pPr>
      <w:r w:rsidDel="00000000" w:rsidR="00000000" w:rsidRPr="00000000">
        <w:rPr>
          <w:rtl w:val="0"/>
        </w:rPr>
        <w:t xml:space="preserve">See NCTN Trial Portfolios by Disease Site: [</w:t>
      </w:r>
      <w:hyperlink r:id="rId714">
        <w:r w:rsidDel="00000000" w:rsidR="00000000" w:rsidRPr="00000000">
          <w:rPr>
            <w:rtl w:val="0"/>
          </w:rPr>
          <w:t xml:space="preserve">Breast</w:t>
        </w:r>
      </w:hyperlink>
      <w:r w:rsidDel="00000000" w:rsidR="00000000" w:rsidRPr="00000000">
        <w:rPr>
          <w:rtl w:val="0"/>
        </w:rPr>
        <w:t xml:space="preserve">] and [</w:t>
      </w:r>
      <w:hyperlink w:anchor="_vw08ws6bnc73">
        <w:r w:rsidDel="00000000" w:rsidR="00000000" w:rsidRPr="00000000">
          <w:rPr>
            <w:rtl w:val="0"/>
          </w:rPr>
          <w:t xml:space="preserve">Future Directions</w:t>
        </w:r>
      </w:hyperlink>
      <w:r w:rsidDel="00000000" w:rsidR="00000000" w:rsidRPr="00000000">
        <w:rPr>
          <w:rtl w:val="0"/>
        </w:rPr>
        <w:t xml:space="preserve">].</w:t>
      </w:r>
      <w:r w:rsidDel="00000000" w:rsidR="00000000" w:rsidRPr="00000000">
        <w:rPr>
          <w:rtl w:val="0"/>
        </w:rPr>
      </w:r>
    </w:p>
    <w:bookmarkStart w:colFirst="0" w:colLast="0" w:name="up41nnwocsoz" w:id="225"/>
    <w:bookmarkEnd w:id="225"/>
    <w:p w:rsidR="00000000" w:rsidDel="00000000" w:rsidP="00000000" w:rsidRDefault="00000000" w:rsidRPr="00000000" w14:paraId="00000D73">
      <w:pPr>
        <w:numPr>
          <w:ilvl w:val="0"/>
          <w:numId w:val="84"/>
        </w:numPr>
        <w:rPr/>
      </w:pPr>
      <w:r w:rsidDel="00000000" w:rsidR="00000000" w:rsidRPr="00000000">
        <w:rPr>
          <w:b w:val="1"/>
          <w:rtl w:val="0"/>
        </w:rPr>
        <w:t xml:space="preserve">Alliance A011202 [</w:t>
      </w:r>
      <w:hyperlink r:id="rId715">
        <w:r w:rsidDel="00000000" w:rsidR="00000000" w:rsidRPr="00000000">
          <w:rPr>
            <w:rtl w:val="0"/>
          </w:rPr>
          <w:t xml:space="preserve">NCT01901094</w:t>
        </w:r>
      </w:hyperlink>
      <w:r w:rsidDel="00000000" w:rsidR="00000000" w:rsidRPr="00000000">
        <w:rPr>
          <w:rtl w:val="0"/>
        </w:rPr>
        <w:t xml:space="preserve">]</w:t>
      </w:r>
      <w:r w:rsidDel="00000000" w:rsidR="00000000" w:rsidRPr="00000000">
        <w:rPr>
          <w:rtl w:val="0"/>
        </w:rPr>
        <w:t xml:space="preserve">: cT1-3N1 </w:t>
      </w:r>
      <w:r w:rsidDel="00000000" w:rsidR="00000000" w:rsidRPr="00000000">
        <w:rPr>
          <w:rFonts w:ascii="Cardo" w:cs="Cardo" w:eastAsia="Cardo" w:hAnsi="Cardo"/>
          <w:b w:val="1"/>
          <w:rtl w:val="0"/>
        </w:rPr>
        <w:t xml:space="preserve">NAC→ SLN ypN+→ RNI ± ALND</w:t>
      </w:r>
      <w:r w:rsidDel="00000000" w:rsidR="00000000" w:rsidRPr="00000000">
        <w:rPr>
          <w:rtl w:val="0"/>
        </w:rPr>
        <w:t xml:space="preserve">.</w:t>
      </w:r>
    </w:p>
    <w:p w:rsidR="00000000" w:rsidDel="00000000" w:rsidP="00000000" w:rsidRDefault="00000000" w:rsidRPr="00000000" w14:paraId="00000D74">
      <w:pPr>
        <w:numPr>
          <w:ilvl w:val="1"/>
          <w:numId w:val="84"/>
        </w:numPr>
        <w:ind w:left="1440" w:hanging="360"/>
        <w:rPr/>
      </w:pPr>
      <w:r w:rsidDel="00000000" w:rsidR="00000000" w:rsidRPr="00000000">
        <w:rPr>
          <w:rtl w:val="0"/>
        </w:rPr>
        <w:t xml:space="preserve">AMAROS-like question for ypN+. Surgery (BCS or MRM) with positive SLNBx. </w:t>
      </w:r>
    </w:p>
    <w:p w:rsidR="00000000" w:rsidDel="00000000" w:rsidP="00000000" w:rsidRDefault="00000000" w:rsidRPr="00000000" w14:paraId="00000D75">
      <w:pPr>
        <w:numPr>
          <w:ilvl w:val="1"/>
          <w:numId w:val="84"/>
        </w:numPr>
        <w:ind w:left="1440" w:hanging="360"/>
        <w:rPr>
          <w:u w:val="none"/>
        </w:rPr>
      </w:pPr>
      <w:r w:rsidDel="00000000" w:rsidR="00000000" w:rsidRPr="00000000">
        <w:rPr>
          <w:rtl w:val="0"/>
        </w:rPr>
        <w:t xml:space="preserve">CW boost is mandated in these patients (unlike B-51). RNI to undissected axilla (level III) on the control arm.</w:t>
      </w:r>
    </w:p>
    <w:p w:rsidR="00000000" w:rsidDel="00000000" w:rsidP="00000000" w:rsidRDefault="00000000" w:rsidRPr="00000000" w14:paraId="00000D76">
      <w:pPr>
        <w:numPr>
          <w:ilvl w:val="1"/>
          <w:numId w:val="84"/>
        </w:numPr>
        <w:ind w:left="1440" w:hanging="360"/>
        <w:rPr>
          <w:u w:val="none"/>
        </w:rPr>
      </w:pPr>
      <w:r w:rsidDel="00000000" w:rsidR="00000000" w:rsidRPr="00000000">
        <w:rPr>
          <w:rtl w:val="0"/>
        </w:rPr>
        <w:t xml:space="preserve">[</w:t>
      </w:r>
      <w:hyperlink w:anchor="kix.2b74gxtn9rhd">
        <w:r w:rsidDel="00000000" w:rsidR="00000000" w:rsidRPr="00000000">
          <w:rPr>
            <w:rtl w:val="0"/>
          </w:rPr>
          <w:t xml:space="preserve">Z1071</w:t>
        </w:r>
      </w:hyperlink>
      <w:r w:rsidDel="00000000" w:rsidR="00000000" w:rsidRPr="00000000">
        <w:rPr>
          <w:rtl w:val="0"/>
        </w:rPr>
        <w:t xml:space="preserve">] advises</w:t>
      </w:r>
      <w:r w:rsidDel="00000000" w:rsidR="00000000" w:rsidRPr="00000000">
        <w:rPr>
          <w:rtl w:val="0"/>
        </w:rPr>
        <w:t xml:space="preserve"> caution with SLNB after NAC. </w:t>
      </w:r>
    </w:p>
    <w:bookmarkStart w:colFirst="0" w:colLast="0" w:name="tc7hrjgeh2zs" w:id="226"/>
    <w:bookmarkEnd w:id="226"/>
    <w:p w:rsidR="00000000" w:rsidDel="00000000" w:rsidP="00000000" w:rsidRDefault="00000000" w:rsidRPr="00000000" w14:paraId="00000D77">
      <w:pPr>
        <w:numPr>
          <w:ilvl w:val="0"/>
          <w:numId w:val="84"/>
        </w:numPr>
      </w:pPr>
      <w:r w:rsidDel="00000000" w:rsidR="00000000" w:rsidRPr="00000000">
        <w:rPr>
          <w:b w:val="1"/>
          <w:rtl w:val="0"/>
        </w:rPr>
        <w:t xml:space="preserve">NSABP B-51 / RTOG 1304 </w:t>
      </w:r>
      <w:r w:rsidDel="00000000" w:rsidR="00000000" w:rsidRPr="00000000">
        <w:rPr>
          <w:rtl w:val="0"/>
        </w:rPr>
        <w:t xml:space="preserve">[</w:t>
      </w:r>
      <w:hyperlink r:id="rId716">
        <w:r w:rsidDel="00000000" w:rsidR="00000000" w:rsidRPr="00000000">
          <w:rPr>
            <w:rtl w:val="0"/>
          </w:rPr>
          <w:t xml:space="preserve">Constraints (table 3)</w:t>
        </w:r>
      </w:hyperlink>
      <w:r w:rsidDel="00000000" w:rsidR="00000000" w:rsidRPr="00000000">
        <w:rPr>
          <w:rtl w:val="0"/>
        </w:rPr>
        <w:t xml:space="preserve">, </w:t>
      </w:r>
      <w:hyperlink r:id="rId717">
        <w:r w:rsidDel="00000000" w:rsidR="00000000" w:rsidRPr="00000000">
          <w:rPr>
            <w:rtl w:val="0"/>
          </w:rPr>
          <w:t xml:space="preserve">NCT01872975</w:t>
        </w:r>
      </w:hyperlink>
      <w:r w:rsidDel="00000000" w:rsidR="00000000" w:rsidRPr="00000000">
        <w:rPr>
          <w:rtl w:val="0"/>
        </w:rPr>
        <w:t xml:space="preserve">]</w:t>
      </w:r>
      <w:r w:rsidDel="00000000" w:rsidR="00000000" w:rsidRPr="00000000">
        <w:rPr>
          <w:rtl w:val="0"/>
        </w:rPr>
        <w:t xml:space="preserve">: cT1-3N1 </w:t>
      </w:r>
      <w:r w:rsidDel="00000000" w:rsidR="00000000" w:rsidRPr="00000000">
        <w:rPr>
          <w:rFonts w:ascii="Cardo" w:cs="Cardo" w:eastAsia="Cardo" w:hAnsi="Cardo"/>
          <w:b w:val="1"/>
          <w:rtl w:val="0"/>
        </w:rPr>
        <w:t xml:space="preserve">NAC→ SLN ypN0</w:t>
      </w:r>
      <w:r w:rsidDel="00000000" w:rsidR="00000000" w:rsidRPr="00000000">
        <w:rPr>
          <w:rtl w:val="0"/>
        </w:rPr>
        <w:t xml:space="preserve"> </w:t>
      </w:r>
      <w:r w:rsidDel="00000000" w:rsidR="00000000" w:rsidRPr="00000000">
        <w:rPr>
          <w:b w:val="1"/>
          <w:rtl w:val="0"/>
        </w:rPr>
        <w:t xml:space="preserve">± CW/RNI</w:t>
      </w:r>
      <w:r w:rsidDel="00000000" w:rsidR="00000000" w:rsidRPr="00000000">
        <w:rPr>
          <w:rtl w:val="0"/>
        </w:rPr>
        <w:t xml:space="preserve">.</w:t>
      </w:r>
    </w:p>
    <w:p w:rsidR="00000000" w:rsidDel="00000000" w:rsidP="00000000" w:rsidRDefault="00000000" w:rsidRPr="00000000" w14:paraId="00000D78">
      <w:pPr>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D79">
      <w:pPr>
        <w:ind w:firstLine="720"/>
        <w:rPr/>
      </w:pPr>
      <w:r w:rsidDel="00000000" w:rsidR="00000000" w:rsidRPr="00000000">
        <w:rPr>
          <w:rtl w:val="0"/>
        </w:rPr>
        <w:t xml:space="preserve">The control arm is NOT to treat regional nodes! </w:t>
      </w:r>
    </w:p>
    <w:p w:rsidR="00000000" w:rsidDel="00000000" w:rsidP="00000000" w:rsidRDefault="00000000" w:rsidRPr="00000000" w14:paraId="00000D7A">
      <w:pPr>
        <w:numPr>
          <w:ilvl w:val="1"/>
          <w:numId w:val="84"/>
        </w:numPr>
        <w:ind w:left="1440" w:hanging="360"/>
      </w:pPr>
      <w:r w:rsidDel="00000000" w:rsidR="00000000" w:rsidRPr="00000000">
        <w:rPr>
          <w:rtl w:val="0"/>
        </w:rPr>
        <w:t xml:space="preserve">MA.20/EORTC 22922-like question for ypN0. </w:t>
      </w:r>
    </w:p>
    <w:p w:rsidR="00000000" w:rsidDel="00000000" w:rsidP="00000000" w:rsidRDefault="00000000" w:rsidRPr="00000000" w14:paraId="00000D7B">
      <w:pPr>
        <w:numPr>
          <w:ilvl w:val="1"/>
          <w:numId w:val="84"/>
        </w:numPr>
        <w:ind w:left="1440" w:hanging="360"/>
        <w:rPr>
          <w:u w:val="none"/>
        </w:rPr>
      </w:pPr>
      <w:r w:rsidDel="00000000" w:rsidR="00000000" w:rsidRPr="00000000">
        <w:rPr>
          <w:rtl w:val="0"/>
        </w:rPr>
        <w:t xml:space="preserve">Primary endpoint: IBTR-free survival. Accrual near completion in early 2020.</w:t>
      </w:r>
    </w:p>
    <w:p w:rsidR="00000000" w:rsidDel="00000000" w:rsidP="00000000" w:rsidRDefault="00000000" w:rsidRPr="00000000" w14:paraId="00000D7C">
      <w:pPr>
        <w:numPr>
          <w:ilvl w:val="1"/>
          <w:numId w:val="84"/>
        </w:numPr>
        <w:ind w:left="1440" w:hanging="360"/>
        <w:rPr>
          <w:u w:val="none"/>
        </w:rPr>
      </w:pPr>
      <w:r w:rsidDel="00000000" w:rsidR="00000000" w:rsidRPr="00000000">
        <w:rPr>
          <w:rFonts w:ascii="Gungsuh" w:cs="Gungsuh" w:eastAsia="Gungsuh" w:hAnsi="Gungsuh"/>
          <w:rtl w:val="0"/>
        </w:rPr>
        <w:t xml:space="preserve">Example constraints: MHD ≤ 4 Gy, Ipsi lung V20 &lt; 30%, Contra breast V3 ≤ 5%. </w:t>
      </w:r>
    </w:p>
    <w:p w:rsidR="00000000" w:rsidDel="00000000" w:rsidP="00000000" w:rsidRDefault="00000000" w:rsidRPr="00000000" w14:paraId="00000D7D">
      <w:pPr>
        <w:numPr>
          <w:ilvl w:val="1"/>
          <w:numId w:val="84"/>
        </w:numPr>
        <w:ind w:left="1440" w:hanging="360"/>
        <w:rPr>
          <w:u w:val="none"/>
        </w:rPr>
      </w:pPr>
      <w:r w:rsidDel="00000000" w:rsidR="00000000" w:rsidRPr="00000000">
        <w:rPr>
          <w:rFonts w:ascii="Gungsuh" w:cs="Gungsuh" w:eastAsia="Gungsuh" w:hAnsi="Gungsuh"/>
          <w:rtl w:val="0"/>
        </w:rPr>
        <w:t xml:space="preserve">Only allows CW boost if SM ≤ 2 mm.</w:t>
      </w:r>
    </w:p>
    <w:p w:rsidR="00000000" w:rsidDel="00000000" w:rsidP="00000000" w:rsidRDefault="00000000" w:rsidRPr="00000000" w14:paraId="00000D7E">
      <w:pPr>
        <w:numPr>
          <w:ilvl w:val="1"/>
          <w:numId w:val="84"/>
        </w:numPr>
        <w:ind w:left="1440" w:hanging="360"/>
      </w:pPr>
      <w:r w:rsidDel="00000000" w:rsidR="00000000" w:rsidRPr="00000000">
        <w:rPr>
          <w:rtl w:val="0"/>
        </w:rPr>
        <w:t xml:space="preserve">CW CTV: Skin ant to post aspects of ribs (exclude heart and lung). Includes clinically detected post op changes, scar, estimates of extent of previous breast (exclude sternum). Exclude axilla deep to pec major.</w:t>
      </w:r>
    </w:p>
    <w:p w:rsidR="00000000" w:rsidDel="00000000" w:rsidP="00000000" w:rsidRDefault="00000000" w:rsidRPr="00000000" w14:paraId="00000D7F">
      <w:pPr>
        <w:numPr>
          <w:ilvl w:val="1"/>
          <w:numId w:val="84"/>
        </w:numPr>
        <w:ind w:left="1440" w:hanging="360"/>
      </w:pPr>
      <w:r w:rsidDel="00000000" w:rsidR="00000000" w:rsidRPr="00000000">
        <w:rPr>
          <w:rtl w:val="0"/>
        </w:rPr>
        <w:t xml:space="preserve">CW PTV: CW CTV + 7mm, exclude heart, do not cross midline.</w:t>
      </w:r>
    </w:p>
    <w:p w:rsidR="00000000" w:rsidDel="00000000" w:rsidP="00000000" w:rsidRDefault="00000000" w:rsidRPr="00000000" w14:paraId="00000D80">
      <w:pPr>
        <w:numPr>
          <w:ilvl w:val="1"/>
          <w:numId w:val="84"/>
        </w:numPr>
        <w:ind w:left="1440" w:hanging="360"/>
      </w:pPr>
      <w:r w:rsidDel="00000000" w:rsidR="00000000" w:rsidRPr="00000000">
        <w:rPr>
          <w:rtl w:val="0"/>
        </w:rPr>
        <w:t xml:space="preserve">CW PTV eval: CW PTV skin-3mm, posterior surface of ribs (excluding lung and heart).</w:t>
      </w:r>
    </w:p>
    <w:p w:rsidR="00000000" w:rsidDel="00000000" w:rsidP="00000000" w:rsidRDefault="00000000" w:rsidRPr="00000000" w14:paraId="00000D81">
      <w:pPr>
        <w:numPr>
          <w:ilvl w:val="1"/>
          <w:numId w:val="84"/>
        </w:numPr>
        <w:ind w:left="1440" w:hanging="360"/>
      </w:pPr>
      <w:r w:rsidDel="00000000" w:rsidR="00000000" w:rsidRPr="00000000">
        <w:rPr>
          <w:rtl w:val="0"/>
        </w:rPr>
        <w:t xml:space="preserve">IMN CTV: IMN vessels in the first 3 intercostal spaces. (RTOG sup aspect of 1 rib to sup aspect of 4th rib).</w:t>
      </w:r>
    </w:p>
    <w:p w:rsidR="00000000" w:rsidDel="00000000" w:rsidP="00000000" w:rsidRDefault="00000000" w:rsidRPr="00000000" w14:paraId="00000D82">
      <w:pPr>
        <w:numPr>
          <w:ilvl w:val="1"/>
          <w:numId w:val="84"/>
        </w:numPr>
        <w:ind w:left="1440" w:hanging="360"/>
      </w:pPr>
      <w:r w:rsidDel="00000000" w:rsidR="00000000" w:rsidRPr="00000000">
        <w:rPr>
          <w:rtl w:val="0"/>
        </w:rPr>
        <w:t xml:space="preserve">IMN PTV: IMN CTV + 5mm sup, inf, medially, laterally. No expansion post or ant. Do not extend into sternum medially.</w:t>
      </w:r>
    </w:p>
    <w:p w:rsidR="00000000" w:rsidDel="00000000" w:rsidP="00000000" w:rsidRDefault="00000000" w:rsidRPr="00000000" w14:paraId="00000D83">
      <w:pPr>
        <w:numPr>
          <w:ilvl w:val="1"/>
          <w:numId w:val="84"/>
        </w:numPr>
        <w:ind w:left="1440" w:hanging="360"/>
      </w:pPr>
      <w:r w:rsidDel="00000000" w:rsidR="00000000" w:rsidRPr="00000000">
        <w:rPr>
          <w:rtl w:val="0"/>
        </w:rPr>
        <w:t xml:space="preserve">SCLV CTV: Inf extent of cricoid to inf extent of clav head. Medially exclude thyroid, trach, esoph.  Lateral edge of SCM superiorly and clavicle inferiorly.</w:t>
      </w:r>
    </w:p>
    <w:p w:rsidR="00000000" w:rsidDel="00000000" w:rsidP="00000000" w:rsidRDefault="00000000" w:rsidRPr="00000000" w14:paraId="00000D84">
      <w:pPr>
        <w:numPr>
          <w:ilvl w:val="1"/>
          <w:numId w:val="84"/>
        </w:numPr>
        <w:ind w:left="1440" w:hanging="360"/>
      </w:pPr>
      <w:r w:rsidDel="00000000" w:rsidR="00000000" w:rsidRPr="00000000">
        <w:rPr>
          <w:rtl w:val="0"/>
        </w:rPr>
        <w:t xml:space="preserve">SCLV PTV: SCLV CTV + 5mm, exclude thyroid, trach, esoph, lung.</w:t>
      </w:r>
    </w:p>
    <w:p w:rsidR="00000000" w:rsidDel="00000000" w:rsidP="00000000" w:rsidRDefault="00000000" w:rsidRPr="00000000" w14:paraId="00000D85">
      <w:pPr>
        <w:numPr>
          <w:ilvl w:val="1"/>
          <w:numId w:val="84"/>
        </w:numPr>
        <w:ind w:left="1440" w:hanging="360"/>
      </w:pPr>
      <w:r w:rsidDel="00000000" w:rsidR="00000000" w:rsidRPr="00000000">
        <w:rPr>
          <w:rtl w:val="0"/>
        </w:rPr>
        <w:t xml:space="preserve">Ax CTV: If prior ax dissection, then just include undissected ax levels 1-3 (usually part of 2-3).  If only SLNBx then include ax levels 1-3 per RTOG Consensus.</w:t>
      </w:r>
    </w:p>
    <w:p w:rsidR="00000000" w:rsidDel="00000000" w:rsidP="00000000" w:rsidRDefault="00000000" w:rsidRPr="00000000" w14:paraId="00000D86">
      <w:pPr>
        <w:numPr>
          <w:ilvl w:val="1"/>
          <w:numId w:val="84"/>
        </w:numPr>
        <w:ind w:left="1440" w:hanging="360"/>
      </w:pPr>
      <w:r w:rsidDel="00000000" w:rsidR="00000000" w:rsidRPr="00000000">
        <w:rPr>
          <w:rtl w:val="0"/>
        </w:rPr>
        <w:t xml:space="preserve">Ax PTV: Ax CTV + 5mm, exclude lung.</w:t>
      </w:r>
    </w:p>
    <w:p w:rsidR="00000000" w:rsidDel="00000000" w:rsidP="00000000" w:rsidRDefault="00000000" w:rsidRPr="00000000" w14:paraId="00000D87">
      <w:pPr>
        <w:ind w:left="1440" w:firstLine="0"/>
        <w:rPr/>
      </w:pPr>
      <w:r w:rsidDel="00000000" w:rsidR="00000000" w:rsidRPr="00000000">
        <w:rPr>
          <w:rtl w:val="0"/>
        </w:rPr>
      </w:r>
    </w:p>
    <w:p w:rsidR="00000000" w:rsidDel="00000000" w:rsidP="00000000" w:rsidRDefault="00000000" w:rsidRPr="00000000" w14:paraId="00000D88">
      <w:pPr>
        <w:pStyle w:val="Heading1"/>
        <w:ind w:left="0" w:firstLine="0"/>
        <w:rPr/>
        <w:sectPr>
          <w:type w:val="nextPage"/>
          <w:pgSz w:h="15840" w:w="12240"/>
          <w:pgMar w:bottom="645" w:top="698" w:left="719" w:right="719" w:header="0" w:footer="720"/>
          <w:cols w:equalWidth="0"/>
        </w:sectPr>
      </w:pPr>
      <w:bookmarkStart w:colFirst="0" w:colLast="0" w:name="_iej90k6xnyqj" w:id="227"/>
      <w:bookmarkEnd w:id="227"/>
      <w:r w:rsidDel="00000000" w:rsidR="00000000" w:rsidRPr="00000000">
        <w:rPr>
          <w:rtl w:val="0"/>
        </w:rPr>
      </w:r>
    </w:p>
    <w:p w:rsidR="00000000" w:rsidDel="00000000" w:rsidP="00000000" w:rsidRDefault="00000000" w:rsidRPr="00000000" w14:paraId="00000D89">
      <w:pPr>
        <w:pStyle w:val="Heading1"/>
        <w:ind w:left="0" w:firstLine="0"/>
        <w:rPr>
          <w:color w:val="000000"/>
        </w:rPr>
      </w:pPr>
      <w:bookmarkStart w:colFirst="0" w:colLast="0" w:name="_pq6nrnujgdzn" w:id="228"/>
      <w:bookmarkEnd w:id="228"/>
      <w:hyperlink w:anchor="_pyifw3b5rbp">
        <w:r w:rsidDel="00000000" w:rsidR="00000000" w:rsidRPr="00000000">
          <w:rPr>
            <w:color w:val="000000"/>
            <w:rtl w:val="0"/>
          </w:rPr>
          <w:t xml:space="preserve">Recurrent Breast Cancer</w:t>
        </w:r>
      </w:hyperlink>
      <w:r w:rsidDel="00000000" w:rsidR="00000000" w:rsidRPr="00000000">
        <w:rPr>
          <w:rtl w:val="0"/>
        </w:rPr>
      </w:r>
    </w:p>
    <w:p w:rsidR="00000000" w:rsidDel="00000000" w:rsidP="00000000" w:rsidRDefault="00000000" w:rsidRPr="00000000" w14:paraId="00000D8A">
      <w:pPr>
        <w:ind w:left="0" w:firstLine="0"/>
        <w:rPr/>
      </w:pPr>
      <w:r w:rsidDel="00000000" w:rsidR="00000000" w:rsidRPr="00000000">
        <w:rPr>
          <w:rtl w:val="0"/>
        </w:rPr>
        <w:t xml:space="preserve">See th</w:t>
      </w:r>
      <w:r w:rsidDel="00000000" w:rsidR="00000000" w:rsidRPr="00000000">
        <w:rPr>
          <w:rtl w:val="0"/>
        </w:rPr>
        <w:t xml:space="preserve">e [</w:t>
      </w:r>
      <w:hyperlink w:anchor="_dpu41fwc4mrv">
        <w:r w:rsidDel="00000000" w:rsidR="00000000" w:rsidRPr="00000000">
          <w:rPr>
            <w:rtl w:val="0"/>
          </w:rPr>
          <w:t xml:space="preserve">Metastatic Breast Cancer</w:t>
        </w:r>
      </w:hyperlink>
      <w:r w:rsidDel="00000000" w:rsidR="00000000" w:rsidRPr="00000000">
        <w:rPr>
          <w:rtl w:val="0"/>
        </w:rPr>
        <w:t xml:space="preserve">] section.</w:t>
      </w:r>
    </w:p>
    <w:p w:rsidR="00000000" w:rsidDel="00000000" w:rsidP="00000000" w:rsidRDefault="00000000" w:rsidRPr="00000000" w14:paraId="00000D8B">
      <w:pPr>
        <w:ind w:left="0" w:firstLine="0"/>
        <w:rPr/>
      </w:pPr>
      <w:r w:rsidDel="00000000" w:rsidR="00000000" w:rsidRPr="00000000">
        <w:rPr>
          <w:rtl w:val="0"/>
        </w:rPr>
        <w:t xml:space="preserve">Multi-D Management of Recurrent Breast Cancer [</w:t>
      </w:r>
      <w:hyperlink r:id="rId718">
        <w:r w:rsidDel="00000000" w:rsidR="00000000" w:rsidRPr="00000000">
          <w:rPr>
            <w:rtl w:val="0"/>
          </w:rPr>
          <w:t xml:space="preserve">Buchholz, Ali and Hunt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8C">
      <w:pPr>
        <w:numPr>
          <w:ilvl w:val="0"/>
          <w:numId w:val="73"/>
        </w:numPr>
      </w:pPr>
      <w:r w:rsidDel="00000000" w:rsidR="00000000" w:rsidRPr="00000000">
        <w:rPr>
          <w:rtl w:val="0"/>
        </w:rPr>
        <w:t xml:space="preserve">Time between true recurrence and new primary is different: 33 mo and 55 mo, respectively.</w:t>
      </w:r>
    </w:p>
    <w:p w:rsidR="00000000" w:rsidDel="00000000" w:rsidP="00000000" w:rsidRDefault="00000000" w:rsidRPr="00000000" w14:paraId="00000D8D">
      <w:pPr>
        <w:numPr>
          <w:ilvl w:val="0"/>
          <w:numId w:val="73"/>
        </w:numPr>
      </w:pPr>
      <w:r w:rsidDel="00000000" w:rsidR="00000000" w:rsidRPr="00000000">
        <w:rPr>
          <w:rtl w:val="0"/>
        </w:rPr>
        <w:t xml:space="preserve">Long term control of locally recurrent disease in 45-70% of patients.</w:t>
      </w:r>
    </w:p>
    <w:p w:rsidR="00000000" w:rsidDel="00000000" w:rsidP="00000000" w:rsidRDefault="00000000" w:rsidRPr="00000000" w14:paraId="00000D8E">
      <w:pPr>
        <w:numPr>
          <w:ilvl w:val="0"/>
          <w:numId w:val="73"/>
        </w:numPr>
      </w:pPr>
      <w:r w:rsidDel="00000000" w:rsidR="00000000" w:rsidRPr="00000000">
        <w:rPr>
          <w:b w:val="1"/>
          <w:rtl w:val="0"/>
        </w:rPr>
        <w:t xml:space="preserve">CALOR</w:t>
      </w:r>
      <w:r w:rsidDel="00000000" w:rsidR="00000000" w:rsidRPr="00000000">
        <w:rPr>
          <w:rtl w:val="0"/>
        </w:rPr>
        <w:t xml:space="preserve"> (2003-2010) </w:t>
      </w:r>
      <w:r w:rsidDel="00000000" w:rsidR="00000000" w:rsidRPr="00000000">
        <w:rPr>
          <w:rtl w:val="0"/>
        </w:rPr>
        <w:t xml:space="preserve">[</w:t>
      </w:r>
      <w:hyperlink r:id="rId719">
        <w:r w:rsidDel="00000000" w:rsidR="00000000" w:rsidRPr="00000000">
          <w:rPr>
            <w:rtl w:val="0"/>
          </w:rPr>
          <w:t xml:space="preserve">Aebi Lancet '15</w:t>
        </w:r>
      </w:hyperlink>
      <w:r w:rsidDel="00000000" w:rsidR="00000000" w:rsidRPr="00000000">
        <w:rPr>
          <w:rtl w:val="0"/>
        </w:rPr>
        <w:t xml:space="preserve">, </w:t>
      </w:r>
      <w:hyperlink r:id="rId720">
        <w:r w:rsidDel="00000000" w:rsidR="00000000" w:rsidRPr="00000000">
          <w:rPr>
            <w:rtl w:val="0"/>
          </w:rPr>
          <w:t xml:space="preserve">Wapnir JCO '18</w:t>
        </w:r>
      </w:hyperlink>
      <w:r w:rsidDel="00000000" w:rsidR="00000000" w:rsidRPr="00000000">
        <w:rPr>
          <w:rtl w:val="0"/>
        </w:rPr>
        <w:t xml:space="preserve">]: </w:t>
      </w:r>
      <w:r w:rsidDel="00000000" w:rsidR="00000000" w:rsidRPr="00000000">
        <w:rPr>
          <w:b w:val="1"/>
          <w:rtl w:val="0"/>
        </w:rPr>
        <w:t xml:space="preserve">iLRR surgically excised ± Chemotherapy</w:t>
      </w:r>
      <w:r w:rsidDel="00000000" w:rsidR="00000000" w:rsidRPr="00000000">
        <w:rPr>
          <w:rtl w:val="0"/>
        </w:rPr>
        <w:t xml:space="preserve">.</w:t>
        <w:br w:type="textWrapping"/>
        <w:t xml:space="preserve">Chemotherapy improves OS for ER(-) locally recurrent breast cancer. </w:t>
      </w:r>
    </w:p>
    <w:p w:rsidR="00000000" w:rsidDel="00000000" w:rsidP="00000000" w:rsidRDefault="00000000" w:rsidRPr="00000000" w14:paraId="00000D8F">
      <w:pPr>
        <w:numPr>
          <w:ilvl w:val="1"/>
          <w:numId w:val="73"/>
        </w:numPr>
        <w:ind w:left="1440" w:hanging="360"/>
      </w:pPr>
      <w:r w:rsidDel="00000000" w:rsidR="00000000" w:rsidRPr="00000000">
        <w:rPr>
          <w:rtl w:val="0"/>
        </w:rPr>
        <w:t xml:space="preserve">162 pts. Completely excised iLRR. 58 ER-, 104 ER+. HER2 therapy optional. MFU 9y.</w:t>
      </w:r>
    </w:p>
    <w:p w:rsidR="00000000" w:rsidDel="00000000" w:rsidP="00000000" w:rsidRDefault="00000000" w:rsidRPr="00000000" w14:paraId="00000D90">
      <w:pPr>
        <w:numPr>
          <w:ilvl w:val="2"/>
          <w:numId w:val="73"/>
        </w:numPr>
        <w:ind w:left="2160" w:hanging="360"/>
      </w:pPr>
      <w:r w:rsidDel="00000000" w:rsidR="00000000" w:rsidRPr="00000000">
        <w:rPr>
          <w:rtl w:val="0"/>
        </w:rPr>
        <w:t xml:space="preserve">RT mandated for microscopically involved margins. </w:t>
      </w:r>
    </w:p>
    <w:p w:rsidR="00000000" w:rsidDel="00000000" w:rsidP="00000000" w:rsidRDefault="00000000" w:rsidRPr="00000000" w14:paraId="00000D91">
      <w:pPr>
        <w:numPr>
          <w:ilvl w:val="1"/>
          <w:numId w:val="73"/>
        </w:numPr>
        <w:ind w:left="1440" w:hanging="360"/>
      </w:pPr>
      <w:r w:rsidDel="00000000" w:rsidR="00000000" w:rsidRPr="00000000">
        <w:rPr>
          <w:rFonts w:ascii="Cardo" w:cs="Cardo" w:eastAsia="Cardo" w:hAnsi="Cardo"/>
          <w:rtl w:val="0"/>
        </w:rPr>
        <w:t xml:space="preserve">5y OS 76→ 88%. </w:t>
      </w:r>
    </w:p>
    <w:p w:rsidR="00000000" w:rsidDel="00000000" w:rsidP="00000000" w:rsidRDefault="00000000" w:rsidRPr="00000000" w14:paraId="00000D92">
      <w:pPr>
        <w:numPr>
          <w:ilvl w:val="1"/>
          <w:numId w:val="73"/>
        </w:numPr>
        <w:ind w:left="1440" w:hanging="360"/>
      </w:pPr>
      <w:r w:rsidDel="00000000" w:rsidR="00000000" w:rsidRPr="00000000">
        <w:rPr>
          <w:rFonts w:ascii="Cardo" w:cs="Cardo" w:eastAsia="Cardo" w:hAnsi="Cardo"/>
          <w:rtl w:val="0"/>
        </w:rPr>
        <w:t xml:space="preserve">5y DFS 57→ 69%. </w:t>
      </w:r>
    </w:p>
    <w:p w:rsidR="00000000" w:rsidDel="00000000" w:rsidP="00000000" w:rsidRDefault="00000000" w:rsidRPr="00000000" w14:paraId="00000D93">
      <w:pPr>
        <w:numPr>
          <w:ilvl w:val="1"/>
          <w:numId w:val="73"/>
        </w:numPr>
        <w:ind w:left="1440" w:hanging="360"/>
      </w:pPr>
      <w:r w:rsidDel="00000000" w:rsidR="00000000" w:rsidRPr="00000000">
        <w:rPr>
          <w:rFonts w:ascii="Cardo" w:cs="Cardo" w:eastAsia="Cardo" w:hAnsi="Cardo"/>
          <w:rtl w:val="0"/>
        </w:rPr>
        <w:t xml:space="preserve">10y DFS for ER(-) tumors of 34→ 70%. 10y OS ~53→ 73%.</w:t>
      </w:r>
    </w:p>
    <w:p w:rsidR="00000000" w:rsidDel="00000000" w:rsidP="00000000" w:rsidRDefault="00000000" w:rsidRPr="00000000" w14:paraId="00000D94">
      <w:pPr>
        <w:numPr>
          <w:ilvl w:val="1"/>
          <w:numId w:val="73"/>
        </w:numPr>
        <w:ind w:left="1440" w:hanging="360"/>
      </w:pPr>
      <w:r w:rsidDel="00000000" w:rsidR="00000000" w:rsidRPr="00000000">
        <w:rPr>
          <w:rFonts w:ascii="Cardo" w:cs="Cardo" w:eastAsia="Cardo" w:hAnsi="Cardo"/>
          <w:rtl w:val="0"/>
        </w:rPr>
        <w:t xml:space="preserve">10y DFS for ER(+) tumors of ~59→ 50% (p=0.13). 10y OS ~66→ 76%.</w:t>
      </w:r>
    </w:p>
    <w:p w:rsidR="00000000" w:rsidDel="00000000" w:rsidP="00000000" w:rsidRDefault="00000000" w:rsidRPr="00000000" w14:paraId="00000D95">
      <w:pPr>
        <w:numPr>
          <w:ilvl w:val="1"/>
          <w:numId w:val="73"/>
        </w:numPr>
        <w:ind w:left="1440" w:hanging="360"/>
      </w:pPr>
      <w:r w:rsidDel="00000000" w:rsidR="00000000" w:rsidRPr="00000000">
        <w:rPr>
          <w:rtl w:val="0"/>
        </w:rPr>
        <w:t xml:space="preserve">Final analysis demonstrated benefit in ER(-) but no benefit for ER(+). </w:t>
      </w:r>
    </w:p>
    <w:p w:rsidR="00000000" w:rsidDel="00000000" w:rsidP="00000000" w:rsidRDefault="00000000" w:rsidRPr="00000000" w14:paraId="00000D96">
      <w:pPr>
        <w:numPr>
          <w:ilvl w:val="0"/>
          <w:numId w:val="73"/>
        </w:numPr>
      </w:pPr>
      <w:r w:rsidDel="00000000" w:rsidR="00000000" w:rsidRPr="00000000">
        <w:rPr>
          <w:rtl w:val="0"/>
        </w:rPr>
        <w:t xml:space="preserve">See [</w:t>
      </w:r>
      <w:hyperlink w:anchor="_hqctiz37825y">
        <w:r w:rsidDel="00000000" w:rsidR="00000000" w:rsidRPr="00000000">
          <w:rPr>
            <w:rtl w:val="0"/>
          </w:rPr>
          <w:t xml:space="preserve">RTOG 10-14</w:t>
        </w:r>
      </w:hyperlink>
      <w:r w:rsidDel="00000000" w:rsidR="00000000" w:rsidRPr="00000000">
        <w:rPr>
          <w:rtl w:val="0"/>
        </w:rPr>
        <w:t xml:space="preserve">] in the re-irradiation PBI section. 45/30 BID is a common re-irradiation scheme.</w:t>
      </w:r>
    </w:p>
    <w:p w:rsidR="00000000" w:rsidDel="00000000" w:rsidP="00000000" w:rsidRDefault="00000000" w:rsidRPr="00000000" w14:paraId="00000D97">
      <w:pPr>
        <w:numPr>
          <w:ilvl w:val="0"/>
          <w:numId w:val="73"/>
        </w:numPr>
        <w:rPr>
          <w:u w:val="none"/>
        </w:rPr>
      </w:pPr>
      <w:r w:rsidDel="00000000" w:rsidR="00000000" w:rsidRPr="00000000">
        <w:rPr>
          <w:rtl w:val="0"/>
        </w:rPr>
        <w:t xml:space="preserve">DEGRO Guidelines for RT of loco</w:t>
      </w:r>
      <w:r w:rsidDel="00000000" w:rsidR="00000000" w:rsidRPr="00000000">
        <w:rPr>
          <w:rtl w:val="0"/>
        </w:rPr>
        <w:t xml:space="preserve">regional breast cancer recurrences [</w:t>
      </w:r>
      <w:hyperlink r:id="rId721">
        <w:r w:rsidDel="00000000" w:rsidR="00000000" w:rsidRPr="00000000">
          <w:rPr>
            <w:rtl w:val="0"/>
          </w:rPr>
          <w:t xml:space="preserve">Harms STO '16</w:t>
        </w:r>
      </w:hyperlink>
      <w:r w:rsidDel="00000000" w:rsidR="00000000" w:rsidRPr="00000000">
        <w:rPr>
          <w:rtl w:val="0"/>
        </w:rPr>
        <w:t xml:space="preserve">]:</w:t>
      </w:r>
    </w:p>
    <w:p w:rsidR="00000000" w:rsidDel="00000000" w:rsidP="00000000" w:rsidRDefault="00000000" w:rsidRPr="00000000" w14:paraId="00000D98">
      <w:pPr>
        <w:numPr>
          <w:ilvl w:val="1"/>
          <w:numId w:val="73"/>
        </w:numPr>
        <w:ind w:left="1440" w:hanging="360"/>
        <w:rPr/>
      </w:pPr>
      <w:r w:rsidDel="00000000" w:rsidR="00000000" w:rsidRPr="00000000">
        <w:rPr>
          <w:rFonts w:ascii="Gungsuh" w:cs="Gungsuh" w:eastAsia="Gungsuh" w:hAnsi="Gungsuh"/>
          <w:rtl w:val="0"/>
        </w:rPr>
        <w:t xml:space="preserve">Isolated IBTR &lt; 2-3 cm, age ≥ 50y, long interval between primary treatment and recurrence. </w:t>
      </w:r>
    </w:p>
    <w:p w:rsidR="00000000" w:rsidDel="00000000" w:rsidP="00000000" w:rsidRDefault="00000000" w:rsidRPr="00000000" w14:paraId="00000D99">
      <w:pPr>
        <w:numPr>
          <w:ilvl w:val="0"/>
          <w:numId w:val="73"/>
        </w:numPr>
        <w:rPr/>
      </w:pPr>
      <w:r w:rsidDel="00000000" w:rsidR="00000000" w:rsidRPr="00000000">
        <w:rPr>
          <w:rtl w:val="0"/>
        </w:rPr>
        <w:t xml:space="preserve">Switzerland [</w:t>
      </w:r>
      <w:hyperlink r:id="rId722">
        <w:r w:rsidDel="00000000" w:rsidR="00000000" w:rsidRPr="00000000">
          <w:rPr>
            <w:rtl w:val="0"/>
          </w:rPr>
          <w:t xml:space="preserve">Datta IJROBP '16</w:t>
        </w:r>
      </w:hyperlink>
      <w:r w:rsidDel="00000000" w:rsidR="00000000" w:rsidRPr="00000000">
        <w:rPr>
          <w:rtl w:val="0"/>
        </w:rPr>
        <w:t xml:space="preserve">]: </w:t>
      </w:r>
      <w:r w:rsidDel="00000000" w:rsidR="00000000" w:rsidRPr="00000000">
        <w:rPr>
          <w:b w:val="1"/>
          <w:rtl w:val="0"/>
        </w:rPr>
        <w:t xml:space="preserve">Hyperthermia (HT) meta-analysis</w:t>
      </w:r>
      <w:r w:rsidDel="00000000" w:rsidR="00000000" w:rsidRPr="00000000">
        <w:rPr>
          <w:rtl w:val="0"/>
        </w:rPr>
        <w:t xml:space="preserve">.</w:t>
      </w:r>
    </w:p>
    <w:p w:rsidR="00000000" w:rsidDel="00000000" w:rsidP="00000000" w:rsidRDefault="00000000" w:rsidRPr="00000000" w14:paraId="00000D9A">
      <w:pPr>
        <w:ind w:firstLine="720"/>
        <w:rPr/>
      </w:pPr>
      <w:r w:rsidDel="00000000" w:rsidR="00000000" w:rsidRPr="00000000">
        <w:rPr>
          <w:rFonts w:ascii="Gungsuh" w:cs="Gungsuh" w:eastAsia="Gungsuh" w:hAnsi="Gungsuh"/>
          <w:rtl w:val="0"/>
        </w:rPr>
        <w:t xml:space="preserve">Size of tumors not well described in most publications. Some tumors were breast, and not all were superficial. One study demonstrated increased CR with size ≤ 6 cc. Hyperthermia given by microwaves or RFA to 8-2450 MHz.</w:t>
      </w:r>
    </w:p>
    <w:p w:rsidR="00000000" w:rsidDel="00000000" w:rsidP="00000000" w:rsidRDefault="00000000" w:rsidRPr="00000000" w14:paraId="00000D9B">
      <w:pPr>
        <w:numPr>
          <w:ilvl w:val="1"/>
          <w:numId w:val="73"/>
        </w:numPr>
        <w:ind w:left="1440" w:hanging="360"/>
        <w:rPr/>
      </w:pPr>
      <w:r w:rsidDel="00000000" w:rsidR="00000000" w:rsidRPr="00000000">
        <w:rPr>
          <w:rtl w:val="0"/>
        </w:rPr>
        <w:t xml:space="preserve">2210 pts. 31 articles with 8 RCTs and 26 single arm reports. </w:t>
      </w:r>
    </w:p>
    <w:p w:rsidR="00000000" w:rsidDel="00000000" w:rsidP="00000000" w:rsidRDefault="00000000" w:rsidRPr="00000000" w14:paraId="00000D9C">
      <w:pPr>
        <w:numPr>
          <w:ilvl w:val="2"/>
          <w:numId w:val="73"/>
        </w:numPr>
        <w:ind w:left="2160" w:hanging="360"/>
        <w:rPr/>
      </w:pPr>
      <w:r w:rsidDel="00000000" w:rsidR="00000000" w:rsidRPr="00000000">
        <w:rPr>
          <w:rtl w:val="0"/>
        </w:rPr>
        <w:t xml:space="preserve">Median 7 hyperthermia sessions biw. Average temperature 42.5C, mean duration 54 min, median interval to treatment 55 mo, mean RT dose 38.2 Gy. Hyperthermia is usually given after RT. </w:t>
      </w:r>
    </w:p>
    <w:p w:rsidR="00000000" w:rsidDel="00000000" w:rsidP="00000000" w:rsidRDefault="00000000" w:rsidRPr="00000000" w14:paraId="00000D9D">
      <w:pPr>
        <w:numPr>
          <w:ilvl w:val="1"/>
          <w:numId w:val="73"/>
        </w:numPr>
        <w:ind w:left="1440" w:hanging="360"/>
        <w:rPr/>
      </w:pPr>
      <w:r w:rsidDel="00000000" w:rsidR="00000000" w:rsidRPr="00000000">
        <w:rPr>
          <w:rFonts w:ascii="Cardo" w:cs="Cardo" w:eastAsia="Cardo" w:hAnsi="Cardo"/>
          <w:rtl w:val="0"/>
        </w:rPr>
        <w:t xml:space="preserve">CR for RT ± hyperthermia of 38→ 60%. </w:t>
      </w:r>
    </w:p>
    <w:p w:rsidR="00000000" w:rsidDel="00000000" w:rsidP="00000000" w:rsidRDefault="00000000" w:rsidRPr="00000000" w14:paraId="00000D9E">
      <w:pPr>
        <w:numPr>
          <w:ilvl w:val="1"/>
          <w:numId w:val="73"/>
        </w:numPr>
        <w:ind w:left="1440" w:hanging="360"/>
        <w:rPr/>
      </w:pPr>
      <w:r w:rsidDel="00000000" w:rsidR="00000000" w:rsidRPr="00000000">
        <w:rPr>
          <w:rtl w:val="0"/>
        </w:rPr>
        <w:t xml:space="preserve">CR of 67% in patients previously irradiated.</w:t>
      </w:r>
    </w:p>
    <w:p w:rsidR="00000000" w:rsidDel="00000000" w:rsidP="00000000" w:rsidRDefault="00000000" w:rsidRPr="00000000" w14:paraId="00000D9F">
      <w:pPr>
        <w:numPr>
          <w:ilvl w:val="1"/>
          <w:numId w:val="73"/>
        </w:numPr>
        <w:ind w:left="1440" w:hanging="360"/>
        <w:rPr/>
      </w:pPr>
      <w:r w:rsidDel="00000000" w:rsidR="00000000" w:rsidRPr="00000000">
        <w:rPr>
          <w:rtl w:val="0"/>
        </w:rPr>
        <w:t xml:space="preserve">Acute G3/4 toxicity 14% with RT/HT. </w:t>
      </w:r>
    </w:p>
    <w:p w:rsidR="00000000" w:rsidDel="00000000" w:rsidP="00000000" w:rsidRDefault="00000000" w:rsidRPr="00000000" w14:paraId="00000DA0">
      <w:pPr>
        <w:numPr>
          <w:ilvl w:val="1"/>
          <w:numId w:val="73"/>
        </w:numPr>
        <w:ind w:left="1440" w:hanging="360"/>
        <w:rPr/>
      </w:pPr>
      <w:r w:rsidDel="00000000" w:rsidR="00000000" w:rsidRPr="00000000">
        <w:rPr>
          <w:rtl w:val="0"/>
        </w:rPr>
        <w:t xml:space="preserve">Late G3/4 toxicity 5% with RT/HT. </w:t>
      </w:r>
    </w:p>
    <w:p w:rsidR="00000000" w:rsidDel="00000000" w:rsidP="00000000" w:rsidRDefault="00000000" w:rsidRPr="00000000" w14:paraId="00000DA1">
      <w:pPr>
        <w:numPr>
          <w:ilvl w:val="0"/>
          <w:numId w:val="73"/>
        </w:numPr>
        <w:rPr/>
      </w:pPr>
      <w:r w:rsidDel="00000000" w:rsidR="00000000" w:rsidRPr="00000000">
        <w:rPr>
          <w:b w:val="1"/>
          <w:rtl w:val="0"/>
        </w:rPr>
        <w:t xml:space="preserve">Multi-institutional review of repeat irradiation of the chest wall and breast</w:t>
      </w:r>
      <w:r w:rsidDel="00000000" w:rsidR="00000000" w:rsidRPr="00000000">
        <w:rPr>
          <w:rtl w:val="0"/>
        </w:rPr>
        <w:t xml:space="preserve"> [</w:t>
      </w:r>
      <w:hyperlink r:id="rId723">
        <w:r w:rsidDel="00000000" w:rsidR="00000000" w:rsidRPr="00000000">
          <w:rPr>
            <w:rtl w:val="0"/>
          </w:rPr>
          <w:t xml:space="preserve">Wahl IJROBP '08</w:t>
        </w:r>
      </w:hyperlink>
      <w:r w:rsidDel="00000000" w:rsidR="00000000" w:rsidRPr="00000000">
        <w:rPr>
          <w:rtl w:val="0"/>
        </w:rPr>
        <w:t xml:space="preserve">]:</w:t>
      </w:r>
    </w:p>
    <w:p w:rsidR="00000000" w:rsidDel="00000000" w:rsidP="00000000" w:rsidRDefault="00000000" w:rsidRPr="00000000" w14:paraId="00000DA2">
      <w:pPr>
        <w:numPr>
          <w:ilvl w:val="1"/>
          <w:numId w:val="73"/>
        </w:numPr>
        <w:ind w:left="1440" w:hanging="360"/>
        <w:rPr/>
      </w:pPr>
      <w:r w:rsidDel="00000000" w:rsidR="00000000" w:rsidRPr="00000000">
        <w:rPr>
          <w:rtl w:val="0"/>
        </w:rPr>
        <w:t xml:space="preserve">81 pts 1993-2005. Median pRT 60 Gy, median re-RT 48 Gy. Median total RT dose 106 Gy. MFU 1y.</w:t>
      </w:r>
    </w:p>
    <w:p w:rsidR="00000000" w:rsidDel="00000000" w:rsidP="00000000" w:rsidRDefault="00000000" w:rsidRPr="00000000" w14:paraId="00000DA3">
      <w:pPr>
        <w:numPr>
          <w:ilvl w:val="1"/>
          <w:numId w:val="73"/>
        </w:numPr>
        <w:ind w:left="1440" w:hanging="360"/>
        <w:rPr/>
      </w:pPr>
      <w:r w:rsidDel="00000000" w:rsidR="00000000" w:rsidRPr="00000000">
        <w:rPr>
          <w:rtl w:val="0"/>
        </w:rPr>
        <w:t xml:space="preserve">Second RT course BID (20%), RT/HT (50%), concurrent chemo (50%).</w:t>
      </w:r>
    </w:p>
    <w:p w:rsidR="00000000" w:rsidDel="00000000" w:rsidP="00000000" w:rsidRDefault="00000000" w:rsidRPr="00000000" w14:paraId="00000DA4">
      <w:pPr>
        <w:numPr>
          <w:ilvl w:val="1"/>
          <w:numId w:val="73"/>
        </w:numPr>
        <w:ind w:left="1440" w:hanging="360"/>
        <w:rPr/>
      </w:pPr>
      <w:r w:rsidDel="00000000" w:rsidR="00000000" w:rsidRPr="00000000">
        <w:rPr>
          <w:rtl w:val="0"/>
        </w:rPr>
        <w:t xml:space="preserve">Late G3-4 in 5% (n=4). </w:t>
      </w:r>
    </w:p>
    <w:p w:rsidR="00000000" w:rsidDel="00000000" w:rsidP="00000000" w:rsidRDefault="00000000" w:rsidRPr="00000000" w14:paraId="00000DA5">
      <w:pPr>
        <w:numPr>
          <w:ilvl w:val="1"/>
          <w:numId w:val="73"/>
        </w:numPr>
        <w:ind w:left="1440" w:hanging="360"/>
        <w:rPr/>
      </w:pPr>
      <w:r w:rsidDel="00000000" w:rsidR="00000000" w:rsidRPr="00000000">
        <w:rPr>
          <w:rtl w:val="0"/>
        </w:rPr>
        <w:t xml:space="preserve">Overall complete response rate 57%. No repeat RT parameters were associated with improved CR.</w:t>
      </w:r>
    </w:p>
    <w:p w:rsidR="00000000" w:rsidDel="00000000" w:rsidP="00000000" w:rsidRDefault="00000000" w:rsidRPr="00000000" w14:paraId="00000DA6">
      <w:pPr>
        <w:numPr>
          <w:ilvl w:val="1"/>
          <w:numId w:val="73"/>
        </w:numPr>
        <w:ind w:left="1440" w:hanging="360"/>
        <w:rPr/>
      </w:pPr>
      <w:r w:rsidDel="00000000" w:rsidR="00000000" w:rsidRPr="00000000">
        <w:rPr>
          <w:rFonts w:ascii="Cardo" w:cs="Cardo" w:eastAsia="Cardo" w:hAnsi="Cardo"/>
          <w:rtl w:val="0"/>
        </w:rPr>
        <w:t xml:space="preserve">CR for RT ± HT of ~39→ 67% (p=0.08).</w:t>
      </w:r>
    </w:p>
    <w:p w:rsidR="00000000" w:rsidDel="00000000" w:rsidP="00000000" w:rsidRDefault="00000000" w:rsidRPr="00000000" w14:paraId="00000DA7">
      <w:pPr>
        <w:numPr>
          <w:ilvl w:val="1"/>
          <w:numId w:val="73"/>
        </w:numPr>
        <w:ind w:left="1440" w:hanging="360"/>
        <w:rPr/>
      </w:pPr>
      <w:r w:rsidDel="00000000" w:rsidR="00000000" w:rsidRPr="00000000">
        <w:rPr>
          <w:rFonts w:ascii="Cardo" w:cs="Cardo" w:eastAsia="Cardo" w:hAnsi="Cardo"/>
          <w:rtl w:val="0"/>
        </w:rPr>
        <w:t xml:space="preserve">1y local DFS for ± gross disease of 53→ 100%. </w:t>
      </w:r>
    </w:p>
    <w:p w:rsidR="00000000" w:rsidDel="00000000" w:rsidP="00000000" w:rsidRDefault="00000000" w:rsidRPr="00000000" w14:paraId="00000DA8">
      <w:pPr>
        <w:numPr>
          <w:ilvl w:val="0"/>
          <w:numId w:val="73"/>
        </w:numPr>
        <w:rPr/>
      </w:pPr>
      <w:r w:rsidDel="00000000" w:rsidR="00000000" w:rsidRPr="00000000">
        <w:rPr>
          <w:b w:val="1"/>
          <w:rtl w:val="0"/>
        </w:rPr>
        <w:t xml:space="preserve">Ohio State</w:t>
      </w:r>
      <w:r w:rsidDel="00000000" w:rsidR="00000000" w:rsidRPr="00000000">
        <w:rPr>
          <w:rtl w:val="0"/>
        </w:rPr>
        <w:t xml:space="preserve"> [</w:t>
      </w:r>
      <w:hyperlink r:id="rId724">
        <w:r w:rsidDel="00000000" w:rsidR="00000000" w:rsidRPr="00000000">
          <w:rPr>
            <w:rtl w:val="0"/>
          </w:rPr>
          <w:t xml:space="preserve">Bazan ASTRO '18</w:t>
        </w:r>
      </w:hyperlink>
      <w:r w:rsidDel="00000000" w:rsidR="00000000" w:rsidRPr="00000000">
        <w:rPr>
          <w:rtl w:val="0"/>
        </w:rPr>
        <w:t xml:space="preserve">]: Retro. </w:t>
      </w:r>
      <w:r w:rsidDel="00000000" w:rsidR="00000000" w:rsidRPr="00000000">
        <w:rPr>
          <w:b w:val="1"/>
          <w:rtl w:val="0"/>
        </w:rPr>
        <w:t xml:space="preserve">IMRT/VMAT 45/30 </w:t>
      </w:r>
      <w:r w:rsidDel="00000000" w:rsidR="00000000" w:rsidRPr="00000000">
        <w:rPr>
          <w:rtl w:val="0"/>
        </w:rPr>
        <w:t xml:space="preserve">(n=12)</w:t>
      </w:r>
      <w:r w:rsidDel="00000000" w:rsidR="00000000" w:rsidRPr="00000000">
        <w:rPr>
          <w:rtl w:val="0"/>
        </w:rPr>
        <w:t xml:space="preserve">.</w:t>
      </w:r>
    </w:p>
    <w:p w:rsidR="00000000" w:rsidDel="00000000" w:rsidP="00000000" w:rsidRDefault="00000000" w:rsidRPr="00000000" w14:paraId="00000DA9">
      <w:pPr>
        <w:numPr>
          <w:ilvl w:val="1"/>
          <w:numId w:val="73"/>
        </w:numPr>
        <w:ind w:left="1440" w:hanging="360"/>
        <w:rPr/>
      </w:pPr>
      <w:r w:rsidDel="00000000" w:rsidR="00000000" w:rsidRPr="00000000">
        <w:rPr>
          <w:rtl w:val="0"/>
        </w:rPr>
        <w:t xml:space="preserve">28 pts. 18 iLRR, 10 LRR + DM. Median pRT 50.4 Gy. Half RNI. 11% IMN RT. 11 pts rec'd concurrent chemo. Curative intent to 22/28 patients, including 3 with high cervical nodes and 1 with mediastinal disease. 2014-2017. MFU 1y.</w:t>
      </w:r>
    </w:p>
    <w:p w:rsidR="00000000" w:rsidDel="00000000" w:rsidP="00000000" w:rsidRDefault="00000000" w:rsidRPr="00000000" w14:paraId="00000DAA">
      <w:pPr>
        <w:numPr>
          <w:ilvl w:val="1"/>
          <w:numId w:val="73"/>
        </w:numPr>
        <w:ind w:left="1440" w:hanging="360"/>
        <w:rPr/>
      </w:pPr>
      <w:r w:rsidDel="00000000" w:rsidR="00000000" w:rsidRPr="00000000">
        <w:rPr>
          <w:rtl w:val="0"/>
        </w:rPr>
        <w:t xml:space="preserve">MTT re-irradiation 5 years. </w:t>
      </w:r>
    </w:p>
    <w:p w:rsidR="00000000" w:rsidDel="00000000" w:rsidP="00000000" w:rsidRDefault="00000000" w:rsidRPr="00000000" w14:paraId="00000DAB">
      <w:pPr>
        <w:numPr>
          <w:ilvl w:val="1"/>
          <w:numId w:val="73"/>
        </w:numPr>
        <w:ind w:left="1440" w:hanging="360"/>
        <w:rPr/>
      </w:pPr>
      <w:r w:rsidDel="00000000" w:rsidR="00000000" w:rsidRPr="00000000">
        <w:rPr>
          <w:rtl w:val="0"/>
        </w:rPr>
        <w:t xml:space="preserve">Median re-RT dose was 45 Gy in 2 Gy fractions, 50% received a boost to median total re-RT dose of 60 Gy.</w:t>
      </w:r>
    </w:p>
    <w:p w:rsidR="00000000" w:rsidDel="00000000" w:rsidP="00000000" w:rsidRDefault="00000000" w:rsidRPr="00000000" w14:paraId="00000DAC">
      <w:pPr>
        <w:numPr>
          <w:ilvl w:val="1"/>
          <w:numId w:val="73"/>
        </w:numPr>
        <w:ind w:left="1440" w:hanging="360"/>
        <w:rPr/>
      </w:pPr>
      <w:r w:rsidDel="00000000" w:rsidR="00000000" w:rsidRPr="00000000">
        <w:rPr>
          <w:rtl w:val="0"/>
        </w:rPr>
        <w:t xml:space="preserve">G3+ esophagitis in 1 pt, 45/30 BID with 15/10 BID boost to mediastinal disease.</w:t>
      </w:r>
    </w:p>
    <w:p w:rsidR="00000000" w:rsidDel="00000000" w:rsidP="00000000" w:rsidRDefault="00000000" w:rsidRPr="00000000" w14:paraId="00000DAD">
      <w:pPr>
        <w:numPr>
          <w:ilvl w:val="1"/>
          <w:numId w:val="73"/>
        </w:numPr>
        <w:ind w:left="1440" w:hanging="360"/>
        <w:rPr/>
      </w:pPr>
      <w:r w:rsidDel="00000000" w:rsidR="00000000" w:rsidRPr="00000000">
        <w:rPr>
          <w:rtl w:val="0"/>
        </w:rPr>
        <w:t xml:space="preserve">G3+ wound dehiscence in 1 pt 3 mo after re-RT.</w:t>
      </w:r>
    </w:p>
    <w:p w:rsidR="00000000" w:rsidDel="00000000" w:rsidP="00000000" w:rsidRDefault="00000000" w:rsidRPr="00000000" w14:paraId="00000DAE">
      <w:pPr>
        <w:numPr>
          <w:ilvl w:val="1"/>
          <w:numId w:val="73"/>
        </w:numPr>
        <w:ind w:left="1440" w:hanging="360"/>
        <w:rPr/>
      </w:pPr>
      <w:r w:rsidDel="00000000" w:rsidR="00000000" w:rsidRPr="00000000">
        <w:rPr>
          <w:rtl w:val="0"/>
        </w:rPr>
        <w:t xml:space="preserve">1y FFDM 50%. </w:t>
      </w:r>
    </w:p>
    <w:p w:rsidR="00000000" w:rsidDel="00000000" w:rsidP="00000000" w:rsidRDefault="00000000" w:rsidRPr="00000000" w14:paraId="00000DAF">
      <w:pPr>
        <w:numPr>
          <w:ilvl w:val="0"/>
          <w:numId w:val="73"/>
        </w:numPr>
        <w:rPr/>
      </w:pPr>
      <w:r w:rsidDel="00000000" w:rsidR="00000000" w:rsidRPr="00000000">
        <w:rPr>
          <w:rtl w:val="0"/>
        </w:rPr>
        <w:t xml:space="preserve">Reirradiation for locally recurrent breast cancer [</w:t>
      </w:r>
      <w:hyperlink r:id="rId725">
        <w:r w:rsidDel="00000000" w:rsidR="00000000" w:rsidRPr="00000000">
          <w:rPr>
            <w:rtl w:val="0"/>
          </w:rPr>
          <w:t xml:space="preserve">Nader Marta Breast '17</w:t>
        </w:r>
      </w:hyperlink>
      <w:r w:rsidDel="00000000" w:rsidR="00000000" w:rsidRPr="00000000">
        <w:rPr>
          <w:rtl w:val="0"/>
        </w:rPr>
        <w:t xml:space="preserve">]:</w:t>
      </w:r>
    </w:p>
    <w:p w:rsidR="00000000" w:rsidDel="00000000" w:rsidP="00000000" w:rsidRDefault="00000000" w:rsidRPr="00000000" w14:paraId="00000DB0">
      <w:pPr>
        <w:ind w:firstLine="720"/>
        <w:rPr/>
      </w:pPr>
      <w:r w:rsidDel="00000000" w:rsidR="00000000" w:rsidRPr="00000000">
        <w:rPr>
          <w:rFonts w:ascii="Gungsuh" w:cs="Gungsuh" w:eastAsia="Gungsuh" w:hAnsi="Gungsuh"/>
          <w:rtl w:val="0"/>
        </w:rPr>
        <w:t xml:space="preserve">Mastectomy is standard of care for local control in patients with IBTR, although BCS followed by PBI can be offered in a subset of patients: IBTR ≤ 3 cm and ≤ 3 LN without ECE (90% ≤ 2 cm, all cN0),</w:t>
      </w:r>
    </w:p>
    <w:p w:rsidR="00000000" w:rsidDel="00000000" w:rsidP="00000000" w:rsidRDefault="00000000" w:rsidRPr="00000000" w14:paraId="00000DB1">
      <w:pPr>
        <w:numPr>
          <w:ilvl w:val="1"/>
          <w:numId w:val="73"/>
        </w:numPr>
        <w:ind w:left="1440" w:hanging="360"/>
        <w:rPr>
          <w:u w:val="none"/>
        </w:rPr>
      </w:pPr>
      <w:r w:rsidDel="00000000" w:rsidR="00000000" w:rsidRPr="00000000">
        <w:rPr>
          <w:rtl w:val="0"/>
        </w:rPr>
        <w:t xml:space="preserve">Local excision or lumpectomy alone is associated with high recurrence rates of 20-40%. </w:t>
      </w:r>
    </w:p>
    <w:p w:rsidR="00000000" w:rsidDel="00000000" w:rsidP="00000000" w:rsidRDefault="00000000" w:rsidRPr="00000000" w14:paraId="00000DB2">
      <w:pPr>
        <w:numPr>
          <w:ilvl w:val="1"/>
          <w:numId w:val="73"/>
        </w:numPr>
        <w:ind w:left="1440" w:hanging="360"/>
        <w:rPr>
          <w:u w:val="none"/>
        </w:rPr>
      </w:pPr>
      <w:r w:rsidDel="00000000" w:rsidR="00000000" w:rsidRPr="00000000">
        <w:rPr>
          <w:rFonts w:ascii="Gungsuh" w:cs="Gungsuh" w:eastAsia="Gungsuh" w:hAnsi="Gungsuh"/>
          <w:rtl w:val="0"/>
        </w:rPr>
        <w:t xml:space="preserve">Local excision for CW relapse is associated with high recurrence rates of ≥ 50%. </w:t>
      </w:r>
    </w:p>
    <w:p w:rsidR="00000000" w:rsidDel="00000000" w:rsidP="00000000" w:rsidRDefault="00000000" w:rsidRPr="00000000" w14:paraId="00000DB3">
      <w:pPr>
        <w:numPr>
          <w:ilvl w:val="1"/>
          <w:numId w:val="73"/>
        </w:numPr>
        <w:ind w:left="1440" w:hanging="360"/>
      </w:pPr>
      <w:r w:rsidDel="00000000" w:rsidR="00000000" w:rsidRPr="00000000">
        <w:rPr>
          <w:rFonts w:ascii="Gungsuh" w:cs="Gungsuh" w:eastAsia="Gungsuh" w:hAnsi="Gungsuh"/>
          <w:rtl w:val="0"/>
        </w:rPr>
        <w:t xml:space="preserve">Completion mastectomy is associated with local control rates ≥ 50%. </w:t>
      </w:r>
    </w:p>
    <w:p w:rsidR="00000000" w:rsidDel="00000000" w:rsidP="00000000" w:rsidRDefault="00000000" w:rsidRPr="00000000" w14:paraId="00000DB4">
      <w:pPr>
        <w:numPr>
          <w:ilvl w:val="1"/>
          <w:numId w:val="73"/>
        </w:numPr>
        <w:ind w:left="1440" w:hanging="360"/>
      </w:pPr>
      <w:r w:rsidDel="00000000" w:rsidR="00000000" w:rsidRPr="00000000">
        <w:rPr>
          <w:rtl w:val="0"/>
        </w:rPr>
        <w:t xml:space="preserve">[</w:t>
      </w:r>
      <w:hyperlink w:anchor="_hqctiz37825y">
        <w:r w:rsidDel="00000000" w:rsidR="00000000" w:rsidRPr="00000000">
          <w:rPr>
            <w:rtl w:val="0"/>
          </w:rPr>
          <w:t xml:space="preserve">RTOG 10-14</w:t>
        </w:r>
      </w:hyperlink>
      <w:r w:rsidDel="00000000" w:rsidR="00000000" w:rsidRPr="00000000">
        <w:rPr>
          <w:rtl w:val="0"/>
        </w:rPr>
        <w:t xml:space="preserve">] demonstrated BCS with repeat 45/30 has 5y IBTR of only 5%. </w:t>
      </w:r>
    </w:p>
    <w:p w:rsidR="00000000" w:rsidDel="00000000" w:rsidP="00000000" w:rsidRDefault="00000000" w:rsidRPr="00000000" w14:paraId="00000DB5">
      <w:pPr>
        <w:numPr>
          <w:ilvl w:val="1"/>
          <w:numId w:val="73"/>
        </w:numPr>
        <w:ind w:left="1440" w:hanging="360"/>
      </w:pPr>
      <w:r w:rsidDel="00000000" w:rsidR="00000000" w:rsidRPr="00000000">
        <w:rPr>
          <w:rFonts w:ascii="Gungsuh" w:cs="Gungsuh" w:eastAsia="Gungsuh" w:hAnsi="Gungsuh"/>
          <w:rtl w:val="0"/>
        </w:rPr>
        <w:t xml:space="preserve">Brachytherapy has plenty of evidence. Re-RT dose of 30 Gy or 45-50 Gy with suggestion of 50 Gy having better local control though all regimens had ≥ 75% local control. Only 10% experienced G3 toxicity.</w:t>
      </w:r>
    </w:p>
    <w:p w:rsidR="00000000" w:rsidDel="00000000" w:rsidP="00000000" w:rsidRDefault="00000000" w:rsidRPr="00000000" w14:paraId="00000DB6">
      <w:pPr>
        <w:numPr>
          <w:ilvl w:val="2"/>
          <w:numId w:val="73"/>
        </w:numPr>
        <w:ind w:left="2160" w:hanging="360"/>
        <w:rPr>
          <w:u w:val="none"/>
        </w:rPr>
      </w:pPr>
      <w:r w:rsidDel="00000000" w:rsidR="00000000" w:rsidRPr="00000000">
        <w:rPr>
          <w:rFonts w:ascii="Cardo" w:cs="Cardo" w:eastAsia="Cardo" w:hAnsi="Cardo"/>
          <w:rtl w:val="0"/>
        </w:rPr>
        <w:t xml:space="preserve">G2-3 toxicity for cumulative breast dose ± 100 Gy of 4→ 33%. </w:t>
      </w:r>
    </w:p>
    <w:p w:rsidR="00000000" w:rsidDel="00000000" w:rsidP="00000000" w:rsidRDefault="00000000" w:rsidRPr="00000000" w14:paraId="00000DB7">
      <w:pPr>
        <w:numPr>
          <w:ilvl w:val="2"/>
          <w:numId w:val="73"/>
        </w:numPr>
        <w:ind w:left="2160" w:hanging="360"/>
        <w:rPr>
          <w:u w:val="none"/>
        </w:rPr>
      </w:pPr>
      <w:r w:rsidDel="00000000" w:rsidR="00000000" w:rsidRPr="00000000">
        <w:rPr>
          <w:rFonts w:ascii="Cardo" w:cs="Cardo" w:eastAsia="Cardo" w:hAnsi="Cardo"/>
          <w:rtl w:val="0"/>
        </w:rPr>
        <w:t xml:space="preserve">G2-3 toxicity for brachytherapy dose ± 45 Gy of 14→ 36%.</w:t>
      </w:r>
    </w:p>
    <w:p w:rsidR="00000000" w:rsidDel="00000000" w:rsidP="00000000" w:rsidRDefault="00000000" w:rsidRPr="00000000" w14:paraId="00000DB8">
      <w:pPr>
        <w:numPr>
          <w:ilvl w:val="1"/>
          <w:numId w:val="73"/>
        </w:numPr>
        <w:ind w:left="1440" w:hanging="360"/>
        <w:rPr>
          <w:u w:val="none"/>
        </w:rPr>
        <w:sectPr>
          <w:type w:val="nextPage"/>
          <w:pgSz w:h="15840" w:w="12240"/>
          <w:pgMar w:bottom="645" w:top="698" w:left="719" w:right="719" w:header="0" w:footer="720"/>
          <w:cols w:equalWidth="0"/>
        </w:sectPr>
      </w:pPr>
      <w:r w:rsidDel="00000000" w:rsidR="00000000" w:rsidRPr="00000000">
        <w:rPr>
          <w:rtl w:val="0"/>
        </w:rPr>
        <w:t xml:space="preserve">Reirradiation and hyperthermia appears promising. </w:t>
      </w:r>
    </w:p>
    <w:p w:rsidR="00000000" w:rsidDel="00000000" w:rsidP="00000000" w:rsidRDefault="00000000" w:rsidRPr="00000000" w14:paraId="00000DB9">
      <w:pPr>
        <w:pStyle w:val="Heading1"/>
        <w:rPr>
          <w:color w:val="000000"/>
        </w:rPr>
      </w:pPr>
      <w:bookmarkStart w:colFirst="0" w:colLast="0" w:name="_dpu41fwc4mrv" w:id="229"/>
      <w:bookmarkEnd w:id="229"/>
      <w:hyperlink w:anchor="_pyifw3b5rbp">
        <w:r w:rsidDel="00000000" w:rsidR="00000000" w:rsidRPr="00000000">
          <w:rPr>
            <w:color w:val="000000"/>
            <w:rtl w:val="0"/>
          </w:rPr>
          <w:t xml:space="preserve">Metastatic Breast Cancer</w:t>
        </w:r>
      </w:hyperlink>
      <w:r w:rsidDel="00000000" w:rsidR="00000000" w:rsidRPr="00000000">
        <w:rPr>
          <w:rtl w:val="0"/>
        </w:rPr>
      </w:r>
    </w:p>
    <w:tbl>
      <w:tblPr>
        <w:tblStyle w:val="Table5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A">
            <w:pPr>
              <w:spacing w:line="240" w:lineRule="auto"/>
              <w:ind w:left="0" w:firstLine="0"/>
              <w:rPr>
                <w:i w:val="1"/>
              </w:rPr>
            </w:pPr>
            <w:r w:rsidDel="00000000" w:rsidR="00000000" w:rsidRPr="00000000">
              <w:rPr>
                <w:b w:val="1"/>
                <w:rtl w:val="0"/>
              </w:rPr>
              <w:t xml:space="preserve">A</w:t>
            </w:r>
            <w:hyperlink r:id="rId726">
              <w:r w:rsidDel="00000000" w:rsidR="00000000" w:rsidRPr="00000000">
                <w:rPr>
                  <w:b w:val="1"/>
                  <w:rtl w:val="0"/>
                </w:rPr>
                <w:t xml:space="preserve">SCO Guideline: Systemic Tx for Pts w Advanced HER2+ Breast Cancer</w:t>
              </w:r>
            </w:hyperlink>
            <w:r w:rsidDel="00000000" w:rsidR="00000000" w:rsidRPr="00000000">
              <w:rPr>
                <w:b w:val="1"/>
                <w:i w:val="1"/>
                <w:rtl w:val="0"/>
              </w:rPr>
              <w:t xml:space="preserve"> </w:t>
            </w:r>
            <w:r w:rsidDel="00000000" w:rsidR="00000000" w:rsidRPr="00000000">
              <w:rPr>
                <w:i w:val="1"/>
                <w:rtl w:val="0"/>
              </w:rPr>
              <w:t xml:space="preserve">June 25, 2018 </w:t>
            </w:r>
            <w:hyperlink w:anchor="odhervmr4g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BB">
            <w:pPr>
              <w:numPr>
                <w:ilvl w:val="0"/>
                <w:numId w:val="43"/>
              </w:numPr>
              <w:spacing w:line="240" w:lineRule="auto"/>
              <w:rPr/>
            </w:pPr>
            <w:r w:rsidDel="00000000" w:rsidR="00000000" w:rsidRPr="00000000">
              <w:rPr>
                <w:rtl w:val="0"/>
              </w:rPr>
              <w:t xml:space="preserve">HER2 therapy for all advanced breast cancer, except those with CHF or significantly compromised LVEF.</w:t>
            </w:r>
          </w:p>
          <w:p w:rsidR="00000000" w:rsidDel="00000000" w:rsidP="00000000" w:rsidRDefault="00000000" w:rsidRPr="00000000" w14:paraId="00000DBC">
            <w:pPr>
              <w:numPr>
                <w:ilvl w:val="0"/>
                <w:numId w:val="43"/>
              </w:numPr>
              <w:spacing w:line="240" w:lineRule="auto"/>
              <w:rPr/>
            </w:pPr>
            <w:r w:rsidDel="00000000" w:rsidR="00000000" w:rsidRPr="00000000">
              <w:rPr>
                <w:rtl w:val="0"/>
              </w:rPr>
              <w:t xml:space="preserve">Trastuzumab, pertuzumab and taxane are first line, while trastuzumab emtansine second line. Third line should offer other HER2 combinations or trastuzumab emtansine and may offer pertuzumab (if not previously given).</w:t>
            </w:r>
          </w:p>
          <w:p w:rsidR="00000000" w:rsidDel="00000000" w:rsidP="00000000" w:rsidRDefault="00000000" w:rsidRPr="00000000" w14:paraId="00000DBD">
            <w:pPr>
              <w:numPr>
                <w:ilvl w:val="0"/>
                <w:numId w:val="43"/>
              </w:numPr>
              <w:spacing w:line="240" w:lineRule="auto"/>
              <w:rPr/>
            </w:pPr>
            <w:r w:rsidDel="00000000" w:rsidR="00000000" w:rsidRPr="00000000">
              <w:rPr>
                <w:rtl w:val="0"/>
              </w:rPr>
              <w:t xml:space="preserve">Optimal duration of chemotherapy is 4-6 months or until maximum response, depending on toxicity and FFP.</w:t>
            </w:r>
          </w:p>
          <w:p w:rsidR="00000000" w:rsidDel="00000000" w:rsidP="00000000" w:rsidRDefault="00000000" w:rsidRPr="00000000" w14:paraId="00000DBE">
            <w:pPr>
              <w:numPr>
                <w:ilvl w:val="0"/>
                <w:numId w:val="43"/>
              </w:numPr>
              <w:spacing w:line="240" w:lineRule="auto"/>
              <w:rPr/>
            </w:pPr>
            <w:r w:rsidDel="00000000" w:rsidR="00000000" w:rsidRPr="00000000">
              <w:rPr>
                <w:rtl w:val="0"/>
              </w:rPr>
              <w:t xml:space="preserve">HER2 may continue until time of progression or unacceptable toxicities.</w:t>
            </w:r>
          </w:p>
          <w:p w:rsidR="00000000" w:rsidDel="00000000" w:rsidP="00000000" w:rsidRDefault="00000000" w:rsidRPr="00000000" w14:paraId="00000DBF">
            <w:pPr>
              <w:numPr>
                <w:ilvl w:val="0"/>
                <w:numId w:val="43"/>
              </w:numPr>
              <w:spacing w:line="240" w:lineRule="auto"/>
              <w:rPr/>
            </w:pPr>
            <w:r w:rsidDel="00000000" w:rsidR="00000000" w:rsidRPr="00000000">
              <w:rPr>
                <w:rtl w:val="0"/>
              </w:rPr>
              <w:t xml:space="preserve">Triple positive BrCa may receive standard first line therapy, or endocrine ± HER2 for selected pts.</w:t>
            </w:r>
          </w:p>
          <w:p w:rsidR="00000000" w:rsidDel="00000000" w:rsidP="00000000" w:rsidRDefault="00000000" w:rsidRPr="00000000" w14:paraId="00000DC0">
            <w:pPr>
              <w:spacing w:line="240" w:lineRule="auto"/>
              <w:ind w:left="0" w:firstLine="0"/>
              <w:rPr>
                <w:i w:val="1"/>
              </w:rPr>
            </w:pPr>
            <w:r w:rsidDel="00000000" w:rsidR="00000000" w:rsidRPr="00000000">
              <w:rPr>
                <w:b w:val="1"/>
                <w:rtl w:val="0"/>
              </w:rPr>
              <w:t xml:space="preserve">A</w:t>
            </w:r>
            <w:hyperlink r:id="rId727">
              <w:r w:rsidDel="00000000" w:rsidR="00000000" w:rsidRPr="00000000">
                <w:rPr>
                  <w:b w:val="1"/>
                  <w:rtl w:val="0"/>
                </w:rPr>
                <w:t xml:space="preserve">SCO Guideline: Recommendations on Dz Mgmt for Pts w Advanced HER2+ BrCa and Brain Mets </w:t>
              </w:r>
            </w:hyperlink>
            <w:r w:rsidDel="00000000" w:rsidR="00000000" w:rsidRPr="00000000">
              <w:rPr>
                <w:i w:val="1"/>
                <w:rtl w:val="0"/>
              </w:rPr>
              <w:t xml:space="preserve">June 25, 2018 </w:t>
            </w:r>
            <w:hyperlink w:anchor="6qg3fgpjq7sz">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C1">
            <w:pPr>
              <w:numPr>
                <w:ilvl w:val="0"/>
                <w:numId w:val="83"/>
              </w:numPr>
            </w:pPr>
            <w:r w:rsidDel="00000000" w:rsidR="00000000" w:rsidRPr="00000000">
              <w:rPr>
                <w:rtl w:val="0"/>
              </w:rPr>
              <w:t xml:space="preserve">Clinicians should have a low threshold for MRI of the brain due to high incidence of [</w:t>
            </w:r>
            <w:hyperlink w:anchor="4w7gzgv86rp5">
              <w:r w:rsidDel="00000000" w:rsidR="00000000" w:rsidRPr="00000000">
                <w:rPr>
                  <w:rtl w:val="0"/>
                </w:rPr>
                <w:t xml:space="preserve">brain mets</w:t>
              </w:r>
            </w:hyperlink>
            <w:r w:rsidDel="00000000" w:rsidR="00000000" w:rsidRPr="00000000">
              <w:rPr>
                <w:rtl w:val="0"/>
              </w:rPr>
              <w:t xml:space="preserve">] for HER2+.</w:t>
            </w:r>
          </w:p>
          <w:p w:rsidR="00000000" w:rsidDel="00000000" w:rsidP="00000000" w:rsidRDefault="00000000" w:rsidRPr="00000000" w14:paraId="00000DC2">
            <w:pPr>
              <w:numPr>
                <w:ilvl w:val="0"/>
                <w:numId w:val="83"/>
              </w:numPr>
            </w:pPr>
            <w:r w:rsidDel="00000000" w:rsidR="00000000" w:rsidRPr="00000000">
              <w:rPr>
                <w:rtl w:val="0"/>
              </w:rPr>
              <w:t xml:space="preserve">TNBC appears to have [</w:t>
            </w:r>
            <w:hyperlink w:anchor="4w7gzgv86rp5">
              <w:r w:rsidDel="00000000" w:rsidR="00000000" w:rsidRPr="00000000">
                <w:rPr>
                  <w:rtl w:val="0"/>
                </w:rPr>
                <w:t xml:space="preserve">identical rates</w:t>
              </w:r>
            </w:hyperlink>
            <w:r w:rsidDel="00000000" w:rsidR="00000000" w:rsidRPr="00000000">
              <w:rPr>
                <w:rtl w:val="0"/>
              </w:rPr>
              <w:t xml:space="preserve">] of brain metastasis as HER2(+) HR(-).</w:t>
            </w:r>
            <w:r w:rsidDel="00000000" w:rsidR="00000000" w:rsidRPr="00000000">
              <w:rPr>
                <w:rtl w:val="0"/>
              </w:rPr>
            </w:r>
          </w:p>
          <w:bookmarkStart w:colFirst="0" w:colLast="0" w:name="ch945vwj5q4x" w:id="230"/>
          <w:bookmarkEnd w:id="230"/>
          <w:p w:rsidR="00000000" w:rsidDel="00000000" w:rsidP="00000000" w:rsidRDefault="00000000" w:rsidRPr="00000000" w14:paraId="00000DC3">
            <w:pPr>
              <w:spacing w:line="240" w:lineRule="auto"/>
              <w:ind w:left="0" w:firstLine="0"/>
              <w:rPr>
                <w:i w:val="1"/>
              </w:rPr>
            </w:pPr>
            <w:r w:rsidDel="00000000" w:rsidR="00000000" w:rsidRPr="00000000">
              <w:rPr>
                <w:b w:val="1"/>
                <w:rtl w:val="0"/>
              </w:rPr>
              <w:t xml:space="preserve">A</w:t>
            </w:r>
            <w:hyperlink r:id="rId728">
              <w:r w:rsidDel="00000000" w:rsidR="00000000" w:rsidRPr="00000000">
                <w:rPr>
                  <w:b w:val="1"/>
                  <w:rtl w:val="0"/>
                </w:rPr>
                <w:t xml:space="preserve">SCO Guideline: Endocrine Therapy for HR+ Metastatic Breast Cancer</w:t>
              </w:r>
            </w:hyperlink>
            <w:r w:rsidDel="00000000" w:rsidR="00000000" w:rsidRPr="00000000">
              <w:rPr>
                <w:i w:val="1"/>
                <w:rtl w:val="0"/>
              </w:rPr>
              <w:t xml:space="preserve"> May 23, 2016</w:t>
            </w:r>
          </w:p>
          <w:p w:rsidR="00000000" w:rsidDel="00000000" w:rsidP="00000000" w:rsidRDefault="00000000" w:rsidRPr="00000000" w14:paraId="00000DC4">
            <w:pPr>
              <w:numPr>
                <w:ilvl w:val="0"/>
                <w:numId w:val="136"/>
              </w:numPr>
              <w:spacing w:line="240" w:lineRule="auto"/>
            </w:pPr>
            <w:r w:rsidDel="00000000" w:rsidR="00000000" w:rsidRPr="00000000">
              <w:rPr>
                <w:rtl w:val="0"/>
              </w:rPr>
              <w:t xml:space="preserve">Sequential hormones preferred. Except in cases of immediately life-threatening dz, hormone therapy, alone or in combo, should be used for initial tx. </w:t>
            </w:r>
          </w:p>
          <w:p w:rsidR="00000000" w:rsidDel="00000000" w:rsidP="00000000" w:rsidRDefault="00000000" w:rsidRPr="00000000" w14:paraId="00000DC5">
            <w:pPr>
              <w:numPr>
                <w:ilvl w:val="0"/>
                <w:numId w:val="136"/>
              </w:numPr>
              <w:spacing w:line="240" w:lineRule="auto"/>
            </w:pPr>
            <w:r w:rsidDel="00000000" w:rsidR="00000000" w:rsidRPr="00000000">
              <w:rPr>
                <w:rtl w:val="0"/>
              </w:rPr>
              <w:t xml:space="preserve">Consider ovarian suppression or ablation in premenopausal women.</w:t>
            </w:r>
          </w:p>
          <w:p w:rsidR="00000000" w:rsidDel="00000000" w:rsidP="00000000" w:rsidRDefault="00000000" w:rsidRPr="00000000" w14:paraId="00000DC6">
            <w:pPr>
              <w:numPr>
                <w:ilvl w:val="0"/>
                <w:numId w:val="136"/>
              </w:numPr>
              <w:spacing w:line="240" w:lineRule="auto"/>
            </w:pPr>
            <w:r w:rsidDel="00000000" w:rsidR="00000000" w:rsidRPr="00000000">
              <w:rPr>
                <w:rtl w:val="0"/>
              </w:rPr>
              <w:t xml:space="preserve">Postmenopausal women favor AIs over endocrine therapy, with or without CDK4/6 inhibitor palbociclib.</w:t>
            </w:r>
          </w:p>
          <w:p w:rsidR="00000000" w:rsidDel="00000000" w:rsidP="00000000" w:rsidRDefault="00000000" w:rsidRPr="00000000" w14:paraId="00000DC7">
            <w:pPr>
              <w:numPr>
                <w:ilvl w:val="1"/>
                <w:numId w:val="136"/>
              </w:numPr>
              <w:spacing w:line="240" w:lineRule="auto"/>
              <w:ind w:left="1440" w:hanging="360"/>
            </w:pPr>
            <w:r w:rsidDel="00000000" w:rsidR="00000000" w:rsidRPr="00000000">
              <w:rPr>
                <w:rtl w:val="0"/>
              </w:rPr>
              <w:t xml:space="preserve">As 2nd line tx, fulvestrant should be administered at 500 mg w loading schedule, may be given with palbociclib.</w:t>
            </w:r>
          </w:p>
          <w:p w:rsidR="00000000" w:rsidDel="00000000" w:rsidP="00000000" w:rsidRDefault="00000000" w:rsidRPr="00000000" w14:paraId="00000DC8">
            <w:pPr>
              <w:numPr>
                <w:ilvl w:val="1"/>
                <w:numId w:val="136"/>
              </w:numPr>
              <w:spacing w:line="240" w:lineRule="auto"/>
              <w:ind w:left="1440" w:hanging="360"/>
            </w:pPr>
            <w:r w:rsidDel="00000000" w:rsidR="00000000" w:rsidRPr="00000000">
              <w:rPr>
                <w:rtl w:val="0"/>
              </w:rPr>
              <w:t xml:space="preserve">Mammalian targets of rapamycin inhibitor everolimus may be administered with exemestane whose dz progresses while receiving non-steroidal AIs. </w:t>
            </w:r>
          </w:p>
          <w:p w:rsidR="00000000" w:rsidDel="00000000" w:rsidP="00000000" w:rsidRDefault="00000000" w:rsidRPr="00000000" w14:paraId="00000DC9">
            <w:pPr>
              <w:numPr>
                <w:ilvl w:val="0"/>
                <w:numId w:val="136"/>
              </w:numPr>
              <w:spacing w:line="240" w:lineRule="auto"/>
            </w:pPr>
            <w:r w:rsidDel="00000000" w:rsidR="00000000" w:rsidRPr="00000000">
              <w:rPr>
                <w:rtl w:val="0"/>
              </w:rPr>
              <w:t xml:space="preserve">Among TPBC, HER2 along with AI can be effective for those who are not chemo candidates.</w:t>
            </w:r>
          </w:p>
          <w:p w:rsidR="00000000" w:rsidDel="00000000" w:rsidP="00000000" w:rsidRDefault="00000000" w:rsidRPr="00000000" w14:paraId="00000DCA">
            <w:pPr>
              <w:spacing w:line="240" w:lineRule="auto"/>
              <w:ind w:left="0" w:firstLine="0"/>
              <w:rPr>
                <w:i w:val="1"/>
              </w:rPr>
            </w:pPr>
            <w:r w:rsidDel="00000000" w:rsidR="00000000" w:rsidRPr="00000000">
              <w:rPr>
                <w:b w:val="1"/>
                <w:rtl w:val="0"/>
              </w:rPr>
              <w:t xml:space="preserve">A</w:t>
            </w:r>
            <w:hyperlink r:id="rId729">
              <w:r w:rsidDel="00000000" w:rsidR="00000000" w:rsidRPr="00000000">
                <w:rPr>
                  <w:b w:val="1"/>
                  <w:rtl w:val="0"/>
                </w:rPr>
                <w:t xml:space="preserve">SCO Guideline: Use of Biomarkers to Guide Decisions on Systemic Tx for Metastatic Breast Cancer</w:t>
              </w:r>
            </w:hyperlink>
            <w:r w:rsidDel="00000000" w:rsidR="00000000" w:rsidRPr="00000000">
              <w:rPr>
                <w:b w:val="1"/>
                <w:i w:val="1"/>
                <w:rtl w:val="0"/>
              </w:rPr>
              <w:t xml:space="preserve"> </w:t>
            </w:r>
            <w:r w:rsidDel="00000000" w:rsidR="00000000" w:rsidRPr="00000000">
              <w:rPr>
                <w:i w:val="1"/>
                <w:rtl w:val="0"/>
              </w:rPr>
              <w:t xml:space="preserve">July 20, 2015</w:t>
            </w:r>
          </w:p>
          <w:p w:rsidR="00000000" w:rsidDel="00000000" w:rsidP="00000000" w:rsidRDefault="00000000" w:rsidRPr="00000000" w14:paraId="00000DCB">
            <w:pPr>
              <w:numPr>
                <w:ilvl w:val="0"/>
                <w:numId w:val="123"/>
              </w:numPr>
              <w:spacing w:line="240" w:lineRule="auto"/>
            </w:pPr>
            <w:r w:rsidDel="00000000" w:rsidR="00000000" w:rsidRPr="00000000">
              <w:rPr>
                <w:rtl w:val="0"/>
              </w:rPr>
              <w:t xml:space="preserve">Accessible mets should be biopsied and HR/HER2 assessment offered, but evidence is lacking if switching tx on basis of change in receptor status affects clinical outcomes.</w:t>
            </w:r>
          </w:p>
          <w:p w:rsidR="00000000" w:rsidDel="00000000" w:rsidP="00000000" w:rsidRDefault="00000000" w:rsidRPr="00000000" w14:paraId="00000DCC">
            <w:pPr>
              <w:numPr>
                <w:ilvl w:val="0"/>
                <w:numId w:val="123"/>
              </w:numPr>
              <w:spacing w:line="240" w:lineRule="auto"/>
            </w:pPr>
            <w:r w:rsidDel="00000000" w:rsidR="00000000" w:rsidRPr="00000000">
              <w:rPr>
                <w:rtl w:val="0"/>
              </w:rPr>
              <w:t xml:space="preserve">There is a discordance between primary and metastatic tumor receptor status, and the latter </w:t>
            </w:r>
            <w:r w:rsidDel="00000000" w:rsidR="00000000" w:rsidRPr="00000000">
              <w:rPr>
                <w:rtl w:val="0"/>
              </w:rPr>
              <w:t xml:space="preserve">favored to direct</w:t>
            </w:r>
            <w:r w:rsidDel="00000000" w:rsidR="00000000" w:rsidRPr="00000000">
              <w:rPr>
                <w:rtl w:val="0"/>
              </w:rPr>
              <w:t xml:space="preserve"> care.</w:t>
            </w:r>
          </w:p>
          <w:p w:rsidR="00000000" w:rsidDel="00000000" w:rsidP="00000000" w:rsidRDefault="00000000" w:rsidRPr="00000000" w14:paraId="00000DCD">
            <w:pPr>
              <w:numPr>
                <w:ilvl w:val="0"/>
                <w:numId w:val="123"/>
              </w:numPr>
              <w:spacing w:line="240" w:lineRule="auto"/>
            </w:pPr>
            <w:r w:rsidDel="00000000" w:rsidR="00000000" w:rsidRPr="00000000">
              <w:rPr>
                <w:rtl w:val="0"/>
              </w:rPr>
              <w:t xml:space="preserve">Markers such as CEA, CA 15-3 and CA 27-29 may be used as adjunctive assessments, but never alone.</w:t>
            </w:r>
          </w:p>
          <w:p w:rsidR="00000000" w:rsidDel="00000000" w:rsidP="00000000" w:rsidRDefault="00000000" w:rsidRPr="00000000" w14:paraId="00000DCE">
            <w:pPr>
              <w:numPr>
                <w:ilvl w:val="0"/>
                <w:numId w:val="123"/>
              </w:numPr>
              <w:spacing w:line="240" w:lineRule="auto"/>
            </w:pPr>
            <w:r w:rsidDel="00000000" w:rsidR="00000000" w:rsidRPr="00000000">
              <w:rPr>
                <w:rtl w:val="0"/>
              </w:rPr>
              <w:t xml:space="preserve">No role for tumor re-biopsy or use of CTC markers as there is an absence of studies looking into clinical utility.</w:t>
            </w:r>
            <w:r w:rsidDel="00000000" w:rsidR="00000000" w:rsidRPr="00000000">
              <w:rPr>
                <w:rtl w:val="0"/>
              </w:rPr>
            </w:r>
          </w:p>
          <w:p w:rsidR="00000000" w:rsidDel="00000000" w:rsidP="00000000" w:rsidRDefault="00000000" w:rsidRPr="00000000" w14:paraId="00000DCF">
            <w:pPr>
              <w:spacing w:line="240" w:lineRule="auto"/>
              <w:ind w:left="0" w:firstLine="0"/>
              <w:rPr>
                <w:i w:val="1"/>
              </w:rPr>
            </w:pPr>
            <w:r w:rsidDel="00000000" w:rsidR="00000000" w:rsidRPr="00000000">
              <w:rPr>
                <w:b w:val="1"/>
                <w:rtl w:val="0"/>
              </w:rPr>
              <w:t xml:space="preserve">A</w:t>
            </w:r>
            <w:hyperlink r:id="rId730">
              <w:r w:rsidDel="00000000" w:rsidR="00000000" w:rsidRPr="00000000">
                <w:rPr>
                  <w:b w:val="1"/>
                  <w:rtl w:val="0"/>
                </w:rPr>
                <w:t xml:space="preserve">SCO Guideline: Role of Bone-Modifying Agents in Metastatic Breast Cancer Update</w:t>
              </w:r>
            </w:hyperlink>
            <w:r w:rsidDel="00000000" w:rsidR="00000000" w:rsidRPr="00000000">
              <w:rPr>
                <w:b w:val="1"/>
                <w:i w:val="1"/>
                <w:rtl w:val="0"/>
              </w:rPr>
              <w:t xml:space="preserve"> </w:t>
            </w:r>
            <w:r w:rsidDel="00000000" w:rsidR="00000000" w:rsidRPr="00000000">
              <w:rPr>
                <w:i w:val="1"/>
                <w:rtl w:val="0"/>
              </w:rPr>
              <w:t xml:space="preserve">October 16, 2017</w:t>
            </w:r>
          </w:p>
          <w:p w:rsidR="00000000" w:rsidDel="00000000" w:rsidP="00000000" w:rsidRDefault="00000000" w:rsidRPr="00000000" w14:paraId="00000DD0">
            <w:pPr>
              <w:spacing w:line="240" w:lineRule="auto"/>
              <w:ind w:left="0" w:firstLine="0"/>
              <w:rPr/>
            </w:pPr>
            <w:r w:rsidDel="00000000" w:rsidR="00000000" w:rsidRPr="00000000">
              <w:rPr>
                <w:rtl w:val="0"/>
              </w:rPr>
              <w:t xml:space="preserve">See the [</w:t>
            </w:r>
            <w:hyperlink w:anchor="2i6yu4c186on">
              <w:r w:rsidDel="00000000" w:rsidR="00000000" w:rsidRPr="00000000">
                <w:rPr>
                  <w:rtl w:val="0"/>
                </w:rPr>
                <w:t xml:space="preserve">EBCTCG Bisphosphonates</w:t>
              </w:r>
            </w:hyperlink>
            <w:r w:rsidDel="00000000" w:rsidR="00000000" w:rsidRPr="00000000">
              <w:rPr>
                <w:rtl w:val="0"/>
              </w:rPr>
              <w:t xml:space="preserve">] report.</w:t>
            </w:r>
          </w:p>
          <w:p w:rsidR="00000000" w:rsidDel="00000000" w:rsidP="00000000" w:rsidRDefault="00000000" w:rsidRPr="00000000" w14:paraId="00000DD1">
            <w:pPr>
              <w:numPr>
                <w:ilvl w:val="0"/>
                <w:numId w:val="21"/>
              </w:numPr>
              <w:spacing w:line="240" w:lineRule="auto"/>
            </w:pPr>
            <w:r w:rsidDel="00000000" w:rsidR="00000000" w:rsidRPr="00000000">
              <w:rPr>
                <w:rtl w:val="0"/>
              </w:rPr>
              <w:t xml:space="preserve">Bone mets pts should receive denosumab 120 mg SQ q4w, pamidronate 90 IV q3-4w or zoledronic acid 4 mg IV q12w or q3-4w.</w:t>
            </w:r>
          </w:p>
          <w:p w:rsidR="00000000" w:rsidDel="00000000" w:rsidP="00000000" w:rsidRDefault="00000000" w:rsidRPr="00000000" w14:paraId="00000DD2">
            <w:pPr>
              <w:numPr>
                <w:ilvl w:val="0"/>
                <w:numId w:val="21"/>
              </w:numPr>
              <w:spacing w:line="240" w:lineRule="auto"/>
            </w:pPr>
            <w:r w:rsidDel="00000000" w:rsidR="00000000" w:rsidRPr="00000000">
              <w:rPr>
                <w:rtl w:val="0"/>
              </w:rPr>
              <w:t xml:space="preserve">Analgesic effects of BMAs are modest, but should not be used alone for bone pain.</w:t>
            </w:r>
          </w:p>
          <w:p w:rsidR="00000000" w:rsidDel="00000000" w:rsidP="00000000" w:rsidRDefault="00000000" w:rsidRPr="00000000" w14:paraId="00000DD3">
            <w:pPr>
              <w:numPr>
                <w:ilvl w:val="0"/>
                <w:numId w:val="21"/>
              </w:numPr>
              <w:spacing w:line="240" w:lineRule="auto"/>
            </w:pPr>
            <w:r w:rsidDel="00000000" w:rsidR="00000000" w:rsidRPr="00000000">
              <w:rPr>
                <w:rtl w:val="0"/>
              </w:rPr>
              <w:t xml:space="preserve">There is no evidence to support BMA over another.</w:t>
            </w:r>
          </w:p>
        </w:tc>
      </w:tr>
    </w:tbl>
    <w:p w:rsidR="00000000" w:rsidDel="00000000" w:rsidP="00000000" w:rsidRDefault="00000000" w:rsidRPr="00000000" w14:paraId="00000DD4">
      <w:pPr>
        <w:spacing w:line="240" w:lineRule="auto"/>
        <w:ind w:left="0" w:firstLine="0"/>
        <w:rPr/>
      </w:pPr>
      <w:r w:rsidDel="00000000" w:rsidR="00000000" w:rsidRPr="00000000">
        <w:rPr>
          <w:rtl w:val="0"/>
        </w:rPr>
        <w:t xml:space="preserve">See the [Recurrent Breast Cancer] section and Instant.Oncology: [</w:t>
      </w:r>
      <w:hyperlink r:id="rId731">
        <w:r w:rsidDel="00000000" w:rsidR="00000000" w:rsidRPr="00000000">
          <w:rPr>
            <w:rtl w:val="0"/>
          </w:rPr>
          <w:t xml:space="preserve">Metastatic Breast Cancer Chemo based on subtype</w:t>
        </w:r>
      </w:hyperlink>
      <w:r w:rsidDel="00000000" w:rsidR="00000000" w:rsidRPr="00000000">
        <w:rPr>
          <w:rtl w:val="0"/>
        </w:rPr>
        <w:t xml:space="preserve">].</w:t>
      </w:r>
    </w:p>
    <w:p w:rsidR="00000000" w:rsidDel="00000000" w:rsidP="00000000" w:rsidRDefault="00000000" w:rsidRPr="00000000" w14:paraId="00000DD5">
      <w:pPr>
        <w:spacing w:line="240" w:lineRule="auto"/>
        <w:ind w:left="0" w:firstLine="0"/>
        <w:rPr/>
      </w:pPr>
      <w:r w:rsidDel="00000000" w:rsidR="00000000" w:rsidRPr="00000000">
        <w:rPr>
          <w:rtl w:val="0"/>
        </w:rPr>
      </w:r>
    </w:p>
    <w:p w:rsidR="00000000" w:rsidDel="00000000" w:rsidP="00000000" w:rsidRDefault="00000000" w:rsidRPr="00000000" w14:paraId="00000DD6">
      <w:pPr>
        <w:numPr>
          <w:ilvl w:val="0"/>
          <w:numId w:val="73"/>
        </w:numPr>
      </w:pPr>
      <w:r w:rsidDel="00000000" w:rsidR="00000000" w:rsidRPr="00000000">
        <w:rPr>
          <w:rtl w:val="0"/>
        </w:rPr>
        <w:t xml:space="preserve">Chemo in Metastatic disease</w:t>
      </w:r>
    </w:p>
    <w:p w:rsidR="00000000" w:rsidDel="00000000" w:rsidP="00000000" w:rsidRDefault="00000000" w:rsidRPr="00000000" w14:paraId="00000DD7">
      <w:pPr>
        <w:numPr>
          <w:ilvl w:val="1"/>
          <w:numId w:val="73"/>
        </w:numPr>
        <w:ind w:left="1440" w:hanging="360"/>
      </w:pPr>
      <w:r w:rsidDel="00000000" w:rsidR="00000000" w:rsidRPr="00000000">
        <w:rPr>
          <w:rtl w:val="0"/>
        </w:rPr>
        <w:t xml:space="preserve">Failure to achieve tumor response to 3 sequential chemo regimens or ECOG 3 is indication for supportive care only.</w:t>
      </w:r>
    </w:p>
    <w:p w:rsidR="00000000" w:rsidDel="00000000" w:rsidP="00000000" w:rsidRDefault="00000000" w:rsidRPr="00000000" w14:paraId="00000DD8">
      <w:pPr>
        <w:numPr>
          <w:ilvl w:val="1"/>
          <w:numId w:val="73"/>
        </w:numPr>
        <w:ind w:left="1440" w:hanging="360"/>
      </w:pPr>
      <w:r w:rsidDel="00000000" w:rsidR="00000000" w:rsidRPr="00000000">
        <w:rPr>
          <w:rtl w:val="0"/>
        </w:rPr>
        <w:t xml:space="preserve">Eribulin: For pts who have received 2 previous CTX regimens for tx of mets (anthracycline + taxane). When compared to capecitabine, best with HER2- or TNBC.</w:t>
      </w:r>
    </w:p>
    <w:p w:rsidR="00000000" w:rsidDel="00000000" w:rsidP="00000000" w:rsidRDefault="00000000" w:rsidRPr="00000000" w14:paraId="00000DD9">
      <w:pPr>
        <w:numPr>
          <w:ilvl w:val="1"/>
          <w:numId w:val="73"/>
        </w:numPr>
        <w:ind w:left="1440" w:hanging="360"/>
      </w:pPr>
      <w:r w:rsidDel="00000000" w:rsidR="00000000" w:rsidRPr="00000000">
        <w:rPr>
          <w:rtl w:val="0"/>
        </w:rPr>
        <w:t xml:space="preserve">Ixabepilone: epothilone B analogue. Okay as a last resort. Causes neuropathy and neutropenia.</w:t>
      </w:r>
    </w:p>
    <w:p w:rsidR="00000000" w:rsidDel="00000000" w:rsidP="00000000" w:rsidRDefault="00000000" w:rsidRPr="00000000" w14:paraId="00000DDA">
      <w:pPr>
        <w:numPr>
          <w:ilvl w:val="1"/>
          <w:numId w:val="73"/>
        </w:numPr>
        <w:ind w:left="1440" w:hanging="360"/>
      </w:pPr>
      <w:r w:rsidDel="00000000" w:rsidR="00000000" w:rsidRPr="00000000">
        <w:rPr>
          <w:rFonts w:ascii="Cardo" w:cs="Cardo" w:eastAsia="Cardo" w:hAnsi="Cardo"/>
          <w:rtl w:val="0"/>
        </w:rPr>
        <w:t xml:space="preserve">Combinations: Bevacizumab may ↑ PFS, appearing to be greatest in combination with paclitaxel.</w:t>
      </w:r>
    </w:p>
    <w:p w:rsidR="00000000" w:rsidDel="00000000" w:rsidP="00000000" w:rsidRDefault="00000000" w:rsidRPr="00000000" w14:paraId="00000DDB">
      <w:pPr>
        <w:numPr>
          <w:ilvl w:val="0"/>
          <w:numId w:val="73"/>
        </w:numPr>
      </w:pPr>
      <w:r w:rsidDel="00000000" w:rsidR="00000000" w:rsidRPr="00000000">
        <w:rPr>
          <w:rtl w:val="0"/>
        </w:rPr>
        <w:t xml:space="preserve">Resistance to endocrine therapy with HR+ disease is frequent. One mechanism of resistance to endocrine therapy is activation of rapamycin (mTOR) signal pathway.</w:t>
      </w:r>
    </w:p>
    <w:p w:rsidR="00000000" w:rsidDel="00000000" w:rsidP="00000000" w:rsidRDefault="00000000" w:rsidRPr="00000000" w14:paraId="00000DDC">
      <w:pPr>
        <w:numPr>
          <w:ilvl w:val="1"/>
          <w:numId w:val="73"/>
        </w:numPr>
        <w:ind w:left="1440" w:hanging="360"/>
      </w:pPr>
      <w:r w:rsidDel="00000000" w:rsidR="00000000" w:rsidRPr="00000000">
        <w:rPr>
          <w:rtl w:val="0"/>
        </w:rPr>
        <w:t xml:space="preserve">Tamoxifen + everolimus increases median time to progression.</w:t>
      </w:r>
    </w:p>
    <w:p w:rsidR="00000000" w:rsidDel="00000000" w:rsidP="00000000" w:rsidRDefault="00000000" w:rsidRPr="00000000" w14:paraId="00000DDD">
      <w:pPr>
        <w:numPr>
          <w:ilvl w:val="0"/>
          <w:numId w:val="73"/>
        </w:numPr>
      </w:pPr>
      <w:r w:rsidDel="00000000" w:rsidR="00000000" w:rsidRPr="00000000">
        <w:rPr>
          <w:rtl w:val="0"/>
        </w:rPr>
        <w:t xml:space="preserve">Even if ER/PR-, still try endocrine therapy, esp when localized to bone or soft tissue tissue only or with asymptomatic visceral dz.</w:t>
      </w:r>
    </w:p>
    <w:p w:rsidR="00000000" w:rsidDel="00000000" w:rsidP="00000000" w:rsidRDefault="00000000" w:rsidRPr="00000000" w14:paraId="00000DDE">
      <w:pPr>
        <w:numPr>
          <w:ilvl w:val="0"/>
          <w:numId w:val="100"/>
        </w:numPr>
      </w:pPr>
      <w:r w:rsidDel="00000000" w:rsidR="00000000" w:rsidRPr="00000000">
        <w:rPr>
          <w:b w:val="1"/>
          <w:rtl w:val="0"/>
        </w:rPr>
        <w:t xml:space="preserve">Tata Memorial </w:t>
      </w:r>
      <w:r w:rsidDel="00000000" w:rsidR="00000000" w:rsidRPr="00000000">
        <w:rPr>
          <w:rtl w:val="0"/>
        </w:rPr>
        <w:t xml:space="preserve">[</w:t>
      </w:r>
      <w:hyperlink r:id="rId732">
        <w:r w:rsidDel="00000000" w:rsidR="00000000" w:rsidRPr="00000000">
          <w:rPr>
            <w:rtl w:val="0"/>
          </w:rPr>
          <w:t xml:space="preserve">Badwe Lancet '15</w:t>
        </w:r>
      </w:hyperlink>
      <w:r w:rsidDel="00000000" w:rsidR="00000000" w:rsidRPr="00000000">
        <w:rPr>
          <w:rtl w:val="0"/>
        </w:rPr>
        <w:t xml:space="preserve">]: </w:t>
      </w:r>
      <w:r w:rsidDel="00000000" w:rsidR="00000000" w:rsidRPr="00000000">
        <w:rPr>
          <w:b w:val="1"/>
          <w:rtl w:val="0"/>
        </w:rPr>
        <w:t xml:space="preserve">Obs ± LRT to primary and axillary lymph nodes</w:t>
      </w:r>
      <w:r w:rsidDel="00000000" w:rsidR="00000000" w:rsidRPr="00000000">
        <w:rPr>
          <w:rtl w:val="0"/>
        </w:rPr>
        <w:t xml:space="preserve">. </w:t>
        <w:br w:type="textWrapping"/>
        <w:t xml:space="preserve">Local treatment of primary tumor in metastatic breast cancer did not improve overall survival. Low use of taxane and HER2-directed therapies.</w:t>
      </w:r>
    </w:p>
    <w:p w:rsidR="00000000" w:rsidDel="00000000" w:rsidP="00000000" w:rsidRDefault="00000000" w:rsidRPr="00000000" w14:paraId="00000DDF">
      <w:pPr>
        <w:numPr>
          <w:ilvl w:val="1"/>
          <w:numId w:val="100"/>
        </w:numPr>
        <w:ind w:left="1440" w:hanging="360"/>
      </w:pPr>
      <w:r w:rsidDel="00000000" w:rsidR="00000000" w:rsidRPr="00000000">
        <w:rPr>
          <w:rtl w:val="0"/>
        </w:rPr>
        <w:t xml:space="preserve">350 pts. Metastatic breast. Chemo prior to randomization if unresectable. Randomized if PR after 6-8c. MFU 2y.</w:t>
      </w:r>
    </w:p>
    <w:p w:rsidR="00000000" w:rsidDel="00000000" w:rsidP="00000000" w:rsidRDefault="00000000" w:rsidRPr="00000000" w14:paraId="00000DE0">
      <w:pPr>
        <w:numPr>
          <w:ilvl w:val="1"/>
          <w:numId w:val="100"/>
        </w:numPr>
        <w:ind w:left="1440" w:hanging="360"/>
      </w:pPr>
      <w:r w:rsidDel="00000000" w:rsidR="00000000" w:rsidRPr="00000000">
        <w:rPr>
          <w:rtl w:val="0"/>
        </w:rPr>
        <w:t xml:space="preserve">In LRT arm, 72% mastectomy and 23% BCS + ALN dissection. RT per institutional guidelines.</w:t>
      </w:r>
    </w:p>
    <w:p w:rsidR="00000000" w:rsidDel="00000000" w:rsidP="00000000" w:rsidRDefault="00000000" w:rsidRPr="00000000" w14:paraId="00000DE1">
      <w:pPr>
        <w:numPr>
          <w:ilvl w:val="2"/>
          <w:numId w:val="100"/>
        </w:numPr>
        <w:ind w:left="2160" w:hanging="360"/>
      </w:pPr>
      <w:r w:rsidDel="00000000" w:rsidR="00000000" w:rsidRPr="00000000">
        <w:rPr>
          <w:rtl w:val="0"/>
        </w:rPr>
        <w:t xml:space="preserve">MRM: 45/20 if initial T3, T4 or N+. </w:t>
      </w:r>
    </w:p>
    <w:p w:rsidR="00000000" w:rsidDel="00000000" w:rsidP="00000000" w:rsidRDefault="00000000" w:rsidRPr="00000000" w14:paraId="00000DE2">
      <w:pPr>
        <w:numPr>
          <w:ilvl w:val="2"/>
          <w:numId w:val="100"/>
        </w:numPr>
        <w:ind w:left="2160" w:hanging="360"/>
      </w:pPr>
      <w:r w:rsidDel="00000000" w:rsidR="00000000" w:rsidRPr="00000000">
        <w:rPr>
          <w:rtl w:val="0"/>
        </w:rPr>
        <w:t xml:space="preserve">BCT: WBI 45-50Gy + 15 Gy boost. </w:t>
      </w:r>
    </w:p>
    <w:p w:rsidR="00000000" w:rsidDel="00000000" w:rsidP="00000000" w:rsidRDefault="00000000" w:rsidRPr="00000000" w14:paraId="00000DE3">
      <w:pPr>
        <w:numPr>
          <w:ilvl w:val="2"/>
          <w:numId w:val="100"/>
        </w:numPr>
        <w:ind w:left="2160" w:hanging="360"/>
      </w:pPr>
      <w:r w:rsidDel="00000000" w:rsidR="00000000" w:rsidRPr="00000000">
        <w:rPr>
          <w:rtl w:val="0"/>
        </w:rPr>
        <w:t xml:space="preserve">69% CW/breast and SCV fossa, 11% CW alone, 5% no RT, 16% unknown RT</w:t>
      </w:r>
    </w:p>
    <w:p w:rsidR="00000000" w:rsidDel="00000000" w:rsidP="00000000" w:rsidRDefault="00000000" w:rsidRPr="00000000" w14:paraId="00000DE4">
      <w:pPr>
        <w:numPr>
          <w:ilvl w:val="1"/>
          <w:numId w:val="100"/>
        </w:numPr>
        <w:ind w:left="1440" w:hanging="360"/>
      </w:pPr>
      <w:r w:rsidDel="00000000" w:rsidR="00000000" w:rsidRPr="00000000">
        <w:rPr>
          <w:rFonts w:ascii="Cardo" w:cs="Cardo" w:eastAsia="Cardo" w:hAnsi="Cardo"/>
          <w:rtl w:val="0"/>
        </w:rPr>
        <w:t xml:space="preserve">MS ~20mo. 2y OS 43→ 42%.</w:t>
      </w:r>
    </w:p>
    <w:p w:rsidR="00000000" w:rsidDel="00000000" w:rsidP="00000000" w:rsidRDefault="00000000" w:rsidRPr="00000000" w14:paraId="00000DE5">
      <w:pPr>
        <w:numPr>
          <w:ilvl w:val="1"/>
          <w:numId w:val="100"/>
        </w:numPr>
        <w:ind w:left="1440" w:hanging="360"/>
      </w:pPr>
      <w:r w:rsidDel="00000000" w:rsidR="00000000" w:rsidRPr="00000000">
        <w:rPr>
          <w:rFonts w:ascii="Cardo" w:cs="Cardo" w:eastAsia="Cardo" w:hAnsi="Cardo"/>
          <w:rtl w:val="0"/>
        </w:rPr>
        <w:t xml:space="preserve">Distant PFS 19.8→ 11.3. LR PFS 18.2→</w:t>
      </w:r>
      <w:r w:rsidDel="00000000" w:rsidR="00000000" w:rsidRPr="00000000">
        <w:rPr>
          <w:rtl w:val="0"/>
        </w:rPr>
        <w:t xml:space="preserve"> NR.</w:t>
      </w:r>
    </w:p>
    <w:p w:rsidR="00000000" w:rsidDel="00000000" w:rsidP="00000000" w:rsidRDefault="00000000" w:rsidRPr="00000000" w14:paraId="00000DE6">
      <w:pPr>
        <w:numPr>
          <w:ilvl w:val="1"/>
          <w:numId w:val="100"/>
        </w:numPr>
        <w:ind w:left="1440" w:hanging="360"/>
      </w:pPr>
      <w:r w:rsidDel="00000000" w:rsidR="00000000" w:rsidRPr="00000000">
        <w:rPr>
          <w:rtl w:val="0"/>
        </w:rPr>
        <w:t xml:space="preserve">Only 10% in no LRT group ultimately required palliative surgery at time of progression!</w:t>
      </w:r>
    </w:p>
    <w:p w:rsidR="00000000" w:rsidDel="00000000" w:rsidP="00000000" w:rsidRDefault="00000000" w:rsidRPr="00000000" w14:paraId="00000DE7">
      <w:pPr>
        <w:numPr>
          <w:ilvl w:val="0"/>
          <w:numId w:val="73"/>
        </w:numPr>
        <w:spacing w:line="240" w:lineRule="auto"/>
      </w:pPr>
      <w:r w:rsidDel="00000000" w:rsidR="00000000" w:rsidRPr="00000000">
        <w:rPr>
          <w:b w:val="1"/>
          <w:rtl w:val="0"/>
        </w:rPr>
        <w:t xml:space="preserve">FALCON </w:t>
      </w:r>
      <w:r w:rsidDel="00000000" w:rsidR="00000000" w:rsidRPr="00000000">
        <w:rPr>
          <w:rtl w:val="0"/>
        </w:rPr>
        <w:t xml:space="preserve">[</w:t>
      </w:r>
      <w:hyperlink r:id="rId733">
        <w:r w:rsidDel="00000000" w:rsidR="00000000" w:rsidRPr="00000000">
          <w:rPr>
            <w:rtl w:val="0"/>
          </w:rPr>
          <w:t xml:space="preserve">Robertson Lancet '16</w:t>
        </w:r>
      </w:hyperlink>
      <w:r w:rsidDel="00000000" w:rsidR="00000000" w:rsidRPr="00000000">
        <w:rPr>
          <w:rtl w:val="0"/>
        </w:rPr>
        <w:t xml:space="preserve">]: </w:t>
      </w:r>
      <w:r w:rsidDel="00000000" w:rsidR="00000000" w:rsidRPr="00000000">
        <w:rPr>
          <w:b w:val="1"/>
          <w:rtl w:val="0"/>
        </w:rPr>
        <w:t xml:space="preserve">Anastrozole vs. fulvestrant</w:t>
      </w:r>
      <w:r w:rsidDel="00000000" w:rsidR="00000000" w:rsidRPr="00000000">
        <w:rPr>
          <w:rtl w:val="0"/>
        </w:rPr>
        <w:t xml:space="preserve">.</w:t>
      </w:r>
    </w:p>
    <w:p w:rsidR="00000000" w:rsidDel="00000000" w:rsidP="00000000" w:rsidRDefault="00000000" w:rsidRPr="00000000" w14:paraId="00000DE8">
      <w:pPr>
        <w:spacing w:line="240" w:lineRule="auto"/>
        <w:ind w:firstLine="720"/>
        <w:rPr/>
      </w:pPr>
      <w:r w:rsidDel="00000000" w:rsidR="00000000" w:rsidRPr="00000000">
        <w:rPr>
          <w:rtl w:val="0"/>
        </w:rPr>
        <w:t xml:space="preserve">Fulvestrant is at least as effective as anastrozole in patients who progressed on tamoxifen. </w:t>
      </w:r>
    </w:p>
    <w:p w:rsidR="00000000" w:rsidDel="00000000" w:rsidP="00000000" w:rsidRDefault="00000000" w:rsidRPr="00000000" w14:paraId="00000DE9">
      <w:pPr>
        <w:numPr>
          <w:ilvl w:val="1"/>
          <w:numId w:val="73"/>
        </w:numPr>
        <w:spacing w:line="240" w:lineRule="auto"/>
        <w:ind w:left="1440" w:hanging="360"/>
        <w:rPr>
          <w:u w:val="none"/>
        </w:rPr>
      </w:pPr>
      <w:r w:rsidDel="00000000" w:rsidR="00000000" w:rsidRPr="00000000">
        <w:rPr>
          <w:rtl w:val="0"/>
        </w:rPr>
        <w:t xml:space="preserve">524 pts. 2012-2014. Locally advanced or metastatic breast cancer.</w:t>
      </w:r>
    </w:p>
    <w:p w:rsidR="00000000" w:rsidDel="00000000" w:rsidP="00000000" w:rsidRDefault="00000000" w:rsidRPr="00000000" w14:paraId="00000DEA">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14→ 17 mo.</w:t>
      </w:r>
    </w:p>
    <w:p w:rsidR="00000000" w:rsidDel="00000000" w:rsidP="00000000" w:rsidRDefault="00000000" w:rsidRPr="00000000" w14:paraId="00000DEB">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Arthralgia 10→ 17%, hot flashes ~10%. Discontinuation due to AE in ~5%.</w:t>
      </w:r>
    </w:p>
    <w:p w:rsidR="00000000" w:rsidDel="00000000" w:rsidP="00000000" w:rsidRDefault="00000000" w:rsidRPr="00000000" w14:paraId="00000DEC">
      <w:pPr>
        <w:numPr>
          <w:ilvl w:val="0"/>
          <w:numId w:val="73"/>
        </w:numPr>
        <w:spacing w:line="240" w:lineRule="auto"/>
        <w:rPr/>
      </w:pPr>
      <w:r w:rsidDel="00000000" w:rsidR="00000000" w:rsidRPr="00000000">
        <w:rPr>
          <w:b w:val="1"/>
          <w:rtl w:val="0"/>
        </w:rPr>
        <w:t xml:space="preserve">FACT </w:t>
      </w:r>
      <w:r w:rsidDel="00000000" w:rsidR="00000000" w:rsidRPr="00000000">
        <w:rPr>
          <w:rtl w:val="0"/>
        </w:rPr>
        <w:t xml:space="preserve">[</w:t>
      </w:r>
      <w:hyperlink r:id="rId734">
        <w:r w:rsidDel="00000000" w:rsidR="00000000" w:rsidRPr="00000000">
          <w:rPr>
            <w:rtl w:val="0"/>
          </w:rPr>
          <w:t xml:space="preserve">Bergh JCO '12</w:t>
        </w:r>
      </w:hyperlink>
      <w:r w:rsidDel="00000000" w:rsidR="00000000" w:rsidRPr="00000000">
        <w:rPr>
          <w:rtl w:val="0"/>
        </w:rPr>
        <w:t xml:space="preserve">]</w:t>
      </w:r>
      <w:r w:rsidDel="00000000" w:rsidR="00000000" w:rsidRPr="00000000">
        <w:rPr>
          <w:rtl w:val="0"/>
        </w:rPr>
        <w:t xml:space="preserve"> and </w:t>
      </w:r>
      <w:r w:rsidDel="00000000" w:rsidR="00000000" w:rsidRPr="00000000">
        <w:rPr>
          <w:b w:val="1"/>
          <w:rtl w:val="0"/>
        </w:rPr>
        <w:t xml:space="preserve">SoFEA </w:t>
      </w:r>
      <w:r w:rsidDel="00000000" w:rsidR="00000000" w:rsidRPr="00000000">
        <w:rPr>
          <w:rtl w:val="0"/>
        </w:rPr>
        <w:t xml:space="preserve">[</w:t>
      </w:r>
      <w:hyperlink r:id="rId735">
        <w:r w:rsidDel="00000000" w:rsidR="00000000" w:rsidRPr="00000000">
          <w:rPr>
            <w:rtl w:val="0"/>
          </w:rPr>
          <w:t xml:space="preserve">Johnston Lanc Onc '13</w:t>
        </w:r>
      </w:hyperlink>
      <w:r w:rsidDel="00000000" w:rsidR="00000000" w:rsidRPr="00000000">
        <w:rPr>
          <w:rtl w:val="0"/>
        </w:rPr>
        <w:t xml:space="preserve">]</w:t>
      </w:r>
      <w:r w:rsidDel="00000000" w:rsidR="00000000" w:rsidRPr="00000000">
        <w:rPr>
          <w:rtl w:val="0"/>
        </w:rPr>
        <w:t xml:space="preserve"> demonstrated anastrozole ± fulvestrant were no different, while </w:t>
      </w:r>
      <w:r w:rsidDel="00000000" w:rsidR="00000000" w:rsidRPr="00000000">
        <w:rPr>
          <w:b w:val="1"/>
          <w:rtl w:val="0"/>
        </w:rPr>
        <w:t xml:space="preserve">S0226</w:t>
      </w:r>
      <w:r w:rsidDel="00000000" w:rsidR="00000000" w:rsidRPr="00000000">
        <w:rPr>
          <w:rtl w:val="0"/>
        </w:rPr>
        <w:t xml:space="preserve"> [</w:t>
      </w:r>
      <w:hyperlink r:id="rId736">
        <w:r w:rsidDel="00000000" w:rsidR="00000000" w:rsidRPr="00000000">
          <w:rPr>
            <w:rtl w:val="0"/>
          </w:rPr>
          <w:t xml:space="preserve">Mehta NEJM '19</w:t>
        </w:r>
      </w:hyperlink>
      <w:r w:rsidDel="00000000" w:rsidR="00000000" w:rsidRPr="00000000">
        <w:rPr>
          <w:rtl w:val="0"/>
        </w:rPr>
        <w:t xml:space="preserve">] demonstrated marginal prolongation of overall survival when fulvestrant was added to anastrozole. </w:t>
      </w:r>
    </w:p>
    <w:p w:rsidR="00000000" w:rsidDel="00000000" w:rsidP="00000000" w:rsidRDefault="00000000" w:rsidRPr="00000000" w14:paraId="00000DED">
      <w:pPr>
        <w:numPr>
          <w:ilvl w:val="0"/>
          <w:numId w:val="73"/>
        </w:numPr>
        <w:spacing w:line="240" w:lineRule="auto"/>
        <w:rPr>
          <w:u w:val="none"/>
        </w:rPr>
      </w:pPr>
      <w:r w:rsidDel="00000000" w:rsidR="00000000" w:rsidRPr="00000000">
        <w:rPr>
          <w:b w:val="1"/>
          <w:rtl w:val="0"/>
        </w:rPr>
        <w:t xml:space="preserve">Statins attenuate outgrowth of breast cancer metastas</w:t>
      </w:r>
      <w:r w:rsidDel="00000000" w:rsidR="00000000" w:rsidRPr="00000000">
        <w:rPr>
          <w:b w:val="1"/>
          <w:rtl w:val="0"/>
        </w:rPr>
        <w:t xml:space="preserve">es </w:t>
      </w:r>
      <w:r w:rsidDel="00000000" w:rsidR="00000000" w:rsidRPr="00000000">
        <w:rPr>
          <w:rtl w:val="0"/>
        </w:rPr>
        <w:t xml:space="preserve">[</w:t>
      </w:r>
      <w:hyperlink r:id="rId737">
        <w:r w:rsidDel="00000000" w:rsidR="00000000" w:rsidRPr="00000000">
          <w:rPr>
            <w:rtl w:val="0"/>
          </w:rPr>
          <w:t xml:space="preserve">Beckwitt BJC ‘18</w:t>
        </w:r>
      </w:hyperlink>
      <w:r w:rsidDel="00000000" w:rsidR="00000000" w:rsidRPr="00000000">
        <w:rPr>
          <w:rtl w:val="0"/>
        </w:rPr>
        <w:t xml:space="preserve">]:</w:t>
      </w:r>
    </w:p>
    <w:p w:rsidR="00000000" w:rsidDel="00000000" w:rsidP="00000000" w:rsidRDefault="00000000" w:rsidRPr="00000000" w14:paraId="00000DEE">
      <w:pPr>
        <w:numPr>
          <w:ilvl w:val="1"/>
          <w:numId w:val="73"/>
        </w:numPr>
        <w:spacing w:line="240" w:lineRule="auto"/>
        <w:ind w:left="1440" w:hanging="360"/>
        <w:rPr>
          <w:u w:val="none"/>
        </w:rPr>
      </w:pPr>
      <w:r w:rsidDel="00000000" w:rsidR="00000000" w:rsidRPr="00000000">
        <w:rPr>
          <w:rtl w:val="0"/>
        </w:rPr>
        <w:t xml:space="preserve">Hypothesis generating, but statins appear to block metastatic tumor outgrowth in a 3D ex vivo system and should be considered for use as long-term adjuvant drugs to delay clinical emergence and decrease mortality in breast (and potentially lung) cancer patients.</w:t>
      </w:r>
    </w:p>
    <w:bookmarkStart w:colFirst="0" w:colLast="0" w:name="kyz8axqivny8" w:id="231"/>
    <w:bookmarkEnd w:id="231"/>
    <w:p w:rsidR="00000000" w:rsidDel="00000000" w:rsidP="00000000" w:rsidRDefault="00000000" w:rsidRPr="00000000" w14:paraId="00000DEF">
      <w:pPr>
        <w:numPr>
          <w:ilvl w:val="0"/>
          <w:numId w:val="73"/>
        </w:numPr>
      </w:pPr>
      <w:r w:rsidDel="00000000" w:rsidR="00000000" w:rsidRPr="00000000">
        <w:rPr>
          <w:b w:val="1"/>
          <w:rtl w:val="0"/>
        </w:rPr>
        <w:t xml:space="preserve">NRG BR002 </w:t>
      </w:r>
      <w:r w:rsidDel="00000000" w:rsidR="00000000" w:rsidRPr="00000000">
        <w:rPr>
          <w:rtl w:val="0"/>
        </w:rPr>
        <w:t xml:space="preserve">[</w:t>
      </w:r>
      <w:hyperlink r:id="rId738">
        <w:r w:rsidDel="00000000" w:rsidR="00000000" w:rsidRPr="00000000">
          <w:rPr>
            <w:rtl w:val="0"/>
          </w:rPr>
          <w:t xml:space="preserve">Pending</w:t>
        </w:r>
      </w:hyperlink>
      <w:r w:rsidDel="00000000" w:rsidR="00000000" w:rsidRPr="00000000">
        <w:rPr>
          <w:rtl w:val="0"/>
        </w:rPr>
        <w:t xml:space="preserve">, </w:t>
      </w:r>
      <w:hyperlink r:id="rId739">
        <w:r w:rsidDel="00000000" w:rsidR="00000000" w:rsidRPr="00000000">
          <w:rPr>
            <w:rtl w:val="0"/>
          </w:rPr>
          <w:t xml:space="preserve">Protocol</w:t>
        </w:r>
      </w:hyperlink>
      <w:r w:rsidDel="00000000" w:rsidR="00000000" w:rsidRPr="00000000">
        <w:rPr>
          <w:rtl w:val="0"/>
        </w:rPr>
        <w:t xml:space="preserve">]: Phase II/III. </w:t>
      </w:r>
      <w:r w:rsidDel="00000000" w:rsidR="00000000" w:rsidRPr="00000000">
        <w:rPr>
          <w:b w:val="1"/>
          <w:rtl w:val="0"/>
        </w:rPr>
        <w:t xml:space="preserve">Standard of care and tx of symptomatic mets vs. LCT</w:t>
      </w:r>
      <w:r w:rsidDel="00000000" w:rsidR="00000000" w:rsidRPr="00000000">
        <w:rPr>
          <w:rtl w:val="0"/>
        </w:rPr>
        <w:t xml:space="preserve">. </w:t>
      </w:r>
    </w:p>
    <w:p w:rsidR="00000000" w:rsidDel="00000000" w:rsidP="00000000" w:rsidRDefault="00000000" w:rsidRPr="00000000" w14:paraId="00000DF0">
      <w:pPr>
        <w:ind w:firstLine="720"/>
        <w:rPr/>
      </w:pPr>
      <w:r w:rsidDel="00000000" w:rsidR="00000000" w:rsidRPr="00000000">
        <w:rPr>
          <w:rtl w:val="0"/>
        </w:rPr>
        <w:t xml:space="preserve">See NCTN Trial Portfolios by Disease Site: [</w:t>
      </w:r>
      <w:hyperlink r:id="rId740">
        <w:r w:rsidDel="00000000" w:rsidR="00000000" w:rsidRPr="00000000">
          <w:rPr>
            <w:rtl w:val="0"/>
          </w:rPr>
          <w:t xml:space="preserve">Breast</w:t>
        </w:r>
      </w:hyperlink>
      <w:r w:rsidDel="00000000" w:rsidR="00000000" w:rsidRPr="00000000">
        <w:rPr>
          <w:rtl w:val="0"/>
        </w:rPr>
        <w:t xml:space="preserve">], [</w:t>
      </w:r>
      <w:hyperlink w:anchor="_vw08ws6bnc73">
        <w:r w:rsidDel="00000000" w:rsidR="00000000" w:rsidRPr="00000000">
          <w:rPr>
            <w:rtl w:val="0"/>
          </w:rPr>
          <w:t xml:space="preserve">Future Directions</w:t>
        </w:r>
      </w:hyperlink>
      <w:r w:rsidDel="00000000" w:rsidR="00000000" w:rsidRPr="00000000">
        <w:rPr>
          <w:rtl w:val="0"/>
        </w:rPr>
        <w:t xml:space="preserve">] and [</w:t>
      </w:r>
      <w:hyperlink r:id="rId741">
        <w:r w:rsidDel="00000000" w:rsidR="00000000" w:rsidRPr="00000000">
          <w:rPr>
            <w:rtl w:val="0"/>
          </w:rPr>
          <w:t xml:space="preserve">Constraints and Toxicity</w:t>
        </w:r>
      </w:hyperlink>
      <w:r w:rsidDel="00000000" w:rsidR="00000000" w:rsidRPr="00000000">
        <w:rPr>
          <w:rtl w:val="0"/>
        </w:rPr>
        <w:t xml:space="preserve">] section.</w:t>
      </w:r>
    </w:p>
    <w:p w:rsidR="00000000" w:rsidDel="00000000" w:rsidP="00000000" w:rsidRDefault="00000000" w:rsidRPr="00000000" w14:paraId="00000DF1">
      <w:pPr>
        <w:numPr>
          <w:ilvl w:val="1"/>
          <w:numId w:val="73"/>
        </w:numPr>
        <w:ind w:left="1440" w:hanging="360"/>
      </w:pPr>
      <w:r w:rsidDel="00000000" w:rsidR="00000000" w:rsidRPr="00000000">
        <w:rPr>
          <w:rtl w:val="0"/>
        </w:rPr>
        <w:t xml:space="preserve">New diagnosis breast cancer. May receive up to 12 mo of first line systemic tx without progression.</w:t>
      </w:r>
    </w:p>
    <w:p w:rsidR="00000000" w:rsidDel="00000000" w:rsidP="00000000" w:rsidRDefault="00000000" w:rsidRPr="00000000" w14:paraId="00000DF2">
      <w:pPr>
        <w:numPr>
          <w:ilvl w:val="1"/>
          <w:numId w:val="73"/>
        </w:numPr>
        <w:ind w:left="1440" w:hanging="360"/>
      </w:pPr>
      <w:r w:rsidDel="00000000" w:rsidR="00000000" w:rsidRPr="00000000">
        <w:rPr>
          <w:rtl w:val="0"/>
        </w:rPr>
        <w:t xml:space="preserve">Nonosseous sites: </w:t>
      </w:r>
    </w:p>
    <w:p w:rsidR="00000000" w:rsidDel="00000000" w:rsidP="00000000" w:rsidRDefault="00000000" w:rsidRPr="00000000" w14:paraId="00000DF3">
      <w:pPr>
        <w:numPr>
          <w:ilvl w:val="2"/>
          <w:numId w:val="73"/>
        </w:numPr>
        <w:ind w:left="2160" w:hanging="360"/>
      </w:pPr>
      <w:r w:rsidDel="00000000" w:rsidR="00000000" w:rsidRPr="00000000">
        <w:rPr>
          <w:rtl w:val="0"/>
        </w:rPr>
        <w:t xml:space="preserve">30/1 (28-30.3): Only single liver and peripheral lung. </w:t>
      </w:r>
    </w:p>
    <w:p w:rsidR="00000000" w:rsidDel="00000000" w:rsidP="00000000" w:rsidRDefault="00000000" w:rsidRPr="00000000" w14:paraId="00000DF4">
      <w:pPr>
        <w:numPr>
          <w:ilvl w:val="2"/>
          <w:numId w:val="73"/>
        </w:numPr>
        <w:ind w:left="2160" w:hanging="360"/>
      </w:pPr>
      <w:r w:rsidDel="00000000" w:rsidR="00000000" w:rsidRPr="00000000">
        <w:rPr>
          <w:rtl w:val="0"/>
        </w:rPr>
        <w:t xml:space="preserve">45/3 (42.5-45.5): Preferred for peripheral lung, liver, and abdominal pelvic mets.</w:t>
      </w:r>
    </w:p>
    <w:p w:rsidR="00000000" w:rsidDel="00000000" w:rsidP="00000000" w:rsidRDefault="00000000" w:rsidRPr="00000000" w14:paraId="00000DF5">
      <w:pPr>
        <w:numPr>
          <w:ilvl w:val="2"/>
          <w:numId w:val="73"/>
        </w:numPr>
        <w:ind w:left="2160" w:hanging="360"/>
      </w:pPr>
      <w:r w:rsidDel="00000000" w:rsidR="00000000" w:rsidRPr="00000000">
        <w:rPr>
          <w:rtl w:val="0"/>
        </w:rPr>
        <w:t xml:space="preserve">50/5 (48-50.5): Preferred for central lung, mediastinal/cervical lymph nodes.</w:t>
      </w:r>
    </w:p>
    <w:p w:rsidR="00000000" w:rsidDel="00000000" w:rsidP="00000000" w:rsidRDefault="00000000" w:rsidRPr="00000000" w14:paraId="00000DF6">
      <w:pPr>
        <w:numPr>
          <w:ilvl w:val="1"/>
          <w:numId w:val="73"/>
        </w:numPr>
        <w:ind w:left="1440" w:hanging="360"/>
      </w:pPr>
      <w:r w:rsidDel="00000000" w:rsidR="00000000" w:rsidRPr="00000000">
        <w:rPr>
          <w:rtl w:val="0"/>
        </w:rPr>
        <w:t xml:space="preserve">Osseous sites: </w:t>
      </w:r>
    </w:p>
    <w:p w:rsidR="00000000" w:rsidDel="00000000" w:rsidP="00000000" w:rsidRDefault="00000000" w:rsidRPr="00000000" w14:paraId="00000DF7">
      <w:pPr>
        <w:numPr>
          <w:ilvl w:val="2"/>
          <w:numId w:val="73"/>
        </w:numPr>
        <w:ind w:left="2160" w:hanging="360"/>
      </w:pPr>
      <w:r w:rsidDel="00000000" w:rsidR="00000000" w:rsidRPr="00000000">
        <w:rPr>
          <w:rtl w:val="0"/>
        </w:rPr>
        <w:t xml:space="preserve">20/1 (14-20.2): Spinal mets.</w:t>
      </w:r>
    </w:p>
    <w:p w:rsidR="00000000" w:rsidDel="00000000" w:rsidP="00000000" w:rsidRDefault="00000000" w:rsidRPr="00000000" w14:paraId="00000DF8">
      <w:pPr>
        <w:numPr>
          <w:ilvl w:val="2"/>
          <w:numId w:val="73"/>
        </w:numPr>
        <w:ind w:left="2160" w:hanging="360"/>
      </w:pPr>
      <w:r w:rsidDel="00000000" w:rsidR="00000000" w:rsidRPr="00000000">
        <w:rPr>
          <w:rtl w:val="0"/>
        </w:rPr>
        <w:t xml:space="preserve">30/3 (27-30.3): Non-spinal mets.</w:t>
      </w:r>
    </w:p>
    <w:p w:rsidR="00000000" w:rsidDel="00000000" w:rsidP="00000000" w:rsidRDefault="00000000" w:rsidRPr="00000000" w14:paraId="00000DF9">
      <w:pPr>
        <w:numPr>
          <w:ilvl w:val="2"/>
          <w:numId w:val="73"/>
        </w:numPr>
        <w:ind w:left="2160" w:hanging="360"/>
      </w:pPr>
      <w:r w:rsidDel="00000000" w:rsidR="00000000" w:rsidRPr="00000000">
        <w:rPr>
          <w:rtl w:val="0"/>
        </w:rPr>
        <w:t xml:space="preserve">35/5 (30-35.4): Thoracic/Cervical spine.</w:t>
      </w:r>
    </w:p>
    <w:p w:rsidR="00000000" w:rsidDel="00000000" w:rsidP="00000000" w:rsidRDefault="00000000" w:rsidRPr="00000000" w14:paraId="00000DFA">
      <w:pPr>
        <w:widowControl w:val="0"/>
        <w:jc w:val="center"/>
        <w:rPr/>
      </w:pPr>
      <w:hyperlink r:id="rId742">
        <w:r w:rsidDel="00000000" w:rsidR="00000000" w:rsidRPr="00000000">
          <w:rPr>
            <w:color w:val="1155cc"/>
            <w:u w:val="single"/>
          </w:rPr>
          <w:drawing>
            <wp:inline distB="114300" distT="114300" distL="114300" distR="114300">
              <wp:extent cx="4480560" cy="4480560"/>
              <wp:effectExtent b="12700" l="12700" r="12700" t="12700"/>
              <wp:docPr id="14" name="image18.png"/>
              <a:graphic>
                <a:graphicData uri="http://schemas.openxmlformats.org/drawingml/2006/picture">
                  <pic:pic>
                    <pic:nvPicPr>
                      <pic:cNvPr id="0" name="image18.png"/>
                      <pic:cNvPicPr preferRelativeResize="0"/>
                    </pic:nvPicPr>
                    <pic:blipFill>
                      <a:blip r:embed="rId743"/>
                      <a:srcRect b="0" l="0" r="0" t="0"/>
                      <a:stretch>
                        <a:fillRect/>
                      </a:stretch>
                    </pic:blipFill>
                    <pic:spPr>
                      <a:xfrm>
                        <a:off x="0" y="0"/>
                        <a:ext cx="4480560"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DFB">
      <w:pPr>
        <w:numPr>
          <w:ilvl w:val="0"/>
          <w:numId w:val="73"/>
        </w:numPr>
      </w:pPr>
      <w:r w:rsidDel="00000000" w:rsidR="00000000" w:rsidRPr="00000000">
        <w:rPr>
          <w:b w:val="1"/>
          <w:rtl w:val="0"/>
        </w:rPr>
        <w:t xml:space="preserve">E2108 </w:t>
      </w:r>
      <w:r w:rsidDel="00000000" w:rsidR="00000000" w:rsidRPr="00000000">
        <w:rPr>
          <w:rtl w:val="0"/>
        </w:rPr>
        <w:t xml:space="preserve">(2011-2015) [</w:t>
      </w:r>
      <w:hyperlink r:id="rId744">
        <w:r w:rsidDel="00000000" w:rsidR="00000000" w:rsidRPr="00000000">
          <w:rPr>
            <w:rtl w:val="0"/>
          </w:rPr>
          <w:t xml:space="preserve">Khan ASCO ‘20</w:t>
        </w:r>
      </w:hyperlink>
      <w:r w:rsidDel="00000000" w:rsidR="00000000" w:rsidRPr="00000000">
        <w:rPr>
          <w:rtl w:val="0"/>
        </w:rPr>
        <w:t xml:space="preserve">]: </w:t>
      </w:r>
      <w:r w:rsidDel="00000000" w:rsidR="00000000" w:rsidRPr="00000000">
        <w:rPr>
          <w:b w:val="1"/>
          <w:rtl w:val="0"/>
        </w:rPr>
        <w:t xml:space="preserve">Systemic treatment ± locoregional therapy (Surgery/RT)</w:t>
      </w:r>
      <w:r w:rsidDel="00000000" w:rsidR="00000000" w:rsidRPr="00000000">
        <w:rPr>
          <w:rtl w:val="0"/>
        </w:rPr>
        <w:t xml:space="preserve">.</w:t>
      </w:r>
    </w:p>
    <w:p w:rsidR="00000000" w:rsidDel="00000000" w:rsidP="00000000" w:rsidRDefault="00000000" w:rsidRPr="00000000" w14:paraId="00000DFC">
      <w:pPr>
        <w:ind w:firstLine="720"/>
        <w:rPr/>
      </w:pPr>
      <w:r w:rsidDel="00000000" w:rsidR="00000000" w:rsidRPr="00000000">
        <w:rPr>
          <w:rtl w:val="0"/>
        </w:rPr>
        <w:t xml:space="preserve">The Betting Line </w:t>
      </w:r>
      <w:hyperlink r:id="rId745">
        <w:r w:rsidDel="00000000" w:rsidR="00000000" w:rsidRPr="00000000">
          <w:rPr>
            <w:vertAlign w:val="superscript"/>
            <w:rtl w:val="0"/>
          </w:rPr>
          <w:t xml:space="preserve">QS</w:t>
        </w:r>
      </w:hyperlink>
      <w:r w:rsidDel="00000000" w:rsidR="00000000" w:rsidRPr="00000000">
        <w:rPr>
          <w:rtl w:val="0"/>
        </w:rPr>
        <w:t xml:space="preserve">: Surgery and/or radiation after response to initial chemotherapy will improve overall survival for women with de novo metastatic breast cancer and resectable primary disease—but this may be driven by certain receptor subtypes.</w:t>
      </w:r>
    </w:p>
    <w:p w:rsidR="00000000" w:rsidDel="00000000" w:rsidP="00000000" w:rsidRDefault="00000000" w:rsidRPr="00000000" w14:paraId="00000DFD">
      <w:pPr>
        <w:ind w:firstLine="720"/>
        <w:rPr/>
      </w:pPr>
      <w:r w:rsidDel="00000000" w:rsidR="00000000" w:rsidRPr="00000000">
        <w:rPr>
          <w:rtl w:val="0"/>
        </w:rPr>
        <w:t xml:space="preserve">TBL </w:t>
      </w:r>
      <w:hyperlink r:id="rId746">
        <w:r w:rsidDel="00000000" w:rsidR="00000000" w:rsidRPr="00000000">
          <w:rPr>
            <w:vertAlign w:val="superscript"/>
            <w:rtl w:val="0"/>
          </w:rPr>
          <w:t xml:space="preserve">QS</w:t>
        </w:r>
      </w:hyperlink>
      <w:r w:rsidDel="00000000" w:rsidR="00000000" w:rsidRPr="00000000">
        <w:rPr>
          <w:rtl w:val="0"/>
        </w:rPr>
        <w:t xml:space="preserve">: We steered you wrong if you bet that locoregional therapy for women with stage IV breast cancer improves survival, but it could very well be due to lack of patient selection.</w:t>
      </w:r>
    </w:p>
    <w:p w:rsidR="00000000" w:rsidDel="00000000" w:rsidP="00000000" w:rsidRDefault="00000000" w:rsidRPr="00000000" w14:paraId="00000DFE">
      <w:pPr>
        <w:ind w:firstLine="720"/>
        <w:rPr/>
      </w:pPr>
      <w:r w:rsidDel="00000000" w:rsidR="00000000" w:rsidRPr="00000000">
        <w:rPr>
          <w:rtl w:val="0"/>
        </w:rPr>
        <w:t xml:space="preserve">Caveat: Treatment of the primary in metastatic cancer has a suggested OS benefit for Prostate cancer with low-volume disease. </w:t>
      </w:r>
      <w:hyperlink r:id="rId747">
        <w:r w:rsidDel="00000000" w:rsidR="00000000" w:rsidRPr="00000000">
          <w:rPr>
            <w:vertAlign w:val="superscript"/>
            <w:rtl w:val="0"/>
          </w:rPr>
          <w:t xml:space="preserve">RoR</w:t>
        </w:r>
      </w:hyperlink>
      <w:r w:rsidDel="00000000" w:rsidR="00000000" w:rsidRPr="00000000">
        <w:rPr>
          <w:rtl w:val="0"/>
        </w:rPr>
        <w:t xml:space="preserve"> Importantly, E2108 does not tease out the volume of disease.</w:t>
      </w:r>
    </w:p>
    <w:p w:rsidR="00000000" w:rsidDel="00000000" w:rsidP="00000000" w:rsidRDefault="00000000" w:rsidRPr="00000000" w14:paraId="00000DFF">
      <w:pPr>
        <w:numPr>
          <w:ilvl w:val="1"/>
          <w:numId w:val="73"/>
        </w:numPr>
        <w:ind w:left="1440" w:hanging="360"/>
      </w:pPr>
      <w:r w:rsidDel="00000000" w:rsidR="00000000" w:rsidRPr="00000000">
        <w:rPr>
          <w:rtl w:val="0"/>
        </w:rPr>
        <w:t xml:space="preserve">256 pts. De novo stage IV breast cancer without progression on chemo x4-8 mo. Resectable primary. MFU 5y.</w:t>
      </w:r>
    </w:p>
    <w:p w:rsidR="00000000" w:rsidDel="00000000" w:rsidP="00000000" w:rsidRDefault="00000000" w:rsidRPr="00000000" w14:paraId="00000E00">
      <w:pPr>
        <w:numPr>
          <w:ilvl w:val="1"/>
          <w:numId w:val="73"/>
        </w:numPr>
        <w:ind w:left="1440" w:hanging="360"/>
      </w:pPr>
      <w:r w:rsidDel="00000000" w:rsidR="00000000" w:rsidRPr="00000000">
        <w:rPr>
          <w:rtl w:val="0"/>
        </w:rPr>
        <w:t xml:space="preserve">3y OS ~68%. </w:t>
      </w:r>
    </w:p>
    <w:p w:rsidR="00000000" w:rsidDel="00000000" w:rsidP="00000000" w:rsidRDefault="00000000" w:rsidRPr="00000000" w14:paraId="00000E01">
      <w:pPr>
        <w:numPr>
          <w:ilvl w:val="1"/>
          <w:numId w:val="73"/>
        </w:numPr>
        <w:ind w:left="1440" w:hanging="360"/>
      </w:pPr>
      <w:r w:rsidDel="00000000" w:rsidR="00000000" w:rsidRPr="00000000">
        <w:rPr>
          <w:rFonts w:ascii="Cardo" w:cs="Cardo" w:eastAsia="Cardo" w:hAnsi="Cardo"/>
          <w:rtl w:val="0"/>
        </w:rPr>
        <w:t xml:space="preserve">3y LRR (or LR progression) 26→ 10%. </w:t>
      </w:r>
    </w:p>
    <w:p w:rsidR="00000000" w:rsidDel="00000000" w:rsidP="00000000" w:rsidRDefault="00000000" w:rsidRPr="00000000" w14:paraId="00000E02">
      <w:pPr>
        <w:numPr>
          <w:ilvl w:val="1"/>
          <w:numId w:val="73"/>
        </w:numPr>
        <w:ind w:left="1440" w:hanging="360"/>
      </w:pPr>
      <w:r w:rsidDel="00000000" w:rsidR="00000000" w:rsidRPr="00000000">
        <w:rPr>
          <w:rtl w:val="0"/>
        </w:rPr>
        <w:t xml:space="preserve">HRQoL was worse at 18 mo in the LRT, but no difference was observed at time points 6 or 30 mo. </w:t>
      </w:r>
      <w:r w:rsidDel="00000000" w:rsidR="00000000" w:rsidRPr="00000000">
        <w:rPr>
          <w:rtl w:val="0"/>
        </w:rPr>
      </w:r>
    </w:p>
    <w:p w:rsidR="00000000" w:rsidDel="00000000" w:rsidP="00000000" w:rsidRDefault="00000000" w:rsidRPr="00000000" w14:paraId="00000E03">
      <w:pPr>
        <w:widowControl w:val="0"/>
        <w:jc w:val="center"/>
        <w:rPr/>
      </w:pPr>
      <w:r w:rsidDel="00000000" w:rsidR="00000000" w:rsidRPr="00000000">
        <w:rPr>
          <w:rtl w:val="0"/>
        </w:rPr>
      </w:r>
    </w:p>
    <w:tbl>
      <w:tblPr>
        <w:tblStyle w:val="Table5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ind w:left="0" w:firstLine="0"/>
              <w:rPr>
                <w:b w:val="1"/>
              </w:rPr>
            </w:pPr>
            <w:r w:rsidDel="00000000" w:rsidR="00000000" w:rsidRPr="00000000">
              <w:rPr>
                <w:b w:val="1"/>
                <w:rtl w:val="0"/>
              </w:rPr>
              <w:t xml:space="preserve">Metastatic ER+, HER2- breast cancer: CDK 4/6 and PI3K inhibitors in a nutshell</w:t>
            </w:r>
          </w:p>
          <w:p w:rsidR="00000000" w:rsidDel="00000000" w:rsidP="00000000" w:rsidRDefault="00000000" w:rsidRPr="00000000" w14:paraId="00000E05">
            <w:pPr>
              <w:widowControl w:val="0"/>
              <w:numPr>
                <w:ilvl w:val="0"/>
                <w:numId w:val="96"/>
              </w:numPr>
            </w:pPr>
            <w:r w:rsidDel="00000000" w:rsidR="00000000" w:rsidRPr="00000000">
              <w:rPr>
                <w:rtl w:val="0"/>
              </w:rPr>
              <w:t xml:space="preserve">A multitude of trials demonstrated ~10 mo PFS benefit with CDK 4/6 inhibitors for metastatic HR+ HER2- disease.</w:t>
            </w:r>
          </w:p>
          <w:p w:rsidR="00000000" w:rsidDel="00000000" w:rsidP="00000000" w:rsidRDefault="00000000" w:rsidRPr="00000000" w14:paraId="00000E06">
            <w:pPr>
              <w:widowControl w:val="0"/>
              <w:numPr>
                <w:ilvl w:val="0"/>
                <w:numId w:val="96"/>
              </w:numPr>
            </w:pPr>
            <w:r w:rsidDel="00000000" w:rsidR="00000000" w:rsidRPr="00000000">
              <w:rPr>
                <w:rtl w:val="0"/>
              </w:rPr>
              <w:t xml:space="preserve">The most recent trials [</w:t>
            </w:r>
            <w:hyperlink w:anchor="5fnradf3m15f">
              <w:r w:rsidDel="00000000" w:rsidR="00000000" w:rsidRPr="00000000">
                <w:rPr>
                  <w:rtl w:val="0"/>
                </w:rPr>
                <w:t xml:space="preserve">MONALEESA-3</w:t>
              </w:r>
            </w:hyperlink>
            <w:r w:rsidDel="00000000" w:rsidR="00000000" w:rsidRPr="00000000">
              <w:rPr>
                <w:rtl w:val="0"/>
              </w:rPr>
              <w:t xml:space="preserve">, </w:t>
            </w:r>
            <w:hyperlink w:anchor="vh2y6b7d5egc">
              <w:r w:rsidDel="00000000" w:rsidR="00000000" w:rsidRPr="00000000">
                <w:rPr>
                  <w:rtl w:val="0"/>
                </w:rPr>
                <w:t xml:space="preserve">7</w:t>
              </w:r>
            </w:hyperlink>
            <w:r w:rsidDel="00000000" w:rsidR="00000000" w:rsidRPr="00000000">
              <w:rPr>
                <w:rtl w:val="0"/>
              </w:rPr>
              <w:t xml:space="preserve">] demonstrated an OS advantage for post or pre/peri-menopausal women with HR+ HER2- disease!</w:t>
            </w:r>
          </w:p>
          <w:p w:rsidR="00000000" w:rsidDel="00000000" w:rsidP="00000000" w:rsidRDefault="00000000" w:rsidRPr="00000000" w14:paraId="00000E07">
            <w:pPr>
              <w:numPr>
                <w:ilvl w:val="0"/>
                <w:numId w:val="96"/>
              </w:numPr>
            </w:pPr>
            <w:r w:rsidDel="00000000" w:rsidR="00000000" w:rsidRPr="00000000">
              <w:rPr>
                <w:rtl w:val="0"/>
              </w:rPr>
              <w:t xml:space="preserve">As many as 40% of women with ER+, HER2- breast cancer harbor PIK3CA activating mutations.</w:t>
            </w:r>
          </w:p>
          <w:p w:rsidR="00000000" w:rsidDel="00000000" w:rsidP="00000000" w:rsidRDefault="00000000" w:rsidRPr="00000000" w14:paraId="00000E08">
            <w:pPr>
              <w:widowControl w:val="0"/>
              <w:numPr>
                <w:ilvl w:val="0"/>
                <w:numId w:val="96"/>
              </w:numPr>
            </w:pPr>
            <w:r w:rsidDel="00000000" w:rsidR="00000000" w:rsidRPr="00000000">
              <w:rPr>
                <w:rtl w:val="0"/>
              </w:rPr>
              <w:t xml:space="preserve">However, we should note that PIK3CA-mutations are a common mechanism of CDK4/6-inhibitor resistance - meaning these drugs could have important complementary roles.</w:t>
            </w:r>
          </w:p>
          <w:p w:rsidR="00000000" w:rsidDel="00000000" w:rsidP="00000000" w:rsidRDefault="00000000" w:rsidRPr="00000000" w14:paraId="00000E09">
            <w:pPr>
              <w:widowControl w:val="0"/>
              <w:numPr>
                <w:ilvl w:val="0"/>
                <w:numId w:val="96"/>
              </w:numPr>
            </w:pPr>
            <w:r w:rsidDel="00000000" w:rsidR="00000000" w:rsidRPr="00000000">
              <w:rPr>
                <w:rtl w:val="0"/>
              </w:rPr>
              <w:t xml:space="preserve">No data exists on combining the two agents together. For now, CDK 4/6 is the first line, while PI3K is the second line.</w:t>
            </w:r>
          </w:p>
          <w:p w:rsidR="00000000" w:rsidDel="00000000" w:rsidP="00000000" w:rsidRDefault="00000000" w:rsidRPr="00000000" w14:paraId="00000E0A">
            <w:pPr>
              <w:numPr>
                <w:ilvl w:val="0"/>
                <w:numId w:val="96"/>
              </w:numPr>
            </w:pPr>
            <w:r w:rsidDel="00000000" w:rsidR="00000000" w:rsidRPr="00000000">
              <w:rPr>
                <w:rtl w:val="0"/>
              </w:rPr>
              <w:t xml:space="preserve">TBL </w:t>
            </w:r>
            <w:hyperlink r:id="rId748">
              <w:r w:rsidDel="00000000" w:rsidR="00000000" w:rsidRPr="00000000">
                <w:rPr>
                  <w:vertAlign w:val="superscript"/>
                  <w:rtl w:val="0"/>
                </w:rPr>
                <w:t xml:space="preserve">QS</w:t>
              </w:r>
            </w:hyperlink>
            <w:r w:rsidDel="00000000" w:rsidR="00000000" w:rsidRPr="00000000">
              <w:rPr>
                <w:rtl w:val="0"/>
              </w:rPr>
              <w:t xml:space="preserve">: Patients with advanced ER(+), HER2(-) breast cancer harboring PIK3CA-mutations have improved progression-free survival with the addition of a PI3K-inhibitor to endocrine therapy.</w:t>
            </w:r>
          </w:p>
          <w:p w:rsidR="00000000" w:rsidDel="00000000" w:rsidP="00000000" w:rsidRDefault="00000000" w:rsidRPr="00000000" w14:paraId="00000E0B">
            <w:pPr>
              <w:ind w:left="0" w:firstLine="0"/>
              <w:rPr/>
            </w:pPr>
            <w:r w:rsidDel="00000000" w:rsidR="00000000" w:rsidRPr="00000000">
              <w:rPr>
                <w:rtl w:val="0"/>
              </w:rPr>
            </w:r>
          </w:p>
          <w:p w:rsidR="00000000" w:rsidDel="00000000" w:rsidP="00000000" w:rsidRDefault="00000000" w:rsidRPr="00000000" w14:paraId="00000E0C">
            <w:pPr>
              <w:ind w:left="0" w:firstLine="0"/>
              <w:rPr/>
            </w:pPr>
            <w:r w:rsidDel="00000000" w:rsidR="00000000" w:rsidRPr="00000000">
              <w:rPr>
                <w:b w:val="1"/>
                <w:rtl w:val="0"/>
              </w:rPr>
              <w:t xml:space="preserve">HR+, HER2- metastatic postmenopausal breast cancer </w:t>
            </w:r>
            <w:r w:rsidDel="00000000" w:rsidR="00000000" w:rsidRPr="00000000">
              <w:rPr>
                <w:rtl w:val="0"/>
              </w:rPr>
              <w:t xml:space="preserve">[</w:t>
            </w:r>
            <w:hyperlink r:id="rId749">
              <w:r w:rsidDel="00000000" w:rsidR="00000000" w:rsidRPr="00000000">
                <w:rPr>
                  <w:rtl w:val="0"/>
                </w:rPr>
                <w:t xml:space="preserve">Giuliano Lanc Onc '19</w:t>
              </w:r>
            </w:hyperlink>
            <w:r w:rsidDel="00000000" w:rsidR="00000000" w:rsidRPr="00000000">
              <w:rPr>
                <w:rtl w:val="0"/>
              </w:rPr>
              <w:t xml:space="preserve">]: </w:t>
            </w:r>
            <w:r w:rsidDel="00000000" w:rsidR="00000000" w:rsidRPr="00000000">
              <w:rPr>
                <w:b w:val="1"/>
                <w:rtl w:val="0"/>
              </w:rPr>
              <w:t xml:space="preserve">Endocrine vs. chemotherapy</w:t>
            </w:r>
            <w:r w:rsidDel="00000000" w:rsidR="00000000" w:rsidRPr="00000000">
              <w:rPr>
                <w:rtl w:val="0"/>
              </w:rPr>
              <w:t xml:space="preserve">.</w:t>
              <w:br w:type="textWrapping"/>
              <w:t xml:space="preserve">CDK 4/6 with hormone therapy appears to have the best PFS when compared to any chemo with or without targeted therapy.</w:t>
            </w:r>
          </w:p>
          <w:p w:rsidR="00000000" w:rsidDel="00000000" w:rsidP="00000000" w:rsidRDefault="00000000" w:rsidRPr="00000000" w14:paraId="00000E0D">
            <w:pPr>
              <w:ind w:left="0" w:firstLine="0"/>
              <w:rPr/>
            </w:pPr>
            <w:r w:rsidDel="00000000" w:rsidR="00000000" w:rsidRPr="00000000">
              <w:rPr>
                <w:rtl w:val="0"/>
              </w:rPr>
              <w:t xml:space="preserve">No chemotherapy regimen with or without targeted therapy is significantly better than the above regimen. </w:t>
            </w:r>
          </w:p>
          <w:p w:rsidR="00000000" w:rsidDel="00000000" w:rsidP="00000000" w:rsidRDefault="00000000" w:rsidRPr="00000000" w14:paraId="00000E0E">
            <w:pPr>
              <w:ind w:left="0" w:firstLine="0"/>
              <w:rPr/>
            </w:pPr>
            <w:r w:rsidDel="00000000" w:rsidR="00000000" w:rsidRPr="00000000">
              <w:rPr>
                <w:rtl w:val="0"/>
              </w:rPr>
            </w:r>
          </w:p>
          <w:p w:rsidR="00000000" w:rsidDel="00000000" w:rsidP="00000000" w:rsidRDefault="00000000" w:rsidRPr="00000000" w14:paraId="00000E0F">
            <w:pPr>
              <w:ind w:left="0" w:firstLine="0"/>
              <w:rPr/>
            </w:pPr>
            <w:r w:rsidDel="00000000" w:rsidR="00000000" w:rsidRPr="00000000">
              <w:rPr>
                <w:b w:val="1"/>
                <w:rtl w:val="0"/>
              </w:rPr>
              <w:t xml:space="preserve">HR+, HER2- metastatic breast cancer in women &gt; 75y</w:t>
            </w:r>
            <w:r w:rsidDel="00000000" w:rsidR="00000000" w:rsidRPr="00000000">
              <w:rPr>
                <w:rtl w:val="0"/>
              </w:rPr>
              <w:t xml:space="preserve"> [</w:t>
            </w:r>
            <w:hyperlink r:id="rId750">
              <w:r w:rsidDel="00000000" w:rsidR="00000000" w:rsidRPr="00000000">
                <w:rPr>
                  <w:rtl w:val="0"/>
                </w:rPr>
                <w:t xml:space="preserve">Howie JCO '19</w:t>
              </w:r>
            </w:hyperlink>
            <w:r w:rsidDel="00000000" w:rsidR="00000000" w:rsidRPr="00000000">
              <w:rPr>
                <w:rtl w:val="0"/>
              </w:rPr>
              <w:t xml:space="preserve">]:</w:t>
            </w:r>
          </w:p>
          <w:p w:rsidR="00000000" w:rsidDel="00000000" w:rsidP="00000000" w:rsidRDefault="00000000" w:rsidRPr="00000000" w14:paraId="00000E10">
            <w:pPr>
              <w:ind w:left="0" w:firstLine="0"/>
              <w:rPr/>
            </w:pPr>
            <w:r w:rsidDel="00000000" w:rsidR="00000000" w:rsidRPr="00000000">
              <w:rPr>
                <w:rFonts w:ascii="Cardo" w:cs="Cardo" w:eastAsia="Cardo" w:hAnsi="Cardo"/>
                <w:rtl w:val="0"/>
              </w:rPr>
              <w:t xml:space="preserve">PFS HR for CDK4/6 with AI of 0.49 in women age 75 or older. MPFS 14→ 31 mo. </w:t>
            </w:r>
          </w:p>
          <w:p w:rsidR="00000000" w:rsidDel="00000000" w:rsidP="00000000" w:rsidRDefault="00000000" w:rsidRPr="00000000" w14:paraId="00000E11">
            <w:pPr>
              <w:ind w:left="0" w:firstLine="0"/>
              <w:rPr/>
            </w:pPr>
            <w:r w:rsidDel="00000000" w:rsidR="00000000" w:rsidRPr="00000000">
              <w:rPr>
                <w:rFonts w:ascii="Cardo" w:cs="Cardo" w:eastAsia="Cardo" w:hAnsi="Cardo"/>
                <w:rtl w:val="0"/>
              </w:rPr>
              <w:t xml:space="preserve">G3/4 AE for ± 75y of 73→ 89%. </w:t>
            </w:r>
          </w:p>
          <w:p w:rsidR="00000000" w:rsidDel="00000000" w:rsidP="00000000" w:rsidRDefault="00000000" w:rsidRPr="00000000" w14:paraId="00000E12">
            <w:pPr>
              <w:ind w:left="0" w:firstLine="0"/>
              <w:rPr/>
            </w:pPr>
            <w:r w:rsidDel="00000000" w:rsidR="00000000" w:rsidRPr="00000000">
              <w:rPr>
                <w:rtl w:val="0"/>
              </w:rPr>
              <w:t xml:space="preserve">Patients &gt; 75y experienced higher rates of toxicity, dose modifications, and a decrease from baseline QoL measures.</w:t>
            </w:r>
          </w:p>
        </w:tc>
      </w:tr>
    </w:tbl>
    <w:p w:rsidR="00000000" w:rsidDel="00000000" w:rsidP="00000000" w:rsidRDefault="00000000" w:rsidRPr="00000000" w14:paraId="00000E13">
      <w:pPr>
        <w:ind w:left="0" w:firstLine="0"/>
        <w:rPr/>
      </w:pPr>
      <w:r w:rsidDel="00000000" w:rsidR="00000000" w:rsidRPr="00000000">
        <w:rPr>
          <w:rtl w:val="0"/>
        </w:rPr>
      </w:r>
    </w:p>
    <w:p w:rsidR="00000000" w:rsidDel="00000000" w:rsidP="00000000" w:rsidRDefault="00000000" w:rsidRPr="00000000" w14:paraId="00000E14">
      <w:pPr>
        <w:pStyle w:val="Heading2"/>
        <w:ind w:left="0" w:firstLine="0"/>
        <w:rPr/>
      </w:pPr>
      <w:bookmarkStart w:colFirst="0" w:colLast="0" w:name="_ad7rahnkbese" w:id="232"/>
      <w:bookmarkEnd w:id="232"/>
      <w:hyperlink w:anchor="_dpu41fwc4mrv">
        <w:r w:rsidDel="00000000" w:rsidR="00000000" w:rsidRPr="00000000">
          <w:rPr>
            <w:rtl w:val="0"/>
          </w:rPr>
          <w:t xml:space="preserve">CDK4/6 inhibitors</w:t>
        </w:r>
      </w:hyperlink>
      <w:r w:rsidDel="00000000" w:rsidR="00000000" w:rsidRPr="00000000">
        <w:rPr>
          <w:rtl w:val="0"/>
        </w:rPr>
      </w:r>
    </w:p>
    <w:p w:rsidR="00000000" w:rsidDel="00000000" w:rsidP="00000000" w:rsidRDefault="00000000" w:rsidRPr="00000000" w14:paraId="00000E15">
      <w:pPr>
        <w:ind w:left="0" w:firstLine="0"/>
        <w:rPr/>
      </w:pPr>
      <w:r w:rsidDel="00000000" w:rsidR="00000000" w:rsidRPr="00000000">
        <w:rPr>
          <w:rtl w:val="0"/>
        </w:rPr>
        <w:t xml:space="preserve">Instant.Oncology: [</w:t>
      </w:r>
      <w:hyperlink r:id="rId751">
        <w:r w:rsidDel="00000000" w:rsidR="00000000" w:rsidRPr="00000000">
          <w:rPr>
            <w:rtl w:val="0"/>
          </w:rPr>
          <w:t xml:space="preserve">Metastatic Breast Cancer Chemo based on subtype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16">
      <w:pPr>
        <w:numPr>
          <w:ilvl w:val="0"/>
          <w:numId w:val="73"/>
        </w:numPr>
        <w:spacing w:line="240" w:lineRule="auto"/>
        <w:rPr/>
      </w:pPr>
      <w:r w:rsidDel="00000000" w:rsidR="00000000" w:rsidRPr="00000000">
        <w:rPr>
          <w:rtl w:val="0"/>
        </w:rPr>
        <w:t xml:space="preserve">Typically utilized in ER+, HER2- metastatic breast cancer.</w:t>
      </w:r>
      <w:r w:rsidDel="00000000" w:rsidR="00000000" w:rsidRPr="00000000">
        <w:rPr>
          <w:rtl w:val="0"/>
        </w:rPr>
      </w:r>
    </w:p>
    <w:p w:rsidR="00000000" w:rsidDel="00000000" w:rsidP="00000000" w:rsidRDefault="00000000" w:rsidRPr="00000000" w14:paraId="00000E17">
      <w:pPr>
        <w:numPr>
          <w:ilvl w:val="0"/>
          <w:numId w:val="73"/>
        </w:numPr>
        <w:spacing w:line="240" w:lineRule="auto"/>
      </w:pPr>
      <w:r w:rsidDel="00000000" w:rsidR="00000000" w:rsidRPr="00000000">
        <w:rPr>
          <w:rtl w:val="0"/>
        </w:rPr>
        <w:t xml:space="preserve">CDK 4/6 inhibitors</w:t>
      </w:r>
      <w:r w:rsidDel="00000000" w:rsidR="00000000" w:rsidRPr="00000000">
        <w:rPr>
          <w:b w:val="1"/>
          <w:rtl w:val="0"/>
        </w:rPr>
        <w:t xml:space="preserve">: </w:t>
      </w:r>
      <w:r w:rsidDel="00000000" w:rsidR="00000000" w:rsidRPr="00000000">
        <w:rPr>
          <w:rtl w:val="0"/>
        </w:rPr>
        <w:t xml:space="preserve">Palbociclib, Ribociclib, and Abemaciclib.</w:t>
      </w:r>
      <w:r w:rsidDel="00000000" w:rsidR="00000000" w:rsidRPr="00000000">
        <w:rPr>
          <w:rtl w:val="0"/>
        </w:rPr>
      </w:r>
    </w:p>
    <w:p w:rsidR="00000000" w:rsidDel="00000000" w:rsidP="00000000" w:rsidRDefault="00000000" w:rsidRPr="00000000" w14:paraId="00000E18">
      <w:pPr>
        <w:numPr>
          <w:ilvl w:val="0"/>
          <w:numId w:val="73"/>
        </w:numPr>
        <w:spacing w:line="240" w:lineRule="auto"/>
      </w:pPr>
      <w:r w:rsidDel="00000000" w:rsidR="00000000" w:rsidRPr="00000000">
        <w:rPr>
          <w:rtl w:val="0"/>
        </w:rPr>
        <w:t xml:space="preserve">[</w:t>
      </w:r>
      <w:hyperlink r:id="rId752">
        <w:r w:rsidDel="00000000" w:rsidR="00000000" w:rsidRPr="00000000">
          <w:rPr>
            <w:rtl w:val="0"/>
          </w:rPr>
          <w:t xml:space="preserve">PALOMA-2</w:t>
        </w:r>
      </w:hyperlink>
      <w:r w:rsidDel="00000000" w:rsidR="00000000" w:rsidRPr="00000000">
        <w:rPr>
          <w:rtl w:val="0"/>
        </w:rPr>
        <w:t xml:space="preserve">,</w:t>
      </w:r>
      <w:hyperlink r:id="rId753">
        <w:r w:rsidDel="00000000" w:rsidR="00000000" w:rsidRPr="00000000">
          <w:rPr>
            <w:rtl w:val="0"/>
          </w:rPr>
          <w:t xml:space="preserve"> PALOMA-3</w:t>
        </w:r>
      </w:hyperlink>
      <w:r w:rsidDel="00000000" w:rsidR="00000000" w:rsidRPr="00000000">
        <w:rPr>
          <w:rtl w:val="0"/>
        </w:rPr>
        <w:t xml:space="preserve">, </w:t>
      </w:r>
      <w:hyperlink r:id="rId754">
        <w:r w:rsidDel="00000000" w:rsidR="00000000" w:rsidRPr="00000000">
          <w:rPr>
            <w:rtl w:val="0"/>
          </w:rPr>
          <w:t xml:space="preserve">MONALEESA-2</w:t>
        </w:r>
      </w:hyperlink>
      <w:r w:rsidDel="00000000" w:rsidR="00000000" w:rsidRPr="00000000">
        <w:rPr>
          <w:rtl w:val="0"/>
        </w:rPr>
        <w:t xml:space="preserve">,</w:t>
      </w:r>
      <w:hyperlink r:id="rId755">
        <w:r w:rsidDel="00000000" w:rsidR="00000000" w:rsidRPr="00000000">
          <w:rPr>
            <w:rtl w:val="0"/>
          </w:rPr>
          <w:t xml:space="preserve"> MONARCH-3</w:t>
        </w:r>
      </w:hyperlink>
      <w:r w:rsidDel="00000000" w:rsidR="00000000" w:rsidRPr="00000000">
        <w:rPr>
          <w:rtl w:val="0"/>
        </w:rPr>
        <w:t xml:space="preserve">, </w:t>
      </w:r>
      <w:hyperlink r:id="rId756">
        <w:r w:rsidDel="00000000" w:rsidR="00000000" w:rsidRPr="00000000">
          <w:rPr>
            <w:rtl w:val="0"/>
          </w:rPr>
          <w:t xml:space="preserve">Review of CDK4/6 inhibitors</w:t>
        </w:r>
      </w:hyperlink>
      <w:r w:rsidDel="00000000" w:rsidR="00000000" w:rsidRPr="00000000">
        <w:rPr>
          <w:rtl w:val="0"/>
        </w:rPr>
        <w:t xml:space="preserve">].</w:t>
      </w:r>
    </w:p>
    <w:p w:rsidR="00000000" w:rsidDel="00000000" w:rsidP="00000000" w:rsidRDefault="00000000" w:rsidRPr="00000000" w14:paraId="00000E19">
      <w:pPr>
        <w:numPr>
          <w:ilvl w:val="1"/>
          <w:numId w:val="73"/>
        </w:numPr>
        <w:spacing w:line="240" w:lineRule="auto"/>
        <w:ind w:left="1440" w:hanging="360"/>
        <w:rPr>
          <w:u w:val="none"/>
        </w:rPr>
      </w:pPr>
      <w:r w:rsidDel="00000000" w:rsidR="00000000" w:rsidRPr="00000000">
        <w:rPr>
          <w:rtl w:val="0"/>
        </w:rPr>
        <w:t xml:space="preserve">All of the above trials demonstrated a uniform 10 mo PFS benefit.</w:t>
      </w:r>
    </w:p>
    <w:p w:rsidR="00000000" w:rsidDel="00000000" w:rsidP="00000000" w:rsidRDefault="00000000" w:rsidRPr="00000000" w14:paraId="00000E1A">
      <w:pPr>
        <w:numPr>
          <w:ilvl w:val="0"/>
          <w:numId w:val="73"/>
        </w:numPr>
        <w:spacing w:line="240" w:lineRule="auto"/>
      </w:pPr>
      <w:r w:rsidDel="00000000" w:rsidR="00000000" w:rsidRPr="00000000">
        <w:rPr>
          <w:rtl w:val="0"/>
        </w:rPr>
        <w:t xml:space="preserve">Palbociclib + letrozole</w:t>
      </w:r>
      <w:r w:rsidDel="00000000" w:rsidR="00000000" w:rsidRPr="00000000">
        <w:rPr>
          <w:b w:val="1"/>
          <w:rtl w:val="0"/>
        </w:rPr>
        <w:t xml:space="preserve"> doubles PFS</w:t>
      </w:r>
      <w:r w:rsidDel="00000000" w:rsidR="00000000" w:rsidRPr="00000000">
        <w:rPr>
          <w:rtl w:val="0"/>
        </w:rPr>
        <w:t xml:space="preserve"> in ER+, HER2- disease compared to letrozole alone.</w:t>
      </w:r>
    </w:p>
    <w:p w:rsidR="00000000" w:rsidDel="00000000" w:rsidP="00000000" w:rsidRDefault="00000000" w:rsidRPr="00000000" w14:paraId="00000E1B">
      <w:pPr>
        <w:numPr>
          <w:ilvl w:val="0"/>
          <w:numId w:val="73"/>
        </w:numPr>
        <w:spacing w:line="240" w:lineRule="auto"/>
        <w:rPr>
          <w:u w:val="none"/>
        </w:rPr>
      </w:pPr>
      <w:r w:rsidDel="00000000" w:rsidR="00000000" w:rsidRPr="00000000">
        <w:rPr>
          <w:rtl w:val="0"/>
        </w:rPr>
        <w:t xml:space="preserve">Palbociclib may be used with letrozole or fulvestrant [</w:t>
      </w:r>
      <w:hyperlink r:id="rId757">
        <w:r w:rsidDel="00000000" w:rsidR="00000000" w:rsidRPr="00000000">
          <w:rPr>
            <w:rtl w:val="0"/>
          </w:rPr>
          <w:t xml:space="preserve">PARSIFAL Llombart-Cussac ASCO ‘20</w:t>
        </w:r>
      </w:hyperlink>
      <w:r w:rsidDel="00000000" w:rsidR="00000000" w:rsidRPr="00000000">
        <w:rPr>
          <w:rtl w:val="0"/>
        </w:rPr>
        <w:t xml:space="preserve">]</w:t>
      </w:r>
    </w:p>
    <w:p w:rsidR="00000000" w:rsidDel="00000000" w:rsidP="00000000" w:rsidRDefault="00000000" w:rsidRPr="00000000" w14:paraId="00000E1C">
      <w:pPr>
        <w:numPr>
          <w:ilvl w:val="0"/>
          <w:numId w:val="73"/>
        </w:numPr>
        <w:spacing w:line="240" w:lineRule="auto"/>
      </w:pPr>
      <w:r w:rsidDel="00000000" w:rsidR="00000000" w:rsidRPr="00000000">
        <w:rPr>
          <w:rtl w:val="0"/>
        </w:rPr>
        <w:t xml:space="preserve">Neutropenia and leukopenia side effects.</w:t>
      </w:r>
    </w:p>
    <w:p w:rsidR="00000000" w:rsidDel="00000000" w:rsidP="00000000" w:rsidRDefault="00000000" w:rsidRPr="00000000" w14:paraId="00000E1D">
      <w:pPr>
        <w:widowControl w:val="0"/>
        <w:jc w:val="center"/>
        <w:rPr/>
      </w:pPr>
      <w:hyperlink r:id="rId758">
        <w:r w:rsidDel="00000000" w:rsidR="00000000" w:rsidRPr="00000000">
          <w:rPr>
            <w:color w:val="1155cc"/>
            <w:u w:val="single"/>
          </w:rPr>
          <w:drawing>
            <wp:inline distB="114300" distT="114300" distL="114300" distR="114300">
              <wp:extent cx="3200400" cy="3221736"/>
              <wp:effectExtent b="12700" l="12700" r="12700" t="12700"/>
              <wp:docPr id="2" name="image43.png"/>
              <a:graphic>
                <a:graphicData uri="http://schemas.openxmlformats.org/drawingml/2006/picture">
                  <pic:pic>
                    <pic:nvPicPr>
                      <pic:cNvPr id="0" name="image43.png"/>
                      <pic:cNvPicPr preferRelativeResize="0"/>
                    </pic:nvPicPr>
                    <pic:blipFill>
                      <a:blip r:embed="rId759"/>
                      <a:srcRect b="0" l="0" r="0" t="0"/>
                      <a:stretch>
                        <a:fillRect/>
                      </a:stretch>
                    </pic:blipFill>
                    <pic:spPr>
                      <a:xfrm>
                        <a:off x="0" y="0"/>
                        <a:ext cx="3200400" cy="322173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E1E">
      <w:pPr>
        <w:numPr>
          <w:ilvl w:val="0"/>
          <w:numId w:val="73"/>
        </w:numPr>
        <w:spacing w:line="240" w:lineRule="auto"/>
        <w:rPr>
          <w:u w:val="none"/>
        </w:rPr>
      </w:pPr>
      <w:r w:rsidDel="00000000" w:rsidR="00000000" w:rsidRPr="00000000">
        <w:rPr>
          <w:b w:val="1"/>
          <w:rtl w:val="0"/>
        </w:rPr>
        <w:t xml:space="preserve">PALOMA-3 </w:t>
      </w:r>
      <w:r w:rsidDel="00000000" w:rsidR="00000000" w:rsidRPr="00000000">
        <w:rPr>
          <w:rtl w:val="0"/>
        </w:rPr>
        <w:t xml:space="preserve">[Cristofanilli</w:t>
      </w:r>
      <w:hyperlink r:id="rId760">
        <w:r w:rsidDel="00000000" w:rsidR="00000000" w:rsidRPr="00000000">
          <w:rPr>
            <w:rtl w:val="0"/>
          </w:rPr>
          <w:t xml:space="preserve"> NEJM '18</w:t>
        </w:r>
      </w:hyperlink>
      <w:r w:rsidDel="00000000" w:rsidR="00000000" w:rsidRPr="00000000">
        <w:rPr>
          <w:rtl w:val="0"/>
        </w:rPr>
        <w:t xml:space="preserve">]: </w:t>
      </w:r>
      <w:r w:rsidDel="00000000" w:rsidR="00000000" w:rsidRPr="00000000">
        <w:rPr>
          <w:b w:val="1"/>
          <w:rtl w:val="0"/>
        </w:rPr>
        <w:t xml:space="preserve">Fulvestrant ± palbociclib</w:t>
      </w:r>
      <w:r w:rsidDel="00000000" w:rsidR="00000000" w:rsidRPr="00000000">
        <w:rPr>
          <w:rtl w:val="0"/>
        </w:rPr>
        <w:t xml:space="preserve">.</w:t>
        <w:br w:type="textWrapping"/>
        <w:t xml:space="preserve">TBL </w:t>
      </w:r>
      <w:hyperlink r:id="rId761">
        <w:r w:rsidDel="00000000" w:rsidR="00000000" w:rsidRPr="00000000">
          <w:rPr>
            <w:vertAlign w:val="superscript"/>
            <w:rtl w:val="0"/>
          </w:rPr>
          <w:t xml:space="preserve">QS</w:t>
        </w:r>
      </w:hyperlink>
      <w:r w:rsidDel="00000000" w:rsidR="00000000" w:rsidRPr="00000000">
        <w:rPr>
          <w:rtl w:val="0"/>
        </w:rPr>
        <w:t xml:space="preserve">: The huge PFS advantage seen with CDK4/6 inhibition eventually translates to a proportional OS benefit, particularly among post-menopausal women and those with previous endocrine sensitivity.</w:t>
      </w:r>
    </w:p>
    <w:p w:rsidR="00000000" w:rsidDel="00000000" w:rsidP="00000000" w:rsidRDefault="00000000" w:rsidRPr="00000000" w14:paraId="00000E1F">
      <w:pPr>
        <w:numPr>
          <w:ilvl w:val="1"/>
          <w:numId w:val="73"/>
        </w:numPr>
        <w:spacing w:line="240" w:lineRule="auto"/>
        <w:ind w:left="1440" w:hanging="360"/>
        <w:rPr>
          <w:u w:val="none"/>
        </w:rPr>
      </w:pPr>
      <w:r w:rsidDel="00000000" w:rsidR="00000000" w:rsidRPr="00000000">
        <w:rPr>
          <w:rtl w:val="0"/>
        </w:rPr>
        <w:t xml:space="preserve">521 pts. HR+, HER2- advanced breast cancer w progression or relapse during previous endo tx.</w:t>
      </w:r>
    </w:p>
    <w:p w:rsidR="00000000" w:rsidDel="00000000" w:rsidP="00000000" w:rsidRDefault="00000000" w:rsidRPr="00000000" w14:paraId="00000E20">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MS 28→ 35 mo, though HR fell short of "significant" as both survival times were relatively long.</w:t>
      </w:r>
    </w:p>
    <w:p w:rsidR="00000000" w:rsidDel="00000000" w:rsidP="00000000" w:rsidRDefault="00000000" w:rsidRPr="00000000" w14:paraId="00000E21">
      <w:pPr>
        <w:numPr>
          <w:ilvl w:val="1"/>
          <w:numId w:val="73"/>
        </w:numPr>
        <w:spacing w:line="240" w:lineRule="auto"/>
        <w:ind w:left="1440" w:hanging="360"/>
        <w:rPr>
          <w:u w:val="none"/>
        </w:rPr>
      </w:pPr>
      <w:r w:rsidDel="00000000" w:rsidR="00000000" w:rsidRPr="00000000">
        <w:rPr>
          <w:rtl w:val="0"/>
        </w:rPr>
        <w:t xml:space="preserve">This difference became significant when removing pts previously insensitive to previous endocrine tx (n=111) and especially pre-menopausal women (n=108).</w:t>
      </w:r>
    </w:p>
    <w:bookmarkStart w:colFirst="0" w:colLast="0" w:name="5fnradf3m15f" w:id="233"/>
    <w:bookmarkEnd w:id="233"/>
    <w:p w:rsidR="00000000" w:rsidDel="00000000" w:rsidP="00000000" w:rsidRDefault="00000000" w:rsidRPr="00000000" w14:paraId="00000E22">
      <w:pPr>
        <w:numPr>
          <w:ilvl w:val="0"/>
          <w:numId w:val="73"/>
        </w:numPr>
        <w:spacing w:line="240" w:lineRule="auto"/>
        <w:rPr>
          <w:u w:val="none"/>
        </w:rPr>
      </w:pPr>
      <w:r w:rsidDel="00000000" w:rsidR="00000000" w:rsidRPr="00000000">
        <w:rPr>
          <w:b w:val="1"/>
          <w:rtl w:val="0"/>
        </w:rPr>
        <w:t xml:space="preserve">MONALEESA-3 </w:t>
      </w:r>
      <w:r w:rsidDel="00000000" w:rsidR="00000000" w:rsidRPr="00000000">
        <w:rPr>
          <w:rtl w:val="0"/>
        </w:rPr>
        <w:t xml:space="preserve">[</w:t>
      </w:r>
      <w:hyperlink r:id="rId762">
        <w:r w:rsidDel="00000000" w:rsidR="00000000" w:rsidRPr="00000000">
          <w:rPr>
            <w:rtl w:val="0"/>
          </w:rPr>
          <w:t xml:space="preserve">Slamon NEJM '19</w:t>
        </w:r>
      </w:hyperlink>
      <w:r w:rsidDel="00000000" w:rsidR="00000000" w:rsidRPr="00000000">
        <w:rPr>
          <w:rtl w:val="0"/>
        </w:rPr>
        <w:t xml:space="preserve">]: </w:t>
      </w:r>
      <w:r w:rsidDel="00000000" w:rsidR="00000000" w:rsidRPr="00000000">
        <w:rPr>
          <w:b w:val="1"/>
          <w:rtl w:val="0"/>
        </w:rPr>
        <w:t xml:space="preserve">Fulvestrant ± ribociclib</w:t>
      </w:r>
      <w:r w:rsidDel="00000000" w:rsidR="00000000" w:rsidRPr="00000000">
        <w:rPr>
          <w:rtl w:val="0"/>
        </w:rPr>
        <w:t xml:space="preserve">.</w:t>
      </w:r>
    </w:p>
    <w:p w:rsidR="00000000" w:rsidDel="00000000" w:rsidP="00000000" w:rsidRDefault="00000000" w:rsidRPr="00000000" w14:paraId="00000E23">
      <w:pPr>
        <w:spacing w:line="240" w:lineRule="auto"/>
        <w:ind w:firstLine="720"/>
        <w:rPr/>
      </w:pPr>
      <w:r w:rsidDel="00000000" w:rsidR="00000000" w:rsidRPr="00000000">
        <w:rPr>
          <w:rtl w:val="0"/>
        </w:rPr>
        <w:t xml:space="preserve">TBL</w:t>
      </w:r>
      <w:r w:rsidDel="00000000" w:rsidR="00000000" w:rsidRPr="00000000">
        <w:rPr>
          <w:rtl w:val="0"/>
        </w:rPr>
        <w:t xml:space="preserve"> </w:t>
      </w:r>
      <w:hyperlink r:id="rId763">
        <w:r w:rsidDel="00000000" w:rsidR="00000000" w:rsidRPr="00000000">
          <w:rPr>
            <w:vertAlign w:val="superscript"/>
            <w:rtl w:val="0"/>
          </w:rPr>
          <w:t xml:space="preserve">QS</w:t>
        </w:r>
      </w:hyperlink>
      <w:r w:rsidDel="00000000" w:rsidR="00000000" w:rsidRPr="00000000">
        <w:rPr>
          <w:rtl w:val="0"/>
        </w:rPr>
        <w:t xml:space="preserve">: Just like in MONALEESA-7, ribo again proves to significantly improve OS among women with metastatic ER(+), HER2(-) breast cancer...and that’s no easy feat.</w:t>
      </w:r>
    </w:p>
    <w:p w:rsidR="00000000" w:rsidDel="00000000" w:rsidP="00000000" w:rsidRDefault="00000000" w:rsidRPr="00000000" w14:paraId="00000E24">
      <w:pPr>
        <w:numPr>
          <w:ilvl w:val="1"/>
          <w:numId w:val="73"/>
        </w:numPr>
        <w:spacing w:line="240" w:lineRule="auto"/>
        <w:ind w:left="1440" w:hanging="360"/>
        <w:rPr>
          <w:u w:val="none"/>
        </w:rPr>
      </w:pPr>
      <w:r w:rsidDel="00000000" w:rsidR="00000000" w:rsidRPr="00000000">
        <w:rPr>
          <w:rtl w:val="0"/>
        </w:rPr>
        <w:t xml:space="preserve">736 pts. Postmenopausal women with HR(+), HER2(-) advanced breast cancer. MFU 3.5y.</w:t>
      </w:r>
    </w:p>
    <w:p w:rsidR="00000000" w:rsidDel="00000000" w:rsidP="00000000" w:rsidRDefault="00000000" w:rsidRPr="00000000" w14:paraId="00000E25">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3.5y OS 46→ 58%. </w:t>
      </w:r>
    </w:p>
    <w:p w:rsidR="00000000" w:rsidDel="00000000" w:rsidP="00000000" w:rsidRDefault="00000000" w:rsidRPr="00000000" w14:paraId="00000E26">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19→ 34 mo. </w:t>
      </w:r>
    </w:p>
    <w:p w:rsidR="00000000" w:rsidDel="00000000" w:rsidP="00000000" w:rsidRDefault="00000000" w:rsidRPr="00000000" w14:paraId="00000E27">
      <w:pPr>
        <w:numPr>
          <w:ilvl w:val="1"/>
          <w:numId w:val="73"/>
        </w:numPr>
        <w:spacing w:line="240" w:lineRule="auto"/>
        <w:ind w:left="1440" w:hanging="360"/>
        <w:rPr>
          <w:u w:val="none"/>
        </w:rPr>
      </w:pPr>
      <w:r w:rsidDel="00000000" w:rsidR="00000000" w:rsidRPr="00000000">
        <w:rPr>
          <w:rtl w:val="0"/>
        </w:rPr>
        <w:t xml:space="preserve">G3/4 events primarily neutropenia (57%) and leukopenia (16%). </w:t>
      </w:r>
    </w:p>
    <w:bookmarkStart w:colFirst="0" w:colLast="0" w:name="vh2y6b7d5egc" w:id="234"/>
    <w:bookmarkEnd w:id="234"/>
    <w:p w:rsidR="00000000" w:rsidDel="00000000" w:rsidP="00000000" w:rsidRDefault="00000000" w:rsidRPr="00000000" w14:paraId="00000E28">
      <w:pPr>
        <w:numPr>
          <w:ilvl w:val="0"/>
          <w:numId w:val="73"/>
        </w:numPr>
        <w:spacing w:line="240" w:lineRule="auto"/>
        <w:rPr>
          <w:u w:val="none"/>
        </w:rPr>
      </w:pPr>
      <w:r w:rsidDel="00000000" w:rsidR="00000000" w:rsidRPr="00000000">
        <w:rPr>
          <w:b w:val="1"/>
          <w:rtl w:val="0"/>
        </w:rPr>
        <w:t xml:space="preserve">MONALEESA-7</w:t>
      </w:r>
      <w:r w:rsidDel="00000000" w:rsidR="00000000" w:rsidRPr="00000000">
        <w:rPr>
          <w:rtl w:val="0"/>
        </w:rPr>
        <w:t xml:space="preserve"> [Im</w:t>
      </w:r>
      <w:hyperlink r:id="rId764">
        <w:r w:rsidDel="00000000" w:rsidR="00000000" w:rsidRPr="00000000">
          <w:rPr>
            <w:rtl w:val="0"/>
          </w:rPr>
          <w:t xml:space="preserve"> NEJM '19</w:t>
        </w:r>
      </w:hyperlink>
      <w:r w:rsidDel="00000000" w:rsidR="00000000" w:rsidRPr="00000000">
        <w:rPr>
          <w:rtl w:val="0"/>
        </w:rPr>
        <w:t xml:space="preserve">]: </w:t>
      </w:r>
      <w:r w:rsidDel="00000000" w:rsidR="00000000" w:rsidRPr="00000000">
        <w:rPr>
          <w:b w:val="1"/>
          <w:rtl w:val="0"/>
        </w:rPr>
        <w:t xml:space="preserve">Endocrine therapy ± ribociclib</w:t>
      </w:r>
      <w:r w:rsidDel="00000000" w:rsidR="00000000" w:rsidRPr="00000000">
        <w:rPr>
          <w:rtl w:val="0"/>
        </w:rPr>
        <w:t xml:space="preserve">.</w:t>
        <w:br w:type="textWrapping"/>
        <w:t xml:space="preserve">TBL</w:t>
      </w:r>
      <w:r w:rsidDel="00000000" w:rsidR="00000000" w:rsidRPr="00000000">
        <w:rPr>
          <w:rtl w:val="0"/>
        </w:rPr>
        <w:t xml:space="preserve"> </w:t>
      </w:r>
      <w:hyperlink r:id="rId765">
        <w:r w:rsidDel="00000000" w:rsidR="00000000" w:rsidRPr="00000000">
          <w:rPr>
            <w:vertAlign w:val="superscript"/>
            <w:rtl w:val="0"/>
          </w:rPr>
          <w:t xml:space="preserve">QS</w:t>
        </w:r>
      </w:hyperlink>
      <w:r w:rsidDel="00000000" w:rsidR="00000000" w:rsidRPr="00000000">
        <w:rPr>
          <w:rtl w:val="0"/>
        </w:rPr>
        <w:t xml:space="preserve">: In pre- or peri-menopausal women with advanced ER(+) HER2(-) breast cancer, the addition of ribociclib to initial endocrine therapy improves overall survival.</w:t>
      </w:r>
      <w:r w:rsidDel="00000000" w:rsidR="00000000" w:rsidRPr="00000000">
        <w:rPr>
          <w:rtl w:val="0"/>
        </w:rPr>
      </w:r>
    </w:p>
    <w:p w:rsidR="00000000" w:rsidDel="00000000" w:rsidP="00000000" w:rsidRDefault="00000000" w:rsidRPr="00000000" w14:paraId="00000E29">
      <w:pPr>
        <w:numPr>
          <w:ilvl w:val="1"/>
          <w:numId w:val="73"/>
        </w:numPr>
        <w:spacing w:line="240" w:lineRule="auto"/>
        <w:ind w:left="1440" w:hanging="360"/>
        <w:rPr>
          <w:u w:val="none"/>
        </w:rPr>
      </w:pPr>
      <w:r w:rsidDel="00000000" w:rsidR="00000000" w:rsidRPr="00000000">
        <w:rPr>
          <w:rtl w:val="0"/>
        </w:rPr>
        <w:t xml:space="preserve">672 patients. 70% received subsequent antineoplastic therapy.</w:t>
      </w:r>
    </w:p>
    <w:p w:rsidR="00000000" w:rsidDel="00000000" w:rsidP="00000000" w:rsidRDefault="00000000" w:rsidRPr="00000000" w14:paraId="00000E2A">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Deaths 32→ 25%.</w:t>
      </w:r>
    </w:p>
    <w:p w:rsidR="00000000" w:rsidDel="00000000" w:rsidP="00000000" w:rsidRDefault="00000000" w:rsidRPr="00000000" w14:paraId="00000E2B">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42 mo OS 46→ 72%.</w:t>
      </w:r>
    </w:p>
    <w:bookmarkStart w:colFirst="0" w:colLast="0" w:name="cyb65gw0iwva" w:id="235"/>
    <w:bookmarkEnd w:id="235"/>
    <w:p w:rsidR="00000000" w:rsidDel="00000000" w:rsidP="00000000" w:rsidRDefault="00000000" w:rsidRPr="00000000" w14:paraId="00000E2C">
      <w:pPr>
        <w:numPr>
          <w:ilvl w:val="0"/>
          <w:numId w:val="73"/>
        </w:numPr>
        <w:spacing w:line="240" w:lineRule="auto"/>
        <w:rPr>
          <w:u w:val="none"/>
        </w:rPr>
      </w:pPr>
      <w:r w:rsidDel="00000000" w:rsidR="00000000" w:rsidRPr="00000000">
        <w:rPr>
          <w:b w:val="1"/>
          <w:rtl w:val="0"/>
        </w:rPr>
        <w:t xml:space="preserve">MONARCH-</w:t>
      </w:r>
      <w:r w:rsidDel="00000000" w:rsidR="00000000" w:rsidRPr="00000000">
        <w:rPr>
          <w:b w:val="1"/>
          <w:rtl w:val="0"/>
        </w:rPr>
        <w:t xml:space="preserve">2</w:t>
      </w:r>
      <w:r w:rsidDel="00000000" w:rsidR="00000000" w:rsidRPr="00000000">
        <w:rPr>
          <w:rtl w:val="0"/>
        </w:rPr>
        <w:t xml:space="preserve"> [</w:t>
      </w:r>
      <w:hyperlink r:id="rId766">
        <w:r w:rsidDel="00000000" w:rsidR="00000000" w:rsidRPr="00000000">
          <w:rPr>
            <w:rtl w:val="0"/>
          </w:rPr>
          <w:t xml:space="preserve">Sledge JAMA Onc '19</w:t>
        </w:r>
      </w:hyperlink>
      <w:r w:rsidDel="00000000" w:rsidR="00000000" w:rsidRPr="00000000">
        <w:rPr>
          <w:rtl w:val="0"/>
        </w:rPr>
        <w:t xml:space="preserve">]:</w:t>
      </w:r>
      <w:r w:rsidDel="00000000" w:rsidR="00000000" w:rsidRPr="00000000">
        <w:rPr>
          <w:b w:val="1"/>
          <w:rtl w:val="0"/>
        </w:rPr>
        <w:t xml:space="preserve"> Fulvestrant ± abemaciclib</w:t>
      </w:r>
      <w:r w:rsidDel="00000000" w:rsidR="00000000" w:rsidRPr="00000000">
        <w:rPr>
          <w:rtl w:val="0"/>
        </w:rPr>
        <w:t xml:space="preserve">.</w:t>
      </w:r>
    </w:p>
    <w:p w:rsidR="00000000" w:rsidDel="00000000" w:rsidP="00000000" w:rsidRDefault="00000000" w:rsidRPr="00000000" w14:paraId="00000E2D">
      <w:pPr>
        <w:spacing w:line="240" w:lineRule="auto"/>
        <w:ind w:firstLine="720"/>
        <w:rPr/>
      </w:pPr>
      <w:r w:rsidDel="00000000" w:rsidR="00000000" w:rsidRPr="00000000">
        <w:rPr>
          <w:rtl w:val="0"/>
        </w:rPr>
        <w:t xml:space="preserve">TBL </w:t>
      </w:r>
      <w:hyperlink r:id="rId767">
        <w:r w:rsidDel="00000000" w:rsidR="00000000" w:rsidRPr="00000000">
          <w:rPr>
            <w:vertAlign w:val="superscript"/>
            <w:rtl w:val="0"/>
          </w:rPr>
          <w:t xml:space="preserve">QS</w:t>
        </w:r>
      </w:hyperlink>
      <w:r w:rsidDel="00000000" w:rsidR="00000000" w:rsidRPr="00000000">
        <w:rPr>
          <w:rtl w:val="0"/>
        </w:rPr>
        <w:t xml:space="preserve">: CDK4/6 inhibition improves OS for women with advanced ER(+), HER2(-) breast cancer.</w:t>
      </w:r>
    </w:p>
    <w:p w:rsidR="00000000" w:rsidDel="00000000" w:rsidP="00000000" w:rsidRDefault="00000000" w:rsidRPr="00000000" w14:paraId="00000E2E">
      <w:pPr>
        <w:numPr>
          <w:ilvl w:val="1"/>
          <w:numId w:val="73"/>
        </w:numPr>
        <w:spacing w:line="240" w:lineRule="auto"/>
        <w:ind w:left="1440" w:hanging="360"/>
        <w:rPr>
          <w:u w:val="none"/>
        </w:rPr>
      </w:pPr>
      <w:r w:rsidDel="00000000" w:rsidR="00000000" w:rsidRPr="00000000">
        <w:rPr>
          <w:rtl w:val="0"/>
        </w:rPr>
        <w:t xml:space="preserve">669 pts. HR+, HER2- advanced breast cancer. </w:t>
      </w:r>
    </w:p>
    <w:p w:rsidR="00000000" w:rsidDel="00000000" w:rsidP="00000000" w:rsidRDefault="00000000" w:rsidRPr="00000000" w14:paraId="00000E2F">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MS 37→ 47 mo.</w:t>
      </w:r>
    </w:p>
    <w:p w:rsidR="00000000" w:rsidDel="00000000" w:rsidP="00000000" w:rsidRDefault="00000000" w:rsidRPr="00000000" w14:paraId="00000E30">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Time to chemotherapy 22→ 50 mo.</w:t>
      </w:r>
    </w:p>
    <w:p w:rsidR="00000000" w:rsidDel="00000000" w:rsidP="00000000" w:rsidRDefault="00000000" w:rsidRPr="00000000" w14:paraId="00000E31">
      <w:pPr>
        <w:numPr>
          <w:ilvl w:val="1"/>
          <w:numId w:val="73"/>
        </w:numPr>
        <w:spacing w:line="240" w:lineRule="auto"/>
        <w:ind w:left="1440" w:hanging="360"/>
        <w:rPr>
          <w:u w:val="none"/>
        </w:rPr>
      </w:pPr>
      <w:r w:rsidDel="00000000" w:rsidR="00000000" w:rsidRPr="00000000">
        <w:rPr>
          <w:rtl w:val="0"/>
        </w:rPr>
        <w:t xml:space="preserve">More pronounced effects in patients with visceral disease and primary resistance to primary endocrine tx.</w:t>
      </w:r>
    </w:p>
    <w:p w:rsidR="00000000" w:rsidDel="00000000" w:rsidP="00000000" w:rsidRDefault="00000000" w:rsidRPr="00000000" w14:paraId="00000E32">
      <w:pPr>
        <w:numPr>
          <w:ilvl w:val="0"/>
          <w:numId w:val="73"/>
        </w:numPr>
        <w:spacing w:line="240" w:lineRule="auto"/>
        <w:rPr>
          <w:u w:val="none"/>
        </w:rPr>
      </w:pPr>
      <w:r w:rsidDel="00000000" w:rsidR="00000000" w:rsidRPr="00000000">
        <w:rPr>
          <w:b w:val="1"/>
          <w:rtl w:val="0"/>
        </w:rPr>
        <w:t xml:space="preserve">monarcHER </w:t>
      </w:r>
      <w:r w:rsidDel="00000000" w:rsidR="00000000" w:rsidRPr="00000000">
        <w:rPr>
          <w:rtl w:val="0"/>
        </w:rPr>
        <w:t xml:space="preserve">[Tolaney Lanc Onc '20]: Phase II. </w:t>
      </w:r>
      <w:r w:rsidDel="00000000" w:rsidR="00000000" w:rsidRPr="00000000">
        <w:rPr>
          <w:b w:val="1"/>
          <w:rtl w:val="0"/>
        </w:rPr>
        <w:t xml:space="preserve">Chemo + Trastuzumab vs. Trastuzumab + Abemaciclib ± fulvestrant</w:t>
      </w:r>
      <w:r w:rsidDel="00000000" w:rsidR="00000000" w:rsidRPr="00000000">
        <w:rPr>
          <w:rtl w:val="0"/>
        </w:rPr>
        <w:t xml:space="preserve">.</w:t>
      </w:r>
    </w:p>
    <w:p w:rsidR="00000000" w:rsidDel="00000000" w:rsidP="00000000" w:rsidRDefault="00000000" w:rsidRPr="00000000" w14:paraId="00000E33">
      <w:pPr>
        <w:spacing w:line="240" w:lineRule="auto"/>
        <w:ind w:firstLine="720"/>
        <w:rPr/>
      </w:pPr>
      <w:r w:rsidDel="00000000" w:rsidR="00000000" w:rsidRPr="00000000">
        <w:rPr>
          <w:rtl w:val="0"/>
        </w:rPr>
        <w:t xml:space="preserve">TBL </w:t>
      </w:r>
      <w:hyperlink r:id="rId768">
        <w:r w:rsidDel="00000000" w:rsidR="00000000" w:rsidRPr="00000000">
          <w:rPr>
            <w:vertAlign w:val="superscript"/>
            <w:rtl w:val="0"/>
          </w:rPr>
          <w:t xml:space="preserve">QS</w:t>
        </w:r>
      </w:hyperlink>
      <w:r w:rsidDel="00000000" w:rsidR="00000000" w:rsidRPr="00000000">
        <w:rPr>
          <w:rtl w:val="0"/>
        </w:rPr>
        <w:t xml:space="preserve">: The combination of abemaciclib, fulvestrant, and trastuzumab may be a promising non-chemo treatment option in women with progressive TPBC after multiple lines of therapy.</w:t>
      </w:r>
    </w:p>
    <w:p w:rsidR="00000000" w:rsidDel="00000000" w:rsidP="00000000" w:rsidRDefault="00000000" w:rsidRPr="00000000" w14:paraId="00000E34">
      <w:pPr>
        <w:numPr>
          <w:ilvl w:val="1"/>
          <w:numId w:val="73"/>
        </w:numPr>
        <w:spacing w:line="240" w:lineRule="auto"/>
        <w:ind w:left="1440" w:hanging="360"/>
        <w:rPr>
          <w:u w:val="none"/>
        </w:rPr>
      </w:pPr>
      <w:r w:rsidDel="00000000" w:rsidR="00000000" w:rsidRPr="00000000">
        <w:rPr>
          <w:rtl w:val="0"/>
        </w:rPr>
        <w:t xml:space="preserve">237 patients. Unresectable, LA, recurrent, or metastatic who rec'd prior HER2. 2016-2018. MFU 19 mo.</w:t>
      </w:r>
    </w:p>
    <w:p w:rsidR="00000000" w:rsidDel="00000000" w:rsidP="00000000" w:rsidRDefault="00000000" w:rsidRPr="00000000" w14:paraId="00000E35">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6→ 6→ 8 mo. </w:t>
      </w:r>
      <w:r w:rsidDel="00000000" w:rsidR="00000000" w:rsidRPr="00000000">
        <w:rPr>
          <w:i w:val="1"/>
          <w:rtl w:val="0"/>
        </w:rPr>
        <w:t xml:space="preserve">The addition of fulvestrant improved outcomes when given with abemaciclib.</w:t>
      </w:r>
    </w:p>
    <w:p w:rsidR="00000000" w:rsidDel="00000000" w:rsidP="00000000" w:rsidRDefault="00000000" w:rsidRPr="00000000" w14:paraId="00000E36">
      <w:pPr>
        <w:pStyle w:val="Heading2"/>
        <w:ind w:left="0" w:firstLine="0"/>
        <w:rPr/>
      </w:pPr>
      <w:bookmarkStart w:colFirst="0" w:colLast="0" w:name="_e4nwcdbqdp4c" w:id="236"/>
      <w:bookmarkEnd w:id="236"/>
      <w:hyperlink w:anchor="_dpu41fwc4mrv">
        <w:r w:rsidDel="00000000" w:rsidR="00000000" w:rsidRPr="00000000">
          <w:rPr>
            <w:rtl w:val="0"/>
          </w:rPr>
          <w:t xml:space="preserve">PI3K inhibitors</w:t>
        </w:r>
      </w:hyperlink>
      <w:r w:rsidDel="00000000" w:rsidR="00000000" w:rsidRPr="00000000">
        <w:rPr>
          <w:rtl w:val="0"/>
        </w:rPr>
      </w:r>
    </w:p>
    <w:p w:rsidR="00000000" w:rsidDel="00000000" w:rsidP="00000000" w:rsidRDefault="00000000" w:rsidRPr="00000000" w14:paraId="00000E37">
      <w:pPr>
        <w:ind w:left="0" w:firstLine="0"/>
        <w:rPr/>
      </w:pPr>
      <w:r w:rsidDel="00000000" w:rsidR="00000000" w:rsidRPr="00000000">
        <w:rPr>
          <w:rtl w:val="0"/>
        </w:rPr>
        <w:t xml:space="preserve">Instant.Oncology: [</w:t>
      </w:r>
      <w:hyperlink r:id="rId769">
        <w:r w:rsidDel="00000000" w:rsidR="00000000" w:rsidRPr="00000000">
          <w:rPr>
            <w:rtl w:val="0"/>
          </w:rPr>
          <w:t xml:space="preserve">Metastatic Breast Cancer Chemo based on subtype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38">
      <w:pPr>
        <w:spacing w:line="240" w:lineRule="auto"/>
        <w:ind w:left="0" w:firstLine="0"/>
        <w:rPr/>
      </w:pPr>
      <w:r w:rsidDel="00000000" w:rsidR="00000000" w:rsidRPr="00000000">
        <w:rPr>
          <w:rtl w:val="0"/>
        </w:rPr>
        <w:t xml:space="preserve">More than 70% of breast cancer is ER+, and as</w:t>
      </w:r>
      <w:r w:rsidDel="00000000" w:rsidR="00000000" w:rsidRPr="00000000">
        <w:rPr>
          <w:rtl w:val="0"/>
        </w:rPr>
        <w:t xml:space="preserve"> many as 40% of women with ER+ HER2- breast cancer harbor [</w:t>
      </w:r>
      <w:hyperlink r:id="rId770">
        <w:r w:rsidDel="00000000" w:rsidR="00000000" w:rsidRPr="00000000">
          <w:rPr>
            <w:rtl w:val="0"/>
          </w:rPr>
          <w:t xml:space="preserve">PIK3CA</w:t>
        </w:r>
      </w:hyperlink>
      <w:r w:rsidDel="00000000" w:rsidR="00000000" w:rsidRPr="00000000">
        <w:rPr>
          <w:rtl w:val="0"/>
        </w:rPr>
        <w:t xml:space="preserve">] α isoform activating mutations.</w:t>
      </w:r>
    </w:p>
    <w:p w:rsidR="00000000" w:rsidDel="00000000" w:rsidP="00000000" w:rsidRDefault="00000000" w:rsidRPr="00000000" w14:paraId="00000E39">
      <w:pPr>
        <w:spacing w:line="240" w:lineRule="auto"/>
        <w:ind w:left="0" w:firstLine="0"/>
        <w:rPr/>
      </w:pPr>
      <w:r w:rsidDel="00000000" w:rsidR="00000000" w:rsidRPr="00000000">
        <w:rPr>
          <w:rtl w:val="0"/>
        </w:rPr>
      </w:r>
    </w:p>
    <w:bookmarkStart w:colFirst="0" w:colLast="0" w:name="m0yp1nbwdm2y" w:id="237"/>
    <w:bookmarkEnd w:id="237"/>
    <w:p w:rsidR="00000000" w:rsidDel="00000000" w:rsidP="00000000" w:rsidRDefault="00000000" w:rsidRPr="00000000" w14:paraId="00000E3A">
      <w:pPr>
        <w:numPr>
          <w:ilvl w:val="0"/>
          <w:numId w:val="73"/>
        </w:numPr>
        <w:spacing w:line="240" w:lineRule="auto"/>
        <w:rPr>
          <w:u w:val="none"/>
        </w:rPr>
      </w:pPr>
      <w:r w:rsidDel="00000000" w:rsidR="00000000" w:rsidRPr="00000000">
        <w:rPr>
          <w:b w:val="1"/>
          <w:rtl w:val="0"/>
        </w:rPr>
        <w:t xml:space="preserve">SOLAR-1</w:t>
      </w:r>
      <w:r w:rsidDel="00000000" w:rsidR="00000000" w:rsidRPr="00000000">
        <w:rPr>
          <w:rtl w:val="0"/>
        </w:rPr>
        <w:t xml:space="preserve"> [</w:t>
      </w:r>
      <w:hyperlink r:id="rId771">
        <w:r w:rsidDel="00000000" w:rsidR="00000000" w:rsidRPr="00000000">
          <w:rPr>
            <w:rtl w:val="0"/>
          </w:rPr>
          <w:t xml:space="preserve">André NEJM '19</w:t>
        </w:r>
      </w:hyperlink>
      <w:r w:rsidDel="00000000" w:rsidR="00000000" w:rsidRPr="00000000">
        <w:rPr>
          <w:rtl w:val="0"/>
        </w:rPr>
        <w:t xml:space="preserve">]: </w:t>
      </w:r>
      <w:r w:rsidDel="00000000" w:rsidR="00000000" w:rsidRPr="00000000">
        <w:rPr>
          <w:b w:val="1"/>
          <w:rtl w:val="0"/>
        </w:rPr>
        <w:t xml:space="preserve">Fulvestrant ± PI3K inhibitor</w:t>
      </w:r>
      <w:r w:rsidDel="00000000" w:rsidR="00000000" w:rsidRPr="00000000">
        <w:rPr>
          <w:rtl w:val="0"/>
        </w:rPr>
        <w:t xml:space="preserve"> (Alpelisib).</w:t>
        <w:br w:type="textWrapping"/>
        <w:t xml:space="preserve">As recently pointed out by Vinay Prasad, a fair number of cancer drugs make it to market without facing what would be considered “the standard.” In this particular scenario, most advanced ER/PR+, HER2- patients nowadays get first-line endocrine therapy + CDK4/6-inhibition. So, how would alpelisib compare to the -</w:t>
      </w:r>
      <w:r w:rsidDel="00000000" w:rsidR="00000000" w:rsidRPr="00000000">
        <w:rPr>
          <w:rtl w:val="0"/>
        </w:rPr>
        <w:t xml:space="preserve">ciclib’s</w:t>
      </w:r>
      <w:r w:rsidDel="00000000" w:rsidR="00000000" w:rsidRPr="00000000">
        <w:rPr>
          <w:rtl w:val="0"/>
        </w:rPr>
        <w:t xml:space="preserve">? We’re not sure. However, we should note that PIK3CA-mutations are a common mechanism of CDK4/6-inhibitor resistance - meaning these drugs could have important complementary roles.</w:t>
      </w:r>
    </w:p>
    <w:p w:rsidR="00000000" w:rsidDel="00000000" w:rsidP="00000000" w:rsidRDefault="00000000" w:rsidRPr="00000000" w14:paraId="00000E3B">
      <w:pPr>
        <w:spacing w:line="240" w:lineRule="auto"/>
        <w:ind w:firstLine="720"/>
        <w:rPr/>
      </w:pPr>
      <w:r w:rsidDel="00000000" w:rsidR="00000000" w:rsidRPr="00000000">
        <w:rPr>
          <w:rtl w:val="0"/>
        </w:rPr>
        <w:t xml:space="preserve">TBL </w:t>
      </w:r>
      <w:hyperlink r:id="rId772">
        <w:r w:rsidDel="00000000" w:rsidR="00000000" w:rsidRPr="00000000">
          <w:rPr>
            <w:vertAlign w:val="superscript"/>
            <w:rtl w:val="0"/>
          </w:rPr>
          <w:t xml:space="preserve">QS</w:t>
        </w:r>
      </w:hyperlink>
      <w:r w:rsidDel="00000000" w:rsidR="00000000" w:rsidRPr="00000000">
        <w:rPr>
          <w:rtl w:val="0"/>
        </w:rPr>
        <w:t xml:space="preserve">: Patients with advanced ER(+), HER2(-) breast cancer harboring PIK3CA-mutations have improved progression-free survival with the addition of a PI3K-inhibitor to endocrine therapy.</w:t>
      </w:r>
    </w:p>
    <w:p w:rsidR="00000000" w:rsidDel="00000000" w:rsidP="00000000" w:rsidRDefault="00000000" w:rsidRPr="00000000" w14:paraId="00000E3C">
      <w:pPr>
        <w:numPr>
          <w:ilvl w:val="1"/>
          <w:numId w:val="73"/>
        </w:numPr>
        <w:spacing w:line="240" w:lineRule="auto"/>
        <w:ind w:left="1440" w:hanging="360"/>
        <w:rPr>
          <w:u w:val="none"/>
        </w:rPr>
      </w:pPr>
      <w:r w:rsidDel="00000000" w:rsidR="00000000" w:rsidRPr="00000000">
        <w:rPr>
          <w:rtl w:val="0"/>
        </w:rPr>
        <w:t xml:space="preserve">572 patients. Advanced ER+, HER2-. Stratified based on the presence of PIK3CA activating mutations. MFU 20 mo</w:t>
      </w:r>
    </w:p>
    <w:p w:rsidR="00000000" w:rsidDel="00000000" w:rsidP="00000000" w:rsidRDefault="00000000" w:rsidRPr="00000000" w14:paraId="00000E3D">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PIK3CAmt group (n=341): ORR 13→ 27%, MPFS 6→ 11 mo.</w:t>
      </w:r>
    </w:p>
    <w:p w:rsidR="00000000" w:rsidDel="00000000" w:rsidP="00000000" w:rsidRDefault="00000000" w:rsidRPr="00000000" w14:paraId="00000E3E">
      <w:pPr>
        <w:numPr>
          <w:ilvl w:val="1"/>
          <w:numId w:val="73"/>
        </w:numPr>
        <w:spacing w:line="240" w:lineRule="auto"/>
        <w:ind w:left="1440" w:hanging="360"/>
        <w:rPr>
          <w:u w:val="none"/>
        </w:rPr>
      </w:pPr>
      <w:r w:rsidDel="00000000" w:rsidR="00000000" w:rsidRPr="00000000">
        <w:rPr>
          <w:rtl w:val="0"/>
        </w:rPr>
        <w:t xml:space="preserve">Alpelisib with hyperglycemia (G3+ in 2/3), rash, and diarrhea.</w:t>
      </w:r>
    </w:p>
    <w:p w:rsidR="00000000" w:rsidDel="00000000" w:rsidP="00000000" w:rsidRDefault="00000000" w:rsidRPr="00000000" w14:paraId="00000E3F">
      <w:pPr>
        <w:numPr>
          <w:ilvl w:val="0"/>
          <w:numId w:val="73"/>
        </w:numPr>
        <w:spacing w:line="240" w:lineRule="auto"/>
        <w:rPr>
          <w:u w:val="none"/>
        </w:rPr>
      </w:pPr>
      <w:r w:rsidDel="00000000" w:rsidR="00000000" w:rsidRPr="00000000">
        <w:rPr>
          <w:b w:val="1"/>
          <w:rtl w:val="0"/>
        </w:rPr>
        <w:t xml:space="preserve">BYLieve</w:t>
      </w:r>
      <w:r w:rsidDel="00000000" w:rsidR="00000000" w:rsidRPr="00000000">
        <w:rPr>
          <w:rtl w:val="0"/>
        </w:rPr>
        <w:t xml:space="preserve"> [</w:t>
      </w:r>
      <w:hyperlink r:id="rId773">
        <w:r w:rsidDel="00000000" w:rsidR="00000000" w:rsidRPr="00000000">
          <w:rPr>
            <w:rtl w:val="0"/>
          </w:rPr>
          <w:t xml:space="preserve">Rugo ASCO ‘20</w:t>
        </w:r>
      </w:hyperlink>
      <w:r w:rsidDel="00000000" w:rsidR="00000000" w:rsidRPr="00000000">
        <w:rPr>
          <w:rtl w:val="0"/>
        </w:rPr>
        <w:t xml:space="preserve">]: Phase II. </w:t>
      </w:r>
      <w:r w:rsidDel="00000000" w:rsidR="00000000" w:rsidRPr="00000000">
        <w:rPr>
          <w:b w:val="1"/>
          <w:rtl w:val="0"/>
        </w:rPr>
        <w:t xml:space="preserve">Fulvestrant + PI3K inhibitor</w:t>
      </w:r>
      <w:r w:rsidDel="00000000" w:rsidR="00000000" w:rsidRPr="00000000">
        <w:rPr>
          <w:rtl w:val="0"/>
        </w:rPr>
        <w:t xml:space="preserve"> (Alpelisib).</w:t>
      </w:r>
    </w:p>
    <w:p w:rsidR="00000000" w:rsidDel="00000000" w:rsidP="00000000" w:rsidRDefault="00000000" w:rsidRPr="00000000" w14:paraId="00000E40">
      <w:pPr>
        <w:numPr>
          <w:ilvl w:val="1"/>
          <w:numId w:val="73"/>
        </w:numPr>
        <w:spacing w:line="240" w:lineRule="auto"/>
        <w:ind w:left="1440" w:hanging="360"/>
        <w:rPr>
          <w:u w:val="none"/>
        </w:rPr>
      </w:pPr>
      <w:r w:rsidDel="00000000" w:rsidR="00000000" w:rsidRPr="00000000">
        <w:rPr>
          <w:rtl w:val="0"/>
        </w:rPr>
        <w:t xml:space="preserve">127 patients progressing on CDKi + AI. All had PI3K mutations. MFU 1y.</w:t>
      </w:r>
    </w:p>
    <w:p w:rsidR="00000000" w:rsidDel="00000000" w:rsidP="00000000" w:rsidRDefault="00000000" w:rsidRPr="00000000" w14:paraId="00000E41">
      <w:pPr>
        <w:numPr>
          <w:ilvl w:val="1"/>
          <w:numId w:val="73"/>
        </w:numPr>
        <w:spacing w:line="240" w:lineRule="auto"/>
        <w:ind w:left="1440" w:hanging="360"/>
        <w:rPr>
          <w:u w:val="none"/>
        </w:rPr>
      </w:pPr>
      <w:r w:rsidDel="00000000" w:rsidR="00000000" w:rsidRPr="00000000">
        <w:rPr>
          <w:rtl w:val="0"/>
        </w:rPr>
        <w:t xml:space="preserve">6 mo PFS 50%. </w:t>
      </w:r>
    </w:p>
    <w:p w:rsidR="00000000" w:rsidDel="00000000" w:rsidP="00000000" w:rsidRDefault="00000000" w:rsidRPr="00000000" w14:paraId="00000E42">
      <w:pPr>
        <w:numPr>
          <w:ilvl w:val="1"/>
          <w:numId w:val="73"/>
        </w:numPr>
        <w:spacing w:line="240" w:lineRule="auto"/>
        <w:ind w:left="1440" w:hanging="360"/>
        <w:rPr>
          <w:u w:val="none"/>
        </w:rPr>
      </w:pPr>
      <w:r w:rsidDel="00000000" w:rsidR="00000000" w:rsidRPr="00000000">
        <w:rPr>
          <w:rtl w:val="0"/>
        </w:rPr>
        <w:t xml:space="preserve">Most frequent AEs include diarrhea (60%), hyperglycemia (58%), nausea, fatigue, decreased appetite, and rash.</w:t>
      </w:r>
    </w:p>
    <w:bookmarkStart w:colFirst="0" w:colLast="0" w:name="dk2l4nygpqwp" w:id="238"/>
    <w:bookmarkEnd w:id="238"/>
    <w:p w:rsidR="00000000" w:rsidDel="00000000" w:rsidP="00000000" w:rsidRDefault="00000000" w:rsidRPr="00000000" w14:paraId="00000E43">
      <w:pPr>
        <w:numPr>
          <w:ilvl w:val="0"/>
          <w:numId w:val="73"/>
        </w:numPr>
        <w:spacing w:line="240" w:lineRule="auto"/>
        <w:rPr>
          <w:u w:val="none"/>
        </w:rPr>
      </w:pPr>
      <w:r w:rsidDel="00000000" w:rsidR="00000000" w:rsidRPr="00000000">
        <w:rPr>
          <w:b w:val="1"/>
          <w:rtl w:val="0"/>
        </w:rPr>
        <w:t xml:space="preserve">PAKT trial </w:t>
      </w:r>
      <w:r w:rsidDel="00000000" w:rsidR="00000000" w:rsidRPr="00000000">
        <w:rPr>
          <w:rtl w:val="0"/>
        </w:rPr>
        <w:t xml:space="preserve">[</w:t>
      </w:r>
      <w:hyperlink r:id="rId774">
        <w:r w:rsidDel="00000000" w:rsidR="00000000" w:rsidRPr="00000000">
          <w:rPr>
            <w:rtl w:val="0"/>
          </w:rPr>
          <w:t xml:space="preserve">Schmid JCO '19</w:t>
        </w:r>
      </w:hyperlink>
      <w:r w:rsidDel="00000000" w:rsidR="00000000" w:rsidRPr="00000000">
        <w:rPr>
          <w:rtl w:val="0"/>
        </w:rPr>
        <w:t xml:space="preserve">]: Phase II. </w:t>
      </w:r>
      <w:r w:rsidDel="00000000" w:rsidR="00000000" w:rsidRPr="00000000">
        <w:rPr>
          <w:b w:val="1"/>
          <w:rtl w:val="0"/>
        </w:rPr>
        <w:t xml:space="preserve">Paclitaxel ± Capivasertib </w:t>
      </w:r>
      <w:r w:rsidDel="00000000" w:rsidR="00000000" w:rsidRPr="00000000">
        <w:rPr>
          <w:rtl w:val="0"/>
        </w:rPr>
        <w:t xml:space="preserve">(AKT inhibitor). </w:t>
        <w:br w:type="textWrapping"/>
        <w:t xml:space="preserve">The PI3K/AKT signaling pathway is frequently activated in TNBC. Patients with activation of PI3K or AKT and/or deletions of PTEN have a more pronounced response.</w:t>
      </w:r>
    </w:p>
    <w:p w:rsidR="00000000" w:rsidDel="00000000" w:rsidP="00000000" w:rsidRDefault="00000000" w:rsidRPr="00000000" w14:paraId="00000E44">
      <w:pPr>
        <w:numPr>
          <w:ilvl w:val="1"/>
          <w:numId w:val="73"/>
        </w:numPr>
        <w:spacing w:line="240" w:lineRule="auto"/>
        <w:ind w:left="1440" w:hanging="360"/>
        <w:rPr>
          <w:u w:val="none"/>
        </w:rPr>
      </w:pPr>
      <w:r w:rsidDel="00000000" w:rsidR="00000000" w:rsidRPr="00000000">
        <w:rPr>
          <w:rtl w:val="0"/>
        </w:rPr>
        <w:t xml:space="preserve">140 pts. Untreated metastatic </w:t>
      </w:r>
      <w:r w:rsidDel="00000000" w:rsidR="00000000" w:rsidRPr="00000000">
        <w:rPr>
          <w:b w:val="1"/>
          <w:rtl w:val="0"/>
        </w:rPr>
        <w:t xml:space="preserve">TNBC</w:t>
      </w:r>
      <w:r w:rsidDel="00000000" w:rsidR="00000000" w:rsidRPr="00000000">
        <w:rPr>
          <w:rtl w:val="0"/>
        </w:rPr>
        <w:t xml:space="preserve">.</w:t>
      </w:r>
    </w:p>
    <w:p w:rsidR="00000000" w:rsidDel="00000000" w:rsidP="00000000" w:rsidRDefault="00000000" w:rsidRPr="00000000" w14:paraId="00000E45">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4→ 6 mo (p=0.06). </w:t>
      </w:r>
    </w:p>
    <w:p w:rsidR="00000000" w:rsidDel="00000000" w:rsidP="00000000" w:rsidRDefault="00000000" w:rsidRPr="00000000" w14:paraId="00000E46">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MS 13→ 19 mo. </w:t>
      </w:r>
    </w:p>
    <w:p w:rsidR="00000000" w:rsidDel="00000000" w:rsidP="00000000" w:rsidRDefault="00000000" w:rsidRPr="00000000" w14:paraId="00000E47">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In patients with PIK3CA/AKT1/PTEN alterations (n=28), MPFS 4→ 9 mo. </w:t>
      </w:r>
    </w:p>
    <w:p w:rsidR="00000000" w:rsidDel="00000000" w:rsidP="00000000" w:rsidRDefault="00000000" w:rsidRPr="00000000" w14:paraId="00000E48">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G3+ most common AE of diarrhea (1→ 13%).  </w:t>
      </w:r>
    </w:p>
    <w:p w:rsidR="00000000" w:rsidDel="00000000" w:rsidP="00000000" w:rsidRDefault="00000000" w:rsidRPr="00000000" w14:paraId="00000E49">
      <w:pPr>
        <w:spacing w:line="240" w:lineRule="auto"/>
        <w:ind w:left="0" w:firstLine="0"/>
        <w:rPr/>
      </w:pPr>
      <w:r w:rsidDel="00000000" w:rsidR="00000000" w:rsidRPr="00000000">
        <w:rPr>
          <w:rtl w:val="0"/>
        </w:rPr>
      </w:r>
    </w:p>
    <w:tbl>
      <w:tblPr>
        <w:tblStyle w:val="Table6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gf0sdffhgfxp" w:id="239"/>
          <w:bookmarkEnd w:id="239"/>
          <w:p w:rsidR="00000000" w:rsidDel="00000000" w:rsidP="00000000" w:rsidRDefault="00000000" w:rsidRPr="00000000" w14:paraId="00000E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PARP inhibition in metastatic breast cancer BRCA mutations</w:t>
            </w:r>
          </w:p>
          <w:p w:rsidR="00000000" w:rsidDel="00000000" w:rsidP="00000000" w:rsidRDefault="00000000" w:rsidRPr="00000000" w14:paraId="00000E4B">
            <w:pPr>
              <w:widowControl w:val="0"/>
              <w:numPr>
                <w:ilvl w:val="0"/>
                <w:numId w:val="98"/>
              </w:numPr>
            </w:pPr>
            <w:r w:rsidDel="00000000" w:rsidR="00000000" w:rsidRPr="00000000">
              <w:rPr>
                <w:rtl w:val="0"/>
              </w:rPr>
              <w:t xml:space="preserve">As a gross oversimplification, PARP repairs minor but frequent DNA damage</w:t>
            </w:r>
            <w:hyperlink r:id="rId775">
              <w:r w:rsidDel="00000000" w:rsidR="00000000" w:rsidRPr="00000000">
                <w:rPr>
                  <w:vertAlign w:val="superscript"/>
                  <w:rtl w:val="0"/>
                </w:rPr>
                <w:t xml:space="preserve">QS</w:t>
              </w:r>
            </w:hyperlink>
            <w:r w:rsidDel="00000000" w:rsidR="00000000" w:rsidRPr="00000000">
              <w:rPr>
                <w:rtl w:val="0"/>
              </w:rPr>
              <w:t xml:space="preserve">.</w:t>
            </w:r>
          </w:p>
          <w:p w:rsidR="00000000" w:rsidDel="00000000" w:rsidP="00000000" w:rsidRDefault="00000000" w:rsidRPr="00000000" w14:paraId="00000E4C">
            <w:pPr>
              <w:widowControl w:val="0"/>
              <w:numPr>
                <w:ilvl w:val="0"/>
                <w:numId w:val="98"/>
              </w:numPr>
              <w:rPr>
                <w:b w:val="1"/>
              </w:rPr>
            </w:pPr>
            <w:r w:rsidDel="00000000" w:rsidR="00000000" w:rsidRPr="00000000">
              <w:rPr>
                <w:rtl w:val="0"/>
              </w:rPr>
              <w:t xml:space="preserve">PARPi requires [</w:t>
            </w:r>
            <w:hyperlink w:anchor="3aqx4kfnqf7b">
              <w:r w:rsidDel="00000000" w:rsidR="00000000" w:rsidRPr="00000000">
                <w:rPr>
                  <w:rtl w:val="0"/>
                </w:rPr>
                <w:t xml:space="preserve">BRCA mutation</w:t>
              </w:r>
            </w:hyperlink>
            <w:r w:rsidDel="00000000" w:rsidR="00000000" w:rsidRPr="00000000">
              <w:rPr>
                <w:rtl w:val="0"/>
              </w:rPr>
              <w:t xml:space="preserve">] or homologous recombination deficiency for synergistic effect. Without faulty DS-DNA repair such as in the setting of BRCA mutation, then PARPi is not effective in and of itself. Recall: 20% of TNBC have BRCA mutations.</w:t>
            </w:r>
          </w:p>
          <w:p w:rsidR="00000000" w:rsidDel="00000000" w:rsidP="00000000" w:rsidRDefault="00000000" w:rsidRPr="00000000" w14:paraId="00000E4D">
            <w:pPr>
              <w:widowControl w:val="0"/>
              <w:numPr>
                <w:ilvl w:val="1"/>
                <w:numId w:val="98"/>
              </w:numPr>
              <w:ind w:left="1440" w:hanging="360"/>
            </w:pPr>
            <w:r w:rsidDel="00000000" w:rsidR="00000000" w:rsidRPr="00000000">
              <w:rPr>
                <w:rtl w:val="0"/>
              </w:rPr>
              <w:t xml:space="preserve">See Hall and Giaccia, p496, Figure 27.4 for more on PARPi and the concept of </w:t>
            </w:r>
            <w:r w:rsidDel="00000000" w:rsidR="00000000" w:rsidRPr="00000000">
              <w:rPr>
                <w:b w:val="1"/>
                <w:rtl w:val="0"/>
              </w:rPr>
              <w:t xml:space="preserve">synthetic lethality</w:t>
            </w:r>
            <w:r w:rsidDel="00000000" w:rsidR="00000000" w:rsidRPr="00000000">
              <w:rPr>
                <w:rtl w:val="0"/>
              </w:rPr>
              <w:t xml:space="preserve">.</w:t>
            </w:r>
          </w:p>
          <w:p w:rsidR="00000000" w:rsidDel="00000000" w:rsidP="00000000" w:rsidRDefault="00000000" w:rsidRPr="00000000" w14:paraId="00000E4E">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The [</w:t>
            </w:r>
            <w:hyperlink w:anchor="kix.sy1tweko46un">
              <w:r w:rsidDel="00000000" w:rsidR="00000000" w:rsidRPr="00000000">
                <w:rPr>
                  <w:rtl w:val="0"/>
                </w:rPr>
                <w:t xml:space="preserve">BrighTNess</w:t>
              </w:r>
            </w:hyperlink>
            <w:r w:rsidDel="00000000" w:rsidR="00000000" w:rsidRPr="00000000">
              <w:rPr>
                <w:rtl w:val="0"/>
              </w:rPr>
              <w:t xml:space="preserve">] trial showed that carboplatin and not veliparib (a PARPi) doubled pCR rate for triple negative breast cancer, defying the hypothesis it would respond well to both agents. However, this trial should be repeated requiring BRCA-mutations for enrollment. Investigation of PARPi in the metastatic setting learned from this by only enrolling patients with known BRCA mutations. </w:t>
            </w:r>
          </w:p>
          <w:p w:rsidR="00000000" w:rsidDel="00000000" w:rsidP="00000000" w:rsidRDefault="00000000" w:rsidRPr="00000000" w14:paraId="00000E4F">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Of note, the BrighTNess trial failed to demonstrate efficacy of PARPi in the TNBC population as a whole (it did not require BRCA mutation for enrollment, and only 15% of the population was BRCA mutants).</w:t>
            </w:r>
          </w:p>
          <w:p w:rsidR="00000000" w:rsidDel="00000000" w:rsidP="00000000" w:rsidRDefault="00000000" w:rsidRPr="00000000" w14:paraId="00000E50">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Both the OlympiAD and EMBRACA trials demonstrated a DOUBLING in ORR with PARPi for metastatic TNBC. Both of these trials required BRCA mutations on enrollment. </w:t>
            </w:r>
          </w:p>
        </w:tc>
      </w:tr>
    </w:tbl>
    <w:p w:rsidR="00000000" w:rsidDel="00000000" w:rsidP="00000000" w:rsidRDefault="00000000" w:rsidRPr="00000000" w14:paraId="00000E51">
      <w:pPr>
        <w:spacing w:line="240" w:lineRule="auto"/>
        <w:ind w:left="0" w:firstLine="0"/>
        <w:rPr/>
      </w:pPr>
      <w:r w:rsidDel="00000000" w:rsidR="00000000" w:rsidRPr="00000000">
        <w:rPr>
          <w:rtl w:val="0"/>
        </w:rPr>
      </w:r>
    </w:p>
    <w:p w:rsidR="00000000" w:rsidDel="00000000" w:rsidP="00000000" w:rsidRDefault="00000000" w:rsidRPr="00000000" w14:paraId="00000E52">
      <w:pPr>
        <w:pStyle w:val="Heading2"/>
        <w:ind w:left="0" w:firstLine="0"/>
        <w:rPr/>
      </w:pPr>
      <w:bookmarkStart w:colFirst="0" w:colLast="0" w:name="_2u2ndkivgzjg" w:id="240"/>
      <w:bookmarkEnd w:id="240"/>
      <w:hyperlink w:anchor="_dpu41fwc4mrv">
        <w:r w:rsidDel="00000000" w:rsidR="00000000" w:rsidRPr="00000000">
          <w:rPr>
            <w:b w:val="1"/>
            <w:rtl w:val="0"/>
          </w:rPr>
          <w:t xml:space="preserve">PARP inhibitors</w:t>
        </w:r>
      </w:hyperlink>
      <w:r w:rsidDel="00000000" w:rsidR="00000000" w:rsidRPr="00000000">
        <w:rPr>
          <w:rtl w:val="0"/>
        </w:rPr>
      </w:r>
    </w:p>
    <w:p w:rsidR="00000000" w:rsidDel="00000000" w:rsidP="00000000" w:rsidRDefault="00000000" w:rsidRPr="00000000" w14:paraId="00000E53">
      <w:pPr>
        <w:ind w:left="0" w:firstLine="0"/>
        <w:rPr/>
      </w:pPr>
      <w:r w:rsidDel="00000000" w:rsidR="00000000" w:rsidRPr="00000000">
        <w:rPr>
          <w:rtl w:val="0"/>
        </w:rPr>
        <w:t xml:space="preserve">See the summary box above.</w:t>
      </w:r>
    </w:p>
    <w:p w:rsidR="00000000" w:rsidDel="00000000" w:rsidP="00000000" w:rsidRDefault="00000000" w:rsidRPr="00000000" w14:paraId="00000E54">
      <w:pPr>
        <w:ind w:left="0" w:firstLine="0"/>
        <w:rPr/>
      </w:pPr>
      <w:r w:rsidDel="00000000" w:rsidR="00000000" w:rsidRPr="00000000">
        <w:rPr>
          <w:rtl w:val="0"/>
        </w:rPr>
        <w:t xml:space="preserve">Instant.Oncology: [</w:t>
      </w:r>
      <w:hyperlink r:id="rId776">
        <w:r w:rsidDel="00000000" w:rsidR="00000000" w:rsidRPr="00000000">
          <w:rPr>
            <w:rtl w:val="0"/>
          </w:rPr>
          <w:t xml:space="preserve">Metastatic Breast Cancer Chemo based on subtype</w:t>
        </w:r>
      </w:hyperlink>
      <w:r w:rsidDel="00000000" w:rsidR="00000000" w:rsidRPr="00000000">
        <w:rPr>
          <w:rtl w:val="0"/>
        </w:rPr>
        <w:t xml:space="preserve">] and [</w:t>
      </w:r>
      <w:hyperlink r:id="rId777">
        <w:r w:rsidDel="00000000" w:rsidR="00000000" w:rsidRPr="00000000">
          <w:rPr>
            <w:rtl w:val="0"/>
          </w:rPr>
          <w:t xml:space="preserve">synthetic lethality</w:t>
        </w:r>
      </w:hyperlink>
      <w:r w:rsidDel="00000000" w:rsidR="00000000" w:rsidRPr="00000000">
        <w:rPr>
          <w:rtl w:val="0"/>
        </w:rPr>
        <w:t xml:space="preserve">].</w:t>
      </w:r>
      <w:r w:rsidDel="00000000" w:rsidR="00000000" w:rsidRPr="00000000">
        <w:rPr>
          <w:rtl w:val="0"/>
        </w:rPr>
      </w:r>
    </w:p>
    <w:bookmarkStart w:colFirst="0" w:colLast="0" w:name="yllgbseuou14" w:id="241"/>
    <w:bookmarkEnd w:id="241"/>
    <w:p w:rsidR="00000000" w:rsidDel="00000000" w:rsidP="00000000" w:rsidRDefault="00000000" w:rsidRPr="00000000" w14:paraId="00000E55">
      <w:pPr>
        <w:numPr>
          <w:ilvl w:val="0"/>
          <w:numId w:val="73"/>
        </w:numPr>
        <w:spacing w:line="240" w:lineRule="auto"/>
        <w:rPr>
          <w:u w:val="none"/>
        </w:rPr>
      </w:pPr>
      <w:r w:rsidDel="00000000" w:rsidR="00000000" w:rsidRPr="00000000">
        <w:rPr>
          <w:b w:val="1"/>
          <w:rtl w:val="0"/>
        </w:rPr>
        <w:t xml:space="preserve">OlympiAD </w:t>
      </w:r>
      <w:r w:rsidDel="00000000" w:rsidR="00000000" w:rsidRPr="00000000">
        <w:rPr>
          <w:rtl w:val="0"/>
        </w:rPr>
        <w:t xml:space="preserve">[</w:t>
      </w:r>
      <w:hyperlink r:id="rId778">
        <w:r w:rsidDel="00000000" w:rsidR="00000000" w:rsidRPr="00000000">
          <w:rPr>
            <w:rtl w:val="0"/>
          </w:rPr>
          <w:t xml:space="preserve">Robson NEJM '17</w:t>
        </w:r>
      </w:hyperlink>
      <w:r w:rsidDel="00000000" w:rsidR="00000000" w:rsidRPr="00000000">
        <w:rPr>
          <w:rtl w:val="0"/>
        </w:rPr>
        <w:t xml:space="preserve">]: </w:t>
      </w:r>
      <w:r w:rsidDel="00000000" w:rsidR="00000000" w:rsidRPr="00000000">
        <w:rPr>
          <w:b w:val="1"/>
          <w:rtl w:val="0"/>
        </w:rPr>
        <w:t xml:space="preserve">Standard chemotherapy vs. Olaparib</w:t>
      </w:r>
      <w:r w:rsidDel="00000000" w:rsidR="00000000" w:rsidRPr="00000000">
        <w:rPr>
          <w:rtl w:val="0"/>
        </w:rPr>
        <w:t xml:space="preserve"> (</w:t>
      </w:r>
      <w:r w:rsidDel="00000000" w:rsidR="00000000" w:rsidRPr="00000000">
        <w:rPr>
          <w:b w:val="1"/>
          <w:rtl w:val="0"/>
        </w:rPr>
        <w:t xml:space="preserve">PARPi</w:t>
      </w:r>
      <w:r w:rsidDel="00000000" w:rsidR="00000000" w:rsidRPr="00000000">
        <w:rPr>
          <w:rtl w:val="0"/>
        </w:rPr>
        <w:t xml:space="preserve">)</w:t>
        <w:br w:type="textWrapping"/>
        <w:t xml:space="preserve">TBL </w:t>
      </w:r>
      <w:hyperlink r:id="rId779">
        <w:r w:rsidDel="00000000" w:rsidR="00000000" w:rsidRPr="00000000">
          <w:rPr>
            <w:vertAlign w:val="superscript"/>
            <w:rtl w:val="0"/>
          </w:rPr>
          <w:t xml:space="preserve">QS</w:t>
        </w:r>
      </w:hyperlink>
      <w:r w:rsidDel="00000000" w:rsidR="00000000" w:rsidRPr="00000000">
        <w:rPr>
          <w:rtl w:val="0"/>
        </w:rPr>
        <w:t xml:space="preserve">: To grossly oversimplify (you're welcome), PARP repairs minor but frequent DNA damage. And if PARP doesn't fix things, the big guns (homologous recombination) typically pick up the slack. But, if homologous recombination also doesn't work (as in this case of a BRCA mutation), all those tiny little problems become big problems. Looks like BRCAmt+ breast cancer's got 99 problems...and PARP inhibition just became a big one.</w:t>
      </w:r>
    </w:p>
    <w:p w:rsidR="00000000" w:rsidDel="00000000" w:rsidP="00000000" w:rsidRDefault="00000000" w:rsidRPr="00000000" w14:paraId="00000E56">
      <w:pPr>
        <w:numPr>
          <w:ilvl w:val="1"/>
          <w:numId w:val="73"/>
        </w:numPr>
        <w:spacing w:line="240" w:lineRule="auto"/>
        <w:ind w:left="1440" w:hanging="360"/>
        <w:rPr>
          <w:u w:val="none"/>
        </w:rPr>
      </w:pPr>
      <w:r w:rsidDel="00000000" w:rsidR="00000000" w:rsidRPr="00000000">
        <w:rPr>
          <w:rtl w:val="0"/>
        </w:rPr>
        <w:t xml:space="preserve">302 metastatic pts. BRCA mutants with TNBC.</w:t>
      </w:r>
    </w:p>
    <w:p w:rsidR="00000000" w:rsidDel="00000000" w:rsidP="00000000" w:rsidRDefault="00000000" w:rsidRPr="00000000" w14:paraId="00000E57">
      <w:pPr>
        <w:numPr>
          <w:ilvl w:val="2"/>
          <w:numId w:val="73"/>
        </w:numPr>
        <w:spacing w:line="240" w:lineRule="auto"/>
        <w:ind w:left="2160" w:hanging="360"/>
        <w:rPr>
          <w:u w:val="none"/>
        </w:rPr>
      </w:pPr>
      <w:r w:rsidDel="00000000" w:rsidR="00000000" w:rsidRPr="00000000">
        <w:rPr>
          <w:rtl w:val="0"/>
        </w:rPr>
        <w:t xml:space="preserve">Standard chemo: Single agent chemo such as capecitabine, eribulin, vinorelbine q3w.</w:t>
      </w:r>
    </w:p>
    <w:p w:rsidR="00000000" w:rsidDel="00000000" w:rsidP="00000000" w:rsidRDefault="00000000" w:rsidRPr="00000000" w14:paraId="00000E58">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4→ 7 mo.</w:t>
      </w:r>
    </w:p>
    <w:p w:rsidR="00000000" w:rsidDel="00000000" w:rsidP="00000000" w:rsidRDefault="00000000" w:rsidRPr="00000000" w14:paraId="00000E59">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ORR 29→ 60%.</w:t>
      </w:r>
    </w:p>
    <w:p w:rsidR="00000000" w:rsidDel="00000000" w:rsidP="00000000" w:rsidRDefault="00000000" w:rsidRPr="00000000" w14:paraId="00000E5A">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G3+ toxicity 50→ 37%. Toxicity leading to tx discontinuation 8→ 5%.</w:t>
      </w:r>
    </w:p>
    <w:bookmarkStart w:colFirst="0" w:colLast="0" w:name="4ld7z2t6ct75" w:id="242"/>
    <w:bookmarkEnd w:id="242"/>
    <w:p w:rsidR="00000000" w:rsidDel="00000000" w:rsidP="00000000" w:rsidRDefault="00000000" w:rsidRPr="00000000" w14:paraId="00000E5B">
      <w:pPr>
        <w:numPr>
          <w:ilvl w:val="0"/>
          <w:numId w:val="73"/>
        </w:numPr>
        <w:spacing w:line="240" w:lineRule="auto"/>
        <w:rPr>
          <w:u w:val="none"/>
        </w:rPr>
      </w:pPr>
      <w:r w:rsidDel="00000000" w:rsidR="00000000" w:rsidRPr="00000000">
        <w:rPr>
          <w:b w:val="1"/>
          <w:rtl w:val="0"/>
        </w:rPr>
        <w:t xml:space="preserve">EMBRACA </w:t>
      </w:r>
      <w:r w:rsidDel="00000000" w:rsidR="00000000" w:rsidRPr="00000000">
        <w:rPr>
          <w:rtl w:val="0"/>
        </w:rPr>
        <w:t xml:space="preserve">[</w:t>
      </w:r>
      <w:hyperlink r:id="rId780">
        <w:r w:rsidDel="00000000" w:rsidR="00000000" w:rsidRPr="00000000">
          <w:rPr>
            <w:rtl w:val="0"/>
          </w:rPr>
          <w:t xml:space="preserve">Litton NEJM '18</w:t>
        </w:r>
      </w:hyperlink>
      <w:r w:rsidDel="00000000" w:rsidR="00000000" w:rsidRPr="00000000">
        <w:rPr>
          <w:rtl w:val="0"/>
        </w:rPr>
        <w:t xml:space="preserve">]: Phase III. </w:t>
      </w:r>
      <w:r w:rsidDel="00000000" w:rsidR="00000000" w:rsidRPr="00000000">
        <w:rPr>
          <w:b w:val="1"/>
          <w:rtl w:val="0"/>
        </w:rPr>
        <w:t xml:space="preserve">Chemo of choice vs. Talazoparib </w:t>
      </w:r>
      <w:r w:rsidDel="00000000" w:rsidR="00000000" w:rsidRPr="00000000">
        <w:rPr>
          <w:rtl w:val="0"/>
        </w:rPr>
        <w:t xml:space="preserve">(</w:t>
      </w:r>
      <w:r w:rsidDel="00000000" w:rsidR="00000000" w:rsidRPr="00000000">
        <w:rPr>
          <w:b w:val="1"/>
          <w:rtl w:val="0"/>
        </w:rPr>
        <w:t xml:space="preserve">PARPi</w:t>
      </w:r>
      <w:r w:rsidDel="00000000" w:rsidR="00000000" w:rsidRPr="00000000">
        <w:rPr>
          <w:rtl w:val="0"/>
        </w:rPr>
        <w:t xml:space="preserve">) </w:t>
      </w:r>
      <w:r w:rsidDel="00000000" w:rsidR="00000000" w:rsidRPr="00000000">
        <w:rPr>
          <w:b w:val="1"/>
          <w:rtl w:val="0"/>
        </w:rPr>
        <w:t xml:space="preserve">+ systemic agent</w:t>
      </w:r>
      <w:r w:rsidDel="00000000" w:rsidR="00000000" w:rsidRPr="00000000">
        <w:rPr>
          <w:rtl w:val="0"/>
        </w:rPr>
        <w:t xml:space="preserve">.</w:t>
        <w:br w:type="textWrapping"/>
        <w:t xml:space="preserve">Big caveat: no platinum agent included. So, while PARP inhibition is definitely active in this population, we’ll probably be seeing it next in combination, sequence, or compared to a platinum.</w:t>
        <w:br w:type="textWrapping"/>
        <w:t xml:space="preserve">TBL </w:t>
      </w:r>
      <w:hyperlink r:id="rId781">
        <w:r w:rsidDel="00000000" w:rsidR="00000000" w:rsidRPr="00000000">
          <w:rPr>
            <w:vertAlign w:val="superscript"/>
            <w:rtl w:val="0"/>
          </w:rPr>
          <w:t xml:space="preserve">QS</w:t>
        </w:r>
      </w:hyperlink>
      <w:r w:rsidDel="00000000" w:rsidR="00000000" w:rsidRPr="00000000">
        <w:rPr>
          <w:rtl w:val="0"/>
        </w:rPr>
        <w:t xml:space="preserve">: Talazoparib plus non-platinum chemo is effective in patients with advanced BRCAmt breast cancer. </w:t>
      </w:r>
    </w:p>
    <w:p w:rsidR="00000000" w:rsidDel="00000000" w:rsidP="00000000" w:rsidRDefault="00000000" w:rsidRPr="00000000" w14:paraId="00000E5C">
      <w:pPr>
        <w:numPr>
          <w:ilvl w:val="1"/>
          <w:numId w:val="73"/>
        </w:numPr>
        <w:spacing w:line="240" w:lineRule="auto"/>
        <w:ind w:left="1440" w:hanging="360"/>
        <w:rPr>
          <w:u w:val="none"/>
        </w:rPr>
      </w:pPr>
      <w:r w:rsidDel="00000000" w:rsidR="00000000" w:rsidRPr="00000000">
        <w:rPr>
          <w:rtl w:val="0"/>
        </w:rPr>
        <w:t xml:space="preserve">Refractory or metastatic breast cancer and germline BRCA mutation. Stratified by HR(+) or HR (-). </w:t>
      </w:r>
    </w:p>
    <w:p w:rsidR="00000000" w:rsidDel="00000000" w:rsidP="00000000" w:rsidRDefault="00000000" w:rsidRPr="00000000" w14:paraId="00000E5D">
      <w:pPr>
        <w:numPr>
          <w:ilvl w:val="2"/>
          <w:numId w:val="73"/>
        </w:numPr>
        <w:spacing w:line="240" w:lineRule="auto"/>
        <w:ind w:left="2160" w:hanging="360"/>
        <w:rPr>
          <w:u w:val="none"/>
        </w:rPr>
      </w:pPr>
      <w:r w:rsidDel="00000000" w:rsidR="00000000" w:rsidRPr="00000000">
        <w:rPr>
          <w:rtl w:val="0"/>
        </w:rPr>
        <w:t xml:space="preserve">Combination: One of four systemic agents - capecitabine, gemcitabine, eribulin, vinorelbine.</w:t>
      </w:r>
    </w:p>
    <w:p w:rsidR="00000000" w:rsidDel="00000000" w:rsidP="00000000" w:rsidRDefault="00000000" w:rsidRPr="00000000" w14:paraId="00000E5E">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ORR 27→ 62%.</w:t>
      </w:r>
    </w:p>
    <w:p w:rsidR="00000000" w:rsidDel="00000000" w:rsidP="00000000" w:rsidRDefault="00000000" w:rsidRPr="00000000" w14:paraId="00000E5F">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6→ 9 mo.</w:t>
      </w:r>
    </w:p>
    <w:p w:rsidR="00000000" w:rsidDel="00000000" w:rsidP="00000000" w:rsidRDefault="00000000" w:rsidRPr="00000000" w14:paraId="00000E60">
      <w:pPr>
        <w:spacing w:line="240" w:lineRule="auto"/>
        <w:ind w:left="0" w:firstLine="0"/>
        <w:rPr>
          <w:b w:val="1"/>
        </w:rPr>
      </w:pPr>
      <w:r w:rsidDel="00000000" w:rsidR="00000000" w:rsidRPr="00000000">
        <w:rPr>
          <w:rtl w:val="0"/>
        </w:rPr>
      </w:r>
    </w:p>
    <w:p w:rsidR="00000000" w:rsidDel="00000000" w:rsidP="00000000" w:rsidRDefault="00000000" w:rsidRPr="00000000" w14:paraId="00000E61">
      <w:pPr>
        <w:pStyle w:val="Heading2"/>
        <w:ind w:left="0" w:firstLine="0"/>
        <w:rPr/>
      </w:pPr>
      <w:bookmarkStart w:colFirst="0" w:colLast="0" w:name="_v4rq3qxgo00k" w:id="243"/>
      <w:bookmarkEnd w:id="243"/>
      <w:hyperlink w:anchor="_dpu41fwc4mrv">
        <w:r w:rsidDel="00000000" w:rsidR="00000000" w:rsidRPr="00000000">
          <w:rPr>
            <w:rtl w:val="0"/>
          </w:rPr>
          <w:t xml:space="preserve">Immunotherapy</w:t>
        </w:r>
      </w:hyperlink>
      <w:r w:rsidDel="00000000" w:rsidR="00000000" w:rsidRPr="00000000">
        <w:rPr>
          <w:rtl w:val="0"/>
        </w:rPr>
      </w:r>
    </w:p>
    <w:p w:rsidR="00000000" w:rsidDel="00000000" w:rsidP="00000000" w:rsidRDefault="00000000" w:rsidRPr="00000000" w14:paraId="00000E62">
      <w:pPr>
        <w:spacing w:line="240" w:lineRule="auto"/>
        <w:ind w:left="0" w:firstLine="0"/>
        <w:rPr/>
      </w:pPr>
      <w:r w:rsidDel="00000000" w:rsidR="00000000" w:rsidRPr="00000000">
        <w:rPr>
          <w:rtl w:val="0"/>
        </w:rPr>
        <w:t xml:space="preserve">The only evidence for immunotherapy in breast cancer at this time appears to be for PD-L1 positive TNBC (Dec 2019). </w:t>
      </w:r>
    </w:p>
    <w:bookmarkStart w:colFirst="0" w:colLast="0" w:name="2xdl3ftqlm1e" w:id="244"/>
    <w:bookmarkEnd w:id="244"/>
    <w:p w:rsidR="00000000" w:rsidDel="00000000" w:rsidP="00000000" w:rsidRDefault="00000000" w:rsidRPr="00000000" w14:paraId="00000E63">
      <w:pPr>
        <w:numPr>
          <w:ilvl w:val="0"/>
          <w:numId w:val="31"/>
        </w:numPr>
        <w:spacing w:line="240" w:lineRule="auto"/>
        <w:rPr>
          <w:b w:val="1"/>
          <w:u w:val="none"/>
        </w:rPr>
      </w:pPr>
      <w:r w:rsidDel="00000000" w:rsidR="00000000" w:rsidRPr="00000000">
        <w:rPr>
          <w:b w:val="1"/>
          <w:rtl w:val="0"/>
        </w:rPr>
        <w:t xml:space="preserve">IMpassion130 </w:t>
      </w:r>
      <w:r w:rsidDel="00000000" w:rsidR="00000000" w:rsidRPr="00000000">
        <w:rPr>
          <w:rtl w:val="0"/>
        </w:rPr>
        <w:t xml:space="preserve">[</w:t>
      </w:r>
      <w:hyperlink r:id="rId782">
        <w:r w:rsidDel="00000000" w:rsidR="00000000" w:rsidRPr="00000000">
          <w:rPr>
            <w:rtl w:val="0"/>
          </w:rPr>
          <w:t xml:space="preserve">Schmid Lanc Onc '19</w:t>
        </w:r>
      </w:hyperlink>
      <w:r w:rsidDel="00000000" w:rsidR="00000000" w:rsidRPr="00000000">
        <w:rPr>
          <w:rtl w:val="0"/>
        </w:rPr>
        <w:t xml:space="preserve">]: </w:t>
      </w:r>
      <w:r w:rsidDel="00000000" w:rsidR="00000000" w:rsidRPr="00000000">
        <w:rPr>
          <w:b w:val="1"/>
          <w:rtl w:val="0"/>
        </w:rPr>
        <w:t xml:space="preserve">Nab-paclitaxel ± atezolizumab</w:t>
      </w:r>
      <w:r w:rsidDel="00000000" w:rsidR="00000000" w:rsidRPr="00000000">
        <w:rPr>
          <w:rtl w:val="0"/>
        </w:rPr>
        <w:t xml:space="preserve">.</w:t>
      </w:r>
    </w:p>
    <w:p w:rsidR="00000000" w:rsidDel="00000000" w:rsidP="00000000" w:rsidRDefault="00000000" w:rsidRPr="00000000" w14:paraId="00000E64">
      <w:pPr>
        <w:numPr>
          <w:ilvl w:val="1"/>
          <w:numId w:val="31"/>
        </w:numPr>
        <w:spacing w:line="240" w:lineRule="auto"/>
        <w:ind w:left="1440" w:hanging="360"/>
        <w:rPr>
          <w:u w:val="none"/>
        </w:rPr>
      </w:pPr>
      <w:r w:rsidDel="00000000" w:rsidR="00000000" w:rsidRPr="00000000">
        <w:rPr>
          <w:rtl w:val="0"/>
        </w:rPr>
        <w:t xml:space="preserve">902 pts with unresectable, locally advanced or metastatic TNBC. MFU 1.5y. </w:t>
      </w:r>
    </w:p>
    <w:p w:rsidR="00000000" w:rsidDel="00000000" w:rsidP="00000000" w:rsidRDefault="00000000" w:rsidRPr="00000000" w14:paraId="00000E65">
      <w:pPr>
        <w:numPr>
          <w:ilvl w:val="1"/>
          <w:numId w:val="31"/>
        </w:numPr>
        <w:spacing w:line="240" w:lineRule="auto"/>
        <w:ind w:left="1440" w:hanging="360"/>
        <w:rPr>
          <w:u w:val="none"/>
        </w:rPr>
      </w:pPr>
      <w:r w:rsidDel="00000000" w:rsidR="00000000" w:rsidRPr="00000000">
        <w:rPr>
          <w:rFonts w:ascii="Cardo" w:cs="Cardo" w:eastAsia="Cardo" w:hAnsi="Cardo"/>
          <w:rtl w:val="0"/>
        </w:rPr>
        <w:t xml:space="preserve">MS ~19→ 21 mo (p=0.08). Exploratory analysis of PD-L1 positive tumors with MS 18→ 25 mo. </w:t>
      </w:r>
    </w:p>
    <w:p w:rsidR="00000000" w:rsidDel="00000000" w:rsidP="00000000" w:rsidRDefault="00000000" w:rsidRPr="00000000" w14:paraId="00000E66">
      <w:pPr>
        <w:numPr>
          <w:ilvl w:val="1"/>
          <w:numId w:val="31"/>
        </w:numPr>
        <w:spacing w:line="240" w:lineRule="auto"/>
        <w:ind w:left="1440" w:hanging="360"/>
        <w:rPr>
          <w:u w:val="none"/>
        </w:rPr>
      </w:pPr>
      <w:r w:rsidDel="00000000" w:rsidR="00000000" w:rsidRPr="00000000">
        <w:rPr>
          <w:rtl w:val="0"/>
        </w:rPr>
        <w:t xml:space="preserve">Equivalent toxicity.</w:t>
      </w:r>
    </w:p>
    <w:p w:rsidR="00000000" w:rsidDel="00000000" w:rsidP="00000000" w:rsidRDefault="00000000" w:rsidRPr="00000000" w14:paraId="00000E67">
      <w:pPr>
        <w:numPr>
          <w:ilvl w:val="0"/>
          <w:numId w:val="31"/>
        </w:numPr>
        <w:spacing w:line="240" w:lineRule="auto"/>
        <w:rPr>
          <w:u w:val="none"/>
        </w:rPr>
      </w:pPr>
      <w:r w:rsidDel="00000000" w:rsidR="00000000" w:rsidRPr="00000000">
        <w:rPr>
          <w:b w:val="1"/>
          <w:rtl w:val="0"/>
        </w:rPr>
        <w:t xml:space="preserve">KEYNOT</w:t>
      </w:r>
      <w:r w:rsidDel="00000000" w:rsidR="00000000" w:rsidRPr="00000000">
        <w:rPr>
          <w:b w:val="1"/>
          <w:rtl w:val="0"/>
        </w:rPr>
        <w:t xml:space="preserve">E 355</w:t>
      </w:r>
      <w:r w:rsidDel="00000000" w:rsidR="00000000" w:rsidRPr="00000000">
        <w:rPr>
          <w:rtl w:val="0"/>
        </w:rPr>
        <w:t xml:space="preserve"> [</w:t>
      </w:r>
      <w:hyperlink r:id="rId783">
        <w:r w:rsidDel="00000000" w:rsidR="00000000" w:rsidRPr="00000000">
          <w:rPr>
            <w:rtl w:val="0"/>
          </w:rPr>
          <w:t xml:space="preserve">Cortes ASCO ‘20</w:t>
        </w:r>
      </w:hyperlink>
      <w:r w:rsidDel="00000000" w:rsidR="00000000" w:rsidRPr="00000000">
        <w:rPr>
          <w:rtl w:val="0"/>
        </w:rPr>
        <w:t xml:space="preserve">]: </w:t>
      </w:r>
      <w:r w:rsidDel="00000000" w:rsidR="00000000" w:rsidRPr="00000000">
        <w:rPr>
          <w:b w:val="1"/>
          <w:rtl w:val="0"/>
        </w:rPr>
        <w:t xml:space="preserve">Chemo ± Pembro</w:t>
      </w:r>
      <w:r w:rsidDel="00000000" w:rsidR="00000000" w:rsidRPr="00000000">
        <w:rPr>
          <w:rtl w:val="0"/>
        </w:rPr>
        <w:t xml:space="preserve">.</w:t>
      </w:r>
    </w:p>
    <w:p w:rsidR="00000000" w:rsidDel="00000000" w:rsidP="00000000" w:rsidRDefault="00000000" w:rsidRPr="00000000" w14:paraId="00000E68">
      <w:pPr>
        <w:numPr>
          <w:ilvl w:val="1"/>
          <w:numId w:val="31"/>
        </w:numPr>
        <w:spacing w:line="240" w:lineRule="auto"/>
        <w:ind w:left="1440" w:hanging="360"/>
        <w:rPr/>
      </w:pPr>
      <w:r w:rsidDel="00000000" w:rsidR="00000000" w:rsidRPr="00000000">
        <w:rPr>
          <w:rFonts w:ascii="Gungsuh" w:cs="Gungsuh" w:eastAsia="Gungsuh" w:hAnsi="Gungsuh"/>
          <w:rtl w:val="0"/>
        </w:rPr>
        <w:t xml:space="preserve">847 pts. Metastatic TNBC with ≥ 6 mo DFI. MFU 1.5y.</w:t>
      </w:r>
    </w:p>
    <w:p w:rsidR="00000000" w:rsidDel="00000000" w:rsidP="00000000" w:rsidRDefault="00000000" w:rsidRPr="00000000" w14:paraId="00000E69">
      <w:pPr>
        <w:numPr>
          <w:ilvl w:val="1"/>
          <w:numId w:val="31"/>
        </w:numPr>
        <w:spacing w:line="240" w:lineRule="auto"/>
        <w:ind w:left="1440" w:hanging="360"/>
        <w:rPr>
          <w:u w:val="none"/>
        </w:rPr>
      </w:pPr>
      <w:r w:rsidDel="00000000" w:rsidR="00000000" w:rsidRPr="00000000">
        <w:rPr>
          <w:rFonts w:ascii="Gungsuh" w:cs="Gungsuh" w:eastAsia="Gungsuh" w:hAnsi="Gungsuh"/>
          <w:rtl w:val="0"/>
        </w:rPr>
        <w:t xml:space="preserve">CPS ≥ 10 with MPFS of 6→ 10 mo. </w:t>
      </w:r>
    </w:p>
    <w:p w:rsidR="00000000" w:rsidDel="00000000" w:rsidP="00000000" w:rsidRDefault="00000000" w:rsidRPr="00000000" w14:paraId="00000E6A">
      <w:pPr>
        <w:spacing w:line="240" w:lineRule="auto"/>
        <w:ind w:left="0" w:firstLine="0"/>
        <w:rPr/>
      </w:pPr>
      <w:r w:rsidDel="00000000" w:rsidR="00000000" w:rsidRPr="00000000">
        <w:rPr>
          <w:rtl w:val="0"/>
        </w:rPr>
      </w:r>
    </w:p>
    <w:p w:rsidR="00000000" w:rsidDel="00000000" w:rsidP="00000000" w:rsidRDefault="00000000" w:rsidRPr="00000000" w14:paraId="00000E6B">
      <w:pPr>
        <w:pStyle w:val="Heading2"/>
        <w:ind w:left="0" w:firstLine="0"/>
        <w:rPr/>
      </w:pPr>
      <w:bookmarkStart w:colFirst="0" w:colLast="0" w:name="_2fu5ykqqgbu0" w:id="245"/>
      <w:bookmarkEnd w:id="245"/>
      <w:hyperlink w:anchor="_dpu41fwc4mrv">
        <w:r w:rsidDel="00000000" w:rsidR="00000000" w:rsidRPr="00000000">
          <w:rPr>
            <w:rtl w:val="0"/>
          </w:rPr>
          <w:t xml:space="preserve">Brain Metastases</w:t>
        </w:r>
      </w:hyperlink>
      <w:r w:rsidDel="00000000" w:rsidR="00000000" w:rsidRPr="00000000">
        <w:rPr>
          <w:rtl w:val="0"/>
        </w:rPr>
      </w:r>
    </w:p>
    <w:bookmarkStart w:colFirst="0" w:colLast="0" w:name="4w7gzgv86rp5" w:id="246"/>
    <w:bookmarkEnd w:id="246"/>
    <w:p w:rsidR="00000000" w:rsidDel="00000000" w:rsidP="00000000" w:rsidRDefault="00000000" w:rsidRPr="00000000" w14:paraId="00000E6C">
      <w:pPr>
        <w:numPr>
          <w:ilvl w:val="0"/>
          <w:numId w:val="38"/>
        </w:numPr>
        <w:rPr>
          <w:u w:val="none"/>
        </w:rPr>
      </w:pPr>
      <w:r w:rsidDel="00000000" w:rsidR="00000000" w:rsidRPr="00000000">
        <w:rPr>
          <w:b w:val="1"/>
          <w:rtl w:val="0"/>
        </w:rPr>
        <w:t xml:space="preserve">Molecular Subtypes and Brain Metastases</w:t>
      </w:r>
      <w:r w:rsidDel="00000000" w:rsidR="00000000" w:rsidRPr="00000000">
        <w:rPr>
          <w:rtl w:val="0"/>
        </w:rPr>
        <w:t xml:space="preserve"> [</w:t>
      </w:r>
      <w:hyperlink r:id="rId784">
        <w:r w:rsidDel="00000000" w:rsidR="00000000" w:rsidRPr="00000000">
          <w:rPr>
            <w:rtl w:val="0"/>
          </w:rPr>
          <w:t xml:space="preserve">Darlix BJC ‘19</w:t>
        </w:r>
      </w:hyperlink>
      <w:r w:rsidDel="00000000" w:rsidR="00000000" w:rsidRPr="00000000">
        <w:rPr>
          <w:rtl w:val="0"/>
        </w:rPr>
        <w:t xml:space="preserve">]: Retro. </w:t>
      </w:r>
      <w:r w:rsidDel="00000000" w:rsidR="00000000" w:rsidRPr="00000000">
        <w:rPr>
          <w:b w:val="1"/>
          <w:rtl w:val="0"/>
        </w:rPr>
        <w:t xml:space="preserve">HER2(-)HR(+) / TP / TN / HER2(+)HR(-)</w:t>
      </w:r>
      <w:r w:rsidDel="00000000" w:rsidR="00000000" w:rsidRPr="00000000">
        <w:rPr>
          <w:rtl w:val="0"/>
        </w:rPr>
        <w:t xml:space="preserve">.</w:t>
      </w:r>
      <w:r w:rsidDel="00000000" w:rsidR="00000000" w:rsidRPr="00000000">
        <w:rPr>
          <w:b w:val="1"/>
          <w:rtl w:val="0"/>
        </w:rPr>
        <w:t xml:space="preserve"> </w:t>
      </w:r>
    </w:p>
    <w:p w:rsidR="00000000" w:rsidDel="00000000" w:rsidP="00000000" w:rsidRDefault="00000000" w:rsidRPr="00000000" w14:paraId="00000E6D">
      <w:pPr>
        <w:ind w:firstLine="720"/>
        <w:rPr/>
      </w:pPr>
      <w:r w:rsidDel="00000000" w:rsidR="00000000" w:rsidRPr="00000000">
        <w:rPr>
          <w:rtl w:val="0"/>
        </w:rPr>
        <w:t xml:space="preserve">Highest incidence of BM for HER2(+), HR(-) or TNBC. </w:t>
      </w:r>
    </w:p>
    <w:p w:rsidR="00000000" w:rsidDel="00000000" w:rsidP="00000000" w:rsidRDefault="00000000" w:rsidRPr="00000000" w14:paraId="00000E6E">
      <w:pPr>
        <w:ind w:firstLine="720"/>
        <w:rPr/>
      </w:pPr>
      <w:r w:rsidDel="00000000" w:rsidR="00000000" w:rsidRPr="00000000">
        <w:rPr>
          <w:rtl w:val="0"/>
        </w:rPr>
        <w:t xml:space="preserve">HR(-) patients have the highest incidence of brain metastasis.</w:t>
      </w:r>
    </w:p>
    <w:p w:rsidR="00000000" w:rsidDel="00000000" w:rsidP="00000000" w:rsidRDefault="00000000" w:rsidRPr="00000000" w14:paraId="00000E6F">
      <w:pPr>
        <w:ind w:firstLine="720"/>
        <w:rPr/>
      </w:pPr>
      <w:r w:rsidDel="00000000" w:rsidR="00000000" w:rsidRPr="00000000">
        <w:rPr>
          <w:rtl w:val="0"/>
        </w:rPr>
        <w:t xml:space="preserve">HER2(+) patients have a median survival above one year in the setting of brain metastases. </w:t>
      </w:r>
    </w:p>
    <w:p w:rsidR="00000000" w:rsidDel="00000000" w:rsidP="00000000" w:rsidRDefault="00000000" w:rsidRPr="00000000" w14:paraId="00000E70">
      <w:pPr>
        <w:numPr>
          <w:ilvl w:val="1"/>
          <w:numId w:val="38"/>
        </w:numPr>
        <w:ind w:left="1440" w:hanging="360"/>
        <w:rPr>
          <w:u w:val="none"/>
        </w:rPr>
      </w:pPr>
      <w:r w:rsidDel="00000000" w:rsidR="00000000" w:rsidRPr="00000000">
        <w:rPr>
          <w:rtl w:val="0"/>
        </w:rPr>
        <w:t xml:space="preserve">16,701 pts with metastatic breast cancer. 2008-2014. MFU nearly 4y.</w:t>
      </w:r>
    </w:p>
    <w:p w:rsidR="00000000" w:rsidDel="00000000" w:rsidP="00000000" w:rsidRDefault="00000000" w:rsidRPr="00000000" w14:paraId="00000E71">
      <w:pPr>
        <w:numPr>
          <w:ilvl w:val="1"/>
          <w:numId w:val="38"/>
        </w:numPr>
        <w:ind w:left="1440" w:hanging="360"/>
        <w:rPr>
          <w:u w:val="none"/>
        </w:rPr>
      </w:pPr>
      <w:r w:rsidDel="00000000" w:rsidR="00000000" w:rsidRPr="00000000">
        <w:rPr>
          <w:rtl w:val="0"/>
        </w:rPr>
        <w:t xml:space="preserve">CNS metastasis developed in 25%. Only 7% were metastatic to the brain at the time of diagnosis. </w:t>
      </w:r>
    </w:p>
    <w:p w:rsidR="00000000" w:rsidDel="00000000" w:rsidP="00000000" w:rsidRDefault="00000000" w:rsidRPr="00000000" w14:paraId="00000E72">
      <w:pPr>
        <w:numPr>
          <w:ilvl w:val="1"/>
          <w:numId w:val="38"/>
        </w:numPr>
        <w:ind w:left="1440" w:hanging="360"/>
        <w:rPr>
          <w:u w:val="none"/>
        </w:rPr>
      </w:pPr>
      <w:r w:rsidDel="00000000" w:rsidR="00000000" w:rsidRPr="00000000">
        <w:rPr>
          <w:rFonts w:ascii="Cardo" w:cs="Cardo" w:eastAsia="Cardo" w:hAnsi="Cardo"/>
          <w:rtl w:val="0"/>
        </w:rPr>
        <w:t xml:space="preserve">Incidence in brain metastasis for HER2(-) / HER2(+) of 11→ 22%. </w:t>
      </w:r>
    </w:p>
    <w:p w:rsidR="00000000" w:rsidDel="00000000" w:rsidP="00000000" w:rsidRDefault="00000000" w:rsidRPr="00000000" w14:paraId="00000E73">
      <w:pPr>
        <w:numPr>
          <w:ilvl w:val="1"/>
          <w:numId w:val="38"/>
        </w:numPr>
        <w:ind w:left="1440" w:hanging="360"/>
      </w:pPr>
      <w:r w:rsidDel="00000000" w:rsidR="00000000" w:rsidRPr="00000000">
        <w:rPr>
          <w:rFonts w:ascii="Cardo" w:cs="Cardo" w:eastAsia="Cardo" w:hAnsi="Cardo"/>
          <w:rtl w:val="0"/>
        </w:rPr>
        <w:t xml:space="preserve">Incidence in brain metastasis for HR(+) / HR(-) of 9→ 33%. </w:t>
      </w:r>
    </w:p>
    <w:p w:rsidR="00000000" w:rsidDel="00000000" w:rsidP="00000000" w:rsidRDefault="00000000" w:rsidRPr="00000000" w14:paraId="00000E74">
      <w:pPr>
        <w:numPr>
          <w:ilvl w:val="1"/>
          <w:numId w:val="38"/>
        </w:numPr>
        <w:ind w:left="1440" w:hanging="360"/>
      </w:pPr>
      <w:r w:rsidDel="00000000" w:rsidR="00000000" w:rsidRPr="00000000">
        <w:rPr>
          <w:rtl w:val="0"/>
        </w:rPr>
        <w:t xml:space="preserve">Incidence in brain metastasis for TNBC 33%. </w:t>
      </w:r>
    </w:p>
    <w:p w:rsidR="00000000" w:rsidDel="00000000" w:rsidP="00000000" w:rsidRDefault="00000000" w:rsidRPr="00000000" w14:paraId="00000E75">
      <w:pPr>
        <w:numPr>
          <w:ilvl w:val="1"/>
          <w:numId w:val="38"/>
        </w:numPr>
        <w:ind w:left="1440" w:hanging="360"/>
      </w:pPr>
      <w:r w:rsidDel="00000000" w:rsidR="00000000" w:rsidRPr="00000000">
        <w:rPr>
          <w:rFonts w:ascii="Cardo" w:cs="Cardo" w:eastAsia="Cardo" w:hAnsi="Cardo"/>
          <w:rtl w:val="0"/>
        </w:rPr>
        <w:t xml:space="preserve">De novo BM at the time of metastatic diagnosis of 4→ 9→ 13→ 17%. </w:t>
      </w:r>
    </w:p>
    <w:p w:rsidR="00000000" w:rsidDel="00000000" w:rsidP="00000000" w:rsidRDefault="00000000" w:rsidRPr="00000000" w14:paraId="00000E76">
      <w:pPr>
        <w:numPr>
          <w:ilvl w:val="1"/>
          <w:numId w:val="38"/>
        </w:numPr>
        <w:ind w:left="1440" w:hanging="360"/>
        <w:rPr>
          <w:u w:val="none"/>
        </w:rPr>
      </w:pPr>
      <w:r w:rsidDel="00000000" w:rsidR="00000000" w:rsidRPr="00000000">
        <w:rPr>
          <w:rFonts w:ascii="Cardo" w:cs="Cardo" w:eastAsia="Cardo" w:hAnsi="Cardo"/>
          <w:rtl w:val="0"/>
        </w:rPr>
        <w:t xml:space="preserve">1y BM after a metastatic diagnosis of 8→ 17→ 30→ 32%.</w:t>
      </w:r>
    </w:p>
    <w:p w:rsidR="00000000" w:rsidDel="00000000" w:rsidP="00000000" w:rsidRDefault="00000000" w:rsidRPr="00000000" w14:paraId="00000E77">
      <w:pPr>
        <w:numPr>
          <w:ilvl w:val="1"/>
          <w:numId w:val="38"/>
        </w:numPr>
        <w:ind w:left="1440" w:hanging="360"/>
        <w:rPr>
          <w:u w:val="none"/>
        </w:rPr>
      </w:pPr>
      <w:r w:rsidDel="00000000" w:rsidR="00000000" w:rsidRPr="00000000">
        <w:rPr>
          <w:rFonts w:ascii="Cardo" w:cs="Cardo" w:eastAsia="Cardo" w:hAnsi="Cardo"/>
          <w:rtl w:val="0"/>
        </w:rPr>
        <w:t xml:space="preserve">2y BM after a metastatic diagnosis of 14→ 29→ 45→ 49%.</w:t>
      </w:r>
    </w:p>
    <w:p w:rsidR="00000000" w:rsidDel="00000000" w:rsidP="00000000" w:rsidRDefault="00000000" w:rsidRPr="00000000" w14:paraId="00000E78">
      <w:pPr>
        <w:numPr>
          <w:ilvl w:val="1"/>
          <w:numId w:val="38"/>
        </w:numPr>
        <w:ind w:left="1440" w:hanging="360"/>
        <w:rPr>
          <w:u w:val="none"/>
        </w:rPr>
      </w:pPr>
      <w:r w:rsidDel="00000000" w:rsidR="00000000" w:rsidRPr="00000000">
        <w:rPr>
          <w:rFonts w:ascii="Cardo" w:cs="Cardo" w:eastAsia="Cardo" w:hAnsi="Cardo"/>
          <w:rtl w:val="0"/>
        </w:rPr>
        <w:t xml:space="preserve">4y BM after a metastatic diagnosis of 37→ 53→ 71→ 73%. Rates do not appear to decrease over time.</w:t>
      </w:r>
    </w:p>
    <w:p w:rsidR="00000000" w:rsidDel="00000000" w:rsidP="00000000" w:rsidRDefault="00000000" w:rsidRPr="00000000" w14:paraId="00000E79">
      <w:pPr>
        <w:numPr>
          <w:ilvl w:val="1"/>
          <w:numId w:val="38"/>
        </w:numPr>
        <w:ind w:left="1440" w:hanging="360"/>
        <w:rPr>
          <w:u w:val="none"/>
        </w:rPr>
      </w:pPr>
      <w:r w:rsidDel="00000000" w:rsidR="00000000" w:rsidRPr="00000000">
        <w:rPr>
          <w:rFonts w:ascii="Cardo" w:cs="Cardo" w:eastAsia="Cardo" w:hAnsi="Cardo"/>
          <w:rtl w:val="0"/>
        </w:rPr>
        <w:t xml:space="preserve">MS 7→ 19→ 4 → 13 mo. </w:t>
      </w:r>
    </w:p>
    <w:p w:rsidR="00000000" w:rsidDel="00000000" w:rsidP="00000000" w:rsidRDefault="00000000" w:rsidRPr="00000000" w14:paraId="00000E7A">
      <w:pPr>
        <w:numPr>
          <w:ilvl w:val="1"/>
          <w:numId w:val="38"/>
        </w:numPr>
        <w:ind w:left="1440" w:hanging="360"/>
        <w:rPr>
          <w:u w:val="none"/>
        </w:rPr>
      </w:pPr>
      <w:r w:rsidDel="00000000" w:rsidR="00000000" w:rsidRPr="00000000">
        <w:rPr>
          <w:rtl w:val="0"/>
        </w:rPr>
        <w:t xml:space="preserve">Treatment of BM: Systemic treatment (60%), WBRT (45%), BSC only (15%), SRS (10%), Resection (2%).</w:t>
      </w:r>
    </w:p>
    <w:bookmarkStart w:colFirst="0" w:colLast="0" w:name="cgxcbwbxdwgr" w:id="247"/>
    <w:bookmarkEnd w:id="247"/>
    <w:p w:rsidR="00000000" w:rsidDel="00000000" w:rsidP="00000000" w:rsidRDefault="00000000" w:rsidRPr="00000000" w14:paraId="00000E7B">
      <w:pPr>
        <w:numPr>
          <w:ilvl w:val="0"/>
          <w:numId w:val="38"/>
        </w:numPr>
        <w:rPr>
          <w:u w:val="none"/>
        </w:rPr>
      </w:pPr>
      <w:r w:rsidDel="00000000" w:rsidR="00000000" w:rsidRPr="00000000">
        <w:rPr>
          <w:rtl w:val="0"/>
        </w:rPr>
        <w:t xml:space="preserve">The CNS ORR for lapatinib or neratinib + capecitabine in the setting of heavily pretreated HER2 therapy appears to be around 30%, while &lt; 10% for either next-gen EGFR/HER2neu inhibitor alone [</w:t>
      </w:r>
      <w:hyperlink r:id="rId785">
        <w:r w:rsidDel="00000000" w:rsidR="00000000" w:rsidRPr="00000000">
          <w:rPr>
            <w:rtl w:val="0"/>
          </w:rPr>
          <w:t xml:space="preserve">NALA trial Saura JCO '19</w:t>
        </w:r>
      </w:hyperlink>
      <w:r w:rsidDel="00000000" w:rsidR="00000000" w:rsidRPr="00000000">
        <w:rPr>
          <w:rtl w:val="0"/>
        </w:rPr>
        <w:t xml:space="preserve">].</w:t>
      </w:r>
    </w:p>
    <w:bookmarkStart w:colFirst="0" w:colLast="0" w:name="wm30iyocvxv0" w:id="248"/>
    <w:bookmarkEnd w:id="248"/>
    <w:p w:rsidR="00000000" w:rsidDel="00000000" w:rsidP="00000000" w:rsidRDefault="00000000" w:rsidRPr="00000000" w14:paraId="00000E7C">
      <w:pPr>
        <w:numPr>
          <w:ilvl w:val="0"/>
          <w:numId w:val="38"/>
        </w:numPr>
      </w:pPr>
      <w:r w:rsidDel="00000000" w:rsidR="00000000" w:rsidRPr="00000000">
        <w:rPr>
          <w:b w:val="1"/>
          <w:rtl w:val="0"/>
        </w:rPr>
        <w:t xml:space="preserve">H</w:t>
      </w:r>
      <w:r w:rsidDel="00000000" w:rsidR="00000000" w:rsidRPr="00000000">
        <w:rPr>
          <w:b w:val="1"/>
          <w:rtl w:val="0"/>
        </w:rPr>
        <w:t xml:space="preserve">ER2CLIMB</w:t>
      </w:r>
      <w:r w:rsidDel="00000000" w:rsidR="00000000" w:rsidRPr="00000000">
        <w:rPr>
          <w:rtl w:val="0"/>
        </w:rPr>
        <w:t xml:space="preserve"> [</w:t>
      </w:r>
      <w:hyperlink r:id="rId786">
        <w:r w:rsidDel="00000000" w:rsidR="00000000" w:rsidRPr="00000000">
          <w:rPr>
            <w:rtl w:val="0"/>
          </w:rPr>
          <w:t xml:space="preserve">Murthy NEJM '19</w:t>
        </w:r>
      </w:hyperlink>
      <w:r w:rsidDel="00000000" w:rsidR="00000000" w:rsidRPr="00000000">
        <w:rPr>
          <w:rtl w:val="0"/>
        </w:rPr>
        <w:t xml:space="preserve">, </w:t>
      </w:r>
      <w:hyperlink r:id="rId787">
        <w:r w:rsidDel="00000000" w:rsidR="00000000" w:rsidRPr="00000000">
          <w:rPr>
            <w:rtl w:val="0"/>
          </w:rPr>
          <w:t xml:space="preserve">Lin JCO '20</w:t>
        </w:r>
      </w:hyperlink>
      <w:r w:rsidDel="00000000" w:rsidR="00000000" w:rsidRPr="00000000">
        <w:rPr>
          <w:rtl w:val="0"/>
        </w:rPr>
        <w:t xml:space="preserve">]: </w:t>
      </w:r>
      <w:r w:rsidDel="00000000" w:rsidR="00000000" w:rsidRPr="00000000">
        <w:rPr>
          <w:rFonts w:ascii="Cardo" w:cs="Cardo" w:eastAsia="Cardo" w:hAnsi="Cardo"/>
          <w:b w:val="1"/>
          <w:rtl w:val="0"/>
        </w:rPr>
        <w:t xml:space="preserve">Previously rec'd HP and T-DM1→ Trast/Capecitabine ± Tucatinib</w:t>
      </w:r>
      <w:r w:rsidDel="00000000" w:rsidR="00000000" w:rsidRPr="00000000">
        <w:rPr>
          <w:rtl w:val="0"/>
        </w:rPr>
        <w:t xml:space="preserve">.</w:t>
      </w:r>
    </w:p>
    <w:p w:rsidR="00000000" w:rsidDel="00000000" w:rsidP="00000000" w:rsidRDefault="00000000" w:rsidRPr="00000000" w14:paraId="00000E7D">
      <w:pPr>
        <w:ind w:firstLine="720"/>
        <w:rPr/>
      </w:pPr>
      <w:r w:rsidDel="00000000" w:rsidR="00000000" w:rsidRPr="00000000">
        <w:rPr>
          <w:rtl w:val="0"/>
        </w:rPr>
        <w:t xml:space="preserve">TBL </w:t>
      </w:r>
      <w:hyperlink r:id="rId788">
        <w:r w:rsidDel="00000000" w:rsidR="00000000" w:rsidRPr="00000000">
          <w:rPr>
            <w:vertAlign w:val="superscript"/>
            <w:rtl w:val="0"/>
          </w:rPr>
          <w:t xml:space="preserve">QS</w:t>
        </w:r>
      </w:hyperlink>
      <w:r w:rsidDel="00000000" w:rsidR="00000000" w:rsidRPr="00000000">
        <w:rPr>
          <w:rtl w:val="0"/>
        </w:rPr>
        <w:t xml:space="preserve">: The addition of tucatinib to capecitabine and trastuzumab improves PFS and OS among patients who progress on the big HER2-three (i.e., Herceptin, Perjeta, and Kadcyla), including those with brain metastases.</w:t>
      </w:r>
    </w:p>
    <w:p w:rsidR="00000000" w:rsidDel="00000000" w:rsidP="00000000" w:rsidRDefault="00000000" w:rsidRPr="00000000" w14:paraId="00000E7E">
      <w:pPr>
        <w:numPr>
          <w:ilvl w:val="1"/>
          <w:numId w:val="38"/>
        </w:numPr>
        <w:ind w:left="1440" w:hanging="360"/>
      </w:pPr>
      <w:r w:rsidDel="00000000" w:rsidR="00000000" w:rsidRPr="00000000">
        <w:rPr>
          <w:rtl w:val="0"/>
        </w:rPr>
        <w:t xml:space="preserve">612 HER2(+) metastatic pts. Brain metastasis in 50% (n=291). Excluded LMD. </w:t>
      </w:r>
    </w:p>
    <w:p w:rsidR="00000000" w:rsidDel="00000000" w:rsidP="00000000" w:rsidRDefault="00000000" w:rsidRPr="00000000" w14:paraId="00000E7F">
      <w:pPr>
        <w:numPr>
          <w:ilvl w:val="2"/>
          <w:numId w:val="38"/>
        </w:numPr>
        <w:ind w:left="2160" w:hanging="360"/>
        <w:rPr>
          <w:u w:val="none"/>
        </w:rPr>
      </w:pPr>
      <w:r w:rsidDel="00000000" w:rsidR="00000000" w:rsidRPr="00000000">
        <w:rPr>
          <w:rtl w:val="0"/>
        </w:rPr>
        <w:t xml:space="preserve">Tucatinib is a highly selective oral HER2 TKI.</w:t>
      </w:r>
    </w:p>
    <w:p w:rsidR="00000000" w:rsidDel="00000000" w:rsidP="00000000" w:rsidRDefault="00000000" w:rsidRPr="00000000" w14:paraId="00000E80">
      <w:pPr>
        <w:numPr>
          <w:ilvl w:val="2"/>
          <w:numId w:val="38"/>
        </w:numPr>
        <w:ind w:left="2160" w:hanging="360"/>
        <w:rPr>
          <w:u w:val="none"/>
        </w:rPr>
      </w:pPr>
      <w:r w:rsidDel="00000000" w:rsidR="00000000" w:rsidRPr="00000000">
        <w:rPr>
          <w:rtl w:val="0"/>
        </w:rPr>
        <w:t xml:space="preserve">Included patients with asymptomatic or previously treated brain metastasis.</w:t>
      </w:r>
    </w:p>
    <w:p w:rsidR="00000000" w:rsidDel="00000000" w:rsidP="00000000" w:rsidRDefault="00000000" w:rsidRPr="00000000" w14:paraId="00000E81">
      <w:pPr>
        <w:numPr>
          <w:ilvl w:val="1"/>
          <w:numId w:val="38"/>
        </w:numPr>
        <w:ind w:left="1440" w:hanging="360"/>
        <w:rPr>
          <w:u w:val="none"/>
        </w:rPr>
      </w:pPr>
      <w:r w:rsidDel="00000000" w:rsidR="00000000" w:rsidRPr="00000000">
        <w:rPr>
          <w:rFonts w:ascii="Cardo" w:cs="Cardo" w:eastAsia="Cardo" w:hAnsi="Cardo"/>
          <w:rtl w:val="0"/>
        </w:rPr>
        <w:t xml:space="preserve">1y PFS 12→ 33%. MPFS 6→ 8 mo. </w:t>
      </w:r>
    </w:p>
    <w:p w:rsidR="00000000" w:rsidDel="00000000" w:rsidP="00000000" w:rsidRDefault="00000000" w:rsidRPr="00000000" w14:paraId="00000E82">
      <w:pPr>
        <w:numPr>
          <w:ilvl w:val="1"/>
          <w:numId w:val="38"/>
        </w:numPr>
        <w:ind w:left="1440" w:hanging="360"/>
        <w:rPr>
          <w:u w:val="none"/>
        </w:rPr>
      </w:pPr>
      <w:r w:rsidDel="00000000" w:rsidR="00000000" w:rsidRPr="00000000">
        <w:rPr>
          <w:rFonts w:ascii="Cardo" w:cs="Cardo" w:eastAsia="Cardo" w:hAnsi="Cardo"/>
          <w:rtl w:val="0"/>
        </w:rPr>
        <w:t xml:space="preserve">Brain mets cohort (n=291): 1y PFS 0→ 24%. MCNS-PFS 4→ 10 mo. MIC-DOR 3→ 7 mo. MS 12→ 18 mo.</w:t>
      </w:r>
    </w:p>
    <w:p w:rsidR="00000000" w:rsidDel="00000000" w:rsidP="00000000" w:rsidRDefault="00000000" w:rsidRPr="00000000" w14:paraId="00000E83">
      <w:pPr>
        <w:numPr>
          <w:ilvl w:val="1"/>
          <w:numId w:val="38"/>
        </w:numPr>
        <w:ind w:left="1440" w:hanging="360"/>
        <w:rPr>
          <w:u w:val="none"/>
        </w:rPr>
      </w:pPr>
      <w:r w:rsidDel="00000000" w:rsidR="00000000" w:rsidRPr="00000000">
        <w:rPr>
          <w:rFonts w:ascii="Cardo" w:cs="Cardo" w:eastAsia="Cardo" w:hAnsi="Cardo"/>
          <w:rtl w:val="0"/>
        </w:rPr>
        <w:t xml:space="preserve">1y OS 27→ 45%. MS 17→ 22 mo.</w:t>
      </w:r>
    </w:p>
    <w:p w:rsidR="00000000" w:rsidDel="00000000" w:rsidP="00000000" w:rsidRDefault="00000000" w:rsidRPr="00000000" w14:paraId="00000E84">
      <w:pPr>
        <w:numPr>
          <w:ilvl w:val="1"/>
          <w:numId w:val="38"/>
        </w:numPr>
        <w:ind w:left="1440" w:hanging="360"/>
        <w:rPr>
          <w:u w:val="none"/>
        </w:rPr>
      </w:pPr>
      <w:r w:rsidDel="00000000" w:rsidR="00000000" w:rsidRPr="00000000">
        <w:rPr>
          <w:rtl w:val="0"/>
        </w:rPr>
        <w:t xml:space="preserve">One of the many interesting side effects of tucatinib is that it increases serum creatinine without affecting GFR. Something to ponder when ordering your surveillance imaging.</w:t>
      </w:r>
    </w:p>
    <w:bookmarkStart w:colFirst="0" w:colLast="0" w:name="3hj8q7hco6j5" w:id="249"/>
    <w:bookmarkEnd w:id="249"/>
    <w:p w:rsidR="00000000" w:rsidDel="00000000" w:rsidP="00000000" w:rsidRDefault="00000000" w:rsidRPr="00000000" w14:paraId="00000E85">
      <w:pPr>
        <w:numPr>
          <w:ilvl w:val="0"/>
          <w:numId w:val="38"/>
        </w:numPr>
      </w:pPr>
      <w:r w:rsidDel="00000000" w:rsidR="00000000" w:rsidRPr="00000000">
        <w:rPr>
          <w:b w:val="1"/>
          <w:rtl w:val="0"/>
        </w:rPr>
        <w:t xml:space="preserve">TBCRC 022</w:t>
      </w:r>
      <w:r w:rsidDel="00000000" w:rsidR="00000000" w:rsidRPr="00000000">
        <w:rPr>
          <w:rtl w:val="0"/>
        </w:rPr>
        <w:t xml:space="preserve"> [</w:t>
      </w:r>
      <w:hyperlink r:id="rId789">
        <w:r w:rsidDel="00000000" w:rsidR="00000000" w:rsidRPr="00000000">
          <w:rPr>
            <w:rtl w:val="0"/>
          </w:rPr>
          <w:t xml:space="preserve">Freedman JCO '19</w:t>
        </w:r>
      </w:hyperlink>
      <w:r w:rsidDel="00000000" w:rsidR="00000000" w:rsidRPr="00000000">
        <w:rPr>
          <w:rtl w:val="0"/>
        </w:rPr>
        <w:t xml:space="preserve">]: Phase II. </w:t>
      </w:r>
      <w:r w:rsidDel="00000000" w:rsidR="00000000" w:rsidRPr="00000000">
        <w:rPr>
          <w:b w:val="1"/>
          <w:rtl w:val="0"/>
        </w:rPr>
        <w:t xml:space="preserve">Capecitabine + Neratinib </w:t>
      </w:r>
      <w:r w:rsidDel="00000000" w:rsidR="00000000" w:rsidRPr="00000000">
        <w:rPr>
          <w:rtl w:val="0"/>
        </w:rPr>
        <w:t xml:space="preserve">for brain metastasis</w:t>
      </w:r>
      <w:r w:rsidDel="00000000" w:rsidR="00000000" w:rsidRPr="00000000">
        <w:rPr>
          <w:rtl w:val="0"/>
        </w:rPr>
        <w:t xml:space="preserve">.</w:t>
      </w:r>
    </w:p>
    <w:p w:rsidR="00000000" w:rsidDel="00000000" w:rsidP="00000000" w:rsidRDefault="00000000" w:rsidRPr="00000000" w14:paraId="00000E86">
      <w:pPr>
        <w:numPr>
          <w:ilvl w:val="1"/>
          <w:numId w:val="38"/>
        </w:numPr>
        <w:ind w:left="1440" w:hanging="360"/>
      </w:pPr>
      <w:r w:rsidDel="00000000" w:rsidR="00000000" w:rsidRPr="00000000">
        <w:rPr>
          <w:rFonts w:ascii="Gungsuh" w:cs="Gungsuh" w:eastAsia="Gungsuh" w:hAnsi="Gungsuh"/>
          <w:rtl w:val="0"/>
        </w:rPr>
        <w:t xml:space="preserve">49 pts, lapatinib naive (n=37) or lapatinib pre-treated (n=12). Her2(+). BM ≥ 1 cm with CNS progression after any prior CNS-directed therapy (WBRT, SRS, surgery, CNS-directed systemic therapy, or any combo).</w:t>
      </w:r>
    </w:p>
    <w:p w:rsidR="00000000" w:rsidDel="00000000" w:rsidP="00000000" w:rsidRDefault="00000000" w:rsidRPr="00000000" w14:paraId="00000E87">
      <w:pPr>
        <w:numPr>
          <w:ilvl w:val="2"/>
          <w:numId w:val="38"/>
        </w:numPr>
        <w:ind w:left="2160" w:hanging="360"/>
        <w:rPr>
          <w:u w:val="none"/>
        </w:rPr>
      </w:pPr>
      <w:r w:rsidDel="00000000" w:rsidR="00000000" w:rsidRPr="00000000">
        <w:rPr>
          <w:rtl w:val="0"/>
        </w:rPr>
        <w:t xml:space="preserve">Neratinib 250 mg po qday, capecitabine 750 mg po BID 14/7. </w:t>
      </w:r>
    </w:p>
    <w:p w:rsidR="00000000" w:rsidDel="00000000" w:rsidP="00000000" w:rsidRDefault="00000000" w:rsidRPr="00000000" w14:paraId="00000E88">
      <w:pPr>
        <w:numPr>
          <w:ilvl w:val="2"/>
          <w:numId w:val="38"/>
        </w:numPr>
        <w:ind w:left="2160" w:hanging="360"/>
        <w:rPr>
          <w:u w:val="none"/>
        </w:rPr>
      </w:pPr>
      <w:r w:rsidDel="00000000" w:rsidR="00000000" w:rsidRPr="00000000">
        <w:rPr>
          <w:rtl w:val="0"/>
        </w:rPr>
        <w:t xml:space="preserve">Primary endpoint: CNS ORR, requiring reduction of 50% or more of sum of largest CNS lesion volumes without progression of nontarget lesions, new lesions, escalating steroids progressive neuro symptoms, or non-CNS progression.</w:t>
      </w:r>
    </w:p>
    <w:p w:rsidR="00000000" w:rsidDel="00000000" w:rsidP="00000000" w:rsidRDefault="00000000" w:rsidRPr="00000000" w14:paraId="00000E89">
      <w:pPr>
        <w:numPr>
          <w:ilvl w:val="1"/>
          <w:numId w:val="38"/>
        </w:numPr>
        <w:ind w:left="1440" w:hanging="360"/>
      </w:pPr>
      <w:r w:rsidDel="00000000" w:rsidR="00000000" w:rsidRPr="00000000">
        <w:rPr>
          <w:rtl w:val="0"/>
        </w:rPr>
        <w:t xml:space="preserve">CNS ORR nearly 50% for lapatinib-naive cohort, or 33% for lapatinib pretreated.</w:t>
      </w:r>
    </w:p>
    <w:p w:rsidR="00000000" w:rsidDel="00000000" w:rsidP="00000000" w:rsidRDefault="00000000" w:rsidRPr="00000000" w14:paraId="00000E8A">
      <w:pPr>
        <w:numPr>
          <w:ilvl w:val="1"/>
          <w:numId w:val="38"/>
        </w:numPr>
        <w:ind w:left="1440" w:hanging="360"/>
        <w:rPr>
          <w:u w:val="none"/>
        </w:rPr>
      </w:pPr>
      <w:r w:rsidDel="00000000" w:rsidR="00000000" w:rsidRPr="00000000">
        <w:rPr>
          <w:rtl w:val="0"/>
        </w:rPr>
        <w:t xml:space="preserve">MPFS 5.5 mo in lapatinib-naive cohort, 3 mo in lapatinib pretreated.</w:t>
      </w:r>
    </w:p>
    <w:p w:rsidR="00000000" w:rsidDel="00000000" w:rsidP="00000000" w:rsidRDefault="00000000" w:rsidRPr="00000000" w14:paraId="00000E8B">
      <w:pPr>
        <w:numPr>
          <w:ilvl w:val="1"/>
          <w:numId w:val="38"/>
        </w:numPr>
        <w:ind w:left="1440" w:hanging="360"/>
        <w:rPr>
          <w:u w:val="none"/>
        </w:rPr>
      </w:pPr>
      <w:r w:rsidDel="00000000" w:rsidR="00000000" w:rsidRPr="00000000">
        <w:rPr>
          <w:rtl w:val="0"/>
        </w:rPr>
        <w:t xml:space="preserve">MS ~14 mo.</w:t>
      </w:r>
    </w:p>
    <w:p w:rsidR="00000000" w:rsidDel="00000000" w:rsidP="00000000" w:rsidRDefault="00000000" w:rsidRPr="00000000" w14:paraId="00000E8C">
      <w:pPr>
        <w:numPr>
          <w:ilvl w:val="1"/>
          <w:numId w:val="38"/>
        </w:numPr>
        <w:ind w:left="1440" w:hanging="360"/>
        <w:rPr>
          <w:u w:val="none"/>
        </w:rPr>
      </w:pPr>
      <w:r w:rsidDel="00000000" w:rsidR="00000000" w:rsidRPr="00000000">
        <w:rPr>
          <w:rtl w:val="0"/>
        </w:rPr>
        <w:t xml:space="preserve">G3 diarrhea 29%. </w:t>
      </w:r>
    </w:p>
    <w:p w:rsidR="00000000" w:rsidDel="00000000" w:rsidP="00000000" w:rsidRDefault="00000000" w:rsidRPr="00000000" w14:paraId="00000E8D">
      <w:pPr>
        <w:numPr>
          <w:ilvl w:val="0"/>
          <w:numId w:val="38"/>
        </w:numPr>
      </w:pPr>
      <w:r w:rsidDel="00000000" w:rsidR="00000000" w:rsidRPr="00000000">
        <w:rPr>
          <w:rtl w:val="0"/>
        </w:rPr>
        <w:t xml:space="preserve">Incidence of brain mets is highest in TNBC and HER2(+) disease [</w:t>
      </w:r>
      <w:hyperlink w:anchor="4w7gzgv86rp5">
        <w:r w:rsidDel="00000000" w:rsidR="00000000" w:rsidRPr="00000000">
          <w:rPr>
            <w:rtl w:val="0"/>
          </w:rPr>
          <w:t xml:space="preserve">Darlix BJC '19</w:t>
        </w:r>
      </w:hyperlink>
      <w:r w:rsidDel="00000000" w:rsidR="00000000" w:rsidRPr="00000000">
        <w:rPr>
          <w:rtl w:val="0"/>
        </w:rPr>
        <w:t xml:space="preserve">].</w:t>
      </w:r>
    </w:p>
    <w:p w:rsidR="00000000" w:rsidDel="00000000" w:rsidP="00000000" w:rsidRDefault="00000000" w:rsidRPr="00000000" w14:paraId="00000E8E">
      <w:pPr>
        <w:numPr>
          <w:ilvl w:val="0"/>
          <w:numId w:val="38"/>
        </w:numPr>
      </w:pPr>
      <w:r w:rsidDel="00000000" w:rsidR="00000000" w:rsidRPr="00000000">
        <w:rPr>
          <w:rtl w:val="0"/>
        </w:rPr>
        <w:t xml:space="preserve">CNS ORR for Capecitabine + Neratinib (HER2/erbB) appears to be around 50% if lapatinib-naive [</w:t>
      </w:r>
      <w:hyperlink w:anchor="3hj8q7hco6j5">
        <w:r w:rsidDel="00000000" w:rsidR="00000000" w:rsidRPr="00000000">
          <w:rPr>
            <w:rtl w:val="0"/>
          </w:rPr>
          <w:t xml:space="preserve">TBCRC 022</w:t>
        </w:r>
      </w:hyperlink>
      <w:r w:rsidDel="00000000" w:rsidR="00000000" w:rsidRPr="00000000">
        <w:rPr>
          <w:rFonts w:ascii="Gungsuh" w:cs="Gungsuh" w:eastAsia="Gungsuh" w:hAnsi="Gungsuh"/>
          <w:rtl w:val="0"/>
        </w:rPr>
        <w:t xml:space="preserve">], while ~30% if ≥ 2 prior HER2/neu therapies [</w:t>
      </w:r>
      <w:hyperlink w:anchor="cgxcbwbxdwgr">
        <w:r w:rsidDel="00000000" w:rsidR="00000000" w:rsidRPr="00000000">
          <w:rPr>
            <w:rtl w:val="0"/>
          </w:rPr>
          <w:t xml:space="preserve">NALA trial</w:t>
        </w:r>
      </w:hyperlink>
      <w:r w:rsidDel="00000000" w:rsidR="00000000" w:rsidRPr="00000000">
        <w:rPr>
          <w:rtl w:val="0"/>
        </w:rPr>
        <w:t xml:space="preserve">]. </w:t>
      </w:r>
    </w:p>
    <w:p w:rsidR="00000000" w:rsidDel="00000000" w:rsidP="00000000" w:rsidRDefault="00000000" w:rsidRPr="00000000" w14:paraId="00000E8F">
      <w:pPr>
        <w:numPr>
          <w:ilvl w:val="0"/>
          <w:numId w:val="38"/>
        </w:numPr>
      </w:pPr>
      <w:r w:rsidDel="00000000" w:rsidR="00000000" w:rsidRPr="00000000">
        <w:rPr>
          <w:rtl w:val="0"/>
        </w:rPr>
        <w:t xml:space="preserve">Trastuzumab/Capecitabine + Tucatinib (HER2) appears to have 1y PFS of 25% for patients with brain mets who have progressed on the big HER2-three (Herceptin, Perjeta, Kadcyla) [</w:t>
      </w:r>
      <w:hyperlink w:anchor="wm30iyocvxv0">
        <w:r w:rsidDel="00000000" w:rsidR="00000000" w:rsidRPr="00000000">
          <w:rPr>
            <w:rtl w:val="0"/>
          </w:rPr>
          <w:t xml:space="preserve">HER2CLIMB</w:t>
        </w:r>
      </w:hyperlink>
      <w:r w:rsidDel="00000000" w:rsidR="00000000" w:rsidRPr="00000000">
        <w:rPr>
          <w:rtl w:val="0"/>
        </w:rPr>
        <w:t xml:space="preserve">].</w:t>
      </w:r>
    </w:p>
    <w:p w:rsidR="00000000" w:rsidDel="00000000" w:rsidP="00000000" w:rsidRDefault="00000000" w:rsidRPr="00000000" w14:paraId="00000E90">
      <w:pPr>
        <w:numPr>
          <w:ilvl w:val="0"/>
          <w:numId w:val="38"/>
        </w:numPr>
      </w:pPr>
      <w:r w:rsidDel="00000000" w:rsidR="00000000" w:rsidRPr="00000000">
        <w:rPr>
          <w:rtl w:val="0"/>
        </w:rPr>
        <w:t xml:space="preserve">For ER(+) disease, abemaciclib (CDK 4/6) appears to have an intracranial clinical benefit of around 25% [</w:t>
      </w:r>
      <w:hyperlink r:id="rId790">
        <w:r w:rsidDel="00000000" w:rsidR="00000000" w:rsidRPr="00000000">
          <w:rPr>
            <w:rtl w:val="0"/>
          </w:rPr>
          <w:t xml:space="preserve">Anders JCO '19</w:t>
        </w:r>
      </w:hyperlink>
      <w:r w:rsidDel="00000000" w:rsidR="00000000" w:rsidRPr="00000000">
        <w:rPr>
          <w:rtl w:val="0"/>
        </w:rPr>
        <w:t xml:space="preserve">]. </w:t>
      </w:r>
    </w:p>
    <w:p w:rsidR="00000000" w:rsidDel="00000000" w:rsidP="00000000" w:rsidRDefault="00000000" w:rsidRPr="00000000" w14:paraId="00000E91">
      <w:pPr>
        <w:numPr>
          <w:ilvl w:val="0"/>
          <w:numId w:val="38"/>
        </w:numPr>
      </w:pPr>
      <w:r w:rsidDel="00000000" w:rsidR="00000000" w:rsidRPr="00000000">
        <w:rPr>
          <w:rtl w:val="0"/>
        </w:rPr>
        <w:t xml:space="preserve">For TNBC, intracranial response for immunotherapy remains unknown [</w:t>
      </w:r>
      <w:hyperlink w:anchor="2xdl3ftqlm1e">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0E92">
      <w:pPr>
        <w:numPr>
          <w:ilvl w:val="0"/>
          <w:numId w:val="38"/>
        </w:numPr>
      </w:pPr>
      <w:r w:rsidDel="00000000" w:rsidR="00000000" w:rsidRPr="00000000">
        <w:rPr>
          <w:rtl w:val="0"/>
        </w:rPr>
        <w:t xml:space="preserve">Palbociclib in progressive brain metastases [</w:t>
      </w:r>
      <w:hyperlink r:id="rId791">
        <w:r w:rsidDel="00000000" w:rsidR="00000000" w:rsidRPr="00000000">
          <w:rPr>
            <w:rtl w:val="0"/>
          </w:rPr>
          <w:t xml:space="preserve">NCT02896335</w:t>
        </w:r>
      </w:hyperlink>
      <w:r w:rsidDel="00000000" w:rsidR="00000000" w:rsidRPr="00000000">
        <w:rPr>
          <w:rtl w:val="0"/>
        </w:rPr>
        <w:t xml:space="preserve">].</w:t>
      </w:r>
    </w:p>
    <w:p w:rsidR="00000000" w:rsidDel="00000000" w:rsidP="00000000" w:rsidRDefault="00000000" w:rsidRPr="00000000" w14:paraId="00000E93">
      <w:pPr>
        <w:numPr>
          <w:ilvl w:val="0"/>
          <w:numId w:val="38"/>
        </w:numPr>
      </w:pPr>
      <w:r w:rsidDel="00000000" w:rsidR="00000000" w:rsidRPr="00000000">
        <w:rPr>
          <w:rtl w:val="0"/>
        </w:rPr>
        <w:t xml:space="preserve">Abemaciclib in participants with breast cancer, NSCLC or melanoma [</w:t>
      </w:r>
      <w:hyperlink r:id="rId792">
        <w:r w:rsidDel="00000000" w:rsidR="00000000" w:rsidRPr="00000000">
          <w:rPr>
            <w:rtl w:val="0"/>
          </w:rPr>
          <w:t xml:space="preserve">NCT02308020</w:t>
        </w:r>
      </w:hyperlink>
      <w:r w:rsidDel="00000000" w:rsidR="00000000" w:rsidRPr="00000000">
        <w:rPr>
          <w:rtl w:val="0"/>
        </w:rPr>
        <w:t xml:space="preserve">].</w:t>
      </w:r>
    </w:p>
    <w:p w:rsidR="00000000" w:rsidDel="00000000" w:rsidP="00000000" w:rsidRDefault="00000000" w:rsidRPr="00000000" w14:paraId="00000E94">
      <w:pPr>
        <w:pStyle w:val="Heading2"/>
        <w:spacing w:after="0" w:lineRule="auto"/>
        <w:jc w:val="center"/>
        <w:rPr/>
      </w:pPr>
      <w:bookmarkStart w:colFirst="0" w:colLast="0" w:name="_uzidimva9ilt" w:id="250"/>
      <w:bookmarkEnd w:id="250"/>
      <w:r w:rsidDel="00000000" w:rsidR="00000000" w:rsidRPr="00000000">
        <w:rPr>
          <w:rtl w:val="0"/>
        </w:rPr>
      </w:r>
    </w:p>
    <w:tbl>
      <w:tblPr>
        <w:tblStyle w:val="Table6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tcMar>
              <w:top w:w="100.0" w:type="dxa"/>
              <w:left w:w="100.0" w:type="dxa"/>
              <w:bottom w:w="100.0" w:type="dxa"/>
              <w:right w:w="100.0" w:type="dxa"/>
            </w:tcMar>
            <w:vAlign w:val="top"/>
          </w:tcPr>
          <w:p w:rsidR="00000000" w:rsidDel="00000000" w:rsidP="00000000" w:rsidRDefault="00000000" w:rsidRPr="00000000" w14:paraId="00000E95">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E96">
            <w:pPr>
              <w:ind w:left="0" w:right="200" w:firstLine="0"/>
              <w:jc w:val="center"/>
              <w:rPr>
                <w:sz w:val="18"/>
                <w:szCs w:val="18"/>
              </w:rPr>
            </w:pPr>
            <w:r w:rsidDel="00000000" w:rsidR="00000000" w:rsidRPr="00000000">
              <w:rPr>
                <w:b w:val="1"/>
                <w:rtl w:val="0"/>
              </w:rPr>
              <w:t xml:space="preserve">A more comprehensive collection of resources for all disease sites may be found at </w:t>
            </w:r>
            <w:hyperlink r:id="rId793">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E97">
            <w:pPr>
              <w:ind w:left="0" w:right="6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E98">
            <w:pPr>
              <w:numPr>
                <w:ilvl w:val="0"/>
                <w:numId w:val="106"/>
              </w:numPr>
              <w:rPr>
                <w:sz w:val="18"/>
                <w:szCs w:val="18"/>
              </w:rPr>
            </w:pPr>
            <w:r w:rsidDel="00000000" w:rsidR="00000000" w:rsidRPr="00000000">
              <w:rPr>
                <w:sz w:val="18"/>
                <w:szCs w:val="18"/>
                <w:rtl w:val="0"/>
              </w:rPr>
              <w:t xml:space="preserve">Acute Toxicity of Hypofractionation [</w:t>
            </w:r>
            <w:hyperlink r:id="rId794">
              <w:r w:rsidDel="00000000" w:rsidR="00000000" w:rsidRPr="00000000">
                <w:rPr>
                  <w:sz w:val="18"/>
                  <w:szCs w:val="18"/>
                  <w:rtl w:val="0"/>
                </w:rPr>
                <w:t xml:space="preserve">Jagsi JAMA Onc '15</w:t>
              </w:r>
            </w:hyperlink>
            <w:r w:rsidDel="00000000" w:rsidR="00000000" w:rsidRPr="00000000">
              <w:rPr>
                <w:sz w:val="18"/>
                <w:szCs w:val="18"/>
                <w:rtl w:val="0"/>
              </w:rPr>
              <w:t xml:space="preserve">, </w:t>
            </w:r>
            <w:hyperlink r:id="rId795">
              <w:r w:rsidDel="00000000" w:rsidR="00000000" w:rsidRPr="00000000">
                <w:rPr>
                  <w:sz w:val="18"/>
                  <w:szCs w:val="18"/>
                  <w:rtl w:val="0"/>
                </w:rPr>
                <w:t xml:space="preserve">Shaitelman JAMA Onc '15]</w:t>
              </w:r>
            </w:hyperlink>
            <w:r w:rsidDel="00000000" w:rsidR="00000000" w:rsidRPr="00000000">
              <w:rPr>
                <w:sz w:val="18"/>
                <w:szCs w:val="18"/>
                <w:rtl w:val="0"/>
              </w:rPr>
              <w:t xml:space="preserve"> </w:t>
            </w:r>
            <w:hyperlink w:anchor="3rtj8qvkcdp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9">
            <w:pPr>
              <w:numPr>
                <w:ilvl w:val="0"/>
                <w:numId w:val="106"/>
              </w:numPr>
              <w:rPr>
                <w:sz w:val="18"/>
                <w:szCs w:val="18"/>
              </w:rPr>
            </w:pPr>
            <w:r w:rsidDel="00000000" w:rsidR="00000000" w:rsidRPr="00000000">
              <w:rPr>
                <w:sz w:val="18"/>
                <w:szCs w:val="18"/>
                <w:rtl w:val="0"/>
              </w:rPr>
              <w:t xml:space="preserve">Chronic toxicity of Hypofractionation [</w:t>
            </w:r>
            <w:hyperlink r:id="rId796">
              <w:r w:rsidDel="00000000" w:rsidR="00000000" w:rsidRPr="00000000">
                <w:rPr>
                  <w:sz w:val="18"/>
                  <w:szCs w:val="18"/>
                  <w:rtl w:val="0"/>
                </w:rPr>
                <w:t xml:space="preserve">Shaitelman JCO '18</w:t>
              </w:r>
            </w:hyperlink>
            <w:r w:rsidDel="00000000" w:rsidR="00000000" w:rsidRPr="00000000">
              <w:rPr>
                <w:sz w:val="18"/>
                <w:szCs w:val="18"/>
                <w:rtl w:val="0"/>
              </w:rPr>
              <w:t xml:space="preserve">]. </w:t>
            </w:r>
            <w:hyperlink w:anchor="3rtj8qvkcdp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A">
            <w:pPr>
              <w:numPr>
                <w:ilvl w:val="0"/>
                <w:numId w:val="106"/>
              </w:numPr>
              <w:rPr>
                <w:sz w:val="18"/>
                <w:szCs w:val="18"/>
              </w:rPr>
            </w:pPr>
            <w:r w:rsidDel="00000000" w:rsidR="00000000" w:rsidRPr="00000000">
              <w:rPr>
                <w:sz w:val="18"/>
                <w:szCs w:val="18"/>
                <w:rtl w:val="0"/>
              </w:rPr>
              <w:t xml:space="preserve">UK FAST [</w:t>
            </w:r>
            <w:hyperlink r:id="rId797">
              <w:r w:rsidDel="00000000" w:rsidR="00000000" w:rsidRPr="00000000">
                <w:rPr>
                  <w:sz w:val="18"/>
                  <w:szCs w:val="18"/>
                  <w:rtl w:val="0"/>
                </w:rPr>
                <w:t xml:space="preserve">RTO '11</w:t>
              </w:r>
            </w:hyperlink>
            <w:r w:rsidDel="00000000" w:rsidR="00000000" w:rsidRPr="00000000">
              <w:rPr>
                <w:sz w:val="18"/>
                <w:szCs w:val="18"/>
                <w:rtl w:val="0"/>
              </w:rPr>
              <w:t xml:space="preserve">] </w:t>
            </w:r>
            <w:hyperlink r:id="rId79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B">
            <w:pPr>
              <w:numPr>
                <w:ilvl w:val="0"/>
                <w:numId w:val="106"/>
              </w:numPr>
              <w:ind w:right="140"/>
              <w:rPr>
                <w:sz w:val="18"/>
                <w:szCs w:val="18"/>
              </w:rPr>
            </w:pPr>
            <w:r w:rsidDel="00000000" w:rsidR="00000000" w:rsidRPr="00000000">
              <w:rPr>
                <w:sz w:val="18"/>
                <w:szCs w:val="18"/>
                <w:rtl w:val="0"/>
              </w:rPr>
              <w:t xml:space="preserve">EORTC 22922 toxicity analysis [</w:t>
            </w:r>
            <w:hyperlink r:id="rId799">
              <w:r w:rsidDel="00000000" w:rsidR="00000000" w:rsidRPr="00000000">
                <w:rPr>
                  <w:sz w:val="18"/>
                  <w:szCs w:val="18"/>
                  <w:rtl w:val="0"/>
                </w:rPr>
                <w:t xml:space="preserve">Matzinger Acta Onc '10</w:t>
              </w:r>
            </w:hyperlink>
            <w:r w:rsidDel="00000000" w:rsidR="00000000" w:rsidRPr="00000000">
              <w:rPr>
                <w:sz w:val="18"/>
                <w:szCs w:val="18"/>
                <w:rtl w:val="0"/>
              </w:rPr>
              <w:t xml:space="preserve">] </w:t>
            </w:r>
            <w:hyperlink r:id="rId80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C">
            <w:pPr>
              <w:numPr>
                <w:ilvl w:val="0"/>
                <w:numId w:val="106"/>
              </w:numPr>
              <w:ind w:right="140"/>
              <w:rPr>
                <w:sz w:val="18"/>
                <w:szCs w:val="18"/>
              </w:rPr>
            </w:pPr>
            <w:r w:rsidDel="00000000" w:rsidR="00000000" w:rsidRPr="00000000">
              <w:rPr>
                <w:sz w:val="18"/>
                <w:szCs w:val="18"/>
                <w:rtl w:val="0"/>
              </w:rPr>
              <w:t xml:space="preserve">Intracavitary versus 3D EBRT APBI [</w:t>
            </w:r>
            <w:hyperlink r:id="rId801">
              <w:r w:rsidDel="00000000" w:rsidR="00000000" w:rsidRPr="00000000">
                <w:rPr>
                  <w:sz w:val="18"/>
                  <w:szCs w:val="18"/>
                  <w:rtl w:val="0"/>
                </w:rPr>
                <w:t xml:space="preserve">Stecklein PRO '19</w:t>
              </w:r>
            </w:hyperlink>
            <w:r w:rsidDel="00000000" w:rsidR="00000000" w:rsidRPr="00000000">
              <w:rPr>
                <w:sz w:val="18"/>
                <w:szCs w:val="18"/>
                <w:rtl w:val="0"/>
              </w:rPr>
              <w:t xml:space="preserve">]</w:t>
            </w:r>
          </w:p>
          <w:p w:rsidR="00000000" w:rsidDel="00000000" w:rsidP="00000000" w:rsidRDefault="00000000" w:rsidRPr="00000000" w14:paraId="00000E9D">
            <w:pPr>
              <w:numPr>
                <w:ilvl w:val="0"/>
                <w:numId w:val="106"/>
              </w:numPr>
              <w:ind w:right="140"/>
              <w:rPr>
                <w:sz w:val="18"/>
                <w:szCs w:val="18"/>
              </w:rPr>
            </w:pPr>
            <w:r w:rsidDel="00000000" w:rsidR="00000000" w:rsidRPr="00000000">
              <w:rPr>
                <w:sz w:val="18"/>
                <w:szCs w:val="18"/>
                <w:rtl w:val="0"/>
              </w:rPr>
              <w:t xml:space="preserve">GEC-ESTRO interstitial APBI vs WBI QoL [</w:t>
            </w:r>
            <w:hyperlink r:id="rId802">
              <w:r w:rsidDel="00000000" w:rsidR="00000000" w:rsidRPr="00000000">
                <w:rPr>
                  <w:sz w:val="18"/>
                  <w:szCs w:val="18"/>
                  <w:rtl w:val="0"/>
                </w:rPr>
                <w:t xml:space="preserve">Schäfer Lanc Onc '18</w:t>
              </w:r>
            </w:hyperlink>
            <w:r w:rsidDel="00000000" w:rsidR="00000000" w:rsidRPr="00000000">
              <w:rPr>
                <w:sz w:val="18"/>
                <w:szCs w:val="18"/>
                <w:rtl w:val="0"/>
              </w:rPr>
              <w:t xml:space="preserve">]. </w:t>
            </w:r>
            <w:hyperlink r:id="rId80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E">
            <w:pPr>
              <w:numPr>
                <w:ilvl w:val="0"/>
                <w:numId w:val="27"/>
              </w:numPr>
              <w:rPr>
                <w:sz w:val="18"/>
                <w:szCs w:val="18"/>
              </w:rPr>
            </w:pPr>
            <w:r w:rsidDel="00000000" w:rsidR="00000000" w:rsidRPr="00000000">
              <w:rPr>
                <w:sz w:val="18"/>
                <w:szCs w:val="18"/>
                <w:rtl w:val="0"/>
              </w:rPr>
              <w:t xml:space="preserve">SUPREMO [</w:t>
            </w:r>
            <w:hyperlink r:id="rId804">
              <w:r w:rsidDel="00000000" w:rsidR="00000000" w:rsidRPr="00000000">
                <w:rPr>
                  <w:sz w:val="18"/>
                  <w:szCs w:val="18"/>
                  <w:rtl w:val="0"/>
                </w:rPr>
                <w:t xml:space="preserve">Velikova Lanc Onc '18</w:t>
              </w:r>
            </w:hyperlink>
            <w:r w:rsidDel="00000000" w:rsidR="00000000" w:rsidRPr="00000000">
              <w:rPr>
                <w:sz w:val="18"/>
                <w:szCs w:val="18"/>
                <w:rtl w:val="0"/>
              </w:rPr>
              <w:t xml:space="preserve">]: ± PMRT (RNI not mandated) for high risk node negative or N1 disease. </w:t>
            </w:r>
            <w:hyperlink r:id="rId80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F">
            <w:pPr>
              <w:numPr>
                <w:ilvl w:val="0"/>
                <w:numId w:val="27"/>
              </w:numPr>
              <w:rPr>
                <w:sz w:val="18"/>
                <w:szCs w:val="18"/>
              </w:rPr>
            </w:pPr>
            <w:r w:rsidDel="00000000" w:rsidR="00000000" w:rsidRPr="00000000">
              <w:rPr>
                <w:sz w:val="18"/>
                <w:szCs w:val="18"/>
                <w:rtl w:val="0"/>
              </w:rPr>
              <w:t xml:space="preserve">EBCTCG Estimating Risks of Breast Cancer Radiotherapy [</w:t>
            </w:r>
            <w:hyperlink r:id="rId806">
              <w:r w:rsidDel="00000000" w:rsidR="00000000" w:rsidRPr="00000000">
                <w:rPr>
                  <w:sz w:val="18"/>
                  <w:szCs w:val="18"/>
                  <w:rtl w:val="0"/>
                </w:rPr>
                <w:t xml:space="preserve">Taylor JCO '17</w:t>
              </w:r>
            </w:hyperlink>
            <w:r w:rsidDel="00000000" w:rsidR="00000000" w:rsidRPr="00000000">
              <w:rPr>
                <w:sz w:val="18"/>
                <w:szCs w:val="18"/>
                <w:rtl w:val="0"/>
              </w:rPr>
              <w:t xml:space="preserve">]: Non-smokers vs. Long-term smokers. </w:t>
            </w:r>
            <w:hyperlink w:anchor="di9uji1ajkyh">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0">
            <w:pPr>
              <w:numPr>
                <w:ilvl w:val="0"/>
                <w:numId w:val="27"/>
              </w:numPr>
              <w:rPr>
                <w:sz w:val="18"/>
                <w:szCs w:val="18"/>
              </w:rPr>
            </w:pPr>
            <w:r w:rsidDel="00000000" w:rsidR="00000000" w:rsidRPr="00000000">
              <w:rPr>
                <w:sz w:val="18"/>
                <w:szCs w:val="18"/>
                <w:rtl w:val="0"/>
              </w:rPr>
              <w:t xml:space="preserve">Darby [</w:t>
            </w:r>
            <w:hyperlink r:id="rId807">
              <w:r w:rsidDel="00000000" w:rsidR="00000000" w:rsidRPr="00000000">
                <w:rPr>
                  <w:sz w:val="18"/>
                  <w:szCs w:val="18"/>
                  <w:rtl w:val="0"/>
                </w:rPr>
                <w:t xml:space="preserve">NEJM '13</w:t>
              </w:r>
            </w:hyperlink>
            <w:r w:rsidDel="00000000" w:rsidR="00000000" w:rsidRPr="00000000">
              <w:rPr>
                <w:sz w:val="18"/>
                <w:szCs w:val="18"/>
                <w:rtl w:val="0"/>
              </w:rPr>
              <w:t xml:space="preserve">]: Estimated mean RT dose to heart and LAD from retrospective RT chart review. </w:t>
            </w:r>
            <w:hyperlink w:anchor="rxl42l6zwtt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1">
            <w:pPr>
              <w:numPr>
                <w:ilvl w:val="0"/>
                <w:numId w:val="27"/>
              </w:numPr>
              <w:rPr>
                <w:sz w:val="18"/>
                <w:szCs w:val="18"/>
              </w:rPr>
            </w:pPr>
            <w:r w:rsidDel="00000000" w:rsidR="00000000" w:rsidRPr="00000000">
              <w:rPr>
                <w:sz w:val="18"/>
                <w:szCs w:val="18"/>
                <w:rtl w:val="0"/>
              </w:rPr>
              <w:t xml:space="preserve">EBCTCG Heart Dose [</w:t>
            </w:r>
            <w:hyperlink r:id="rId808">
              <w:r w:rsidDel="00000000" w:rsidR="00000000" w:rsidRPr="00000000">
                <w:rPr>
                  <w:sz w:val="18"/>
                  <w:szCs w:val="18"/>
                  <w:rtl w:val="0"/>
                </w:rPr>
                <w:t xml:space="preserve">Dodwell SABCS ‘18</w:t>
              </w:r>
            </w:hyperlink>
            <w:r w:rsidDel="00000000" w:rsidR="00000000" w:rsidRPr="00000000">
              <w:rPr>
                <w:sz w:val="18"/>
                <w:szCs w:val="18"/>
                <w:rtl w:val="0"/>
              </w:rPr>
              <w:t xml:space="preserve">]: (1961-1978) vs. (1989-2003). </w:t>
            </w:r>
            <w:hyperlink w:anchor="ku2km63b7x3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2">
            <w:pPr>
              <w:numPr>
                <w:ilvl w:val="0"/>
                <w:numId w:val="27"/>
              </w:numPr>
              <w:rPr>
                <w:sz w:val="18"/>
                <w:szCs w:val="18"/>
              </w:rPr>
            </w:pPr>
            <w:r w:rsidDel="00000000" w:rsidR="00000000" w:rsidRPr="00000000">
              <w:rPr>
                <w:sz w:val="18"/>
                <w:szCs w:val="18"/>
                <w:rtl w:val="0"/>
              </w:rPr>
              <w:t xml:space="preserve">Lymphedema [</w:t>
            </w:r>
            <w:hyperlink r:id="rId809">
              <w:r w:rsidDel="00000000" w:rsidR="00000000" w:rsidRPr="00000000">
                <w:rPr>
                  <w:sz w:val="18"/>
                  <w:szCs w:val="18"/>
                  <w:rtl w:val="0"/>
                </w:rPr>
                <w:t xml:space="preserve">Erickson JNCI '01</w:t>
              </w:r>
            </w:hyperlink>
            <w:r w:rsidDel="00000000" w:rsidR="00000000" w:rsidRPr="00000000">
              <w:rPr>
                <w:sz w:val="18"/>
                <w:szCs w:val="18"/>
                <w:rtl w:val="0"/>
              </w:rPr>
              <w:t xml:space="preserve">]: Up to 10% for SLNB, up to 25% for ALND.</w:t>
            </w:r>
          </w:p>
          <w:p w:rsidR="00000000" w:rsidDel="00000000" w:rsidP="00000000" w:rsidRDefault="00000000" w:rsidRPr="00000000" w14:paraId="00000EA3">
            <w:pPr>
              <w:numPr>
                <w:ilvl w:val="0"/>
                <w:numId w:val="27"/>
              </w:numPr>
              <w:rPr>
                <w:sz w:val="18"/>
                <w:szCs w:val="18"/>
              </w:rPr>
            </w:pPr>
            <w:r w:rsidDel="00000000" w:rsidR="00000000" w:rsidRPr="00000000">
              <w:rPr>
                <w:sz w:val="18"/>
                <w:szCs w:val="18"/>
                <w:rtl w:val="0"/>
              </w:rPr>
              <w:t xml:space="preserve">Lymphedema is associated with PAB [</w:t>
            </w:r>
            <w:hyperlink r:id="rId810">
              <w:r w:rsidDel="00000000" w:rsidR="00000000" w:rsidRPr="00000000">
                <w:rPr>
                  <w:sz w:val="18"/>
                  <w:szCs w:val="18"/>
                  <w:rtl w:val="0"/>
                </w:rPr>
                <w:t xml:space="preserve">Gross IJROBP '18</w:t>
              </w:r>
            </w:hyperlink>
            <w:r w:rsidDel="00000000" w:rsidR="00000000" w:rsidRPr="00000000">
              <w:rPr>
                <w:rFonts w:ascii="Caudex" w:cs="Caudex" w:eastAsia="Caudex" w:hAnsi="Caudex"/>
                <w:sz w:val="18"/>
                <w:szCs w:val="18"/>
                <w:rtl w:val="0"/>
              </w:rPr>
              <w:t xml:space="preserve">]: Covering &lt; ⅓ vs. ≥ ⅓ of humeral head vs. posterior axillary boost.</w:t>
            </w:r>
          </w:p>
          <w:p w:rsidR="00000000" w:rsidDel="00000000" w:rsidP="00000000" w:rsidRDefault="00000000" w:rsidRPr="00000000" w14:paraId="00000EA4">
            <w:pPr>
              <w:numPr>
                <w:ilvl w:val="0"/>
                <w:numId w:val="27"/>
              </w:numPr>
              <w:rPr>
                <w:sz w:val="18"/>
                <w:szCs w:val="18"/>
              </w:rPr>
            </w:pPr>
            <w:r w:rsidDel="00000000" w:rsidR="00000000" w:rsidRPr="00000000">
              <w:rPr>
                <w:sz w:val="18"/>
                <w:szCs w:val="18"/>
                <w:rtl w:val="0"/>
              </w:rPr>
              <w:t xml:space="preserve">Lymphedema nomogram from MA.20 [</w:t>
            </w:r>
            <w:hyperlink r:id="rId811">
              <w:r w:rsidDel="00000000" w:rsidR="00000000" w:rsidRPr="00000000">
                <w:rPr>
                  <w:sz w:val="18"/>
                  <w:szCs w:val="18"/>
                  <w:rtl w:val="0"/>
                </w:rPr>
                <w:t xml:space="preserve">Gross IJROBP '18</w:t>
              </w:r>
            </w:hyperlink>
            <w:r w:rsidDel="00000000" w:rsidR="00000000" w:rsidRPr="00000000">
              <w:rPr>
                <w:sz w:val="18"/>
                <w:szCs w:val="18"/>
                <w:rtl w:val="0"/>
              </w:rPr>
              <w:t xml:space="preserve">]: BCT/ALND ± RNI (IM, SCN, high axillary).</w:t>
            </w:r>
          </w:p>
          <w:p w:rsidR="00000000" w:rsidDel="00000000" w:rsidP="00000000" w:rsidRDefault="00000000" w:rsidRPr="00000000" w14:paraId="00000EA5">
            <w:pPr>
              <w:numPr>
                <w:ilvl w:val="0"/>
                <w:numId w:val="27"/>
              </w:numPr>
              <w:rPr>
                <w:sz w:val="18"/>
                <w:szCs w:val="18"/>
              </w:rPr>
            </w:pPr>
            <w:r w:rsidDel="00000000" w:rsidR="00000000" w:rsidRPr="00000000">
              <w:rPr>
                <w:sz w:val="18"/>
                <w:szCs w:val="18"/>
                <w:rtl w:val="0"/>
              </w:rPr>
              <w:t xml:space="preserve">Lymphedema and </w:t>
            </w:r>
            <w:r w:rsidDel="00000000" w:rsidR="00000000" w:rsidRPr="00000000">
              <w:rPr>
                <w:sz w:val="18"/>
                <w:szCs w:val="18"/>
                <w:rtl w:val="0"/>
              </w:rPr>
              <w:t xml:space="preserve">ALTJ</w:t>
            </w:r>
            <w:r w:rsidDel="00000000" w:rsidR="00000000" w:rsidRPr="00000000">
              <w:rPr>
                <w:sz w:val="18"/>
                <w:szCs w:val="18"/>
                <w:rtl w:val="0"/>
              </w:rPr>
              <w:t xml:space="preserve"> [</w:t>
            </w:r>
            <w:hyperlink r:id="rId812">
              <w:r w:rsidDel="00000000" w:rsidR="00000000" w:rsidRPr="00000000">
                <w:rPr>
                  <w:sz w:val="18"/>
                  <w:szCs w:val="18"/>
                  <w:rtl w:val="0"/>
                </w:rPr>
                <w:t xml:space="preserve">Gross IJROBP '19</w:t>
              </w:r>
            </w:hyperlink>
            <w:r w:rsidDel="00000000" w:rsidR="00000000" w:rsidRPr="00000000">
              <w:rPr>
                <w:sz w:val="18"/>
                <w:szCs w:val="18"/>
                <w:rtl w:val="0"/>
              </w:rPr>
              <w:t xml:space="preserve">]: ALTJ Dmin &lt; 38.6 Gy.</w:t>
            </w:r>
          </w:p>
          <w:p w:rsidR="00000000" w:rsidDel="00000000" w:rsidP="00000000" w:rsidRDefault="00000000" w:rsidRPr="00000000" w14:paraId="00000EA6">
            <w:pPr>
              <w:numPr>
                <w:ilvl w:val="0"/>
                <w:numId w:val="27"/>
              </w:numPr>
              <w:rPr>
                <w:sz w:val="18"/>
                <w:szCs w:val="18"/>
              </w:rPr>
            </w:pPr>
            <w:r w:rsidDel="00000000" w:rsidR="00000000" w:rsidRPr="00000000">
              <w:rPr>
                <w:sz w:val="18"/>
                <w:szCs w:val="18"/>
                <w:rtl w:val="0"/>
              </w:rPr>
              <w:t xml:space="preserve">Lymphedema risk and impact of RNI [</w:t>
            </w:r>
            <w:hyperlink r:id="rId813">
              <w:r w:rsidDel="00000000" w:rsidR="00000000" w:rsidRPr="00000000">
                <w:rPr>
                  <w:sz w:val="18"/>
                  <w:szCs w:val="18"/>
                  <w:rtl w:val="0"/>
                </w:rPr>
                <w:t xml:space="preserve">Naoum ASTRO '19</w:t>
              </w:r>
            </w:hyperlink>
            <w:r w:rsidDel="00000000" w:rsidR="00000000" w:rsidRPr="00000000">
              <w:rPr>
                <w:sz w:val="18"/>
                <w:szCs w:val="18"/>
                <w:rtl w:val="0"/>
              </w:rPr>
              <w:t xml:space="preserve">]: Prospective. SLNB / + RNI / ALND / + RNI.</w:t>
            </w:r>
          </w:p>
          <w:p w:rsidR="00000000" w:rsidDel="00000000" w:rsidP="00000000" w:rsidRDefault="00000000" w:rsidRPr="00000000" w14:paraId="00000EA7">
            <w:pPr>
              <w:numPr>
                <w:ilvl w:val="0"/>
                <w:numId w:val="27"/>
              </w:numPr>
              <w:rPr>
                <w:sz w:val="18"/>
                <w:szCs w:val="18"/>
              </w:rPr>
            </w:pPr>
            <w:r w:rsidDel="00000000" w:rsidR="00000000" w:rsidRPr="00000000">
              <w:rPr>
                <w:sz w:val="18"/>
                <w:szCs w:val="18"/>
                <w:rtl w:val="0"/>
              </w:rPr>
              <w:t xml:space="preserve">Angiosarcoma in RT fields &lt; 1% (~10 cases in 10,000) within 10-30y. [IJROBP: </w:t>
            </w:r>
            <w:hyperlink r:id="rId814">
              <w:r w:rsidDel="00000000" w:rsidR="00000000" w:rsidRPr="00000000">
                <w:rPr>
                  <w:sz w:val="18"/>
                  <w:szCs w:val="18"/>
                  <w:rtl w:val="0"/>
                </w:rPr>
                <w:t xml:space="preserve">Taghian '91</w:t>
              </w:r>
            </w:hyperlink>
            <w:r w:rsidDel="00000000" w:rsidR="00000000" w:rsidRPr="00000000">
              <w:rPr>
                <w:sz w:val="18"/>
                <w:szCs w:val="18"/>
                <w:rtl w:val="0"/>
              </w:rPr>
              <w:t xml:space="preserve">, </w:t>
            </w:r>
            <w:hyperlink r:id="rId815">
              <w:r w:rsidDel="00000000" w:rsidR="00000000" w:rsidRPr="00000000">
                <w:rPr>
                  <w:sz w:val="18"/>
                  <w:szCs w:val="18"/>
                  <w:rtl w:val="0"/>
                </w:rPr>
                <w:t xml:space="preserve">Yap '02</w:t>
              </w:r>
            </w:hyperlink>
            <w:r w:rsidDel="00000000" w:rsidR="00000000" w:rsidRPr="00000000">
              <w:rPr>
                <w:sz w:val="18"/>
                <w:szCs w:val="18"/>
                <w:rtl w:val="0"/>
              </w:rPr>
              <w:t xml:space="preserve">, </w:t>
            </w:r>
            <w:hyperlink r:id="rId816">
              <w:r w:rsidDel="00000000" w:rsidR="00000000" w:rsidRPr="00000000">
                <w:rPr>
                  <w:sz w:val="18"/>
                  <w:szCs w:val="18"/>
                  <w:rtl w:val="0"/>
                </w:rPr>
                <w:t xml:space="preserve">Kirova '07</w:t>
              </w:r>
            </w:hyperlink>
            <w:r w:rsidDel="00000000" w:rsidR="00000000" w:rsidRPr="00000000">
              <w:rPr>
                <w:sz w:val="18"/>
                <w:szCs w:val="18"/>
                <w:rtl w:val="0"/>
              </w:rPr>
              <w:t xml:space="preserve">]</w:t>
            </w:r>
          </w:p>
          <w:p w:rsidR="00000000" w:rsidDel="00000000" w:rsidP="00000000" w:rsidRDefault="00000000" w:rsidRPr="00000000" w14:paraId="00000EA8">
            <w:pPr>
              <w:numPr>
                <w:ilvl w:val="0"/>
                <w:numId w:val="27"/>
              </w:numPr>
              <w:rPr>
                <w:sz w:val="18"/>
                <w:szCs w:val="18"/>
              </w:rPr>
            </w:pPr>
            <w:r w:rsidDel="00000000" w:rsidR="00000000" w:rsidRPr="00000000">
              <w:rPr>
                <w:sz w:val="18"/>
                <w:szCs w:val="18"/>
                <w:rtl w:val="0"/>
              </w:rPr>
              <w:t xml:space="preserve">Cleveland clinic [Manyam ASTRO Abstract '18]: All reconstruction types receiving PMRT. </w:t>
            </w:r>
            <w:hyperlink w:anchor="_m77zqjedo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9">
            <w:pPr>
              <w:numPr>
                <w:ilvl w:val="0"/>
                <w:numId w:val="27"/>
              </w:numPr>
              <w:rPr>
                <w:sz w:val="18"/>
                <w:szCs w:val="18"/>
              </w:rPr>
            </w:pPr>
            <w:r w:rsidDel="00000000" w:rsidR="00000000" w:rsidRPr="00000000">
              <w:rPr>
                <w:sz w:val="18"/>
                <w:szCs w:val="18"/>
                <w:rtl w:val="0"/>
              </w:rPr>
              <w:t xml:space="preserve">MGH </w:t>
            </w:r>
            <w:hyperlink r:id="rId81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818">
              <w:r w:rsidDel="00000000" w:rsidR="00000000" w:rsidRPr="00000000">
                <w:rPr>
                  <w:sz w:val="18"/>
                  <w:szCs w:val="18"/>
                  <w:rtl w:val="0"/>
                </w:rPr>
                <w:t xml:space="preserve">Naoum IJROBP '19</w:t>
              </w:r>
            </w:hyperlink>
            <w:r w:rsidDel="00000000" w:rsidR="00000000" w:rsidRPr="00000000">
              <w:rPr>
                <w:sz w:val="18"/>
                <w:szCs w:val="18"/>
                <w:rtl w:val="0"/>
              </w:rPr>
              <w:t xml:space="preserve">]: Retro. TE/I vs. DTI (Direct to Implant) vs. Autologous ± PMRT. </w:t>
            </w:r>
            <w:hyperlink w:anchor="cti5yfaet6b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A">
            <w:pPr>
              <w:numPr>
                <w:ilvl w:val="0"/>
                <w:numId w:val="27"/>
              </w:numPr>
              <w:rPr>
                <w:sz w:val="18"/>
                <w:szCs w:val="18"/>
              </w:rPr>
            </w:pPr>
            <w:r w:rsidDel="00000000" w:rsidR="00000000" w:rsidRPr="00000000">
              <w:rPr>
                <w:sz w:val="18"/>
                <w:szCs w:val="18"/>
                <w:rtl w:val="0"/>
              </w:rPr>
              <w:t xml:space="preserve">MGH [</w:t>
            </w:r>
            <w:hyperlink r:id="rId819">
              <w:r w:rsidDel="00000000" w:rsidR="00000000" w:rsidRPr="00000000">
                <w:rPr>
                  <w:sz w:val="18"/>
                  <w:szCs w:val="18"/>
                  <w:rtl w:val="0"/>
                </w:rPr>
                <w:t xml:space="preserve">Naoum IJROBP '19</w:t>
              </w:r>
            </w:hyperlink>
            <w:r w:rsidDel="00000000" w:rsidR="00000000" w:rsidRPr="00000000">
              <w:rPr>
                <w:sz w:val="18"/>
                <w:szCs w:val="18"/>
                <w:rtl w:val="0"/>
              </w:rPr>
              <w:t xml:space="preserve">]: Retro. All reconstruction types ± PMRT boost. </w:t>
            </w:r>
            <w:hyperlink w:anchor="_wtevuah18lh">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EAB">
      <w:pPr>
        <w:pStyle w:val="Heading1"/>
        <w:ind w:left="0" w:firstLine="0"/>
        <w:jc w:val="left"/>
        <w:rPr/>
      </w:pPr>
      <w:bookmarkStart w:colFirst="0" w:colLast="0" w:name="_wwn1l68x0mr" w:id="251"/>
      <w:bookmarkEnd w:id="251"/>
      <w:r w:rsidDel="00000000" w:rsidR="00000000" w:rsidRPr="00000000">
        <w:rPr>
          <w:rtl w:val="0"/>
        </w:rPr>
      </w:r>
    </w:p>
    <w:p w:rsidR="00000000" w:rsidDel="00000000" w:rsidP="00000000" w:rsidRDefault="00000000" w:rsidRPr="00000000" w14:paraId="00000EAC">
      <w:pPr>
        <w:pStyle w:val="Heading1"/>
        <w:ind w:left="0" w:firstLine="0"/>
        <w:jc w:val="left"/>
        <w:rPr>
          <w:color w:val="000000"/>
        </w:rPr>
      </w:pPr>
      <w:bookmarkStart w:colFirst="0" w:colLast="0" w:name="_2658cl4zyefd" w:id="252"/>
      <w:bookmarkEnd w:id="252"/>
      <w:r w:rsidDel="00000000" w:rsidR="00000000" w:rsidRPr="00000000">
        <w:rPr>
          <w:color w:val="000000"/>
          <w:rtl w:val="0"/>
        </w:rPr>
        <w:t xml:space="preserve">To</w:t>
      </w:r>
      <w:hyperlink w:anchor="_pyifw3b5rbp">
        <w:r w:rsidDel="00000000" w:rsidR="00000000" w:rsidRPr="00000000">
          <w:rPr>
            <w:color w:val="000000"/>
            <w:rtl w:val="0"/>
          </w:rPr>
          <w:t xml:space="preserve">xicity</w:t>
        </w:r>
      </w:hyperlink>
      <w:r w:rsidDel="00000000" w:rsidR="00000000" w:rsidRPr="00000000">
        <w:rPr>
          <w:rtl w:val="0"/>
        </w:rPr>
      </w:r>
    </w:p>
    <w:p w:rsidR="00000000" w:rsidDel="00000000" w:rsidP="00000000" w:rsidRDefault="00000000" w:rsidRPr="00000000" w14:paraId="00000EAD">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EAE">
      <w:pPr>
        <w:keepNext w:val="0"/>
        <w:keepLines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General</w:t>
      </w:r>
    </w:p>
    <w:p w:rsidR="00000000" w:rsidDel="00000000" w:rsidP="00000000" w:rsidRDefault="00000000" w:rsidRPr="00000000" w14:paraId="00000EAF">
      <w:pPr>
        <w:numPr>
          <w:ilvl w:val="1"/>
          <w:numId w:val="133"/>
        </w:numPr>
        <w:spacing w:line="240" w:lineRule="auto"/>
        <w:ind w:left="1440" w:hanging="360"/>
        <w:rPr/>
      </w:pPr>
      <w:r w:rsidDel="00000000" w:rsidR="00000000" w:rsidRPr="00000000">
        <w:rPr>
          <w:rtl w:val="0"/>
        </w:rPr>
        <w:t xml:space="preserve">Skin: 30-50%.</w:t>
      </w:r>
    </w:p>
    <w:p w:rsidR="00000000" w:rsidDel="00000000" w:rsidP="00000000" w:rsidRDefault="00000000" w:rsidRPr="00000000" w14:paraId="00000EB0">
      <w:pPr>
        <w:numPr>
          <w:ilvl w:val="1"/>
          <w:numId w:val="133"/>
        </w:numPr>
        <w:spacing w:line="240" w:lineRule="auto"/>
        <w:ind w:left="1440" w:hanging="360"/>
        <w:rPr/>
      </w:pPr>
      <w:r w:rsidDel="00000000" w:rsidR="00000000" w:rsidRPr="00000000">
        <w:rPr>
          <w:rtl w:val="0"/>
        </w:rPr>
        <w:t xml:space="preserve">Cosmesis: 70% good/excellent.</w:t>
      </w:r>
    </w:p>
    <w:p w:rsidR="00000000" w:rsidDel="00000000" w:rsidP="00000000" w:rsidRDefault="00000000" w:rsidRPr="00000000" w14:paraId="00000EB1">
      <w:pPr>
        <w:numPr>
          <w:ilvl w:val="1"/>
          <w:numId w:val="133"/>
        </w:numPr>
        <w:spacing w:line="240" w:lineRule="auto"/>
        <w:ind w:left="1440" w:hanging="360"/>
        <w:rPr/>
      </w:pPr>
      <w:r w:rsidDel="00000000" w:rsidR="00000000" w:rsidRPr="00000000">
        <w:rPr>
          <w:rtl w:val="0"/>
        </w:rPr>
        <w:t xml:space="preserve">Pneumonitis: &lt; 2%, even with RNI.</w:t>
      </w:r>
    </w:p>
    <w:p w:rsidR="00000000" w:rsidDel="00000000" w:rsidP="00000000" w:rsidRDefault="00000000" w:rsidRPr="00000000" w14:paraId="00000EB2">
      <w:pPr>
        <w:numPr>
          <w:ilvl w:val="1"/>
          <w:numId w:val="133"/>
        </w:numPr>
        <w:spacing w:line="240" w:lineRule="auto"/>
        <w:ind w:left="1440" w:hanging="360"/>
        <w:rPr/>
      </w:pPr>
      <w:r w:rsidDel="00000000" w:rsidR="00000000" w:rsidRPr="00000000">
        <w:rPr>
          <w:rtl w:val="0"/>
        </w:rPr>
        <w:t xml:space="preserve">Cardiac: 1-4%. MHD &gt; 4-5 Gy has been associated with increased cardiac events. Mean LV and LAD dose may be more predictive.</w:t>
      </w:r>
      <w:r w:rsidDel="00000000" w:rsidR="00000000" w:rsidRPr="00000000">
        <w:rPr>
          <w:rtl w:val="0"/>
        </w:rPr>
      </w:r>
    </w:p>
    <w:p w:rsidR="00000000" w:rsidDel="00000000" w:rsidP="00000000" w:rsidRDefault="00000000" w:rsidRPr="00000000" w14:paraId="00000EB3">
      <w:pPr>
        <w:numPr>
          <w:ilvl w:val="2"/>
          <w:numId w:val="133"/>
        </w:numPr>
        <w:spacing w:line="240" w:lineRule="auto"/>
        <w:ind w:left="2160" w:hanging="360"/>
        <w:rPr/>
      </w:pPr>
      <w:r w:rsidDel="00000000" w:rsidR="00000000" w:rsidRPr="00000000">
        <w:rPr>
          <w:rtl w:val="0"/>
        </w:rPr>
        <w:t xml:space="preserve">BACCARAT BreAst Cancer and Cardiotoxicity Induced by RAdioTherapy [</w:t>
      </w:r>
      <w:hyperlink r:id="rId820">
        <w:r w:rsidDel="00000000" w:rsidR="00000000" w:rsidRPr="00000000">
          <w:rPr>
            <w:rtl w:val="0"/>
          </w:rPr>
          <w:t xml:space="preserve">NCT02605512</w:t>
        </w:r>
      </w:hyperlink>
      <w:r w:rsidDel="00000000" w:rsidR="00000000" w:rsidRPr="00000000">
        <w:rPr>
          <w:rtl w:val="0"/>
        </w:rPr>
        <w:t xml:space="preserve">]</w:t>
      </w:r>
    </w:p>
    <w:p w:rsidR="00000000" w:rsidDel="00000000" w:rsidP="00000000" w:rsidRDefault="00000000" w:rsidRPr="00000000" w14:paraId="00000EB4">
      <w:pPr>
        <w:numPr>
          <w:ilvl w:val="2"/>
          <w:numId w:val="133"/>
        </w:numPr>
        <w:spacing w:line="240" w:lineRule="auto"/>
        <w:ind w:left="2160" w:hanging="360"/>
        <w:rPr/>
      </w:pPr>
      <w:r w:rsidDel="00000000" w:rsidR="00000000" w:rsidRPr="00000000">
        <w:rPr>
          <w:rtl w:val="0"/>
        </w:rPr>
        <w:t xml:space="preserve">MEDIRAD EARLY HEART [</w:t>
      </w:r>
      <w:hyperlink r:id="rId821">
        <w:r w:rsidDel="00000000" w:rsidR="00000000" w:rsidRPr="00000000">
          <w:rPr>
            <w:rtl w:val="0"/>
          </w:rPr>
          <w:t xml:space="preserve">NCT03297346</w:t>
        </w:r>
      </w:hyperlink>
      <w:r w:rsidDel="00000000" w:rsidR="00000000" w:rsidRPr="00000000">
        <w:rPr>
          <w:rtl w:val="0"/>
        </w:rPr>
        <w:t xml:space="preserve">]</w:t>
      </w:r>
    </w:p>
    <w:p w:rsidR="00000000" w:rsidDel="00000000" w:rsidP="00000000" w:rsidRDefault="00000000" w:rsidRPr="00000000" w14:paraId="00000EB5">
      <w:pPr>
        <w:numPr>
          <w:ilvl w:val="1"/>
          <w:numId w:val="133"/>
        </w:numPr>
        <w:spacing w:line="240" w:lineRule="auto"/>
        <w:ind w:left="1440" w:hanging="360"/>
        <w:rPr/>
      </w:pPr>
      <w:r w:rsidDel="00000000" w:rsidR="00000000" w:rsidRPr="00000000">
        <w:rPr>
          <w:rtl w:val="0"/>
        </w:rPr>
        <w:t xml:space="preserve">Arm or shoulder pain. Difficulty raising arm or shoulder stiffness. </w:t>
      </w:r>
    </w:p>
    <w:p w:rsidR="00000000" w:rsidDel="00000000" w:rsidP="00000000" w:rsidRDefault="00000000" w:rsidRPr="00000000" w14:paraId="00000EB6">
      <w:pPr>
        <w:numPr>
          <w:ilvl w:val="1"/>
          <w:numId w:val="133"/>
        </w:numPr>
        <w:spacing w:line="240" w:lineRule="auto"/>
        <w:ind w:left="1440" w:hanging="360"/>
        <w:rPr/>
      </w:pPr>
      <w:r w:rsidDel="00000000" w:rsidR="00000000" w:rsidRPr="00000000">
        <w:rPr>
          <w:rtl w:val="0"/>
        </w:rPr>
        <w:t xml:space="preserve">Brachial plexopathy.</w:t>
      </w:r>
    </w:p>
    <w:p w:rsidR="00000000" w:rsidDel="00000000" w:rsidP="00000000" w:rsidRDefault="00000000" w:rsidRPr="00000000" w14:paraId="00000EB7">
      <w:pPr>
        <w:numPr>
          <w:ilvl w:val="1"/>
          <w:numId w:val="133"/>
        </w:numPr>
        <w:spacing w:line="240" w:lineRule="auto"/>
        <w:ind w:left="1440" w:hanging="360"/>
        <w:rPr/>
      </w:pPr>
      <w:r w:rsidDel="00000000" w:rsidR="00000000" w:rsidRPr="00000000">
        <w:rPr>
          <w:rtl w:val="0"/>
        </w:rPr>
        <w:t xml:space="preserve">Lymphedema.</w:t>
      </w:r>
    </w:p>
    <w:p w:rsidR="00000000" w:rsidDel="00000000" w:rsidP="00000000" w:rsidRDefault="00000000" w:rsidRPr="00000000" w14:paraId="00000EB8">
      <w:pPr>
        <w:numPr>
          <w:ilvl w:val="1"/>
          <w:numId w:val="133"/>
        </w:numPr>
        <w:spacing w:line="240" w:lineRule="auto"/>
        <w:ind w:left="1440" w:hanging="360"/>
        <w:rPr/>
      </w:pPr>
      <w:r w:rsidDel="00000000" w:rsidR="00000000" w:rsidRPr="00000000">
        <w:rPr>
          <w:rtl w:val="0"/>
        </w:rPr>
        <w:t xml:space="preserve">Rib fracture.</w:t>
      </w:r>
    </w:p>
    <w:p w:rsidR="00000000" w:rsidDel="00000000" w:rsidP="00000000" w:rsidRDefault="00000000" w:rsidRPr="00000000" w14:paraId="00000EB9">
      <w:pPr>
        <w:numPr>
          <w:ilvl w:val="1"/>
          <w:numId w:val="133"/>
        </w:numPr>
        <w:spacing w:line="240" w:lineRule="auto"/>
        <w:ind w:left="1440" w:hanging="360"/>
        <w:rPr/>
      </w:pPr>
      <w:r w:rsidDel="00000000" w:rsidR="00000000" w:rsidRPr="00000000">
        <w:rPr>
          <w:rtl w:val="0"/>
        </w:rPr>
        <w:t xml:space="preserve">Second malignancy: &lt; 1%.</w:t>
      </w:r>
    </w:p>
    <w:p w:rsidR="00000000" w:rsidDel="00000000" w:rsidP="00000000" w:rsidRDefault="00000000" w:rsidRPr="00000000" w14:paraId="00000EBA">
      <w:pPr>
        <w:numPr>
          <w:ilvl w:val="2"/>
          <w:numId w:val="133"/>
        </w:numPr>
        <w:spacing w:line="240" w:lineRule="auto"/>
        <w:ind w:left="2160" w:hanging="360"/>
        <w:rPr>
          <w:u w:val="none"/>
        </w:rPr>
      </w:pPr>
      <w:r w:rsidDel="00000000" w:rsidR="00000000" w:rsidRPr="00000000">
        <w:rPr>
          <w:rFonts w:ascii="Cardo" w:cs="Cardo" w:eastAsia="Cardo" w:hAnsi="Cardo"/>
          <w:rtl w:val="0"/>
        </w:rPr>
        <w:t xml:space="preserve">Secondary lung cancer for ± long term continued smokers of 0.3→ 4%. </w:t>
      </w:r>
      <w:hyperlink w:anchor="di9uji1ajky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BB">
      <w:pPr>
        <w:numPr>
          <w:ilvl w:val="0"/>
          <w:numId w:val="133"/>
        </w:numPr>
        <w:rPr>
          <w:b w:val="1"/>
        </w:rPr>
      </w:pPr>
      <w:r w:rsidDel="00000000" w:rsidR="00000000" w:rsidRPr="00000000">
        <w:rPr>
          <w:b w:val="1"/>
          <w:rtl w:val="0"/>
        </w:rPr>
        <w:t xml:space="preserve">Brachial plexopathy</w:t>
      </w:r>
    </w:p>
    <w:p w:rsidR="00000000" w:rsidDel="00000000" w:rsidP="00000000" w:rsidRDefault="00000000" w:rsidRPr="00000000" w14:paraId="00000EBC">
      <w:pPr>
        <w:ind w:firstLine="720"/>
        <w:rPr/>
      </w:pPr>
      <w:r w:rsidDel="00000000" w:rsidR="00000000" w:rsidRPr="00000000">
        <w:rPr>
          <w:rtl w:val="0"/>
        </w:rPr>
        <w:t xml:space="preserve">Mean time to development 10-12 mo. Dependent on RT dose and use of chemo.</w:t>
      </w:r>
    </w:p>
    <w:p w:rsidR="00000000" w:rsidDel="00000000" w:rsidP="00000000" w:rsidRDefault="00000000" w:rsidRPr="00000000" w14:paraId="00000EBD">
      <w:pPr>
        <w:numPr>
          <w:ilvl w:val="1"/>
          <w:numId w:val="133"/>
        </w:numPr>
        <w:ind w:left="1440" w:hanging="360"/>
      </w:pPr>
      <w:r w:rsidDel="00000000" w:rsidR="00000000" w:rsidRPr="00000000">
        <w:rPr>
          <w:rtl w:val="0"/>
        </w:rPr>
        <w:t xml:space="preserve">[</w:t>
      </w:r>
      <w:hyperlink r:id="rId822">
        <w:r w:rsidDel="00000000" w:rsidR="00000000" w:rsidRPr="00000000">
          <w:rPr>
            <w:rtl w:val="0"/>
          </w:rPr>
          <w:t xml:space="preserve">Pierce IJROBP '92</w:t>
        </w:r>
      </w:hyperlink>
      <w:r w:rsidDel="00000000" w:rsidR="00000000" w:rsidRPr="00000000">
        <w:rPr>
          <w:rtl w:val="0"/>
        </w:rPr>
        <w:t xml:space="preserve">]: If dose &lt; 50 Gy, risk is &lt; 1% without chemo and ~4.5% w chemo. If dose &gt;50 Gy, risk 5.6%.</w:t>
      </w:r>
    </w:p>
    <w:p w:rsidR="00000000" w:rsidDel="00000000" w:rsidP="00000000" w:rsidRDefault="00000000" w:rsidRPr="00000000" w14:paraId="00000EBE">
      <w:pPr>
        <w:numPr>
          <w:ilvl w:val="0"/>
          <w:numId w:val="133"/>
        </w:numPr>
        <w:rPr>
          <w:b w:val="1"/>
        </w:rPr>
      </w:pPr>
      <w:r w:rsidDel="00000000" w:rsidR="00000000" w:rsidRPr="00000000">
        <w:rPr>
          <w:b w:val="1"/>
          <w:rtl w:val="0"/>
        </w:rPr>
        <w:t xml:space="preserve">Secondary malignancy</w:t>
      </w:r>
    </w:p>
    <w:p w:rsidR="00000000" w:rsidDel="00000000" w:rsidP="00000000" w:rsidRDefault="00000000" w:rsidRPr="00000000" w14:paraId="00000EBF">
      <w:pPr>
        <w:numPr>
          <w:ilvl w:val="1"/>
          <w:numId w:val="133"/>
        </w:numPr>
        <w:ind w:left="1440" w:hanging="360"/>
      </w:pPr>
      <w:r w:rsidDel="00000000" w:rsidR="00000000" w:rsidRPr="00000000">
        <w:rPr>
          <w:rtl w:val="0"/>
        </w:rPr>
        <w:t xml:space="preserve">WECARE [</w:t>
      </w:r>
      <w:hyperlink r:id="rId823">
        <w:r w:rsidDel="00000000" w:rsidR="00000000" w:rsidRPr="00000000">
          <w:rPr>
            <w:rtl w:val="0"/>
          </w:rPr>
          <w:t xml:space="preserve">Stovall IJROBP '08</w:t>
        </w:r>
      </w:hyperlink>
      <w:r w:rsidDel="00000000" w:rsidR="00000000" w:rsidRPr="00000000">
        <w:rPr>
          <w:rtl w:val="0"/>
        </w:rPr>
        <w:t xml:space="preserve">]: </w:t>
      </w:r>
      <w:r w:rsidDel="00000000" w:rsidR="00000000" w:rsidRPr="00000000">
        <w:rPr>
          <w:b w:val="1"/>
          <w:rtl w:val="0"/>
        </w:rPr>
        <w:t xml:space="preserve">Does dose to Contra breast increased risk of second primary breast cancer?</w:t>
      </w:r>
    </w:p>
    <w:p w:rsidR="00000000" w:rsidDel="00000000" w:rsidP="00000000" w:rsidRDefault="00000000" w:rsidRPr="00000000" w14:paraId="00000EC0">
      <w:pPr>
        <w:numPr>
          <w:ilvl w:val="2"/>
          <w:numId w:val="133"/>
        </w:numPr>
        <w:ind w:left="2160" w:hanging="360"/>
      </w:pPr>
      <w:r w:rsidDel="00000000" w:rsidR="00000000" w:rsidRPr="00000000">
        <w:rPr>
          <w:rtl w:val="0"/>
        </w:rPr>
        <w:t xml:space="preserve">708 cases w metachronous bilateral breast cancer and 1399 control w ipsi breast cancer matched by RT tx.</w:t>
      </w:r>
    </w:p>
    <w:p w:rsidR="00000000" w:rsidDel="00000000" w:rsidP="00000000" w:rsidRDefault="00000000" w:rsidRPr="00000000" w14:paraId="00000EC1">
      <w:pPr>
        <w:numPr>
          <w:ilvl w:val="2"/>
          <w:numId w:val="133"/>
        </w:numPr>
        <w:ind w:left="2160" w:hanging="360"/>
      </w:pPr>
      <w:r w:rsidDel="00000000" w:rsidR="00000000" w:rsidRPr="00000000">
        <w:rPr>
          <w:rtl w:val="0"/>
        </w:rPr>
        <w:t xml:space="preserve">Age &lt;55y at first breast cancer. Absorbed doses to quadrant of contra breast estimated.</w:t>
      </w:r>
    </w:p>
    <w:p w:rsidR="00000000" w:rsidDel="00000000" w:rsidP="00000000" w:rsidRDefault="00000000" w:rsidRPr="00000000" w14:paraId="00000EC2">
      <w:pPr>
        <w:numPr>
          <w:ilvl w:val="2"/>
          <w:numId w:val="133"/>
        </w:numPr>
        <w:ind w:left="2160" w:hanging="360"/>
      </w:pPr>
      <w:r w:rsidDel="00000000" w:rsidR="00000000" w:rsidRPr="00000000">
        <w:rPr>
          <w:rtl w:val="0"/>
        </w:rPr>
        <w:t xml:space="preserve">Across all pts, </w:t>
      </w:r>
      <w:r w:rsidDel="00000000" w:rsidR="00000000" w:rsidRPr="00000000">
        <w:rPr>
          <w:rtl w:val="0"/>
        </w:rPr>
        <w:t xml:space="preserve">mean</w:t>
      </w:r>
      <w:r w:rsidDel="00000000" w:rsidR="00000000" w:rsidRPr="00000000">
        <w:rPr>
          <w:rtl w:val="0"/>
        </w:rPr>
        <w:t xml:space="preserve"> RT dose to the quadrant of the contra tumor was 1.1 Gy.</w:t>
      </w:r>
    </w:p>
    <w:p w:rsidR="00000000" w:rsidDel="00000000" w:rsidP="00000000" w:rsidRDefault="00000000" w:rsidRPr="00000000" w14:paraId="00000EC3">
      <w:pPr>
        <w:numPr>
          <w:ilvl w:val="2"/>
          <w:numId w:val="133"/>
        </w:numPr>
        <w:ind w:left="2160" w:hanging="360"/>
      </w:pPr>
      <w:r w:rsidDel="00000000" w:rsidR="00000000" w:rsidRPr="00000000">
        <w:rPr>
          <w:b w:val="1"/>
          <w:rtl w:val="0"/>
        </w:rPr>
        <w:t xml:space="preserve">Women &lt; 40y</w:t>
      </w:r>
      <w:r w:rsidDel="00000000" w:rsidR="00000000" w:rsidRPr="00000000">
        <w:rPr>
          <w:rtl w:val="0"/>
        </w:rPr>
        <w:t xml:space="preserve"> who received &gt; 1 Gy to specific quadrant had </w:t>
      </w:r>
      <w:r w:rsidDel="00000000" w:rsidR="00000000" w:rsidRPr="00000000">
        <w:rPr>
          <w:b w:val="1"/>
          <w:rtl w:val="0"/>
        </w:rPr>
        <w:t xml:space="preserve">RR 3</w:t>
      </w:r>
      <w:r w:rsidDel="00000000" w:rsidR="00000000" w:rsidRPr="00000000">
        <w:rPr>
          <w:rtl w:val="0"/>
        </w:rPr>
        <w:t xml:space="preserve">, with excess RR per Gy of 1.0.</w:t>
      </w:r>
    </w:p>
    <w:p w:rsidR="00000000" w:rsidDel="00000000" w:rsidP="00000000" w:rsidRDefault="00000000" w:rsidRPr="00000000" w14:paraId="00000EC4">
      <w:pPr>
        <w:numPr>
          <w:ilvl w:val="2"/>
          <w:numId w:val="133"/>
        </w:numPr>
        <w:ind w:left="2160" w:hanging="360"/>
      </w:pPr>
      <w:r w:rsidDel="00000000" w:rsidR="00000000" w:rsidRPr="00000000">
        <w:rPr>
          <w:rtl w:val="0"/>
        </w:rPr>
        <w:t xml:space="preserve">No excess risk in women &gt; 40y.</w:t>
      </w:r>
    </w:p>
    <w:p w:rsidR="00000000" w:rsidDel="00000000" w:rsidP="00000000" w:rsidRDefault="00000000" w:rsidRPr="00000000" w14:paraId="00000EC5">
      <w:pPr>
        <w:numPr>
          <w:ilvl w:val="2"/>
          <w:numId w:val="133"/>
        </w:numPr>
        <w:ind w:left="2160" w:hanging="360"/>
      </w:pPr>
      <w:r w:rsidDel="00000000" w:rsidR="00000000" w:rsidRPr="00000000">
        <w:rPr>
          <w:rFonts w:ascii="Cardo" w:cs="Cardo" w:eastAsia="Cardo" w:hAnsi="Cardo"/>
          <w:rtl w:val="0"/>
        </w:rPr>
        <w:t xml:space="preserve">10y contra BrCa for BRCA1 / BRCA2 / no BRCA of 20→ 15→ 5%.</w:t>
      </w:r>
    </w:p>
    <w:p w:rsidR="00000000" w:rsidDel="00000000" w:rsidP="00000000" w:rsidRDefault="00000000" w:rsidRPr="00000000" w14:paraId="00000EC6">
      <w:pPr>
        <w:numPr>
          <w:ilvl w:val="1"/>
          <w:numId w:val="133"/>
        </w:numPr>
        <w:ind w:left="1440" w:hanging="360"/>
      </w:pPr>
      <w:r w:rsidDel="00000000" w:rsidR="00000000" w:rsidRPr="00000000">
        <w:rPr>
          <w:b w:val="1"/>
          <w:rtl w:val="0"/>
        </w:rPr>
        <w:t xml:space="preserve">Angiosarcoma in RT fields &lt; 1% </w:t>
      </w:r>
      <w:r w:rsidDel="00000000" w:rsidR="00000000" w:rsidRPr="00000000">
        <w:rPr>
          <w:rtl w:val="0"/>
        </w:rPr>
        <w:t xml:space="preserve">(</w:t>
      </w:r>
      <w:r w:rsidDel="00000000" w:rsidR="00000000" w:rsidRPr="00000000">
        <w:rPr>
          <w:b w:val="1"/>
          <w:rtl w:val="0"/>
        </w:rPr>
        <w:t xml:space="preserve">~10 cases in 10,000</w:t>
      </w:r>
      <w:r w:rsidDel="00000000" w:rsidR="00000000" w:rsidRPr="00000000">
        <w:rPr>
          <w:rtl w:val="0"/>
        </w:rPr>
        <w:t xml:space="preserve">) within 10-30y. [IJROBP: </w:t>
      </w:r>
      <w:hyperlink r:id="rId824">
        <w:r w:rsidDel="00000000" w:rsidR="00000000" w:rsidRPr="00000000">
          <w:rPr>
            <w:rtl w:val="0"/>
          </w:rPr>
          <w:t xml:space="preserve">Taghian '91</w:t>
        </w:r>
      </w:hyperlink>
      <w:r w:rsidDel="00000000" w:rsidR="00000000" w:rsidRPr="00000000">
        <w:rPr>
          <w:rtl w:val="0"/>
        </w:rPr>
        <w:t xml:space="preserve">, </w:t>
      </w:r>
      <w:hyperlink r:id="rId825">
        <w:r w:rsidDel="00000000" w:rsidR="00000000" w:rsidRPr="00000000">
          <w:rPr>
            <w:rtl w:val="0"/>
          </w:rPr>
          <w:t xml:space="preserve">Yap '02</w:t>
        </w:r>
      </w:hyperlink>
      <w:r w:rsidDel="00000000" w:rsidR="00000000" w:rsidRPr="00000000">
        <w:rPr>
          <w:rtl w:val="0"/>
        </w:rPr>
        <w:t xml:space="preserve">, </w:t>
      </w:r>
      <w:hyperlink r:id="rId826">
        <w:r w:rsidDel="00000000" w:rsidR="00000000" w:rsidRPr="00000000">
          <w:rPr>
            <w:rtl w:val="0"/>
          </w:rPr>
          <w:t xml:space="preserve">Kirova '07</w:t>
        </w:r>
      </w:hyperlink>
      <w:r w:rsidDel="00000000" w:rsidR="00000000" w:rsidRPr="00000000">
        <w:rPr>
          <w:rtl w:val="0"/>
        </w:rPr>
        <w:t xml:space="preserve">]</w:t>
      </w:r>
    </w:p>
    <w:p w:rsidR="00000000" w:rsidDel="00000000" w:rsidP="00000000" w:rsidRDefault="00000000" w:rsidRPr="00000000" w14:paraId="00000EC7">
      <w:pPr>
        <w:numPr>
          <w:ilvl w:val="0"/>
          <w:numId w:val="133"/>
        </w:numPr>
      </w:pPr>
      <w:r w:rsidDel="00000000" w:rsidR="00000000" w:rsidRPr="00000000">
        <w:rPr>
          <w:rtl w:val="0"/>
        </w:rPr>
        <w:t xml:space="preserve">Grading Dermatitis:</w:t>
      </w:r>
    </w:p>
    <w:p w:rsidR="00000000" w:rsidDel="00000000" w:rsidP="00000000" w:rsidRDefault="00000000" w:rsidRPr="00000000" w14:paraId="00000EC8">
      <w:pPr>
        <w:numPr>
          <w:ilvl w:val="1"/>
          <w:numId w:val="133"/>
        </w:numPr>
        <w:ind w:left="1440" w:hanging="360"/>
      </w:pPr>
      <w:r w:rsidDel="00000000" w:rsidR="00000000" w:rsidRPr="00000000">
        <w:rPr>
          <w:rtl w:val="0"/>
        </w:rPr>
        <w:t xml:space="preserve">1: faint, dry desq</w:t>
      </w:r>
    </w:p>
    <w:p w:rsidR="00000000" w:rsidDel="00000000" w:rsidP="00000000" w:rsidRDefault="00000000" w:rsidRPr="00000000" w14:paraId="00000EC9">
      <w:pPr>
        <w:numPr>
          <w:ilvl w:val="1"/>
          <w:numId w:val="133"/>
        </w:numPr>
        <w:ind w:left="1440" w:hanging="360"/>
      </w:pPr>
      <w:r w:rsidDel="00000000" w:rsidR="00000000" w:rsidRPr="00000000">
        <w:rPr>
          <w:rtl w:val="0"/>
        </w:rPr>
        <w:t xml:space="preserve">2: mod, patchy moist in skin folds</w:t>
      </w:r>
    </w:p>
    <w:p w:rsidR="00000000" w:rsidDel="00000000" w:rsidP="00000000" w:rsidRDefault="00000000" w:rsidRPr="00000000" w14:paraId="00000ECA">
      <w:pPr>
        <w:numPr>
          <w:ilvl w:val="1"/>
          <w:numId w:val="133"/>
        </w:numPr>
        <w:ind w:left="1440" w:hanging="360"/>
      </w:pPr>
      <w:r w:rsidDel="00000000" w:rsidR="00000000" w:rsidRPr="00000000">
        <w:rPr>
          <w:rtl w:val="0"/>
        </w:rPr>
        <w:t xml:space="preserve">3: moist desq outside of skin folds, bleeding with minor trauma</w:t>
      </w:r>
    </w:p>
    <w:p w:rsidR="00000000" w:rsidDel="00000000" w:rsidP="00000000" w:rsidRDefault="00000000" w:rsidRPr="00000000" w14:paraId="00000ECB">
      <w:pPr>
        <w:numPr>
          <w:ilvl w:val="1"/>
          <w:numId w:val="133"/>
        </w:numPr>
        <w:ind w:left="1440" w:hanging="360"/>
      </w:pPr>
      <w:r w:rsidDel="00000000" w:rsidR="00000000" w:rsidRPr="00000000">
        <w:rPr>
          <w:rtl w:val="0"/>
        </w:rPr>
        <w:t xml:space="preserve">4: necrosis, FT ulceration, spot bleeding</w:t>
      </w:r>
    </w:p>
    <w:p w:rsidR="00000000" w:rsidDel="00000000" w:rsidP="00000000" w:rsidRDefault="00000000" w:rsidRPr="00000000" w14:paraId="00000ECC">
      <w:pPr>
        <w:numPr>
          <w:ilvl w:val="1"/>
          <w:numId w:val="133"/>
        </w:numPr>
        <w:ind w:left="1440" w:hanging="360"/>
      </w:pPr>
      <w:r w:rsidDel="00000000" w:rsidR="00000000" w:rsidRPr="00000000">
        <w:rPr>
          <w:rtl w:val="0"/>
        </w:rPr>
        <w:t xml:space="preserve">5: Death</w:t>
      </w:r>
    </w:p>
    <w:p w:rsidR="00000000" w:rsidDel="00000000" w:rsidP="00000000" w:rsidRDefault="00000000" w:rsidRPr="00000000" w14:paraId="00000ECD">
      <w:pPr>
        <w:numPr>
          <w:ilvl w:val="0"/>
          <w:numId w:val="133"/>
        </w:numPr>
      </w:pPr>
      <w:r w:rsidDel="00000000" w:rsidR="00000000" w:rsidRPr="00000000">
        <w:rPr>
          <w:rtl w:val="0"/>
        </w:rPr>
        <w:t xml:space="preserve">Treating Dermatitis:</w:t>
      </w:r>
    </w:p>
    <w:p w:rsidR="00000000" w:rsidDel="00000000" w:rsidP="00000000" w:rsidRDefault="00000000" w:rsidRPr="00000000" w14:paraId="00000ECE">
      <w:pPr>
        <w:numPr>
          <w:ilvl w:val="1"/>
          <w:numId w:val="133"/>
        </w:numPr>
        <w:ind w:left="1440" w:hanging="360"/>
      </w:pPr>
      <w:r w:rsidDel="00000000" w:rsidR="00000000" w:rsidRPr="00000000">
        <w:rPr>
          <w:rtl w:val="0"/>
        </w:rPr>
        <w:t xml:space="preserve">Early: aquaphor, 1% hydrocortisone</w:t>
      </w:r>
    </w:p>
    <w:p w:rsidR="00000000" w:rsidDel="00000000" w:rsidP="00000000" w:rsidRDefault="00000000" w:rsidRPr="00000000" w14:paraId="00000ECF">
      <w:pPr>
        <w:numPr>
          <w:ilvl w:val="1"/>
          <w:numId w:val="133"/>
        </w:numPr>
        <w:ind w:left="1440" w:hanging="360"/>
      </w:pPr>
      <w:r w:rsidDel="00000000" w:rsidR="00000000" w:rsidRPr="00000000">
        <w:rPr>
          <w:rtl w:val="0"/>
        </w:rPr>
        <w:t xml:space="preserve">Advanced: Telfa, hydrogel, silvadene (suspect infection)</w:t>
      </w:r>
    </w:p>
    <w:p w:rsidR="00000000" w:rsidDel="00000000" w:rsidP="00000000" w:rsidRDefault="00000000" w:rsidRPr="00000000" w14:paraId="00000ED0">
      <w:pPr>
        <w:numPr>
          <w:ilvl w:val="1"/>
          <w:numId w:val="133"/>
        </w:numPr>
        <w:ind w:left="1440" w:hanging="360"/>
      </w:pPr>
      <w:r w:rsidDel="00000000" w:rsidR="00000000" w:rsidRPr="00000000">
        <w:rPr>
          <w:rtl w:val="0"/>
        </w:rPr>
        <w:t xml:space="preserve">20-30% of patients have less than favorable cosmetic results after WBRT and lumpectomy.</w:t>
      </w:r>
    </w:p>
    <w:p w:rsidR="00000000" w:rsidDel="00000000" w:rsidP="00000000" w:rsidRDefault="00000000" w:rsidRPr="00000000" w14:paraId="00000ED1">
      <w:pPr>
        <w:numPr>
          <w:ilvl w:val="2"/>
          <w:numId w:val="133"/>
        </w:numPr>
        <w:ind w:left="2160" w:hanging="360"/>
      </w:pPr>
      <w:r w:rsidDel="00000000" w:rsidR="00000000" w:rsidRPr="00000000">
        <w:rPr>
          <w:rtl w:val="0"/>
        </w:rPr>
        <w:t xml:space="preserve">15-20% fair, 5% poor cosmetic results.</w:t>
      </w:r>
      <w:r w:rsidDel="00000000" w:rsidR="00000000" w:rsidRPr="00000000">
        <w:rPr>
          <w:rtl w:val="0"/>
        </w:rPr>
      </w:r>
    </w:p>
    <w:p w:rsidR="00000000" w:rsidDel="00000000" w:rsidP="00000000" w:rsidRDefault="00000000" w:rsidRPr="00000000" w14:paraId="00000ED2">
      <w:pPr>
        <w:numPr>
          <w:ilvl w:val="0"/>
          <w:numId w:val="133"/>
        </w:numPr>
        <w:ind w:right="140"/>
      </w:pPr>
      <w:r w:rsidDel="00000000" w:rsidR="00000000" w:rsidRPr="00000000">
        <w:rPr>
          <w:b w:val="1"/>
          <w:rtl w:val="0"/>
        </w:rPr>
        <w:t xml:space="preserve">APBI Toxicity and Cosmetic Outcome </w:t>
      </w:r>
      <w:r w:rsidDel="00000000" w:rsidR="00000000" w:rsidRPr="00000000">
        <w:rPr>
          <w:rtl w:val="0"/>
        </w:rPr>
        <w:t xml:space="preserve">[</w:t>
      </w:r>
      <w:hyperlink r:id="rId827">
        <w:r w:rsidDel="00000000" w:rsidR="00000000" w:rsidRPr="00000000">
          <w:rPr>
            <w:rtl w:val="0"/>
          </w:rPr>
          <w:t xml:space="preserve">Stecklein PRO '19</w:t>
        </w:r>
      </w:hyperlink>
      <w:r w:rsidDel="00000000" w:rsidR="00000000" w:rsidRPr="00000000">
        <w:rPr>
          <w:rtl w:val="0"/>
        </w:rPr>
        <w:t xml:space="preserve">]: Prospective. </w:t>
      </w:r>
      <w:r w:rsidDel="00000000" w:rsidR="00000000" w:rsidRPr="00000000">
        <w:rPr>
          <w:b w:val="1"/>
          <w:rtl w:val="0"/>
        </w:rPr>
        <w:t xml:space="preserve">Intracavitary vs. 3D-EBRT</w:t>
      </w:r>
      <w:r w:rsidDel="00000000" w:rsidR="00000000" w:rsidRPr="00000000">
        <w:rPr>
          <w:rtl w:val="0"/>
        </w:rPr>
        <w:t xml:space="preserve">.</w:t>
      </w:r>
    </w:p>
    <w:p w:rsidR="00000000" w:rsidDel="00000000" w:rsidP="00000000" w:rsidRDefault="00000000" w:rsidRPr="00000000" w14:paraId="00000ED3">
      <w:pPr>
        <w:ind w:right="140" w:firstLine="720"/>
        <w:rPr/>
      </w:pPr>
      <w:r w:rsidDel="00000000" w:rsidR="00000000" w:rsidRPr="00000000">
        <w:rPr>
          <w:rtl w:val="0"/>
        </w:rPr>
        <w:t xml:space="preserve">Intracavitary BT was associated with inferior cosmesis on mixed model analysis. </w:t>
      </w:r>
    </w:p>
    <w:p w:rsidR="00000000" w:rsidDel="00000000" w:rsidP="00000000" w:rsidRDefault="00000000" w:rsidRPr="00000000" w14:paraId="00000ED4">
      <w:pPr>
        <w:numPr>
          <w:ilvl w:val="1"/>
          <w:numId w:val="133"/>
        </w:numPr>
        <w:ind w:left="1440" w:right="140" w:hanging="360"/>
      </w:pPr>
      <w:r w:rsidDel="00000000" w:rsidR="00000000" w:rsidRPr="00000000">
        <w:rPr>
          <w:rFonts w:ascii="Gungsuh" w:cs="Gungsuh" w:eastAsia="Gungsuh" w:hAnsi="Gungsuh"/>
          <w:rtl w:val="0"/>
        </w:rPr>
        <w:t xml:space="preserve">281 pts. DCIS or IDC ≤ 3 cm. Segmental mastectomy. 2008-2014. MFU 3.5y. </w:t>
      </w:r>
    </w:p>
    <w:p w:rsidR="00000000" w:rsidDel="00000000" w:rsidP="00000000" w:rsidRDefault="00000000" w:rsidRPr="00000000" w14:paraId="00000ED5">
      <w:pPr>
        <w:numPr>
          <w:ilvl w:val="1"/>
          <w:numId w:val="133"/>
        </w:numPr>
        <w:ind w:left="1440" w:right="140" w:hanging="360"/>
      </w:pPr>
      <w:r w:rsidDel="00000000" w:rsidR="00000000" w:rsidRPr="00000000">
        <w:rPr>
          <w:rFonts w:ascii="Cardo" w:cs="Cardo" w:eastAsia="Cardo" w:hAnsi="Cardo"/>
          <w:rtl w:val="0"/>
        </w:rPr>
        <w:t xml:space="preserve">G1 seroma and fibrosis 50→ 3%.</w:t>
      </w:r>
    </w:p>
    <w:p w:rsidR="00000000" w:rsidDel="00000000" w:rsidP="00000000" w:rsidRDefault="00000000" w:rsidRPr="00000000" w14:paraId="00000ED6">
      <w:pPr>
        <w:numPr>
          <w:ilvl w:val="1"/>
          <w:numId w:val="133"/>
        </w:numPr>
        <w:ind w:left="1440" w:right="140" w:hanging="360"/>
      </w:pPr>
      <w:r w:rsidDel="00000000" w:rsidR="00000000" w:rsidRPr="00000000">
        <w:rPr>
          <w:rFonts w:ascii="Cardo" w:cs="Cardo" w:eastAsia="Cardo" w:hAnsi="Cardo"/>
          <w:rtl w:val="0"/>
        </w:rPr>
        <w:t xml:space="preserve">G1 edema 6→ 17%.</w:t>
      </w:r>
    </w:p>
    <w:p w:rsidR="00000000" w:rsidDel="00000000" w:rsidP="00000000" w:rsidRDefault="00000000" w:rsidRPr="00000000" w14:paraId="00000ED7">
      <w:pPr>
        <w:numPr>
          <w:ilvl w:val="1"/>
          <w:numId w:val="133"/>
        </w:numPr>
        <w:ind w:left="1440" w:right="140" w:hanging="360"/>
      </w:pPr>
      <w:r w:rsidDel="00000000" w:rsidR="00000000" w:rsidRPr="00000000">
        <w:rPr>
          <w:rFonts w:ascii="Cardo" w:cs="Cardo" w:eastAsia="Cardo" w:hAnsi="Cardo"/>
          <w:rtl w:val="0"/>
        </w:rPr>
        <w:t xml:space="preserve">G2-3 pain 5→ 17%.</w:t>
      </w:r>
    </w:p>
    <w:p w:rsidR="00000000" w:rsidDel="00000000" w:rsidP="00000000" w:rsidRDefault="00000000" w:rsidRPr="00000000" w14:paraId="00000ED8">
      <w:pPr>
        <w:numPr>
          <w:ilvl w:val="1"/>
          <w:numId w:val="133"/>
        </w:numPr>
        <w:ind w:left="1440" w:right="140" w:hanging="360"/>
      </w:pPr>
      <w:r w:rsidDel="00000000" w:rsidR="00000000" w:rsidRPr="00000000">
        <w:rPr>
          <w:rFonts w:ascii="Cardo" w:cs="Cardo" w:eastAsia="Cardo" w:hAnsi="Cardo"/>
          <w:rtl w:val="0"/>
        </w:rPr>
        <w:t xml:space="preserve">5y fair or poor rad onc reported ~24→ 9% (p=0.13).</w:t>
      </w:r>
    </w:p>
    <w:p w:rsidR="00000000" w:rsidDel="00000000" w:rsidP="00000000" w:rsidRDefault="00000000" w:rsidRPr="00000000" w14:paraId="00000ED9">
      <w:pPr>
        <w:numPr>
          <w:ilvl w:val="1"/>
          <w:numId w:val="133"/>
        </w:numPr>
        <w:ind w:left="1440" w:right="140" w:hanging="360"/>
      </w:pPr>
      <w:r w:rsidDel="00000000" w:rsidR="00000000" w:rsidRPr="00000000">
        <w:rPr>
          <w:rFonts w:ascii="Gungsuh" w:cs="Gungsuh" w:eastAsia="Gungsuh" w:hAnsi="Gungsuh"/>
          <w:rtl w:val="0"/>
        </w:rPr>
        <w:t xml:space="preserve">Significant predictors of reduced risk of adverse cosmetic outcome after brachytherapy were Skin D0.1cc ≤ 102%, minimum skin distance 5.1 mm, dose homogeneity index &gt; 0.54, and volume of nonconformance ≤ 0.89 cc.</w:t>
      </w:r>
    </w:p>
    <w:p w:rsidR="00000000" w:rsidDel="00000000" w:rsidP="00000000" w:rsidRDefault="00000000" w:rsidRPr="00000000" w14:paraId="00000EDA">
      <w:pPr>
        <w:numPr>
          <w:ilvl w:val="0"/>
          <w:numId w:val="133"/>
        </w:numPr>
        <w:ind w:right="140"/>
        <w:rPr>
          <w:b w:val="1"/>
        </w:rPr>
      </w:pPr>
      <w:r w:rsidDel="00000000" w:rsidR="00000000" w:rsidRPr="00000000">
        <w:rPr>
          <w:b w:val="1"/>
          <w:rtl w:val="0"/>
        </w:rPr>
        <w:t xml:space="preserve">Fat Necrosis</w:t>
      </w:r>
    </w:p>
    <w:p w:rsidR="00000000" w:rsidDel="00000000" w:rsidP="00000000" w:rsidRDefault="00000000" w:rsidRPr="00000000" w14:paraId="00000EDB">
      <w:pPr>
        <w:numPr>
          <w:ilvl w:val="1"/>
          <w:numId w:val="133"/>
        </w:numPr>
        <w:ind w:left="1440" w:right="140" w:hanging="360"/>
        <w:rPr/>
      </w:pPr>
      <w:r w:rsidDel="00000000" w:rsidR="00000000" w:rsidRPr="00000000">
        <w:rPr>
          <w:rtl w:val="0"/>
        </w:rPr>
        <w:t xml:space="preserve">Usually presents with palpable mass with or without pain.</w:t>
      </w:r>
    </w:p>
    <w:p w:rsidR="00000000" w:rsidDel="00000000" w:rsidP="00000000" w:rsidRDefault="00000000" w:rsidRPr="00000000" w14:paraId="00000EDC">
      <w:pPr>
        <w:numPr>
          <w:ilvl w:val="1"/>
          <w:numId w:val="133"/>
        </w:numPr>
        <w:ind w:left="1440" w:right="140" w:hanging="360"/>
        <w:rPr/>
      </w:pPr>
      <w:r w:rsidDel="00000000" w:rsidR="00000000" w:rsidRPr="00000000">
        <w:rPr>
          <w:rtl w:val="0"/>
        </w:rPr>
        <w:t xml:space="preserve">Estimated incidence with various APBI techniques </w:t>
      </w:r>
      <w:r w:rsidDel="00000000" w:rsidR="00000000" w:rsidRPr="00000000">
        <w:rPr>
          <w:rtl w:val="0"/>
        </w:rPr>
        <w:t xml:space="preserve">[</w:t>
      </w:r>
      <w:hyperlink r:id="rId828">
        <w:r w:rsidDel="00000000" w:rsidR="00000000" w:rsidRPr="00000000">
          <w:rPr>
            <w:rtl w:val="0"/>
          </w:rPr>
          <w:t xml:space="preserve">Rahimi IJROBP ‘20</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EDD">
      <w:pPr>
        <w:numPr>
          <w:ilvl w:val="2"/>
          <w:numId w:val="133"/>
        </w:numPr>
        <w:ind w:left="2160" w:right="140" w:hanging="360"/>
        <w:rPr/>
      </w:pPr>
      <w:r w:rsidDel="00000000" w:rsidR="00000000" w:rsidRPr="00000000">
        <w:rPr>
          <w:rtl w:val="0"/>
        </w:rPr>
        <w:t xml:space="preserve">SAVI/Contoura &lt; 5-6%.</w:t>
      </w:r>
    </w:p>
    <w:p w:rsidR="00000000" w:rsidDel="00000000" w:rsidP="00000000" w:rsidRDefault="00000000" w:rsidRPr="00000000" w14:paraId="00000EDE">
      <w:pPr>
        <w:numPr>
          <w:ilvl w:val="2"/>
          <w:numId w:val="133"/>
        </w:numPr>
        <w:ind w:left="2160" w:right="140" w:hanging="360"/>
        <w:rPr/>
      </w:pPr>
      <w:r w:rsidDel="00000000" w:rsidR="00000000" w:rsidRPr="00000000">
        <w:rPr>
          <w:rtl w:val="0"/>
        </w:rPr>
        <w:t xml:space="preserve">Interstitial brachy 1 - 38%.</w:t>
      </w:r>
    </w:p>
    <w:p w:rsidR="00000000" w:rsidDel="00000000" w:rsidP="00000000" w:rsidRDefault="00000000" w:rsidRPr="00000000" w14:paraId="00000EDF">
      <w:pPr>
        <w:numPr>
          <w:ilvl w:val="2"/>
          <w:numId w:val="133"/>
        </w:numPr>
        <w:ind w:left="2160" w:right="140" w:hanging="360"/>
        <w:rPr/>
      </w:pPr>
      <w:r w:rsidDel="00000000" w:rsidR="00000000" w:rsidRPr="00000000">
        <w:rPr>
          <w:rtl w:val="0"/>
        </w:rPr>
        <w:t xml:space="preserve">Stereotactic PBI: 13.3%.</w:t>
      </w:r>
    </w:p>
    <w:p w:rsidR="00000000" w:rsidDel="00000000" w:rsidP="00000000" w:rsidRDefault="00000000" w:rsidRPr="00000000" w14:paraId="00000EE0">
      <w:pPr>
        <w:numPr>
          <w:ilvl w:val="1"/>
          <w:numId w:val="133"/>
        </w:numPr>
        <w:ind w:left="1440" w:right="140" w:hanging="360"/>
        <w:rPr/>
      </w:pPr>
      <w:r w:rsidDel="00000000" w:rsidR="00000000" w:rsidRPr="00000000">
        <w:rPr>
          <w:b w:val="1"/>
          <w:rtl w:val="0"/>
        </w:rPr>
        <w:t xml:space="preserve">Dosimetric predictors of fat necrosis and recommended constraint</w:t>
      </w:r>
      <w:r w:rsidDel="00000000" w:rsidR="00000000" w:rsidRPr="00000000">
        <w:rPr>
          <w:b w:val="1"/>
          <w:rtl w:val="0"/>
        </w:rPr>
        <w:t xml:space="preserve">s </w:t>
      </w:r>
      <w:r w:rsidDel="00000000" w:rsidR="00000000" w:rsidRPr="00000000">
        <w:rPr>
          <w:rtl w:val="0"/>
        </w:rPr>
        <w:t xml:space="preserve">[</w:t>
      </w:r>
      <w:hyperlink r:id="rId829">
        <w:r w:rsidDel="00000000" w:rsidR="00000000" w:rsidRPr="00000000">
          <w:rPr>
            <w:rtl w:val="0"/>
          </w:rPr>
          <w:t xml:space="preserve">Rahimi IJROBP ‘20</w:t>
        </w:r>
      </w:hyperlink>
      <w:r w:rsidDel="00000000" w:rsidR="00000000" w:rsidRPr="00000000">
        <w:rPr>
          <w:rtl w:val="0"/>
        </w:rPr>
        <w:t xml:space="preserve">]: </w:t>
      </w:r>
      <w:r w:rsidDel="00000000" w:rsidR="00000000" w:rsidRPr="00000000">
        <w:rPr>
          <w:b w:val="1"/>
          <w:rtl w:val="0"/>
        </w:rPr>
        <w:t xml:space="preserve">5 fraction S-PBI</w:t>
      </w:r>
      <w:r w:rsidDel="00000000" w:rsidR="00000000" w:rsidRPr="00000000">
        <w:rPr>
          <w:rtl w:val="0"/>
        </w:rPr>
        <w:t xml:space="preserve">.</w:t>
      </w:r>
    </w:p>
    <w:p w:rsidR="00000000" w:rsidDel="00000000" w:rsidP="00000000" w:rsidRDefault="00000000" w:rsidRPr="00000000" w14:paraId="00000EE1">
      <w:pPr>
        <w:ind w:left="1440" w:right="140" w:firstLine="0"/>
        <w:rPr/>
      </w:pPr>
      <w:r w:rsidDel="00000000" w:rsidR="00000000" w:rsidRPr="00000000">
        <w:rPr>
          <w:rtl w:val="0"/>
        </w:rPr>
        <w:t xml:space="preserve">To avoid painful fat necrosis, limiting 42.5 Gy (50 cc), 45 Gy (20 cc), 47.5 Gy (1 cc), Dmax 48 Gy and PTV &lt; 100 cc is recommended when feasible and counsel patients about increased risk for fat necrosis when constraints are not met as well as those with breast volume greater than 1000 cc.</w:t>
      </w:r>
    </w:p>
    <w:p w:rsidR="00000000" w:rsidDel="00000000" w:rsidP="00000000" w:rsidRDefault="00000000" w:rsidRPr="00000000" w14:paraId="00000EE2">
      <w:pPr>
        <w:numPr>
          <w:ilvl w:val="2"/>
          <w:numId w:val="133"/>
        </w:numPr>
        <w:ind w:left="2160" w:right="140" w:hanging="360"/>
        <w:rPr>
          <w:u w:val="none"/>
        </w:rPr>
      </w:pPr>
      <w:r w:rsidDel="00000000" w:rsidR="00000000" w:rsidRPr="00000000">
        <w:rPr>
          <w:rtl w:val="0"/>
        </w:rPr>
        <w:t xml:space="preserve">75 patients. 2011-2015. Stage 0-II with tumor &lt; 3 cm. MFU 5y.</w:t>
      </w:r>
    </w:p>
    <w:p w:rsidR="00000000" w:rsidDel="00000000" w:rsidP="00000000" w:rsidRDefault="00000000" w:rsidRPr="00000000" w14:paraId="00000EE3">
      <w:pPr>
        <w:numPr>
          <w:ilvl w:val="3"/>
          <w:numId w:val="133"/>
        </w:numPr>
        <w:ind w:left="2880" w:right="140" w:hanging="360"/>
        <w:rPr>
          <w:u w:val="none"/>
        </w:rPr>
      </w:pPr>
      <w:r w:rsidDel="00000000" w:rsidR="00000000" w:rsidRPr="00000000">
        <w:rPr>
          <w:rtl w:val="0"/>
        </w:rPr>
        <w:t xml:space="preserve">CTV = excision cavity + 15 mm, staying 5 mm from skin surface and excluding chest wall.</w:t>
      </w:r>
    </w:p>
    <w:p w:rsidR="00000000" w:rsidDel="00000000" w:rsidP="00000000" w:rsidRDefault="00000000" w:rsidRPr="00000000" w14:paraId="00000EE4">
      <w:pPr>
        <w:numPr>
          <w:ilvl w:val="2"/>
          <w:numId w:val="133"/>
        </w:numPr>
        <w:ind w:left="2160" w:right="140" w:hanging="360"/>
        <w:rPr>
          <w:u w:val="none"/>
        </w:rPr>
      </w:pPr>
      <w:r w:rsidDel="00000000" w:rsidR="00000000" w:rsidRPr="00000000">
        <w:rPr>
          <w:rtl w:val="0"/>
        </w:rPr>
        <w:t xml:space="preserve">MTT fat necrosis 13 mo. </w:t>
      </w:r>
    </w:p>
    <w:p w:rsidR="00000000" w:rsidDel="00000000" w:rsidP="00000000" w:rsidRDefault="00000000" w:rsidRPr="00000000" w14:paraId="00000EE5">
      <w:pPr>
        <w:numPr>
          <w:ilvl w:val="2"/>
          <w:numId w:val="133"/>
        </w:numPr>
        <w:ind w:left="2160" w:right="140" w:hanging="360"/>
        <w:rPr>
          <w:u w:val="none"/>
        </w:rPr>
      </w:pPr>
      <w:r w:rsidDel="00000000" w:rsidR="00000000" w:rsidRPr="00000000">
        <w:rPr>
          <w:rtl w:val="0"/>
        </w:rPr>
        <w:t xml:space="preserve">Higher V35-50, receiving two treatments on consecutive days, and higher Dmax were predictive of painful fat necrosis.</w:t>
      </w:r>
      <w:r w:rsidDel="00000000" w:rsidR="00000000" w:rsidRPr="00000000">
        <w:rPr>
          <w:rtl w:val="0"/>
        </w:rPr>
      </w:r>
    </w:p>
    <w:bookmarkStart w:colFirst="0" w:colLast="0" w:name="5ndpjif3ucyy" w:id="253"/>
    <w:bookmarkEnd w:id="253"/>
    <w:p w:rsidR="00000000" w:rsidDel="00000000" w:rsidP="00000000" w:rsidRDefault="00000000" w:rsidRPr="00000000" w14:paraId="00000EE6">
      <w:pPr>
        <w:ind w:left="0" w:firstLine="0"/>
        <w:rPr/>
      </w:pPr>
      <w:r w:rsidDel="00000000" w:rsidR="00000000" w:rsidRPr="00000000">
        <w:rPr>
          <w:b w:val="1"/>
          <w:rtl w:val="0"/>
        </w:rPr>
        <w:t xml:space="preserve">Association between polymorphisms in DNA-DR genes and RT induced Early Adverse Skin Reactions </w:t>
      </w:r>
      <w:r w:rsidDel="00000000" w:rsidR="00000000" w:rsidRPr="00000000">
        <w:rPr>
          <w:rtl w:val="0"/>
        </w:rPr>
        <w:t xml:space="preserve">[</w:t>
      </w:r>
      <w:hyperlink r:id="rId830">
        <w:r w:rsidDel="00000000" w:rsidR="00000000" w:rsidRPr="00000000">
          <w:rPr>
            <w:rtl w:val="0"/>
          </w:rPr>
          <w:t xml:space="preserve">Lee IJROBP '20</w:t>
        </w:r>
      </w:hyperlink>
      <w:r w:rsidDel="00000000" w:rsidR="00000000" w:rsidRPr="00000000">
        <w:rPr>
          <w:rtl w:val="0"/>
        </w:rPr>
        <w:t xml:space="preserve">]:</w:t>
      </w:r>
    </w:p>
    <w:p w:rsidR="00000000" w:rsidDel="00000000" w:rsidP="00000000" w:rsidRDefault="00000000" w:rsidRPr="00000000" w14:paraId="00000EE7">
      <w:pPr>
        <w:numPr>
          <w:ilvl w:val="0"/>
          <w:numId w:val="128"/>
        </w:numPr>
      </w:pPr>
      <w:r w:rsidDel="00000000" w:rsidR="00000000" w:rsidRPr="00000000">
        <w:rPr>
          <w:rtl w:val="0"/>
        </w:rPr>
        <w:t xml:space="preserve">ATM, CHEK1, ERCC2, RAD51C, TGFB1 were significantly associated with RT-induced early adverse skin reactions.</w:t>
      </w:r>
    </w:p>
    <w:p w:rsidR="00000000" w:rsidDel="00000000" w:rsidP="00000000" w:rsidRDefault="00000000" w:rsidRPr="00000000" w14:paraId="00000EE8">
      <w:pPr>
        <w:ind w:firstLine="720"/>
        <w:rPr/>
      </w:pPr>
      <w:r w:rsidDel="00000000" w:rsidR="00000000" w:rsidRPr="00000000">
        <w:rPr>
          <w:rtl w:val="0"/>
        </w:rPr>
        <w:t xml:space="preserve"> </w:t>
      </w:r>
      <w:r w:rsidDel="00000000" w:rsidR="00000000" w:rsidRPr="00000000">
        <w:rPr>
          <w:rtl w:val="0"/>
        </w:rPr>
      </w:r>
    </w:p>
    <w:tbl>
      <w:tblPr>
        <w:tblStyle w:val="Table6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di9uji1ajkyh" w:id="254"/>
          <w:bookmarkEnd w:id="254"/>
          <w:p w:rsidR="00000000" w:rsidDel="00000000" w:rsidP="00000000" w:rsidRDefault="00000000" w:rsidRPr="00000000" w14:paraId="00000EE9">
            <w:pPr>
              <w:ind w:left="0" w:firstLine="0"/>
              <w:rPr/>
            </w:pPr>
            <w:r w:rsidDel="00000000" w:rsidR="00000000" w:rsidRPr="00000000">
              <w:rPr>
                <w:b w:val="1"/>
                <w:rtl w:val="0"/>
              </w:rPr>
              <w:t xml:space="preserve">EBCTCG Estimating Risks of Breast Cancer Radiotherapy </w:t>
            </w:r>
            <w:r w:rsidDel="00000000" w:rsidR="00000000" w:rsidRPr="00000000">
              <w:rPr>
                <w:rtl w:val="0"/>
              </w:rPr>
              <w:t xml:space="preserve">[</w:t>
            </w:r>
            <w:hyperlink r:id="rId831">
              <w:r w:rsidDel="00000000" w:rsidR="00000000" w:rsidRPr="00000000">
                <w:rPr>
                  <w:rtl w:val="0"/>
                </w:rPr>
                <w:t xml:space="preserve">Taylor JCO '17</w:t>
              </w:r>
            </w:hyperlink>
            <w:r w:rsidDel="00000000" w:rsidR="00000000" w:rsidRPr="00000000">
              <w:rPr>
                <w:rtl w:val="0"/>
              </w:rPr>
              <w:t xml:space="preserve">]: </w:t>
            </w:r>
            <w:r w:rsidDel="00000000" w:rsidR="00000000" w:rsidRPr="00000000">
              <w:rPr>
                <w:b w:val="1"/>
                <w:rtl w:val="0"/>
              </w:rPr>
              <w:t xml:space="preserve">Non-smokers vs. Long-term smokers</w:t>
            </w:r>
            <w:r w:rsidDel="00000000" w:rsidR="00000000" w:rsidRPr="00000000">
              <w:rPr>
                <w:rtl w:val="0"/>
              </w:rPr>
              <w:t xml:space="preserve">.</w:t>
            </w:r>
          </w:p>
          <w:p w:rsidR="00000000" w:rsidDel="00000000" w:rsidP="00000000" w:rsidRDefault="00000000" w:rsidRPr="00000000" w14:paraId="00000EEA">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r>
          </w:p>
          <w:p w:rsidR="00000000" w:rsidDel="00000000" w:rsidP="00000000" w:rsidRDefault="00000000" w:rsidRPr="00000000" w14:paraId="00000EEB">
            <w:pPr>
              <w:ind w:left="0" w:firstLine="0"/>
              <w:rPr/>
            </w:pPr>
            <w:r w:rsidDel="00000000" w:rsidR="00000000" w:rsidRPr="00000000">
              <w:rPr>
                <w:rtl w:val="0"/>
              </w:rPr>
              <w:t xml:space="preserve">"Report on the risks of breast cancer radiotherapy included more than 40,000 women in 75 randomised trials and showed that late side-effects of modern RT for breast cancer depend largely on a woman’s smoking status. For non-smokers, the absolute risks of lung cancer and heart disease from modern radiation therapy were &lt; 1%. But for long-term continuing smokers they were close to 5%, which may outweigh the benefit. Stopping smoking at the time of radiotherapy may avoid much of this risk."</w:t>
            </w:r>
          </w:p>
          <w:p w:rsidR="00000000" w:rsidDel="00000000" w:rsidP="00000000" w:rsidRDefault="00000000" w:rsidRPr="00000000" w14:paraId="00000EEC">
            <w:pPr>
              <w:numPr>
                <w:ilvl w:val="0"/>
                <w:numId w:val="107"/>
              </w:numPr>
              <w:rPr>
                <w:u w:val="none"/>
              </w:rPr>
            </w:pPr>
            <w:r w:rsidDel="00000000" w:rsidR="00000000" w:rsidRPr="00000000">
              <w:rPr>
                <w:rFonts w:ascii="Cardo" w:cs="Cardo" w:eastAsia="Cardo" w:hAnsi="Cardo"/>
                <w:rtl w:val="0"/>
              </w:rPr>
              <w:t xml:space="preserve">Lung cancer estimated absolute risks from modern RT of 0.3→ 4%. </w:t>
            </w:r>
          </w:p>
          <w:p w:rsidR="00000000" w:rsidDel="00000000" w:rsidP="00000000" w:rsidRDefault="00000000" w:rsidRPr="00000000" w14:paraId="00000EED">
            <w:pPr>
              <w:numPr>
                <w:ilvl w:val="0"/>
                <w:numId w:val="107"/>
              </w:numPr>
              <w:rPr>
                <w:u w:val="none"/>
              </w:rPr>
            </w:pPr>
            <w:r w:rsidDel="00000000" w:rsidR="00000000" w:rsidRPr="00000000">
              <w:rPr>
                <w:rFonts w:ascii="Cardo" w:cs="Cardo" w:eastAsia="Cardo" w:hAnsi="Cardo"/>
                <w:rtl w:val="0"/>
              </w:rPr>
              <w:t xml:space="preserve">Cardiac mortality estimated absolute risks from modern RT of 0.3→ 1%.</w:t>
            </w:r>
          </w:p>
          <w:p w:rsidR="00000000" w:rsidDel="00000000" w:rsidP="00000000" w:rsidRDefault="00000000" w:rsidRPr="00000000" w14:paraId="00000EEE">
            <w:pPr>
              <w:numPr>
                <w:ilvl w:val="0"/>
                <w:numId w:val="107"/>
              </w:numPr>
              <w:rPr>
                <w:u w:val="none"/>
              </w:rPr>
            </w:pPr>
            <w:r w:rsidDel="00000000" w:rsidR="00000000" w:rsidRPr="00000000">
              <w:rPr>
                <w:rtl w:val="0"/>
              </w:rPr>
              <w:t xml:space="preserve">See the [</w:t>
            </w:r>
            <w:hyperlink w:anchor="ku2km63b7x32">
              <w:r w:rsidDel="00000000" w:rsidR="00000000" w:rsidRPr="00000000">
                <w:rPr>
                  <w:rtl w:val="0"/>
                </w:rPr>
                <w:t xml:space="preserve">Dodwell</w:t>
              </w:r>
            </w:hyperlink>
            <w:r w:rsidDel="00000000" w:rsidR="00000000" w:rsidRPr="00000000">
              <w:rPr>
                <w:rtl w:val="0"/>
              </w:rPr>
              <w:t xml:space="preserve">] paper below, which demonstrated non-breast cancer mortality was not increased for RNI after 1989.</w:t>
            </w:r>
          </w:p>
          <w:p w:rsidR="00000000" w:rsidDel="00000000" w:rsidP="00000000" w:rsidRDefault="00000000" w:rsidRPr="00000000" w14:paraId="00000EEF">
            <w:pPr>
              <w:spacing w:line="240" w:lineRule="auto"/>
              <w:ind w:left="0" w:firstLine="0"/>
              <w:rPr>
                <w:b w:val="1"/>
              </w:rPr>
            </w:pPr>
            <w:r w:rsidDel="00000000" w:rsidR="00000000" w:rsidRPr="00000000">
              <w:rPr>
                <w:b w:val="1"/>
                <w:rtl w:val="0"/>
              </w:rPr>
              <w:t xml:space="preserve">Cardiac Toxicity</w:t>
            </w:r>
          </w:p>
          <w:p w:rsidR="00000000" w:rsidDel="00000000" w:rsidP="00000000" w:rsidRDefault="00000000" w:rsidRPr="00000000" w14:paraId="00000EF0">
            <w:pPr>
              <w:numPr>
                <w:ilvl w:val="0"/>
                <w:numId w:val="133"/>
              </w:numPr>
              <w:spacing w:line="240" w:lineRule="auto"/>
              <w:rPr>
                <w:u w:val="none"/>
              </w:rPr>
            </w:pPr>
            <w:r w:rsidDel="00000000" w:rsidR="00000000" w:rsidRPr="00000000">
              <w:rPr>
                <w:rtl w:val="0"/>
              </w:rPr>
              <w:t xml:space="preserve">SweBCG91 [</w:t>
            </w:r>
            <w:hyperlink r:id="rId832">
              <w:r w:rsidDel="00000000" w:rsidR="00000000" w:rsidRPr="00000000">
                <w:rPr>
                  <w:rtl w:val="0"/>
                </w:rPr>
                <w:t xml:space="preserve">Killander IJROBP '20</w:t>
              </w:r>
            </w:hyperlink>
            <w:r w:rsidDel="00000000" w:rsidR="00000000" w:rsidRPr="00000000">
              <w:rPr>
                <w:rtl w:val="0"/>
              </w:rPr>
              <w:t xml:space="preserve">]:</w:t>
            </w:r>
            <w:r w:rsidDel="00000000" w:rsidR="00000000" w:rsidRPr="00000000">
              <w:rPr>
                <w:rFonts w:ascii="Cardo" w:cs="Cardo" w:eastAsia="Cardo" w:hAnsi="Cardo"/>
                <w:b w:val="1"/>
                <w:rtl w:val="0"/>
              </w:rPr>
              <w:t xml:space="preserve"> BCS→ ± WBRT</w:t>
            </w:r>
            <w:r w:rsidDel="00000000" w:rsidR="00000000" w:rsidRPr="00000000">
              <w:rPr>
                <w:rtl w:val="0"/>
              </w:rPr>
              <w:t xml:space="preserve">.</w:t>
            </w:r>
          </w:p>
          <w:p w:rsidR="00000000" w:rsidDel="00000000" w:rsidP="00000000" w:rsidRDefault="00000000" w:rsidRPr="00000000" w14:paraId="00000EF1">
            <w:pPr>
              <w:spacing w:line="240" w:lineRule="auto"/>
              <w:ind w:firstLine="720"/>
              <w:rPr/>
            </w:pPr>
            <w:r w:rsidDel="00000000" w:rsidR="00000000" w:rsidRPr="00000000">
              <w:rPr>
                <w:rtl w:val="0"/>
              </w:rPr>
              <w:t xml:space="preserve">TBL </w:t>
            </w:r>
            <w:hyperlink r:id="rId833">
              <w:r w:rsidDel="00000000" w:rsidR="00000000" w:rsidRPr="00000000">
                <w:rPr>
                  <w:vertAlign w:val="superscript"/>
                  <w:rtl w:val="0"/>
                </w:rPr>
                <w:t xml:space="preserve">QS</w:t>
              </w:r>
            </w:hyperlink>
            <w:r w:rsidDel="00000000" w:rsidR="00000000" w:rsidRPr="00000000">
              <w:rPr>
                <w:rtl w:val="0"/>
              </w:rPr>
              <w:t xml:space="preserve">: Modern-day WBRT tangents employing deep inspiratory breath hold likely confer no appreciable cardiac risk.</w:t>
            </w:r>
          </w:p>
          <w:p w:rsidR="00000000" w:rsidDel="00000000" w:rsidP="00000000" w:rsidRDefault="00000000" w:rsidRPr="00000000" w14:paraId="00000EF2">
            <w:pPr>
              <w:numPr>
                <w:ilvl w:val="1"/>
                <w:numId w:val="133"/>
              </w:numPr>
              <w:spacing w:line="240" w:lineRule="auto"/>
              <w:ind w:left="1440" w:hanging="360"/>
              <w:rPr>
                <w:u w:val="none"/>
              </w:rPr>
            </w:pPr>
            <w:r w:rsidDel="00000000" w:rsidR="00000000" w:rsidRPr="00000000">
              <w:rPr>
                <w:rtl w:val="0"/>
              </w:rPr>
              <w:t xml:space="preserve">1187 patients. T1-2N0. MFU 20y.</w:t>
            </w:r>
          </w:p>
          <w:p w:rsidR="00000000" w:rsidDel="00000000" w:rsidP="00000000" w:rsidRDefault="00000000" w:rsidRPr="00000000" w14:paraId="00000EF3">
            <w:pPr>
              <w:numPr>
                <w:ilvl w:val="1"/>
                <w:numId w:val="133"/>
              </w:numPr>
              <w:spacing w:line="240" w:lineRule="auto"/>
              <w:ind w:left="1440" w:hanging="360"/>
              <w:rPr>
                <w:u w:val="none"/>
              </w:rPr>
            </w:pPr>
            <w:r w:rsidDel="00000000" w:rsidR="00000000" w:rsidRPr="00000000">
              <w:rPr>
                <w:rFonts w:ascii="Cardo" w:cs="Cardo" w:eastAsia="Cardo" w:hAnsi="Cardo"/>
                <w:rtl w:val="0"/>
              </w:rPr>
              <w:t xml:space="preserve">Cumulative incidence of cardiac mortality ~12.4→ 13% (p=0.08).</w:t>
            </w:r>
          </w:p>
          <w:p w:rsidR="00000000" w:rsidDel="00000000" w:rsidP="00000000" w:rsidRDefault="00000000" w:rsidRPr="00000000" w14:paraId="00000EF4">
            <w:pPr>
              <w:numPr>
                <w:ilvl w:val="1"/>
                <w:numId w:val="133"/>
              </w:numPr>
              <w:spacing w:line="240" w:lineRule="auto"/>
              <w:ind w:left="1440" w:hanging="360"/>
              <w:rPr>
                <w:u w:val="none"/>
              </w:rPr>
            </w:pPr>
            <w:r w:rsidDel="00000000" w:rsidR="00000000" w:rsidRPr="00000000">
              <w:rPr>
                <w:rtl w:val="0"/>
              </w:rPr>
              <w:t xml:space="preserve">The median Dmean heart dose for left sided treatments was 3.0 Gy, and the corresponding value for patients treated in 2017 was 1.5 Gy. </w:t>
            </w:r>
          </w:p>
          <w:p w:rsidR="00000000" w:rsidDel="00000000" w:rsidP="00000000" w:rsidRDefault="00000000" w:rsidRPr="00000000" w14:paraId="00000EF5">
            <w:pPr>
              <w:numPr>
                <w:ilvl w:val="0"/>
                <w:numId w:val="133"/>
              </w:numPr>
              <w:spacing w:line="240" w:lineRule="auto"/>
              <w:rPr>
                <w:u w:val="none"/>
              </w:rPr>
            </w:pPr>
            <w:r w:rsidDel="00000000" w:rsidR="00000000" w:rsidRPr="00000000">
              <w:rPr>
                <w:rtl w:val="0"/>
              </w:rPr>
              <w:t xml:space="preserve">RR of CV death after RT to left sided breast cancer compared to right is 1.5-2 CVD death compared to RT for right sided breast cancer. </w:t>
            </w:r>
            <w:r w:rsidDel="00000000" w:rsidR="00000000" w:rsidRPr="00000000">
              <w:rPr>
                <w:i w:val="1"/>
                <w:rtl w:val="0"/>
              </w:rPr>
              <w:t xml:space="preserve">This has not been confirmed in women treated using modern ART.</w:t>
            </w:r>
          </w:p>
          <w:p w:rsidR="00000000" w:rsidDel="00000000" w:rsidP="00000000" w:rsidRDefault="00000000" w:rsidRPr="00000000" w14:paraId="00000EF6">
            <w:pPr>
              <w:numPr>
                <w:ilvl w:val="0"/>
                <w:numId w:val="133"/>
              </w:numPr>
              <w:spacing w:line="240" w:lineRule="auto"/>
              <w:rPr>
                <w:u w:val="none"/>
              </w:rPr>
            </w:pPr>
            <w:r w:rsidDel="00000000" w:rsidR="00000000" w:rsidRPr="00000000">
              <w:rPr>
                <w:rFonts w:ascii="Cardo" w:cs="Cardo" w:eastAsia="Cardo" w:hAnsi="Cardo"/>
                <w:rtl w:val="0"/>
              </w:rPr>
              <w:t xml:space="preserve">SEER demonstrated cardiac mortality ratio for PMRT in L vs. R BrCa has decreased over time, with 10y cardiac mortality ratios for pts treated in 1973-82/1983-92/1993-2001 of 1.2→ 1.04→ 0.96.</w:t>
            </w:r>
          </w:p>
          <w:bookmarkStart w:colFirst="0" w:colLast="0" w:name="ku2km63b7x32" w:id="255"/>
          <w:bookmarkEnd w:id="255"/>
          <w:p w:rsidR="00000000" w:rsidDel="00000000" w:rsidP="00000000" w:rsidRDefault="00000000" w:rsidRPr="00000000" w14:paraId="00000EF7">
            <w:pPr>
              <w:numPr>
                <w:ilvl w:val="0"/>
                <w:numId w:val="133"/>
              </w:numPr>
              <w:spacing w:line="240" w:lineRule="auto"/>
              <w:rPr>
                <w:u w:val="none"/>
              </w:rPr>
            </w:pPr>
            <w:r w:rsidDel="00000000" w:rsidR="00000000" w:rsidRPr="00000000">
              <w:rPr>
                <w:b w:val="1"/>
                <w:rtl w:val="0"/>
              </w:rPr>
              <w:t xml:space="preserve">EBCTC</w:t>
            </w:r>
            <w:r w:rsidDel="00000000" w:rsidR="00000000" w:rsidRPr="00000000">
              <w:rPr>
                <w:b w:val="1"/>
                <w:rtl w:val="0"/>
              </w:rPr>
              <w:t xml:space="preserve">G RNI Heart Dose</w:t>
            </w:r>
            <w:r w:rsidDel="00000000" w:rsidR="00000000" w:rsidRPr="00000000">
              <w:rPr>
                <w:rtl w:val="0"/>
              </w:rPr>
              <w:t xml:space="preserve"> [</w:t>
            </w:r>
            <w:hyperlink r:id="rId834">
              <w:r w:rsidDel="00000000" w:rsidR="00000000" w:rsidRPr="00000000">
                <w:rPr>
                  <w:rtl w:val="0"/>
                </w:rPr>
                <w:t xml:space="preserve">Dodwell SABCS ‘18</w:t>
              </w:r>
            </w:hyperlink>
            <w:r w:rsidDel="00000000" w:rsidR="00000000" w:rsidRPr="00000000">
              <w:rPr>
                <w:rtl w:val="0"/>
              </w:rPr>
              <w:t xml:space="preserve">]: Retro. </w:t>
            </w:r>
            <w:r w:rsidDel="00000000" w:rsidR="00000000" w:rsidRPr="00000000">
              <w:rPr>
                <w:b w:val="1"/>
                <w:rtl w:val="0"/>
              </w:rPr>
              <w:t xml:space="preserve">RNI in (1961-1978) vs. (1989-2003)</w:t>
            </w:r>
            <w:r w:rsidDel="00000000" w:rsidR="00000000" w:rsidRPr="00000000">
              <w:rPr>
                <w:rtl w:val="0"/>
              </w:rPr>
              <w:t xml:space="preserve">. </w:t>
            </w:r>
          </w:p>
          <w:p w:rsidR="00000000" w:rsidDel="00000000" w:rsidP="00000000" w:rsidRDefault="00000000" w:rsidRPr="00000000" w14:paraId="00000EF8">
            <w:pPr>
              <w:spacing w:line="240" w:lineRule="auto"/>
              <w:ind w:firstLine="720"/>
              <w:rPr/>
            </w:pPr>
            <w:r w:rsidDel="00000000" w:rsidR="00000000" w:rsidRPr="00000000">
              <w:rPr>
                <w:rtl w:val="0"/>
              </w:rPr>
              <w:t xml:space="preserve">There is suggested non-BCM detriment with higher mean heart dose.</w:t>
            </w:r>
          </w:p>
          <w:p w:rsidR="00000000" w:rsidDel="00000000" w:rsidP="00000000" w:rsidRDefault="00000000" w:rsidRPr="00000000" w14:paraId="00000EF9">
            <w:pPr>
              <w:widowControl w:val="0"/>
              <w:numPr>
                <w:ilvl w:val="1"/>
                <w:numId w:val="133"/>
              </w:numPr>
              <w:ind w:left="1440" w:hanging="360"/>
            </w:pPr>
            <w:r w:rsidDel="00000000" w:rsidR="00000000" w:rsidRPr="00000000">
              <w:rPr>
                <w:rtl w:val="0"/>
              </w:rPr>
              <w:t xml:space="preserve">13,132 pts from 14 trials. Studies started before 2009. MFU in each era of 9y.</w:t>
            </w:r>
          </w:p>
          <w:p w:rsidR="00000000" w:rsidDel="00000000" w:rsidP="00000000" w:rsidRDefault="00000000" w:rsidRPr="00000000" w14:paraId="00000EFA">
            <w:pPr>
              <w:widowControl w:val="0"/>
              <w:numPr>
                <w:ilvl w:val="1"/>
                <w:numId w:val="133"/>
              </w:numPr>
              <w:ind w:left="1440" w:hanging="360"/>
              <w:rPr>
                <w:u w:val="none"/>
              </w:rPr>
            </w:pPr>
            <w:r w:rsidDel="00000000" w:rsidR="00000000" w:rsidRPr="00000000">
              <w:rPr>
                <w:rtl w:val="0"/>
              </w:rPr>
              <w:t xml:space="preserve">11 trials specifically included SCV and axilla, while only 9 included IMNs. </w:t>
            </w:r>
            <w:r w:rsidDel="00000000" w:rsidR="00000000" w:rsidRPr="00000000">
              <w:rPr>
                <w:rtl w:val="0"/>
              </w:rPr>
            </w:r>
          </w:p>
          <w:p w:rsidR="00000000" w:rsidDel="00000000" w:rsidP="00000000" w:rsidRDefault="00000000" w:rsidRPr="00000000" w14:paraId="00000EFB">
            <w:pPr>
              <w:numPr>
                <w:ilvl w:val="1"/>
                <w:numId w:val="133"/>
              </w:numPr>
              <w:ind w:left="1440" w:hanging="360"/>
            </w:pPr>
            <w:r w:rsidDel="00000000" w:rsidR="00000000" w:rsidRPr="00000000">
              <w:rPr>
                <w:rtl w:val="0"/>
              </w:rPr>
              <w:t xml:space="preserve">Trials 1961-1978: No improvement in recurrence or BCM. OM was worse and Non-BCM increased.</w:t>
            </w:r>
          </w:p>
          <w:p w:rsidR="00000000" w:rsidDel="00000000" w:rsidP="00000000" w:rsidRDefault="00000000" w:rsidRPr="00000000" w14:paraId="00000EFC">
            <w:pPr>
              <w:numPr>
                <w:ilvl w:val="2"/>
                <w:numId w:val="133"/>
              </w:numPr>
              <w:ind w:left="2160" w:hanging="360"/>
            </w:pPr>
            <w:r w:rsidDel="00000000" w:rsidR="00000000" w:rsidRPr="00000000">
              <w:rPr>
                <w:rtl w:val="0"/>
              </w:rPr>
              <w:t xml:space="preserve">Older trials estimated to have MHD &gt; 8Gy and &lt; 85% dose to nodes.</w:t>
            </w:r>
          </w:p>
          <w:p w:rsidR="00000000" w:rsidDel="00000000" w:rsidP="00000000" w:rsidRDefault="00000000" w:rsidRPr="00000000" w14:paraId="00000EFD">
            <w:pPr>
              <w:numPr>
                <w:ilvl w:val="1"/>
                <w:numId w:val="133"/>
              </w:numPr>
              <w:spacing w:line="240" w:lineRule="auto"/>
              <w:ind w:left="1440" w:hanging="360"/>
              <w:rPr>
                <w:u w:val="none"/>
              </w:rPr>
            </w:pPr>
            <w:r w:rsidDel="00000000" w:rsidR="00000000" w:rsidRPr="00000000">
              <w:rPr>
                <w:rtl w:val="0"/>
              </w:rPr>
              <w:t xml:space="preserve">Trials 1989-2003: RNI reduced recurrence (RR 0.86), BCM (RR 0.81) and OM (RR 0.86). Non-BCM was not increased. Recurrence risk reduction did not vary with nodal area targeted.</w:t>
            </w:r>
          </w:p>
          <w:p w:rsidR="00000000" w:rsidDel="00000000" w:rsidP="00000000" w:rsidRDefault="00000000" w:rsidRPr="00000000" w14:paraId="00000EFE">
            <w:pPr>
              <w:numPr>
                <w:ilvl w:val="0"/>
                <w:numId w:val="133"/>
              </w:numPr>
              <w:spacing w:line="240" w:lineRule="auto"/>
              <w:rPr>
                <w:u w:val="none"/>
              </w:rPr>
            </w:pPr>
            <w:r w:rsidDel="00000000" w:rsidR="00000000" w:rsidRPr="00000000">
              <w:rPr>
                <w:rtl w:val="0"/>
              </w:rPr>
              <w:t xml:space="preserve">Netherlands [</w:t>
            </w:r>
            <w:hyperlink r:id="rId835">
              <w:r w:rsidDel="00000000" w:rsidR="00000000" w:rsidRPr="00000000">
                <w:rPr>
                  <w:rtl w:val="0"/>
                </w:rPr>
                <w:t xml:space="preserve">van den Bogaard JCO '17</w:t>
              </w:r>
            </w:hyperlink>
            <w:r w:rsidDel="00000000" w:rsidR="00000000" w:rsidRPr="00000000">
              <w:rPr>
                <w:rtl w:val="0"/>
              </w:rPr>
              <w:t xml:space="preserve">]: Retro. BCT. </w:t>
            </w:r>
          </w:p>
          <w:p w:rsidR="00000000" w:rsidDel="00000000" w:rsidP="00000000" w:rsidRDefault="00000000" w:rsidRPr="00000000" w14:paraId="00000EFF">
            <w:pPr>
              <w:ind w:firstLine="720"/>
              <w:rPr/>
            </w:pPr>
            <w:r w:rsidDel="00000000" w:rsidR="00000000" w:rsidRPr="00000000">
              <w:rPr>
                <w:rtl w:val="0"/>
              </w:rPr>
              <w:t xml:space="preserve">Generally speaking, MHD of less than 4-8 Gy is needed to achieve acute cardiac event risk &lt; 5%.</w:t>
            </w:r>
          </w:p>
          <w:p w:rsidR="00000000" w:rsidDel="00000000" w:rsidP="00000000" w:rsidRDefault="00000000" w:rsidRPr="00000000" w14:paraId="00000F00">
            <w:pPr>
              <w:numPr>
                <w:ilvl w:val="1"/>
                <w:numId w:val="133"/>
              </w:numPr>
              <w:ind w:left="1440" w:hanging="360"/>
            </w:pPr>
            <w:r w:rsidDel="00000000" w:rsidR="00000000" w:rsidRPr="00000000">
              <w:rPr>
                <w:rtl w:val="0"/>
              </w:rPr>
              <w:t xml:space="preserve">910 pts. 2005-2008. MFU 8y.</w:t>
            </w:r>
          </w:p>
          <w:p w:rsidR="00000000" w:rsidDel="00000000" w:rsidP="00000000" w:rsidRDefault="00000000" w:rsidRPr="00000000" w14:paraId="00000F01">
            <w:pPr>
              <w:numPr>
                <w:ilvl w:val="1"/>
                <w:numId w:val="133"/>
              </w:numPr>
              <w:ind w:left="1440" w:hanging="360"/>
            </w:pPr>
            <w:r w:rsidDel="00000000" w:rsidR="00000000" w:rsidRPr="00000000">
              <w:rPr>
                <w:rtl w:val="0"/>
              </w:rPr>
              <w:t xml:space="preserve">Cumulative incidence of acute cardiac events increased 16.5% per Gy with no threshold. </w:t>
            </w:r>
          </w:p>
          <w:p w:rsidR="00000000" w:rsidDel="00000000" w:rsidP="00000000" w:rsidRDefault="00000000" w:rsidRPr="00000000" w14:paraId="00000F02">
            <w:pPr>
              <w:numPr>
                <w:ilvl w:val="1"/>
                <w:numId w:val="133"/>
              </w:numPr>
              <w:ind w:left="1440" w:hanging="360"/>
            </w:pPr>
            <w:r w:rsidDel="00000000" w:rsidR="00000000" w:rsidRPr="00000000">
              <w:rPr>
                <w:rtl w:val="0"/>
              </w:rPr>
              <w:t xml:space="preserve">V5 of the left ventricle is the most important factor.</w:t>
            </w:r>
          </w:p>
          <w:bookmarkStart w:colFirst="0" w:colLast="0" w:name="rxl42l6zwtty" w:id="256"/>
          <w:bookmarkEnd w:id="256"/>
          <w:p w:rsidR="00000000" w:rsidDel="00000000" w:rsidP="00000000" w:rsidRDefault="00000000" w:rsidRPr="00000000" w14:paraId="00000F03">
            <w:pPr>
              <w:spacing w:line="240" w:lineRule="auto"/>
              <w:ind w:left="0" w:firstLine="0"/>
              <w:rPr/>
            </w:pPr>
            <w:r w:rsidDel="00000000" w:rsidR="00000000" w:rsidRPr="00000000">
              <w:rPr>
                <w:b w:val="1"/>
                <w:rtl w:val="0"/>
              </w:rPr>
              <w:t xml:space="preserve">Darby </w:t>
            </w:r>
            <w:r w:rsidDel="00000000" w:rsidR="00000000" w:rsidRPr="00000000">
              <w:rPr>
                <w:rtl w:val="0"/>
              </w:rPr>
              <w:t xml:space="preserve">[</w:t>
            </w:r>
            <w:hyperlink r:id="rId836">
              <w:r w:rsidDel="00000000" w:rsidR="00000000" w:rsidRPr="00000000">
                <w:rPr>
                  <w:rtl w:val="0"/>
                </w:rPr>
                <w:t xml:space="preserve">NEJM '13</w:t>
              </w:r>
            </w:hyperlink>
            <w:r w:rsidDel="00000000" w:rsidR="00000000" w:rsidRPr="00000000">
              <w:rPr>
                <w:rtl w:val="0"/>
              </w:rPr>
              <w:t xml:space="preserve">]:</w:t>
            </w:r>
            <w:r w:rsidDel="00000000" w:rsidR="00000000" w:rsidRPr="00000000">
              <w:rPr>
                <w:b w:val="1"/>
                <w:rtl w:val="0"/>
              </w:rPr>
              <w:t xml:space="preserve"> Estimated mean RT dose to heart and LAD from retrospective RT chart review</w:t>
            </w:r>
            <w:r w:rsidDel="00000000" w:rsidR="00000000" w:rsidRPr="00000000">
              <w:rPr>
                <w:rtl w:val="0"/>
              </w:rPr>
              <w:t xml:space="preserve">.</w:t>
            </w:r>
          </w:p>
          <w:p w:rsidR="00000000" w:rsidDel="00000000" w:rsidP="00000000" w:rsidRDefault="00000000" w:rsidRPr="00000000" w14:paraId="00000F04">
            <w:pPr>
              <w:spacing w:line="240" w:lineRule="auto"/>
              <w:ind w:left="0" w:firstLine="0"/>
              <w:rPr/>
            </w:pPr>
            <w:r w:rsidDel="00000000" w:rsidR="00000000" w:rsidRPr="00000000">
              <w:rPr>
                <w:rtl w:val="0"/>
              </w:rPr>
              <w:t xml:space="preserve">Excess relative risk for major coronary events increased by 7.4% for each 1 Gy increase to mean heart dose. </w:t>
            </w:r>
          </w:p>
          <w:p w:rsidR="00000000" w:rsidDel="00000000" w:rsidP="00000000" w:rsidRDefault="00000000" w:rsidRPr="00000000" w14:paraId="00000F05">
            <w:pPr>
              <w:spacing w:line="240" w:lineRule="auto"/>
              <w:ind w:left="0" w:firstLine="0"/>
              <w:rPr/>
            </w:pPr>
            <w:r w:rsidDel="00000000" w:rsidR="00000000" w:rsidRPr="00000000">
              <w:rPr>
                <w:rtl w:val="0"/>
              </w:rPr>
              <w:t xml:space="preserve">Compare this to data for hodgkin lymphoma survivors, which also demonstrated a 7.4% excess relative risk for each 1 Gy increase to mean heart dose. However, for the patients in the 40 year age range, this number was only 4% excess relative risk </w:t>
            </w:r>
          </w:p>
          <w:p w:rsidR="00000000" w:rsidDel="00000000" w:rsidP="00000000" w:rsidRDefault="00000000" w:rsidRPr="00000000" w14:paraId="00000F06">
            <w:pPr>
              <w:numPr>
                <w:ilvl w:val="0"/>
                <w:numId w:val="66"/>
              </w:numPr>
              <w:spacing w:line="240" w:lineRule="auto"/>
              <w:rPr>
                <w:u w:val="none"/>
              </w:rPr>
            </w:pPr>
            <w:r w:rsidDel="00000000" w:rsidR="00000000" w:rsidRPr="00000000">
              <w:rPr>
                <w:rtl w:val="0"/>
              </w:rPr>
              <w:t xml:space="preserve">2168 women who underwent RT between 1958-2001. 963 w major coronary events, 1205 controls.</w:t>
            </w:r>
          </w:p>
          <w:p w:rsidR="00000000" w:rsidDel="00000000" w:rsidP="00000000" w:rsidRDefault="00000000" w:rsidRPr="00000000" w14:paraId="00000F07">
            <w:pPr>
              <w:numPr>
                <w:ilvl w:val="1"/>
                <w:numId w:val="66"/>
              </w:numPr>
              <w:spacing w:line="240" w:lineRule="auto"/>
              <w:ind w:left="1440" w:hanging="360"/>
              <w:rPr>
                <w:u w:val="none"/>
              </w:rPr>
            </w:pPr>
            <w:r w:rsidDel="00000000" w:rsidR="00000000" w:rsidRPr="00000000">
              <w:rPr>
                <w:rtl w:val="0"/>
              </w:rPr>
              <w:t xml:space="preserve">Major coronary events: MI, coronary revascularization, death from ICM.</w:t>
            </w:r>
          </w:p>
          <w:p w:rsidR="00000000" w:rsidDel="00000000" w:rsidP="00000000" w:rsidRDefault="00000000" w:rsidRPr="00000000" w14:paraId="00000F08">
            <w:pPr>
              <w:numPr>
                <w:ilvl w:val="1"/>
                <w:numId w:val="66"/>
              </w:numPr>
              <w:spacing w:line="240" w:lineRule="auto"/>
              <w:ind w:left="1440" w:hanging="360"/>
              <w:rPr>
                <w:u w:val="none"/>
              </w:rPr>
            </w:pPr>
            <w:r w:rsidDel="00000000" w:rsidR="00000000" w:rsidRPr="00000000">
              <w:rPr>
                <w:rtl w:val="0"/>
              </w:rPr>
              <w:t xml:space="preserve">Majority of patients were treated prior to the 3D era.</w:t>
            </w:r>
          </w:p>
          <w:p w:rsidR="00000000" w:rsidDel="00000000" w:rsidP="00000000" w:rsidRDefault="00000000" w:rsidRPr="00000000" w14:paraId="00000F09">
            <w:pPr>
              <w:numPr>
                <w:ilvl w:val="0"/>
                <w:numId w:val="66"/>
              </w:numPr>
              <w:spacing w:line="240" w:lineRule="auto"/>
              <w:rPr>
                <w:u w:val="none"/>
              </w:rPr>
            </w:pPr>
            <w:r w:rsidDel="00000000" w:rsidR="00000000" w:rsidRPr="00000000">
              <w:rPr>
                <w:rtl w:val="0"/>
              </w:rPr>
              <w:t xml:space="preserve">Mean dose to whole heart 4.9 Gy. </w:t>
            </w:r>
          </w:p>
          <w:p w:rsidR="00000000" w:rsidDel="00000000" w:rsidP="00000000" w:rsidRDefault="00000000" w:rsidRPr="00000000" w14:paraId="00000F0A">
            <w:pPr>
              <w:numPr>
                <w:ilvl w:val="0"/>
                <w:numId w:val="66"/>
              </w:numPr>
              <w:spacing w:line="240" w:lineRule="auto"/>
              <w:rPr>
                <w:u w:val="none"/>
              </w:rPr>
            </w:pPr>
            <w:r w:rsidDel="00000000" w:rsidR="00000000" w:rsidRPr="00000000">
              <w:rPr>
                <w:b w:val="1"/>
                <w:rtl w:val="0"/>
              </w:rPr>
              <w:t xml:space="preserve">Rate of major coronary events increased by</w:t>
            </w:r>
            <w:r w:rsidDel="00000000" w:rsidR="00000000" w:rsidRPr="00000000">
              <w:rPr>
                <w:rtl w:val="0"/>
              </w:rPr>
              <w:t xml:space="preserve"> </w:t>
            </w:r>
            <w:r w:rsidDel="00000000" w:rsidR="00000000" w:rsidRPr="00000000">
              <w:rPr>
                <w:b w:val="1"/>
                <w:rtl w:val="0"/>
              </w:rPr>
              <w:t xml:space="preserve">7.4% for each 1 Gy increase to MHD</w:t>
            </w:r>
            <w:r w:rsidDel="00000000" w:rsidR="00000000" w:rsidRPr="00000000">
              <w:rPr>
                <w:rtl w:val="0"/>
              </w:rPr>
              <w:t xml:space="preserve">, no apparent threshold.</w:t>
            </w:r>
          </w:p>
          <w:p w:rsidR="00000000" w:rsidDel="00000000" w:rsidP="00000000" w:rsidRDefault="00000000" w:rsidRPr="00000000" w14:paraId="00000F0B">
            <w:pPr>
              <w:numPr>
                <w:ilvl w:val="1"/>
                <w:numId w:val="66"/>
              </w:numPr>
              <w:spacing w:line="240" w:lineRule="auto"/>
              <w:ind w:left="1440" w:hanging="360"/>
              <w:rPr>
                <w:u w:val="none"/>
              </w:rPr>
            </w:pPr>
            <w:r w:rsidDel="00000000" w:rsidR="00000000" w:rsidRPr="00000000">
              <w:rPr>
                <w:rtl w:val="0"/>
              </w:rPr>
              <w:t xml:space="preserve">Risk started within the first 5y and continued into the third decade after RT.</w:t>
            </w:r>
          </w:p>
          <w:p w:rsidR="00000000" w:rsidDel="00000000" w:rsidP="00000000" w:rsidRDefault="00000000" w:rsidRPr="00000000" w14:paraId="00000F0C">
            <w:pPr>
              <w:spacing w:line="240" w:lineRule="auto"/>
              <w:ind w:left="0" w:firstLine="0"/>
              <w:rPr>
                <w:b w:val="1"/>
              </w:rPr>
            </w:pPr>
            <w:r w:rsidDel="00000000" w:rsidR="00000000" w:rsidRPr="00000000">
              <w:rPr>
                <w:b w:val="1"/>
                <w:rtl w:val="0"/>
              </w:rPr>
              <w:t xml:space="preserve">Modern mean heart dose constraints</w:t>
            </w:r>
          </w:p>
          <w:p w:rsidR="00000000" w:rsidDel="00000000" w:rsidP="00000000" w:rsidRDefault="00000000" w:rsidRPr="00000000" w14:paraId="00000F0D">
            <w:pPr>
              <w:numPr>
                <w:ilvl w:val="0"/>
                <w:numId w:val="60"/>
              </w:numPr>
              <w:spacing w:line="240" w:lineRule="auto"/>
              <w:rPr>
                <w:u w:val="none"/>
              </w:rPr>
            </w:pPr>
            <w:r w:rsidDel="00000000" w:rsidR="00000000" w:rsidRPr="00000000">
              <w:rPr>
                <w:rtl w:val="0"/>
              </w:rPr>
              <w:t xml:space="preserve">Conventional fractionation: Mean heart dose &lt;</w:t>
            </w:r>
            <w:r w:rsidDel="00000000" w:rsidR="00000000" w:rsidRPr="00000000">
              <w:rPr>
                <w:b w:val="1"/>
                <w:rtl w:val="0"/>
              </w:rPr>
              <w:t xml:space="preserve"> 4</w:t>
            </w:r>
            <w:r w:rsidDel="00000000" w:rsidR="00000000" w:rsidRPr="00000000">
              <w:rPr>
                <w:rtl w:val="0"/>
              </w:rPr>
              <w:t xml:space="preserve">-5 Gy per RTOG 10-05.</w:t>
            </w:r>
          </w:p>
          <w:p w:rsidR="00000000" w:rsidDel="00000000" w:rsidP="00000000" w:rsidRDefault="00000000" w:rsidRPr="00000000" w14:paraId="00000F0E">
            <w:pPr>
              <w:numPr>
                <w:ilvl w:val="0"/>
                <w:numId w:val="60"/>
              </w:numPr>
              <w:spacing w:line="240" w:lineRule="auto"/>
              <w:rPr>
                <w:u w:val="none"/>
              </w:rPr>
            </w:pPr>
            <w:r w:rsidDel="00000000" w:rsidR="00000000" w:rsidRPr="00000000">
              <w:rPr>
                <w:rtl w:val="0"/>
              </w:rPr>
              <w:t xml:space="preserve">Hypofractionation: Mean heart dose &lt; 3.2-</w:t>
            </w:r>
            <w:r w:rsidDel="00000000" w:rsidR="00000000" w:rsidRPr="00000000">
              <w:rPr>
                <w:b w:val="1"/>
                <w:rtl w:val="0"/>
              </w:rPr>
              <w:t xml:space="preserve">4</w:t>
            </w:r>
            <w:r w:rsidDel="00000000" w:rsidR="00000000" w:rsidRPr="00000000">
              <w:rPr>
                <w:rtl w:val="0"/>
              </w:rPr>
              <w:t xml:space="preserve"> Gy per RTOG 10-05.</w:t>
            </w:r>
          </w:p>
        </w:tc>
      </w:tr>
    </w:tbl>
    <w:p w:rsidR="00000000" w:rsidDel="00000000" w:rsidP="00000000" w:rsidRDefault="00000000" w:rsidRPr="00000000" w14:paraId="00000F0F">
      <w:pPr>
        <w:spacing w:line="240" w:lineRule="auto"/>
        <w:ind w:left="0" w:firstLine="0"/>
        <w:rPr>
          <w:b w:val="1"/>
        </w:rPr>
      </w:pPr>
      <w:r w:rsidDel="00000000" w:rsidR="00000000" w:rsidRPr="00000000">
        <w:rPr>
          <w:rtl w:val="0"/>
        </w:rPr>
      </w:r>
    </w:p>
    <w:tbl>
      <w:tblPr>
        <w:tblStyle w:val="Table6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10">
            <w:pPr>
              <w:pStyle w:val="Heading2"/>
              <w:ind w:left="0"/>
              <w:rPr/>
            </w:pPr>
            <w:bookmarkStart w:colFirst="0" w:colLast="0" w:name="_6b7j0z9a9fv8" w:id="257"/>
            <w:bookmarkEnd w:id="257"/>
            <w:hyperlink w:anchor="_2658cl4zyefd">
              <w:r w:rsidDel="00000000" w:rsidR="00000000" w:rsidRPr="00000000">
                <w:rPr>
                  <w:rtl w:val="0"/>
                </w:rPr>
                <w:t xml:space="preserve">Lymphedema</w:t>
              </w:r>
            </w:hyperlink>
            <w:r w:rsidDel="00000000" w:rsidR="00000000" w:rsidRPr="00000000">
              <w:rPr>
                <w:rtl w:val="0"/>
              </w:rPr>
            </w:r>
          </w:p>
          <w:p w:rsidR="00000000" w:rsidDel="00000000" w:rsidP="00000000" w:rsidRDefault="00000000" w:rsidRPr="00000000" w14:paraId="00000F11">
            <w:pPr>
              <w:ind w:left="0" w:right="60" w:firstLine="0"/>
              <w:rPr/>
            </w:pPr>
            <w:r w:rsidDel="00000000" w:rsidR="00000000" w:rsidRPr="00000000">
              <w:rPr>
                <w:rtl w:val="0"/>
              </w:rPr>
              <w:t xml:space="preserve">Breast</w:t>
            </w:r>
            <w:r w:rsidDel="00000000" w:rsidR="00000000" w:rsidRPr="00000000">
              <w:rPr>
                <w:rtl w:val="0"/>
              </w:rPr>
              <w:t xml:space="preserve"> Cancer-Related Lymphedema [</w:t>
            </w:r>
            <w:hyperlink r:id="rId837">
              <w:r w:rsidDel="00000000" w:rsidR="00000000" w:rsidRPr="00000000">
                <w:rPr>
                  <w:rtl w:val="0"/>
                </w:rPr>
                <w:t xml:space="preserve">McLaughlin, Brunelle and Taghian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12">
            <w:pPr>
              <w:spacing w:line="240" w:lineRule="auto"/>
              <w:ind w:left="0" w:firstLine="0"/>
              <w:rPr/>
            </w:pPr>
            <w:r w:rsidDel="00000000" w:rsidR="00000000" w:rsidRPr="00000000">
              <w:rPr>
                <w:b w:val="1"/>
                <w:rtl w:val="0"/>
              </w:rPr>
              <w:t xml:space="preserve">Lymphedema screening: Setting the standard </w:t>
            </w:r>
            <w:r w:rsidDel="00000000" w:rsidR="00000000" w:rsidRPr="00000000">
              <w:rPr>
                <w:rtl w:val="0"/>
              </w:rPr>
              <w:t xml:space="preserve">[</w:t>
            </w:r>
            <w:hyperlink r:id="rId838">
              <w:r w:rsidDel="00000000" w:rsidR="00000000" w:rsidRPr="00000000">
                <w:rPr>
                  <w:rtl w:val="0"/>
                </w:rPr>
                <w:t xml:space="preserve">Brunelle and Taghian BJC ‘20</w:t>
              </w:r>
            </w:hyperlink>
            <w:r w:rsidDel="00000000" w:rsidR="00000000" w:rsidRPr="00000000">
              <w:rPr>
                <w:rtl w:val="0"/>
              </w:rPr>
              <w:t xml:space="preserve">]:</w:t>
            </w:r>
          </w:p>
          <w:p w:rsidR="00000000" w:rsidDel="00000000" w:rsidP="00000000" w:rsidRDefault="00000000" w:rsidRPr="00000000" w14:paraId="00000F13">
            <w:pPr>
              <w:numPr>
                <w:ilvl w:val="0"/>
                <w:numId w:val="32"/>
              </w:numPr>
              <w:spacing w:line="240" w:lineRule="auto"/>
              <w:rPr>
                <w:u w:val="none"/>
              </w:rPr>
            </w:pPr>
            <w:r w:rsidDel="00000000" w:rsidR="00000000" w:rsidRPr="00000000">
              <w:rPr>
                <w:rFonts w:ascii="Gungsuh" w:cs="Gungsuh" w:eastAsia="Gungsuh" w:hAnsi="Gungsuh"/>
                <w:rtl w:val="0"/>
              </w:rPr>
              <w:t xml:space="preserve">Relative arm volume increase (RAVI) ≥ 10% should be standard. Bioimpedance spectroscopy may overestimate rates of clinically significant lymphedema. BIS score changes 7 L-Dex units from baseline should be referred to a lymphedema specialist.</w:t>
            </w:r>
          </w:p>
          <w:p w:rsidR="00000000" w:rsidDel="00000000" w:rsidP="00000000" w:rsidRDefault="00000000" w:rsidRPr="00000000" w14:paraId="00000F14">
            <w:pPr>
              <w:spacing w:line="240" w:lineRule="auto"/>
              <w:ind w:left="0" w:firstLine="0"/>
              <w:rPr/>
            </w:pPr>
            <w:r w:rsidDel="00000000" w:rsidR="00000000" w:rsidRPr="00000000">
              <w:rPr>
                <w:b w:val="1"/>
                <w:rtl w:val="0"/>
              </w:rPr>
              <w:t xml:space="preserve">Lymphedema </w:t>
            </w:r>
            <w:r w:rsidDel="00000000" w:rsidR="00000000" w:rsidRPr="00000000">
              <w:rPr>
                <w:rtl w:val="0"/>
              </w:rPr>
              <w:t xml:space="preserve">[</w:t>
            </w:r>
            <w:hyperlink r:id="rId839">
              <w:r w:rsidDel="00000000" w:rsidR="00000000" w:rsidRPr="00000000">
                <w:rPr>
                  <w:rtl w:val="0"/>
                </w:rPr>
                <w:t xml:space="preserve">Erickson JNCI '01</w:t>
              </w:r>
            </w:hyperlink>
            <w:r w:rsidDel="00000000" w:rsidR="00000000" w:rsidRPr="00000000">
              <w:rPr>
                <w:rtl w:val="0"/>
              </w:rPr>
              <w:t xml:space="preserve">]: </w:t>
            </w:r>
            <w:r w:rsidDel="00000000" w:rsidR="00000000" w:rsidRPr="00000000">
              <w:rPr>
                <w:b w:val="1"/>
                <w:rtl w:val="0"/>
              </w:rPr>
              <w:t xml:space="preserve">Up to 10% for SLNB, up to 25% for ALND</w:t>
            </w:r>
            <w:r w:rsidDel="00000000" w:rsidR="00000000" w:rsidRPr="00000000">
              <w:rPr>
                <w:rtl w:val="0"/>
              </w:rPr>
              <w:t xml:space="preserve">.</w:t>
            </w:r>
          </w:p>
          <w:p w:rsidR="00000000" w:rsidDel="00000000" w:rsidP="00000000" w:rsidRDefault="00000000" w:rsidRPr="00000000" w14:paraId="00000F15">
            <w:pPr>
              <w:numPr>
                <w:ilvl w:val="0"/>
                <w:numId w:val="133"/>
              </w:numPr>
              <w:spacing w:line="240" w:lineRule="auto"/>
            </w:pPr>
            <w:r w:rsidDel="00000000" w:rsidR="00000000" w:rsidRPr="00000000">
              <w:rPr>
                <w:rtl w:val="0"/>
              </w:rPr>
              <w:t xml:space="preserve">RT alone: 1-5%</w:t>
            </w:r>
          </w:p>
          <w:p w:rsidR="00000000" w:rsidDel="00000000" w:rsidP="00000000" w:rsidRDefault="00000000" w:rsidRPr="00000000" w14:paraId="00000F16">
            <w:pPr>
              <w:numPr>
                <w:ilvl w:val="0"/>
                <w:numId w:val="133"/>
              </w:numPr>
              <w:spacing w:line="240" w:lineRule="auto"/>
            </w:pPr>
            <w:r w:rsidDel="00000000" w:rsidR="00000000" w:rsidRPr="00000000">
              <w:rPr>
                <w:b w:val="1"/>
                <w:rtl w:val="0"/>
              </w:rPr>
              <w:t xml:space="preserve">SLNB</w:t>
            </w:r>
            <w:r w:rsidDel="00000000" w:rsidR="00000000" w:rsidRPr="00000000">
              <w:rPr>
                <w:rtl w:val="0"/>
              </w:rPr>
              <w:t xml:space="preserve">: </w:t>
            </w:r>
            <w:r w:rsidDel="00000000" w:rsidR="00000000" w:rsidRPr="00000000">
              <w:rPr>
                <w:b w:val="1"/>
                <w:rtl w:val="0"/>
              </w:rPr>
              <w:t xml:space="preserve">~5-10%</w:t>
            </w:r>
            <w:r w:rsidDel="00000000" w:rsidR="00000000" w:rsidRPr="00000000">
              <w:rPr>
                <w:rtl w:val="0"/>
              </w:rPr>
              <w:t xml:space="preserve">. </w:t>
            </w:r>
            <w:r w:rsidDel="00000000" w:rsidR="00000000" w:rsidRPr="00000000">
              <w:rPr>
                <w:i w:val="1"/>
                <w:rtl w:val="0"/>
              </w:rPr>
              <w:t xml:space="preserve">The latter includes 2-3% additional risk with RT.</w:t>
            </w:r>
          </w:p>
          <w:p w:rsidR="00000000" w:rsidDel="00000000" w:rsidP="00000000" w:rsidRDefault="00000000" w:rsidRPr="00000000" w14:paraId="00000F17">
            <w:pPr>
              <w:numPr>
                <w:ilvl w:val="0"/>
                <w:numId w:val="133"/>
              </w:numPr>
              <w:spacing w:line="240" w:lineRule="auto"/>
            </w:pPr>
            <w:r w:rsidDel="00000000" w:rsidR="00000000" w:rsidRPr="00000000">
              <w:rPr>
                <w:b w:val="1"/>
                <w:rtl w:val="0"/>
              </w:rPr>
              <w:t xml:space="preserve">ALND</w:t>
            </w:r>
            <w:r w:rsidDel="00000000" w:rsidR="00000000" w:rsidRPr="00000000">
              <w:rPr>
                <w:rtl w:val="0"/>
              </w:rPr>
              <w:t xml:space="preserve">: </w:t>
            </w:r>
            <w:r w:rsidDel="00000000" w:rsidR="00000000" w:rsidRPr="00000000">
              <w:rPr>
                <w:b w:val="1"/>
                <w:rtl w:val="0"/>
              </w:rPr>
              <w:t xml:space="preserve">10-25%</w:t>
            </w:r>
          </w:p>
          <w:p w:rsidR="00000000" w:rsidDel="00000000" w:rsidP="00000000" w:rsidRDefault="00000000" w:rsidRPr="00000000" w14:paraId="00000F18">
            <w:pPr>
              <w:numPr>
                <w:ilvl w:val="0"/>
                <w:numId w:val="133"/>
              </w:numPr>
              <w:spacing w:line="240" w:lineRule="auto"/>
            </w:pPr>
            <w:r w:rsidDel="00000000" w:rsidR="00000000" w:rsidRPr="00000000">
              <w:rPr>
                <w:rtl w:val="0"/>
              </w:rPr>
              <w:t xml:space="preserve">ALND + RT: 15-35%</w:t>
            </w:r>
          </w:p>
          <w:p w:rsidR="00000000" w:rsidDel="00000000" w:rsidP="00000000" w:rsidRDefault="00000000" w:rsidRPr="00000000" w14:paraId="00000F19">
            <w:pPr>
              <w:numPr>
                <w:ilvl w:val="0"/>
                <w:numId w:val="133"/>
              </w:numPr>
              <w:spacing w:line="240" w:lineRule="auto"/>
            </w:pPr>
            <w:r w:rsidDel="00000000" w:rsidR="00000000" w:rsidRPr="00000000">
              <w:rPr>
                <w:rtl w:val="0"/>
              </w:rPr>
              <w:t xml:space="preserve">ALND + RT + PAB: 30-45%. </w:t>
            </w:r>
            <w:r w:rsidDel="00000000" w:rsidR="00000000" w:rsidRPr="00000000">
              <w:rPr>
                <w:i w:val="1"/>
                <w:rtl w:val="0"/>
              </w:rPr>
              <w:t xml:space="preserve">Suggested that directed nodal RT is associated with higher risk than tangential RT.</w:t>
            </w:r>
            <w:r w:rsidDel="00000000" w:rsidR="00000000" w:rsidRPr="00000000">
              <w:rPr>
                <w:rtl w:val="0"/>
              </w:rPr>
            </w:r>
          </w:p>
          <w:p w:rsidR="00000000" w:rsidDel="00000000" w:rsidP="00000000" w:rsidRDefault="00000000" w:rsidRPr="00000000" w14:paraId="00000F1A">
            <w:pPr>
              <w:spacing w:line="240" w:lineRule="auto"/>
              <w:ind w:left="0" w:firstLine="0"/>
              <w:rPr/>
            </w:pPr>
            <w:r w:rsidDel="00000000" w:rsidR="00000000" w:rsidRPr="00000000">
              <w:rPr>
                <w:b w:val="1"/>
                <w:rtl w:val="0"/>
              </w:rPr>
              <w:t xml:space="preserve">Lymphedema is associated with PAB </w:t>
            </w:r>
            <w:r w:rsidDel="00000000" w:rsidR="00000000" w:rsidRPr="00000000">
              <w:rPr>
                <w:rtl w:val="0"/>
              </w:rPr>
              <w:t xml:space="preserve">[</w:t>
            </w:r>
            <w:hyperlink r:id="rId840">
              <w:r w:rsidDel="00000000" w:rsidR="00000000" w:rsidRPr="00000000">
                <w:rPr>
                  <w:rtl w:val="0"/>
                </w:rPr>
                <w:t xml:space="preserve">Gross IJROBP '18</w:t>
              </w:r>
            </w:hyperlink>
            <w:r w:rsidDel="00000000" w:rsidR="00000000" w:rsidRPr="00000000">
              <w:rPr>
                <w:rtl w:val="0"/>
              </w:rPr>
              <w:t xml:space="preserve">]</w:t>
            </w:r>
            <w:r w:rsidDel="00000000" w:rsidR="00000000" w:rsidRPr="00000000">
              <w:rPr>
                <w:rtl w:val="0"/>
              </w:rPr>
              <w:t xml:space="preserve">: </w:t>
            </w:r>
            <w:r w:rsidDel="00000000" w:rsidR="00000000" w:rsidRPr="00000000">
              <w:rPr>
                <w:rFonts w:ascii="Caudex" w:cs="Caudex" w:eastAsia="Caudex" w:hAnsi="Caudex"/>
                <w:b w:val="1"/>
                <w:rtl w:val="0"/>
              </w:rPr>
              <w:t xml:space="preserve">Covering &lt; ⅓ vs. ≥ ⅓ of humeral head vs. posterior axillary boost</w:t>
            </w:r>
            <w:r w:rsidDel="00000000" w:rsidR="00000000" w:rsidRPr="00000000">
              <w:rPr>
                <w:rtl w:val="0"/>
              </w:rPr>
              <w:t xml:space="preserve">.</w:t>
            </w:r>
          </w:p>
          <w:p w:rsidR="00000000" w:rsidDel="00000000" w:rsidP="00000000" w:rsidRDefault="00000000" w:rsidRPr="00000000" w14:paraId="00000F1B">
            <w:pPr>
              <w:numPr>
                <w:ilvl w:val="0"/>
                <w:numId w:val="46"/>
              </w:numPr>
              <w:spacing w:line="240" w:lineRule="auto"/>
              <w:rPr>
                <w:u w:val="none"/>
              </w:rPr>
            </w:pPr>
            <w:r w:rsidDel="00000000" w:rsidR="00000000" w:rsidRPr="00000000">
              <w:rPr>
                <w:rtl w:val="0"/>
              </w:rPr>
              <w:t xml:space="preserve">526 stage II-IV women who received RNI. </w:t>
            </w:r>
          </w:p>
          <w:p w:rsidR="00000000" w:rsidDel="00000000" w:rsidP="00000000" w:rsidRDefault="00000000" w:rsidRPr="00000000" w14:paraId="00000F1C">
            <w:pPr>
              <w:numPr>
                <w:ilvl w:val="0"/>
                <w:numId w:val="46"/>
              </w:numPr>
              <w:spacing w:line="240" w:lineRule="auto"/>
              <w:rPr>
                <w:u w:val="none"/>
              </w:rPr>
            </w:pPr>
            <w:r w:rsidDel="00000000" w:rsidR="00000000" w:rsidRPr="00000000">
              <w:rPr>
                <w:rFonts w:ascii="Cardo" w:cs="Cardo" w:eastAsia="Cardo" w:hAnsi="Cardo"/>
                <w:rtl w:val="0"/>
              </w:rPr>
              <w:t xml:space="preserve">5y lymphedema 8→ 37→ 37%. </w:t>
            </w:r>
          </w:p>
          <w:p w:rsidR="00000000" w:rsidDel="00000000" w:rsidP="00000000" w:rsidRDefault="00000000" w:rsidRPr="00000000" w14:paraId="00000F1D">
            <w:pPr>
              <w:numPr>
                <w:ilvl w:val="0"/>
                <w:numId w:val="46"/>
              </w:numPr>
              <w:spacing w:line="240" w:lineRule="auto"/>
              <w:rPr>
                <w:u w:val="none"/>
              </w:rPr>
            </w:pPr>
            <w:r w:rsidDel="00000000" w:rsidR="00000000" w:rsidRPr="00000000">
              <w:rPr>
                <w:rtl w:val="0"/>
              </w:rPr>
              <w:t xml:space="preserve">There was no difference in isolated LRR, which occurred in ~4.5% of women.</w:t>
            </w:r>
          </w:p>
          <w:p w:rsidR="00000000" w:rsidDel="00000000" w:rsidP="00000000" w:rsidRDefault="00000000" w:rsidRPr="00000000" w14:paraId="00000F1E">
            <w:pPr>
              <w:spacing w:line="240" w:lineRule="auto"/>
              <w:ind w:left="0" w:firstLine="0"/>
              <w:rPr/>
            </w:pPr>
            <w:r w:rsidDel="00000000" w:rsidR="00000000" w:rsidRPr="00000000">
              <w:rPr>
                <w:b w:val="1"/>
                <w:rtl w:val="0"/>
              </w:rPr>
              <w:t xml:space="preserve">Lymphedema nomogram from MA.20</w:t>
            </w:r>
            <w:r w:rsidDel="00000000" w:rsidR="00000000" w:rsidRPr="00000000">
              <w:rPr>
                <w:rtl w:val="0"/>
              </w:rPr>
              <w:t xml:space="preserve"> [</w:t>
            </w:r>
            <w:hyperlink r:id="rId841">
              <w:r w:rsidDel="00000000" w:rsidR="00000000" w:rsidRPr="00000000">
                <w:rPr>
                  <w:rtl w:val="0"/>
                </w:rPr>
                <w:t xml:space="preserve">Gross IJROBP '18</w:t>
              </w:r>
            </w:hyperlink>
            <w:r w:rsidDel="00000000" w:rsidR="00000000" w:rsidRPr="00000000">
              <w:rPr>
                <w:rtl w:val="0"/>
              </w:rPr>
              <w:t xml:space="preserve">]: </w:t>
            </w:r>
            <w:r w:rsidDel="00000000" w:rsidR="00000000" w:rsidRPr="00000000">
              <w:rPr>
                <w:b w:val="1"/>
                <w:rtl w:val="0"/>
              </w:rPr>
              <w:t xml:space="preserve">BCT/ALND ± RNI</w:t>
            </w:r>
            <w:r w:rsidDel="00000000" w:rsidR="00000000" w:rsidRPr="00000000">
              <w:rPr>
                <w:rtl w:val="0"/>
              </w:rPr>
              <w:t xml:space="preserve"> (IM, SCN, high axillary).</w:t>
              <w:br w:type="textWrapping"/>
              <w:t xml:space="preserve">TBL </w:t>
            </w:r>
            <w:hyperlink r:id="rId842">
              <w:r w:rsidDel="00000000" w:rsidR="00000000" w:rsidRPr="00000000">
                <w:rPr>
                  <w:vertAlign w:val="superscript"/>
                  <w:rtl w:val="0"/>
                </w:rPr>
                <w:t xml:space="preserve">QS</w:t>
              </w:r>
            </w:hyperlink>
            <w:r w:rsidDel="00000000" w:rsidR="00000000" w:rsidRPr="00000000">
              <w:rPr>
                <w:rtl w:val="0"/>
              </w:rPr>
              <w:t xml:space="preserve">: A nifty [</w:t>
            </w:r>
            <w:hyperlink w:anchor="np3h8u4rk4zb">
              <w:r w:rsidDel="00000000" w:rsidR="00000000" w:rsidRPr="00000000">
                <w:rPr>
                  <w:rtl w:val="0"/>
                </w:rPr>
                <w:t xml:space="preserve">MA.20</w:t>
              </w:r>
            </w:hyperlink>
            <w:r w:rsidDel="00000000" w:rsidR="00000000" w:rsidRPr="00000000">
              <w:rPr>
                <w:rtl w:val="0"/>
              </w:rPr>
              <w:t xml:space="preserve">]-based nomogram using BMI, extent of axillary dissection, and extent of axillary radiation can be added to your armamentarium for estimating individualized risk of lymphedema.</w:t>
            </w:r>
          </w:p>
          <w:p w:rsidR="00000000" w:rsidDel="00000000" w:rsidP="00000000" w:rsidRDefault="00000000" w:rsidRPr="00000000" w14:paraId="00000F1F">
            <w:pPr>
              <w:numPr>
                <w:ilvl w:val="0"/>
                <w:numId w:val="133"/>
              </w:numPr>
              <w:spacing w:line="240" w:lineRule="auto"/>
            </w:pPr>
            <w:r w:rsidDel="00000000" w:rsidR="00000000" w:rsidRPr="00000000">
              <w:rPr>
                <w:rtl w:val="0"/>
              </w:rPr>
              <w:t xml:space="preserve">RNI designed to omit dissected axilla (i.e., I and II) except in women w 4+ nodes or fewer than 10 nodes dissected.</w:t>
            </w:r>
          </w:p>
          <w:p w:rsidR="00000000" w:rsidDel="00000000" w:rsidP="00000000" w:rsidRDefault="00000000" w:rsidRPr="00000000" w14:paraId="00000F20">
            <w:pPr>
              <w:numPr>
                <w:ilvl w:val="1"/>
                <w:numId w:val="133"/>
              </w:numPr>
              <w:spacing w:line="240" w:lineRule="auto"/>
              <w:ind w:left="1440" w:hanging="360"/>
            </w:pPr>
            <w:r w:rsidDel="00000000" w:rsidR="00000000" w:rsidRPr="00000000">
              <w:rPr>
                <w:rtl w:val="0"/>
              </w:rPr>
              <w:t xml:space="preserve">Risk factors include BMI, number of nodes dissected, and extent of axillary irradiation (none, limited, extensive).</w:t>
            </w:r>
          </w:p>
          <w:p w:rsidR="00000000" w:rsidDel="00000000" w:rsidP="00000000" w:rsidRDefault="00000000" w:rsidRPr="00000000" w14:paraId="00000F21">
            <w:pPr>
              <w:numPr>
                <w:ilvl w:val="0"/>
                <w:numId w:val="133"/>
              </w:numPr>
              <w:spacing w:line="240" w:lineRule="auto"/>
            </w:pPr>
            <w:r w:rsidDel="00000000" w:rsidR="00000000" w:rsidRPr="00000000">
              <w:rPr>
                <w:rFonts w:ascii="Cardo" w:cs="Cardo" w:eastAsia="Cardo" w:hAnsi="Cardo"/>
                <w:rtl w:val="0"/>
              </w:rPr>
              <w:t xml:space="preserve">Overall lymphedema risk LR / IR / HR of &lt; 5→ 5-10→ ≥ 10%.</w:t>
            </w:r>
          </w:p>
          <w:p w:rsidR="00000000" w:rsidDel="00000000" w:rsidP="00000000" w:rsidRDefault="00000000" w:rsidRPr="00000000" w14:paraId="00000F22">
            <w:pPr>
              <w:numPr>
                <w:ilvl w:val="0"/>
                <w:numId w:val="133"/>
              </w:numPr>
              <w:spacing w:line="240" w:lineRule="auto"/>
            </w:pPr>
            <w:r w:rsidDel="00000000" w:rsidR="00000000" w:rsidRPr="00000000">
              <w:rPr>
                <w:rtl w:val="0"/>
              </w:rPr>
              <w:t xml:space="preserve">Women with low BMI, SLNB with fewer than 3 axillary, and no RNI have a very low risk of lymphedema.</w:t>
            </w:r>
          </w:p>
          <w:p w:rsidR="00000000" w:rsidDel="00000000" w:rsidP="00000000" w:rsidRDefault="00000000" w:rsidRPr="00000000" w14:paraId="00000F23">
            <w:pPr>
              <w:spacing w:line="240" w:lineRule="auto"/>
              <w:ind w:left="0" w:firstLine="0"/>
              <w:rPr/>
            </w:pPr>
            <w:r w:rsidDel="00000000" w:rsidR="00000000" w:rsidRPr="00000000">
              <w:rPr>
                <w:b w:val="1"/>
                <w:rtl w:val="0"/>
              </w:rPr>
              <w:t xml:space="preserve">Lymphedema and </w:t>
            </w:r>
            <w:r w:rsidDel="00000000" w:rsidR="00000000" w:rsidRPr="00000000">
              <w:rPr>
                <w:b w:val="1"/>
                <w:rtl w:val="0"/>
              </w:rPr>
              <w:t xml:space="preserve">ALTJ</w:t>
            </w:r>
            <w:r w:rsidDel="00000000" w:rsidR="00000000" w:rsidRPr="00000000">
              <w:rPr>
                <w:rtl w:val="0"/>
              </w:rPr>
              <w:t xml:space="preserve"> [</w:t>
            </w:r>
            <w:hyperlink r:id="rId843">
              <w:r w:rsidDel="00000000" w:rsidR="00000000" w:rsidRPr="00000000">
                <w:rPr>
                  <w:rtl w:val="0"/>
                </w:rPr>
                <w:t xml:space="preserve">Gross IJROBP '19</w:t>
              </w:r>
            </w:hyperlink>
            <w:r w:rsidDel="00000000" w:rsidR="00000000" w:rsidRPr="00000000">
              <w:rPr>
                <w:rtl w:val="0"/>
              </w:rPr>
              <w:t xml:space="preserve">]: </w:t>
            </w:r>
            <w:r w:rsidDel="00000000" w:rsidR="00000000" w:rsidRPr="00000000">
              <w:rPr>
                <w:b w:val="1"/>
                <w:rtl w:val="0"/>
              </w:rPr>
              <w:t xml:space="preserve">ALTJ Dmin &lt; 38.6 Gy</w:t>
            </w:r>
            <w:r w:rsidDel="00000000" w:rsidR="00000000" w:rsidRPr="00000000">
              <w:rPr>
                <w:rtl w:val="0"/>
              </w:rPr>
              <w:t xml:space="preserve">.</w:t>
            </w:r>
          </w:p>
          <w:p w:rsidR="00000000" w:rsidDel="00000000" w:rsidP="00000000" w:rsidRDefault="00000000" w:rsidRPr="00000000" w14:paraId="00000F24">
            <w:pPr>
              <w:spacing w:line="240" w:lineRule="auto"/>
              <w:ind w:left="0" w:firstLine="0"/>
              <w:rPr/>
            </w:pPr>
            <w:r w:rsidDel="00000000" w:rsidR="00000000" w:rsidRPr="00000000">
              <w:rPr>
                <w:rtl w:val="0"/>
              </w:rPr>
              <w:t xml:space="preserve">TBL</w:t>
            </w:r>
            <w:r w:rsidDel="00000000" w:rsidR="00000000" w:rsidRPr="00000000">
              <w:rPr>
                <w:rtl w:val="0"/>
              </w:rPr>
              <w:t xml:space="preserve"> </w:t>
            </w:r>
            <w:hyperlink r:id="rId844">
              <w:r w:rsidDel="00000000" w:rsidR="00000000" w:rsidRPr="00000000">
                <w:rPr>
                  <w:vertAlign w:val="superscript"/>
                  <w:rtl w:val="0"/>
                </w:rPr>
                <w:t xml:space="preserve">QS</w:t>
              </w:r>
            </w:hyperlink>
            <w:r w:rsidDel="00000000" w:rsidR="00000000" w:rsidRPr="00000000">
              <w:rPr>
                <w:rtl w:val="0"/>
              </w:rPr>
              <w:t xml:space="preserve">:</w:t>
            </w:r>
            <w:r w:rsidDel="00000000" w:rsidR="00000000" w:rsidRPr="00000000">
              <w:rPr>
                <w:rtl w:val="0"/>
              </w:rPr>
              <w:t xml:space="preserve"> Minimizing </w:t>
            </w:r>
            <w:r w:rsidDel="00000000" w:rsidR="00000000" w:rsidRPr="00000000">
              <w:rPr>
                <w:rtl w:val="0"/>
              </w:rPr>
              <w:t xml:space="preserve">dose</w:t>
            </w:r>
            <w:r w:rsidDel="00000000" w:rsidR="00000000" w:rsidRPr="00000000">
              <w:rPr>
                <w:rtl w:val="0"/>
              </w:rPr>
              <w:t xml:space="preserve"> specifically to the region of the axillary-lateral thoracic junction is associated with a lower risk of lymphedema in women receiving radiation for breast cancer.</w:t>
            </w:r>
          </w:p>
          <w:p w:rsidR="00000000" w:rsidDel="00000000" w:rsidP="00000000" w:rsidRDefault="00000000" w:rsidRPr="00000000" w14:paraId="00000F25">
            <w:pPr>
              <w:numPr>
                <w:ilvl w:val="0"/>
                <w:numId w:val="125"/>
              </w:numPr>
              <w:spacing w:line="240" w:lineRule="auto"/>
              <w:rPr>
                <w:u w:val="none"/>
              </w:rPr>
            </w:pPr>
            <w:r w:rsidDel="00000000" w:rsidR="00000000" w:rsidRPr="00000000">
              <w:rPr>
                <w:rtl w:val="0"/>
              </w:rPr>
              <w:t xml:space="preserve">265 women. Axillary-Lateral Thoracic vessel Juncture (ALTJ, superior to level I). Most </w:t>
            </w:r>
            <w:r w:rsidDel="00000000" w:rsidR="00000000" w:rsidRPr="00000000">
              <w:rPr>
                <w:rtl w:val="0"/>
              </w:rPr>
              <w:t xml:space="preserve">had ALND</w:t>
            </w:r>
            <w:r w:rsidDel="00000000" w:rsidR="00000000" w:rsidRPr="00000000">
              <w:rPr>
                <w:rtl w:val="0"/>
              </w:rPr>
              <w:t xml:space="preserve">.</w:t>
            </w:r>
          </w:p>
          <w:p w:rsidR="00000000" w:rsidDel="00000000" w:rsidP="00000000" w:rsidRDefault="00000000" w:rsidRPr="00000000" w14:paraId="00000F26">
            <w:pPr>
              <w:numPr>
                <w:ilvl w:val="0"/>
                <w:numId w:val="125"/>
              </w:numPr>
              <w:spacing w:line="240" w:lineRule="auto"/>
              <w:rPr>
                <w:u w:val="none"/>
              </w:rPr>
            </w:pPr>
            <w:r w:rsidDel="00000000" w:rsidR="00000000" w:rsidRPr="00000000">
              <w:rPr>
                <w:rtl w:val="0"/>
              </w:rPr>
              <w:t xml:space="preserve">Optimal metric for </w:t>
            </w:r>
            <w:r w:rsidDel="00000000" w:rsidR="00000000" w:rsidRPr="00000000">
              <w:rPr>
                <w:rtl w:val="0"/>
              </w:rPr>
              <w:t xml:space="preserve">ALTJ</w:t>
            </w:r>
            <w:r w:rsidDel="00000000" w:rsidR="00000000" w:rsidRPr="00000000">
              <w:rPr>
                <w:rtl w:val="0"/>
              </w:rPr>
              <w:t xml:space="preserve"> appeared to be D</w:t>
            </w:r>
            <w:r w:rsidDel="00000000" w:rsidR="00000000" w:rsidRPr="00000000">
              <w:rPr>
                <w:vertAlign w:val="subscript"/>
                <w:rtl w:val="0"/>
              </w:rPr>
              <w:t xml:space="preserve">min</w:t>
            </w:r>
            <w:r w:rsidDel="00000000" w:rsidR="00000000" w:rsidRPr="00000000">
              <w:rPr>
                <w:rFonts w:ascii="Cardo" w:cs="Cardo" w:eastAsia="Cardo" w:hAnsi="Cardo"/>
                <w:rtl w:val="0"/>
              </w:rPr>
              <w:t xml:space="preserve"> &lt; 38.6 Gy: 3y lymphedema risk 6→ 37%. </w:t>
            </w:r>
          </w:p>
          <w:p w:rsidR="00000000" w:rsidDel="00000000" w:rsidP="00000000" w:rsidRDefault="00000000" w:rsidRPr="00000000" w14:paraId="00000F27">
            <w:pPr>
              <w:spacing w:line="240" w:lineRule="auto"/>
              <w:ind w:left="0" w:firstLine="0"/>
              <w:rPr/>
            </w:pPr>
            <w:r w:rsidDel="00000000" w:rsidR="00000000" w:rsidRPr="00000000">
              <w:rPr>
                <w:b w:val="1"/>
                <w:rtl w:val="0"/>
              </w:rPr>
              <w:t xml:space="preserve">Lymphedema risk and impa</w:t>
            </w:r>
            <w:r w:rsidDel="00000000" w:rsidR="00000000" w:rsidRPr="00000000">
              <w:rPr>
                <w:b w:val="1"/>
                <w:rtl w:val="0"/>
              </w:rPr>
              <w:t xml:space="preserve">ct of RNI</w:t>
            </w:r>
            <w:r w:rsidDel="00000000" w:rsidR="00000000" w:rsidRPr="00000000">
              <w:rPr>
                <w:rtl w:val="0"/>
              </w:rPr>
              <w:t xml:space="preserve"> [</w:t>
            </w:r>
            <w:hyperlink r:id="rId845">
              <w:r w:rsidDel="00000000" w:rsidR="00000000" w:rsidRPr="00000000">
                <w:rPr>
                  <w:rtl w:val="0"/>
                </w:rPr>
                <w:t xml:space="preserve">Naoum ASTRO '19</w:t>
              </w:r>
            </w:hyperlink>
            <w:r w:rsidDel="00000000" w:rsidR="00000000" w:rsidRPr="00000000">
              <w:rPr>
                <w:rtl w:val="0"/>
              </w:rPr>
              <w:t xml:space="preserve">]: Prospective. SLNB / + RNI / ALND / + RNI.</w:t>
            </w:r>
          </w:p>
          <w:p w:rsidR="00000000" w:rsidDel="00000000" w:rsidP="00000000" w:rsidRDefault="00000000" w:rsidRPr="00000000" w14:paraId="00000F28">
            <w:pPr>
              <w:numPr>
                <w:ilvl w:val="0"/>
                <w:numId w:val="45"/>
              </w:numPr>
              <w:spacing w:line="240" w:lineRule="auto"/>
              <w:rPr/>
            </w:pPr>
            <w:r w:rsidDel="00000000" w:rsidR="00000000" w:rsidRPr="00000000">
              <w:rPr>
                <w:rtl w:val="0"/>
              </w:rPr>
              <w:t xml:space="preserve">1,811 pts with at least 3 arm measurements. 2005-2018. MFU 4.5y.</w:t>
            </w:r>
          </w:p>
          <w:p w:rsidR="00000000" w:rsidDel="00000000" w:rsidP="00000000" w:rsidRDefault="00000000" w:rsidRPr="00000000" w14:paraId="00000F29">
            <w:pPr>
              <w:numPr>
                <w:ilvl w:val="1"/>
                <w:numId w:val="45"/>
              </w:numPr>
              <w:spacing w:line="240" w:lineRule="auto"/>
              <w:ind w:left="1440" w:hanging="360"/>
              <w:rPr/>
            </w:pPr>
            <w:r w:rsidDel="00000000" w:rsidR="00000000" w:rsidRPr="00000000">
              <w:rPr>
                <w:rtl w:val="0"/>
              </w:rPr>
              <w:t xml:space="preserve">Exclusion: NAC, bilateral breast cancer, lack of axillary surgery.</w:t>
            </w:r>
          </w:p>
          <w:p w:rsidR="00000000" w:rsidDel="00000000" w:rsidP="00000000" w:rsidRDefault="00000000" w:rsidRPr="00000000" w14:paraId="00000F2A">
            <w:pPr>
              <w:numPr>
                <w:ilvl w:val="0"/>
                <w:numId w:val="45"/>
              </w:numPr>
              <w:spacing w:line="240" w:lineRule="auto"/>
              <w:rPr>
                <w:u w:val="none"/>
              </w:rPr>
            </w:pPr>
            <w:r w:rsidDel="00000000" w:rsidR="00000000" w:rsidRPr="00000000">
              <w:rPr>
                <w:rFonts w:ascii="Gungsuh" w:cs="Gungsuh" w:eastAsia="Gungsuh" w:hAnsi="Gungsuh"/>
                <w:rtl w:val="0"/>
              </w:rPr>
              <w:t xml:space="preserve">Breast cancer related lymphedema = ≥ 10% relative arm-volume increase arising &gt; 3 mo postoperatively.</w:t>
            </w:r>
          </w:p>
          <w:p w:rsidR="00000000" w:rsidDel="00000000" w:rsidP="00000000" w:rsidRDefault="00000000" w:rsidRPr="00000000" w14:paraId="00000F2B">
            <w:pPr>
              <w:numPr>
                <w:ilvl w:val="0"/>
                <w:numId w:val="45"/>
              </w:numPr>
              <w:spacing w:line="240" w:lineRule="auto"/>
              <w:rPr>
                <w:u w:val="none"/>
              </w:rPr>
            </w:pPr>
            <w:r w:rsidDel="00000000" w:rsidR="00000000" w:rsidRPr="00000000">
              <w:rPr>
                <w:rtl w:val="0"/>
              </w:rPr>
              <w:t xml:space="preserve">5y incidence of lymphedema for SLNB ± </w:t>
            </w:r>
            <w:r w:rsidDel="00000000" w:rsidR="00000000" w:rsidRPr="00000000">
              <w:rPr>
                <w:rtl w:val="0"/>
              </w:rPr>
              <w:t xml:space="preserve">RNI</w:t>
            </w:r>
            <w:r w:rsidDel="00000000" w:rsidR="00000000" w:rsidRPr="00000000">
              <w:rPr>
                <w:rFonts w:ascii="Cardo" w:cs="Cardo" w:eastAsia="Cardo" w:hAnsi="Cardo"/>
                <w:rtl w:val="0"/>
              </w:rPr>
              <w:t xml:space="preserve"> / ALND ± RNI of 8→ 11→ 29→ 39% </w:t>
            </w:r>
          </w:p>
          <w:p w:rsidR="00000000" w:rsidDel="00000000" w:rsidP="00000000" w:rsidRDefault="00000000" w:rsidRPr="00000000" w14:paraId="00000F2C">
            <w:pPr>
              <w:numPr>
                <w:ilvl w:val="0"/>
                <w:numId w:val="45"/>
              </w:numPr>
              <w:spacing w:line="240" w:lineRule="auto"/>
              <w:rPr>
                <w:u w:val="none"/>
              </w:rPr>
            </w:pPr>
            <w:r w:rsidDel="00000000" w:rsidR="00000000" w:rsidRPr="00000000">
              <w:rPr>
                <w:rtl w:val="0"/>
              </w:rPr>
              <w:t xml:space="preserve">The difference between the addition of RNI to SLNB or ALND was not statistically significant. </w:t>
            </w:r>
          </w:p>
          <w:p w:rsidR="00000000" w:rsidDel="00000000" w:rsidP="00000000" w:rsidRDefault="00000000" w:rsidRPr="00000000" w14:paraId="00000F2D">
            <w:pPr>
              <w:numPr>
                <w:ilvl w:val="0"/>
                <w:numId w:val="45"/>
              </w:numPr>
              <w:spacing w:line="240" w:lineRule="auto"/>
              <w:rPr>
                <w:u w:val="none"/>
              </w:rPr>
            </w:pPr>
            <w:r w:rsidDel="00000000" w:rsidR="00000000" w:rsidRPr="00000000">
              <w:rPr>
                <w:rtl w:val="0"/>
              </w:rPr>
              <w:t xml:space="preserve">Rates continue to increase after 5y. </w:t>
            </w:r>
          </w:p>
        </w:tc>
      </w:tr>
    </w:tbl>
    <w:p w:rsidR="00000000" w:rsidDel="00000000" w:rsidP="00000000" w:rsidRDefault="00000000" w:rsidRPr="00000000" w14:paraId="00000F2E">
      <w:pPr>
        <w:spacing w:line="240" w:lineRule="auto"/>
        <w:ind w:left="0" w:firstLine="0"/>
        <w:rPr/>
      </w:pPr>
      <w:r w:rsidDel="00000000" w:rsidR="00000000" w:rsidRPr="00000000">
        <w:rPr>
          <w:rtl w:val="0"/>
        </w:rPr>
      </w:r>
    </w:p>
    <w:tbl>
      <w:tblPr>
        <w:tblStyle w:val="Table6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2F">
            <w:pPr>
              <w:pStyle w:val="Heading2"/>
              <w:widowControl w:val="0"/>
              <w:ind w:left="0" w:firstLine="0"/>
              <w:rPr/>
            </w:pPr>
            <w:bookmarkStart w:colFirst="0" w:colLast="0" w:name="_m77zqjedo7" w:id="258"/>
            <w:bookmarkEnd w:id="258"/>
            <w:hyperlink w:anchor="_2658cl4zyefd">
              <w:r w:rsidDel="00000000" w:rsidR="00000000" w:rsidRPr="00000000">
                <w:rPr>
                  <w:rtl w:val="0"/>
                </w:rPr>
                <w:t xml:space="preserve">Reconstruction complications</w:t>
              </w:r>
            </w:hyperlink>
            <w:r w:rsidDel="00000000" w:rsidR="00000000" w:rsidRPr="00000000">
              <w:rPr>
                <w:rtl w:val="0"/>
              </w:rPr>
            </w:r>
          </w:p>
          <w:p w:rsidR="00000000" w:rsidDel="00000000" w:rsidP="00000000" w:rsidRDefault="00000000" w:rsidRPr="00000000" w14:paraId="00000F30">
            <w:pPr>
              <w:ind w:left="0" w:firstLine="0"/>
              <w:rPr/>
            </w:pPr>
            <w:r w:rsidDel="00000000" w:rsidR="00000000" w:rsidRPr="00000000">
              <w:rPr>
                <w:rtl w:val="0"/>
              </w:rPr>
              <w:t xml:space="preserve">See the [</w:t>
            </w:r>
            <w:hyperlink w:anchor="_qmtzz7lgjk35">
              <w:r w:rsidDel="00000000" w:rsidR="00000000" w:rsidRPr="00000000">
                <w:rPr>
                  <w:sz w:val="19"/>
                  <w:szCs w:val="19"/>
                  <w:rtl w:val="0"/>
                </w:rPr>
                <w:t xml:space="preserve">Reconstruction Options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F31">
            <w:pPr>
              <w:ind w:left="0" w:firstLine="0"/>
              <w:rPr/>
            </w:pPr>
            <w:r w:rsidDel="00000000" w:rsidR="00000000" w:rsidRPr="00000000">
              <w:rPr>
                <w:rtl w:val="0"/>
              </w:rPr>
              <w:t xml:space="preserve">Integration of Breast Reconstruction and PMRT [</w:t>
            </w:r>
            <w:hyperlink r:id="rId846">
              <w:r w:rsidDel="00000000" w:rsidR="00000000" w:rsidRPr="00000000">
                <w:rPr>
                  <w:rtl w:val="0"/>
                </w:rPr>
                <w:t xml:space="preserve">Shumway, Momoh, Sabel and Jagsi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32">
            <w:pPr>
              <w:numPr>
                <w:ilvl w:val="0"/>
                <w:numId w:val="133"/>
              </w:numPr>
              <w:spacing w:line="240" w:lineRule="auto"/>
              <w:rPr>
                <w:b w:val="1"/>
              </w:rPr>
            </w:pPr>
            <w:r w:rsidDel="00000000" w:rsidR="00000000" w:rsidRPr="00000000">
              <w:rPr>
                <w:b w:val="1"/>
                <w:rtl w:val="0"/>
              </w:rPr>
              <w:t xml:space="preserve">Baker Classification of Capsular Contracture</w:t>
            </w:r>
          </w:p>
          <w:p w:rsidR="00000000" w:rsidDel="00000000" w:rsidP="00000000" w:rsidRDefault="00000000" w:rsidRPr="00000000" w14:paraId="00000F33">
            <w:pPr>
              <w:numPr>
                <w:ilvl w:val="1"/>
                <w:numId w:val="133"/>
              </w:numPr>
              <w:spacing w:line="240" w:lineRule="auto"/>
              <w:ind w:left="1440" w:hanging="360"/>
            </w:pPr>
            <w:r w:rsidDel="00000000" w:rsidR="00000000" w:rsidRPr="00000000">
              <w:rPr>
                <w:rtl w:val="0"/>
              </w:rPr>
              <w:t xml:space="preserve">Class IA: Natural</w:t>
            </w:r>
          </w:p>
          <w:p w:rsidR="00000000" w:rsidDel="00000000" w:rsidP="00000000" w:rsidRDefault="00000000" w:rsidRPr="00000000" w14:paraId="00000F34">
            <w:pPr>
              <w:numPr>
                <w:ilvl w:val="1"/>
                <w:numId w:val="133"/>
              </w:numPr>
              <w:spacing w:line="240" w:lineRule="auto"/>
              <w:ind w:left="1440" w:hanging="360"/>
            </w:pPr>
            <w:r w:rsidDel="00000000" w:rsidR="00000000" w:rsidRPr="00000000">
              <w:rPr>
                <w:rtl w:val="0"/>
              </w:rPr>
              <w:t xml:space="preserve">Class IB: Soft, detectable on exam.</w:t>
            </w:r>
          </w:p>
          <w:p w:rsidR="00000000" w:rsidDel="00000000" w:rsidP="00000000" w:rsidRDefault="00000000" w:rsidRPr="00000000" w14:paraId="00000F35">
            <w:pPr>
              <w:numPr>
                <w:ilvl w:val="1"/>
                <w:numId w:val="133"/>
              </w:numPr>
              <w:spacing w:line="240" w:lineRule="auto"/>
              <w:ind w:left="1440" w:hanging="360"/>
            </w:pPr>
            <w:r w:rsidDel="00000000" w:rsidR="00000000" w:rsidRPr="00000000">
              <w:rPr>
                <w:rtl w:val="0"/>
              </w:rPr>
              <w:t xml:space="preserve">Class II: Mildly firm.</w:t>
            </w:r>
          </w:p>
          <w:p w:rsidR="00000000" w:rsidDel="00000000" w:rsidP="00000000" w:rsidRDefault="00000000" w:rsidRPr="00000000" w14:paraId="00000F36">
            <w:pPr>
              <w:numPr>
                <w:ilvl w:val="1"/>
                <w:numId w:val="133"/>
              </w:numPr>
              <w:spacing w:line="240" w:lineRule="auto"/>
              <w:ind w:left="1440" w:hanging="360"/>
            </w:pPr>
            <w:r w:rsidDel="00000000" w:rsidR="00000000" w:rsidRPr="00000000">
              <w:rPr>
                <w:rtl w:val="0"/>
              </w:rPr>
              <w:t xml:space="preserve">Class III: Moderately firm.</w:t>
            </w:r>
          </w:p>
          <w:p w:rsidR="00000000" w:rsidDel="00000000" w:rsidP="00000000" w:rsidRDefault="00000000" w:rsidRPr="00000000" w14:paraId="00000F37">
            <w:pPr>
              <w:numPr>
                <w:ilvl w:val="1"/>
                <w:numId w:val="133"/>
              </w:numPr>
              <w:spacing w:line="240" w:lineRule="auto"/>
              <w:ind w:left="1440" w:hanging="360"/>
            </w:pPr>
            <w:r w:rsidDel="00000000" w:rsidR="00000000" w:rsidRPr="00000000">
              <w:rPr>
                <w:b w:val="1"/>
                <w:rtl w:val="0"/>
              </w:rPr>
              <w:t xml:space="preserve">Class IV</w:t>
            </w:r>
            <w:r w:rsidDel="00000000" w:rsidR="00000000" w:rsidRPr="00000000">
              <w:rPr>
                <w:rtl w:val="0"/>
              </w:rPr>
              <w:t xml:space="preserve">: </w:t>
            </w:r>
            <w:r w:rsidDel="00000000" w:rsidR="00000000" w:rsidRPr="00000000">
              <w:rPr>
                <w:b w:val="1"/>
                <w:rtl w:val="0"/>
              </w:rPr>
              <w:t xml:space="preserve">Severe contracture</w:t>
            </w:r>
            <w:r w:rsidDel="00000000" w:rsidR="00000000" w:rsidRPr="00000000">
              <w:rPr>
                <w:rtl w:val="0"/>
              </w:rPr>
              <w:t xml:space="preserve">.</w:t>
            </w:r>
          </w:p>
          <w:p w:rsidR="00000000" w:rsidDel="00000000" w:rsidP="00000000" w:rsidRDefault="00000000" w:rsidRPr="00000000" w14:paraId="00000F38">
            <w:pPr>
              <w:numPr>
                <w:ilvl w:val="0"/>
                <w:numId w:val="133"/>
              </w:numPr>
              <w:spacing w:line="240" w:lineRule="auto"/>
              <w:rPr>
                <w:u w:val="none"/>
              </w:rPr>
            </w:pPr>
            <w:r w:rsidDel="00000000" w:rsidR="00000000" w:rsidRPr="00000000">
              <w:rPr>
                <w:rtl w:val="0"/>
              </w:rPr>
              <w:t xml:space="preserve">General: </w:t>
            </w:r>
          </w:p>
          <w:p w:rsidR="00000000" w:rsidDel="00000000" w:rsidP="00000000" w:rsidRDefault="00000000" w:rsidRPr="00000000" w14:paraId="00000F39">
            <w:pPr>
              <w:numPr>
                <w:ilvl w:val="1"/>
                <w:numId w:val="133"/>
              </w:numPr>
              <w:spacing w:line="240" w:lineRule="auto"/>
              <w:ind w:left="1440" w:hanging="360"/>
            </w:pPr>
            <w:r w:rsidDel="00000000" w:rsidR="00000000" w:rsidRPr="00000000">
              <w:rPr>
                <w:rtl w:val="0"/>
              </w:rPr>
              <w:t xml:space="preserve">In pts with initial skin involvement, all reconstruction should be delayed until after RT.</w:t>
            </w:r>
          </w:p>
          <w:p w:rsidR="00000000" w:rsidDel="00000000" w:rsidP="00000000" w:rsidRDefault="00000000" w:rsidRPr="00000000" w14:paraId="00000F3A">
            <w:pPr>
              <w:numPr>
                <w:ilvl w:val="1"/>
                <w:numId w:val="133"/>
              </w:numPr>
              <w:spacing w:line="240" w:lineRule="auto"/>
              <w:ind w:left="1440" w:hanging="360"/>
              <w:rPr>
                <w:u w:val="none"/>
              </w:rPr>
            </w:pPr>
            <w:r w:rsidDel="00000000" w:rsidR="00000000" w:rsidRPr="00000000">
              <w:rPr>
                <w:rtl w:val="0"/>
              </w:rPr>
              <w:t xml:space="preserve">Boost does not appear to benefit LC in PMRT pts, even in LVSI subset, instead increasing toxicity.</w:t>
            </w:r>
          </w:p>
          <w:p w:rsidR="00000000" w:rsidDel="00000000" w:rsidP="00000000" w:rsidRDefault="00000000" w:rsidRPr="00000000" w14:paraId="00000F3B">
            <w:pPr>
              <w:numPr>
                <w:ilvl w:val="1"/>
                <w:numId w:val="133"/>
              </w:numPr>
              <w:spacing w:line="240" w:lineRule="auto"/>
              <w:ind w:left="1440" w:hanging="360"/>
              <w:rPr>
                <w:u w:val="none"/>
              </w:rPr>
            </w:pPr>
            <w:r w:rsidDel="00000000" w:rsidR="00000000" w:rsidRPr="00000000">
              <w:rPr>
                <w:rtl w:val="0"/>
              </w:rPr>
              <w:t xml:space="preserve">Strategies to reduce infection may dec reconstruction failure, immediate recon may require surgery prior to RT.</w:t>
            </w:r>
          </w:p>
          <w:p w:rsidR="00000000" w:rsidDel="00000000" w:rsidP="00000000" w:rsidRDefault="00000000" w:rsidRPr="00000000" w14:paraId="00000F3C">
            <w:pPr>
              <w:numPr>
                <w:ilvl w:val="1"/>
                <w:numId w:val="133"/>
              </w:numPr>
              <w:spacing w:line="240" w:lineRule="auto"/>
              <w:ind w:left="1440" w:hanging="360"/>
            </w:pPr>
            <w:r w:rsidDel="00000000" w:rsidR="00000000" w:rsidRPr="00000000">
              <w:rPr>
                <w:b w:val="1"/>
                <w:rtl w:val="0"/>
              </w:rPr>
              <w:t xml:space="preserve">Implant reconstruction </w:t>
            </w:r>
            <w:r w:rsidDel="00000000" w:rsidR="00000000" w:rsidRPr="00000000">
              <w:rPr>
                <w:rtl w:val="0"/>
              </w:rPr>
              <w:t xml:space="preserve">for skinnier or athletic women who don't wish for tissue transfer.</w:t>
            </w:r>
          </w:p>
          <w:p w:rsidR="00000000" w:rsidDel="00000000" w:rsidP="00000000" w:rsidRDefault="00000000" w:rsidRPr="00000000" w14:paraId="00000F3D">
            <w:pPr>
              <w:numPr>
                <w:ilvl w:val="2"/>
                <w:numId w:val="133"/>
              </w:numPr>
              <w:spacing w:line="240" w:lineRule="auto"/>
              <w:ind w:left="2160" w:hanging="360"/>
            </w:pPr>
            <w:r w:rsidDel="00000000" w:rsidR="00000000" w:rsidRPr="00000000">
              <w:rPr>
                <w:u w:val="single"/>
                <w:rtl w:val="0"/>
              </w:rPr>
              <w:t xml:space="preserve">Timing of Implant exchange after RT</w:t>
            </w:r>
            <w:r w:rsidDel="00000000" w:rsidR="00000000" w:rsidRPr="00000000">
              <w:rPr>
                <w:rtl w:val="0"/>
              </w:rPr>
              <w:t xml:space="preserve">: One study suggests</w:t>
            </w:r>
            <w:r w:rsidDel="00000000" w:rsidR="00000000" w:rsidRPr="00000000">
              <w:rPr>
                <w:rFonts w:ascii="Gungsuh" w:cs="Gungsuh" w:eastAsia="Gungsuh" w:hAnsi="Gungsuh"/>
                <w:b w:val="1"/>
                <w:rtl w:val="0"/>
              </w:rPr>
              <w:t xml:space="preserve"> ≥ 6 mo delay</w:t>
            </w:r>
            <w:r w:rsidDel="00000000" w:rsidR="00000000" w:rsidRPr="00000000">
              <w:rPr>
                <w:rtl w:val="0"/>
              </w:rPr>
              <w:t xml:space="preserve"> adequate:</w:t>
            </w:r>
          </w:p>
          <w:p w:rsidR="00000000" w:rsidDel="00000000" w:rsidP="00000000" w:rsidRDefault="00000000" w:rsidRPr="00000000" w14:paraId="00000F3E">
            <w:pPr>
              <w:numPr>
                <w:ilvl w:val="3"/>
                <w:numId w:val="133"/>
              </w:numPr>
              <w:spacing w:line="240" w:lineRule="auto"/>
              <w:ind w:left="2880" w:hanging="360"/>
            </w:pPr>
            <w:r w:rsidDel="00000000" w:rsidR="00000000" w:rsidRPr="00000000">
              <w:rPr>
                <w:rFonts w:ascii="Cardo" w:cs="Cardo" w:eastAsia="Cardo" w:hAnsi="Cardo"/>
                <w:rtl w:val="0"/>
              </w:rPr>
              <w:t xml:space="preserve">Implant failures for exchange ± 6 mo of 8→ 22% [</w:t>
            </w:r>
            <w:hyperlink r:id="rId847">
              <w:r w:rsidDel="00000000" w:rsidR="00000000" w:rsidRPr="00000000">
                <w:rPr>
                  <w:rtl w:val="0"/>
                </w:rPr>
                <w:t xml:space="preserve">Peled PRSJ '12</w:t>
              </w:r>
            </w:hyperlink>
            <w:r w:rsidDel="00000000" w:rsidR="00000000" w:rsidRPr="00000000">
              <w:rPr>
                <w:rtl w:val="0"/>
              </w:rPr>
              <w:t xml:space="preserve">].</w:t>
            </w:r>
          </w:p>
          <w:p w:rsidR="00000000" w:rsidDel="00000000" w:rsidP="00000000" w:rsidRDefault="00000000" w:rsidRPr="00000000" w14:paraId="00000F3F">
            <w:pPr>
              <w:numPr>
                <w:ilvl w:val="2"/>
                <w:numId w:val="133"/>
              </w:numPr>
              <w:spacing w:line="240" w:lineRule="auto"/>
              <w:ind w:left="2160" w:hanging="360"/>
            </w:pPr>
            <w:r w:rsidDel="00000000" w:rsidR="00000000" w:rsidRPr="00000000">
              <w:rPr>
                <w:rtl w:val="0"/>
              </w:rPr>
              <w:t xml:space="preserve">Permanent implant after RT may be best, as capsulotomy may be performed at time of exchange.</w:t>
            </w:r>
          </w:p>
          <w:p w:rsidR="00000000" w:rsidDel="00000000" w:rsidP="00000000" w:rsidRDefault="00000000" w:rsidRPr="00000000" w14:paraId="00000F40">
            <w:pPr>
              <w:numPr>
                <w:ilvl w:val="1"/>
                <w:numId w:val="133"/>
              </w:numPr>
              <w:spacing w:line="240" w:lineRule="auto"/>
              <w:ind w:left="1440" w:hanging="360"/>
            </w:pPr>
            <w:r w:rsidDel="00000000" w:rsidR="00000000" w:rsidRPr="00000000">
              <w:rPr>
                <w:b w:val="1"/>
                <w:rtl w:val="0"/>
              </w:rPr>
              <w:t xml:space="preserve">Autologous reconstruction should be performed after RT</w:t>
            </w:r>
            <w:r w:rsidDel="00000000" w:rsidR="00000000" w:rsidRPr="00000000">
              <w:rPr>
                <w:rtl w:val="0"/>
              </w:rPr>
              <w:t xml:space="preserve"> (Per NCCN).</w:t>
            </w:r>
          </w:p>
          <w:p w:rsidR="00000000" w:rsidDel="00000000" w:rsidP="00000000" w:rsidRDefault="00000000" w:rsidRPr="00000000" w14:paraId="00000F41">
            <w:pPr>
              <w:numPr>
                <w:ilvl w:val="2"/>
                <w:numId w:val="133"/>
              </w:numPr>
              <w:spacing w:line="240" w:lineRule="auto"/>
              <w:ind w:left="2160" w:hanging="360"/>
            </w:pPr>
            <w:r w:rsidDel="00000000" w:rsidR="00000000" w:rsidRPr="00000000">
              <w:rPr>
                <w:u w:val="single"/>
                <w:rtl w:val="0"/>
              </w:rPr>
              <w:t xml:space="preserve">Timing of autologous after PMRT</w:t>
            </w:r>
            <w:r w:rsidDel="00000000" w:rsidR="00000000" w:rsidRPr="00000000">
              <w:rPr>
                <w:rtl w:val="0"/>
              </w:rPr>
              <w:t xml:space="preserve">: </w:t>
            </w:r>
            <w:r w:rsidDel="00000000" w:rsidR="00000000" w:rsidRPr="00000000">
              <w:rPr>
                <w:b w:val="1"/>
                <w:rtl w:val="0"/>
              </w:rPr>
              <w:t xml:space="preserve">Conflicting data</w:t>
            </w:r>
            <w:r w:rsidDel="00000000" w:rsidR="00000000" w:rsidRPr="00000000">
              <w:rPr>
                <w:rtl w:val="0"/>
              </w:rPr>
              <w:t xml:space="preserve">. One study: Less complications with &gt; 12 mo delay [</w:t>
            </w:r>
            <w:hyperlink r:id="rId848">
              <w:r w:rsidDel="00000000" w:rsidR="00000000" w:rsidRPr="00000000">
                <w:rPr>
                  <w:rtl w:val="0"/>
                </w:rPr>
                <w:t xml:space="preserve">Baumann PRCS '11</w:t>
              </w:r>
            </w:hyperlink>
            <w:r w:rsidDel="00000000" w:rsidR="00000000" w:rsidRPr="00000000">
              <w:rPr>
                <w:rtl w:val="0"/>
              </w:rPr>
              <w:t xml:space="preserve">], while another suggests no difference if ± 6 mo after PMRT [</w:t>
            </w:r>
            <w:hyperlink r:id="rId849">
              <w:r w:rsidDel="00000000" w:rsidR="00000000" w:rsidRPr="00000000">
                <w:rPr>
                  <w:rtl w:val="0"/>
                </w:rPr>
                <w:t xml:space="preserve">Momoh '12</w:t>
              </w:r>
            </w:hyperlink>
            <w:r w:rsidDel="00000000" w:rsidR="00000000" w:rsidRPr="00000000">
              <w:rPr>
                <w:rtl w:val="0"/>
              </w:rPr>
              <w:t xml:space="preserve">]. </w:t>
            </w:r>
          </w:p>
          <w:p w:rsidR="00000000" w:rsidDel="00000000" w:rsidP="00000000" w:rsidRDefault="00000000" w:rsidRPr="00000000" w14:paraId="00000F42">
            <w:pPr>
              <w:spacing w:line="240" w:lineRule="auto"/>
              <w:ind w:left="2160" w:firstLine="0"/>
              <w:rPr/>
            </w:pPr>
            <w:r w:rsidDel="00000000" w:rsidR="00000000" w:rsidRPr="00000000">
              <w:rPr>
                <w:rtl w:val="0"/>
              </w:rPr>
            </w:r>
          </w:p>
          <w:p w:rsidR="00000000" w:rsidDel="00000000" w:rsidP="00000000" w:rsidRDefault="00000000" w:rsidRPr="00000000" w14:paraId="00000F43">
            <w:pPr>
              <w:widowControl w:val="0"/>
              <w:spacing w:line="240" w:lineRule="auto"/>
              <w:ind w:left="0" w:firstLine="0"/>
              <w:jc w:val="center"/>
              <w:rPr>
                <w:b w:val="1"/>
              </w:rPr>
            </w:pPr>
            <w:r w:rsidDel="00000000" w:rsidR="00000000" w:rsidRPr="00000000">
              <w:rPr>
                <w:rtl w:val="0"/>
              </w:rPr>
              <w:t xml:space="preserve">"Although the risk of reconstructive failure is significantly higher for patients with tissue expander radiation compared to patients with permanent implant radiation, the aesthetic results and capsular contracture rates are slightly better. Patient reported outcomes do not differ between patients with tissue expander or permanent implant radiation." - Cordeiro '15</w:t>
            </w:r>
            <w:r w:rsidDel="00000000" w:rsidR="00000000" w:rsidRPr="00000000">
              <w:rPr>
                <w:rtl w:val="0"/>
              </w:rPr>
            </w:r>
          </w:p>
        </w:tc>
      </w:tr>
    </w:tbl>
    <w:p w:rsidR="00000000" w:rsidDel="00000000" w:rsidP="00000000" w:rsidRDefault="00000000" w:rsidRPr="00000000" w14:paraId="00000F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850">
        <w:r w:rsidDel="00000000" w:rsidR="00000000" w:rsidRPr="00000000">
          <w:rPr>
            <w:color w:val="1155cc"/>
            <w:u w:val="single"/>
          </w:rPr>
          <w:drawing>
            <wp:inline distB="114300" distT="114300" distL="114300" distR="114300">
              <wp:extent cx="6702171" cy="2240280"/>
              <wp:effectExtent b="12700" l="12700" r="12700" t="12700"/>
              <wp:docPr id="41" name="image35.png"/>
              <a:graphic>
                <a:graphicData uri="http://schemas.openxmlformats.org/drawingml/2006/picture">
                  <pic:pic>
                    <pic:nvPicPr>
                      <pic:cNvPr id="0" name="image35.png"/>
                      <pic:cNvPicPr preferRelativeResize="0"/>
                    </pic:nvPicPr>
                    <pic:blipFill>
                      <a:blip r:embed="rId851"/>
                      <a:srcRect b="0" l="0" r="0" t="0"/>
                      <a:stretch>
                        <a:fillRect/>
                      </a:stretch>
                    </pic:blipFill>
                    <pic:spPr>
                      <a:xfrm>
                        <a:off x="0" y="0"/>
                        <a:ext cx="6702171" cy="22402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852">
        <w:r w:rsidDel="00000000" w:rsidR="00000000" w:rsidRPr="00000000">
          <w:rPr>
            <w:color w:val="1155cc"/>
            <w:u w:val="single"/>
          </w:rPr>
          <w:drawing>
            <wp:inline distB="114300" distT="114300" distL="114300" distR="114300">
              <wp:extent cx="4425038" cy="2295144"/>
              <wp:effectExtent b="12700" l="12700" r="12700" t="12700"/>
              <wp:docPr id="27" name="image20.png"/>
              <a:graphic>
                <a:graphicData uri="http://schemas.openxmlformats.org/drawingml/2006/picture">
                  <pic:pic>
                    <pic:nvPicPr>
                      <pic:cNvPr id="0" name="image20.png"/>
                      <pic:cNvPicPr preferRelativeResize="0"/>
                    </pic:nvPicPr>
                    <pic:blipFill>
                      <a:blip r:embed="rId853"/>
                      <a:srcRect b="0" l="0" r="0" t="0"/>
                      <a:stretch>
                        <a:fillRect/>
                      </a:stretch>
                    </pic:blipFill>
                    <pic:spPr>
                      <a:xfrm>
                        <a:off x="0" y="0"/>
                        <a:ext cx="4425038" cy="2295144"/>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47">
      <w:pPr>
        <w:numPr>
          <w:ilvl w:val="0"/>
          <w:numId w:val="133"/>
        </w:numPr>
        <w:spacing w:line="240" w:lineRule="auto"/>
      </w:pPr>
      <w:r w:rsidDel="00000000" w:rsidR="00000000" w:rsidRPr="00000000">
        <w:rPr>
          <w:rtl w:val="0"/>
        </w:rPr>
        <w:t xml:space="preserve">Prospective [</w:t>
      </w:r>
      <w:hyperlink r:id="rId854">
        <w:r w:rsidDel="00000000" w:rsidR="00000000" w:rsidRPr="00000000">
          <w:rPr>
            <w:rtl w:val="0"/>
          </w:rPr>
          <w:t xml:space="preserve">Jagsi JNCI '18</w:t>
        </w:r>
      </w:hyperlink>
      <w:r w:rsidDel="00000000" w:rsidR="00000000" w:rsidRPr="00000000">
        <w:rPr>
          <w:rtl w:val="0"/>
        </w:rPr>
        <w:t xml:space="preserve">]: </w:t>
      </w:r>
      <w:r w:rsidDel="00000000" w:rsidR="00000000" w:rsidRPr="00000000">
        <w:rPr>
          <w:b w:val="1"/>
          <w:rtl w:val="0"/>
        </w:rPr>
        <w:t xml:space="preserve">Autologous vs. implant reconstruction ± PMRT</w:t>
      </w:r>
      <w:r w:rsidDel="00000000" w:rsidR="00000000" w:rsidRPr="00000000">
        <w:rPr>
          <w:rtl w:val="0"/>
        </w:rPr>
        <w:t xml:space="preserve">.</w:t>
      </w:r>
    </w:p>
    <w:p w:rsidR="00000000" w:rsidDel="00000000" w:rsidP="00000000" w:rsidRDefault="00000000" w:rsidRPr="00000000" w14:paraId="00000F48">
      <w:pPr>
        <w:spacing w:line="240" w:lineRule="auto"/>
        <w:ind w:firstLine="720"/>
        <w:rPr/>
      </w:pPr>
      <w:r w:rsidDel="00000000" w:rsidR="00000000" w:rsidRPr="00000000">
        <w:rPr>
          <w:rtl w:val="0"/>
        </w:rPr>
        <w:t xml:space="preserve">Implant-based reconstruction has a higher rate of reconstruction failure.</w:t>
      </w:r>
    </w:p>
    <w:p w:rsidR="00000000" w:rsidDel="00000000" w:rsidP="00000000" w:rsidRDefault="00000000" w:rsidRPr="00000000" w14:paraId="00000F49">
      <w:pPr>
        <w:numPr>
          <w:ilvl w:val="1"/>
          <w:numId w:val="133"/>
        </w:numPr>
        <w:spacing w:line="240" w:lineRule="auto"/>
        <w:ind w:left="1440" w:hanging="360"/>
      </w:pPr>
      <w:r w:rsidDel="00000000" w:rsidR="00000000" w:rsidRPr="00000000">
        <w:rPr>
          <w:rtl w:val="0"/>
        </w:rPr>
        <w:t xml:space="preserve">622 PMRT, 1625 no PMRT. 92% immediate overall, but 80% immediate if PMRT. At least 1y follow up. </w:t>
      </w:r>
    </w:p>
    <w:p w:rsidR="00000000" w:rsidDel="00000000" w:rsidP="00000000" w:rsidRDefault="00000000" w:rsidRPr="00000000" w14:paraId="00000F4A">
      <w:pPr>
        <w:numPr>
          <w:ilvl w:val="1"/>
          <w:numId w:val="133"/>
        </w:numPr>
        <w:spacing w:line="240" w:lineRule="auto"/>
        <w:ind w:left="1440" w:hanging="360"/>
      </w:pPr>
      <w:r w:rsidDel="00000000" w:rsidR="00000000" w:rsidRPr="00000000">
        <w:rPr>
          <w:rFonts w:ascii="Cardo" w:cs="Cardo" w:eastAsia="Cardo" w:hAnsi="Cardo"/>
          <w:rtl w:val="0"/>
        </w:rPr>
        <w:t xml:space="preserve">Autologous for ± PMRT of 25→ 38%. Autologous more commonly get PMRT.</w:t>
      </w:r>
    </w:p>
    <w:p w:rsidR="00000000" w:rsidDel="00000000" w:rsidP="00000000" w:rsidRDefault="00000000" w:rsidRPr="00000000" w14:paraId="00000F4B">
      <w:pPr>
        <w:numPr>
          <w:ilvl w:val="1"/>
          <w:numId w:val="133"/>
        </w:numPr>
        <w:spacing w:line="240" w:lineRule="auto"/>
        <w:ind w:left="1440" w:hanging="360"/>
      </w:pPr>
      <w:r w:rsidDel="00000000" w:rsidR="00000000" w:rsidRPr="00000000">
        <w:rPr>
          <w:rFonts w:ascii="Cardo" w:cs="Cardo" w:eastAsia="Cardo" w:hAnsi="Cardo"/>
          <w:rtl w:val="0"/>
        </w:rPr>
        <w:t xml:space="preserve">Immediate reconstruction for ± PMRT of 96→ 83%. Immediate reconstruction is less common w PMRT.</w:t>
      </w:r>
    </w:p>
    <w:p w:rsidR="00000000" w:rsidDel="00000000" w:rsidP="00000000" w:rsidRDefault="00000000" w:rsidRPr="00000000" w14:paraId="00000F4C">
      <w:pPr>
        <w:numPr>
          <w:ilvl w:val="1"/>
          <w:numId w:val="133"/>
        </w:numPr>
        <w:spacing w:line="240" w:lineRule="auto"/>
        <w:ind w:left="1440" w:hanging="360"/>
      </w:pPr>
      <w:r w:rsidDel="00000000" w:rsidR="00000000" w:rsidRPr="00000000">
        <w:rPr>
          <w:rFonts w:ascii="Cardo" w:cs="Cardo" w:eastAsia="Cardo" w:hAnsi="Cardo"/>
          <w:rtl w:val="0"/>
        </w:rPr>
        <w:t xml:space="preserve">1+ breast complication for immediate implant / autologous / + RT / implant + RT of 22→ 28→ 26→ 39% (Fig 1A).</w:t>
      </w:r>
    </w:p>
    <w:p w:rsidR="00000000" w:rsidDel="00000000" w:rsidP="00000000" w:rsidRDefault="00000000" w:rsidRPr="00000000" w14:paraId="00000F4D">
      <w:pPr>
        <w:numPr>
          <w:ilvl w:val="1"/>
          <w:numId w:val="133"/>
        </w:numPr>
        <w:spacing w:line="240" w:lineRule="auto"/>
        <w:ind w:left="1440" w:hanging="360"/>
      </w:pPr>
      <w:r w:rsidDel="00000000" w:rsidR="00000000" w:rsidRPr="00000000">
        <w:rPr>
          <w:rtl w:val="0"/>
        </w:rPr>
        <w:t xml:space="preserve">2y complications OR 0.47 for autologous reconstruction in the setting of PMRT.</w:t>
      </w:r>
    </w:p>
    <w:p w:rsidR="00000000" w:rsidDel="00000000" w:rsidP="00000000" w:rsidRDefault="00000000" w:rsidRPr="00000000" w14:paraId="00000F4E">
      <w:pPr>
        <w:numPr>
          <w:ilvl w:val="1"/>
          <w:numId w:val="133"/>
        </w:numPr>
        <w:spacing w:line="240" w:lineRule="auto"/>
        <w:ind w:left="1440" w:hanging="360"/>
      </w:pPr>
      <w:r w:rsidDel="00000000" w:rsidR="00000000" w:rsidRPr="00000000">
        <w:rPr>
          <w:rFonts w:ascii="Cardo" w:cs="Cardo" w:eastAsia="Cardo" w:hAnsi="Cardo"/>
          <w:rtl w:val="0"/>
        </w:rPr>
        <w:t xml:space="preserve">1y reconstructive failure for autologous / implant reconstruction of 0.4→ 12.2%. </w:t>
      </w:r>
    </w:p>
    <w:p w:rsidR="00000000" w:rsidDel="00000000" w:rsidP="00000000" w:rsidRDefault="00000000" w:rsidRPr="00000000" w14:paraId="00000F4F">
      <w:pPr>
        <w:numPr>
          <w:ilvl w:val="1"/>
          <w:numId w:val="133"/>
        </w:numPr>
        <w:spacing w:line="240" w:lineRule="auto"/>
        <w:ind w:left="1440" w:hanging="360"/>
      </w:pPr>
      <w:r w:rsidDel="00000000" w:rsidR="00000000" w:rsidRPr="00000000">
        <w:rPr>
          <w:rFonts w:ascii="Cardo" w:cs="Cardo" w:eastAsia="Cardo" w:hAnsi="Cardo"/>
          <w:rtl w:val="0"/>
        </w:rPr>
        <w:t xml:space="preserve">2y reconstructive failure for autologous / implant reconstruction of 1→ 19% (Fig 1B). </w:t>
      </w:r>
    </w:p>
    <w:bookmarkStart w:colFirst="0" w:colLast="0" w:name="rah27eu61cyj" w:id="259"/>
    <w:bookmarkEnd w:id="259"/>
    <w:p w:rsidR="00000000" w:rsidDel="00000000" w:rsidP="00000000" w:rsidRDefault="00000000" w:rsidRPr="00000000" w14:paraId="00000F50">
      <w:pPr>
        <w:numPr>
          <w:ilvl w:val="0"/>
          <w:numId w:val="133"/>
        </w:numPr>
        <w:spacing w:line="240" w:lineRule="auto"/>
      </w:pPr>
      <w:r w:rsidDel="00000000" w:rsidR="00000000" w:rsidRPr="00000000">
        <w:rPr>
          <w:b w:val="1"/>
          <w:rtl w:val="0"/>
        </w:rPr>
        <w:t xml:space="preserve">Cleveland clinic</w:t>
      </w:r>
      <w:r w:rsidDel="00000000" w:rsidR="00000000" w:rsidRPr="00000000">
        <w:rPr>
          <w:rtl w:val="0"/>
        </w:rPr>
        <w:t xml:space="preserve"> [Manyam ASTRO Abstract '18]: </w:t>
      </w:r>
      <w:r w:rsidDel="00000000" w:rsidR="00000000" w:rsidRPr="00000000">
        <w:rPr>
          <w:b w:val="1"/>
          <w:rtl w:val="0"/>
        </w:rPr>
        <w:t xml:space="preserve">All reconstruction types receiving PMRT</w:t>
      </w:r>
      <w:r w:rsidDel="00000000" w:rsidR="00000000" w:rsidRPr="00000000">
        <w:rPr>
          <w:rtl w:val="0"/>
        </w:rPr>
        <w:t xml:space="preserve">.</w:t>
      </w:r>
    </w:p>
    <w:p w:rsidR="00000000" w:rsidDel="00000000" w:rsidP="00000000" w:rsidRDefault="00000000" w:rsidRPr="00000000" w14:paraId="00000F51">
      <w:pPr>
        <w:spacing w:line="240" w:lineRule="auto"/>
        <w:ind w:firstLine="720"/>
        <w:rPr/>
      </w:pPr>
      <w:r w:rsidDel="00000000" w:rsidR="00000000" w:rsidRPr="00000000">
        <w:rPr>
          <w:rtl w:val="0"/>
        </w:rPr>
        <w:t xml:space="preserve">Strategies to reduce infection risk may dec reconstruction failure, immediate recon may require surgery prior to RT.</w:t>
      </w:r>
    </w:p>
    <w:p w:rsidR="00000000" w:rsidDel="00000000" w:rsidP="00000000" w:rsidRDefault="00000000" w:rsidRPr="00000000" w14:paraId="00000F52">
      <w:pPr>
        <w:numPr>
          <w:ilvl w:val="1"/>
          <w:numId w:val="133"/>
        </w:numPr>
        <w:spacing w:line="240" w:lineRule="auto"/>
        <w:ind w:left="1440" w:hanging="360"/>
      </w:pPr>
      <w:r w:rsidDel="00000000" w:rsidR="00000000" w:rsidRPr="00000000">
        <w:rPr>
          <w:rtl w:val="0"/>
        </w:rPr>
        <w:t xml:space="preserve">232 pts, nearly 2/3 autologous (25% delayed) and 1/3 implant based (only 9% two stage/delayed).</w:t>
      </w:r>
    </w:p>
    <w:p w:rsidR="00000000" w:rsidDel="00000000" w:rsidP="00000000" w:rsidRDefault="00000000" w:rsidRPr="00000000" w14:paraId="00000F53">
      <w:pPr>
        <w:numPr>
          <w:ilvl w:val="2"/>
          <w:numId w:val="133"/>
        </w:numPr>
        <w:spacing w:line="240" w:lineRule="auto"/>
        <w:ind w:left="2160" w:hanging="360"/>
      </w:pPr>
      <w:r w:rsidDel="00000000" w:rsidR="00000000" w:rsidRPr="00000000">
        <w:rPr>
          <w:rtl w:val="0"/>
        </w:rPr>
        <w:t xml:space="preserve">Complication Requiring Re-operation (</w:t>
      </w:r>
      <w:r w:rsidDel="00000000" w:rsidR="00000000" w:rsidRPr="00000000">
        <w:rPr>
          <w:b w:val="1"/>
          <w:rtl w:val="0"/>
        </w:rPr>
        <w:t xml:space="preserve">CRR</w:t>
      </w:r>
      <w:r w:rsidDel="00000000" w:rsidR="00000000" w:rsidRPr="00000000">
        <w:rPr>
          <w:rtl w:val="0"/>
        </w:rPr>
        <w:t xml:space="preserve">): infection, dehiscence, necrosis, hematoma, hernia (TRAM flap), implant extrusion, leak or capsular contracture.</w:t>
      </w:r>
    </w:p>
    <w:p w:rsidR="00000000" w:rsidDel="00000000" w:rsidP="00000000" w:rsidRDefault="00000000" w:rsidRPr="00000000" w14:paraId="00000F54">
      <w:pPr>
        <w:numPr>
          <w:ilvl w:val="2"/>
          <w:numId w:val="133"/>
        </w:numPr>
        <w:spacing w:line="240" w:lineRule="auto"/>
        <w:ind w:left="2160" w:hanging="360"/>
      </w:pPr>
      <w:r w:rsidDel="00000000" w:rsidR="00000000" w:rsidRPr="00000000">
        <w:rPr>
          <w:rtl w:val="0"/>
        </w:rPr>
        <w:t xml:space="preserve">Reconstruction failure (</w:t>
      </w:r>
      <w:r w:rsidDel="00000000" w:rsidR="00000000" w:rsidRPr="00000000">
        <w:rPr>
          <w:b w:val="1"/>
          <w:rtl w:val="0"/>
        </w:rPr>
        <w:t xml:space="preserve">RF</w:t>
      </w:r>
      <w:r w:rsidDel="00000000" w:rsidR="00000000" w:rsidRPr="00000000">
        <w:rPr>
          <w:rtl w:val="0"/>
        </w:rPr>
        <w:t xml:space="preserve">): Conversion from implant to autologous or no reconstruction.</w:t>
      </w:r>
    </w:p>
    <w:p w:rsidR="00000000" w:rsidDel="00000000" w:rsidP="00000000" w:rsidRDefault="00000000" w:rsidRPr="00000000" w14:paraId="00000F55">
      <w:pPr>
        <w:numPr>
          <w:ilvl w:val="2"/>
          <w:numId w:val="133"/>
        </w:numPr>
        <w:spacing w:line="240" w:lineRule="auto"/>
        <w:ind w:left="2160" w:hanging="360"/>
      </w:pPr>
      <w:r w:rsidDel="00000000" w:rsidR="00000000" w:rsidRPr="00000000">
        <w:rPr>
          <w:rtl w:val="0"/>
        </w:rPr>
        <w:t xml:space="preserve">I-AR = Immediate autologous reconstruction, while D-TEI is delayed TE/Implant.</w:t>
      </w:r>
    </w:p>
    <w:p w:rsidR="00000000" w:rsidDel="00000000" w:rsidP="00000000" w:rsidRDefault="00000000" w:rsidRPr="00000000" w14:paraId="00000F56">
      <w:pPr>
        <w:numPr>
          <w:ilvl w:val="1"/>
          <w:numId w:val="133"/>
        </w:numPr>
        <w:spacing w:line="240" w:lineRule="auto"/>
        <w:ind w:left="1440" w:hanging="360"/>
      </w:pPr>
      <w:r w:rsidDel="00000000" w:rsidR="00000000" w:rsidRPr="00000000">
        <w:rPr>
          <w:b w:val="1"/>
          <w:rtl w:val="0"/>
        </w:rPr>
        <w:t xml:space="preserve">Immediate reconstruction</w:t>
      </w:r>
      <w:r w:rsidDel="00000000" w:rsidR="00000000" w:rsidRPr="00000000">
        <w:rPr>
          <w:rtl w:val="0"/>
        </w:rPr>
        <w:t xml:space="preserve"> (n=187): </w:t>
      </w:r>
    </w:p>
    <w:p w:rsidR="00000000" w:rsidDel="00000000" w:rsidP="00000000" w:rsidRDefault="00000000" w:rsidRPr="00000000" w14:paraId="00000F57">
      <w:pPr>
        <w:numPr>
          <w:ilvl w:val="2"/>
          <w:numId w:val="133"/>
        </w:numPr>
        <w:spacing w:line="240" w:lineRule="auto"/>
        <w:ind w:left="2160" w:hanging="360"/>
      </w:pPr>
      <w:r w:rsidDel="00000000" w:rsidR="00000000" w:rsidRPr="00000000">
        <w:rPr>
          <w:b w:val="1"/>
          <w:rtl w:val="0"/>
        </w:rPr>
        <w:t xml:space="preserve">Necrosis for AR</w:t>
      </w:r>
      <w:r w:rsidDel="00000000" w:rsidR="00000000" w:rsidRPr="00000000">
        <w:rPr>
          <w:rFonts w:ascii="Cardo" w:cs="Cardo" w:eastAsia="Cardo" w:hAnsi="Cardo"/>
          <w:rtl w:val="0"/>
        </w:rPr>
        <w:t xml:space="preserve"> / TE-I of 32→ 2.5%. </w:t>
      </w:r>
      <w:r w:rsidDel="00000000" w:rsidR="00000000" w:rsidRPr="00000000">
        <w:rPr>
          <w:i w:val="1"/>
          <w:rtl w:val="0"/>
        </w:rPr>
        <w:t xml:space="preserve">Necrosis is more common with immediate autologous.</w:t>
      </w:r>
    </w:p>
    <w:p w:rsidR="00000000" w:rsidDel="00000000" w:rsidP="00000000" w:rsidRDefault="00000000" w:rsidRPr="00000000" w14:paraId="00000F58">
      <w:pPr>
        <w:numPr>
          <w:ilvl w:val="2"/>
          <w:numId w:val="133"/>
        </w:numPr>
        <w:spacing w:line="240" w:lineRule="auto"/>
        <w:ind w:left="2160" w:hanging="360"/>
      </w:pPr>
      <w:r w:rsidDel="00000000" w:rsidR="00000000" w:rsidRPr="00000000">
        <w:rPr>
          <w:rFonts w:ascii="Cardo" w:cs="Cardo" w:eastAsia="Cardo" w:hAnsi="Cardo"/>
          <w:rtl w:val="0"/>
        </w:rPr>
        <w:t xml:space="preserve">Reconstruction failure for AR / TE-I of 6→ 25%. </w:t>
      </w:r>
      <w:r w:rsidDel="00000000" w:rsidR="00000000" w:rsidRPr="00000000">
        <w:rPr>
          <w:i w:val="1"/>
          <w:rtl w:val="0"/>
        </w:rPr>
        <w:t xml:space="preserve">Only 1/3 of TE-I failures were salvaged with AR.</w:t>
      </w:r>
      <w:r w:rsidDel="00000000" w:rsidR="00000000" w:rsidRPr="00000000">
        <w:rPr>
          <w:rtl w:val="0"/>
        </w:rPr>
      </w:r>
    </w:p>
    <w:p w:rsidR="00000000" w:rsidDel="00000000" w:rsidP="00000000" w:rsidRDefault="00000000" w:rsidRPr="00000000" w14:paraId="00000F59">
      <w:pPr>
        <w:numPr>
          <w:ilvl w:val="2"/>
          <w:numId w:val="133"/>
        </w:numPr>
        <w:spacing w:line="240" w:lineRule="auto"/>
        <w:ind w:left="2160" w:hanging="360"/>
      </w:pPr>
      <w:r w:rsidDel="00000000" w:rsidR="00000000" w:rsidRPr="00000000">
        <w:rPr>
          <w:rtl w:val="0"/>
        </w:rPr>
        <w:t xml:space="preserve">Notably, 50% of CRR (and 20% of RF) occurred prior to completion of PMRT.</w:t>
      </w:r>
    </w:p>
    <w:p w:rsidR="00000000" w:rsidDel="00000000" w:rsidP="00000000" w:rsidRDefault="00000000" w:rsidRPr="00000000" w14:paraId="00000F5A">
      <w:pPr>
        <w:numPr>
          <w:ilvl w:val="1"/>
          <w:numId w:val="133"/>
        </w:numPr>
        <w:spacing w:line="240" w:lineRule="auto"/>
        <w:ind w:left="1440" w:hanging="360"/>
      </w:pPr>
      <w:r w:rsidDel="00000000" w:rsidR="00000000" w:rsidRPr="00000000">
        <w:rPr>
          <w:b w:val="1"/>
          <w:rtl w:val="0"/>
        </w:rPr>
        <w:t xml:space="preserve">Delayed reconstruction</w:t>
      </w:r>
      <w:r w:rsidDel="00000000" w:rsidR="00000000" w:rsidRPr="00000000">
        <w:rPr>
          <w:rtl w:val="0"/>
        </w:rPr>
        <w:t xml:space="preserve"> (n=45): </w:t>
      </w:r>
      <w:r w:rsidDel="00000000" w:rsidR="00000000" w:rsidRPr="00000000">
        <w:rPr>
          <w:i w:val="1"/>
          <w:rtl w:val="0"/>
        </w:rPr>
        <w:t xml:space="preserve">Only 8 TE/I, rest autologous.</w:t>
      </w:r>
    </w:p>
    <w:p w:rsidR="00000000" w:rsidDel="00000000" w:rsidP="00000000" w:rsidRDefault="00000000" w:rsidRPr="00000000" w14:paraId="00000F5B">
      <w:pPr>
        <w:numPr>
          <w:ilvl w:val="2"/>
          <w:numId w:val="133"/>
        </w:numPr>
        <w:spacing w:line="240" w:lineRule="auto"/>
        <w:ind w:left="2160" w:hanging="360"/>
      </w:pPr>
      <w:r w:rsidDel="00000000" w:rsidR="00000000" w:rsidRPr="00000000">
        <w:rPr>
          <w:rFonts w:ascii="Cardo" w:cs="Cardo" w:eastAsia="Cardo" w:hAnsi="Cardo"/>
          <w:rtl w:val="0"/>
        </w:rPr>
        <w:t xml:space="preserve">Wound infection for AR (n=2) / TE-I (n=1) of 5→ 13%. </w:t>
      </w:r>
    </w:p>
    <w:p w:rsidR="00000000" w:rsidDel="00000000" w:rsidP="00000000" w:rsidRDefault="00000000" w:rsidRPr="00000000" w14:paraId="00000F5C">
      <w:pPr>
        <w:numPr>
          <w:ilvl w:val="2"/>
          <w:numId w:val="133"/>
        </w:numPr>
        <w:spacing w:line="240" w:lineRule="auto"/>
        <w:ind w:left="2160" w:hanging="360"/>
      </w:pPr>
      <w:r w:rsidDel="00000000" w:rsidR="00000000" w:rsidRPr="00000000">
        <w:rPr>
          <w:rFonts w:ascii="Cardo" w:cs="Cardo" w:eastAsia="Cardo" w:hAnsi="Cardo"/>
          <w:rtl w:val="0"/>
        </w:rPr>
        <w:t xml:space="preserve">Reconstruction failure for AR / TE-I of 5→ 50%. </w:t>
      </w:r>
      <w:r w:rsidDel="00000000" w:rsidR="00000000" w:rsidRPr="00000000">
        <w:rPr>
          <w:i w:val="1"/>
          <w:rtl w:val="0"/>
        </w:rPr>
        <w:t xml:space="preserve">Only 1/2 of TE-I failures salvaged with AR.</w:t>
      </w:r>
    </w:p>
    <w:p w:rsidR="00000000" w:rsidDel="00000000" w:rsidP="00000000" w:rsidRDefault="00000000" w:rsidRPr="00000000" w14:paraId="00000F5D">
      <w:pPr>
        <w:numPr>
          <w:ilvl w:val="1"/>
          <w:numId w:val="133"/>
        </w:numPr>
        <w:spacing w:line="240" w:lineRule="auto"/>
        <w:ind w:left="1440" w:hanging="360"/>
      </w:pPr>
      <w:r w:rsidDel="00000000" w:rsidR="00000000" w:rsidRPr="00000000">
        <w:rPr>
          <w:rtl w:val="0"/>
        </w:rPr>
        <w:t xml:space="preserve">MVA for CRR significant for TE/I reconstruction (HR 1.9), BMI &gt; 30 (HR ~3), active smoking (HR 2.5).</w:t>
      </w:r>
    </w:p>
    <w:p w:rsidR="00000000" w:rsidDel="00000000" w:rsidP="00000000" w:rsidRDefault="00000000" w:rsidRPr="00000000" w14:paraId="00000F5E">
      <w:pPr>
        <w:numPr>
          <w:ilvl w:val="1"/>
          <w:numId w:val="133"/>
        </w:numPr>
        <w:spacing w:line="240" w:lineRule="auto"/>
        <w:ind w:left="1440" w:hanging="360"/>
      </w:pPr>
      <w:r w:rsidDel="00000000" w:rsidR="00000000" w:rsidRPr="00000000">
        <w:rPr>
          <w:rtl w:val="0"/>
        </w:rPr>
        <w:t xml:space="preserve">MVA for RF significant for TE/I reconstruction (HR 4.9). </w:t>
      </w:r>
    </w:p>
    <w:p w:rsidR="00000000" w:rsidDel="00000000" w:rsidP="00000000" w:rsidRDefault="00000000" w:rsidRPr="00000000" w14:paraId="00000F5F">
      <w:pPr>
        <w:numPr>
          <w:ilvl w:val="1"/>
          <w:numId w:val="133"/>
        </w:numPr>
        <w:spacing w:line="240" w:lineRule="auto"/>
        <w:ind w:left="1440" w:hanging="360"/>
      </w:pPr>
      <w:r w:rsidDel="00000000" w:rsidR="00000000" w:rsidRPr="00000000">
        <w:rPr>
          <w:rFonts w:ascii="Cardo" w:cs="Cardo" w:eastAsia="Cardo" w:hAnsi="Cardo"/>
          <w:rtl w:val="0"/>
        </w:rPr>
        <w:t xml:space="preserve">5y CRR for I-AR / D-AR / I-TEI / D-TEI of 21→ 34→ 39→ 70%.</w:t>
      </w:r>
    </w:p>
    <w:p w:rsidR="00000000" w:rsidDel="00000000" w:rsidP="00000000" w:rsidRDefault="00000000" w:rsidRPr="00000000" w14:paraId="00000F60">
      <w:pPr>
        <w:numPr>
          <w:ilvl w:val="1"/>
          <w:numId w:val="133"/>
        </w:numPr>
        <w:spacing w:line="240" w:lineRule="auto"/>
        <w:ind w:left="1440" w:hanging="360"/>
      </w:pPr>
      <w:r w:rsidDel="00000000" w:rsidR="00000000" w:rsidRPr="00000000">
        <w:rPr>
          <w:rFonts w:ascii="Cardo" w:cs="Cardo" w:eastAsia="Cardo" w:hAnsi="Cardo"/>
          <w:rtl w:val="0"/>
        </w:rPr>
        <w:t xml:space="preserve">5y RF for I-AR / D-AR / I-TEI / D-TEI of 5→ 7→ 23→ 56%. </w:t>
      </w:r>
    </w:p>
    <w:p w:rsidR="00000000" w:rsidDel="00000000" w:rsidP="00000000" w:rsidRDefault="00000000" w:rsidRPr="00000000" w14:paraId="00000F61">
      <w:pPr>
        <w:numPr>
          <w:ilvl w:val="2"/>
          <w:numId w:val="133"/>
        </w:numPr>
        <w:spacing w:line="240" w:lineRule="auto"/>
        <w:ind w:left="2160" w:hanging="360"/>
      </w:pPr>
      <w:r w:rsidDel="00000000" w:rsidR="00000000" w:rsidRPr="00000000">
        <w:rPr>
          <w:rFonts w:ascii="Cardo" w:cs="Cardo" w:eastAsia="Cardo" w:hAnsi="Cardo"/>
          <w:rtl w:val="0"/>
        </w:rPr>
        <w:t xml:space="preserve">When omitting infection, 5y RF for I-AR / D-AR / I-TEI / D-TEI of 2→ 7→ 8→ 22%. </w:t>
      </w:r>
    </w:p>
    <w:p w:rsidR="00000000" w:rsidDel="00000000" w:rsidP="00000000" w:rsidRDefault="00000000" w:rsidRPr="00000000" w14:paraId="00000F62">
      <w:pPr>
        <w:spacing w:line="240" w:lineRule="auto"/>
        <w:ind w:left="0" w:firstLine="0"/>
        <w:rPr/>
      </w:pPr>
      <w:hyperlink r:id="rId855">
        <w:r w:rsidDel="00000000" w:rsidR="00000000" w:rsidRPr="00000000">
          <w:rPr>
            <w:color w:val="1155cc"/>
            <w:u w:val="single"/>
          </w:rPr>
          <w:drawing>
            <wp:inline distB="114300" distT="114300" distL="114300" distR="114300">
              <wp:extent cx="6859270" cy="2959100"/>
              <wp:effectExtent b="12700" l="12700" r="12700" t="12700"/>
              <wp:docPr id="18" name="image13.png"/>
              <a:graphic>
                <a:graphicData uri="http://schemas.openxmlformats.org/drawingml/2006/picture">
                  <pic:pic>
                    <pic:nvPicPr>
                      <pic:cNvPr id="0" name="image13.png"/>
                      <pic:cNvPicPr preferRelativeResize="0"/>
                    </pic:nvPicPr>
                    <pic:blipFill>
                      <a:blip r:embed="rId856"/>
                      <a:srcRect b="0" l="0" r="0" t="0"/>
                      <a:stretch>
                        <a:fillRect/>
                      </a:stretch>
                    </pic:blipFill>
                    <pic:spPr>
                      <a:xfrm>
                        <a:off x="0" y="0"/>
                        <a:ext cx="6859270" cy="29591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63">
      <w:pPr>
        <w:numPr>
          <w:ilvl w:val="0"/>
          <w:numId w:val="133"/>
        </w:numPr>
        <w:spacing w:line="240" w:lineRule="auto"/>
        <w:rPr>
          <w:b w:val="1"/>
        </w:rPr>
      </w:pPr>
      <w:r w:rsidDel="00000000" w:rsidR="00000000" w:rsidRPr="00000000">
        <w:rPr>
          <w:b w:val="1"/>
          <w:rtl w:val="0"/>
        </w:rPr>
        <w:t xml:space="preserve">TE-XRT vs. Implant-XRT</w:t>
        <w:br w:type="textWrapping"/>
      </w:r>
      <w:r w:rsidDel="00000000" w:rsidR="00000000" w:rsidRPr="00000000">
        <w:rPr>
          <w:rtl w:val="0"/>
        </w:rPr>
        <w:t xml:space="preserve">Direct to implant appears to have less complications than tissue expanders. However, optimal techniques of TE management (i.e., finalizing expansion before PMRT, reduction of infection risk such as operating &gt; 3-6 mo after RT) may equalize the rate of complications between TE-XRT and Implant-XRT. </w:t>
      </w:r>
    </w:p>
    <w:p w:rsidR="00000000" w:rsidDel="00000000" w:rsidP="00000000" w:rsidRDefault="00000000" w:rsidRPr="00000000" w14:paraId="00000F64">
      <w:pPr>
        <w:numPr>
          <w:ilvl w:val="1"/>
          <w:numId w:val="133"/>
        </w:numPr>
        <w:spacing w:line="240" w:lineRule="auto"/>
        <w:ind w:left="1440" w:hanging="360"/>
      </w:pPr>
      <w:r w:rsidDel="00000000" w:rsidR="00000000" w:rsidRPr="00000000">
        <w:rPr>
          <w:rtl w:val="0"/>
        </w:rPr>
        <w:t xml:space="preserve">BC Retro [</w:t>
      </w:r>
      <w:hyperlink r:id="rId857">
        <w:r w:rsidDel="00000000" w:rsidR="00000000" w:rsidRPr="00000000">
          <w:rPr>
            <w:rtl w:val="0"/>
          </w:rPr>
          <w:t xml:space="preserve">Ho PRSJ '14]</w:t>
        </w:r>
      </w:hyperlink>
      <w:r w:rsidDel="00000000" w:rsidR="00000000" w:rsidRPr="00000000">
        <w:rPr>
          <w:rFonts w:ascii="Cardo" w:cs="Cardo" w:eastAsia="Cardo" w:hAnsi="Cardo"/>
          <w:rtl w:val="0"/>
        </w:rPr>
        <w:t xml:space="preserve">: Skin/nipple sparing MRM w expander placement ± PMRT→</w:t>
      </w:r>
      <w:r w:rsidDel="00000000" w:rsidR="00000000" w:rsidRPr="00000000">
        <w:rPr>
          <w:b w:val="1"/>
          <w:rtl w:val="0"/>
        </w:rPr>
        <w:t xml:space="preserve"> delayed implant</w:t>
      </w:r>
      <w:r w:rsidDel="00000000" w:rsidR="00000000" w:rsidRPr="00000000">
        <w:rPr>
          <w:rtl w:val="0"/>
        </w:rPr>
        <w:t xml:space="preserve">. </w:t>
      </w:r>
    </w:p>
    <w:p w:rsidR="00000000" w:rsidDel="00000000" w:rsidP="00000000" w:rsidRDefault="00000000" w:rsidRPr="00000000" w14:paraId="00000F65">
      <w:pPr>
        <w:numPr>
          <w:ilvl w:val="2"/>
          <w:numId w:val="133"/>
        </w:numPr>
        <w:spacing w:line="240" w:lineRule="auto"/>
        <w:ind w:left="2160" w:hanging="360"/>
      </w:pPr>
      <w:r w:rsidDel="00000000" w:rsidR="00000000" w:rsidRPr="00000000">
        <w:rPr>
          <w:rtl w:val="0"/>
        </w:rPr>
        <w:t xml:space="preserve">113 PORT vs. 339 without PMRT. Implant placed 6 mo after completion of RT. MFU 3y.</w:t>
      </w:r>
    </w:p>
    <w:p w:rsidR="00000000" w:rsidDel="00000000" w:rsidP="00000000" w:rsidRDefault="00000000" w:rsidRPr="00000000" w14:paraId="00000F66">
      <w:pPr>
        <w:numPr>
          <w:ilvl w:val="2"/>
          <w:numId w:val="133"/>
        </w:numPr>
        <w:spacing w:line="240" w:lineRule="auto"/>
        <w:ind w:left="2160" w:hanging="360"/>
      </w:pPr>
      <w:r w:rsidDel="00000000" w:rsidR="00000000" w:rsidRPr="00000000">
        <w:rPr>
          <w:rFonts w:ascii="Cardo" w:cs="Cardo" w:eastAsia="Cardo" w:hAnsi="Cardo"/>
          <w:rtl w:val="0"/>
        </w:rPr>
        <w:t xml:space="preserve">Overall complication 8→ 33%.</w:t>
      </w:r>
    </w:p>
    <w:p w:rsidR="00000000" w:rsidDel="00000000" w:rsidP="00000000" w:rsidRDefault="00000000" w:rsidRPr="00000000" w14:paraId="00000F67">
      <w:pPr>
        <w:numPr>
          <w:ilvl w:val="2"/>
          <w:numId w:val="133"/>
        </w:numPr>
        <w:spacing w:line="240" w:lineRule="auto"/>
        <w:ind w:left="2160" w:hanging="360"/>
      </w:pPr>
      <w:r w:rsidDel="00000000" w:rsidR="00000000" w:rsidRPr="00000000">
        <w:rPr>
          <w:rFonts w:ascii="Cardo" w:cs="Cardo" w:eastAsia="Cardo" w:hAnsi="Cardo"/>
          <w:rtl w:val="0"/>
        </w:rPr>
        <w:t xml:space="preserve">G3/4 capsular contracture 10→ 22%. </w:t>
      </w:r>
    </w:p>
    <w:p w:rsidR="00000000" w:rsidDel="00000000" w:rsidP="00000000" w:rsidRDefault="00000000" w:rsidRPr="00000000" w14:paraId="00000F68">
      <w:pPr>
        <w:numPr>
          <w:ilvl w:val="2"/>
          <w:numId w:val="133"/>
        </w:numPr>
        <w:spacing w:line="240" w:lineRule="auto"/>
        <w:ind w:left="2160" w:hanging="360"/>
      </w:pPr>
      <w:r w:rsidDel="00000000" w:rsidR="00000000" w:rsidRPr="00000000">
        <w:rPr>
          <w:rFonts w:ascii="Cardo" w:cs="Cardo" w:eastAsia="Cardo" w:hAnsi="Cardo"/>
          <w:rtl w:val="0"/>
        </w:rPr>
        <w:t xml:space="preserve">Rates of revision 21→ 30%. Complications deemed acceptable.</w:t>
      </w:r>
    </w:p>
    <w:p w:rsidR="00000000" w:rsidDel="00000000" w:rsidP="00000000" w:rsidRDefault="00000000" w:rsidRPr="00000000" w14:paraId="00000F69">
      <w:pPr>
        <w:numPr>
          <w:ilvl w:val="1"/>
          <w:numId w:val="133"/>
        </w:numPr>
        <w:spacing w:line="240" w:lineRule="auto"/>
        <w:ind w:left="1440" w:hanging="360"/>
      </w:pPr>
      <w:r w:rsidDel="00000000" w:rsidR="00000000" w:rsidRPr="00000000">
        <w:rPr>
          <w:rtl w:val="0"/>
        </w:rPr>
        <w:t xml:space="preserve">MSKCC [</w:t>
      </w:r>
      <w:hyperlink r:id="rId858">
        <w:r w:rsidDel="00000000" w:rsidR="00000000" w:rsidRPr="00000000">
          <w:rPr>
            <w:rtl w:val="0"/>
          </w:rPr>
          <w:t xml:space="preserve">Ho Cancer '11</w:t>
        </w:r>
      </w:hyperlink>
      <w:r w:rsidDel="00000000" w:rsidR="00000000" w:rsidRPr="00000000">
        <w:rPr>
          <w:rtl w:val="0"/>
        </w:rPr>
        <w:t xml:space="preserve">]: Non-nipple sparing with immediate</w:t>
      </w:r>
      <w:r w:rsidDel="00000000" w:rsidR="00000000" w:rsidRPr="00000000">
        <w:rPr>
          <w:b w:val="1"/>
          <w:rtl w:val="0"/>
        </w:rPr>
        <w:t xml:space="preserve"> TE/I </w:t>
      </w:r>
      <w:r w:rsidDel="00000000" w:rsidR="00000000" w:rsidRPr="00000000">
        <w:rPr>
          <w:rtl w:val="0"/>
        </w:rPr>
        <w:t xml:space="preserve">± PMRT.</w:t>
      </w:r>
    </w:p>
    <w:p w:rsidR="00000000" w:rsidDel="00000000" w:rsidP="00000000" w:rsidRDefault="00000000" w:rsidRPr="00000000" w14:paraId="00000F6A">
      <w:pPr>
        <w:widowControl w:val="0"/>
        <w:numPr>
          <w:ilvl w:val="2"/>
          <w:numId w:val="133"/>
        </w:numPr>
        <w:spacing w:after="0" w:afterAutospacing="0" w:line="240" w:lineRule="auto"/>
        <w:ind w:left="2160" w:hanging="360"/>
      </w:pPr>
      <w:r w:rsidDel="00000000" w:rsidR="00000000" w:rsidRPr="00000000">
        <w:rPr>
          <w:rtl w:val="0"/>
        </w:rPr>
        <w:t xml:space="preserve">1639 stage II-III. Of these, 751 TE placement. Of these, 151 implant prior to PMRT. 260 rec/d PMRT.</w:t>
      </w:r>
    </w:p>
    <w:p w:rsidR="00000000" w:rsidDel="00000000" w:rsidP="00000000" w:rsidRDefault="00000000" w:rsidRPr="00000000" w14:paraId="00000F6B">
      <w:pPr>
        <w:widowControl w:val="0"/>
        <w:numPr>
          <w:ilvl w:val="2"/>
          <w:numId w:val="133"/>
        </w:numPr>
        <w:spacing w:after="0" w:afterAutospacing="0" w:line="240" w:lineRule="auto"/>
        <w:ind w:left="2160" w:hanging="360"/>
      </w:pPr>
      <w:r w:rsidDel="00000000" w:rsidR="00000000" w:rsidRPr="00000000">
        <w:rPr>
          <w:rtl w:val="0"/>
        </w:rPr>
        <w:t xml:space="preserve">7y permanent implant removal or replacement (PIRR) ~30%, half replaced or removed. 2y PIRR 15%.</w:t>
      </w:r>
    </w:p>
    <w:p w:rsidR="00000000" w:rsidDel="00000000" w:rsidP="00000000" w:rsidRDefault="00000000" w:rsidRPr="00000000" w14:paraId="00000F6C">
      <w:pPr>
        <w:widowControl w:val="0"/>
        <w:numPr>
          <w:ilvl w:val="3"/>
          <w:numId w:val="133"/>
        </w:numPr>
        <w:spacing w:after="0" w:afterAutospacing="0" w:line="240" w:lineRule="auto"/>
        <w:ind w:left="2880" w:hanging="360"/>
      </w:pPr>
      <w:r w:rsidDel="00000000" w:rsidR="00000000" w:rsidRPr="00000000">
        <w:rPr>
          <w:rtl w:val="0"/>
        </w:rPr>
        <w:t xml:space="preserve">7y implant replacement 17%, 7y implant removal 13%.</w:t>
      </w:r>
    </w:p>
    <w:p w:rsidR="00000000" w:rsidDel="00000000" w:rsidP="00000000" w:rsidRDefault="00000000" w:rsidRPr="00000000" w14:paraId="00000F6D">
      <w:pPr>
        <w:widowControl w:val="0"/>
        <w:numPr>
          <w:ilvl w:val="3"/>
          <w:numId w:val="133"/>
        </w:numPr>
        <w:spacing w:after="0" w:afterAutospacing="0" w:line="240" w:lineRule="auto"/>
        <w:ind w:left="2880" w:hanging="360"/>
      </w:pPr>
      <w:r w:rsidDel="00000000" w:rsidR="00000000" w:rsidRPr="00000000">
        <w:rPr>
          <w:rtl w:val="0"/>
        </w:rPr>
        <w:t xml:space="preserve">MCC for PIRR related to suboptimal cosmesis and/or G3/4 capsular contracture (47%). Infection is the second most common reason for PIRR.</w:t>
      </w:r>
    </w:p>
    <w:p w:rsidR="00000000" w:rsidDel="00000000" w:rsidP="00000000" w:rsidRDefault="00000000" w:rsidRPr="00000000" w14:paraId="00000F6E">
      <w:pPr>
        <w:widowControl w:val="0"/>
        <w:numPr>
          <w:ilvl w:val="2"/>
          <w:numId w:val="133"/>
        </w:numPr>
        <w:spacing w:after="0" w:afterAutospacing="0" w:line="240" w:lineRule="auto"/>
        <w:ind w:left="2160" w:hanging="360"/>
      </w:pPr>
      <w:r w:rsidDel="00000000" w:rsidR="00000000" w:rsidRPr="00000000">
        <w:rPr>
          <w:rtl w:val="0"/>
        </w:rPr>
        <w:t xml:space="preserve">7y LRC 100%, 7y DMFS 81%. </w:t>
      </w:r>
    </w:p>
    <w:p w:rsidR="00000000" w:rsidDel="00000000" w:rsidP="00000000" w:rsidRDefault="00000000" w:rsidRPr="00000000" w14:paraId="00000F6F">
      <w:pPr>
        <w:numPr>
          <w:ilvl w:val="1"/>
          <w:numId w:val="133"/>
        </w:numPr>
        <w:spacing w:line="240" w:lineRule="auto"/>
        <w:ind w:left="1440" w:hanging="360"/>
      </w:pPr>
      <w:r w:rsidDel="00000000" w:rsidR="00000000" w:rsidRPr="00000000">
        <w:rPr>
          <w:rtl w:val="0"/>
        </w:rPr>
        <w:t xml:space="preserve">MROC [</w:t>
      </w:r>
      <w:hyperlink r:id="rId859">
        <w:r w:rsidDel="00000000" w:rsidR="00000000" w:rsidRPr="00000000">
          <w:rPr>
            <w:rtl w:val="0"/>
          </w:rPr>
          <w:t xml:space="preserve">Santosa '16</w:t>
        </w:r>
      </w:hyperlink>
      <w:r w:rsidDel="00000000" w:rsidR="00000000" w:rsidRPr="00000000">
        <w:rPr>
          <w:rtl w:val="0"/>
        </w:rPr>
        <w:t xml:space="preserve">]: Prospective. </w:t>
      </w:r>
      <w:r w:rsidDel="00000000" w:rsidR="00000000" w:rsidRPr="00000000">
        <w:rPr>
          <w:b w:val="1"/>
          <w:rtl w:val="0"/>
        </w:rPr>
        <w:t xml:space="preserve">TE vs. TE/I with PMRT</w:t>
      </w:r>
      <w:r w:rsidDel="00000000" w:rsidR="00000000" w:rsidRPr="00000000">
        <w:rPr>
          <w:rtl w:val="0"/>
        </w:rPr>
        <w:t xml:space="preserve">.</w:t>
      </w:r>
    </w:p>
    <w:p w:rsidR="00000000" w:rsidDel="00000000" w:rsidP="00000000" w:rsidRDefault="00000000" w:rsidRPr="00000000" w14:paraId="00000F70">
      <w:pPr>
        <w:spacing w:line="240" w:lineRule="auto"/>
        <w:ind w:left="1440" w:firstLine="0"/>
        <w:rPr/>
      </w:pPr>
      <w:r w:rsidDel="00000000" w:rsidR="00000000" w:rsidRPr="00000000">
        <w:rPr>
          <w:rtl w:val="0"/>
        </w:rPr>
        <w:t xml:space="preserve">No difference for TE vs. implant irradiation, though NS trend to have more complications with </w:t>
      </w:r>
      <w:r w:rsidDel="00000000" w:rsidR="00000000" w:rsidRPr="00000000">
        <w:rPr>
          <w:rtl w:val="0"/>
        </w:rPr>
        <w:t xml:space="preserve">TE group</w:t>
      </w:r>
      <w:r w:rsidDel="00000000" w:rsidR="00000000" w:rsidRPr="00000000">
        <w:rPr>
          <w:rtl w:val="0"/>
        </w:rPr>
        <w:t xml:space="preserve">.</w:t>
      </w:r>
    </w:p>
    <w:p w:rsidR="00000000" w:rsidDel="00000000" w:rsidP="00000000" w:rsidRDefault="00000000" w:rsidRPr="00000000" w14:paraId="00000F71">
      <w:pPr>
        <w:numPr>
          <w:ilvl w:val="2"/>
          <w:numId w:val="133"/>
        </w:numPr>
        <w:spacing w:line="240" w:lineRule="auto"/>
        <w:ind w:left="2160" w:hanging="360"/>
      </w:pPr>
      <w:r w:rsidDel="00000000" w:rsidR="00000000" w:rsidRPr="00000000">
        <w:rPr>
          <w:rtl w:val="0"/>
        </w:rPr>
        <w:t xml:space="preserve">150 pts. 2/3 to TE, 1/3 to implant. MFU 16 mo.</w:t>
      </w:r>
    </w:p>
    <w:p w:rsidR="00000000" w:rsidDel="00000000" w:rsidP="00000000" w:rsidRDefault="00000000" w:rsidRPr="00000000" w14:paraId="00000F72">
      <w:pPr>
        <w:numPr>
          <w:ilvl w:val="2"/>
          <w:numId w:val="133"/>
        </w:numPr>
        <w:spacing w:line="240" w:lineRule="auto"/>
        <w:ind w:left="2160" w:hanging="360"/>
      </w:pPr>
      <w:r w:rsidDel="00000000" w:rsidR="00000000" w:rsidRPr="00000000">
        <w:rPr>
          <w:rtl w:val="0"/>
        </w:rPr>
        <w:t xml:space="preserve">Each complication occurred more frequently in </w:t>
      </w:r>
      <w:r w:rsidDel="00000000" w:rsidR="00000000" w:rsidRPr="00000000">
        <w:rPr>
          <w:rtl w:val="0"/>
        </w:rPr>
        <w:t xml:space="preserve">TE group</w:t>
      </w:r>
      <w:r w:rsidDel="00000000" w:rsidR="00000000" w:rsidRPr="00000000">
        <w:rPr>
          <w:rtl w:val="0"/>
        </w:rPr>
        <w:t xml:space="preserve">, but NS.</w:t>
      </w:r>
    </w:p>
    <w:p w:rsidR="00000000" w:rsidDel="00000000" w:rsidP="00000000" w:rsidRDefault="00000000" w:rsidRPr="00000000" w14:paraId="00000F73">
      <w:pPr>
        <w:numPr>
          <w:ilvl w:val="2"/>
          <w:numId w:val="133"/>
        </w:numPr>
        <w:spacing w:line="240" w:lineRule="auto"/>
        <w:ind w:left="2160" w:hanging="360"/>
      </w:pPr>
      <w:r w:rsidDel="00000000" w:rsidR="00000000" w:rsidRPr="00000000">
        <w:rPr>
          <w:rtl w:val="0"/>
        </w:rPr>
        <w:t xml:space="preserve">Overall complication rate 29%, half of which due to infections.</w:t>
      </w:r>
    </w:p>
    <w:p w:rsidR="00000000" w:rsidDel="00000000" w:rsidP="00000000" w:rsidRDefault="00000000" w:rsidRPr="00000000" w14:paraId="00000F74">
      <w:pPr>
        <w:numPr>
          <w:ilvl w:val="2"/>
          <w:numId w:val="133"/>
        </w:numPr>
        <w:spacing w:line="240" w:lineRule="auto"/>
        <w:ind w:left="2160" w:hanging="360"/>
      </w:pPr>
      <w:r w:rsidDel="00000000" w:rsidR="00000000" w:rsidRPr="00000000">
        <w:rPr>
          <w:rtl w:val="0"/>
        </w:rPr>
        <w:t xml:space="preserve">Reconstruction failure ~10%.</w:t>
      </w:r>
    </w:p>
    <w:p w:rsidR="00000000" w:rsidDel="00000000" w:rsidP="00000000" w:rsidRDefault="00000000" w:rsidRPr="00000000" w14:paraId="00000F75">
      <w:pPr>
        <w:numPr>
          <w:ilvl w:val="2"/>
          <w:numId w:val="133"/>
        </w:numPr>
        <w:spacing w:line="240" w:lineRule="auto"/>
        <w:ind w:left="2160" w:hanging="360"/>
      </w:pPr>
      <w:r w:rsidDel="00000000" w:rsidR="00000000" w:rsidRPr="00000000">
        <w:rPr>
          <w:rtl w:val="0"/>
        </w:rPr>
        <w:t xml:space="preserve">Similar findings in [</w:t>
      </w:r>
      <w:hyperlink r:id="rId860">
        <w:r w:rsidDel="00000000" w:rsidR="00000000" w:rsidRPr="00000000">
          <w:rPr>
            <w:rtl w:val="0"/>
          </w:rPr>
          <w:t xml:space="preserve">Nava PRCS '11</w:t>
        </w:r>
      </w:hyperlink>
      <w:r w:rsidDel="00000000" w:rsidR="00000000" w:rsidRPr="00000000">
        <w:rPr>
          <w:rtl w:val="0"/>
        </w:rPr>
        <w:t xml:space="preserve">] and [</w:t>
      </w:r>
      <w:hyperlink r:id="rId861">
        <w:r w:rsidDel="00000000" w:rsidR="00000000" w:rsidRPr="00000000">
          <w:rPr>
            <w:rtl w:val="0"/>
          </w:rPr>
          <w:t xml:space="preserve">Cordeiro PRCS '15</w:t>
        </w:r>
      </w:hyperlink>
      <w:r w:rsidDel="00000000" w:rsidR="00000000" w:rsidRPr="00000000">
        <w:rPr>
          <w:rtl w:val="0"/>
        </w:rPr>
        <w:t xml:space="preserve">].</w:t>
      </w:r>
    </w:p>
    <w:bookmarkStart w:colFirst="0" w:colLast="0" w:name="cti5yfaet6bk" w:id="260"/>
    <w:bookmarkEnd w:id="260"/>
    <w:p w:rsidR="00000000" w:rsidDel="00000000" w:rsidP="00000000" w:rsidRDefault="00000000" w:rsidRPr="00000000" w14:paraId="00000F76">
      <w:pPr>
        <w:numPr>
          <w:ilvl w:val="1"/>
          <w:numId w:val="133"/>
        </w:numPr>
        <w:spacing w:line="240" w:lineRule="auto"/>
        <w:ind w:left="1440" w:hanging="360"/>
        <w:rPr>
          <w:u w:val="none"/>
        </w:rPr>
      </w:pPr>
      <w:r w:rsidDel="00000000" w:rsidR="00000000" w:rsidRPr="00000000">
        <w:rPr>
          <w:b w:val="1"/>
          <w:rtl w:val="0"/>
        </w:rPr>
        <w:t xml:space="preserve">MGH </w:t>
      </w:r>
      <w:r w:rsidDel="00000000" w:rsidR="00000000" w:rsidRPr="00000000">
        <w:rPr>
          <w:rtl w:val="0"/>
        </w:rPr>
        <w:t xml:space="preserve">[</w:t>
      </w:r>
      <w:hyperlink r:id="rId862">
        <w:r w:rsidDel="00000000" w:rsidR="00000000" w:rsidRPr="00000000">
          <w:rPr>
            <w:rtl w:val="0"/>
          </w:rPr>
          <w:t xml:space="preserve">Naoum IJROBP '19</w:t>
        </w:r>
      </w:hyperlink>
      <w:r w:rsidDel="00000000" w:rsidR="00000000" w:rsidRPr="00000000">
        <w:rPr>
          <w:rtl w:val="0"/>
        </w:rPr>
        <w:t xml:space="preserve">]: Retro. </w:t>
      </w:r>
      <w:r w:rsidDel="00000000" w:rsidR="00000000" w:rsidRPr="00000000">
        <w:rPr>
          <w:b w:val="1"/>
          <w:rtl w:val="0"/>
        </w:rPr>
        <w:t xml:space="preserve">TE/I vs. DTI </w:t>
      </w:r>
      <w:r w:rsidDel="00000000" w:rsidR="00000000" w:rsidRPr="00000000">
        <w:rPr>
          <w:rtl w:val="0"/>
        </w:rPr>
        <w:t xml:space="preserve">(Direct to Implant)</w:t>
      </w:r>
      <w:r w:rsidDel="00000000" w:rsidR="00000000" w:rsidRPr="00000000">
        <w:rPr>
          <w:b w:val="1"/>
          <w:rtl w:val="0"/>
        </w:rPr>
        <w:t xml:space="preserve"> vs. Autologous</w:t>
      </w:r>
      <w:r w:rsidDel="00000000" w:rsidR="00000000" w:rsidRPr="00000000">
        <w:rPr>
          <w:rtl w:val="0"/>
        </w:rPr>
        <w:t xml:space="preserve"> ± PMRT. </w:t>
        <w:br w:type="textWrapping"/>
        <w:t xml:space="preserve">TBL</w:t>
      </w:r>
      <w:r w:rsidDel="00000000" w:rsidR="00000000" w:rsidRPr="00000000">
        <w:rPr>
          <w:rtl w:val="0"/>
        </w:rPr>
        <w:t xml:space="preserve"> </w:t>
      </w:r>
      <w:hyperlink r:id="rId863">
        <w:r w:rsidDel="00000000" w:rsidR="00000000" w:rsidRPr="00000000">
          <w:rPr>
            <w:vertAlign w:val="superscript"/>
            <w:rtl w:val="0"/>
          </w:rPr>
          <w:t xml:space="preserve">QS</w:t>
        </w:r>
      </w:hyperlink>
      <w:r w:rsidDel="00000000" w:rsidR="00000000" w:rsidRPr="00000000">
        <w:rPr>
          <w:rtl w:val="0"/>
        </w:rPr>
        <w:t xml:space="preserve">: A single-stage implant-based reconstruction is associated with lower complication rates than staged reconstruction, but immediate autologous reconstruction has double the complication rate of delayed autologous reconstruction.</w:t>
      </w:r>
    </w:p>
    <w:p w:rsidR="00000000" w:rsidDel="00000000" w:rsidP="00000000" w:rsidRDefault="00000000" w:rsidRPr="00000000" w14:paraId="00000F77">
      <w:pPr>
        <w:spacing w:line="240" w:lineRule="auto"/>
        <w:ind w:left="1440" w:firstLine="0"/>
        <w:rPr/>
      </w:pPr>
      <w:r w:rsidDel="00000000" w:rsidR="00000000" w:rsidRPr="00000000">
        <w:rPr>
          <w:rtl w:val="0"/>
        </w:rPr>
        <w:t xml:space="preserve">Tissue expanders have more complications than direct to implantation. Complications appear to be related to the second procedure required to exchange the TE for an implant, regardless of PMRT.</w:t>
      </w:r>
      <w:r w:rsidDel="00000000" w:rsidR="00000000" w:rsidRPr="00000000">
        <w:rPr>
          <w:rtl w:val="0"/>
        </w:rPr>
      </w:r>
    </w:p>
    <w:p w:rsidR="00000000" w:rsidDel="00000000" w:rsidP="00000000" w:rsidRDefault="00000000" w:rsidRPr="00000000" w14:paraId="00000F78">
      <w:pPr>
        <w:numPr>
          <w:ilvl w:val="2"/>
          <w:numId w:val="133"/>
        </w:numPr>
        <w:spacing w:line="240" w:lineRule="auto"/>
        <w:ind w:left="2160" w:hanging="360"/>
        <w:rPr>
          <w:u w:val="none"/>
        </w:rPr>
      </w:pPr>
      <w:r w:rsidDel="00000000" w:rsidR="00000000" w:rsidRPr="00000000">
        <w:rPr>
          <w:rtl w:val="0"/>
        </w:rPr>
        <w:t xml:space="preserve">1,286 pts. 1997-2017. Less than a quarter of patients in the TE/I group received RT to the TE. MFU 6y.</w:t>
      </w:r>
    </w:p>
    <w:p w:rsidR="00000000" w:rsidDel="00000000" w:rsidP="00000000" w:rsidRDefault="00000000" w:rsidRPr="00000000" w14:paraId="00000F79">
      <w:pPr>
        <w:numPr>
          <w:ilvl w:val="3"/>
          <w:numId w:val="133"/>
        </w:numPr>
        <w:spacing w:line="240" w:lineRule="auto"/>
        <w:ind w:left="2880" w:hanging="360"/>
        <w:rPr>
          <w:u w:val="none"/>
        </w:rPr>
      </w:pPr>
      <w:r w:rsidDel="00000000" w:rsidR="00000000" w:rsidRPr="00000000">
        <w:rPr>
          <w:rtl w:val="0"/>
        </w:rPr>
        <w:t xml:space="preserve">Median time from expander exchange to implant 6 mo.</w:t>
      </w:r>
    </w:p>
    <w:p w:rsidR="00000000" w:rsidDel="00000000" w:rsidP="00000000" w:rsidRDefault="00000000" w:rsidRPr="00000000" w14:paraId="00000F7A">
      <w:pPr>
        <w:numPr>
          <w:ilvl w:val="3"/>
          <w:numId w:val="133"/>
        </w:numPr>
        <w:spacing w:line="240" w:lineRule="auto"/>
        <w:ind w:left="2880" w:hanging="360"/>
        <w:rPr>
          <w:u w:val="none"/>
        </w:rPr>
      </w:pPr>
      <w:r w:rsidDel="00000000" w:rsidR="00000000" w:rsidRPr="00000000">
        <w:rPr>
          <w:rtl w:val="0"/>
        </w:rPr>
        <w:t xml:space="preserve">Median time to start PMRT around 6 mo for TE/I and DTI group. </w:t>
      </w:r>
    </w:p>
    <w:p w:rsidR="00000000" w:rsidDel="00000000" w:rsidP="00000000" w:rsidRDefault="00000000" w:rsidRPr="00000000" w14:paraId="00000F7B">
      <w:pPr>
        <w:numPr>
          <w:ilvl w:val="2"/>
          <w:numId w:val="133"/>
        </w:numPr>
        <w:spacing w:line="240" w:lineRule="auto"/>
        <w:ind w:left="2160" w:hanging="360"/>
        <w:rPr>
          <w:u w:val="none"/>
        </w:rPr>
      </w:pPr>
      <w:r w:rsidDel="00000000" w:rsidR="00000000" w:rsidRPr="00000000">
        <w:rPr>
          <w:rFonts w:ascii="Cardo" w:cs="Cardo" w:eastAsia="Cardo" w:hAnsi="Cardo"/>
          <w:rtl w:val="0"/>
        </w:rPr>
        <w:t xml:space="preserve">5y cumulative incidence of any reconstruction complication without PMRT of 20→ 13→ 11%. </w:t>
      </w:r>
    </w:p>
    <w:p w:rsidR="00000000" w:rsidDel="00000000" w:rsidP="00000000" w:rsidRDefault="00000000" w:rsidRPr="00000000" w14:paraId="00000F7C">
      <w:pPr>
        <w:numPr>
          <w:ilvl w:val="2"/>
          <w:numId w:val="133"/>
        </w:numPr>
        <w:spacing w:line="240" w:lineRule="auto"/>
        <w:ind w:left="2160" w:hanging="360"/>
        <w:rPr>
          <w:u w:val="none"/>
        </w:rPr>
      </w:pPr>
      <w:r w:rsidDel="00000000" w:rsidR="00000000" w:rsidRPr="00000000">
        <w:rPr>
          <w:rFonts w:ascii="Cardo" w:cs="Cardo" w:eastAsia="Cardo" w:hAnsi="Cardo"/>
          <w:rtl w:val="0"/>
        </w:rPr>
        <w:t xml:space="preserve">5y cumulative incidence of any reconstruction complication with PMRT of 37→ 18→ 15%. </w:t>
      </w:r>
    </w:p>
    <w:p w:rsidR="00000000" w:rsidDel="00000000" w:rsidP="00000000" w:rsidRDefault="00000000" w:rsidRPr="00000000" w14:paraId="00000F7D">
      <w:pPr>
        <w:numPr>
          <w:ilvl w:val="2"/>
          <w:numId w:val="133"/>
        </w:numPr>
        <w:spacing w:line="240" w:lineRule="auto"/>
        <w:ind w:left="2160" w:hanging="360"/>
        <w:rPr>
          <w:u w:val="none"/>
        </w:rPr>
      </w:pPr>
      <w:r w:rsidDel="00000000" w:rsidR="00000000" w:rsidRPr="00000000">
        <w:rPr>
          <w:rtl w:val="0"/>
        </w:rPr>
        <w:t xml:space="preserve">The majority of TE/I complications occurred after the exchange surgery, regardless of PMRT. </w:t>
      </w:r>
    </w:p>
    <w:p w:rsidR="00000000" w:rsidDel="00000000" w:rsidP="00000000" w:rsidRDefault="00000000" w:rsidRPr="00000000" w14:paraId="00000F7E">
      <w:pPr>
        <w:numPr>
          <w:ilvl w:val="2"/>
          <w:numId w:val="133"/>
        </w:numPr>
        <w:spacing w:line="240" w:lineRule="auto"/>
        <w:ind w:left="2160" w:hanging="360"/>
        <w:rPr>
          <w:u w:val="none"/>
        </w:rPr>
      </w:pPr>
      <w:r w:rsidDel="00000000" w:rsidR="00000000" w:rsidRPr="00000000">
        <w:rPr>
          <w:rtl w:val="0"/>
        </w:rPr>
        <w:t xml:space="preserve">MVA demonstrated DTI was associated with less complications than TE/I, but NS for DTI vs. autologous.</w:t>
      </w:r>
    </w:p>
    <w:p w:rsidR="00000000" w:rsidDel="00000000" w:rsidP="00000000" w:rsidRDefault="00000000" w:rsidRPr="00000000" w14:paraId="00000F7F">
      <w:pPr>
        <w:numPr>
          <w:ilvl w:val="2"/>
          <w:numId w:val="133"/>
        </w:numPr>
        <w:spacing w:line="240" w:lineRule="auto"/>
        <w:ind w:left="2160" w:hanging="360"/>
        <w:rPr>
          <w:u w:val="none"/>
        </w:rPr>
      </w:pPr>
      <w:r w:rsidDel="00000000" w:rsidR="00000000" w:rsidRPr="00000000">
        <w:rPr>
          <w:rFonts w:ascii="Cardo" w:cs="Cardo" w:eastAsia="Cardo" w:hAnsi="Cardo"/>
          <w:rtl w:val="0"/>
        </w:rPr>
        <w:t xml:space="preserve">Any complications for immediate autologous / delayed autologous of 12→ 6%.</w:t>
      </w:r>
    </w:p>
    <w:p w:rsidR="00000000" w:rsidDel="00000000" w:rsidP="00000000" w:rsidRDefault="00000000" w:rsidRPr="00000000" w14:paraId="00000F80">
      <w:pPr>
        <w:spacing w:line="240" w:lineRule="auto"/>
        <w:ind w:left="0" w:firstLine="0"/>
        <w:rPr/>
      </w:pPr>
      <w:r w:rsidDel="00000000" w:rsidR="00000000" w:rsidRPr="00000000">
        <w:rPr>
          <w:rtl w:val="0"/>
        </w:rPr>
      </w:r>
    </w:p>
    <w:p w:rsidR="00000000" w:rsidDel="00000000" w:rsidP="00000000" w:rsidRDefault="00000000" w:rsidRPr="00000000" w14:paraId="00000F81">
      <w:pPr>
        <w:pStyle w:val="Heading2"/>
        <w:rPr/>
      </w:pPr>
      <w:bookmarkStart w:colFirst="0" w:colLast="0" w:name="_wtevuah18lh" w:id="261"/>
      <w:bookmarkEnd w:id="261"/>
      <w:hyperlink w:anchor="_2658cl4zyefd">
        <w:r w:rsidDel="00000000" w:rsidR="00000000" w:rsidRPr="00000000">
          <w:rPr>
            <w:rtl w:val="0"/>
          </w:rPr>
          <w:t xml:space="preserve">Impact of Boost on reconstruction complications</w:t>
        </w:r>
      </w:hyperlink>
      <w:r w:rsidDel="00000000" w:rsidR="00000000" w:rsidRPr="00000000">
        <w:rPr>
          <w:rtl w:val="0"/>
        </w:rPr>
      </w:r>
    </w:p>
    <w:p w:rsidR="00000000" w:rsidDel="00000000" w:rsidP="00000000" w:rsidRDefault="00000000" w:rsidRPr="00000000" w14:paraId="00000F82">
      <w:pPr>
        <w:numPr>
          <w:ilvl w:val="0"/>
          <w:numId w:val="133"/>
        </w:numPr>
        <w:spacing w:line="240" w:lineRule="auto"/>
      </w:pPr>
      <w:r w:rsidDel="00000000" w:rsidR="00000000" w:rsidRPr="00000000">
        <w:rPr>
          <w:b w:val="1"/>
          <w:rtl w:val="0"/>
        </w:rPr>
        <w:t xml:space="preserve">MGH</w:t>
      </w:r>
      <w:r w:rsidDel="00000000" w:rsidR="00000000" w:rsidRPr="00000000">
        <w:rPr>
          <w:rtl w:val="0"/>
        </w:rPr>
        <w:t xml:space="preserve"> [</w:t>
      </w:r>
      <w:hyperlink r:id="rId864">
        <w:r w:rsidDel="00000000" w:rsidR="00000000" w:rsidRPr="00000000">
          <w:rPr>
            <w:rtl w:val="0"/>
          </w:rPr>
          <w:t xml:space="preserve">Naoum IJROBP '19</w:t>
        </w:r>
      </w:hyperlink>
      <w:r w:rsidDel="00000000" w:rsidR="00000000" w:rsidRPr="00000000">
        <w:rPr>
          <w:rtl w:val="0"/>
        </w:rPr>
        <w:t xml:space="preserve">]: Retro. </w:t>
      </w:r>
      <w:r w:rsidDel="00000000" w:rsidR="00000000" w:rsidRPr="00000000">
        <w:rPr>
          <w:b w:val="1"/>
          <w:rtl w:val="0"/>
        </w:rPr>
        <w:t xml:space="preserve">All reconstruction types ± PMRT </w:t>
      </w:r>
      <w:r w:rsidDel="00000000" w:rsidR="00000000" w:rsidRPr="00000000">
        <w:rPr>
          <w:b w:val="1"/>
          <w:u w:val="single"/>
          <w:rtl w:val="0"/>
        </w:rPr>
        <w:t xml:space="preserve">boost</w:t>
      </w:r>
      <w:r w:rsidDel="00000000" w:rsidR="00000000" w:rsidRPr="00000000">
        <w:rPr>
          <w:rtl w:val="0"/>
        </w:rPr>
        <w:t xml:space="preserve">.</w:t>
      </w:r>
    </w:p>
    <w:p w:rsidR="00000000" w:rsidDel="00000000" w:rsidP="00000000" w:rsidRDefault="00000000" w:rsidRPr="00000000" w14:paraId="00000F83">
      <w:pPr>
        <w:spacing w:line="240" w:lineRule="auto"/>
        <w:ind w:firstLine="720"/>
        <w:rPr/>
      </w:pPr>
      <w:r w:rsidDel="00000000" w:rsidR="00000000" w:rsidRPr="00000000">
        <w:rPr>
          <w:rtl w:val="0"/>
        </w:rPr>
        <w:t xml:space="preserve">Boost does not appear to benefit LC in PMRT pts, even in LVSI subset, instead increasing toxicity. Chest wall boost should not be used routinely for patients receiving PMRT. </w:t>
      </w:r>
    </w:p>
    <w:p w:rsidR="00000000" w:rsidDel="00000000" w:rsidP="00000000" w:rsidRDefault="00000000" w:rsidRPr="00000000" w14:paraId="00000F84">
      <w:pPr>
        <w:numPr>
          <w:ilvl w:val="1"/>
          <w:numId w:val="133"/>
        </w:numPr>
        <w:spacing w:line="240" w:lineRule="auto"/>
        <w:ind w:left="1440" w:hanging="360"/>
      </w:pPr>
      <w:r w:rsidDel="00000000" w:rsidR="00000000" w:rsidRPr="00000000">
        <w:rPr>
          <w:rtl w:val="0"/>
        </w:rPr>
        <w:t xml:space="preserve">746 pts, about 50/50 got a boost. 1997-2017. 561 implant based.  MFU 5y.</w:t>
      </w:r>
    </w:p>
    <w:p w:rsidR="00000000" w:rsidDel="00000000" w:rsidP="00000000" w:rsidRDefault="00000000" w:rsidRPr="00000000" w14:paraId="00000F85">
      <w:pPr>
        <w:numPr>
          <w:ilvl w:val="2"/>
          <w:numId w:val="133"/>
        </w:numPr>
        <w:spacing w:line="240" w:lineRule="auto"/>
        <w:ind w:left="2160" w:hanging="360"/>
      </w:pPr>
      <w:r w:rsidDel="00000000" w:rsidR="00000000" w:rsidRPr="00000000">
        <w:rPr>
          <w:rtl w:val="0"/>
        </w:rPr>
        <w:t xml:space="preserve">RT: 50.4/28 ± 10/5 CW boost. Majority had 3-5mm bolus every other day.</w:t>
      </w:r>
    </w:p>
    <w:p w:rsidR="00000000" w:rsidDel="00000000" w:rsidP="00000000" w:rsidRDefault="00000000" w:rsidRPr="00000000" w14:paraId="00000F86">
      <w:pPr>
        <w:numPr>
          <w:ilvl w:val="2"/>
          <w:numId w:val="133"/>
        </w:numPr>
        <w:spacing w:line="240" w:lineRule="auto"/>
        <w:ind w:left="2160" w:hanging="360"/>
        <w:rPr>
          <w:u w:val="none"/>
        </w:rPr>
      </w:pPr>
      <w:r w:rsidDel="00000000" w:rsidR="00000000" w:rsidRPr="00000000">
        <w:rPr>
          <w:rtl w:val="0"/>
        </w:rPr>
        <w:t xml:space="preserve">Boost field: full scar + 2-3 cm or majority of chest wall. </w:t>
      </w:r>
    </w:p>
    <w:p w:rsidR="00000000" w:rsidDel="00000000" w:rsidP="00000000" w:rsidRDefault="00000000" w:rsidRPr="00000000" w14:paraId="00000F87">
      <w:pPr>
        <w:numPr>
          <w:ilvl w:val="2"/>
          <w:numId w:val="133"/>
        </w:numPr>
        <w:spacing w:line="240" w:lineRule="auto"/>
        <w:ind w:left="2160" w:hanging="360"/>
      </w:pPr>
      <w:r w:rsidDel="00000000" w:rsidR="00000000" w:rsidRPr="00000000">
        <w:rPr>
          <w:rtl w:val="0"/>
        </w:rPr>
        <w:t xml:space="preserve">Boost more likely in two-stage or autologous, less likely in immediate reconstruction.</w:t>
      </w:r>
    </w:p>
    <w:p w:rsidR="00000000" w:rsidDel="00000000" w:rsidP="00000000" w:rsidRDefault="00000000" w:rsidRPr="00000000" w14:paraId="00000F88">
      <w:pPr>
        <w:numPr>
          <w:ilvl w:val="1"/>
          <w:numId w:val="133"/>
        </w:numPr>
        <w:spacing w:line="240" w:lineRule="auto"/>
        <w:ind w:left="1440" w:hanging="360"/>
      </w:pPr>
      <w:r w:rsidDel="00000000" w:rsidR="00000000" w:rsidRPr="00000000">
        <w:rPr>
          <w:rFonts w:ascii="Cardo" w:cs="Cardo" w:eastAsia="Cardo" w:hAnsi="Cardo"/>
          <w:rtl w:val="0"/>
        </w:rPr>
        <w:t xml:space="preserve">Infection 6→ 13%, Skin necrosis 3→ 8%.</w:t>
      </w:r>
    </w:p>
    <w:p w:rsidR="00000000" w:rsidDel="00000000" w:rsidP="00000000" w:rsidRDefault="00000000" w:rsidRPr="00000000" w14:paraId="00000F89">
      <w:pPr>
        <w:numPr>
          <w:ilvl w:val="1"/>
          <w:numId w:val="133"/>
        </w:numPr>
        <w:spacing w:line="240" w:lineRule="auto"/>
        <w:ind w:left="1440" w:hanging="360"/>
      </w:pPr>
      <w:r w:rsidDel="00000000" w:rsidR="00000000" w:rsidRPr="00000000">
        <w:rPr>
          <w:rtl w:val="0"/>
        </w:rPr>
        <w:t xml:space="preserve">For implant based subgroup:</w:t>
      </w:r>
    </w:p>
    <w:p w:rsidR="00000000" w:rsidDel="00000000" w:rsidP="00000000" w:rsidRDefault="00000000" w:rsidRPr="00000000" w14:paraId="00000F8A">
      <w:pPr>
        <w:numPr>
          <w:ilvl w:val="2"/>
          <w:numId w:val="133"/>
        </w:numPr>
        <w:ind w:left="2160" w:hanging="360"/>
      </w:pPr>
      <w:r w:rsidDel="00000000" w:rsidR="00000000" w:rsidRPr="00000000">
        <w:rPr>
          <w:rFonts w:ascii="Cardo" w:cs="Cardo" w:eastAsia="Cardo" w:hAnsi="Cardo"/>
          <w:rtl w:val="0"/>
        </w:rPr>
        <w:t xml:space="preserve">Implant exposure of 2→ 8%.</w:t>
      </w:r>
    </w:p>
    <w:p w:rsidR="00000000" w:rsidDel="00000000" w:rsidP="00000000" w:rsidRDefault="00000000" w:rsidRPr="00000000" w14:paraId="00000F8B">
      <w:pPr>
        <w:numPr>
          <w:ilvl w:val="2"/>
          <w:numId w:val="133"/>
        </w:numPr>
        <w:ind w:left="2160" w:hanging="360"/>
        <w:rPr>
          <w:u w:val="none"/>
        </w:rPr>
      </w:pPr>
      <w:r w:rsidDel="00000000" w:rsidR="00000000" w:rsidRPr="00000000">
        <w:rPr>
          <w:rFonts w:ascii="Cardo" w:cs="Cardo" w:eastAsia="Cardo" w:hAnsi="Cardo"/>
          <w:rtl w:val="0"/>
        </w:rPr>
        <w:t xml:space="preserve">Capsular contracture ~8→ 13% (p=0.06)</w:t>
      </w:r>
    </w:p>
    <w:p w:rsidR="00000000" w:rsidDel="00000000" w:rsidP="00000000" w:rsidRDefault="00000000" w:rsidRPr="00000000" w14:paraId="00000F8C">
      <w:pPr>
        <w:numPr>
          <w:ilvl w:val="2"/>
          <w:numId w:val="133"/>
        </w:numPr>
        <w:spacing w:line="240" w:lineRule="auto"/>
        <w:ind w:left="2160" w:hanging="360"/>
      </w:pPr>
      <w:r w:rsidDel="00000000" w:rsidR="00000000" w:rsidRPr="00000000">
        <w:rPr>
          <w:rFonts w:ascii="Cardo" w:cs="Cardo" w:eastAsia="Cardo" w:hAnsi="Cardo"/>
          <w:rtl w:val="0"/>
        </w:rPr>
        <w:t xml:space="preserve">Overall failure with or without salvage reconstruction of 19→ 35%.</w:t>
      </w:r>
    </w:p>
    <w:p w:rsidR="00000000" w:rsidDel="00000000" w:rsidP="00000000" w:rsidRDefault="00000000" w:rsidRPr="00000000" w14:paraId="00000F8D">
      <w:pPr>
        <w:numPr>
          <w:ilvl w:val="2"/>
          <w:numId w:val="133"/>
        </w:numPr>
        <w:spacing w:line="240" w:lineRule="auto"/>
        <w:ind w:left="2160" w:hanging="360"/>
      </w:pPr>
      <w:r w:rsidDel="00000000" w:rsidR="00000000" w:rsidRPr="00000000">
        <w:rPr>
          <w:rFonts w:ascii="Cardo" w:cs="Cardo" w:eastAsia="Cardo" w:hAnsi="Cardo"/>
          <w:rtl w:val="0"/>
        </w:rPr>
        <w:t xml:space="preserve">Absolute failure without salvage reconstruction of 4→ 10%.</w:t>
      </w:r>
      <w:r w:rsidDel="00000000" w:rsidR="00000000" w:rsidRPr="00000000">
        <w:rPr>
          <w:rtl w:val="0"/>
        </w:rPr>
      </w:r>
    </w:p>
    <w:p w:rsidR="00000000" w:rsidDel="00000000" w:rsidP="00000000" w:rsidRDefault="00000000" w:rsidRPr="00000000" w14:paraId="00000F8E">
      <w:pPr>
        <w:numPr>
          <w:ilvl w:val="1"/>
          <w:numId w:val="133"/>
        </w:numPr>
        <w:spacing w:line="240" w:lineRule="auto"/>
        <w:ind w:left="1440" w:hanging="360"/>
      </w:pPr>
      <w:r w:rsidDel="00000000" w:rsidR="00000000" w:rsidRPr="00000000">
        <w:rPr>
          <w:rtl w:val="0"/>
        </w:rPr>
        <w:t xml:space="preserve">5y LRR ~3%, 10y LRR ~5%. Boost does not decrease locoregional failure.</w:t>
      </w:r>
    </w:p>
    <w:p w:rsidR="00000000" w:rsidDel="00000000" w:rsidP="00000000" w:rsidRDefault="00000000" w:rsidRPr="00000000" w14:paraId="00000F8F">
      <w:pPr>
        <w:numPr>
          <w:ilvl w:val="1"/>
          <w:numId w:val="133"/>
        </w:numPr>
        <w:spacing w:line="240" w:lineRule="auto"/>
        <w:ind w:left="1440" w:hanging="360"/>
      </w:pPr>
      <w:r w:rsidDel="00000000" w:rsidR="00000000" w:rsidRPr="00000000">
        <w:rPr>
          <w:rtl w:val="0"/>
        </w:rPr>
        <w:t xml:space="preserve">Only thing that panned out on MVA was LVSI (HR 3.7), and boost was not beneficial in this subgroup.</w:t>
      </w:r>
    </w:p>
    <w:p w:rsidR="00000000" w:rsidDel="00000000" w:rsidP="00000000" w:rsidRDefault="00000000" w:rsidRPr="00000000" w14:paraId="00000F90">
      <w:pPr>
        <w:spacing w:line="240" w:lineRule="auto"/>
        <w:ind w:left="1440" w:firstLine="0"/>
        <w:rPr/>
      </w:pPr>
      <w:r w:rsidDel="00000000" w:rsidR="00000000" w:rsidRPr="00000000">
        <w:rPr>
          <w:rtl w:val="0"/>
        </w:rPr>
      </w:r>
    </w:p>
    <w:p w:rsidR="00000000" w:rsidDel="00000000" w:rsidP="00000000" w:rsidRDefault="00000000" w:rsidRPr="00000000" w14:paraId="00000F91">
      <w:pPr>
        <w:spacing w:line="240" w:lineRule="auto"/>
        <w:ind w:left="0" w:firstLine="0"/>
        <w:rPr>
          <w:b w:val="1"/>
        </w:rPr>
      </w:pPr>
      <w:hyperlink w:anchor="_wwn1l68x0mr">
        <w:r w:rsidDel="00000000" w:rsidR="00000000" w:rsidRPr="00000000">
          <w:rPr>
            <w:b w:val="1"/>
            <w:rtl w:val="0"/>
          </w:rPr>
          <w:t xml:space="preserve">Chemotherapy toxicity</w:t>
        </w:r>
      </w:hyperlink>
      <w:r w:rsidDel="00000000" w:rsidR="00000000" w:rsidRPr="00000000">
        <w:rPr>
          <w:rtl w:val="0"/>
        </w:rPr>
      </w:r>
    </w:p>
    <w:p w:rsidR="00000000" w:rsidDel="00000000" w:rsidP="00000000" w:rsidRDefault="00000000" w:rsidRPr="00000000" w14:paraId="00000F92">
      <w:pPr>
        <w:numPr>
          <w:ilvl w:val="0"/>
          <w:numId w:val="133"/>
        </w:numPr>
        <w:spacing w:line="240" w:lineRule="auto"/>
        <w:rPr/>
      </w:pPr>
      <w:r w:rsidDel="00000000" w:rsidR="00000000" w:rsidRPr="00000000">
        <w:rPr>
          <w:rtl w:val="0"/>
        </w:rPr>
        <w:t xml:space="preserve">ACT – myelosuppression.</w:t>
      </w:r>
    </w:p>
    <w:p w:rsidR="00000000" w:rsidDel="00000000" w:rsidP="00000000" w:rsidRDefault="00000000" w:rsidRPr="00000000" w14:paraId="00000F93">
      <w:pPr>
        <w:numPr>
          <w:ilvl w:val="0"/>
          <w:numId w:val="133"/>
        </w:numPr>
        <w:spacing w:line="240" w:lineRule="auto"/>
        <w:rPr/>
      </w:pPr>
      <w:r w:rsidDel="00000000" w:rsidR="00000000" w:rsidRPr="00000000">
        <w:rPr>
          <w:rtl w:val="0"/>
        </w:rPr>
        <w:t xml:space="preserve">Adria – hair loss, cardiac</w:t>
      </w:r>
    </w:p>
    <w:p w:rsidR="00000000" w:rsidDel="00000000" w:rsidP="00000000" w:rsidRDefault="00000000" w:rsidRPr="00000000" w14:paraId="00000F94">
      <w:pPr>
        <w:numPr>
          <w:ilvl w:val="0"/>
          <w:numId w:val="133"/>
        </w:numPr>
        <w:spacing w:line="240" w:lineRule="auto"/>
        <w:rPr/>
      </w:pPr>
      <w:r w:rsidDel="00000000" w:rsidR="00000000" w:rsidRPr="00000000">
        <w:rPr>
          <w:rtl w:val="0"/>
        </w:rPr>
        <w:t xml:space="preserve">Tam: (HATE)</w:t>
      </w:r>
    </w:p>
    <w:p w:rsidR="00000000" w:rsidDel="00000000" w:rsidP="00000000" w:rsidRDefault="00000000" w:rsidRPr="00000000" w14:paraId="00000F95">
      <w:pPr>
        <w:numPr>
          <w:ilvl w:val="1"/>
          <w:numId w:val="133"/>
        </w:numPr>
        <w:spacing w:line="240" w:lineRule="auto"/>
        <w:ind w:left="1440" w:hanging="360"/>
        <w:rPr/>
      </w:pPr>
      <w:r w:rsidDel="00000000" w:rsidR="00000000" w:rsidRPr="00000000">
        <w:rPr>
          <w:rtl w:val="0"/>
        </w:rPr>
        <w:t xml:space="preserve">Hot flashes</w:t>
      </w:r>
    </w:p>
    <w:p w:rsidR="00000000" w:rsidDel="00000000" w:rsidP="00000000" w:rsidRDefault="00000000" w:rsidRPr="00000000" w14:paraId="00000F96">
      <w:pPr>
        <w:numPr>
          <w:ilvl w:val="1"/>
          <w:numId w:val="133"/>
        </w:numPr>
        <w:spacing w:line="240" w:lineRule="auto"/>
        <w:ind w:left="1440" w:hanging="360"/>
        <w:rPr/>
      </w:pPr>
      <w:r w:rsidDel="00000000" w:rsidR="00000000" w:rsidRPr="00000000">
        <w:rPr>
          <w:rtl w:val="0"/>
        </w:rPr>
        <w:t xml:space="preserve">Atrophy vaginal </w:t>
      </w:r>
    </w:p>
    <w:p w:rsidR="00000000" w:rsidDel="00000000" w:rsidP="00000000" w:rsidRDefault="00000000" w:rsidRPr="00000000" w14:paraId="00000F97">
      <w:pPr>
        <w:numPr>
          <w:ilvl w:val="1"/>
          <w:numId w:val="133"/>
        </w:numPr>
        <w:spacing w:line="240" w:lineRule="auto"/>
        <w:ind w:left="1440" w:hanging="360"/>
        <w:rPr/>
      </w:pPr>
      <w:r w:rsidDel="00000000" w:rsidR="00000000" w:rsidRPr="00000000">
        <w:rPr>
          <w:rtl w:val="0"/>
        </w:rPr>
        <w:t xml:space="preserve">Thromboembolic</w:t>
      </w:r>
    </w:p>
    <w:p w:rsidR="00000000" w:rsidDel="00000000" w:rsidP="00000000" w:rsidRDefault="00000000" w:rsidRPr="00000000" w14:paraId="00000F98">
      <w:pPr>
        <w:numPr>
          <w:ilvl w:val="1"/>
          <w:numId w:val="133"/>
        </w:numPr>
        <w:spacing w:line="240" w:lineRule="auto"/>
        <w:ind w:left="1440" w:hanging="360"/>
        <w:rPr/>
      </w:pPr>
      <w:r w:rsidDel="00000000" w:rsidR="00000000" w:rsidRPr="00000000">
        <w:rPr>
          <w:rtl w:val="0"/>
        </w:rPr>
        <w:t xml:space="preserve">Endometrial ca</w:t>
      </w:r>
    </w:p>
    <w:p w:rsidR="00000000" w:rsidDel="00000000" w:rsidP="00000000" w:rsidRDefault="00000000" w:rsidRPr="00000000" w14:paraId="00000F99">
      <w:pPr>
        <w:numPr>
          <w:ilvl w:val="0"/>
          <w:numId w:val="133"/>
        </w:numPr>
        <w:spacing w:line="240" w:lineRule="auto"/>
        <w:rPr/>
      </w:pPr>
      <w:r w:rsidDel="00000000" w:rsidR="00000000" w:rsidRPr="00000000">
        <w:rPr>
          <w:rtl w:val="0"/>
        </w:rPr>
        <w:t xml:space="preserve">Arimidex (postmeno): less embolic and endometrial, but inc osteoporosis</w:t>
      </w:r>
    </w:p>
    <w:p w:rsidR="00000000" w:rsidDel="00000000" w:rsidP="00000000" w:rsidRDefault="00000000" w:rsidRPr="00000000" w14:paraId="00000F9A">
      <w:pPr>
        <w:numPr>
          <w:ilvl w:val="1"/>
          <w:numId w:val="133"/>
        </w:numPr>
        <w:spacing w:line="240" w:lineRule="auto"/>
        <w:ind w:left="1440" w:hanging="360"/>
        <w:rPr/>
      </w:pPr>
      <w:r w:rsidDel="00000000" w:rsidR="00000000" w:rsidRPr="00000000">
        <w:rPr>
          <w:rtl w:val="0"/>
        </w:rPr>
        <w:t xml:space="preserve">Use for invasive only, not DCIS</w:t>
      </w:r>
    </w:p>
    <w:p w:rsidR="00000000" w:rsidDel="00000000" w:rsidP="00000000" w:rsidRDefault="00000000" w:rsidRPr="00000000" w14:paraId="00000F9B">
      <w:pPr>
        <w:numPr>
          <w:ilvl w:val="0"/>
          <w:numId w:val="133"/>
        </w:numPr>
        <w:spacing w:line="240" w:lineRule="auto"/>
        <w:rPr/>
      </w:pPr>
      <w:r w:rsidDel="00000000" w:rsidR="00000000" w:rsidRPr="00000000">
        <w:rPr>
          <w:rtl w:val="0"/>
        </w:rPr>
        <w:t xml:space="preserve">Herceptin:</w:t>
      </w:r>
    </w:p>
    <w:p w:rsidR="00000000" w:rsidDel="00000000" w:rsidP="00000000" w:rsidRDefault="00000000" w:rsidRPr="00000000" w14:paraId="00000F9C">
      <w:pPr>
        <w:numPr>
          <w:ilvl w:val="1"/>
          <w:numId w:val="133"/>
        </w:numPr>
        <w:spacing w:line="240" w:lineRule="auto"/>
        <w:ind w:left="1440" w:hanging="360"/>
        <w:rPr/>
      </w:pPr>
      <w:r w:rsidDel="00000000" w:rsidR="00000000" w:rsidRPr="00000000">
        <w:rPr>
          <w:rtl w:val="0"/>
        </w:rPr>
        <w:t xml:space="preserve">Cardiotoxic – watch heart, no IMN.</w:t>
      </w:r>
    </w:p>
    <w:p w:rsidR="00000000" w:rsidDel="00000000" w:rsidP="00000000" w:rsidRDefault="00000000" w:rsidRPr="00000000" w14:paraId="00000F9D">
      <w:pPr>
        <w:numPr>
          <w:ilvl w:val="1"/>
          <w:numId w:val="133"/>
        </w:numPr>
        <w:spacing w:line="240" w:lineRule="auto"/>
        <w:ind w:left="1440" w:hanging="360"/>
        <w:rPr/>
      </w:pPr>
      <w:r w:rsidDel="00000000" w:rsidR="00000000" w:rsidRPr="00000000">
        <w:rPr>
          <w:rtl w:val="0"/>
        </w:rPr>
        <w:t xml:space="preserve">Decreases recurrence and improves survival.</w:t>
      </w:r>
    </w:p>
    <w:p w:rsidR="00000000" w:rsidDel="00000000" w:rsidP="00000000" w:rsidRDefault="00000000" w:rsidRPr="00000000" w14:paraId="00000F9E">
      <w:pPr>
        <w:numPr>
          <w:ilvl w:val="1"/>
          <w:numId w:val="133"/>
        </w:numPr>
        <w:spacing w:line="240" w:lineRule="auto"/>
        <w:ind w:left="1440" w:hanging="360"/>
        <w:rPr/>
      </w:pPr>
      <w:r w:rsidDel="00000000" w:rsidR="00000000" w:rsidRPr="00000000">
        <w:rPr>
          <w:rtl w:val="0"/>
        </w:rPr>
        <w:t xml:space="preserve">Do cardiac monitoring at baseline, 3, 6, and 9 month.</w:t>
      </w:r>
    </w:p>
    <w:p w:rsidR="00000000" w:rsidDel="00000000" w:rsidP="00000000" w:rsidRDefault="00000000" w:rsidRPr="00000000" w14:paraId="00000F9F">
      <w:pPr>
        <w:numPr>
          <w:ilvl w:val="0"/>
          <w:numId w:val="133"/>
        </w:numPr>
        <w:spacing w:line="240" w:lineRule="auto"/>
        <w:rPr>
          <w:u w:val="none"/>
        </w:rPr>
      </w:pPr>
      <w:r w:rsidDel="00000000" w:rsidR="00000000" w:rsidRPr="00000000">
        <w:rPr>
          <w:rtl w:val="0"/>
        </w:rPr>
        <w:t xml:space="preserve">CDK 4/6 inhibitors</w:t>
      </w:r>
    </w:p>
    <w:p w:rsidR="00000000" w:rsidDel="00000000" w:rsidP="00000000" w:rsidRDefault="00000000" w:rsidRPr="00000000" w14:paraId="00000FA0">
      <w:pPr>
        <w:numPr>
          <w:ilvl w:val="1"/>
          <w:numId w:val="133"/>
        </w:numPr>
        <w:spacing w:line="240" w:lineRule="auto"/>
        <w:ind w:left="1440" w:hanging="360"/>
      </w:pPr>
      <w:r w:rsidDel="00000000" w:rsidR="00000000" w:rsidRPr="00000000">
        <w:rPr>
          <w:rtl w:val="0"/>
        </w:rPr>
        <w:t xml:space="preserve">Neutropenia and leukopenia side effects.</w:t>
      </w:r>
    </w:p>
    <w:p w:rsidR="00000000" w:rsidDel="00000000" w:rsidP="00000000" w:rsidRDefault="00000000" w:rsidRPr="00000000" w14:paraId="00000FA1">
      <w:pPr>
        <w:pStyle w:val="Heading2"/>
        <w:spacing w:after="0" w:lineRule="auto"/>
        <w:jc w:val="center"/>
        <w:rPr/>
      </w:pPr>
      <w:bookmarkStart w:colFirst="0" w:colLast="0" w:name="_yzar5ntoozla" w:id="262"/>
      <w:bookmarkEnd w:id="262"/>
      <w:r w:rsidDel="00000000" w:rsidR="00000000" w:rsidRPr="00000000">
        <w:rPr>
          <w:rtl w:val="0"/>
        </w:rPr>
      </w:r>
    </w:p>
    <w:tbl>
      <w:tblPr>
        <w:tblStyle w:val="Table6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tcMar>
              <w:top w:w="100.0" w:type="dxa"/>
              <w:left w:w="100.0" w:type="dxa"/>
              <w:bottom w:w="100.0" w:type="dxa"/>
              <w:right w:w="100.0" w:type="dxa"/>
            </w:tcMar>
            <w:vAlign w:val="top"/>
          </w:tcPr>
          <w:p w:rsidR="00000000" w:rsidDel="00000000" w:rsidP="00000000" w:rsidRDefault="00000000" w:rsidRPr="00000000" w14:paraId="00000FA2">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FA3">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865">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FA4">
            <w:pPr>
              <w:ind w:left="0" w:right="60" w:firstLine="0"/>
              <w:rPr>
                <w:sz w:val="18"/>
                <w:szCs w:val="18"/>
              </w:rPr>
            </w:pPr>
            <w:r w:rsidDel="00000000" w:rsidR="00000000" w:rsidRPr="00000000">
              <w:rPr>
                <w:sz w:val="18"/>
                <w:szCs w:val="18"/>
                <w:rtl w:val="0"/>
              </w:rPr>
              <w:t xml:space="preserve">Zaorsky: [</w:t>
            </w:r>
            <w:hyperlink r:id="rId866">
              <w:r w:rsidDel="00000000" w:rsidR="00000000" w:rsidRPr="00000000">
                <w:rPr>
                  <w:sz w:val="18"/>
                  <w:szCs w:val="18"/>
                  <w:rtl w:val="0"/>
                </w:rPr>
                <w:t xml:space="preserve">simplified mammography diagram</w:t>
              </w:r>
            </w:hyperlink>
            <w:r w:rsidDel="00000000" w:rsidR="00000000" w:rsidRPr="00000000">
              <w:rPr>
                <w:sz w:val="18"/>
                <w:szCs w:val="18"/>
                <w:rtl w:val="0"/>
              </w:rPr>
              <w:t xml:space="preserve">], [</w:t>
            </w:r>
            <w:hyperlink r:id="rId867">
              <w:r w:rsidDel="00000000" w:rsidR="00000000" w:rsidRPr="00000000">
                <w:rPr>
                  <w:sz w:val="18"/>
                  <w:szCs w:val="18"/>
                  <w:rtl w:val="0"/>
                </w:rPr>
                <w:t xml:space="preserve">mammography interpretations</w:t>
              </w:r>
            </w:hyperlink>
            <w:r w:rsidDel="00000000" w:rsidR="00000000" w:rsidRPr="00000000">
              <w:rPr>
                <w:sz w:val="18"/>
                <w:szCs w:val="18"/>
                <w:rtl w:val="0"/>
              </w:rPr>
              <w:t xml:space="preserve">], [</w:t>
            </w:r>
            <w:hyperlink r:id="rId868">
              <w:r w:rsidDel="00000000" w:rsidR="00000000" w:rsidRPr="00000000">
                <w:rPr>
                  <w:sz w:val="18"/>
                  <w:szCs w:val="18"/>
                  <w:rtl w:val="0"/>
                </w:rPr>
                <w:t xml:space="preserve">lymph node stations</w:t>
              </w:r>
            </w:hyperlink>
            <w:r w:rsidDel="00000000" w:rsidR="00000000" w:rsidRPr="00000000">
              <w:rPr>
                <w:sz w:val="18"/>
                <w:szCs w:val="18"/>
                <w:rtl w:val="0"/>
              </w:rPr>
              <w:t xml:space="preserve">], [</w:t>
            </w:r>
            <w:hyperlink r:id="rId869">
              <w:r w:rsidDel="00000000" w:rsidR="00000000" w:rsidRPr="00000000">
                <w:rPr>
                  <w:sz w:val="18"/>
                  <w:szCs w:val="18"/>
                  <w:rtl w:val="0"/>
                </w:rPr>
                <w:t xml:space="preserve">atlas</w:t>
              </w:r>
            </w:hyperlink>
            <w:r w:rsidDel="00000000" w:rsidR="00000000" w:rsidRPr="00000000">
              <w:rPr>
                <w:sz w:val="18"/>
                <w:szCs w:val="18"/>
                <w:rtl w:val="0"/>
              </w:rPr>
              <w:t xml:space="preserve">], [</w:t>
            </w:r>
            <w:hyperlink r:id="rId870">
              <w:r w:rsidDel="00000000" w:rsidR="00000000" w:rsidRPr="00000000">
                <w:rPr>
                  <w:sz w:val="18"/>
                  <w:szCs w:val="18"/>
                  <w:rtl w:val="0"/>
                </w:rPr>
                <w:t xml:space="preserve">nodal couch kick</w:t>
              </w:r>
            </w:hyperlink>
            <w:r w:rsidDel="00000000" w:rsidR="00000000" w:rsidRPr="00000000">
              <w:rPr>
                <w:sz w:val="18"/>
                <w:szCs w:val="18"/>
                <w:rtl w:val="0"/>
              </w:rPr>
              <w:t xml:space="preserve">] and [</w:t>
            </w:r>
            <w:hyperlink r:id="rId871">
              <w:r w:rsidDel="00000000" w:rsidR="00000000" w:rsidRPr="00000000">
                <w:rPr>
                  <w:sz w:val="18"/>
                  <w:szCs w:val="18"/>
                  <w:rtl w:val="0"/>
                </w:rPr>
                <w:t xml:space="preserve">field matching</w:t>
              </w:r>
            </w:hyperlink>
            <w:r w:rsidDel="00000000" w:rsidR="00000000" w:rsidRPr="00000000">
              <w:rPr>
                <w:sz w:val="18"/>
                <w:szCs w:val="18"/>
                <w:rtl w:val="0"/>
              </w:rPr>
              <w:t xml:space="preserve">].</w:t>
            </w:r>
          </w:p>
          <w:p w:rsidR="00000000" w:rsidDel="00000000" w:rsidP="00000000" w:rsidRDefault="00000000" w:rsidRPr="00000000" w14:paraId="00000FA5">
            <w:pPr>
              <w:ind w:left="0" w:right="60" w:firstLine="0"/>
              <w:rPr>
                <w:sz w:val="18"/>
                <w:szCs w:val="18"/>
              </w:rPr>
            </w:pPr>
            <w:r w:rsidDel="00000000" w:rsidR="00000000" w:rsidRPr="00000000">
              <w:rPr>
                <w:sz w:val="18"/>
                <w:szCs w:val="18"/>
                <w:rtl w:val="0"/>
              </w:rPr>
              <w:t xml:space="preserve">ARRO: [</w:t>
            </w:r>
            <w:hyperlink r:id="rId872">
              <w:r w:rsidDel="00000000" w:rsidR="00000000" w:rsidRPr="00000000">
                <w:rPr>
                  <w:sz w:val="18"/>
                  <w:szCs w:val="18"/>
                  <w:rtl w:val="0"/>
                </w:rPr>
                <w:t xml:space="preserve">APBI case</w:t>
              </w:r>
            </w:hyperlink>
            <w:r w:rsidDel="00000000" w:rsidR="00000000" w:rsidRPr="00000000">
              <w:rPr>
                <w:sz w:val="18"/>
                <w:szCs w:val="18"/>
                <w:rtl w:val="0"/>
              </w:rPr>
              <w:t xml:space="preserve">, </w:t>
            </w:r>
            <w:hyperlink r:id="rId873">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874">
              <w:r w:rsidDel="00000000" w:rsidR="00000000" w:rsidRPr="00000000">
                <w:rPr>
                  <w:sz w:val="18"/>
                  <w:szCs w:val="18"/>
                  <w:rtl w:val="0"/>
                </w:rPr>
                <w:t xml:space="preserve">DCIS case</w:t>
              </w:r>
            </w:hyperlink>
            <w:r w:rsidDel="00000000" w:rsidR="00000000" w:rsidRPr="00000000">
              <w:rPr>
                <w:sz w:val="18"/>
                <w:szCs w:val="18"/>
                <w:rtl w:val="0"/>
              </w:rPr>
              <w:t xml:space="preserve">, </w:t>
            </w:r>
            <w:hyperlink r:id="rId875">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876">
              <w:r w:rsidDel="00000000" w:rsidR="00000000" w:rsidRPr="00000000">
                <w:rPr>
                  <w:sz w:val="18"/>
                  <w:szCs w:val="18"/>
                  <w:rtl w:val="0"/>
                </w:rPr>
                <w:t xml:space="preserve">Inflammatory breast cancer</w:t>
              </w:r>
            </w:hyperlink>
            <w:r w:rsidDel="00000000" w:rsidR="00000000" w:rsidRPr="00000000">
              <w:rPr>
                <w:sz w:val="18"/>
                <w:szCs w:val="18"/>
                <w:rtl w:val="0"/>
              </w:rPr>
              <w:t xml:space="preserve">], [</w:t>
            </w:r>
            <w:hyperlink r:id="rId877">
              <w:r w:rsidDel="00000000" w:rsidR="00000000" w:rsidRPr="00000000">
                <w:rPr>
                  <w:sz w:val="18"/>
                  <w:szCs w:val="18"/>
                  <w:rtl w:val="0"/>
                </w:rPr>
                <w:t xml:space="preserve">Radiation indications in the setting of NAC</w:t>
              </w:r>
            </w:hyperlink>
            <w:r w:rsidDel="00000000" w:rsidR="00000000" w:rsidRPr="00000000">
              <w:rPr>
                <w:sz w:val="18"/>
                <w:szCs w:val="18"/>
                <w:rtl w:val="0"/>
              </w:rPr>
              <w:t xml:space="preserve">].</w:t>
            </w:r>
          </w:p>
          <w:p w:rsidR="00000000" w:rsidDel="00000000" w:rsidP="00000000" w:rsidRDefault="00000000" w:rsidRPr="00000000" w14:paraId="00000FA6">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FA7">
            <w:pPr>
              <w:numPr>
                <w:ilvl w:val="0"/>
                <w:numId w:val="5"/>
              </w:numPr>
              <w:ind w:right="60"/>
              <w:rPr>
                <w:sz w:val="18"/>
                <w:szCs w:val="18"/>
                <w:u w:val="none"/>
              </w:rPr>
            </w:pPr>
            <w:r w:rsidDel="00000000" w:rsidR="00000000" w:rsidRPr="00000000">
              <w:rPr>
                <w:sz w:val="18"/>
                <w:szCs w:val="18"/>
                <w:rtl w:val="0"/>
              </w:rPr>
              <w:t xml:space="preserve">Atlases: [</w:t>
            </w:r>
            <w:hyperlink r:id="rId878">
              <w:r w:rsidDel="00000000" w:rsidR="00000000" w:rsidRPr="00000000">
                <w:rPr>
                  <w:sz w:val="18"/>
                  <w:szCs w:val="18"/>
                  <w:rtl w:val="0"/>
                </w:rPr>
                <w:t xml:space="preserve">RTOG Breast Cancer Atlas</w:t>
              </w:r>
            </w:hyperlink>
            <w:r w:rsidDel="00000000" w:rsidR="00000000" w:rsidRPr="00000000">
              <w:rPr>
                <w:sz w:val="18"/>
                <w:szCs w:val="18"/>
                <w:rtl w:val="0"/>
              </w:rPr>
              <w:t xml:space="preserve">, </w:t>
            </w:r>
            <w:hyperlink r:id="rId879">
              <w:r w:rsidDel="00000000" w:rsidR="00000000" w:rsidRPr="00000000">
                <w:rPr>
                  <w:sz w:val="18"/>
                  <w:szCs w:val="18"/>
                  <w:rtl w:val="0"/>
                </w:rPr>
                <w:t xml:space="preserve">ESTRO</w:t>
              </w:r>
            </w:hyperlink>
            <w:r w:rsidDel="00000000" w:rsidR="00000000" w:rsidRPr="00000000">
              <w:rPr>
                <w:sz w:val="18"/>
                <w:szCs w:val="18"/>
                <w:rtl w:val="0"/>
              </w:rPr>
              <w:t xml:space="preserve">, </w:t>
            </w:r>
            <w:hyperlink r:id="rId880">
              <w:r w:rsidDel="00000000" w:rsidR="00000000" w:rsidRPr="00000000">
                <w:rPr>
                  <w:sz w:val="18"/>
                  <w:szCs w:val="18"/>
                  <w:rtl w:val="0"/>
                </w:rPr>
                <w:t xml:space="preserve">RADCOMP Breast Atlas</w:t>
              </w:r>
            </w:hyperlink>
            <w:r w:rsidDel="00000000" w:rsidR="00000000" w:rsidRPr="00000000">
              <w:rPr>
                <w:sz w:val="18"/>
                <w:szCs w:val="18"/>
                <w:rtl w:val="0"/>
              </w:rPr>
              <w:t xml:space="preserve">]</w:t>
            </w:r>
          </w:p>
          <w:p w:rsidR="00000000" w:rsidDel="00000000" w:rsidP="00000000" w:rsidRDefault="00000000" w:rsidRPr="00000000" w14:paraId="00000FA8">
            <w:pPr>
              <w:numPr>
                <w:ilvl w:val="0"/>
                <w:numId w:val="5"/>
              </w:numPr>
              <w:rPr>
                <w:sz w:val="18"/>
                <w:szCs w:val="18"/>
                <w:u w:val="none"/>
              </w:rPr>
            </w:pPr>
            <w:r w:rsidDel="00000000" w:rsidR="00000000" w:rsidRPr="00000000">
              <w:rPr>
                <w:sz w:val="18"/>
                <w:szCs w:val="18"/>
                <w:rtl w:val="0"/>
              </w:rPr>
              <w:t xml:space="preserve">There is discrepancy in the posterior border of the Chest wall CTV in PMRT [</w:t>
            </w:r>
            <w:hyperlink r:id="rId881">
              <w:r w:rsidDel="00000000" w:rsidR="00000000" w:rsidRPr="00000000">
                <w:rPr>
                  <w:sz w:val="18"/>
                  <w:szCs w:val="18"/>
                  <w:rtl w:val="0"/>
                </w:rPr>
                <w:t xml:space="preserve">Vargo and Beriwal IJROBP '15</w:t>
              </w:r>
            </w:hyperlink>
            <w:r w:rsidDel="00000000" w:rsidR="00000000" w:rsidRPr="00000000">
              <w:rPr>
                <w:sz w:val="18"/>
                <w:szCs w:val="18"/>
                <w:rtl w:val="0"/>
              </w:rPr>
              <w:t xml:space="preserve">]</w:t>
            </w:r>
          </w:p>
          <w:p w:rsidR="00000000" w:rsidDel="00000000" w:rsidP="00000000" w:rsidRDefault="00000000" w:rsidRPr="00000000" w14:paraId="00000FA9">
            <w:pPr>
              <w:numPr>
                <w:ilvl w:val="0"/>
                <w:numId w:val="5"/>
              </w:numPr>
              <w:ind w:right="60"/>
              <w:rPr>
                <w:sz w:val="18"/>
                <w:szCs w:val="18"/>
                <w:u w:val="none"/>
              </w:rPr>
            </w:pPr>
            <w:r w:rsidDel="00000000" w:rsidR="00000000" w:rsidRPr="00000000">
              <w:rPr>
                <w:sz w:val="18"/>
                <w:szCs w:val="18"/>
                <w:rtl w:val="0"/>
              </w:rPr>
              <w:t xml:space="preserve">eContour [</w:t>
            </w:r>
            <w:hyperlink r:id="rId882">
              <w:r w:rsidDel="00000000" w:rsidR="00000000" w:rsidRPr="00000000">
                <w:rPr>
                  <w:sz w:val="18"/>
                  <w:szCs w:val="18"/>
                  <w:rtl w:val="0"/>
                </w:rPr>
                <w:t xml:space="preserve">early breast cancer</w:t>
              </w:r>
            </w:hyperlink>
            <w:r w:rsidDel="00000000" w:rsidR="00000000" w:rsidRPr="00000000">
              <w:rPr>
                <w:sz w:val="18"/>
                <w:szCs w:val="18"/>
                <w:rtl w:val="0"/>
              </w:rPr>
              <w:t xml:space="preserve">], [</w:t>
            </w:r>
            <w:hyperlink r:id="rId883">
              <w:r w:rsidDel="00000000" w:rsidR="00000000" w:rsidRPr="00000000">
                <w:rPr>
                  <w:sz w:val="18"/>
                  <w:szCs w:val="18"/>
                  <w:rtl w:val="0"/>
                </w:rPr>
                <w:t xml:space="preserve">regional nodal irradiation</w:t>
              </w:r>
            </w:hyperlink>
            <w:r w:rsidDel="00000000" w:rsidR="00000000" w:rsidRPr="00000000">
              <w:rPr>
                <w:sz w:val="18"/>
                <w:szCs w:val="18"/>
                <w:rtl w:val="0"/>
              </w:rPr>
              <w:t xml:space="preserve">], [</w:t>
            </w:r>
            <w:hyperlink r:id="rId884">
              <w:r w:rsidDel="00000000" w:rsidR="00000000" w:rsidRPr="00000000">
                <w:rPr>
                  <w:sz w:val="18"/>
                  <w:szCs w:val="18"/>
                  <w:rtl w:val="0"/>
                </w:rPr>
                <w:t xml:space="preserve">AVARO RNI and Brachial Plexus</w:t>
              </w:r>
            </w:hyperlink>
            <w:r w:rsidDel="00000000" w:rsidR="00000000" w:rsidRPr="00000000">
              <w:rPr>
                <w:sz w:val="18"/>
                <w:szCs w:val="18"/>
                <w:rtl w:val="0"/>
              </w:rPr>
              <w:t xml:space="preserve">], [</w:t>
            </w:r>
            <w:hyperlink r:id="rId885">
              <w:r w:rsidDel="00000000" w:rsidR="00000000" w:rsidRPr="00000000">
                <w:rPr>
                  <w:sz w:val="18"/>
                  <w:szCs w:val="18"/>
                  <w:rtl w:val="0"/>
                </w:rPr>
                <w:t xml:space="preserve">PMRT</w:t>
              </w:r>
            </w:hyperlink>
            <w:r w:rsidDel="00000000" w:rsidR="00000000" w:rsidRPr="00000000">
              <w:rPr>
                <w:sz w:val="18"/>
                <w:szCs w:val="18"/>
                <w:rtl w:val="0"/>
              </w:rPr>
              <w:t xml:space="preserve">], [</w:t>
            </w:r>
            <w:hyperlink r:id="rId886">
              <w:r w:rsidDel="00000000" w:rsidR="00000000" w:rsidRPr="00000000">
                <w:rPr>
                  <w:sz w:val="18"/>
                  <w:szCs w:val="18"/>
                  <w:rtl w:val="0"/>
                </w:rPr>
                <w:t xml:space="preserve">heart avoidance]</w:t>
              </w:r>
            </w:hyperlink>
            <w:r w:rsidDel="00000000" w:rsidR="00000000" w:rsidRPr="00000000">
              <w:rPr>
                <w:sz w:val="18"/>
                <w:szCs w:val="18"/>
                <w:rtl w:val="0"/>
              </w:rPr>
              <w:t xml:space="preserve">.</w:t>
            </w:r>
          </w:p>
          <w:p w:rsidR="00000000" w:rsidDel="00000000" w:rsidP="00000000" w:rsidRDefault="00000000" w:rsidRPr="00000000" w14:paraId="00000FAA">
            <w:pPr>
              <w:numPr>
                <w:ilvl w:val="0"/>
                <w:numId w:val="5"/>
              </w:numPr>
              <w:ind w:right="60"/>
              <w:rPr>
                <w:sz w:val="18"/>
                <w:szCs w:val="18"/>
                <w:u w:val="none"/>
              </w:rPr>
            </w:pPr>
            <w:r w:rsidDel="00000000" w:rsidR="00000000" w:rsidRPr="00000000">
              <w:rPr>
                <w:sz w:val="18"/>
                <w:szCs w:val="18"/>
                <w:rtl w:val="0"/>
              </w:rPr>
              <w:t xml:space="preserve">eContour hypofractionation: [</w:t>
            </w:r>
            <w:hyperlink r:id="rId887">
              <w:r w:rsidDel="00000000" w:rsidR="00000000" w:rsidRPr="00000000">
                <w:rPr>
                  <w:sz w:val="18"/>
                  <w:szCs w:val="18"/>
                  <w:rtl w:val="0"/>
                </w:rPr>
                <w:t xml:space="preserve">MSKCC PBI</w:t>
              </w:r>
            </w:hyperlink>
            <w:r w:rsidDel="00000000" w:rsidR="00000000" w:rsidRPr="00000000">
              <w:rPr>
                <w:sz w:val="18"/>
                <w:szCs w:val="18"/>
                <w:rtl w:val="0"/>
              </w:rPr>
              <w:t xml:space="preserve">], [</w:t>
            </w:r>
            <w:hyperlink r:id="rId888">
              <w:r w:rsidDel="00000000" w:rsidR="00000000" w:rsidRPr="00000000">
                <w:rPr>
                  <w:sz w:val="18"/>
                  <w:szCs w:val="18"/>
                  <w:rtl w:val="0"/>
                </w:rPr>
                <w:t xml:space="preserve">UK Fast Forward</w:t>
              </w:r>
            </w:hyperlink>
            <w:r w:rsidDel="00000000" w:rsidR="00000000" w:rsidRPr="00000000">
              <w:rPr>
                <w:sz w:val="18"/>
                <w:szCs w:val="18"/>
                <w:rtl w:val="0"/>
              </w:rPr>
              <w:t xml:space="preserve">], [</w:t>
            </w:r>
            <w:hyperlink r:id="rId889">
              <w:r w:rsidDel="00000000" w:rsidR="00000000" w:rsidRPr="00000000">
                <w:rPr>
                  <w:sz w:val="18"/>
                  <w:szCs w:val="18"/>
                  <w:rtl w:val="0"/>
                </w:rPr>
                <w:t xml:space="preserve">Florence</w:t>
              </w:r>
            </w:hyperlink>
            <w:r w:rsidDel="00000000" w:rsidR="00000000" w:rsidRPr="00000000">
              <w:rPr>
                <w:sz w:val="18"/>
                <w:szCs w:val="18"/>
                <w:rtl w:val="0"/>
              </w:rPr>
              <w:t xml:space="preserve">] and [</w:t>
            </w:r>
            <w:hyperlink r:id="rId890">
              <w:r w:rsidDel="00000000" w:rsidR="00000000" w:rsidRPr="00000000">
                <w:rPr>
                  <w:sz w:val="18"/>
                  <w:szCs w:val="18"/>
                  <w:rtl w:val="0"/>
                </w:rPr>
                <w:t xml:space="preserve">RT CHARM</w:t>
              </w:r>
            </w:hyperlink>
            <w:r w:rsidDel="00000000" w:rsidR="00000000" w:rsidRPr="00000000">
              <w:rPr>
                <w:sz w:val="18"/>
                <w:szCs w:val="18"/>
                <w:rtl w:val="0"/>
              </w:rPr>
              <w:t xml:space="preserve">]. </w:t>
            </w:r>
          </w:p>
          <w:p w:rsidR="00000000" w:rsidDel="00000000" w:rsidP="00000000" w:rsidRDefault="00000000" w:rsidRPr="00000000" w14:paraId="00000FAB">
            <w:pPr>
              <w:numPr>
                <w:ilvl w:val="0"/>
                <w:numId w:val="5"/>
              </w:numPr>
              <w:rPr>
                <w:sz w:val="18"/>
                <w:szCs w:val="18"/>
                <w:u w:val="none"/>
              </w:rPr>
            </w:pPr>
            <w:r w:rsidDel="00000000" w:rsidR="00000000" w:rsidRPr="00000000">
              <w:rPr>
                <w:sz w:val="18"/>
                <w:szCs w:val="18"/>
                <w:rtl w:val="0"/>
              </w:rPr>
              <w:t xml:space="preserve">ESTRO ACROP Consensus Guidelines for Post-implant Breast Contours [</w:t>
            </w:r>
            <w:hyperlink r:id="rId891">
              <w:r w:rsidDel="00000000" w:rsidR="00000000" w:rsidRPr="00000000">
                <w:rPr>
                  <w:sz w:val="18"/>
                  <w:szCs w:val="18"/>
                  <w:rtl w:val="0"/>
                </w:rPr>
                <w:t xml:space="preserve">Kaidar-Person RTO '19</w:t>
              </w:r>
            </w:hyperlink>
            <w:r w:rsidDel="00000000" w:rsidR="00000000" w:rsidRPr="00000000">
              <w:rPr>
                <w:sz w:val="18"/>
                <w:szCs w:val="18"/>
                <w:rtl w:val="0"/>
              </w:rPr>
              <w:t xml:space="preserve">]. </w:t>
            </w:r>
            <w:hyperlink r:id="rId89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AC">
            <w:pPr>
              <w:numPr>
                <w:ilvl w:val="0"/>
                <w:numId w:val="5"/>
              </w:numPr>
              <w:rPr>
                <w:sz w:val="18"/>
                <w:szCs w:val="18"/>
                <w:u w:val="none"/>
              </w:rPr>
            </w:pPr>
            <w:r w:rsidDel="00000000" w:rsidR="00000000" w:rsidRPr="00000000">
              <w:rPr>
                <w:sz w:val="18"/>
                <w:szCs w:val="18"/>
                <w:rtl w:val="0"/>
              </w:rPr>
              <w:t xml:space="preserve">Development and validation of a heart atlas to study cardiac exposure to RT (Figure 1) [</w:t>
            </w:r>
            <w:hyperlink r:id="rId893">
              <w:r w:rsidDel="00000000" w:rsidR="00000000" w:rsidRPr="00000000">
                <w:rPr>
                  <w:sz w:val="18"/>
                  <w:szCs w:val="18"/>
                  <w:rtl w:val="0"/>
                </w:rPr>
                <w:t xml:space="preserve">Feng IJROBP '11</w:t>
              </w:r>
            </w:hyperlink>
            <w:r w:rsidDel="00000000" w:rsidR="00000000" w:rsidRPr="00000000">
              <w:rPr>
                <w:sz w:val="18"/>
                <w:szCs w:val="18"/>
                <w:rtl w:val="0"/>
              </w:rPr>
              <w:t xml:space="preserve">]. </w:t>
            </w:r>
            <w:hyperlink r:id="rId894">
              <w:r w:rsidDel="00000000" w:rsidR="00000000" w:rsidRPr="00000000">
                <w:rPr>
                  <w:sz w:val="18"/>
                  <w:szCs w:val="18"/>
                  <w:vertAlign w:val="superscript"/>
                  <w:rtl w:val="0"/>
                </w:rPr>
                <w:t xml:space="preserve">RoR</w:t>
              </w:r>
            </w:hyperlink>
            <w:r w:rsidDel="00000000" w:rsidR="00000000" w:rsidRPr="00000000">
              <w:rPr>
                <w:rtl w:val="0"/>
              </w:rPr>
            </w:r>
          </w:p>
          <w:bookmarkStart w:colFirst="0" w:colLast="0" w:name="m2eo74vcdjvv" w:id="263"/>
          <w:bookmarkEnd w:id="263"/>
          <w:p w:rsidR="00000000" w:rsidDel="00000000" w:rsidP="00000000" w:rsidRDefault="00000000" w:rsidRPr="00000000" w14:paraId="00000FAD">
            <w:pPr>
              <w:ind w:left="0" w:right="200" w:firstLine="0"/>
              <w:rPr>
                <w:sz w:val="18"/>
                <w:szCs w:val="18"/>
              </w:rPr>
            </w:pPr>
            <w:r w:rsidDel="00000000" w:rsidR="00000000" w:rsidRPr="00000000">
              <w:rPr>
                <w:sz w:val="18"/>
                <w:szCs w:val="18"/>
                <w:rtl w:val="0"/>
              </w:rPr>
              <w:t xml:space="preserve">JCO Special Series: Locoregional Management of Breast Cancer</w:t>
            </w:r>
          </w:p>
          <w:p w:rsidR="00000000" w:rsidDel="00000000" w:rsidP="00000000" w:rsidRDefault="00000000" w:rsidRPr="00000000" w14:paraId="00000FAE">
            <w:pPr>
              <w:numPr>
                <w:ilvl w:val="0"/>
                <w:numId w:val="93"/>
              </w:numPr>
              <w:rPr>
                <w:sz w:val="18"/>
                <w:szCs w:val="18"/>
                <w:u w:val="none"/>
              </w:rPr>
            </w:pPr>
            <w:r w:rsidDel="00000000" w:rsidR="00000000" w:rsidRPr="00000000">
              <w:rPr>
                <w:sz w:val="18"/>
                <w:szCs w:val="18"/>
                <w:rtl w:val="0"/>
              </w:rPr>
              <w:t xml:space="preserve">Multi-D Locoregional Management of Breast Cancer </w:t>
            </w:r>
            <w:hyperlink r:id="rId895">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896">
              <w:r w:rsidDel="00000000" w:rsidR="00000000" w:rsidRPr="00000000">
                <w:rPr>
                  <w:sz w:val="18"/>
                  <w:szCs w:val="18"/>
                  <w:rtl w:val="0"/>
                </w:rPr>
                <w:t xml:space="preserve">Smith, Mittendorf and Haffty JCO '20</w:t>
              </w:r>
            </w:hyperlink>
            <w:r w:rsidDel="00000000" w:rsidR="00000000" w:rsidRPr="00000000">
              <w:rPr>
                <w:sz w:val="18"/>
                <w:szCs w:val="18"/>
                <w:rtl w:val="0"/>
              </w:rPr>
              <w:t xml:space="preserve">].</w:t>
            </w:r>
          </w:p>
          <w:p w:rsidR="00000000" w:rsidDel="00000000" w:rsidP="00000000" w:rsidRDefault="00000000" w:rsidRPr="00000000" w14:paraId="00000FAF">
            <w:pPr>
              <w:numPr>
                <w:ilvl w:val="0"/>
                <w:numId w:val="93"/>
              </w:numPr>
              <w:rPr>
                <w:sz w:val="18"/>
                <w:szCs w:val="18"/>
                <w:u w:val="none"/>
              </w:rPr>
            </w:pPr>
            <w:r w:rsidDel="00000000" w:rsidR="00000000" w:rsidRPr="00000000">
              <w:rPr>
                <w:sz w:val="18"/>
                <w:szCs w:val="18"/>
                <w:rtl w:val="0"/>
              </w:rPr>
              <w:t xml:space="preserve">Genetic Factors in the Locoregional Management of Breast Cancer [</w:t>
            </w:r>
            <w:hyperlink r:id="rId897">
              <w:r w:rsidDel="00000000" w:rsidR="00000000" w:rsidRPr="00000000">
                <w:rPr>
                  <w:sz w:val="18"/>
                  <w:szCs w:val="18"/>
                  <w:rtl w:val="0"/>
                </w:rPr>
                <w:t xml:space="preserve">Haffty, Euhus and Pierce JCO '20</w:t>
              </w:r>
            </w:hyperlink>
            <w:r w:rsidDel="00000000" w:rsidR="00000000" w:rsidRPr="00000000">
              <w:rPr>
                <w:sz w:val="18"/>
                <w:szCs w:val="18"/>
                <w:rtl w:val="0"/>
              </w:rPr>
              <w:t xml:space="preserve">]. </w:t>
            </w:r>
            <w:hyperlink w:anchor="_hk03sm1ttqi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0">
            <w:pPr>
              <w:numPr>
                <w:ilvl w:val="0"/>
                <w:numId w:val="93"/>
              </w:numPr>
              <w:rPr>
                <w:sz w:val="18"/>
                <w:szCs w:val="18"/>
                <w:u w:val="none"/>
              </w:rPr>
            </w:pPr>
            <w:r w:rsidDel="00000000" w:rsidR="00000000" w:rsidRPr="00000000">
              <w:rPr>
                <w:sz w:val="18"/>
                <w:szCs w:val="18"/>
                <w:rtl w:val="0"/>
              </w:rPr>
              <w:t xml:space="preserve">De-Escalation of Locoregional Therapy in Low-Risk DCIS and Early-Stage Invasive Cancer [</w:t>
            </w:r>
            <w:hyperlink r:id="rId898">
              <w:r w:rsidDel="00000000" w:rsidR="00000000" w:rsidRPr="00000000">
                <w:rPr>
                  <w:sz w:val="18"/>
                  <w:szCs w:val="18"/>
                  <w:rtl w:val="0"/>
                </w:rPr>
                <w:t xml:space="preserve">Hwang and Solin JCO '20</w:t>
              </w:r>
            </w:hyperlink>
            <w:r w:rsidDel="00000000" w:rsidR="00000000" w:rsidRPr="00000000">
              <w:rPr>
                <w:sz w:val="18"/>
                <w:szCs w:val="18"/>
                <w:rtl w:val="0"/>
              </w:rPr>
              <w:t xml:space="preserve">]. </w:t>
            </w:r>
            <w:hyperlink w:anchor="_xt458862nzdb">
              <w:r w:rsidDel="00000000" w:rsidR="00000000" w:rsidRPr="00000000">
                <w:rPr>
                  <w:sz w:val="18"/>
                  <w:szCs w:val="18"/>
                  <w:vertAlign w:val="superscript"/>
                  <w:rtl w:val="0"/>
                </w:rPr>
                <w:t xml:space="preserve">DCIS</w:t>
              </w:r>
            </w:hyperlink>
            <w:r w:rsidDel="00000000" w:rsidR="00000000" w:rsidRPr="00000000">
              <w:rPr>
                <w:sz w:val="18"/>
                <w:szCs w:val="18"/>
                <w:vertAlign w:val="superscript"/>
                <w:rtl w:val="0"/>
              </w:rPr>
              <w:t xml:space="preserve">, </w:t>
            </w:r>
            <w:hyperlink w:anchor="_ck1yqybm9wuj">
              <w:r w:rsidDel="00000000" w:rsidR="00000000" w:rsidRPr="00000000">
                <w:rPr>
                  <w:sz w:val="18"/>
                  <w:szCs w:val="18"/>
                  <w:vertAlign w:val="superscript"/>
                  <w:rtl w:val="0"/>
                </w:rPr>
                <w:t xml:space="preserve">IDC</w:t>
              </w:r>
            </w:hyperlink>
            <w:r w:rsidDel="00000000" w:rsidR="00000000" w:rsidRPr="00000000">
              <w:rPr>
                <w:rtl w:val="0"/>
              </w:rPr>
            </w:r>
          </w:p>
          <w:p w:rsidR="00000000" w:rsidDel="00000000" w:rsidP="00000000" w:rsidRDefault="00000000" w:rsidRPr="00000000" w14:paraId="00000FB1">
            <w:pPr>
              <w:numPr>
                <w:ilvl w:val="0"/>
                <w:numId w:val="93"/>
              </w:numPr>
              <w:rPr>
                <w:sz w:val="18"/>
                <w:szCs w:val="18"/>
              </w:rPr>
            </w:pPr>
            <w:r w:rsidDel="00000000" w:rsidR="00000000" w:rsidRPr="00000000">
              <w:rPr>
                <w:sz w:val="18"/>
                <w:szCs w:val="18"/>
                <w:rtl w:val="0"/>
              </w:rPr>
              <w:t xml:space="preserve">Lumpectomy Margins for IDC &amp; DCIS: Current Recommendations, Their Implications &amp; Impact [</w:t>
            </w:r>
            <w:hyperlink r:id="rId899">
              <w:r w:rsidDel="00000000" w:rsidR="00000000" w:rsidRPr="00000000">
                <w:rPr>
                  <w:sz w:val="18"/>
                  <w:szCs w:val="18"/>
                  <w:rtl w:val="0"/>
                </w:rPr>
                <w:t xml:space="preserve">Schnitt, Moran, Giuliano JCO '20</w:t>
              </w:r>
            </w:hyperlink>
            <w:r w:rsidDel="00000000" w:rsidR="00000000" w:rsidRPr="00000000">
              <w:rPr>
                <w:sz w:val="18"/>
                <w:szCs w:val="18"/>
                <w:rtl w:val="0"/>
              </w:rPr>
              <w:t xml:space="preserve">] </w:t>
            </w:r>
            <w:hyperlink w:anchor="_8yjk6h90wz7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2">
            <w:pPr>
              <w:numPr>
                <w:ilvl w:val="0"/>
                <w:numId w:val="93"/>
              </w:numPr>
              <w:rPr>
                <w:sz w:val="18"/>
                <w:szCs w:val="18"/>
                <w:u w:val="none"/>
              </w:rPr>
            </w:pPr>
            <w:r w:rsidDel="00000000" w:rsidR="00000000" w:rsidRPr="00000000">
              <w:rPr>
                <w:sz w:val="18"/>
                <w:szCs w:val="18"/>
                <w:rtl w:val="0"/>
              </w:rPr>
              <w:t xml:space="preserve">Oncoplastic Surgery in the Management of Breast Cancer [</w:t>
            </w:r>
            <w:hyperlink r:id="rId900">
              <w:r w:rsidDel="00000000" w:rsidR="00000000" w:rsidRPr="00000000">
                <w:rPr>
                  <w:sz w:val="18"/>
                  <w:szCs w:val="18"/>
                  <w:rtl w:val="0"/>
                </w:rPr>
                <w:t xml:space="preserve">Shaitelman, Jeruss and Pusic JCO '20</w:t>
              </w:r>
            </w:hyperlink>
            <w:r w:rsidDel="00000000" w:rsidR="00000000" w:rsidRPr="00000000">
              <w:rPr>
                <w:sz w:val="18"/>
                <w:szCs w:val="18"/>
                <w:rtl w:val="0"/>
              </w:rPr>
              <w:t xml:space="preserve">]. </w:t>
            </w:r>
            <w:hyperlink w:anchor="_wzcwogmnm3l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3">
            <w:pPr>
              <w:numPr>
                <w:ilvl w:val="0"/>
                <w:numId w:val="93"/>
              </w:numPr>
              <w:rPr>
                <w:sz w:val="18"/>
                <w:szCs w:val="18"/>
                <w:u w:val="none"/>
              </w:rPr>
            </w:pPr>
            <w:r w:rsidDel="00000000" w:rsidR="00000000" w:rsidRPr="00000000">
              <w:rPr>
                <w:sz w:val="18"/>
                <w:szCs w:val="18"/>
                <w:rtl w:val="0"/>
              </w:rPr>
              <w:t xml:space="preserve">APBI and IORT: Reducing the Burden of Effective Breast Conservation [</w:t>
            </w:r>
            <w:hyperlink r:id="rId901">
              <w:r w:rsidDel="00000000" w:rsidR="00000000" w:rsidRPr="00000000">
                <w:rPr>
                  <w:sz w:val="18"/>
                  <w:szCs w:val="18"/>
                  <w:rtl w:val="0"/>
                </w:rPr>
                <w:t xml:space="preserve">White, Thompson and Whelan JCO '20</w:t>
              </w:r>
            </w:hyperlink>
            <w:r w:rsidDel="00000000" w:rsidR="00000000" w:rsidRPr="00000000">
              <w:rPr>
                <w:sz w:val="18"/>
                <w:szCs w:val="18"/>
                <w:rtl w:val="0"/>
              </w:rPr>
              <w:t xml:space="preserve">]. </w:t>
            </w:r>
            <w:hyperlink w:anchor="_de86klx961a">
              <w:r w:rsidDel="00000000" w:rsidR="00000000" w:rsidRPr="00000000">
                <w:rPr>
                  <w:sz w:val="18"/>
                  <w:szCs w:val="18"/>
                  <w:vertAlign w:val="superscript"/>
                  <w:rtl w:val="0"/>
                </w:rPr>
                <w:t xml:space="preserve">APBI</w:t>
              </w:r>
            </w:hyperlink>
            <w:r w:rsidDel="00000000" w:rsidR="00000000" w:rsidRPr="00000000">
              <w:rPr>
                <w:sz w:val="18"/>
                <w:szCs w:val="18"/>
                <w:vertAlign w:val="superscript"/>
                <w:rtl w:val="0"/>
              </w:rPr>
              <w:t xml:space="preserve">, </w:t>
            </w:r>
            <w:hyperlink w:anchor="_r6k12w6z9bzu">
              <w:r w:rsidDel="00000000" w:rsidR="00000000" w:rsidRPr="00000000">
                <w:rPr>
                  <w:sz w:val="18"/>
                  <w:szCs w:val="18"/>
                  <w:vertAlign w:val="superscript"/>
                  <w:rtl w:val="0"/>
                </w:rPr>
                <w:t xml:space="preserve">IORT</w:t>
              </w:r>
            </w:hyperlink>
            <w:r w:rsidDel="00000000" w:rsidR="00000000" w:rsidRPr="00000000">
              <w:rPr>
                <w:rtl w:val="0"/>
              </w:rPr>
            </w:r>
          </w:p>
          <w:p w:rsidR="00000000" w:rsidDel="00000000" w:rsidP="00000000" w:rsidRDefault="00000000" w:rsidRPr="00000000" w14:paraId="00000FB4">
            <w:pPr>
              <w:numPr>
                <w:ilvl w:val="0"/>
                <w:numId w:val="93"/>
              </w:numPr>
              <w:rPr>
                <w:sz w:val="18"/>
                <w:szCs w:val="18"/>
                <w:u w:val="none"/>
              </w:rPr>
            </w:pPr>
            <w:r w:rsidDel="00000000" w:rsidR="00000000" w:rsidRPr="00000000">
              <w:rPr>
                <w:sz w:val="18"/>
                <w:szCs w:val="18"/>
                <w:rtl w:val="0"/>
              </w:rPr>
              <w:t xml:space="preserve">WBI is the Preferred Standard of Care for a Majority of Women with Early-stage breast cancer [</w:t>
            </w:r>
            <w:hyperlink r:id="rId902">
              <w:r w:rsidDel="00000000" w:rsidR="00000000" w:rsidRPr="00000000">
                <w:rPr>
                  <w:sz w:val="18"/>
                  <w:szCs w:val="18"/>
                  <w:rtl w:val="0"/>
                </w:rPr>
                <w:t xml:space="preserve">Recht JCO '20</w:t>
              </w:r>
            </w:hyperlink>
            <w:r w:rsidDel="00000000" w:rsidR="00000000" w:rsidRPr="00000000">
              <w:rPr>
                <w:sz w:val="18"/>
                <w:szCs w:val="18"/>
                <w:rtl w:val="0"/>
              </w:rPr>
              <w:t xml:space="preserve">]. </w:t>
            </w:r>
            <w:hyperlink w:anchor="_de86klx961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5">
            <w:pPr>
              <w:numPr>
                <w:ilvl w:val="0"/>
                <w:numId w:val="93"/>
              </w:numPr>
              <w:rPr>
                <w:sz w:val="18"/>
                <w:szCs w:val="18"/>
                <w:u w:val="none"/>
              </w:rPr>
            </w:pPr>
            <w:r w:rsidDel="00000000" w:rsidR="00000000" w:rsidRPr="00000000">
              <w:rPr>
                <w:sz w:val="18"/>
                <w:szCs w:val="18"/>
                <w:rtl w:val="0"/>
              </w:rPr>
              <w:t xml:space="preserve">PBI is the Preferred Standard of Care for a Majority of Women with Early-stage breast cancer [</w:t>
            </w:r>
            <w:hyperlink r:id="rId903">
              <w:r w:rsidDel="00000000" w:rsidR="00000000" w:rsidRPr="00000000">
                <w:rPr>
                  <w:sz w:val="18"/>
                  <w:szCs w:val="18"/>
                  <w:rtl w:val="0"/>
                </w:rPr>
                <w:t xml:space="preserve">Hepel and Wazer JCO '20</w:t>
              </w:r>
            </w:hyperlink>
            <w:r w:rsidDel="00000000" w:rsidR="00000000" w:rsidRPr="00000000">
              <w:rPr>
                <w:sz w:val="18"/>
                <w:szCs w:val="18"/>
                <w:rtl w:val="0"/>
              </w:rPr>
              <w:t xml:space="preserve">]. </w:t>
            </w:r>
            <w:hyperlink w:anchor="_de86klx961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6">
            <w:pPr>
              <w:numPr>
                <w:ilvl w:val="0"/>
                <w:numId w:val="93"/>
              </w:numPr>
              <w:rPr>
                <w:sz w:val="18"/>
                <w:szCs w:val="18"/>
                <w:u w:val="none"/>
              </w:rPr>
            </w:pPr>
            <w:r w:rsidDel="00000000" w:rsidR="00000000" w:rsidRPr="00000000">
              <w:rPr>
                <w:sz w:val="18"/>
                <w:szCs w:val="18"/>
                <w:rtl w:val="0"/>
              </w:rPr>
              <w:t xml:space="preserve">Regional Nodal Management in cN0 Breast Cancer Undergoing Upfront Surgery [</w:t>
            </w:r>
            <w:hyperlink r:id="rId904">
              <w:r w:rsidDel="00000000" w:rsidR="00000000" w:rsidRPr="00000000">
                <w:rPr>
                  <w:sz w:val="18"/>
                  <w:szCs w:val="18"/>
                  <w:rtl w:val="0"/>
                </w:rPr>
                <w:t xml:space="preserve">Mittendorf, Bellon and King JCO '20</w:t>
              </w:r>
            </w:hyperlink>
            <w:r w:rsidDel="00000000" w:rsidR="00000000" w:rsidRPr="00000000">
              <w:rPr>
                <w:sz w:val="18"/>
                <w:szCs w:val="18"/>
                <w:rtl w:val="0"/>
              </w:rPr>
              <w:t xml:space="preserve">]. </w:t>
            </w:r>
            <w:hyperlink w:anchor="_6kffwqvxgm8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7">
            <w:pPr>
              <w:numPr>
                <w:ilvl w:val="0"/>
                <w:numId w:val="93"/>
              </w:numPr>
              <w:rPr>
                <w:sz w:val="18"/>
                <w:szCs w:val="18"/>
                <w:u w:val="none"/>
              </w:rPr>
            </w:pPr>
            <w:r w:rsidDel="00000000" w:rsidR="00000000" w:rsidRPr="00000000">
              <w:rPr>
                <w:sz w:val="18"/>
                <w:szCs w:val="18"/>
                <w:rtl w:val="0"/>
              </w:rPr>
              <w:t xml:space="preserve">Locoregional Management After Neoadjuvant Chemotherapy [</w:t>
            </w:r>
            <w:hyperlink r:id="rId905">
              <w:r w:rsidDel="00000000" w:rsidR="00000000" w:rsidRPr="00000000">
                <w:rPr>
                  <w:sz w:val="18"/>
                  <w:szCs w:val="18"/>
                  <w:rtl w:val="0"/>
                </w:rPr>
                <w:t xml:space="preserve">Morrow and Khan JCO '20</w:t>
              </w:r>
            </w:hyperlink>
            <w:r w:rsidDel="00000000" w:rsidR="00000000" w:rsidRPr="00000000">
              <w:rPr>
                <w:sz w:val="18"/>
                <w:szCs w:val="18"/>
                <w:rtl w:val="0"/>
              </w:rPr>
              <w:t xml:space="preserve">]. </w:t>
            </w:r>
            <w:hyperlink w:anchor="_ekkbdm5sjfq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8">
            <w:pPr>
              <w:numPr>
                <w:ilvl w:val="0"/>
                <w:numId w:val="93"/>
              </w:numPr>
              <w:rPr>
                <w:sz w:val="18"/>
                <w:szCs w:val="18"/>
                <w:u w:val="none"/>
              </w:rPr>
            </w:pPr>
            <w:r w:rsidDel="00000000" w:rsidR="00000000" w:rsidRPr="00000000">
              <w:rPr>
                <w:sz w:val="18"/>
                <w:szCs w:val="18"/>
                <w:rtl w:val="0"/>
              </w:rPr>
              <w:t xml:space="preserve">Multi-D Management of Breast Cancer with Extensive Regional Nodal Involvement [</w:t>
            </w:r>
            <w:hyperlink r:id="rId906">
              <w:r w:rsidDel="00000000" w:rsidR="00000000" w:rsidRPr="00000000">
                <w:rPr>
                  <w:sz w:val="18"/>
                  <w:szCs w:val="18"/>
                  <w:rtl w:val="0"/>
                </w:rPr>
                <w:t xml:space="preserve">Smith, Goetz and Boughey JCO '20</w:t>
              </w:r>
            </w:hyperlink>
            <w:r w:rsidDel="00000000" w:rsidR="00000000" w:rsidRPr="00000000">
              <w:rPr>
                <w:sz w:val="18"/>
                <w:szCs w:val="18"/>
                <w:rtl w:val="0"/>
              </w:rPr>
              <w:t xml:space="preserve">]. </w:t>
            </w:r>
            <w:hyperlink w:anchor="_u9ur6sa78cz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9">
            <w:pPr>
              <w:numPr>
                <w:ilvl w:val="0"/>
                <w:numId w:val="93"/>
              </w:numPr>
              <w:rPr>
                <w:sz w:val="18"/>
                <w:szCs w:val="18"/>
                <w:u w:val="none"/>
              </w:rPr>
            </w:pPr>
            <w:r w:rsidDel="00000000" w:rsidR="00000000" w:rsidRPr="00000000">
              <w:rPr>
                <w:sz w:val="18"/>
                <w:szCs w:val="18"/>
                <w:rtl w:val="0"/>
              </w:rPr>
              <w:t xml:space="preserve">Postmastectomy and Regional Nodal Radiation for Breast Cancer [</w:t>
            </w:r>
            <w:hyperlink r:id="rId907">
              <w:r w:rsidDel="00000000" w:rsidR="00000000" w:rsidRPr="00000000">
                <w:rPr>
                  <w:sz w:val="18"/>
                  <w:szCs w:val="18"/>
                  <w:rtl w:val="0"/>
                </w:rPr>
                <w:t xml:space="preserve">Torres, Horst and Freedman JCO '20</w:t>
              </w:r>
            </w:hyperlink>
            <w:r w:rsidDel="00000000" w:rsidR="00000000" w:rsidRPr="00000000">
              <w:rPr>
                <w:sz w:val="18"/>
                <w:szCs w:val="18"/>
                <w:rtl w:val="0"/>
              </w:rPr>
              <w:t xml:space="preserve">]. </w:t>
            </w:r>
            <w:hyperlink w:anchor="_h3zdqlymf9yk">
              <w:r w:rsidDel="00000000" w:rsidR="00000000" w:rsidRPr="00000000">
                <w:rPr>
                  <w:sz w:val="18"/>
                  <w:szCs w:val="18"/>
                  <w:vertAlign w:val="superscript"/>
                  <w:rtl w:val="0"/>
                </w:rPr>
                <w:t xml:space="preserve">PMRT</w:t>
              </w:r>
            </w:hyperlink>
            <w:r w:rsidDel="00000000" w:rsidR="00000000" w:rsidRPr="00000000">
              <w:rPr>
                <w:sz w:val="18"/>
                <w:szCs w:val="18"/>
                <w:vertAlign w:val="superscript"/>
                <w:rtl w:val="0"/>
              </w:rPr>
              <w:t xml:space="preserve">, </w:t>
            </w:r>
            <w:hyperlink w:anchor="_6kffwqvxgm8a">
              <w:r w:rsidDel="00000000" w:rsidR="00000000" w:rsidRPr="00000000">
                <w:rPr>
                  <w:sz w:val="18"/>
                  <w:szCs w:val="18"/>
                  <w:vertAlign w:val="superscript"/>
                  <w:rtl w:val="0"/>
                </w:rPr>
                <w:t xml:space="preserve">RNI</w:t>
              </w:r>
            </w:hyperlink>
            <w:r w:rsidDel="00000000" w:rsidR="00000000" w:rsidRPr="00000000">
              <w:rPr>
                <w:rtl w:val="0"/>
              </w:rPr>
            </w:r>
          </w:p>
          <w:p w:rsidR="00000000" w:rsidDel="00000000" w:rsidP="00000000" w:rsidRDefault="00000000" w:rsidRPr="00000000" w14:paraId="00000FBA">
            <w:pPr>
              <w:numPr>
                <w:ilvl w:val="0"/>
                <w:numId w:val="93"/>
              </w:numPr>
              <w:rPr>
                <w:sz w:val="18"/>
                <w:szCs w:val="18"/>
                <w:u w:val="none"/>
              </w:rPr>
            </w:pPr>
            <w:r w:rsidDel="00000000" w:rsidR="00000000" w:rsidRPr="00000000">
              <w:rPr>
                <w:sz w:val="18"/>
                <w:szCs w:val="18"/>
                <w:rtl w:val="0"/>
              </w:rPr>
              <w:t xml:space="preserve">Molecular Predictive and Prognostic Markers in Locoregional Management [</w:t>
            </w:r>
            <w:hyperlink r:id="rId908">
              <w:r w:rsidDel="00000000" w:rsidR="00000000" w:rsidRPr="00000000">
                <w:rPr>
                  <w:sz w:val="18"/>
                  <w:szCs w:val="18"/>
                  <w:rtl w:val="0"/>
                </w:rPr>
                <w:t xml:space="preserve">Mamounas, Mitchell and Woodward JCO '20</w:t>
              </w:r>
            </w:hyperlink>
            <w:r w:rsidDel="00000000" w:rsidR="00000000" w:rsidRPr="00000000">
              <w:rPr>
                <w:sz w:val="18"/>
                <w:szCs w:val="18"/>
                <w:rtl w:val="0"/>
              </w:rPr>
              <w:t xml:space="preserve">]. </w:t>
            </w:r>
            <w:hyperlink w:anchor="_k6751yb54q9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B">
            <w:pPr>
              <w:numPr>
                <w:ilvl w:val="0"/>
                <w:numId w:val="93"/>
              </w:numPr>
              <w:rPr>
                <w:sz w:val="18"/>
                <w:szCs w:val="18"/>
                <w:u w:val="none"/>
              </w:rPr>
            </w:pPr>
            <w:r w:rsidDel="00000000" w:rsidR="00000000" w:rsidRPr="00000000">
              <w:rPr>
                <w:sz w:val="18"/>
                <w:szCs w:val="18"/>
                <w:rtl w:val="0"/>
              </w:rPr>
              <w:t xml:space="preserve">Multi-D Management of Recurrent Breast Cancer [</w:t>
            </w:r>
            <w:hyperlink r:id="rId909">
              <w:r w:rsidDel="00000000" w:rsidR="00000000" w:rsidRPr="00000000">
                <w:rPr>
                  <w:sz w:val="18"/>
                  <w:szCs w:val="18"/>
                  <w:rtl w:val="0"/>
                </w:rPr>
                <w:t xml:space="preserve">Buchholz, Ali and Hunt JCO '20</w:t>
              </w:r>
            </w:hyperlink>
            <w:r w:rsidDel="00000000" w:rsidR="00000000" w:rsidRPr="00000000">
              <w:rPr>
                <w:sz w:val="18"/>
                <w:szCs w:val="18"/>
                <w:rtl w:val="0"/>
              </w:rPr>
              <w:t xml:space="preserve">]. </w:t>
            </w:r>
            <w:hyperlink w:anchor="_pq6nrnujgdz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C">
            <w:pPr>
              <w:numPr>
                <w:ilvl w:val="0"/>
                <w:numId w:val="93"/>
              </w:numPr>
              <w:rPr>
                <w:sz w:val="18"/>
                <w:szCs w:val="18"/>
                <w:u w:val="none"/>
              </w:rPr>
            </w:pPr>
            <w:r w:rsidDel="00000000" w:rsidR="00000000" w:rsidRPr="00000000">
              <w:rPr>
                <w:sz w:val="18"/>
                <w:szCs w:val="18"/>
                <w:rtl w:val="0"/>
              </w:rPr>
              <w:t xml:space="preserve">Integration of Breast Reconstruction and PMRT [</w:t>
            </w:r>
            <w:hyperlink r:id="rId910">
              <w:r w:rsidDel="00000000" w:rsidR="00000000" w:rsidRPr="00000000">
                <w:rPr>
                  <w:sz w:val="18"/>
                  <w:szCs w:val="18"/>
                  <w:rtl w:val="0"/>
                </w:rPr>
                <w:t xml:space="preserve">Shumway, Momoh, Sabel and Jagsi JCO '20</w:t>
              </w:r>
            </w:hyperlink>
            <w:r w:rsidDel="00000000" w:rsidR="00000000" w:rsidRPr="00000000">
              <w:rPr>
                <w:sz w:val="18"/>
                <w:szCs w:val="18"/>
                <w:rtl w:val="0"/>
              </w:rPr>
              <w:t xml:space="preserve">]. </w:t>
            </w:r>
            <w:hyperlink w:anchor="_m77zqjedo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D">
            <w:pPr>
              <w:numPr>
                <w:ilvl w:val="0"/>
                <w:numId w:val="93"/>
              </w:numPr>
              <w:ind w:right="60"/>
              <w:rPr>
                <w:sz w:val="18"/>
                <w:szCs w:val="18"/>
                <w:u w:val="none"/>
              </w:rPr>
            </w:pPr>
            <w:r w:rsidDel="00000000" w:rsidR="00000000" w:rsidRPr="00000000">
              <w:rPr>
                <w:sz w:val="18"/>
                <w:szCs w:val="18"/>
                <w:rtl w:val="0"/>
              </w:rPr>
              <w:t xml:space="preserve">Breast Cancer-Related Lymphedema [</w:t>
            </w:r>
            <w:hyperlink r:id="rId911">
              <w:r w:rsidDel="00000000" w:rsidR="00000000" w:rsidRPr="00000000">
                <w:rPr>
                  <w:sz w:val="18"/>
                  <w:szCs w:val="18"/>
                  <w:rtl w:val="0"/>
                </w:rPr>
                <w:t xml:space="preserve">McLaughlin, Brunelle and Taghian JCO '20</w:t>
              </w:r>
            </w:hyperlink>
            <w:r w:rsidDel="00000000" w:rsidR="00000000" w:rsidRPr="00000000">
              <w:rPr>
                <w:sz w:val="18"/>
                <w:szCs w:val="18"/>
                <w:rtl w:val="0"/>
              </w:rPr>
              <w:t xml:space="preserve">]. </w:t>
            </w:r>
            <w:hyperlink w:anchor="_6b7j0z9a9fv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E">
            <w:pPr>
              <w:numPr>
                <w:ilvl w:val="0"/>
                <w:numId w:val="93"/>
              </w:numPr>
              <w:ind w:right="60"/>
              <w:rPr>
                <w:sz w:val="18"/>
                <w:szCs w:val="18"/>
                <w:u w:val="none"/>
              </w:rPr>
            </w:pPr>
            <w:r w:rsidDel="00000000" w:rsidR="00000000" w:rsidRPr="00000000">
              <w:rPr>
                <w:sz w:val="18"/>
                <w:szCs w:val="18"/>
                <w:rtl w:val="0"/>
              </w:rPr>
              <w:t xml:space="preserve">Imaging in Locoregional Management of Breast Cancer [</w:t>
            </w:r>
            <w:hyperlink r:id="rId912">
              <w:r w:rsidDel="00000000" w:rsidR="00000000" w:rsidRPr="00000000">
                <w:rPr>
                  <w:sz w:val="18"/>
                  <w:szCs w:val="18"/>
                  <w:rtl w:val="0"/>
                </w:rPr>
                <w:t xml:space="preserve">Kuhl, Lehman and Bedrosian JCO '20</w:t>
              </w:r>
            </w:hyperlink>
            <w:r w:rsidDel="00000000" w:rsidR="00000000" w:rsidRPr="00000000">
              <w:rPr>
                <w:sz w:val="18"/>
                <w:szCs w:val="18"/>
                <w:rtl w:val="0"/>
              </w:rPr>
              <w:t xml:space="preserve">]. </w:t>
            </w:r>
            <w:hyperlink w:anchor="_obqs2tflze8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F">
            <w:pPr>
              <w:ind w:left="0" w:right="200" w:firstLine="0"/>
              <w:rPr>
                <w:sz w:val="18"/>
                <w:szCs w:val="18"/>
              </w:rPr>
            </w:pPr>
            <w:r w:rsidDel="00000000" w:rsidR="00000000" w:rsidRPr="00000000">
              <w:rPr>
                <w:sz w:val="18"/>
                <w:szCs w:val="18"/>
                <w:rtl w:val="0"/>
              </w:rPr>
              <w:t xml:space="preserve">Review Articles</w:t>
            </w:r>
            <w:r w:rsidDel="00000000" w:rsidR="00000000" w:rsidRPr="00000000">
              <w:rPr>
                <w:rtl w:val="0"/>
              </w:rPr>
            </w:r>
          </w:p>
          <w:p w:rsidR="00000000" w:rsidDel="00000000" w:rsidP="00000000" w:rsidRDefault="00000000" w:rsidRPr="00000000" w14:paraId="00000FC0">
            <w:pPr>
              <w:numPr>
                <w:ilvl w:val="0"/>
                <w:numId w:val="54"/>
              </w:numPr>
              <w:rPr>
                <w:sz w:val="18"/>
                <w:szCs w:val="18"/>
              </w:rPr>
            </w:pPr>
            <w:r w:rsidDel="00000000" w:rsidR="00000000" w:rsidRPr="00000000">
              <w:rPr>
                <w:sz w:val="18"/>
                <w:szCs w:val="18"/>
                <w:rtl w:val="0"/>
              </w:rPr>
              <w:t xml:space="preserve">Bernard Fisher: 1918-2019 [</w:t>
            </w:r>
            <w:hyperlink r:id="rId913">
              <w:r w:rsidDel="00000000" w:rsidR="00000000" w:rsidRPr="00000000">
                <w:rPr>
                  <w:sz w:val="18"/>
                  <w:szCs w:val="18"/>
                  <w:rtl w:val="0"/>
                </w:rPr>
                <w:t xml:space="preserve">Wolmark JCO '20</w:t>
              </w:r>
            </w:hyperlink>
            <w:r w:rsidDel="00000000" w:rsidR="00000000" w:rsidRPr="00000000">
              <w:rPr>
                <w:sz w:val="18"/>
                <w:szCs w:val="18"/>
                <w:rtl w:val="0"/>
              </w:rPr>
              <w:t xml:space="preserve">] </w:t>
            </w:r>
            <w:hyperlink w:anchor="lo7ae5d744x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1">
            <w:pPr>
              <w:numPr>
                <w:ilvl w:val="0"/>
                <w:numId w:val="54"/>
              </w:numPr>
              <w:rPr>
                <w:sz w:val="18"/>
                <w:szCs w:val="18"/>
              </w:rPr>
            </w:pPr>
            <w:r w:rsidDel="00000000" w:rsidR="00000000" w:rsidRPr="00000000">
              <w:rPr>
                <w:sz w:val="18"/>
                <w:szCs w:val="18"/>
                <w:rtl w:val="0"/>
              </w:rPr>
              <w:t xml:space="preserve">An Overview of the NSABP Trials [</w:t>
            </w:r>
            <w:hyperlink r:id="rId914">
              <w:r w:rsidDel="00000000" w:rsidR="00000000" w:rsidRPr="00000000">
                <w:rPr>
                  <w:sz w:val="18"/>
                  <w:szCs w:val="18"/>
                  <w:rtl w:val="0"/>
                </w:rPr>
                <w:t xml:space="preserve">50 years of NSABP</w:t>
              </w:r>
            </w:hyperlink>
            <w:r w:rsidDel="00000000" w:rsidR="00000000" w:rsidRPr="00000000">
              <w:rPr>
                <w:sz w:val="18"/>
                <w:szCs w:val="18"/>
                <w:rtl w:val="0"/>
              </w:rPr>
              <w:t xml:space="preserve">]. </w:t>
            </w:r>
            <w:hyperlink w:anchor="_tnkj36sl1zg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2">
            <w:pPr>
              <w:numPr>
                <w:ilvl w:val="0"/>
                <w:numId w:val="54"/>
              </w:numPr>
              <w:rPr>
                <w:sz w:val="18"/>
                <w:szCs w:val="18"/>
              </w:rPr>
            </w:pPr>
            <w:r w:rsidDel="00000000" w:rsidR="00000000" w:rsidRPr="00000000">
              <w:rPr>
                <w:sz w:val="18"/>
                <w:szCs w:val="18"/>
                <w:rtl w:val="0"/>
              </w:rPr>
              <w:t xml:space="preserve">Previous Findings from EBCTCG [</w:t>
            </w:r>
            <w:hyperlink r:id="rId915">
              <w:r w:rsidDel="00000000" w:rsidR="00000000" w:rsidRPr="00000000">
                <w:rPr>
                  <w:sz w:val="18"/>
                  <w:szCs w:val="18"/>
                  <w:rtl w:val="0"/>
                </w:rPr>
                <w:t xml:space="preserve">Website</w:t>
              </w:r>
            </w:hyperlink>
            <w:r w:rsidDel="00000000" w:rsidR="00000000" w:rsidRPr="00000000">
              <w:rPr>
                <w:sz w:val="18"/>
                <w:szCs w:val="18"/>
                <w:rtl w:val="0"/>
              </w:rPr>
              <w:t xml:space="preserve">]. </w:t>
            </w:r>
            <w:hyperlink w:anchor="_82m26dr3iu6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3">
            <w:pPr>
              <w:numPr>
                <w:ilvl w:val="0"/>
                <w:numId w:val="54"/>
              </w:numPr>
              <w:rPr>
                <w:sz w:val="18"/>
                <w:szCs w:val="18"/>
              </w:rPr>
            </w:pPr>
            <w:r w:rsidDel="00000000" w:rsidR="00000000" w:rsidRPr="00000000">
              <w:rPr>
                <w:sz w:val="18"/>
                <w:szCs w:val="18"/>
                <w:rtl w:val="0"/>
              </w:rPr>
              <w:t xml:space="preserve">EBCTCG: Overview of the RCTs for RT in DCIS </w:t>
            </w:r>
            <w:hyperlink r:id="rId916">
              <w:r w:rsidDel="00000000" w:rsidR="00000000" w:rsidRPr="00000000">
                <w:rPr>
                  <w:sz w:val="18"/>
                  <w:szCs w:val="18"/>
                  <w:rtl w:val="0"/>
                </w:rPr>
                <w:t xml:space="preserve">[Correa JNCI '10]</w:t>
              </w:r>
            </w:hyperlink>
            <w:r w:rsidDel="00000000" w:rsidR="00000000" w:rsidRPr="00000000">
              <w:rPr>
                <w:sz w:val="18"/>
                <w:szCs w:val="18"/>
                <w:rtl w:val="0"/>
              </w:rPr>
              <w:t xml:space="preserve"> BCS ± RT. </w:t>
            </w:r>
            <w:hyperlink w:anchor="kix.cccr6qx2zy8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4">
            <w:pPr>
              <w:numPr>
                <w:ilvl w:val="0"/>
                <w:numId w:val="54"/>
              </w:numPr>
              <w:rPr>
                <w:sz w:val="18"/>
                <w:szCs w:val="18"/>
              </w:rPr>
            </w:pPr>
            <w:r w:rsidDel="00000000" w:rsidR="00000000" w:rsidRPr="00000000">
              <w:rPr>
                <w:sz w:val="18"/>
                <w:szCs w:val="18"/>
                <w:rtl w:val="0"/>
              </w:rPr>
              <w:t xml:space="preserve">EBCTCG 20y risks of breast cancer recurrence after stopping endocrine therapy at 5y </w:t>
            </w:r>
            <w:hyperlink r:id="rId91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18">
              <w:r w:rsidDel="00000000" w:rsidR="00000000" w:rsidRPr="00000000">
                <w:rPr>
                  <w:sz w:val="18"/>
                  <w:szCs w:val="18"/>
                  <w:rtl w:val="0"/>
                </w:rPr>
                <w:t xml:space="preserve">Pan NEJM '17]</w:t>
              </w:r>
            </w:hyperlink>
            <w:r w:rsidDel="00000000" w:rsidR="00000000" w:rsidRPr="00000000">
              <w:rPr>
                <w:sz w:val="18"/>
                <w:szCs w:val="18"/>
                <w:rtl w:val="0"/>
              </w:rPr>
              <w:t xml:space="preserve"> </w:t>
            </w:r>
            <w:hyperlink w:anchor="82zqrt8uc9jh">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5">
            <w:pPr>
              <w:numPr>
                <w:ilvl w:val="0"/>
                <w:numId w:val="54"/>
              </w:numPr>
              <w:rPr>
                <w:sz w:val="18"/>
                <w:szCs w:val="18"/>
              </w:rPr>
            </w:pPr>
            <w:r w:rsidDel="00000000" w:rsidR="00000000" w:rsidRPr="00000000">
              <w:rPr>
                <w:sz w:val="18"/>
                <w:szCs w:val="18"/>
                <w:rtl w:val="0"/>
              </w:rPr>
              <w:t xml:space="preserve">EBCTCG [</w:t>
            </w:r>
            <w:hyperlink r:id="rId919">
              <w:r w:rsidDel="00000000" w:rsidR="00000000" w:rsidRPr="00000000">
                <w:rPr>
                  <w:sz w:val="18"/>
                  <w:szCs w:val="18"/>
                  <w:rtl w:val="0"/>
                </w:rPr>
                <w:t xml:space="preserve">Lancet ‘15</w:t>
              </w:r>
            </w:hyperlink>
            <w:r w:rsidDel="00000000" w:rsidR="00000000" w:rsidRPr="00000000">
              <w:rPr>
                <w:sz w:val="18"/>
                <w:szCs w:val="18"/>
                <w:rtl w:val="0"/>
              </w:rPr>
              <w:t xml:space="preserve">]: Tamoxifen vs. AIs x5y in early breast cancer. </w:t>
            </w:r>
            <w:hyperlink w:anchor="kix.fwfjjv65891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6">
            <w:pPr>
              <w:numPr>
                <w:ilvl w:val="0"/>
                <w:numId w:val="54"/>
              </w:numPr>
              <w:rPr>
                <w:i w:val="1"/>
                <w:sz w:val="18"/>
                <w:szCs w:val="18"/>
              </w:rPr>
            </w:pPr>
            <w:r w:rsidDel="00000000" w:rsidR="00000000" w:rsidRPr="00000000">
              <w:rPr>
                <w:sz w:val="18"/>
                <w:szCs w:val="18"/>
                <w:rtl w:val="0"/>
              </w:rPr>
              <w:t xml:space="preserve">EBCTCG Tamoxifen data [</w:t>
            </w:r>
            <w:hyperlink r:id="rId920">
              <w:r w:rsidDel="00000000" w:rsidR="00000000" w:rsidRPr="00000000">
                <w:rPr>
                  <w:sz w:val="18"/>
                  <w:szCs w:val="18"/>
                  <w:rtl w:val="0"/>
                </w:rPr>
                <w:t xml:space="preserve">Lancet ‘11</w:t>
              </w:r>
            </w:hyperlink>
            <w:r w:rsidDel="00000000" w:rsidR="00000000" w:rsidRPr="00000000">
              <w:rPr>
                <w:sz w:val="18"/>
                <w:szCs w:val="18"/>
                <w:rtl w:val="0"/>
              </w:rPr>
              <w:t xml:space="preserve">]: 5y Tamoxifen. </w:t>
            </w:r>
            <w:hyperlink w:anchor="kix.3b8g17edtta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7">
            <w:pPr>
              <w:numPr>
                <w:ilvl w:val="0"/>
                <w:numId w:val="54"/>
              </w:numPr>
              <w:rPr>
                <w:sz w:val="18"/>
                <w:szCs w:val="18"/>
              </w:rPr>
            </w:pPr>
            <w:r w:rsidDel="00000000" w:rsidR="00000000" w:rsidRPr="00000000">
              <w:rPr>
                <w:sz w:val="18"/>
                <w:szCs w:val="18"/>
                <w:rtl w:val="0"/>
              </w:rPr>
              <w:t xml:space="preserve">EBCTCG Bisphosphonates [</w:t>
            </w:r>
            <w:hyperlink r:id="rId921">
              <w:r w:rsidDel="00000000" w:rsidR="00000000" w:rsidRPr="00000000">
                <w:rPr>
                  <w:sz w:val="18"/>
                  <w:szCs w:val="18"/>
                  <w:rtl w:val="0"/>
                </w:rPr>
                <w:t xml:space="preserve">Lancet '15</w:t>
              </w:r>
            </w:hyperlink>
            <w:r w:rsidDel="00000000" w:rsidR="00000000" w:rsidRPr="00000000">
              <w:rPr>
                <w:sz w:val="18"/>
                <w:szCs w:val="18"/>
                <w:rtl w:val="0"/>
              </w:rPr>
              <w:t xml:space="preserve">]: ± Bisphosphonates x2-5y. </w:t>
            </w:r>
            <w:hyperlink w:anchor="2i6yu4c186o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8">
            <w:pPr>
              <w:numPr>
                <w:ilvl w:val="0"/>
                <w:numId w:val="54"/>
              </w:numPr>
              <w:rPr>
                <w:sz w:val="18"/>
                <w:szCs w:val="18"/>
              </w:rPr>
            </w:pPr>
            <w:r w:rsidDel="00000000" w:rsidR="00000000" w:rsidRPr="00000000">
              <w:rPr>
                <w:sz w:val="18"/>
                <w:szCs w:val="18"/>
                <w:rtl w:val="0"/>
              </w:rPr>
              <w:t xml:space="preserve">EBCTCG Chemoendocrine therapy [</w:t>
            </w:r>
            <w:hyperlink r:id="rId922">
              <w:r w:rsidDel="00000000" w:rsidR="00000000" w:rsidRPr="00000000">
                <w:rPr>
                  <w:sz w:val="18"/>
                  <w:szCs w:val="18"/>
                  <w:rtl w:val="0"/>
                </w:rPr>
                <w:t xml:space="preserve">Lancet </w:t>
              </w:r>
            </w:hyperlink>
            <w:hyperlink r:id="rId923">
              <w:r w:rsidDel="00000000" w:rsidR="00000000" w:rsidRPr="00000000">
                <w:rPr>
                  <w:strike w:val="1"/>
                  <w:sz w:val="18"/>
                  <w:szCs w:val="18"/>
                  <w:rtl w:val="0"/>
                </w:rPr>
                <w:t xml:space="preserve">'05</w:t>
              </w:r>
            </w:hyperlink>
            <w:r w:rsidDel="00000000" w:rsidR="00000000" w:rsidRPr="00000000">
              <w:rPr>
                <w:sz w:val="18"/>
                <w:szCs w:val="18"/>
                <w:rtl w:val="0"/>
              </w:rPr>
              <w:t xml:space="preserve">, </w:t>
            </w:r>
            <w:hyperlink r:id="rId924">
              <w:r w:rsidDel="00000000" w:rsidR="00000000" w:rsidRPr="00000000">
                <w:rPr>
                  <w:sz w:val="18"/>
                  <w:szCs w:val="18"/>
                  <w:rtl w:val="0"/>
                </w:rPr>
                <w:t xml:space="preserve">'12</w:t>
              </w:r>
            </w:hyperlink>
            <w:r w:rsidDel="00000000" w:rsidR="00000000" w:rsidRPr="00000000">
              <w:rPr>
                <w:sz w:val="18"/>
                <w:szCs w:val="18"/>
                <w:rtl w:val="0"/>
              </w:rPr>
              <w:t xml:space="preserve">]: Anthracyclines &gt; non-anthracyclines. Add a taxane to it. </w:t>
            </w:r>
            <w:hyperlink w:anchor="kix.nz0bfwbyu5e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9">
            <w:pPr>
              <w:numPr>
                <w:ilvl w:val="0"/>
                <w:numId w:val="54"/>
              </w:numPr>
              <w:rPr>
                <w:sz w:val="18"/>
                <w:szCs w:val="18"/>
              </w:rPr>
            </w:pPr>
            <w:r w:rsidDel="00000000" w:rsidR="00000000" w:rsidRPr="00000000">
              <w:rPr>
                <w:sz w:val="18"/>
                <w:szCs w:val="18"/>
                <w:rtl w:val="0"/>
              </w:rPr>
              <w:t xml:space="preserve">EBCTCG Chemotherapy dose intensification [</w:t>
            </w:r>
            <w:hyperlink r:id="rId925">
              <w:r w:rsidDel="00000000" w:rsidR="00000000" w:rsidRPr="00000000">
                <w:rPr>
                  <w:sz w:val="18"/>
                  <w:szCs w:val="18"/>
                  <w:rtl w:val="0"/>
                </w:rPr>
                <w:t xml:space="preserve">Lancet ‘19</w:t>
              </w:r>
            </w:hyperlink>
            <w:r w:rsidDel="00000000" w:rsidR="00000000" w:rsidRPr="00000000">
              <w:rPr>
                <w:sz w:val="18"/>
                <w:szCs w:val="18"/>
                <w:rtl w:val="0"/>
              </w:rPr>
              <w:t xml:space="preserve">] </w:t>
            </w:r>
            <w:hyperlink w:anchor="kix.xz3icbgdbgj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A">
            <w:pPr>
              <w:numPr>
                <w:ilvl w:val="0"/>
                <w:numId w:val="54"/>
              </w:numPr>
              <w:rPr>
                <w:sz w:val="18"/>
                <w:szCs w:val="18"/>
              </w:rPr>
            </w:pPr>
            <w:r w:rsidDel="00000000" w:rsidR="00000000" w:rsidRPr="00000000">
              <w:rPr>
                <w:sz w:val="18"/>
                <w:szCs w:val="18"/>
                <w:rtl w:val="0"/>
              </w:rPr>
              <w:t xml:space="preserve">EBCTCG Meta [</w:t>
            </w:r>
            <w:hyperlink r:id="rId926">
              <w:r w:rsidDel="00000000" w:rsidR="00000000" w:rsidRPr="00000000">
                <w:rPr>
                  <w:sz w:val="18"/>
                  <w:szCs w:val="18"/>
                  <w:rtl w:val="0"/>
                </w:rPr>
                <w:t xml:space="preserve">McGale Lancet Onc '18</w:t>
              </w:r>
            </w:hyperlink>
            <w:r w:rsidDel="00000000" w:rsidR="00000000" w:rsidRPr="00000000">
              <w:rPr>
                <w:sz w:val="18"/>
                <w:szCs w:val="18"/>
                <w:rtl w:val="0"/>
              </w:rPr>
              <w:t xml:space="preserve">]: NAC vs. adjuvant chemo. </w:t>
            </w:r>
            <w:hyperlink w:anchor="kix.ve0k2ylu5cos">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B">
            <w:pPr>
              <w:numPr>
                <w:ilvl w:val="0"/>
                <w:numId w:val="54"/>
              </w:numPr>
              <w:rPr>
                <w:sz w:val="18"/>
                <w:szCs w:val="18"/>
              </w:rPr>
            </w:pPr>
            <w:r w:rsidDel="00000000" w:rsidR="00000000" w:rsidRPr="00000000">
              <w:rPr>
                <w:sz w:val="18"/>
                <w:szCs w:val="18"/>
                <w:rtl w:val="0"/>
              </w:rPr>
              <w:t xml:space="preserve">Management of the cN0, pN+ Axilla in Breast Cancer in 2017 [</w:t>
            </w:r>
            <w:hyperlink r:id="rId927">
              <w:r w:rsidDel="00000000" w:rsidR="00000000" w:rsidRPr="00000000">
                <w:rPr>
                  <w:sz w:val="18"/>
                  <w:szCs w:val="18"/>
                  <w:rtl w:val="0"/>
                </w:rPr>
                <w:t xml:space="preserve">Morrow JAMA Onc '18</w:t>
              </w:r>
            </w:hyperlink>
            <w:r w:rsidDel="00000000" w:rsidR="00000000" w:rsidRPr="00000000">
              <w:rPr>
                <w:sz w:val="18"/>
                <w:szCs w:val="18"/>
                <w:rtl w:val="0"/>
              </w:rPr>
              <w:t xml:space="preserve">] </w:t>
            </w:r>
            <w:hyperlink w:anchor="_ja7mbv9tjlm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C">
            <w:pPr>
              <w:pStyle w:val="Heading2"/>
              <w:widowControl w:val="0"/>
              <w:numPr>
                <w:ilvl w:val="0"/>
                <w:numId w:val="54"/>
              </w:numPr>
              <w:spacing w:after="0" w:afterAutospacing="0"/>
              <w:ind w:left="720" w:hanging="360"/>
              <w:rPr>
                <w:b w:val="1"/>
                <w:sz w:val="18"/>
                <w:szCs w:val="18"/>
              </w:rPr>
            </w:pPr>
            <w:bookmarkStart w:colFirst="0" w:colLast="0" w:name="_h68a9fr9izan" w:id="264"/>
            <w:bookmarkEnd w:id="264"/>
            <w:r w:rsidDel="00000000" w:rsidR="00000000" w:rsidRPr="00000000">
              <w:rPr>
                <w:b w:val="0"/>
                <w:sz w:val="18"/>
                <w:szCs w:val="18"/>
                <w:rtl w:val="0"/>
              </w:rPr>
              <w:t xml:space="preserve">Radiotherapy in the setting of breast reconstruction: types, techniques, and timing [</w:t>
            </w:r>
            <w:hyperlink r:id="rId928">
              <w:r w:rsidDel="00000000" w:rsidR="00000000" w:rsidRPr="00000000">
                <w:rPr>
                  <w:b w:val="0"/>
                  <w:sz w:val="18"/>
                  <w:szCs w:val="18"/>
                  <w:rtl w:val="0"/>
                </w:rPr>
                <w:t xml:space="preserve">Ho Lancet Onc '17]</w:t>
              </w:r>
            </w:hyperlink>
            <w:r w:rsidDel="00000000" w:rsidR="00000000" w:rsidRPr="00000000">
              <w:rPr>
                <w:b w:val="0"/>
                <w:sz w:val="18"/>
                <w:szCs w:val="18"/>
                <w:rtl w:val="0"/>
              </w:rPr>
              <w:t xml:space="preserve"> </w:t>
            </w:r>
            <w:hyperlink w:anchor="_qmtzz7lgjk35">
              <w:r w:rsidDel="00000000" w:rsidR="00000000" w:rsidRPr="00000000">
                <w:rPr>
                  <w:b w:val="0"/>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D">
            <w:pPr>
              <w:numPr>
                <w:ilvl w:val="0"/>
                <w:numId w:val="54"/>
              </w:numPr>
              <w:rPr>
                <w:sz w:val="18"/>
                <w:szCs w:val="18"/>
              </w:rPr>
            </w:pPr>
            <w:r w:rsidDel="00000000" w:rsidR="00000000" w:rsidRPr="00000000">
              <w:rPr>
                <w:sz w:val="18"/>
                <w:szCs w:val="18"/>
                <w:rtl w:val="0"/>
              </w:rPr>
              <w:t xml:space="preserve">Inflammatory Breast Cancer: The MDACC approach [</w:t>
            </w:r>
            <w:hyperlink r:id="rId929">
              <w:r w:rsidDel="00000000" w:rsidR="00000000" w:rsidRPr="00000000">
                <w:rPr>
                  <w:sz w:val="18"/>
                  <w:szCs w:val="18"/>
                  <w:rtl w:val="0"/>
                </w:rPr>
                <w:t xml:space="preserve">Stecklein PRO '19</w:t>
              </w:r>
            </w:hyperlink>
            <w:r w:rsidDel="00000000" w:rsidR="00000000" w:rsidRPr="00000000">
              <w:rPr>
                <w:sz w:val="18"/>
                <w:szCs w:val="18"/>
                <w:rtl w:val="0"/>
              </w:rPr>
              <w:t xml:space="preserve">]. </w:t>
            </w:r>
            <w:hyperlink w:anchor="_omzse5sy3ee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E">
            <w:pPr>
              <w:numPr>
                <w:ilvl w:val="0"/>
                <w:numId w:val="54"/>
              </w:numPr>
              <w:rPr>
                <w:sz w:val="18"/>
                <w:szCs w:val="18"/>
              </w:rPr>
            </w:pPr>
            <w:r w:rsidDel="00000000" w:rsidR="00000000" w:rsidRPr="00000000">
              <w:rPr>
                <w:sz w:val="18"/>
                <w:szCs w:val="18"/>
                <w:rtl w:val="0"/>
              </w:rPr>
              <w:t xml:space="preserve">Simplified BRCA Testing Criteria </w:t>
            </w:r>
            <w:hyperlink r:id="rId930">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31">
              <w:r w:rsidDel="00000000" w:rsidR="00000000" w:rsidRPr="00000000">
                <w:rPr>
                  <w:sz w:val="18"/>
                  <w:szCs w:val="18"/>
                  <w:rtl w:val="0"/>
                </w:rPr>
                <w:t xml:space="preserve">Mainstream Cancer Genetics</w:t>
              </w:r>
            </w:hyperlink>
            <w:r w:rsidDel="00000000" w:rsidR="00000000" w:rsidRPr="00000000">
              <w:rPr>
                <w:sz w:val="18"/>
                <w:szCs w:val="18"/>
                <w:rtl w:val="0"/>
              </w:rPr>
              <w:t xml:space="preserve">], Prospectively validated [</w:t>
            </w:r>
            <w:hyperlink r:id="rId932">
              <w:r w:rsidDel="00000000" w:rsidR="00000000" w:rsidRPr="00000000">
                <w:rPr>
                  <w:sz w:val="18"/>
                  <w:szCs w:val="18"/>
                  <w:rtl w:val="0"/>
                </w:rPr>
                <w:t xml:space="preserve">Kemp JAMA Onc '19</w:t>
              </w:r>
            </w:hyperlink>
            <w:r w:rsidDel="00000000" w:rsidR="00000000" w:rsidRPr="00000000">
              <w:rPr>
                <w:sz w:val="18"/>
                <w:szCs w:val="18"/>
                <w:rtl w:val="0"/>
              </w:rPr>
              <w:t xml:space="preserve">]. </w:t>
            </w:r>
            <w:hyperlink w:anchor="3aqx4kfnqf7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F">
            <w:pPr>
              <w:numPr>
                <w:ilvl w:val="0"/>
                <w:numId w:val="54"/>
              </w:numPr>
              <w:rPr>
                <w:sz w:val="18"/>
                <w:szCs w:val="18"/>
              </w:rPr>
            </w:pPr>
            <w:r w:rsidDel="00000000" w:rsidR="00000000" w:rsidRPr="00000000">
              <w:rPr>
                <w:sz w:val="18"/>
                <w:szCs w:val="18"/>
                <w:rtl w:val="0"/>
              </w:rPr>
              <w:t xml:space="preserve">BRCA1 vs. 2 [</w:t>
            </w:r>
            <w:hyperlink r:id="rId933">
              <w:r w:rsidDel="00000000" w:rsidR="00000000" w:rsidRPr="00000000">
                <w:rPr>
                  <w:sz w:val="18"/>
                  <w:szCs w:val="18"/>
                  <w:rtl w:val="0"/>
                </w:rPr>
                <w:t xml:space="preserve">Chen JCO '07</w:t>
              </w:r>
            </w:hyperlink>
            <w:r w:rsidDel="00000000" w:rsidR="00000000" w:rsidRPr="00000000">
              <w:rPr>
                <w:sz w:val="18"/>
                <w:szCs w:val="18"/>
                <w:rtl w:val="0"/>
              </w:rPr>
              <w:t xml:space="preserve">]: BRCA1 vs. BRCA2. </w:t>
            </w:r>
            <w:hyperlink w:anchor="_hk03sm1ttqi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0">
            <w:pPr>
              <w:numPr>
                <w:ilvl w:val="0"/>
                <w:numId w:val="54"/>
              </w:numPr>
              <w:rPr>
                <w:sz w:val="18"/>
                <w:szCs w:val="18"/>
              </w:rPr>
            </w:pPr>
            <w:r w:rsidDel="00000000" w:rsidR="00000000" w:rsidRPr="00000000">
              <w:rPr>
                <w:sz w:val="18"/>
                <w:szCs w:val="18"/>
                <w:rtl w:val="0"/>
              </w:rPr>
              <w:t xml:space="preserve">To-Be trial </w:t>
            </w:r>
            <w:hyperlink r:id="rId934">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35">
              <w:r w:rsidDel="00000000" w:rsidR="00000000" w:rsidRPr="00000000">
                <w:rPr>
                  <w:sz w:val="18"/>
                  <w:szCs w:val="18"/>
                  <w:rtl w:val="0"/>
                </w:rPr>
                <w:t xml:space="preserve">Hofvind</w:t>
              </w:r>
            </w:hyperlink>
            <w:hyperlink r:id="rId936">
              <w:r w:rsidDel="00000000" w:rsidR="00000000" w:rsidRPr="00000000">
                <w:rPr>
                  <w:sz w:val="18"/>
                  <w:szCs w:val="18"/>
                  <w:rtl w:val="0"/>
                </w:rPr>
                <w:t xml:space="preserve"> Lanc Onc '19</w:t>
              </w:r>
            </w:hyperlink>
            <w:r w:rsidDel="00000000" w:rsidR="00000000" w:rsidRPr="00000000">
              <w:rPr>
                <w:sz w:val="18"/>
                <w:szCs w:val="18"/>
                <w:rtl w:val="0"/>
              </w:rPr>
              <w:t xml:space="preserve">]: Tomosynthesis vs. standard digital mammography. </w:t>
            </w:r>
            <w:hyperlink w:anchor="_6sfrmho53in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1">
            <w:pPr>
              <w:numPr>
                <w:ilvl w:val="0"/>
                <w:numId w:val="54"/>
              </w:numPr>
              <w:rPr>
                <w:sz w:val="18"/>
                <w:szCs w:val="18"/>
              </w:rPr>
            </w:pPr>
            <w:r w:rsidDel="00000000" w:rsidR="00000000" w:rsidRPr="00000000">
              <w:rPr>
                <w:sz w:val="18"/>
                <w:szCs w:val="18"/>
                <w:rtl w:val="0"/>
              </w:rPr>
              <w:t xml:space="preserve">DENSE trial </w:t>
            </w:r>
            <w:hyperlink r:id="rId93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38">
              <w:r w:rsidDel="00000000" w:rsidR="00000000" w:rsidRPr="00000000">
                <w:rPr>
                  <w:sz w:val="18"/>
                  <w:szCs w:val="18"/>
                  <w:rtl w:val="0"/>
                </w:rPr>
                <w:t xml:space="preserve">Bakker NEJM '19</w:t>
              </w:r>
            </w:hyperlink>
            <w:r w:rsidDel="00000000" w:rsidR="00000000" w:rsidRPr="00000000">
              <w:rPr>
                <w:sz w:val="18"/>
                <w:szCs w:val="18"/>
                <w:rtl w:val="0"/>
              </w:rPr>
              <w:t xml:space="preserve">]: Screening MMA ± MRI. </w:t>
            </w:r>
            <w:hyperlink w:anchor="_obqs2tflze8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2">
            <w:pPr>
              <w:widowControl w:val="0"/>
              <w:numPr>
                <w:ilvl w:val="0"/>
                <w:numId w:val="54"/>
              </w:numPr>
              <w:rPr>
                <w:sz w:val="18"/>
                <w:szCs w:val="18"/>
              </w:rPr>
            </w:pPr>
            <w:r w:rsidDel="00000000" w:rsidR="00000000" w:rsidRPr="00000000">
              <w:rPr>
                <w:sz w:val="18"/>
                <w:szCs w:val="18"/>
                <w:rtl w:val="0"/>
              </w:rPr>
              <w:t xml:space="preserve">DCIS: To Boost or Not to Boost? Extrapolation from invasive disease [</w:t>
            </w:r>
            <w:hyperlink r:id="rId939">
              <w:r w:rsidDel="00000000" w:rsidR="00000000" w:rsidRPr="00000000">
                <w:rPr>
                  <w:sz w:val="18"/>
                  <w:szCs w:val="18"/>
                  <w:rtl w:val="0"/>
                </w:rPr>
                <w:t xml:space="preserve">Moran JAMA Oncol '17]</w:t>
              </w:r>
            </w:hyperlink>
            <w:r w:rsidDel="00000000" w:rsidR="00000000" w:rsidRPr="00000000">
              <w:rPr>
                <w:sz w:val="18"/>
                <w:szCs w:val="18"/>
                <w:rtl w:val="0"/>
              </w:rPr>
              <w:t xml:space="preserve">:</w:t>
            </w:r>
            <w:r w:rsidDel="00000000" w:rsidR="00000000" w:rsidRPr="00000000">
              <w:rPr>
                <w:i w:val="1"/>
                <w:sz w:val="18"/>
                <w:szCs w:val="18"/>
                <w:rtl w:val="0"/>
              </w:rPr>
              <w:t xml:space="preserve"> </w:t>
            </w:r>
            <w:r w:rsidDel="00000000" w:rsidR="00000000" w:rsidRPr="00000000">
              <w:rPr>
                <w:sz w:val="18"/>
                <w:szCs w:val="18"/>
                <w:rtl w:val="0"/>
              </w:rPr>
              <w:t xml:space="preserve">Retro. ± boost. </w:t>
            </w:r>
            <w:hyperlink w:anchor="h7h1guhmrp3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3">
            <w:pPr>
              <w:numPr>
                <w:ilvl w:val="0"/>
                <w:numId w:val="54"/>
              </w:numPr>
              <w:rPr>
                <w:sz w:val="18"/>
                <w:szCs w:val="18"/>
              </w:rPr>
            </w:pPr>
            <w:r w:rsidDel="00000000" w:rsidR="00000000" w:rsidRPr="00000000">
              <w:rPr>
                <w:sz w:val="18"/>
                <w:szCs w:val="18"/>
                <w:rtl w:val="0"/>
              </w:rPr>
              <w:t xml:space="preserve">RT without endocrine therapy for women age 70+ [</w:t>
            </w:r>
            <w:hyperlink r:id="rId940">
              <w:r w:rsidDel="00000000" w:rsidR="00000000" w:rsidRPr="00000000">
                <w:rPr>
                  <w:sz w:val="18"/>
                  <w:szCs w:val="18"/>
                  <w:rtl w:val="0"/>
                </w:rPr>
                <w:t xml:space="preserve">Ward IJROBP '19</w:t>
              </w:r>
            </w:hyperlink>
            <w:r w:rsidDel="00000000" w:rsidR="00000000" w:rsidRPr="00000000">
              <w:rPr>
                <w:sz w:val="18"/>
                <w:szCs w:val="18"/>
                <w:rtl w:val="0"/>
              </w:rPr>
              <w:t xml:space="preserve">]: Anastrozole x5y vs. 40/15 WBRT. </w:t>
            </w:r>
            <w:hyperlink w:anchor="81qc2yfdoqi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4">
            <w:pPr>
              <w:widowControl w:val="0"/>
              <w:numPr>
                <w:ilvl w:val="0"/>
                <w:numId w:val="54"/>
              </w:numPr>
              <w:rPr>
                <w:sz w:val="18"/>
                <w:szCs w:val="18"/>
              </w:rPr>
            </w:pPr>
            <w:r w:rsidDel="00000000" w:rsidR="00000000" w:rsidRPr="00000000">
              <w:rPr>
                <w:sz w:val="18"/>
                <w:szCs w:val="18"/>
                <w:rtl w:val="0"/>
              </w:rPr>
              <w:t xml:space="preserve">PERSEPHONE </w:t>
            </w:r>
            <w:hyperlink r:id="rId941">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42">
              <w:r w:rsidDel="00000000" w:rsidR="00000000" w:rsidRPr="00000000">
                <w:rPr>
                  <w:sz w:val="18"/>
                  <w:szCs w:val="18"/>
                  <w:rtl w:val="0"/>
                </w:rPr>
                <w:t xml:space="preserve">Earl Lancet '19</w:t>
              </w:r>
            </w:hyperlink>
            <w:r w:rsidDel="00000000" w:rsidR="00000000" w:rsidRPr="00000000">
              <w:rPr>
                <w:sz w:val="18"/>
                <w:szCs w:val="18"/>
                <w:rtl w:val="0"/>
              </w:rPr>
              <w:t xml:space="preserve">], PHARE </w:t>
            </w:r>
            <w:hyperlink r:id="rId943">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44">
              <w:r w:rsidDel="00000000" w:rsidR="00000000" w:rsidRPr="00000000">
                <w:rPr>
                  <w:sz w:val="18"/>
                  <w:szCs w:val="18"/>
                  <w:rtl w:val="0"/>
                </w:rPr>
                <w:t xml:space="preserve">Pivot Lancet '19</w:t>
              </w:r>
            </w:hyperlink>
            <w:r w:rsidDel="00000000" w:rsidR="00000000" w:rsidRPr="00000000">
              <w:rPr>
                <w:sz w:val="18"/>
                <w:szCs w:val="18"/>
                <w:rtl w:val="0"/>
              </w:rPr>
              <w:t xml:space="preserve">]: Non-inferiority. Adjuvant Trastuzumab 12 vs. 6 mo. </w:t>
            </w:r>
            <w:hyperlink w:anchor="_adf18mug7ag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5">
            <w:pPr>
              <w:numPr>
                <w:ilvl w:val="0"/>
                <w:numId w:val="54"/>
              </w:numPr>
              <w:rPr>
                <w:sz w:val="18"/>
                <w:szCs w:val="18"/>
              </w:rPr>
            </w:pPr>
            <w:r w:rsidDel="00000000" w:rsidR="00000000" w:rsidRPr="00000000">
              <w:rPr>
                <w:sz w:val="18"/>
                <w:szCs w:val="18"/>
                <w:rtl w:val="0"/>
              </w:rPr>
              <w:t xml:space="preserve">BrighTNess </w:t>
            </w:r>
            <w:hyperlink r:id="rId945">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46">
              <w:r w:rsidDel="00000000" w:rsidR="00000000" w:rsidRPr="00000000">
                <w:rPr>
                  <w:sz w:val="18"/>
                  <w:szCs w:val="18"/>
                  <w:rtl w:val="0"/>
                </w:rPr>
                <w:t xml:space="preserve">Loibl Lanc Onc '18</w:t>
              </w:r>
            </w:hyperlink>
            <w:r w:rsidDel="00000000" w:rsidR="00000000" w:rsidRPr="00000000">
              <w:rPr>
                <w:rFonts w:ascii="Cardo" w:cs="Cardo" w:eastAsia="Cardo" w:hAnsi="Cardo"/>
                <w:sz w:val="18"/>
                <w:szCs w:val="18"/>
                <w:rtl w:val="0"/>
              </w:rPr>
              <w:t xml:space="preserve">]: 3 arm. TNBC. T→ AC vs. CarboT→ AC vs. CarboT + Veliparib (PARPi)→ AC. </w:t>
            </w:r>
            <w:hyperlink w:anchor="kix.sy1tweko46u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6">
            <w:pPr>
              <w:numPr>
                <w:ilvl w:val="0"/>
                <w:numId w:val="54"/>
              </w:numPr>
              <w:rPr>
                <w:sz w:val="18"/>
                <w:szCs w:val="18"/>
              </w:rPr>
            </w:pPr>
            <w:r w:rsidDel="00000000" w:rsidR="00000000" w:rsidRPr="00000000">
              <w:rPr>
                <w:sz w:val="18"/>
                <w:szCs w:val="18"/>
                <w:rtl w:val="0"/>
              </w:rPr>
              <w:t xml:space="preserve">Assessment of long-term DMFS associated w Tamoxifen in postmenopausal patients </w:t>
            </w:r>
            <w:hyperlink r:id="rId94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48">
              <w:r w:rsidDel="00000000" w:rsidR="00000000" w:rsidRPr="00000000">
                <w:rPr>
                  <w:sz w:val="18"/>
                  <w:szCs w:val="18"/>
                  <w:rtl w:val="0"/>
                </w:rPr>
                <w:t xml:space="preserve">Yu JAMA Onc '19</w:t>
              </w:r>
            </w:hyperlink>
            <w:r w:rsidDel="00000000" w:rsidR="00000000" w:rsidRPr="00000000">
              <w:rPr>
                <w:sz w:val="18"/>
                <w:szCs w:val="18"/>
                <w:rtl w:val="0"/>
              </w:rPr>
              <w:t xml:space="preserve">]: Lum A vs. B </w:t>
            </w:r>
            <w:hyperlink w:anchor="34xm2vty8mr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7">
            <w:pPr>
              <w:numPr>
                <w:ilvl w:val="0"/>
                <w:numId w:val="54"/>
              </w:numPr>
              <w:rPr>
                <w:sz w:val="18"/>
                <w:szCs w:val="18"/>
              </w:rPr>
            </w:pPr>
            <w:r w:rsidDel="00000000" w:rsidR="00000000" w:rsidRPr="00000000">
              <w:rPr>
                <w:sz w:val="18"/>
                <w:szCs w:val="18"/>
                <w:rtl w:val="0"/>
              </w:rPr>
              <w:t xml:space="preserve">KATHERINE </w:t>
            </w:r>
            <w:hyperlink r:id="rId949">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50">
              <w:r w:rsidDel="00000000" w:rsidR="00000000" w:rsidRPr="00000000">
                <w:rPr>
                  <w:sz w:val="18"/>
                  <w:szCs w:val="18"/>
                  <w:rtl w:val="0"/>
                </w:rPr>
                <w:t xml:space="preserve">Minckwitz NEJM '19</w:t>
              </w:r>
            </w:hyperlink>
            <w:r w:rsidDel="00000000" w:rsidR="00000000" w:rsidRPr="00000000">
              <w:rPr>
                <w:rFonts w:ascii="Cardo" w:cs="Cardo" w:eastAsia="Cardo" w:hAnsi="Cardo"/>
                <w:sz w:val="18"/>
                <w:szCs w:val="18"/>
                <w:rtl w:val="0"/>
              </w:rPr>
              <w:t xml:space="preserve">]: HER2(+) w residual dz after NAC→ Trastuzumab vs. T-DM1 (trast emtansine). </w:t>
            </w:r>
            <w:hyperlink w:anchor="f0l22kpduk3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8">
            <w:pPr>
              <w:numPr>
                <w:ilvl w:val="0"/>
                <w:numId w:val="54"/>
              </w:numPr>
              <w:rPr>
                <w:sz w:val="18"/>
                <w:szCs w:val="18"/>
              </w:rPr>
            </w:pPr>
            <w:r w:rsidDel="00000000" w:rsidR="00000000" w:rsidRPr="00000000">
              <w:rPr>
                <w:sz w:val="18"/>
                <w:szCs w:val="18"/>
                <w:rtl w:val="0"/>
              </w:rPr>
              <w:t xml:space="preserve">CREATE-X </w:t>
            </w:r>
            <w:hyperlink r:id="rId951">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52">
              <w:r w:rsidDel="00000000" w:rsidR="00000000" w:rsidRPr="00000000">
                <w:rPr>
                  <w:sz w:val="18"/>
                  <w:szCs w:val="18"/>
                  <w:rtl w:val="0"/>
                </w:rPr>
                <w:t xml:space="preserve">Masuda NEJM '17</w:t>
              </w:r>
            </w:hyperlink>
            <w:r w:rsidDel="00000000" w:rsidR="00000000" w:rsidRPr="00000000">
              <w:rPr>
                <w:rFonts w:ascii="Cardo" w:cs="Cardo" w:eastAsia="Cardo" w:hAnsi="Cardo"/>
                <w:sz w:val="18"/>
                <w:szCs w:val="18"/>
                <w:rtl w:val="0"/>
              </w:rPr>
              <w:t xml:space="preserve">]: HER2(-) w residual dz after NAC→ surgery→  ± Capecitabine. </w:t>
            </w:r>
            <w:hyperlink w:anchor="solpf6r803x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9">
            <w:pPr>
              <w:numPr>
                <w:ilvl w:val="0"/>
                <w:numId w:val="54"/>
              </w:numPr>
              <w:rPr>
                <w:sz w:val="18"/>
                <w:szCs w:val="18"/>
              </w:rPr>
            </w:pPr>
            <w:r w:rsidDel="00000000" w:rsidR="00000000" w:rsidRPr="00000000">
              <w:rPr>
                <w:sz w:val="18"/>
                <w:szCs w:val="18"/>
                <w:rtl w:val="0"/>
              </w:rPr>
              <w:t xml:space="preserve">Molecular Subtypes and Brain Metastases [</w:t>
            </w:r>
            <w:hyperlink r:id="rId953">
              <w:r w:rsidDel="00000000" w:rsidR="00000000" w:rsidRPr="00000000">
                <w:rPr>
                  <w:sz w:val="18"/>
                  <w:szCs w:val="18"/>
                  <w:rtl w:val="0"/>
                </w:rPr>
                <w:t xml:space="preserve">Darlix BJC ‘19</w:t>
              </w:r>
            </w:hyperlink>
            <w:r w:rsidDel="00000000" w:rsidR="00000000" w:rsidRPr="00000000">
              <w:rPr>
                <w:sz w:val="18"/>
                <w:szCs w:val="18"/>
                <w:rtl w:val="0"/>
              </w:rPr>
              <w:t xml:space="preserve">]: Retro. HER2(-)HR(+) / TP / TN / HER2(+)HR(-). </w:t>
            </w:r>
            <w:hyperlink w:anchor="4w7gzgv86rp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A">
            <w:pPr>
              <w:numPr>
                <w:ilvl w:val="0"/>
                <w:numId w:val="54"/>
              </w:numPr>
              <w:rPr>
                <w:sz w:val="18"/>
                <w:szCs w:val="18"/>
              </w:rPr>
            </w:pPr>
            <w:r w:rsidDel="00000000" w:rsidR="00000000" w:rsidRPr="00000000">
              <w:rPr>
                <w:sz w:val="18"/>
                <w:szCs w:val="18"/>
                <w:rtl w:val="0"/>
              </w:rPr>
              <w:t xml:space="preserve">Ho [</w:t>
            </w:r>
            <w:hyperlink r:id="rId954">
              <w:r w:rsidDel="00000000" w:rsidR="00000000" w:rsidRPr="00000000">
                <w:rPr>
                  <w:sz w:val="18"/>
                  <w:szCs w:val="18"/>
                  <w:rtl w:val="0"/>
                </w:rPr>
                <w:t xml:space="preserve">Rad Onc '18</w:t>
              </w:r>
            </w:hyperlink>
            <w:r w:rsidDel="00000000" w:rsidR="00000000" w:rsidRPr="00000000">
              <w:rPr>
                <w:sz w:val="18"/>
                <w:szCs w:val="18"/>
                <w:rtl w:val="0"/>
              </w:rPr>
              <w:t xml:space="preserve">]: VMAT IMRT for challenging cardiac anatomy, not recommended routinely </w:t>
            </w:r>
            <w:hyperlink w:anchor="_jhd55xejii4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B">
            <w:pPr>
              <w:ind w:left="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FDC">
            <w:pPr>
              <w:numPr>
                <w:ilvl w:val="0"/>
                <w:numId w:val="106"/>
              </w:numPr>
              <w:rPr>
                <w:sz w:val="18"/>
                <w:szCs w:val="18"/>
              </w:rPr>
            </w:pPr>
            <w:hyperlink r:id="rId955">
              <w:r w:rsidDel="00000000" w:rsidR="00000000" w:rsidRPr="00000000">
                <w:rPr>
                  <w:sz w:val="18"/>
                  <w:szCs w:val="18"/>
                  <w:rtl w:val="0"/>
                </w:rPr>
                <w:t xml:space="preserve">ASTRO 2018 Whole Breast Guidelines [Smith PRO '18]</w:t>
              </w:r>
            </w:hyperlink>
            <w:r w:rsidDel="00000000" w:rsidR="00000000" w:rsidRPr="00000000">
              <w:rPr>
                <w:sz w:val="18"/>
                <w:szCs w:val="18"/>
                <w:rtl w:val="0"/>
              </w:rPr>
              <w:t xml:space="preserve"> </w:t>
            </w:r>
            <w:hyperlink w:anchor="_r8iruj3496k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D">
            <w:pPr>
              <w:numPr>
                <w:ilvl w:val="0"/>
                <w:numId w:val="106"/>
              </w:numPr>
              <w:rPr>
                <w:sz w:val="18"/>
                <w:szCs w:val="18"/>
              </w:rPr>
            </w:pPr>
            <w:r w:rsidDel="00000000" w:rsidR="00000000" w:rsidRPr="00000000">
              <w:rPr>
                <w:sz w:val="18"/>
                <w:szCs w:val="18"/>
                <w:rtl w:val="0"/>
              </w:rPr>
              <w:t xml:space="preserve">ASTRO APBI Guidelines Update [</w:t>
            </w:r>
            <w:hyperlink r:id="rId956">
              <w:r w:rsidDel="00000000" w:rsidR="00000000" w:rsidRPr="00000000">
                <w:rPr>
                  <w:sz w:val="18"/>
                  <w:szCs w:val="18"/>
                  <w:rtl w:val="0"/>
                </w:rPr>
                <w:t xml:space="preserve">Correa PRO ' 17</w:t>
              </w:r>
            </w:hyperlink>
            <w:r w:rsidDel="00000000" w:rsidR="00000000" w:rsidRPr="00000000">
              <w:rPr>
                <w:sz w:val="18"/>
                <w:szCs w:val="18"/>
                <w:rtl w:val="0"/>
              </w:rPr>
              <w:t xml:space="preserve">] </w:t>
            </w:r>
            <w:hyperlink w:anchor="54abrrjq00bl">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E">
            <w:pPr>
              <w:numPr>
                <w:ilvl w:val="0"/>
                <w:numId w:val="106"/>
              </w:numPr>
              <w:rPr>
                <w:sz w:val="18"/>
                <w:szCs w:val="18"/>
              </w:rPr>
            </w:pPr>
            <w:r w:rsidDel="00000000" w:rsidR="00000000" w:rsidRPr="00000000">
              <w:rPr>
                <w:sz w:val="18"/>
                <w:szCs w:val="18"/>
                <w:rtl w:val="0"/>
              </w:rPr>
              <w:t xml:space="preserve">ASTRO/ASCO/SSO Guidelines for PMRT [</w:t>
            </w:r>
            <w:hyperlink r:id="rId957">
              <w:r w:rsidDel="00000000" w:rsidR="00000000" w:rsidRPr="00000000">
                <w:rPr>
                  <w:sz w:val="18"/>
                  <w:szCs w:val="18"/>
                  <w:rtl w:val="0"/>
                </w:rPr>
                <w:t xml:space="preserve">Recht JCO '16]</w:t>
              </w:r>
            </w:hyperlink>
            <w:r w:rsidDel="00000000" w:rsidR="00000000" w:rsidRPr="00000000">
              <w:rPr>
                <w:sz w:val="18"/>
                <w:szCs w:val="18"/>
                <w:rtl w:val="0"/>
              </w:rPr>
              <w:t xml:space="preserve"> </w:t>
            </w:r>
            <w:hyperlink w:anchor="_h3zdqlymf9y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F">
            <w:pPr>
              <w:numPr>
                <w:ilvl w:val="0"/>
                <w:numId w:val="106"/>
              </w:numPr>
              <w:rPr>
                <w:sz w:val="18"/>
                <w:szCs w:val="18"/>
              </w:rPr>
            </w:pPr>
            <w:r w:rsidDel="00000000" w:rsidR="00000000" w:rsidRPr="00000000">
              <w:rPr>
                <w:sz w:val="18"/>
                <w:szCs w:val="18"/>
                <w:rtl w:val="0"/>
              </w:rPr>
              <w:t xml:space="preserve">ASTRO-SSO Margin Consensus for stage I-II invasive breast cancer [</w:t>
            </w:r>
            <w:hyperlink r:id="rId958">
              <w:r w:rsidDel="00000000" w:rsidR="00000000" w:rsidRPr="00000000">
                <w:rPr>
                  <w:sz w:val="18"/>
                  <w:szCs w:val="18"/>
                  <w:rtl w:val="0"/>
                </w:rPr>
                <w:t xml:space="preserve">Moran IJROBP '14]</w:t>
              </w:r>
            </w:hyperlink>
            <w:r w:rsidDel="00000000" w:rsidR="00000000" w:rsidRPr="00000000">
              <w:rPr>
                <w:sz w:val="18"/>
                <w:szCs w:val="18"/>
                <w:rtl w:val="0"/>
              </w:rPr>
              <w:t xml:space="preserve"> </w:t>
            </w:r>
            <w:hyperlink w:anchor="w6phwca7f39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0">
            <w:pPr>
              <w:numPr>
                <w:ilvl w:val="0"/>
                <w:numId w:val="106"/>
              </w:numPr>
              <w:rPr>
                <w:sz w:val="18"/>
                <w:szCs w:val="18"/>
              </w:rPr>
            </w:pPr>
            <w:r w:rsidDel="00000000" w:rsidR="00000000" w:rsidRPr="00000000">
              <w:rPr>
                <w:sz w:val="18"/>
                <w:szCs w:val="18"/>
                <w:rtl w:val="0"/>
              </w:rPr>
              <w:t xml:space="preserve">ASCO Guideline: SLNB</w:t>
            </w:r>
            <w:hyperlink r:id="rId959">
              <w:r w:rsidDel="00000000" w:rsidR="00000000" w:rsidRPr="00000000">
                <w:rPr>
                  <w:sz w:val="18"/>
                  <w:szCs w:val="18"/>
                  <w:rtl w:val="0"/>
                </w:rPr>
                <w:t xml:space="preserve"> for Patients With Early-Stage Breast Cancer Update</w:t>
              </w:r>
            </w:hyperlink>
            <w:r w:rsidDel="00000000" w:rsidR="00000000" w:rsidRPr="00000000">
              <w:rPr>
                <w:i w:val="1"/>
                <w:sz w:val="18"/>
                <w:szCs w:val="18"/>
                <w:rtl w:val="0"/>
              </w:rPr>
              <w:t xml:space="preserve"> December 12, 2016</w:t>
            </w:r>
            <w:r w:rsidDel="00000000" w:rsidR="00000000" w:rsidRPr="00000000">
              <w:rPr>
                <w:rtl w:val="0"/>
              </w:rPr>
            </w:r>
          </w:p>
          <w:p w:rsidR="00000000" w:rsidDel="00000000" w:rsidP="00000000" w:rsidRDefault="00000000" w:rsidRPr="00000000" w14:paraId="00000FE1">
            <w:pPr>
              <w:numPr>
                <w:ilvl w:val="0"/>
                <w:numId w:val="106"/>
              </w:numPr>
              <w:ind w:right="60"/>
              <w:rPr>
                <w:sz w:val="18"/>
                <w:szCs w:val="18"/>
              </w:rPr>
            </w:pPr>
            <w:r w:rsidDel="00000000" w:rsidR="00000000" w:rsidRPr="00000000">
              <w:rPr>
                <w:sz w:val="18"/>
                <w:szCs w:val="18"/>
                <w:rtl w:val="0"/>
              </w:rPr>
              <w:t xml:space="preserve">American Society of Breast Surgeons [</w:t>
            </w:r>
            <w:hyperlink r:id="rId960">
              <w:r w:rsidDel="00000000" w:rsidR="00000000" w:rsidRPr="00000000">
                <w:rPr>
                  <w:sz w:val="18"/>
                  <w:szCs w:val="18"/>
                  <w:rtl w:val="0"/>
                </w:rPr>
                <w:t xml:space="preserve">Official Statements</w:t>
              </w:r>
            </w:hyperlink>
            <w:r w:rsidDel="00000000" w:rsidR="00000000" w:rsidRPr="00000000">
              <w:rPr>
                <w:sz w:val="18"/>
                <w:szCs w:val="18"/>
                <w:rtl w:val="0"/>
              </w:rPr>
              <w:t xml:space="preserve">]. </w:t>
            </w:r>
          </w:p>
          <w:p w:rsidR="00000000" w:rsidDel="00000000" w:rsidP="00000000" w:rsidRDefault="00000000" w:rsidRPr="00000000" w14:paraId="00000FE2">
            <w:pPr>
              <w:numPr>
                <w:ilvl w:val="0"/>
                <w:numId w:val="106"/>
              </w:numPr>
              <w:rPr>
                <w:sz w:val="18"/>
                <w:szCs w:val="18"/>
              </w:rPr>
            </w:pPr>
            <w:r w:rsidDel="00000000" w:rsidR="00000000" w:rsidRPr="00000000">
              <w:rPr>
                <w:sz w:val="18"/>
                <w:szCs w:val="18"/>
                <w:rtl w:val="0"/>
              </w:rPr>
              <w:t xml:space="preserve">USPSTF Guideline: Risk Assessment, Genetic Counseling, and Genetic Testing for BRCA-related cancer [</w:t>
            </w:r>
            <w:hyperlink r:id="rId961">
              <w:r w:rsidDel="00000000" w:rsidR="00000000" w:rsidRPr="00000000">
                <w:rPr>
                  <w:sz w:val="18"/>
                  <w:szCs w:val="18"/>
                  <w:rtl w:val="0"/>
                </w:rPr>
                <w:t xml:space="preserve">JAMA '19</w:t>
              </w:r>
            </w:hyperlink>
            <w:r w:rsidDel="00000000" w:rsidR="00000000" w:rsidRPr="00000000">
              <w:rPr>
                <w:sz w:val="18"/>
                <w:szCs w:val="18"/>
                <w:rtl w:val="0"/>
              </w:rPr>
              <w:t xml:space="preserve">] </w:t>
            </w:r>
            <w:hyperlink w:anchor="3aqx4kfnqf7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3">
            <w:pPr>
              <w:numPr>
                <w:ilvl w:val="0"/>
                <w:numId w:val="106"/>
              </w:numPr>
              <w:rPr>
                <w:sz w:val="18"/>
                <w:szCs w:val="18"/>
              </w:rPr>
            </w:pPr>
            <w:r w:rsidDel="00000000" w:rsidR="00000000" w:rsidRPr="00000000">
              <w:rPr>
                <w:sz w:val="18"/>
                <w:szCs w:val="18"/>
                <w:rtl w:val="0"/>
              </w:rPr>
              <w:t xml:space="preserve">ASCO/ASTRO/SSO Guideline: Management of Hereditary Breast Cancer [</w:t>
            </w:r>
            <w:hyperlink r:id="rId962">
              <w:r w:rsidDel="00000000" w:rsidR="00000000" w:rsidRPr="00000000">
                <w:rPr>
                  <w:sz w:val="18"/>
                  <w:szCs w:val="18"/>
                  <w:rtl w:val="0"/>
                </w:rPr>
                <w:t xml:space="preserve">Tung JCO '20</w:t>
              </w:r>
            </w:hyperlink>
            <w:r w:rsidDel="00000000" w:rsidR="00000000" w:rsidRPr="00000000">
              <w:rPr>
                <w:sz w:val="18"/>
                <w:szCs w:val="18"/>
                <w:rtl w:val="0"/>
              </w:rPr>
              <w:t xml:space="preserve">] </w:t>
            </w:r>
            <w:hyperlink w:anchor="3aqx4kfnqf7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4">
            <w:pPr>
              <w:numPr>
                <w:ilvl w:val="0"/>
                <w:numId w:val="106"/>
              </w:numPr>
              <w:rPr>
                <w:sz w:val="18"/>
                <w:szCs w:val="18"/>
              </w:rPr>
            </w:pPr>
            <w:hyperlink r:id="rId963">
              <w:r w:rsidDel="00000000" w:rsidR="00000000" w:rsidRPr="00000000">
                <w:rPr>
                  <w:sz w:val="18"/>
                  <w:szCs w:val="18"/>
                  <w:rtl w:val="0"/>
                </w:rPr>
                <w:t xml:space="preserve">ASCO Guideline: Management of Male Breast Cancer </w:t>
              </w:r>
            </w:hyperlink>
            <w:r w:rsidDel="00000000" w:rsidR="00000000" w:rsidRPr="00000000">
              <w:rPr>
                <w:i w:val="1"/>
                <w:sz w:val="18"/>
                <w:szCs w:val="18"/>
                <w:rtl w:val="0"/>
              </w:rPr>
              <w:t xml:space="preserve">Last update: 2/14/2020. </w:t>
            </w:r>
            <w:hyperlink w:anchor="kix.xy7oows32oj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5">
            <w:pPr>
              <w:numPr>
                <w:ilvl w:val="0"/>
                <w:numId w:val="106"/>
              </w:numPr>
              <w:rPr>
                <w:sz w:val="18"/>
                <w:szCs w:val="18"/>
              </w:rPr>
            </w:pPr>
            <w:r w:rsidDel="00000000" w:rsidR="00000000" w:rsidRPr="00000000">
              <w:rPr>
                <w:sz w:val="18"/>
                <w:szCs w:val="18"/>
                <w:rtl w:val="0"/>
              </w:rPr>
              <w:t xml:space="preserve">ASCO Guideline: </w:t>
            </w:r>
            <w:hyperlink r:id="rId964">
              <w:r w:rsidDel="00000000" w:rsidR="00000000" w:rsidRPr="00000000">
                <w:rPr>
                  <w:sz w:val="18"/>
                  <w:szCs w:val="18"/>
                  <w:rtl w:val="0"/>
                </w:rPr>
                <w:t xml:space="preserve">Human Epidermal Growth Factor Receptor 2 Testing in Breast Cancer</w:t>
              </w:r>
            </w:hyperlink>
            <w:r w:rsidDel="00000000" w:rsidR="00000000" w:rsidRPr="00000000">
              <w:rPr>
                <w:i w:val="1"/>
                <w:sz w:val="18"/>
                <w:szCs w:val="18"/>
                <w:rtl w:val="0"/>
              </w:rPr>
              <w:t xml:space="preserve"> May 30, 2018 </w:t>
            </w:r>
            <w:hyperlink w:anchor="liw4bgn0vv0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6">
            <w:pPr>
              <w:numPr>
                <w:ilvl w:val="0"/>
                <w:numId w:val="106"/>
              </w:numPr>
              <w:rPr>
                <w:sz w:val="18"/>
                <w:szCs w:val="18"/>
              </w:rPr>
            </w:pPr>
            <w:r w:rsidDel="00000000" w:rsidR="00000000" w:rsidRPr="00000000">
              <w:rPr>
                <w:sz w:val="18"/>
                <w:szCs w:val="18"/>
                <w:rtl w:val="0"/>
              </w:rPr>
              <w:t xml:space="preserve">ASCO Guideline: </w:t>
            </w:r>
            <w:hyperlink r:id="rId965">
              <w:r w:rsidDel="00000000" w:rsidR="00000000" w:rsidRPr="00000000">
                <w:rPr>
                  <w:sz w:val="18"/>
                  <w:szCs w:val="18"/>
                  <w:rtl w:val="0"/>
                </w:rPr>
                <w:t xml:space="preserve">Systemic Tx for Pts w Advanced HER2+ Breast Cancer</w:t>
              </w:r>
            </w:hyperlink>
            <w:r w:rsidDel="00000000" w:rsidR="00000000" w:rsidRPr="00000000">
              <w:rPr>
                <w:i w:val="1"/>
                <w:sz w:val="18"/>
                <w:szCs w:val="18"/>
                <w:rtl w:val="0"/>
              </w:rPr>
              <w:t xml:space="preserve"> June 25, 2018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7">
            <w:pPr>
              <w:numPr>
                <w:ilvl w:val="0"/>
                <w:numId w:val="106"/>
              </w:numPr>
              <w:rPr>
                <w:sz w:val="18"/>
                <w:szCs w:val="18"/>
              </w:rPr>
            </w:pPr>
            <w:r w:rsidDel="00000000" w:rsidR="00000000" w:rsidRPr="00000000">
              <w:rPr>
                <w:sz w:val="18"/>
                <w:szCs w:val="18"/>
                <w:rtl w:val="0"/>
              </w:rPr>
              <w:t xml:space="preserve">ASCO Guideline: </w:t>
            </w:r>
            <w:hyperlink r:id="rId966">
              <w:r w:rsidDel="00000000" w:rsidR="00000000" w:rsidRPr="00000000">
                <w:rPr>
                  <w:sz w:val="18"/>
                  <w:szCs w:val="18"/>
                  <w:rtl w:val="0"/>
                </w:rPr>
                <w:t xml:space="preserve">Recommendations on Dz Mgmt for Pts w Advanced HER2+ BrCa and Brain Mets </w:t>
              </w:r>
            </w:hyperlink>
            <w:r w:rsidDel="00000000" w:rsidR="00000000" w:rsidRPr="00000000">
              <w:rPr>
                <w:i w:val="1"/>
                <w:sz w:val="18"/>
                <w:szCs w:val="18"/>
                <w:rtl w:val="0"/>
              </w:rPr>
              <w:t xml:space="preserve">June 25, 2018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8">
            <w:pPr>
              <w:numPr>
                <w:ilvl w:val="0"/>
                <w:numId w:val="106"/>
              </w:numPr>
              <w:rPr>
                <w:sz w:val="18"/>
                <w:szCs w:val="18"/>
              </w:rPr>
            </w:pPr>
            <w:r w:rsidDel="00000000" w:rsidR="00000000" w:rsidRPr="00000000">
              <w:rPr>
                <w:sz w:val="18"/>
                <w:szCs w:val="18"/>
                <w:rtl w:val="0"/>
              </w:rPr>
              <w:t xml:space="preserve">ASCO Guideline: IHC</w:t>
            </w:r>
            <w:hyperlink r:id="rId967">
              <w:r w:rsidDel="00000000" w:rsidR="00000000" w:rsidRPr="00000000">
                <w:rPr>
                  <w:sz w:val="18"/>
                  <w:szCs w:val="18"/>
                  <w:rtl w:val="0"/>
                </w:rPr>
                <w:t xml:space="preserve"> Testing of Estrogen and Progesterone Receptors in Breast Cancer</w:t>
              </w:r>
            </w:hyperlink>
            <w:r w:rsidDel="00000000" w:rsidR="00000000" w:rsidRPr="00000000">
              <w:rPr>
                <w:i w:val="1"/>
                <w:sz w:val="18"/>
                <w:szCs w:val="18"/>
                <w:rtl w:val="0"/>
              </w:rPr>
              <w:t xml:space="preserve"> January 1, 2020. </w:t>
            </w:r>
            <w:hyperlink w:anchor="o5jjplkow1z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9">
            <w:pPr>
              <w:numPr>
                <w:ilvl w:val="0"/>
                <w:numId w:val="106"/>
              </w:numPr>
              <w:rPr>
                <w:i w:val="1"/>
                <w:sz w:val="18"/>
                <w:szCs w:val="18"/>
              </w:rPr>
            </w:pPr>
            <w:r w:rsidDel="00000000" w:rsidR="00000000" w:rsidRPr="00000000">
              <w:rPr>
                <w:sz w:val="18"/>
                <w:szCs w:val="18"/>
                <w:rtl w:val="0"/>
              </w:rPr>
              <w:t xml:space="preserve">ASCO Guideline: </w:t>
            </w:r>
            <w:hyperlink r:id="rId968">
              <w:r w:rsidDel="00000000" w:rsidR="00000000" w:rsidRPr="00000000">
                <w:rPr>
                  <w:sz w:val="18"/>
                  <w:szCs w:val="18"/>
                  <w:rtl w:val="0"/>
                </w:rPr>
                <w:t xml:space="preserve">Adjuvant Endocrine Tx for Women with HR+ Breast Cancer</w:t>
              </w:r>
            </w:hyperlink>
            <w:r w:rsidDel="00000000" w:rsidR="00000000" w:rsidRPr="00000000">
              <w:rPr>
                <w:i w:val="1"/>
                <w:sz w:val="18"/>
                <w:szCs w:val="18"/>
                <w:rtl w:val="0"/>
              </w:rPr>
              <w:t xml:space="preserve"> November 19, 2018 </w:t>
            </w:r>
            <w:hyperlink w:anchor="cbwzl0emu5q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A">
            <w:pPr>
              <w:numPr>
                <w:ilvl w:val="0"/>
                <w:numId w:val="106"/>
              </w:numPr>
              <w:rPr>
                <w:sz w:val="18"/>
                <w:szCs w:val="18"/>
              </w:rPr>
            </w:pPr>
            <w:r w:rsidDel="00000000" w:rsidR="00000000" w:rsidRPr="00000000">
              <w:rPr>
                <w:sz w:val="18"/>
                <w:szCs w:val="18"/>
                <w:rtl w:val="0"/>
              </w:rPr>
              <w:t xml:space="preserve">ASCO Guideline: </w:t>
            </w:r>
            <w:hyperlink r:id="rId969">
              <w:r w:rsidDel="00000000" w:rsidR="00000000" w:rsidRPr="00000000">
                <w:rPr>
                  <w:sz w:val="18"/>
                  <w:szCs w:val="18"/>
                  <w:rtl w:val="0"/>
                </w:rPr>
                <w:t xml:space="preserve">Use of Endocrine Therapy for Breast Cancer Risk Reduction</w:t>
              </w:r>
            </w:hyperlink>
            <w:r w:rsidDel="00000000" w:rsidR="00000000" w:rsidRPr="00000000">
              <w:rPr>
                <w:i w:val="1"/>
                <w:sz w:val="18"/>
                <w:szCs w:val="18"/>
                <w:rtl w:val="0"/>
              </w:rPr>
              <w:t xml:space="preserve"> September 3, 2019. </w:t>
            </w:r>
            <w:hyperlink w:anchor="_ejlescbn4mh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B">
            <w:pPr>
              <w:numPr>
                <w:ilvl w:val="0"/>
                <w:numId w:val="106"/>
              </w:numPr>
              <w:rPr>
                <w:i w:val="1"/>
                <w:sz w:val="18"/>
                <w:szCs w:val="18"/>
              </w:rPr>
            </w:pPr>
            <w:r w:rsidDel="00000000" w:rsidR="00000000" w:rsidRPr="00000000">
              <w:rPr>
                <w:sz w:val="18"/>
                <w:szCs w:val="18"/>
                <w:rtl w:val="0"/>
              </w:rPr>
              <w:t xml:space="preserve">ASCO Guideline: </w:t>
            </w:r>
            <w:hyperlink r:id="rId970">
              <w:r w:rsidDel="00000000" w:rsidR="00000000" w:rsidRPr="00000000">
                <w:rPr>
                  <w:sz w:val="18"/>
                  <w:szCs w:val="18"/>
                  <w:rtl w:val="0"/>
                </w:rPr>
                <w:t xml:space="preserve">Selection of Optimal Adjuvant Chemo and Targeted Therapy for Early Breast Cancer</w:t>
              </w:r>
            </w:hyperlink>
            <w:r w:rsidDel="00000000" w:rsidR="00000000" w:rsidRPr="00000000">
              <w:rPr>
                <w:i w:val="1"/>
                <w:sz w:val="18"/>
                <w:szCs w:val="18"/>
                <w:rtl w:val="0"/>
              </w:rPr>
              <w:t xml:space="preserve"> May 22, 2018 </w:t>
            </w:r>
            <w:hyperlink w:anchor="_su5gyvr8p39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C">
            <w:pPr>
              <w:numPr>
                <w:ilvl w:val="0"/>
                <w:numId w:val="106"/>
              </w:numPr>
              <w:rPr>
                <w:i w:val="1"/>
                <w:sz w:val="18"/>
                <w:szCs w:val="18"/>
              </w:rPr>
            </w:pPr>
            <w:r w:rsidDel="00000000" w:rsidR="00000000" w:rsidRPr="00000000">
              <w:rPr>
                <w:sz w:val="18"/>
                <w:szCs w:val="18"/>
                <w:rtl w:val="0"/>
              </w:rPr>
              <w:t xml:space="preserve">ASCO Guideline: </w:t>
            </w:r>
            <w:hyperlink r:id="rId971">
              <w:r w:rsidDel="00000000" w:rsidR="00000000" w:rsidRPr="00000000">
                <w:rPr>
                  <w:sz w:val="18"/>
                  <w:szCs w:val="18"/>
                  <w:rtl w:val="0"/>
                </w:rPr>
                <w:t xml:space="preserve">Role of Pt and Dz Factors in Adjuvant Systemic Tx for Early-Stage, Operable IBC </w:t>
              </w:r>
            </w:hyperlink>
            <w:r w:rsidDel="00000000" w:rsidR="00000000" w:rsidRPr="00000000">
              <w:rPr>
                <w:i w:val="1"/>
                <w:sz w:val="18"/>
                <w:szCs w:val="18"/>
                <w:rtl w:val="0"/>
              </w:rPr>
              <w:t xml:space="preserve">June 17, 2019 </w:t>
            </w:r>
            <w:hyperlink w:anchor="_su5gyvr8p39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D">
            <w:pPr>
              <w:numPr>
                <w:ilvl w:val="0"/>
                <w:numId w:val="106"/>
              </w:numPr>
              <w:rPr>
                <w:i w:val="1"/>
                <w:sz w:val="18"/>
                <w:szCs w:val="18"/>
              </w:rPr>
            </w:pPr>
            <w:r w:rsidDel="00000000" w:rsidR="00000000" w:rsidRPr="00000000">
              <w:rPr>
                <w:sz w:val="18"/>
                <w:szCs w:val="18"/>
                <w:rtl w:val="0"/>
              </w:rPr>
              <w:t xml:space="preserve">ASCO Guideline: </w:t>
            </w:r>
            <w:hyperlink r:id="rId972">
              <w:r w:rsidDel="00000000" w:rsidR="00000000" w:rsidRPr="00000000">
                <w:rPr>
                  <w:sz w:val="18"/>
                  <w:szCs w:val="18"/>
                  <w:rtl w:val="0"/>
                </w:rPr>
                <w:t xml:space="preserve">Chemo-and Targeted Tx for HER2- (or unknown) Advanced Breast Cancer</w:t>
              </w:r>
            </w:hyperlink>
            <w:r w:rsidDel="00000000" w:rsidR="00000000" w:rsidRPr="00000000">
              <w:rPr>
                <w:i w:val="1"/>
                <w:sz w:val="18"/>
                <w:szCs w:val="18"/>
                <w:rtl w:val="0"/>
              </w:rPr>
              <w:t xml:space="preserve"> September 2, 2014 </w:t>
            </w:r>
            <w:hyperlink w:anchor="_su5gyvr8p39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E">
            <w:pPr>
              <w:numPr>
                <w:ilvl w:val="0"/>
                <w:numId w:val="106"/>
              </w:numPr>
              <w:rPr>
                <w:i w:val="1"/>
                <w:sz w:val="18"/>
                <w:szCs w:val="18"/>
              </w:rPr>
            </w:pPr>
            <w:r w:rsidDel="00000000" w:rsidR="00000000" w:rsidRPr="00000000">
              <w:rPr>
                <w:sz w:val="18"/>
                <w:szCs w:val="18"/>
                <w:rtl w:val="0"/>
              </w:rPr>
              <w:t xml:space="preserve">ASCO Guideline: </w:t>
            </w:r>
            <w:hyperlink r:id="rId973">
              <w:r w:rsidDel="00000000" w:rsidR="00000000" w:rsidRPr="00000000">
                <w:rPr>
                  <w:sz w:val="18"/>
                  <w:szCs w:val="18"/>
                  <w:rtl w:val="0"/>
                </w:rPr>
                <w:t xml:space="preserve">Use of Biomarkers to Guide Decisions on Adjuvant Systemic Tx for Early-Stage IBC </w:t>
              </w:r>
            </w:hyperlink>
            <w:r w:rsidDel="00000000" w:rsidR="00000000" w:rsidRPr="00000000">
              <w:rPr>
                <w:i w:val="1"/>
                <w:sz w:val="18"/>
                <w:szCs w:val="18"/>
                <w:rtl w:val="0"/>
              </w:rPr>
              <w:t xml:space="preserve">May 31, 2019 </w:t>
            </w:r>
            <w:hyperlink w:anchor="_k6751yb54q9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F">
            <w:pPr>
              <w:numPr>
                <w:ilvl w:val="0"/>
                <w:numId w:val="106"/>
              </w:numPr>
              <w:rPr>
                <w:i w:val="1"/>
                <w:sz w:val="18"/>
                <w:szCs w:val="18"/>
              </w:rPr>
            </w:pPr>
            <w:r w:rsidDel="00000000" w:rsidR="00000000" w:rsidRPr="00000000">
              <w:rPr>
                <w:sz w:val="18"/>
                <w:szCs w:val="18"/>
                <w:rtl w:val="0"/>
              </w:rPr>
              <w:t xml:space="preserve">ASCO Guideline: </w:t>
            </w:r>
            <w:hyperlink r:id="rId974">
              <w:r w:rsidDel="00000000" w:rsidR="00000000" w:rsidRPr="00000000">
                <w:rPr>
                  <w:sz w:val="18"/>
                  <w:szCs w:val="18"/>
                  <w:rtl w:val="0"/>
                </w:rPr>
                <w:t xml:space="preserve">Use of Biomarkers to Guide Decisions on Systemic Tx for Metastatic Breast Cancer</w:t>
              </w:r>
            </w:hyperlink>
            <w:r w:rsidDel="00000000" w:rsidR="00000000" w:rsidRPr="00000000">
              <w:rPr>
                <w:i w:val="1"/>
                <w:sz w:val="18"/>
                <w:szCs w:val="18"/>
                <w:rtl w:val="0"/>
              </w:rPr>
              <w:t xml:space="preserve"> July 20, 2015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0">
            <w:pPr>
              <w:numPr>
                <w:ilvl w:val="0"/>
                <w:numId w:val="106"/>
              </w:numPr>
              <w:rPr>
                <w:i w:val="1"/>
                <w:sz w:val="18"/>
                <w:szCs w:val="18"/>
              </w:rPr>
            </w:pPr>
            <w:r w:rsidDel="00000000" w:rsidR="00000000" w:rsidRPr="00000000">
              <w:rPr>
                <w:sz w:val="18"/>
                <w:szCs w:val="18"/>
                <w:rtl w:val="0"/>
              </w:rPr>
              <w:t xml:space="preserve">ASCO Guideline: </w:t>
            </w:r>
            <w:hyperlink r:id="rId975">
              <w:r w:rsidDel="00000000" w:rsidR="00000000" w:rsidRPr="00000000">
                <w:rPr>
                  <w:sz w:val="18"/>
                  <w:szCs w:val="18"/>
                  <w:rtl w:val="0"/>
                </w:rPr>
                <w:t xml:space="preserve">Endocrine Therapy for HR+ Metastatic Breast Cancer</w:t>
              </w:r>
            </w:hyperlink>
            <w:r w:rsidDel="00000000" w:rsidR="00000000" w:rsidRPr="00000000">
              <w:rPr>
                <w:i w:val="1"/>
                <w:sz w:val="18"/>
                <w:szCs w:val="18"/>
                <w:rtl w:val="0"/>
              </w:rPr>
              <w:t xml:space="preserve"> May 23, 2016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1">
            <w:pPr>
              <w:numPr>
                <w:ilvl w:val="0"/>
                <w:numId w:val="106"/>
              </w:numPr>
              <w:rPr>
                <w:i w:val="1"/>
                <w:sz w:val="18"/>
                <w:szCs w:val="18"/>
              </w:rPr>
            </w:pPr>
            <w:r w:rsidDel="00000000" w:rsidR="00000000" w:rsidRPr="00000000">
              <w:rPr>
                <w:sz w:val="18"/>
                <w:szCs w:val="18"/>
                <w:rtl w:val="0"/>
              </w:rPr>
              <w:t xml:space="preserve">ASCO Guideline: </w:t>
            </w:r>
            <w:hyperlink r:id="rId976">
              <w:r w:rsidDel="00000000" w:rsidR="00000000" w:rsidRPr="00000000">
                <w:rPr>
                  <w:sz w:val="18"/>
                  <w:szCs w:val="18"/>
                  <w:rtl w:val="0"/>
                </w:rPr>
                <w:t xml:space="preserve">Role of Bone-Modifying Agents in Metastatic Breast Cancer Update</w:t>
              </w:r>
            </w:hyperlink>
            <w:r w:rsidDel="00000000" w:rsidR="00000000" w:rsidRPr="00000000">
              <w:rPr>
                <w:i w:val="1"/>
                <w:sz w:val="18"/>
                <w:szCs w:val="18"/>
                <w:rtl w:val="0"/>
              </w:rPr>
              <w:t xml:space="preserve"> October 16, 2017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2">
            <w:pPr>
              <w:numPr>
                <w:ilvl w:val="0"/>
                <w:numId w:val="106"/>
              </w:numPr>
              <w:rPr>
                <w:sz w:val="18"/>
                <w:szCs w:val="18"/>
              </w:rPr>
            </w:pPr>
            <w:r w:rsidDel="00000000" w:rsidR="00000000" w:rsidRPr="00000000">
              <w:rPr>
                <w:sz w:val="18"/>
                <w:szCs w:val="18"/>
                <w:rtl w:val="0"/>
              </w:rPr>
              <w:t xml:space="preserve">USPSTF Recommendation: Medication Use to Reduce Risk of Breast Cancer [</w:t>
            </w:r>
            <w:hyperlink r:id="rId977">
              <w:r w:rsidDel="00000000" w:rsidR="00000000" w:rsidRPr="00000000">
                <w:rPr>
                  <w:sz w:val="18"/>
                  <w:szCs w:val="18"/>
                  <w:rtl w:val="0"/>
                </w:rPr>
                <w:t xml:space="preserve">JAMA 2019</w:t>
              </w:r>
            </w:hyperlink>
            <w:r w:rsidDel="00000000" w:rsidR="00000000" w:rsidRPr="00000000">
              <w:rPr>
                <w:sz w:val="18"/>
                <w:szCs w:val="18"/>
                <w:rtl w:val="0"/>
              </w:rPr>
              <w:t xml:space="preserve">] </w:t>
            </w:r>
            <w:hyperlink w:anchor="_ejlescbn4mh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3">
            <w:pPr>
              <w:numPr>
                <w:ilvl w:val="0"/>
                <w:numId w:val="106"/>
              </w:numPr>
              <w:rPr>
                <w:sz w:val="18"/>
                <w:szCs w:val="18"/>
              </w:rPr>
            </w:pPr>
            <w:r w:rsidDel="00000000" w:rsidR="00000000" w:rsidRPr="00000000">
              <w:rPr>
                <w:sz w:val="18"/>
                <w:szCs w:val="18"/>
                <w:rtl w:val="0"/>
              </w:rPr>
              <w:t xml:space="preserve">ASCO/SIO Guideline: </w:t>
            </w:r>
            <w:hyperlink r:id="rId978">
              <w:r w:rsidDel="00000000" w:rsidR="00000000" w:rsidRPr="00000000">
                <w:rPr>
                  <w:sz w:val="18"/>
                  <w:szCs w:val="18"/>
                  <w:rtl w:val="0"/>
                </w:rPr>
                <w:t xml:space="preserve">Integrative Therapies During and After Breast Cancer Treatment</w:t>
              </w:r>
            </w:hyperlink>
            <w:r w:rsidDel="00000000" w:rsidR="00000000" w:rsidRPr="00000000">
              <w:rPr>
                <w:i w:val="1"/>
                <w:sz w:val="18"/>
                <w:szCs w:val="18"/>
                <w:rtl w:val="0"/>
              </w:rPr>
              <w:t xml:space="preserve"> June 11, 2018 </w:t>
            </w:r>
            <w:hyperlink w:anchor="_4l6gym5dzm0x">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4">
            <w:pPr>
              <w:numPr>
                <w:ilvl w:val="0"/>
                <w:numId w:val="106"/>
              </w:numPr>
              <w:rPr>
                <w:sz w:val="18"/>
                <w:szCs w:val="18"/>
              </w:rPr>
            </w:pPr>
            <w:r w:rsidDel="00000000" w:rsidR="00000000" w:rsidRPr="00000000">
              <w:rPr>
                <w:sz w:val="18"/>
                <w:szCs w:val="18"/>
                <w:rtl w:val="0"/>
              </w:rPr>
              <w:t xml:space="preserve">ASCO Guideline: </w:t>
            </w:r>
            <w:hyperlink r:id="rId979">
              <w:r w:rsidDel="00000000" w:rsidR="00000000" w:rsidRPr="00000000">
                <w:rPr>
                  <w:sz w:val="18"/>
                  <w:szCs w:val="18"/>
                  <w:rtl w:val="0"/>
                </w:rPr>
                <w:t xml:space="preserve">ACS/ASCO Breast Cancer Survivorship Care Guideline</w:t>
              </w:r>
            </w:hyperlink>
            <w:r w:rsidDel="00000000" w:rsidR="00000000" w:rsidRPr="00000000">
              <w:rPr>
                <w:i w:val="1"/>
                <w:sz w:val="18"/>
                <w:szCs w:val="18"/>
                <w:rtl w:val="0"/>
              </w:rPr>
              <w:t xml:space="preserve"> December 7, 2015 </w:t>
            </w:r>
            <w:hyperlink w:anchor="_4l6gym5dzm0x">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5">
            <w:pPr>
              <w:numPr>
                <w:ilvl w:val="0"/>
                <w:numId w:val="106"/>
              </w:numPr>
              <w:rPr>
                <w:sz w:val="18"/>
                <w:szCs w:val="18"/>
              </w:rPr>
            </w:pPr>
            <w:r w:rsidDel="00000000" w:rsidR="00000000" w:rsidRPr="00000000">
              <w:rPr>
                <w:sz w:val="18"/>
                <w:szCs w:val="18"/>
                <w:rtl w:val="0"/>
              </w:rPr>
              <w:t xml:space="preserve">ASCO Guideline: </w:t>
            </w:r>
            <w:hyperlink r:id="rId980">
              <w:r w:rsidDel="00000000" w:rsidR="00000000" w:rsidRPr="00000000">
                <w:rPr>
                  <w:sz w:val="18"/>
                  <w:szCs w:val="18"/>
                  <w:rtl w:val="0"/>
                </w:rPr>
                <w:t xml:space="preserve">Breast Cancer Follow-Up and Management After Primary Treatment</w:t>
              </w:r>
            </w:hyperlink>
            <w:r w:rsidDel="00000000" w:rsidR="00000000" w:rsidRPr="00000000">
              <w:rPr>
                <w:i w:val="1"/>
                <w:sz w:val="18"/>
                <w:szCs w:val="18"/>
                <w:rtl w:val="0"/>
              </w:rPr>
              <w:t xml:space="preserve"> March 1, 2012. </w:t>
            </w:r>
            <w:hyperlink w:anchor="_4l6gym5dzm0x">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6">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FF7">
            <w:pPr>
              <w:numPr>
                <w:ilvl w:val="0"/>
                <w:numId w:val="106"/>
              </w:numPr>
              <w:spacing w:after="0" w:afterAutospacing="0"/>
              <w:ind w:right="60"/>
              <w:rPr>
                <w:sz w:val="18"/>
                <w:szCs w:val="18"/>
              </w:rPr>
            </w:pPr>
            <w:r w:rsidDel="00000000" w:rsidR="00000000" w:rsidRPr="00000000">
              <w:rPr>
                <w:sz w:val="18"/>
                <w:szCs w:val="18"/>
                <w:rtl w:val="0"/>
              </w:rPr>
              <w:t xml:space="preserve">Whole breast</w:t>
            </w:r>
          </w:p>
          <w:p w:rsidR="00000000" w:rsidDel="00000000" w:rsidP="00000000" w:rsidRDefault="00000000" w:rsidRPr="00000000" w14:paraId="00000FF8">
            <w:pPr>
              <w:numPr>
                <w:ilvl w:val="1"/>
                <w:numId w:val="106"/>
              </w:numPr>
              <w:spacing w:before="0" w:beforeAutospacing="0" w:lineRule="auto"/>
              <w:ind w:left="1440" w:hanging="360"/>
              <w:rPr>
                <w:sz w:val="18"/>
                <w:szCs w:val="18"/>
              </w:rPr>
            </w:pPr>
            <w:r w:rsidDel="00000000" w:rsidR="00000000" w:rsidRPr="00000000">
              <w:rPr>
                <w:sz w:val="18"/>
                <w:szCs w:val="18"/>
                <w:rtl w:val="0"/>
              </w:rPr>
              <w:t xml:space="preserve">RTOG 1005 [</w:t>
            </w:r>
            <w:hyperlink r:id="rId981">
              <w:r w:rsidDel="00000000" w:rsidR="00000000" w:rsidRPr="00000000">
                <w:rPr>
                  <w:sz w:val="18"/>
                  <w:szCs w:val="18"/>
                  <w:rtl w:val="0"/>
                </w:rPr>
                <w:t xml:space="preserve">Protocol</w:t>
              </w:r>
            </w:hyperlink>
            <w:r w:rsidDel="00000000" w:rsidR="00000000" w:rsidRPr="00000000">
              <w:rPr>
                <w:sz w:val="18"/>
                <w:szCs w:val="18"/>
                <w:rtl w:val="0"/>
              </w:rPr>
              <w:t xml:space="preserve">]: Sequential vs. SIB. </w:t>
            </w:r>
            <w:hyperlink r:id="rId98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9">
            <w:pPr>
              <w:numPr>
                <w:ilvl w:val="0"/>
                <w:numId w:val="106"/>
              </w:numPr>
              <w:ind w:right="60"/>
              <w:rPr>
                <w:sz w:val="18"/>
                <w:szCs w:val="18"/>
              </w:rPr>
            </w:pPr>
            <w:r w:rsidDel="00000000" w:rsidR="00000000" w:rsidRPr="00000000">
              <w:rPr>
                <w:sz w:val="18"/>
                <w:szCs w:val="18"/>
                <w:rtl w:val="0"/>
              </w:rPr>
              <w:t xml:space="preserve">Accelerated Partial Breast</w:t>
            </w:r>
          </w:p>
          <w:p w:rsidR="00000000" w:rsidDel="00000000" w:rsidP="00000000" w:rsidRDefault="00000000" w:rsidRPr="00000000" w14:paraId="00000FFA">
            <w:pPr>
              <w:numPr>
                <w:ilvl w:val="1"/>
                <w:numId w:val="106"/>
              </w:numPr>
              <w:ind w:left="1440" w:right="60" w:hanging="360"/>
              <w:rPr>
                <w:sz w:val="18"/>
                <w:szCs w:val="18"/>
              </w:rPr>
            </w:pPr>
            <w:r w:rsidDel="00000000" w:rsidR="00000000" w:rsidRPr="00000000">
              <w:rPr>
                <w:sz w:val="18"/>
                <w:szCs w:val="18"/>
                <w:rtl w:val="0"/>
              </w:rPr>
              <w:t xml:space="preserve">UK IMPORT LOW </w:t>
            </w:r>
            <w:hyperlink r:id="rId983">
              <w:r w:rsidDel="00000000" w:rsidR="00000000" w:rsidRPr="00000000">
                <w:rPr>
                  <w:sz w:val="18"/>
                  <w:szCs w:val="18"/>
                  <w:rtl w:val="0"/>
                </w:rPr>
                <w:t xml:space="preserve">[Coles Lancet '17]</w:t>
              </w:r>
            </w:hyperlink>
            <w:r w:rsidDel="00000000" w:rsidR="00000000" w:rsidRPr="00000000">
              <w:rPr>
                <w:sz w:val="18"/>
                <w:szCs w:val="18"/>
                <w:rtl w:val="0"/>
              </w:rPr>
              <w:t xml:space="preserve"> (Protocol in Appendix). </w:t>
            </w:r>
            <w:hyperlink r:id="rId9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B">
            <w:pPr>
              <w:numPr>
                <w:ilvl w:val="1"/>
                <w:numId w:val="106"/>
              </w:numPr>
              <w:ind w:left="1440" w:right="60" w:hanging="360"/>
              <w:rPr>
                <w:sz w:val="18"/>
                <w:szCs w:val="18"/>
              </w:rPr>
            </w:pPr>
            <w:r w:rsidDel="00000000" w:rsidR="00000000" w:rsidRPr="00000000">
              <w:rPr>
                <w:sz w:val="18"/>
                <w:szCs w:val="18"/>
                <w:rtl w:val="0"/>
              </w:rPr>
              <w:t xml:space="preserve">RAPID (Canadian) [</w:t>
            </w:r>
            <w:hyperlink r:id="rId985">
              <w:r w:rsidDel="00000000" w:rsidR="00000000" w:rsidRPr="00000000">
                <w:rPr>
                  <w:sz w:val="18"/>
                  <w:szCs w:val="18"/>
                  <w:rtl w:val="0"/>
                </w:rPr>
                <w:t xml:space="preserve">Whelan Lancet '19</w:t>
              </w:r>
            </w:hyperlink>
            <w:r w:rsidDel="00000000" w:rsidR="00000000" w:rsidRPr="00000000">
              <w:rPr>
                <w:sz w:val="18"/>
                <w:szCs w:val="18"/>
                <w:rtl w:val="0"/>
              </w:rPr>
              <w:t xml:space="preserve">] (Protocol in Appendix). </w:t>
            </w:r>
            <w:hyperlink r:id="rId98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C">
            <w:pPr>
              <w:numPr>
                <w:ilvl w:val="1"/>
                <w:numId w:val="106"/>
              </w:numPr>
              <w:ind w:left="1440" w:hanging="360"/>
              <w:rPr>
                <w:sz w:val="18"/>
                <w:szCs w:val="18"/>
              </w:rPr>
            </w:pPr>
            <w:r w:rsidDel="00000000" w:rsidR="00000000" w:rsidRPr="00000000">
              <w:rPr>
                <w:sz w:val="18"/>
                <w:szCs w:val="18"/>
                <w:rtl w:val="0"/>
              </w:rPr>
              <w:t xml:space="preserve">NSABP B-39 / RTOG 0413 [</w:t>
            </w:r>
            <w:hyperlink r:id="rId987">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988">
              <w:r w:rsidDel="00000000" w:rsidR="00000000" w:rsidRPr="00000000">
                <w:rPr>
                  <w:sz w:val="18"/>
                  <w:szCs w:val="18"/>
                  <w:rtl w:val="0"/>
                </w:rPr>
                <w:t xml:space="preserve">Vincini Lancet '19</w:t>
              </w:r>
            </w:hyperlink>
            <w:r w:rsidDel="00000000" w:rsidR="00000000" w:rsidRPr="00000000">
              <w:rPr>
                <w:sz w:val="18"/>
                <w:szCs w:val="18"/>
                <w:rtl w:val="0"/>
              </w:rPr>
              <w:t xml:space="preserve">]: WBRT vs. 3D/BT PBI. </w:t>
            </w:r>
            <w:hyperlink r:id="rId989">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D">
            <w:pPr>
              <w:numPr>
                <w:ilvl w:val="1"/>
                <w:numId w:val="106"/>
              </w:numPr>
              <w:ind w:left="1440" w:hanging="360"/>
              <w:rPr>
                <w:sz w:val="18"/>
                <w:szCs w:val="18"/>
              </w:rPr>
            </w:pPr>
            <w:r w:rsidDel="00000000" w:rsidR="00000000" w:rsidRPr="00000000">
              <w:rPr>
                <w:sz w:val="18"/>
                <w:szCs w:val="18"/>
                <w:rtl w:val="0"/>
              </w:rPr>
              <w:t xml:space="preserve">RTOG 1014 breast re-irradiation [</w:t>
            </w:r>
            <w:hyperlink r:id="rId990">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991">
              <w:r w:rsidDel="00000000" w:rsidR="00000000" w:rsidRPr="00000000">
                <w:rPr>
                  <w:sz w:val="18"/>
                  <w:szCs w:val="18"/>
                  <w:rtl w:val="0"/>
                </w:rPr>
                <w:t xml:space="preserve">Arthur JAMA Onc '19</w:t>
              </w:r>
            </w:hyperlink>
            <w:r w:rsidDel="00000000" w:rsidR="00000000" w:rsidRPr="00000000">
              <w:rPr>
                <w:rFonts w:ascii="Cardo" w:cs="Cardo" w:eastAsia="Cardo" w:hAnsi="Cardo"/>
                <w:sz w:val="18"/>
                <w:szCs w:val="18"/>
                <w:rtl w:val="0"/>
              </w:rPr>
              <w:t xml:space="preserve">]: Repeat BCS→ 3D PBI (45/30 BID). </w:t>
            </w:r>
            <w:hyperlink r:id="rId99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E">
            <w:pPr>
              <w:numPr>
                <w:ilvl w:val="0"/>
                <w:numId w:val="106"/>
              </w:numPr>
              <w:ind w:right="60"/>
              <w:rPr>
                <w:sz w:val="18"/>
                <w:szCs w:val="18"/>
              </w:rPr>
            </w:pPr>
            <w:r w:rsidDel="00000000" w:rsidR="00000000" w:rsidRPr="00000000">
              <w:rPr>
                <w:sz w:val="18"/>
                <w:szCs w:val="18"/>
                <w:rtl w:val="0"/>
              </w:rPr>
              <w:t xml:space="preserve">Comprehensive Nodal: Protocols available in supplementary.</w:t>
            </w:r>
          </w:p>
          <w:p w:rsidR="00000000" w:rsidDel="00000000" w:rsidP="00000000" w:rsidRDefault="00000000" w:rsidRPr="00000000" w14:paraId="00000FFF">
            <w:pPr>
              <w:numPr>
                <w:ilvl w:val="1"/>
                <w:numId w:val="106"/>
              </w:numPr>
              <w:ind w:left="1440" w:right="60" w:hanging="360"/>
              <w:rPr>
                <w:sz w:val="18"/>
                <w:szCs w:val="18"/>
              </w:rPr>
            </w:pPr>
            <w:r w:rsidDel="00000000" w:rsidR="00000000" w:rsidRPr="00000000">
              <w:rPr>
                <w:sz w:val="18"/>
                <w:szCs w:val="18"/>
                <w:rtl w:val="0"/>
              </w:rPr>
              <w:t xml:space="preserve">MA.20 (2000-2007) </w:t>
            </w:r>
            <w:hyperlink r:id="rId993">
              <w:r w:rsidDel="00000000" w:rsidR="00000000" w:rsidRPr="00000000">
                <w:rPr>
                  <w:sz w:val="18"/>
                  <w:szCs w:val="18"/>
                  <w:rtl w:val="0"/>
                </w:rPr>
                <w:t xml:space="preserve">[Whelan NEJM '15]</w:t>
              </w:r>
            </w:hyperlink>
            <w:r w:rsidDel="00000000" w:rsidR="00000000" w:rsidRPr="00000000">
              <w:rPr>
                <w:sz w:val="18"/>
                <w:szCs w:val="18"/>
                <w:rtl w:val="0"/>
              </w:rPr>
              <w:t xml:space="preserve">: BCT/ALND ± RNI (IM, SCN, high axillary). </w:t>
            </w:r>
            <w:hyperlink r:id="rId99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0">
            <w:pPr>
              <w:numPr>
                <w:ilvl w:val="1"/>
                <w:numId w:val="106"/>
              </w:numPr>
              <w:ind w:left="1440" w:hanging="360"/>
              <w:rPr>
                <w:sz w:val="18"/>
                <w:szCs w:val="18"/>
              </w:rPr>
            </w:pPr>
            <w:r w:rsidDel="00000000" w:rsidR="00000000" w:rsidRPr="00000000">
              <w:rPr>
                <w:sz w:val="18"/>
                <w:szCs w:val="18"/>
                <w:rtl w:val="0"/>
              </w:rPr>
              <w:t xml:space="preserve">EORTC 22922 (1996-2004) </w:t>
            </w:r>
            <w:hyperlink r:id="rId995">
              <w:r w:rsidDel="00000000" w:rsidR="00000000" w:rsidRPr="00000000">
                <w:rPr>
                  <w:sz w:val="18"/>
                  <w:szCs w:val="18"/>
                  <w:rtl w:val="0"/>
                </w:rPr>
                <w:t xml:space="preserve">[Poortmans NEJM '15]</w:t>
              </w:r>
            </w:hyperlink>
            <w:r w:rsidDel="00000000" w:rsidR="00000000" w:rsidRPr="00000000">
              <w:rPr>
                <w:rFonts w:ascii="Cardo" w:cs="Cardo" w:eastAsia="Cardo" w:hAnsi="Cardo"/>
                <w:sz w:val="18"/>
                <w:szCs w:val="18"/>
                <w:rtl w:val="0"/>
              </w:rPr>
              <w:t xml:space="preserve">: ALND or SLNB→ ALND if positive ± RNI. </w:t>
            </w:r>
            <w:hyperlink r:id="rId99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1">
            <w:pPr>
              <w:numPr>
                <w:ilvl w:val="0"/>
                <w:numId w:val="106"/>
              </w:numPr>
              <w:rPr>
                <w:sz w:val="18"/>
                <w:szCs w:val="18"/>
              </w:rPr>
            </w:pPr>
            <w:r w:rsidDel="00000000" w:rsidR="00000000" w:rsidRPr="00000000">
              <w:rPr>
                <w:sz w:val="18"/>
                <w:szCs w:val="18"/>
                <w:rtl w:val="0"/>
              </w:rPr>
              <w:t xml:space="preserve">SUPREMO [</w:t>
            </w:r>
            <w:hyperlink r:id="rId997">
              <w:r w:rsidDel="00000000" w:rsidR="00000000" w:rsidRPr="00000000">
                <w:rPr>
                  <w:sz w:val="18"/>
                  <w:szCs w:val="18"/>
                  <w:rtl w:val="0"/>
                </w:rPr>
                <w:t xml:space="preserve">Protocol</w:t>
              </w:r>
            </w:hyperlink>
            <w:r w:rsidDel="00000000" w:rsidR="00000000" w:rsidRPr="00000000">
              <w:rPr>
                <w:sz w:val="18"/>
                <w:szCs w:val="18"/>
                <w:rtl w:val="0"/>
              </w:rPr>
              <w:t xml:space="preserve">]: ± PMRT</w:t>
            </w:r>
            <w:r w:rsidDel="00000000" w:rsidR="00000000" w:rsidRPr="00000000">
              <w:rPr>
                <w:b w:val="1"/>
                <w:sz w:val="18"/>
                <w:szCs w:val="18"/>
                <w:rtl w:val="0"/>
              </w:rPr>
              <w:t xml:space="preserve"> </w:t>
            </w:r>
            <w:r w:rsidDel="00000000" w:rsidR="00000000" w:rsidRPr="00000000">
              <w:rPr>
                <w:sz w:val="18"/>
                <w:szCs w:val="18"/>
                <w:rtl w:val="0"/>
              </w:rPr>
              <w:t xml:space="preserve">(RNI not mandated) for high risk node negative or N1 disease. </w:t>
            </w:r>
            <w:hyperlink r:id="rId99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2">
            <w:pPr>
              <w:numPr>
                <w:ilvl w:val="0"/>
                <w:numId w:val="106"/>
              </w:numPr>
              <w:rPr>
                <w:sz w:val="18"/>
                <w:szCs w:val="18"/>
              </w:rPr>
            </w:pPr>
            <w:r w:rsidDel="00000000" w:rsidR="00000000" w:rsidRPr="00000000">
              <w:rPr>
                <w:sz w:val="18"/>
                <w:szCs w:val="18"/>
                <w:rtl w:val="0"/>
              </w:rPr>
              <w:t xml:space="preserve">NSABP B-51 / RTOG 1304 [</w:t>
            </w:r>
            <w:hyperlink r:id="rId999">
              <w:r w:rsidDel="00000000" w:rsidR="00000000" w:rsidRPr="00000000">
                <w:rPr>
                  <w:sz w:val="18"/>
                  <w:szCs w:val="18"/>
                  <w:rtl w:val="0"/>
                </w:rPr>
                <w:t xml:space="preserve">Constraints (table 3)</w:t>
              </w:r>
            </w:hyperlink>
            <w:r w:rsidDel="00000000" w:rsidR="00000000" w:rsidRPr="00000000">
              <w:rPr>
                <w:rFonts w:ascii="Cardo" w:cs="Cardo" w:eastAsia="Cardo" w:hAnsi="Cardo"/>
                <w:sz w:val="18"/>
                <w:szCs w:val="18"/>
                <w:rtl w:val="0"/>
              </w:rPr>
              <w:t xml:space="preserve">]: cT1-3N1 NAC→ SLN ypN0 ± CW/RNI. </w:t>
            </w:r>
            <w:hyperlink r:id="rId100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3">
            <w:pPr>
              <w:numPr>
                <w:ilvl w:val="0"/>
                <w:numId w:val="106"/>
              </w:numPr>
              <w:rPr>
                <w:b w:val="1"/>
                <w:sz w:val="18"/>
                <w:szCs w:val="18"/>
              </w:rPr>
            </w:pPr>
            <w:r w:rsidDel="00000000" w:rsidR="00000000" w:rsidRPr="00000000">
              <w:rPr>
                <w:sz w:val="18"/>
                <w:szCs w:val="18"/>
                <w:rtl w:val="0"/>
              </w:rPr>
              <w:t xml:space="preserve">UK FAST Forward [</w:t>
            </w:r>
            <w:hyperlink r:id="rId1001">
              <w:r w:rsidDel="00000000" w:rsidR="00000000" w:rsidRPr="00000000">
                <w:rPr>
                  <w:sz w:val="18"/>
                  <w:szCs w:val="18"/>
                  <w:rtl w:val="0"/>
                </w:rPr>
                <w:t xml:space="preserve">Protocol</w:t>
              </w:r>
            </w:hyperlink>
            <w:r w:rsidDel="00000000" w:rsidR="00000000" w:rsidRPr="00000000">
              <w:rPr>
                <w:sz w:val="18"/>
                <w:szCs w:val="18"/>
                <w:rtl w:val="0"/>
              </w:rPr>
              <w:t xml:space="preserve"> , </w:t>
            </w:r>
            <w:hyperlink r:id="rId1002">
              <w:r w:rsidDel="00000000" w:rsidR="00000000" w:rsidRPr="00000000">
                <w:rPr>
                  <w:sz w:val="18"/>
                  <w:szCs w:val="18"/>
                  <w:rtl w:val="0"/>
                </w:rPr>
                <w:t xml:space="preserve">eContour</w:t>
              </w:r>
            </w:hyperlink>
            <w:r w:rsidDel="00000000" w:rsidR="00000000" w:rsidRPr="00000000">
              <w:rPr>
                <w:sz w:val="18"/>
                <w:szCs w:val="18"/>
                <w:rtl w:val="0"/>
              </w:rPr>
              <w:t xml:space="preserve">]: 40.05/15 (2.67 Gy) vs. 27/5 (5.4 Gy) vs. 26/5 (5.2 Gy). 5.2 Gy boost allowed. </w:t>
            </w:r>
            <w:hyperlink w:anchor="l20q82q32xz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4">
            <w:pPr>
              <w:numPr>
                <w:ilvl w:val="0"/>
                <w:numId w:val="106"/>
              </w:numPr>
              <w:rPr>
                <w:sz w:val="18"/>
                <w:szCs w:val="18"/>
              </w:rPr>
            </w:pPr>
            <w:r w:rsidDel="00000000" w:rsidR="00000000" w:rsidRPr="00000000">
              <w:rPr>
                <w:sz w:val="18"/>
                <w:szCs w:val="18"/>
                <w:rtl w:val="0"/>
              </w:rPr>
              <w:t xml:space="preserve">NRG BR002 [</w:t>
            </w:r>
            <w:hyperlink r:id="rId1003">
              <w:r w:rsidDel="00000000" w:rsidR="00000000" w:rsidRPr="00000000">
                <w:rPr>
                  <w:sz w:val="18"/>
                  <w:szCs w:val="18"/>
                  <w:rtl w:val="0"/>
                </w:rPr>
                <w:t xml:space="preserve">Pending</w:t>
              </w:r>
            </w:hyperlink>
            <w:r w:rsidDel="00000000" w:rsidR="00000000" w:rsidRPr="00000000">
              <w:rPr>
                <w:sz w:val="18"/>
                <w:szCs w:val="18"/>
                <w:rtl w:val="0"/>
              </w:rPr>
              <w:t xml:space="preserve">, </w:t>
            </w:r>
            <w:hyperlink r:id="rId1004">
              <w:r w:rsidDel="00000000" w:rsidR="00000000" w:rsidRPr="00000000">
                <w:rPr>
                  <w:sz w:val="18"/>
                  <w:szCs w:val="18"/>
                  <w:rtl w:val="0"/>
                </w:rPr>
                <w:t xml:space="preserve">Protocol</w:t>
              </w:r>
            </w:hyperlink>
            <w:r w:rsidDel="00000000" w:rsidR="00000000" w:rsidRPr="00000000">
              <w:rPr>
                <w:sz w:val="18"/>
                <w:szCs w:val="18"/>
                <w:rtl w:val="0"/>
              </w:rPr>
              <w:t xml:space="preserve">]: Phase II/III. Standard of care and tx of symptomatic mets vs. LCT. </w:t>
            </w:r>
            <w:hyperlink w:anchor="kyz8axqivny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5">
            <w:pPr>
              <w:numPr>
                <w:ilvl w:val="0"/>
                <w:numId w:val="106"/>
              </w:numPr>
              <w:rPr>
                <w:sz w:val="18"/>
                <w:szCs w:val="18"/>
              </w:rPr>
            </w:pPr>
            <w:r w:rsidDel="00000000" w:rsidR="00000000" w:rsidRPr="00000000">
              <w:rPr>
                <w:sz w:val="18"/>
                <w:szCs w:val="18"/>
                <w:rtl w:val="0"/>
              </w:rPr>
              <w:t xml:space="preserve">MSKCC [</w:t>
            </w:r>
            <w:hyperlink r:id="rId1005">
              <w:r w:rsidDel="00000000" w:rsidR="00000000" w:rsidRPr="00000000">
                <w:rPr>
                  <w:sz w:val="18"/>
                  <w:szCs w:val="18"/>
                  <w:rtl w:val="0"/>
                </w:rPr>
                <w:t xml:space="preserve">Braunstein IJROBP '19</w:t>
              </w:r>
            </w:hyperlink>
            <w:r w:rsidDel="00000000" w:rsidR="00000000" w:rsidRPr="00000000">
              <w:rPr>
                <w:sz w:val="18"/>
                <w:szCs w:val="18"/>
                <w:rtl w:val="0"/>
              </w:rPr>
              <w:t xml:space="preserve">, </w:t>
            </w:r>
            <w:hyperlink r:id="rId1006">
              <w:r w:rsidDel="00000000" w:rsidR="00000000" w:rsidRPr="00000000">
                <w:rPr>
                  <w:sz w:val="18"/>
                  <w:szCs w:val="18"/>
                  <w:rtl w:val="0"/>
                </w:rPr>
                <w:t xml:space="preserve">eContour</w:t>
              </w:r>
            </w:hyperlink>
            <w:r w:rsidDel="00000000" w:rsidR="00000000" w:rsidRPr="00000000">
              <w:rPr>
                <w:sz w:val="18"/>
                <w:szCs w:val="18"/>
                <w:rtl w:val="0"/>
              </w:rPr>
              <w:t xml:space="preserve">]: 40/10 Qday PBI </w:t>
            </w:r>
            <w:hyperlink w:anchor="hqc35ujj7v4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6">
            <w:pPr>
              <w:ind w:left="0" w:right="200" w:firstLine="0"/>
              <w:rPr>
                <w:sz w:val="18"/>
                <w:szCs w:val="18"/>
              </w:rPr>
            </w:pPr>
            <w:r w:rsidDel="00000000" w:rsidR="00000000" w:rsidRPr="00000000">
              <w:rPr>
                <w:sz w:val="18"/>
                <w:szCs w:val="18"/>
                <w:rtl w:val="0"/>
              </w:rPr>
              <w:t xml:space="preserve">Techniques/Historical Fields</w:t>
            </w:r>
          </w:p>
          <w:p w:rsidR="00000000" w:rsidDel="00000000" w:rsidP="00000000" w:rsidRDefault="00000000" w:rsidRPr="00000000" w14:paraId="00001007">
            <w:pPr>
              <w:numPr>
                <w:ilvl w:val="0"/>
                <w:numId w:val="27"/>
              </w:numPr>
              <w:ind w:right="60"/>
              <w:rPr>
                <w:sz w:val="18"/>
                <w:szCs w:val="18"/>
              </w:rPr>
            </w:pPr>
            <w:r w:rsidDel="00000000" w:rsidR="00000000" w:rsidRPr="00000000">
              <w:rPr>
                <w:sz w:val="18"/>
                <w:szCs w:val="18"/>
                <w:rtl w:val="0"/>
              </w:rPr>
              <w:t xml:space="preserve">DBCCG PMRT from 2D to 3D [</w:t>
            </w:r>
            <w:hyperlink r:id="rId1007">
              <w:r w:rsidDel="00000000" w:rsidR="00000000" w:rsidRPr="00000000">
                <w:rPr>
                  <w:sz w:val="18"/>
                  <w:szCs w:val="18"/>
                  <w:rtl w:val="0"/>
                </w:rPr>
                <w:t xml:space="preserve">Thomsen Acta Onc '08</w:t>
              </w:r>
            </w:hyperlink>
            <w:r w:rsidDel="00000000" w:rsidR="00000000" w:rsidRPr="00000000">
              <w:rPr>
                <w:sz w:val="18"/>
                <w:szCs w:val="18"/>
                <w:rtl w:val="0"/>
              </w:rPr>
              <w:t xml:space="preserve">].</w:t>
            </w:r>
          </w:p>
          <w:p w:rsidR="00000000" w:rsidDel="00000000" w:rsidP="00000000" w:rsidRDefault="00000000" w:rsidRPr="00000000" w14:paraId="00001008">
            <w:pPr>
              <w:numPr>
                <w:ilvl w:val="0"/>
                <w:numId w:val="27"/>
              </w:numPr>
              <w:ind w:right="60"/>
              <w:rPr>
                <w:sz w:val="18"/>
                <w:szCs w:val="18"/>
              </w:rPr>
            </w:pPr>
            <w:r w:rsidDel="00000000" w:rsidR="00000000" w:rsidRPr="00000000">
              <w:rPr>
                <w:sz w:val="18"/>
                <w:szCs w:val="18"/>
                <w:rtl w:val="0"/>
              </w:rPr>
              <w:t xml:space="preserve">Comparison of seven PMRT techniques [</w:t>
            </w:r>
            <w:hyperlink r:id="rId1008">
              <w:r w:rsidDel="00000000" w:rsidR="00000000" w:rsidRPr="00000000">
                <w:rPr>
                  <w:sz w:val="18"/>
                  <w:szCs w:val="18"/>
                  <w:rtl w:val="0"/>
                </w:rPr>
                <w:t xml:space="preserve">Pierce IJROBP '02</w:t>
              </w:r>
            </w:hyperlink>
            <w:r w:rsidDel="00000000" w:rsidR="00000000" w:rsidRPr="00000000">
              <w:rPr>
                <w:sz w:val="18"/>
                <w:szCs w:val="18"/>
                <w:rtl w:val="0"/>
              </w:rPr>
              <w:t xml:space="preserve">].</w:t>
            </w:r>
          </w:p>
          <w:p w:rsidR="00000000" w:rsidDel="00000000" w:rsidP="00000000" w:rsidRDefault="00000000" w:rsidRPr="00000000" w14:paraId="00001009">
            <w:pPr>
              <w:numPr>
                <w:ilvl w:val="0"/>
                <w:numId w:val="27"/>
              </w:numPr>
              <w:ind w:right="60"/>
              <w:rPr>
                <w:sz w:val="18"/>
                <w:szCs w:val="18"/>
              </w:rPr>
            </w:pPr>
            <w:r w:rsidDel="00000000" w:rsidR="00000000" w:rsidRPr="00000000">
              <w:rPr>
                <w:sz w:val="18"/>
                <w:szCs w:val="18"/>
                <w:rtl w:val="0"/>
              </w:rPr>
              <w:t xml:space="preserve">PMRT 2D techniques [</w:t>
            </w:r>
            <w:hyperlink r:id="rId1009">
              <w:r w:rsidDel="00000000" w:rsidR="00000000" w:rsidRPr="00000000">
                <w:rPr>
                  <w:sz w:val="18"/>
                  <w:szCs w:val="18"/>
                  <w:rtl w:val="0"/>
                </w:rPr>
                <w:t xml:space="preserve">Hardenbergh Semin Rad Onc '99</w:t>
              </w:r>
            </w:hyperlink>
            <w:r w:rsidDel="00000000" w:rsidR="00000000" w:rsidRPr="00000000">
              <w:rPr>
                <w:sz w:val="18"/>
                <w:szCs w:val="18"/>
                <w:rtl w:val="0"/>
              </w:rPr>
              <w:t xml:space="preserve">].</w:t>
            </w:r>
            <w:r w:rsidDel="00000000" w:rsidR="00000000" w:rsidRPr="00000000">
              <w:rPr>
                <w:rtl w:val="0"/>
              </w:rPr>
            </w:r>
          </w:p>
        </w:tc>
      </w:tr>
    </w:tbl>
    <w:p w:rsidR="00000000" w:rsidDel="00000000" w:rsidP="00000000" w:rsidRDefault="00000000" w:rsidRPr="00000000" w14:paraId="0000100A">
      <w:pPr>
        <w:pStyle w:val="Heading1"/>
        <w:keepNext w:val="0"/>
        <w:keepLines w:val="0"/>
        <w:widowControl w:val="0"/>
        <w:ind w:left="0" w:firstLine="0"/>
        <w:jc w:val="left"/>
        <w:rPr/>
      </w:pPr>
      <w:bookmarkStart w:colFirst="0" w:colLast="0" w:name="_q1j7gkssc675" w:id="265"/>
      <w:bookmarkEnd w:id="265"/>
      <w:r w:rsidDel="00000000" w:rsidR="00000000" w:rsidRPr="00000000">
        <w:rPr>
          <w:rtl w:val="0"/>
        </w:rPr>
      </w:r>
    </w:p>
    <w:p w:rsidR="00000000" w:rsidDel="00000000" w:rsidP="00000000" w:rsidRDefault="00000000" w:rsidRPr="00000000" w14:paraId="0000100B">
      <w:pPr>
        <w:pStyle w:val="Heading1"/>
        <w:keepNext w:val="0"/>
        <w:keepLines w:val="0"/>
        <w:widowControl w:val="0"/>
        <w:ind w:left="0" w:firstLine="0"/>
        <w:jc w:val="left"/>
        <w:rPr/>
      </w:pPr>
      <w:bookmarkStart w:colFirst="0" w:colLast="0" w:name="_1jot8vot2pee" w:id="266"/>
      <w:bookmarkEnd w:id="266"/>
      <w:r w:rsidDel="00000000" w:rsidR="00000000" w:rsidRPr="00000000">
        <w:rPr>
          <w:rtl w:val="0"/>
        </w:rPr>
        <w:t xml:space="preserve">T</w:t>
      </w:r>
      <w:hyperlink w:anchor="_pyifw3b5rbp">
        <w:r w:rsidDel="00000000" w:rsidR="00000000" w:rsidRPr="00000000">
          <w:rPr>
            <w:color w:val="000000"/>
            <w:rtl w:val="0"/>
          </w:rPr>
          <w:t xml:space="preserve">reatment Planning</w:t>
        </w:r>
      </w:hyperlink>
      <w:r w:rsidDel="00000000" w:rsidR="00000000" w:rsidRPr="00000000">
        <w:rPr>
          <w:rtl w:val="0"/>
        </w:rPr>
      </w:r>
    </w:p>
    <w:p w:rsidR="00000000" w:rsidDel="00000000" w:rsidP="00000000" w:rsidRDefault="00000000" w:rsidRPr="00000000" w14:paraId="0000100C">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100D">
      <w:pPr>
        <w:numPr>
          <w:ilvl w:val="0"/>
          <w:numId w:val="82"/>
        </w:numPr>
        <w:spacing w:line="240" w:lineRule="auto"/>
      </w:pPr>
      <w:r w:rsidDel="00000000" w:rsidR="00000000" w:rsidRPr="00000000">
        <w:rPr>
          <w:rtl w:val="0"/>
        </w:rPr>
        <w:t xml:space="preserve">Prefer to delivery radiotherapy within 6-8 weeks of surgery, although up to 3 mo </w:t>
      </w:r>
      <w:r w:rsidDel="00000000" w:rsidR="00000000" w:rsidRPr="00000000">
        <w:rPr>
          <w:i w:val="1"/>
          <w:rtl w:val="0"/>
        </w:rPr>
        <w:t xml:space="preserve">may</w:t>
      </w:r>
      <w:r w:rsidDel="00000000" w:rsidR="00000000" w:rsidRPr="00000000">
        <w:rPr>
          <w:rtl w:val="0"/>
        </w:rPr>
        <w:t xml:space="preserve"> be okay [</w:t>
      </w:r>
      <w:hyperlink r:id="rId1010">
        <w:r w:rsidDel="00000000" w:rsidR="00000000" w:rsidRPr="00000000">
          <w:rPr>
            <w:rtl w:val="0"/>
          </w:rPr>
          <w:t xml:space="preserve">Ho Cancer Med '20</w:t>
        </w:r>
      </w:hyperlink>
      <w:r w:rsidDel="00000000" w:rsidR="00000000" w:rsidRPr="00000000">
        <w:rPr>
          <w:rtl w:val="0"/>
        </w:rPr>
        <w:t xml:space="preserve">].</w:t>
      </w:r>
    </w:p>
    <w:p w:rsidR="00000000" w:rsidDel="00000000" w:rsidP="00000000" w:rsidRDefault="00000000" w:rsidRPr="00000000" w14:paraId="0000100E">
      <w:pPr>
        <w:numPr>
          <w:ilvl w:val="0"/>
          <w:numId w:val="82"/>
        </w:numPr>
        <w:spacing w:line="240" w:lineRule="auto"/>
      </w:pPr>
      <w:r w:rsidDel="00000000" w:rsidR="00000000" w:rsidRPr="00000000">
        <w:rPr>
          <w:rtl w:val="0"/>
        </w:rPr>
        <w:t xml:space="preserve">Wire scars, clinically palpable breast borders: 2 cm above breast (clavicular head), mid-sternum, 2 cm below breast, mid-axillary line. Non-contrast CT from angle of mandible through inferior border of lung.</w:t>
      </w:r>
    </w:p>
    <w:p w:rsidR="00000000" w:rsidDel="00000000" w:rsidP="00000000" w:rsidRDefault="00000000" w:rsidRPr="00000000" w14:paraId="0000100F">
      <w:pPr>
        <w:numPr>
          <w:ilvl w:val="0"/>
          <w:numId w:val="82"/>
        </w:numPr>
      </w:pPr>
      <w:r w:rsidDel="00000000" w:rsidR="00000000" w:rsidRPr="00000000">
        <w:rPr>
          <w:rtl w:val="0"/>
        </w:rPr>
        <w:t xml:space="preserve">For large separation of breasts (e.g. &gt;24 cm) may use photon energy &gt; 10 MV to keep max inhomogeneity &lt; 10% and field segmentation techniques, or use prone position to decrease separation. Avoid medial wedges to reduce scatter to contra breast in pts &lt; 45y. Prone tx can help, but RNI is not possible when prone. Breast immobilization with molds can decrease skin toxicity to IM fold in supine position.</w:t>
      </w:r>
    </w:p>
    <w:p w:rsidR="00000000" w:rsidDel="00000000" w:rsidP="00000000" w:rsidRDefault="00000000" w:rsidRPr="00000000" w14:paraId="00001010">
      <w:pPr>
        <w:numPr>
          <w:ilvl w:val="0"/>
          <w:numId w:val="82"/>
        </w:numPr>
      </w:pPr>
      <w:r w:rsidDel="00000000" w:rsidR="00000000" w:rsidRPr="00000000">
        <w:rPr>
          <w:b w:val="1"/>
          <w:rtl w:val="0"/>
        </w:rPr>
        <w:t xml:space="preserve">Isocenter</w:t>
      </w:r>
      <w:r w:rsidDel="00000000" w:rsidR="00000000" w:rsidRPr="00000000">
        <w:rPr>
          <w:rtl w:val="0"/>
        </w:rPr>
        <w:t xml:space="preserve">: not placed at sim. 3 pt setup tattoos (2 lat, 1 midline) done at level of mid-breast in CC plane. Iso set at dosimetry and pt shifted each day only ant and lat to iso (if 3-field, iso at sup border; then shifts in all 3 directions prior to tx). </w:t>
      </w:r>
    </w:p>
    <w:p w:rsidR="00000000" w:rsidDel="00000000" w:rsidP="00000000" w:rsidRDefault="00000000" w:rsidRPr="00000000" w14:paraId="00001011">
      <w:pPr>
        <w:numPr>
          <w:ilvl w:val="1"/>
          <w:numId w:val="82"/>
        </w:numPr>
        <w:ind w:left="1440" w:hanging="360"/>
      </w:pPr>
      <w:r w:rsidDel="00000000" w:rsidR="00000000" w:rsidRPr="00000000">
        <w:rPr>
          <w:rtl w:val="0"/>
        </w:rPr>
        <w:t xml:space="preserve">For PMRT: place iso along CAX between midline and midaxillary line then shift to inf clav level.</w:t>
      </w:r>
    </w:p>
    <w:p w:rsidR="00000000" w:rsidDel="00000000" w:rsidP="00000000" w:rsidRDefault="00000000" w:rsidRPr="00000000" w14:paraId="00001012">
      <w:pPr>
        <w:numPr>
          <w:ilvl w:val="2"/>
          <w:numId w:val="82"/>
        </w:numPr>
        <w:ind w:left="2160" w:hanging="360"/>
      </w:pPr>
      <w:r w:rsidDel="00000000" w:rsidR="00000000" w:rsidRPr="00000000">
        <w:rPr>
          <w:rtl w:val="0"/>
        </w:rPr>
        <w:t xml:space="preserve">Calc point should be 0.5 cm anterior to the CW/lung interface at the level of the isocenter.</w:t>
      </w:r>
    </w:p>
    <w:p w:rsidR="00000000" w:rsidDel="00000000" w:rsidP="00000000" w:rsidRDefault="00000000" w:rsidRPr="00000000" w14:paraId="00001013">
      <w:pPr>
        <w:numPr>
          <w:ilvl w:val="0"/>
          <w:numId w:val="82"/>
        </w:numPr>
      </w:pPr>
      <w:r w:rsidDel="00000000" w:rsidR="00000000" w:rsidRPr="00000000">
        <w:rPr>
          <w:b w:val="1"/>
          <w:rtl w:val="0"/>
        </w:rPr>
        <w:t xml:space="preserve">Beams</w:t>
      </w:r>
      <w:r w:rsidDel="00000000" w:rsidR="00000000" w:rsidRPr="00000000">
        <w:rPr>
          <w:rtl w:val="0"/>
        </w:rPr>
        <w:t xml:space="preserve">: Set the MGB first to confirm the field is off the contra breast; align to wires; collimate as needed to match CW; 2 cm flash ant. Mirror beam and adjust gantry to align post edge of tangents. Generally the top of the field is at the level of axillary vessels (used to be the humeral head).</w:t>
      </w:r>
    </w:p>
    <w:p w:rsidR="00000000" w:rsidDel="00000000" w:rsidP="00000000" w:rsidRDefault="00000000" w:rsidRPr="00000000" w14:paraId="00001014">
      <w:pPr>
        <w:numPr>
          <w:ilvl w:val="0"/>
          <w:numId w:val="82"/>
        </w:numPr>
      </w:pPr>
      <w:r w:rsidDel="00000000" w:rsidR="00000000" w:rsidRPr="00000000">
        <w:rPr>
          <w:b w:val="1"/>
          <w:rtl w:val="0"/>
        </w:rPr>
        <w:t xml:space="preserve">Planning</w:t>
      </w:r>
      <w:r w:rsidDel="00000000" w:rsidR="00000000" w:rsidRPr="00000000">
        <w:rPr>
          <w:rtl w:val="0"/>
        </w:rPr>
        <w:t xml:space="preserve">: Adjust weight and use DW’s to limit hotspots. Then use forward planning w/ multiple FIFs (2-5 per beam; each w/ 4-10 MUs) to limit hot spots to V105 &lt; 10%, V108 &lt; 0% while covering 95% PTV-eval w/ 95% Rx dose, make sure D100 is reasonable. Normalization/calc point 0.5 cm anterior to lung/breast interface.</w:t>
      </w:r>
      <w:r w:rsidDel="00000000" w:rsidR="00000000" w:rsidRPr="00000000">
        <w:rPr>
          <w:rtl w:val="0"/>
        </w:rPr>
      </w:r>
    </w:p>
    <w:p w:rsidR="00000000" w:rsidDel="00000000" w:rsidP="00000000" w:rsidRDefault="00000000" w:rsidRPr="00000000" w14:paraId="00001015">
      <w:pPr>
        <w:numPr>
          <w:ilvl w:val="0"/>
          <w:numId w:val="82"/>
        </w:numPr>
      </w:pPr>
      <w:r w:rsidDel="00000000" w:rsidR="00000000" w:rsidRPr="00000000">
        <w:rPr>
          <w:rtl w:val="0"/>
        </w:rPr>
        <w:t xml:space="preserve">IGRT (intact and PMRT)</w:t>
      </w:r>
    </w:p>
    <w:p w:rsidR="00000000" w:rsidDel="00000000" w:rsidP="00000000" w:rsidRDefault="00000000" w:rsidRPr="00000000" w14:paraId="00001016">
      <w:pPr>
        <w:numPr>
          <w:ilvl w:val="1"/>
          <w:numId w:val="82"/>
        </w:numPr>
        <w:ind w:left="1440" w:hanging="360"/>
      </w:pPr>
      <w:r w:rsidDel="00000000" w:rsidR="00000000" w:rsidRPr="00000000">
        <w:rPr>
          <w:rtl w:val="0"/>
        </w:rPr>
        <w:t xml:space="preserve">Weekly ports if supine, no DIBH.</w:t>
      </w:r>
    </w:p>
    <w:p w:rsidR="00000000" w:rsidDel="00000000" w:rsidP="00000000" w:rsidRDefault="00000000" w:rsidRPr="00000000" w14:paraId="00001017">
      <w:pPr>
        <w:numPr>
          <w:ilvl w:val="1"/>
          <w:numId w:val="82"/>
        </w:numPr>
        <w:ind w:left="1440" w:hanging="360"/>
      </w:pPr>
      <w:r w:rsidDel="00000000" w:rsidR="00000000" w:rsidRPr="00000000">
        <w:rPr>
          <w:rtl w:val="0"/>
        </w:rPr>
        <w:t xml:space="preserve">Daily cone beam for prone.</w:t>
      </w:r>
    </w:p>
    <w:p w:rsidR="00000000" w:rsidDel="00000000" w:rsidP="00000000" w:rsidRDefault="00000000" w:rsidRPr="00000000" w14:paraId="00001018">
      <w:pPr>
        <w:numPr>
          <w:ilvl w:val="1"/>
          <w:numId w:val="82"/>
        </w:numPr>
        <w:ind w:left="1440" w:hanging="360"/>
      </w:pPr>
      <w:r w:rsidDel="00000000" w:rsidR="00000000" w:rsidRPr="00000000">
        <w:rPr>
          <w:rtl w:val="0"/>
        </w:rPr>
        <w:t xml:space="preserve">DIBH: Cone beam and ports on day 0, ports on d1-2, then weekly ports unless shift &gt;3 mm, in which case daily ports until satisfactory x3 days, then weekly again.</w:t>
      </w:r>
    </w:p>
    <w:p w:rsidR="00000000" w:rsidDel="00000000" w:rsidP="00000000" w:rsidRDefault="00000000" w:rsidRPr="00000000" w14:paraId="00001019">
      <w:pPr>
        <w:numPr>
          <w:ilvl w:val="0"/>
          <w:numId w:val="82"/>
        </w:numPr>
      </w:pPr>
      <w:r w:rsidDel="00000000" w:rsidR="00000000" w:rsidRPr="00000000">
        <w:rPr>
          <w:b w:val="1"/>
          <w:rtl w:val="0"/>
        </w:rPr>
        <w:t xml:space="preserve">Boost</w:t>
      </w:r>
      <w:r w:rsidDel="00000000" w:rsidR="00000000" w:rsidRPr="00000000">
        <w:rPr>
          <w:rtl w:val="0"/>
        </w:rPr>
        <w:t xml:space="preserve">: </w:t>
      </w:r>
    </w:p>
    <w:p w:rsidR="00000000" w:rsidDel="00000000" w:rsidP="00000000" w:rsidRDefault="00000000" w:rsidRPr="00000000" w14:paraId="0000101A">
      <w:pPr>
        <w:ind w:firstLine="720"/>
        <w:rPr/>
      </w:pPr>
      <w:r w:rsidDel="00000000" w:rsidR="00000000" w:rsidRPr="00000000">
        <w:rPr>
          <w:rtl w:val="0"/>
        </w:rPr>
        <w:t xml:space="preserve">See the [</w:t>
      </w:r>
      <w:hyperlink w:anchor="_tc45e9nvodjs">
        <w:r w:rsidDel="00000000" w:rsidR="00000000" w:rsidRPr="00000000">
          <w:rPr>
            <w:rtl w:val="0"/>
          </w:rPr>
          <w:t xml:space="preserve">Boost</w:t>
        </w:r>
      </w:hyperlink>
      <w:r w:rsidDel="00000000" w:rsidR="00000000" w:rsidRPr="00000000">
        <w:rPr>
          <w:rtl w:val="0"/>
        </w:rPr>
        <w:t xml:space="preserve">] section.</w:t>
      </w:r>
    </w:p>
    <w:p w:rsidR="00000000" w:rsidDel="00000000" w:rsidP="00000000" w:rsidRDefault="00000000" w:rsidRPr="00000000" w14:paraId="0000101B">
      <w:pPr>
        <w:numPr>
          <w:ilvl w:val="1"/>
          <w:numId w:val="82"/>
        </w:numPr>
        <w:ind w:left="1440" w:hanging="360"/>
      </w:pPr>
      <w:r w:rsidDel="00000000" w:rsidR="00000000" w:rsidRPr="00000000">
        <w:rPr>
          <w:rFonts w:ascii="Gungsuh" w:cs="Gungsuh" w:eastAsia="Gungsuh" w:hAnsi="Gungsuh"/>
          <w:rtl w:val="0"/>
        </w:rPr>
        <w:t xml:space="preserve">IDC: Consider if ≤ 50y or if 51-70y and G3 or SM+. </w:t>
      </w:r>
    </w:p>
    <w:p w:rsidR="00000000" w:rsidDel="00000000" w:rsidP="00000000" w:rsidRDefault="00000000" w:rsidRPr="00000000" w14:paraId="0000101C">
      <w:pPr>
        <w:numPr>
          <w:ilvl w:val="1"/>
          <w:numId w:val="82"/>
        </w:numPr>
        <w:ind w:left="1440" w:hanging="360"/>
        <w:rPr>
          <w:u w:val="none"/>
        </w:rPr>
      </w:pPr>
      <w:r w:rsidDel="00000000" w:rsidR="00000000" w:rsidRPr="00000000">
        <w:rPr>
          <w:rFonts w:ascii="Gungsuh" w:cs="Gungsuh" w:eastAsia="Gungsuh" w:hAnsi="Gungsuh"/>
          <w:rtl w:val="0"/>
        </w:rPr>
        <w:t xml:space="preserve">DCIS: Consider if ≤ 50y, G3, or margins ≤ 2 mm.</w:t>
      </w:r>
    </w:p>
    <w:p w:rsidR="00000000" w:rsidDel="00000000" w:rsidP="00000000" w:rsidRDefault="00000000" w:rsidRPr="00000000" w14:paraId="0000101D">
      <w:pPr>
        <w:numPr>
          <w:ilvl w:val="1"/>
          <w:numId w:val="82"/>
        </w:numPr>
        <w:ind w:left="1440" w:hanging="360"/>
      </w:pPr>
      <w:r w:rsidDel="00000000" w:rsidR="00000000" w:rsidRPr="00000000">
        <w:rPr>
          <w:rtl w:val="0"/>
        </w:rPr>
        <w:t xml:space="preserve">10/4-5 fractions standard. Consider 14-16/7-8 or 12.5/5 for young age and close margins.</w:t>
      </w:r>
    </w:p>
    <w:p w:rsidR="00000000" w:rsidDel="00000000" w:rsidP="00000000" w:rsidRDefault="00000000" w:rsidRPr="00000000" w14:paraId="0000101E">
      <w:pPr>
        <w:numPr>
          <w:ilvl w:val="1"/>
          <w:numId w:val="82"/>
        </w:numPr>
        <w:ind w:left="1440" w:hanging="360"/>
      </w:pPr>
      <w:r w:rsidDel="00000000" w:rsidR="00000000" w:rsidRPr="00000000">
        <w:rPr>
          <w:rtl w:val="0"/>
        </w:rPr>
        <w:t xml:space="preserve">Sequential recommended.</w:t>
      </w:r>
    </w:p>
    <w:p w:rsidR="00000000" w:rsidDel="00000000" w:rsidP="00000000" w:rsidRDefault="00000000" w:rsidRPr="00000000" w14:paraId="0000101F">
      <w:pPr>
        <w:numPr>
          <w:ilvl w:val="1"/>
          <w:numId w:val="82"/>
        </w:numPr>
        <w:ind w:left="1440" w:hanging="360"/>
      </w:pPr>
      <w:r w:rsidDel="00000000" w:rsidR="00000000" w:rsidRPr="00000000">
        <w:rPr>
          <w:rtl w:val="0"/>
        </w:rPr>
        <w:t xml:space="preserve">Use electrons: energy which allows 90% IDL to cover the target. </w:t>
      </w:r>
      <w:r w:rsidDel="00000000" w:rsidR="00000000" w:rsidRPr="00000000">
        <w:rPr>
          <w:rtl w:val="0"/>
        </w:rPr>
      </w:r>
    </w:p>
    <w:p w:rsidR="00000000" w:rsidDel="00000000" w:rsidP="00000000" w:rsidRDefault="00000000" w:rsidRPr="00000000" w14:paraId="00001020">
      <w:pPr>
        <w:numPr>
          <w:ilvl w:val="0"/>
          <w:numId w:val="82"/>
        </w:numPr>
      </w:pPr>
      <w:r w:rsidDel="00000000" w:rsidR="00000000" w:rsidRPr="00000000">
        <w:rPr>
          <w:b w:val="1"/>
          <w:rtl w:val="0"/>
        </w:rPr>
        <w:t xml:space="preserve">Axilla</w:t>
      </w:r>
      <w:r w:rsidDel="00000000" w:rsidR="00000000" w:rsidRPr="00000000">
        <w:rPr>
          <w:rtl w:val="0"/>
        </w:rPr>
        <w:t xml:space="preserve">: </w:t>
      </w:r>
    </w:p>
    <w:p w:rsidR="00000000" w:rsidDel="00000000" w:rsidP="00000000" w:rsidRDefault="00000000" w:rsidRPr="00000000" w14:paraId="00001021">
      <w:pPr>
        <w:ind w:firstLine="720"/>
        <w:rPr>
          <w:b w:val="1"/>
        </w:rPr>
      </w:pPr>
      <w:r w:rsidDel="00000000" w:rsidR="00000000" w:rsidRPr="00000000">
        <w:rPr>
          <w:rtl w:val="0"/>
        </w:rPr>
        <w:t xml:space="preserve">See the</w:t>
      </w:r>
      <w:r w:rsidDel="00000000" w:rsidR="00000000" w:rsidRPr="00000000">
        <w:rPr>
          <w:rtl w:val="0"/>
        </w:rPr>
        <w:t xml:space="preserve"> [</w:t>
      </w:r>
      <w:hyperlink w:anchor="_ja7mbv9tjlmf">
        <w:r w:rsidDel="00000000" w:rsidR="00000000" w:rsidRPr="00000000">
          <w:rPr>
            <w:rtl w:val="0"/>
          </w:rPr>
          <w:t xml:space="preserve">Management of the Axilla</w:t>
        </w:r>
      </w:hyperlink>
      <w:r w:rsidDel="00000000" w:rsidR="00000000" w:rsidRPr="00000000">
        <w:rPr>
          <w:rtl w:val="0"/>
        </w:rPr>
        <w:t xml:space="preserve">] for an excellent 2-page summary article and the [</w:t>
      </w:r>
      <w:hyperlink w:anchor="_523c7tdpafx5">
        <w:r w:rsidDel="00000000" w:rsidR="00000000" w:rsidRPr="00000000">
          <w:rPr>
            <w:rtl w:val="0"/>
          </w:rPr>
          <w:t xml:space="preserve">Nodal Coverage</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1022">
      <w:pPr>
        <w:numPr>
          <w:ilvl w:val="1"/>
          <w:numId w:val="82"/>
        </w:numPr>
        <w:ind w:left="1440" w:hanging="360"/>
        <w:rPr/>
      </w:pPr>
      <w:r w:rsidDel="00000000" w:rsidR="00000000" w:rsidRPr="00000000">
        <w:rPr>
          <w:rtl w:val="0"/>
        </w:rPr>
        <w:t xml:space="preserve">Clinically positive axilla at diagnosis: All get ALND unless enrolled on a clinical trial.</w:t>
      </w:r>
    </w:p>
    <w:p w:rsidR="00000000" w:rsidDel="00000000" w:rsidP="00000000" w:rsidRDefault="00000000" w:rsidRPr="00000000" w14:paraId="00001023">
      <w:pPr>
        <w:numPr>
          <w:ilvl w:val="2"/>
          <w:numId w:val="82"/>
        </w:numPr>
        <w:ind w:left="2160" w:hanging="360"/>
        <w:rPr/>
      </w:pPr>
      <w:r w:rsidDel="00000000" w:rsidR="00000000" w:rsidRPr="00000000">
        <w:rPr>
          <w:rtl w:val="0"/>
        </w:rPr>
        <w:t xml:space="preserve">An [</w:t>
      </w:r>
      <w:hyperlink w:anchor="up41nnwocsoz">
        <w:r w:rsidDel="00000000" w:rsidR="00000000" w:rsidRPr="00000000">
          <w:rPr>
            <w:rtl w:val="0"/>
          </w:rPr>
          <w:t xml:space="preserve">ongoing clinical trial</w:t>
        </w:r>
      </w:hyperlink>
      <w:r w:rsidDel="00000000" w:rsidR="00000000" w:rsidRPr="00000000">
        <w:rPr>
          <w:rtl w:val="0"/>
        </w:rPr>
        <w:t xml:space="preserve">] is investigating the omission of ALND when patients are ypN+ after NAC.</w:t>
      </w:r>
    </w:p>
    <w:p w:rsidR="00000000" w:rsidDel="00000000" w:rsidP="00000000" w:rsidRDefault="00000000" w:rsidRPr="00000000" w14:paraId="00001024">
      <w:pPr>
        <w:numPr>
          <w:ilvl w:val="2"/>
          <w:numId w:val="82"/>
        </w:numPr>
        <w:ind w:left="2160" w:hanging="360"/>
        <w:rPr/>
      </w:pPr>
      <w:r w:rsidDel="00000000" w:rsidR="00000000" w:rsidRPr="00000000">
        <w:rPr>
          <w:rtl w:val="0"/>
        </w:rPr>
        <w:t xml:space="preserve">Another [</w:t>
      </w:r>
      <w:hyperlink w:anchor="tc7hrjgeh2zs">
        <w:r w:rsidDel="00000000" w:rsidR="00000000" w:rsidRPr="00000000">
          <w:rPr>
            <w:rtl w:val="0"/>
          </w:rPr>
          <w:t xml:space="preserve">ongoing clinical trial</w:t>
        </w:r>
      </w:hyperlink>
      <w:r w:rsidDel="00000000" w:rsidR="00000000" w:rsidRPr="00000000">
        <w:rPr>
          <w:rtl w:val="0"/>
        </w:rPr>
        <w:t xml:space="preserve">] does not mandate ALND if ypN0 after NAC.</w:t>
      </w:r>
    </w:p>
    <w:p w:rsidR="00000000" w:rsidDel="00000000" w:rsidP="00000000" w:rsidRDefault="00000000" w:rsidRPr="00000000" w14:paraId="00001025">
      <w:pPr>
        <w:numPr>
          <w:ilvl w:val="1"/>
          <w:numId w:val="82"/>
        </w:numPr>
        <w:ind w:left="1440" w:hanging="360"/>
        <w:rPr/>
      </w:pPr>
      <w:r w:rsidDel="00000000" w:rsidR="00000000" w:rsidRPr="00000000">
        <w:rPr>
          <w:rtl w:val="0"/>
        </w:rPr>
        <w:t xml:space="preserve">Clinically negative axilla at diagnosis:</w:t>
      </w:r>
    </w:p>
    <w:p w:rsidR="00000000" w:rsidDel="00000000" w:rsidP="00000000" w:rsidRDefault="00000000" w:rsidRPr="00000000" w14:paraId="00001026">
      <w:pPr>
        <w:numPr>
          <w:ilvl w:val="2"/>
          <w:numId w:val="82"/>
        </w:numPr>
        <w:ind w:left="2160" w:hanging="360"/>
        <w:rPr>
          <w:u w:val="none"/>
        </w:rPr>
      </w:pPr>
      <w:r w:rsidDel="00000000" w:rsidR="00000000" w:rsidRPr="00000000">
        <w:rPr>
          <w:rFonts w:ascii="Gungsuh" w:cs="Gungsuh" w:eastAsia="Gungsuh" w:hAnsi="Gungsuh"/>
          <w:rtl w:val="0"/>
        </w:rPr>
        <w:t xml:space="preserve">Can avoid ALND if ≤ 2 SLN+, with a minor exception in the MRM setting.</w:t>
      </w:r>
    </w:p>
    <w:p w:rsidR="00000000" w:rsidDel="00000000" w:rsidP="00000000" w:rsidRDefault="00000000" w:rsidRPr="00000000" w14:paraId="00001027">
      <w:pPr>
        <w:numPr>
          <w:ilvl w:val="3"/>
          <w:numId w:val="82"/>
        </w:numPr>
        <w:ind w:left="2880" w:hanging="360"/>
        <w:rPr>
          <w:u w:val="none"/>
        </w:rPr>
      </w:pPr>
      <w:r w:rsidDel="00000000" w:rsidR="00000000" w:rsidRPr="00000000">
        <w:rPr>
          <w:rtl w:val="0"/>
        </w:rPr>
        <w:t xml:space="preserve">If SLN macrometastasis (&gt;2 mm) with MRM, do ALND if PMRT recommendation is uncertain.</w:t>
      </w:r>
    </w:p>
    <w:p w:rsidR="00000000" w:rsidDel="00000000" w:rsidP="00000000" w:rsidRDefault="00000000" w:rsidRPr="00000000" w14:paraId="00001028">
      <w:pPr>
        <w:numPr>
          <w:ilvl w:val="2"/>
          <w:numId w:val="82"/>
        </w:numPr>
        <w:ind w:left="2160" w:hanging="360"/>
        <w:rPr>
          <w:u w:val="none"/>
        </w:rPr>
      </w:pPr>
      <w:r w:rsidDel="00000000" w:rsidR="00000000" w:rsidRPr="00000000">
        <w:rPr>
          <w:rFonts w:ascii="Gungsuh" w:cs="Gungsuh" w:eastAsia="Gungsuh" w:hAnsi="Gungsuh"/>
          <w:rtl w:val="0"/>
        </w:rPr>
        <w:t xml:space="preserve">For ≤ 2 SLN+, selective use of RNI in patients with ≥ 3 cm tumors, LVSI, or microscopic ECE.</w:t>
      </w:r>
      <w:r w:rsidDel="00000000" w:rsidR="00000000" w:rsidRPr="00000000">
        <w:rPr>
          <w:rtl w:val="0"/>
        </w:rPr>
      </w:r>
    </w:p>
    <w:bookmarkStart w:colFirst="0" w:colLast="0" w:name="i1o3dh2u5q8i" w:id="267"/>
    <w:bookmarkEnd w:id="267"/>
    <w:p w:rsidR="00000000" w:rsidDel="00000000" w:rsidP="00000000" w:rsidRDefault="00000000" w:rsidRPr="00000000" w14:paraId="00001029">
      <w:pPr>
        <w:numPr>
          <w:ilvl w:val="0"/>
          <w:numId w:val="82"/>
        </w:numPr>
      </w:pPr>
      <w:r w:rsidDel="00000000" w:rsidR="00000000" w:rsidRPr="00000000">
        <w:rPr>
          <w:b w:val="1"/>
          <w:rtl w:val="0"/>
        </w:rPr>
        <w:t xml:space="preserve">Ways to reduce heart dose</w:t>
      </w:r>
      <w:r w:rsidDel="00000000" w:rsidR="00000000" w:rsidRPr="00000000">
        <w:rPr>
          <w:rtl w:val="0"/>
        </w:rPr>
        <w:t xml:space="preserve">:</w:t>
      </w:r>
    </w:p>
    <w:p w:rsidR="00000000" w:rsidDel="00000000" w:rsidP="00000000" w:rsidRDefault="00000000" w:rsidRPr="00000000" w14:paraId="0000102A">
      <w:pPr>
        <w:ind w:firstLine="720"/>
        <w:rPr/>
      </w:pPr>
      <w:r w:rsidDel="00000000" w:rsidR="00000000" w:rsidRPr="00000000">
        <w:rPr>
          <w:rtl w:val="0"/>
        </w:rPr>
        <w:t xml:space="preserve">See </w:t>
      </w:r>
      <w:r w:rsidDel="00000000" w:rsidR="00000000" w:rsidRPr="00000000">
        <w:rPr>
          <w:rtl w:val="0"/>
        </w:rPr>
        <w:t xml:space="preserve">[</w:t>
      </w:r>
      <w:hyperlink w:anchor="_jhd55xejii4n">
        <w:r w:rsidDel="00000000" w:rsidR="00000000" w:rsidRPr="00000000">
          <w:rPr>
            <w:rtl w:val="0"/>
          </w:rPr>
          <w:t xml:space="preserve">IMRT</w:t>
        </w:r>
      </w:hyperlink>
      <w:r w:rsidDel="00000000" w:rsidR="00000000" w:rsidRPr="00000000">
        <w:rPr>
          <w:rtl w:val="0"/>
        </w:rPr>
        <w:t xml:space="preserve">] section, typically only indicated for patients with implant constructions receiving RNI when DIBH does not adequately reduce heart dose. </w:t>
      </w:r>
    </w:p>
    <w:p w:rsidR="00000000" w:rsidDel="00000000" w:rsidP="00000000" w:rsidRDefault="00000000" w:rsidRPr="00000000" w14:paraId="0000102B">
      <w:pPr>
        <w:numPr>
          <w:ilvl w:val="1"/>
          <w:numId w:val="82"/>
        </w:numPr>
        <w:ind w:left="1440" w:hanging="360"/>
      </w:pPr>
      <w:r w:rsidDel="00000000" w:rsidR="00000000" w:rsidRPr="00000000">
        <w:rPr>
          <w:rtl w:val="0"/>
        </w:rPr>
        <w:t xml:space="preserve">Change gantry/collimator angle. Block the heart with MLCs.</w:t>
      </w:r>
    </w:p>
    <w:p w:rsidR="00000000" w:rsidDel="00000000" w:rsidP="00000000" w:rsidRDefault="00000000" w:rsidRPr="00000000" w14:paraId="0000102C">
      <w:pPr>
        <w:numPr>
          <w:ilvl w:val="1"/>
          <w:numId w:val="82"/>
        </w:numPr>
        <w:ind w:left="1440" w:hanging="360"/>
      </w:pPr>
      <w:r w:rsidDel="00000000" w:rsidR="00000000" w:rsidRPr="00000000">
        <w:rPr>
          <w:b w:val="1"/>
          <w:rtl w:val="0"/>
        </w:rPr>
        <w:t xml:space="preserve">Prone</w:t>
      </w:r>
      <w:r w:rsidDel="00000000" w:rsidR="00000000" w:rsidRPr="00000000">
        <w:rPr>
          <w:rtl w:val="0"/>
        </w:rPr>
        <w:t xml:space="preserve">: Dec heart dose in 85%, 15% heart falls forward. Can't use with nodal RT and caution for Z11 pts. Prone board. Isocenter is not placed in the breast.</w:t>
      </w:r>
    </w:p>
    <w:p w:rsidR="00000000" w:rsidDel="00000000" w:rsidP="00000000" w:rsidRDefault="00000000" w:rsidRPr="00000000" w14:paraId="0000102D">
      <w:pPr>
        <w:numPr>
          <w:ilvl w:val="1"/>
          <w:numId w:val="82"/>
        </w:numPr>
        <w:ind w:left="1440" w:hanging="360"/>
      </w:pPr>
      <w:r w:rsidDel="00000000" w:rsidR="00000000" w:rsidRPr="00000000">
        <w:rPr>
          <w:b w:val="1"/>
          <w:rtl w:val="0"/>
        </w:rPr>
        <w:t xml:space="preserve">DIBH</w:t>
      </w:r>
      <w:r w:rsidDel="00000000" w:rsidR="00000000" w:rsidRPr="00000000">
        <w:rPr>
          <w:rFonts w:ascii="Cardo" w:cs="Cardo" w:eastAsia="Cardo" w:hAnsi="Cardo"/>
          <w:rtl w:val="0"/>
        </w:rPr>
        <w:t xml:space="preserve">: Pt holds breath for ~15s. Utilize OSMS. Left sided only, or when IMN coverage is mandated on the right. Heart falls inferior and posterior, increasing dose rate from 300→ 600 MU/min.</w:t>
      </w:r>
    </w:p>
    <w:p w:rsidR="00000000" w:rsidDel="00000000" w:rsidP="00000000" w:rsidRDefault="00000000" w:rsidRPr="00000000" w14:paraId="0000102E">
      <w:pPr>
        <w:numPr>
          <w:ilvl w:val="1"/>
          <w:numId w:val="82"/>
        </w:numPr>
        <w:ind w:left="1440" w:hanging="360"/>
      </w:pPr>
      <w:r w:rsidDel="00000000" w:rsidR="00000000" w:rsidRPr="00000000">
        <w:rPr>
          <w:rtl w:val="0"/>
        </w:rPr>
        <w:t xml:space="preserve">Mixed field approach (electrons/photons).</w:t>
      </w:r>
    </w:p>
    <w:p w:rsidR="00000000" w:rsidDel="00000000" w:rsidP="00000000" w:rsidRDefault="00000000" w:rsidRPr="00000000" w14:paraId="0000102F">
      <w:pPr>
        <w:numPr>
          <w:ilvl w:val="1"/>
          <w:numId w:val="82"/>
        </w:numPr>
        <w:ind w:left="1440" w:hanging="360"/>
      </w:pPr>
      <w:r w:rsidDel="00000000" w:rsidR="00000000" w:rsidRPr="00000000">
        <w:rPr>
          <w:rtl w:val="0"/>
        </w:rPr>
        <w:t xml:space="preserve">VMAT IMRT for challenging cardiac anatomy, not recommended routinely but may be useful in pts w implant constructions receiving RNI with DIBH [</w:t>
      </w:r>
      <w:hyperlink r:id="rId1011">
        <w:r w:rsidDel="00000000" w:rsidR="00000000" w:rsidRPr="00000000">
          <w:rPr>
            <w:rtl w:val="0"/>
          </w:rPr>
          <w:t xml:space="preserve">Ho Rad Onc '18]</w:t>
        </w:r>
      </w:hyperlink>
      <w:r w:rsidDel="00000000" w:rsidR="00000000" w:rsidRPr="00000000">
        <w:rPr>
          <w:rtl w:val="0"/>
        </w:rPr>
        <w:t xml:space="preserve">.</w:t>
      </w:r>
    </w:p>
    <w:p w:rsidR="00000000" w:rsidDel="00000000" w:rsidP="00000000" w:rsidRDefault="00000000" w:rsidRPr="00000000" w14:paraId="00001030">
      <w:pPr>
        <w:numPr>
          <w:ilvl w:val="1"/>
          <w:numId w:val="82"/>
        </w:numPr>
        <w:ind w:left="1440" w:hanging="360"/>
        <w:rPr>
          <w:u w:val="none"/>
        </w:rPr>
      </w:pPr>
      <w:r w:rsidDel="00000000" w:rsidR="00000000" w:rsidRPr="00000000">
        <w:rPr>
          <w:rtl w:val="0"/>
        </w:rPr>
        <w:t xml:space="preserve">Comprehensive nodal delineation required, as there is concern for failures if fields are too tight [</w:t>
      </w:r>
      <w:hyperlink r:id="rId1012">
        <w:r w:rsidDel="00000000" w:rsidR="00000000" w:rsidRPr="00000000">
          <w:rPr>
            <w:rtl w:val="0"/>
          </w:rPr>
          <w:t xml:space="preserve">Kowalski PRO '19</w:t>
        </w:r>
      </w:hyperlink>
      <w:r w:rsidDel="00000000" w:rsidR="00000000" w:rsidRPr="00000000">
        <w:rPr>
          <w:rtl w:val="0"/>
        </w:rPr>
        <w:t xml:space="preserve">]</w:t>
      </w:r>
    </w:p>
    <w:p w:rsidR="00000000" w:rsidDel="00000000" w:rsidP="00000000" w:rsidRDefault="00000000" w:rsidRPr="00000000" w14:paraId="00001031">
      <w:pPr>
        <w:spacing w:line="240" w:lineRule="auto"/>
        <w:ind w:left="0" w:firstLine="0"/>
        <w:rPr>
          <w:b w:val="1"/>
        </w:rPr>
      </w:pPr>
      <w:r w:rsidDel="00000000" w:rsidR="00000000" w:rsidRPr="00000000">
        <w:rPr>
          <w:rtl w:val="0"/>
        </w:rPr>
      </w:r>
    </w:p>
    <w:p w:rsidR="00000000" w:rsidDel="00000000" w:rsidP="00000000" w:rsidRDefault="00000000" w:rsidRPr="00000000" w14:paraId="00001032">
      <w:pPr>
        <w:pStyle w:val="Heading2"/>
        <w:ind w:left="0" w:firstLine="0"/>
        <w:rPr/>
      </w:pPr>
      <w:bookmarkStart w:colFirst="0" w:colLast="0" w:name="_64xa55e9pxel" w:id="268"/>
      <w:bookmarkEnd w:id="268"/>
      <w:hyperlink w:anchor="_q1j7gkssc675">
        <w:r w:rsidDel="00000000" w:rsidR="00000000" w:rsidRPr="00000000">
          <w:rPr>
            <w:rtl w:val="0"/>
          </w:rPr>
          <w:t xml:space="preserve">Whole Breast RT (WBRT)</w:t>
        </w:r>
      </w:hyperlink>
      <w:r w:rsidDel="00000000" w:rsidR="00000000" w:rsidRPr="00000000">
        <w:rPr>
          <w:rtl w:val="0"/>
        </w:rPr>
      </w:r>
    </w:p>
    <w:p w:rsidR="00000000" w:rsidDel="00000000" w:rsidP="00000000" w:rsidRDefault="00000000" w:rsidRPr="00000000" w14:paraId="00001033">
      <w:pPr>
        <w:ind w:left="0" w:firstLine="0"/>
        <w:rPr/>
      </w:pPr>
      <w:r w:rsidDel="00000000" w:rsidR="00000000" w:rsidRPr="00000000">
        <w:rPr>
          <w:rtl w:val="0"/>
        </w:rPr>
        <w:t xml:space="preserve">Volumes below per NSABP B-51 / RTOG 1304 [</w:t>
      </w:r>
      <w:hyperlink r:id="rId1013">
        <w:r w:rsidDel="00000000" w:rsidR="00000000" w:rsidRPr="00000000">
          <w:rPr>
            <w:rtl w:val="0"/>
          </w:rPr>
          <w:t xml:space="preserve">Constraints (table 3)</w:t>
        </w:r>
      </w:hyperlink>
      <w:r w:rsidDel="00000000" w:rsidR="00000000" w:rsidRPr="00000000">
        <w:rPr>
          <w:rFonts w:ascii="Cardo" w:cs="Cardo" w:eastAsia="Cardo" w:hAnsi="Cardo"/>
          <w:rtl w:val="0"/>
        </w:rPr>
        <w:t xml:space="preserve">]: cT1-3N1 NAC→ SLN ypN0 ± CW/RNI. </w:t>
      </w:r>
      <w:hyperlink w:anchor="tc7hrjgeh2zs">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34">
      <w:pPr>
        <w:spacing w:line="240" w:lineRule="auto"/>
        <w:ind w:left="0" w:firstLine="0"/>
        <w:rPr/>
      </w:pPr>
      <w:r w:rsidDel="00000000" w:rsidR="00000000" w:rsidRPr="00000000">
        <w:rPr>
          <w:rtl w:val="0"/>
        </w:rPr>
        <w:t xml:space="preserve">Atlases: [</w:t>
      </w:r>
      <w:hyperlink r:id="rId1014">
        <w:r w:rsidDel="00000000" w:rsidR="00000000" w:rsidRPr="00000000">
          <w:rPr>
            <w:rtl w:val="0"/>
          </w:rPr>
          <w:t xml:space="preserve">RTOG Breast Cancer Atlas</w:t>
        </w:r>
      </w:hyperlink>
      <w:r w:rsidDel="00000000" w:rsidR="00000000" w:rsidRPr="00000000">
        <w:rPr>
          <w:rtl w:val="0"/>
        </w:rPr>
        <w:t xml:space="preserve">, </w:t>
      </w:r>
      <w:hyperlink r:id="rId1015">
        <w:r w:rsidDel="00000000" w:rsidR="00000000" w:rsidRPr="00000000">
          <w:rPr>
            <w:rtl w:val="0"/>
          </w:rPr>
          <w:t xml:space="preserve">ESTRO</w:t>
        </w:r>
      </w:hyperlink>
      <w:r w:rsidDel="00000000" w:rsidR="00000000" w:rsidRPr="00000000">
        <w:rPr>
          <w:rtl w:val="0"/>
        </w:rPr>
        <w:t xml:space="preserve">, </w:t>
      </w:r>
      <w:hyperlink r:id="rId1016">
        <w:r w:rsidDel="00000000" w:rsidR="00000000" w:rsidRPr="00000000">
          <w:rPr>
            <w:rtl w:val="0"/>
          </w:rPr>
          <w:t xml:space="preserve">RADCOMP Breast Atlas</w:t>
        </w:r>
      </w:hyperlink>
      <w:r w:rsidDel="00000000" w:rsidR="00000000" w:rsidRPr="00000000">
        <w:rPr>
          <w:rtl w:val="0"/>
        </w:rPr>
        <w:t xml:space="preserve">]</w:t>
      </w:r>
    </w:p>
    <w:p w:rsidR="00000000" w:rsidDel="00000000" w:rsidP="00000000" w:rsidRDefault="00000000" w:rsidRPr="00000000" w14:paraId="00001035">
      <w:pPr>
        <w:ind w:left="0" w:right="60" w:firstLine="0"/>
        <w:rPr/>
      </w:pPr>
      <w:r w:rsidDel="00000000" w:rsidR="00000000" w:rsidRPr="00000000">
        <w:rPr>
          <w:rtl w:val="0"/>
        </w:rPr>
        <w:t xml:space="preserve">eContour hypofractionation: [</w:t>
      </w:r>
      <w:hyperlink r:id="rId1017">
        <w:r w:rsidDel="00000000" w:rsidR="00000000" w:rsidRPr="00000000">
          <w:rPr>
            <w:rtl w:val="0"/>
          </w:rPr>
          <w:t xml:space="preserve">UK Fast Forward</w:t>
        </w:r>
      </w:hyperlink>
      <w:r w:rsidDel="00000000" w:rsidR="00000000" w:rsidRPr="00000000">
        <w:rPr>
          <w:rtl w:val="0"/>
        </w:rPr>
        <w:t xml:space="preserve">] </w:t>
      </w:r>
      <w:hyperlink w:anchor="l20q82q32xz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36">
      <w:pPr>
        <w:ind w:left="0" w:firstLine="0"/>
        <w:rPr/>
      </w:pPr>
      <w:r w:rsidDel="00000000" w:rsidR="00000000" w:rsidRPr="00000000">
        <w:rPr>
          <w:rtl w:val="0"/>
        </w:rPr>
        <w:t xml:space="preserve">SUPREMO [</w:t>
      </w:r>
      <w:hyperlink r:id="rId1018">
        <w:r w:rsidDel="00000000" w:rsidR="00000000" w:rsidRPr="00000000">
          <w:rPr>
            <w:rtl w:val="0"/>
          </w:rPr>
          <w:t xml:space="preserve">Protocol</w:t>
        </w:r>
      </w:hyperlink>
      <w:r w:rsidDel="00000000" w:rsidR="00000000" w:rsidRPr="00000000">
        <w:rPr>
          <w:rtl w:val="0"/>
        </w:rPr>
        <w:t xml:space="preserve">]: ± PMRT (RNI not mandated) for high risk node negative or N1 disease. </w:t>
      </w:r>
      <w:hyperlink w:anchor="obk959jr658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37">
      <w:pPr>
        <w:numPr>
          <w:ilvl w:val="0"/>
          <w:numId w:val="82"/>
        </w:numPr>
        <w:spacing w:line="240" w:lineRule="auto"/>
      </w:pPr>
      <w:r w:rsidDel="00000000" w:rsidR="00000000" w:rsidRPr="00000000">
        <w:rPr>
          <w:rtl w:val="0"/>
        </w:rPr>
        <w:t xml:space="preserve">Whole breast block edge:</w:t>
      </w:r>
    </w:p>
    <w:p w:rsidR="00000000" w:rsidDel="00000000" w:rsidP="00000000" w:rsidRDefault="00000000" w:rsidRPr="00000000" w14:paraId="00001038">
      <w:pPr>
        <w:numPr>
          <w:ilvl w:val="1"/>
          <w:numId w:val="82"/>
        </w:numPr>
        <w:spacing w:line="240" w:lineRule="auto"/>
        <w:ind w:left="1440" w:hanging="360"/>
      </w:pPr>
      <w:r w:rsidDel="00000000" w:rsidR="00000000" w:rsidRPr="00000000">
        <w:rPr>
          <w:rtl w:val="0"/>
        </w:rPr>
        <w:t xml:space="preserve">Sup: 1 cm sup on palpable breast tissue (i.e., 1 cm above whole breast CTV).</w:t>
      </w:r>
    </w:p>
    <w:p w:rsidR="00000000" w:rsidDel="00000000" w:rsidP="00000000" w:rsidRDefault="00000000" w:rsidRPr="00000000" w14:paraId="00001039">
      <w:pPr>
        <w:numPr>
          <w:ilvl w:val="1"/>
          <w:numId w:val="82"/>
        </w:numPr>
        <w:spacing w:line="240" w:lineRule="auto"/>
        <w:ind w:left="1440" w:hanging="360"/>
      </w:pPr>
      <w:r w:rsidDel="00000000" w:rsidR="00000000" w:rsidRPr="00000000">
        <w:rPr>
          <w:rtl w:val="0"/>
        </w:rPr>
        <w:t xml:space="preserve">Inf: 1 cm below inframammary fold (i.e., 1 cm below whole breast CTV).</w:t>
      </w:r>
    </w:p>
    <w:p w:rsidR="00000000" w:rsidDel="00000000" w:rsidP="00000000" w:rsidRDefault="00000000" w:rsidRPr="00000000" w14:paraId="0000103A">
      <w:pPr>
        <w:numPr>
          <w:ilvl w:val="1"/>
          <w:numId w:val="82"/>
        </w:numPr>
        <w:spacing w:line="240" w:lineRule="auto"/>
        <w:ind w:left="1440" w:hanging="360"/>
      </w:pPr>
      <w:r w:rsidDel="00000000" w:rsidR="00000000" w:rsidRPr="00000000">
        <w:rPr>
          <w:rtl w:val="0"/>
        </w:rPr>
        <w:t xml:space="preserve">Lat: 1 cm margin on all breast tissue.</w:t>
      </w:r>
      <w:r w:rsidDel="00000000" w:rsidR="00000000" w:rsidRPr="00000000">
        <w:rPr>
          <w:rtl w:val="0"/>
        </w:rPr>
      </w:r>
    </w:p>
    <w:p w:rsidR="00000000" w:rsidDel="00000000" w:rsidP="00000000" w:rsidRDefault="00000000" w:rsidRPr="00000000" w14:paraId="0000103B">
      <w:pPr>
        <w:numPr>
          <w:ilvl w:val="1"/>
          <w:numId w:val="82"/>
        </w:numPr>
        <w:spacing w:line="240" w:lineRule="auto"/>
        <w:ind w:left="1440" w:hanging="360"/>
      </w:pPr>
      <w:r w:rsidDel="00000000" w:rsidR="00000000" w:rsidRPr="00000000">
        <w:rPr>
          <w:rtl w:val="0"/>
        </w:rPr>
        <w:t xml:space="preserve">Anterior: 2 cm flash on breast tissue for fields.</w:t>
      </w:r>
    </w:p>
    <w:p w:rsidR="00000000" w:rsidDel="00000000" w:rsidP="00000000" w:rsidRDefault="00000000" w:rsidRPr="00000000" w14:paraId="0000103C">
      <w:pPr>
        <w:numPr>
          <w:ilvl w:val="1"/>
          <w:numId w:val="82"/>
        </w:numPr>
        <w:spacing w:line="240" w:lineRule="auto"/>
        <w:ind w:left="1440" w:hanging="360"/>
      </w:pPr>
      <w:r w:rsidDel="00000000" w:rsidR="00000000" w:rsidRPr="00000000">
        <w:rPr>
          <w:rtl w:val="0"/>
        </w:rPr>
        <w:t xml:space="preserve">Medial: At midline.</w:t>
      </w:r>
    </w:p>
    <w:p w:rsidR="00000000" w:rsidDel="00000000" w:rsidP="00000000" w:rsidRDefault="00000000" w:rsidRPr="00000000" w14:paraId="0000103D">
      <w:pPr>
        <w:numPr>
          <w:ilvl w:val="0"/>
          <w:numId w:val="82"/>
        </w:numPr>
      </w:pPr>
      <w:r w:rsidDel="00000000" w:rsidR="00000000" w:rsidRPr="00000000">
        <w:rPr>
          <w:b w:val="1"/>
          <w:rtl w:val="0"/>
        </w:rPr>
        <w:t xml:space="preserve">Lumpectomy </w:t>
      </w:r>
    </w:p>
    <w:p w:rsidR="00000000" w:rsidDel="00000000" w:rsidP="00000000" w:rsidRDefault="00000000" w:rsidRPr="00000000" w14:paraId="0000103E">
      <w:pPr>
        <w:ind w:firstLine="720"/>
        <w:rPr/>
      </w:pPr>
      <w:r w:rsidDel="00000000" w:rsidR="00000000" w:rsidRPr="00000000">
        <w:rPr>
          <w:rtl w:val="0"/>
        </w:rPr>
        <w:t xml:space="preserve">The PTV, not PTVe, is the structure used for beam aperture generation.</w:t>
      </w:r>
    </w:p>
    <w:p w:rsidR="00000000" w:rsidDel="00000000" w:rsidP="00000000" w:rsidRDefault="00000000" w:rsidRPr="00000000" w14:paraId="0000103F">
      <w:pPr>
        <w:numPr>
          <w:ilvl w:val="1"/>
          <w:numId w:val="82"/>
        </w:numPr>
        <w:ind w:left="1440" w:hanging="360"/>
      </w:pPr>
      <w:r w:rsidDel="00000000" w:rsidR="00000000" w:rsidRPr="00000000">
        <w:rPr>
          <w:b w:val="1"/>
          <w:rtl w:val="0"/>
        </w:rPr>
        <w:t xml:space="preserve">GTV</w:t>
      </w:r>
      <w:r w:rsidDel="00000000" w:rsidR="00000000" w:rsidRPr="00000000">
        <w:rPr>
          <w:rtl w:val="0"/>
        </w:rPr>
        <w:t xml:space="preserve">: Include clinical cavity, post-op changes, seroma, and surgical clips.</w:t>
      </w:r>
    </w:p>
    <w:p w:rsidR="00000000" w:rsidDel="00000000" w:rsidP="00000000" w:rsidRDefault="00000000" w:rsidRPr="00000000" w14:paraId="00001040">
      <w:pPr>
        <w:numPr>
          <w:ilvl w:val="1"/>
          <w:numId w:val="82"/>
        </w:numPr>
        <w:ind w:left="1440" w:hanging="360"/>
      </w:pPr>
      <w:r w:rsidDel="00000000" w:rsidR="00000000" w:rsidRPr="00000000">
        <w:rPr>
          <w:b w:val="1"/>
          <w:rtl w:val="0"/>
        </w:rPr>
        <w:t xml:space="preserve">CTV</w:t>
      </w:r>
      <w:r w:rsidDel="00000000" w:rsidR="00000000" w:rsidRPr="00000000">
        <w:rPr>
          <w:rtl w:val="0"/>
        </w:rPr>
        <w:t xml:space="preserve">: </w:t>
      </w:r>
      <w:r w:rsidDel="00000000" w:rsidR="00000000" w:rsidRPr="00000000">
        <w:rPr>
          <w:rtl w:val="0"/>
        </w:rPr>
        <w:t xml:space="preserve">GTV +</w:t>
      </w:r>
      <w:r w:rsidDel="00000000" w:rsidR="00000000" w:rsidRPr="00000000">
        <w:rPr>
          <w:b w:val="1"/>
          <w:rtl w:val="0"/>
        </w:rPr>
        <w:t xml:space="preserve"> 1 cm</w:t>
      </w:r>
      <w:r w:rsidDel="00000000" w:rsidR="00000000" w:rsidRPr="00000000">
        <w:rPr>
          <w:rtl w:val="0"/>
        </w:rPr>
        <w:t xml:space="preserve">.</w:t>
      </w:r>
      <w:r w:rsidDel="00000000" w:rsidR="00000000" w:rsidRPr="00000000">
        <w:rPr>
          <w:rtl w:val="0"/>
        </w:rPr>
        <w:t xml:space="preserve"> Skin - </w:t>
      </w:r>
      <w:r w:rsidDel="00000000" w:rsidR="00000000" w:rsidRPr="00000000">
        <w:rPr>
          <w:u w:val="single"/>
          <w:rtl w:val="0"/>
        </w:rPr>
        <w:t xml:space="preserve">5 mm</w:t>
      </w:r>
      <w:r w:rsidDel="00000000" w:rsidR="00000000" w:rsidRPr="00000000">
        <w:rPr>
          <w:rtl w:val="0"/>
        </w:rPr>
        <w:t xml:space="preserve">. </w:t>
      </w:r>
      <w:r w:rsidDel="00000000" w:rsidR="00000000" w:rsidRPr="00000000">
        <w:rPr>
          <w:rtl w:val="0"/>
        </w:rPr>
        <w:t xml:space="preserve">Subtract pec major and serratus anterior. Should not cross midline.</w:t>
      </w:r>
    </w:p>
    <w:p w:rsidR="00000000" w:rsidDel="00000000" w:rsidP="00000000" w:rsidRDefault="00000000" w:rsidRPr="00000000" w14:paraId="00001041">
      <w:pPr>
        <w:numPr>
          <w:ilvl w:val="1"/>
          <w:numId w:val="82"/>
        </w:numPr>
        <w:ind w:left="1440" w:hanging="360"/>
      </w:pPr>
      <w:r w:rsidDel="00000000" w:rsidR="00000000" w:rsidRPr="00000000">
        <w:rPr>
          <w:b w:val="1"/>
          <w:rtl w:val="0"/>
        </w:rPr>
        <w:t xml:space="preserve">PTV</w:t>
      </w:r>
      <w:r w:rsidDel="00000000" w:rsidR="00000000" w:rsidRPr="00000000">
        <w:rPr>
          <w:rtl w:val="0"/>
        </w:rPr>
        <w:t xml:space="preserve">: </w:t>
      </w:r>
      <w:r w:rsidDel="00000000" w:rsidR="00000000" w:rsidRPr="00000000">
        <w:rPr>
          <w:rtl w:val="0"/>
        </w:rPr>
        <w:t xml:space="preserve">CTV + </w:t>
      </w:r>
      <w:r w:rsidDel="00000000" w:rsidR="00000000" w:rsidRPr="00000000">
        <w:rPr>
          <w:b w:val="1"/>
          <w:rtl w:val="0"/>
        </w:rPr>
        <w:t xml:space="preserve">7 mm</w:t>
      </w:r>
      <w:r w:rsidDel="00000000" w:rsidR="00000000" w:rsidRPr="00000000">
        <w:rPr>
          <w:rtl w:val="0"/>
        </w:rPr>
        <w:t xml:space="preserve">. Exclude the heart. Should not cross midline.</w:t>
      </w:r>
      <w:r w:rsidDel="00000000" w:rsidR="00000000" w:rsidRPr="00000000">
        <w:rPr>
          <w:rtl w:val="0"/>
        </w:rPr>
      </w:r>
    </w:p>
    <w:p w:rsidR="00000000" w:rsidDel="00000000" w:rsidP="00000000" w:rsidRDefault="00000000" w:rsidRPr="00000000" w14:paraId="00001042">
      <w:pPr>
        <w:numPr>
          <w:ilvl w:val="1"/>
          <w:numId w:val="82"/>
        </w:numPr>
        <w:spacing w:line="240" w:lineRule="auto"/>
        <w:ind w:left="1440" w:hanging="360"/>
      </w:pPr>
      <w:r w:rsidDel="00000000" w:rsidR="00000000" w:rsidRPr="00000000">
        <w:rPr>
          <w:b w:val="1"/>
          <w:rtl w:val="0"/>
        </w:rPr>
        <w:t xml:space="preserve">PTVe</w:t>
      </w:r>
      <w:r w:rsidDel="00000000" w:rsidR="00000000" w:rsidRPr="00000000">
        <w:rPr>
          <w:rtl w:val="0"/>
        </w:rPr>
        <w:t xml:space="preserve">: </w:t>
      </w:r>
      <w:r w:rsidDel="00000000" w:rsidR="00000000" w:rsidRPr="00000000">
        <w:rPr>
          <w:rtl w:val="0"/>
        </w:rPr>
        <w:t xml:space="preserve">CTV +</w:t>
      </w:r>
      <w:r w:rsidDel="00000000" w:rsidR="00000000" w:rsidRPr="00000000">
        <w:rPr>
          <w:b w:val="1"/>
          <w:rtl w:val="0"/>
        </w:rPr>
        <w:t xml:space="preserve"> 7 mm</w:t>
      </w:r>
      <w:r w:rsidDel="00000000" w:rsidR="00000000" w:rsidRPr="00000000">
        <w:rPr>
          <w:rtl w:val="0"/>
        </w:rPr>
        <w:t xml:space="preserve">. Skin - </w:t>
      </w:r>
      <w:r w:rsidDel="00000000" w:rsidR="00000000" w:rsidRPr="00000000">
        <w:rPr>
          <w:u w:val="single"/>
          <w:rtl w:val="0"/>
        </w:rPr>
        <w:t xml:space="preserve">5 mm</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No deeper than anterior surface of the ribs (typically anterior to pec major and serratus anterior). Should not cross midline.</w:t>
      </w:r>
    </w:p>
    <w:p w:rsidR="00000000" w:rsidDel="00000000" w:rsidP="00000000" w:rsidRDefault="00000000" w:rsidRPr="00000000" w14:paraId="00001043">
      <w:pPr>
        <w:numPr>
          <w:ilvl w:val="0"/>
          <w:numId w:val="82"/>
        </w:numPr>
        <w:spacing w:line="240" w:lineRule="auto"/>
      </w:pPr>
      <w:r w:rsidDel="00000000" w:rsidR="00000000" w:rsidRPr="00000000">
        <w:rPr>
          <w:b w:val="1"/>
          <w:rtl w:val="0"/>
        </w:rPr>
        <w:t xml:space="preserve">Whole Breast </w:t>
      </w:r>
    </w:p>
    <w:p w:rsidR="00000000" w:rsidDel="00000000" w:rsidP="00000000" w:rsidRDefault="00000000" w:rsidRPr="00000000" w14:paraId="00001044">
      <w:pPr>
        <w:ind w:firstLine="720"/>
        <w:rPr/>
      </w:pPr>
      <w:r w:rsidDel="00000000" w:rsidR="00000000" w:rsidRPr="00000000">
        <w:rPr>
          <w:rtl w:val="0"/>
        </w:rPr>
        <w:t xml:space="preserve">The PTV, not PTVe, is the structure used for beam aperture generation.</w:t>
      </w:r>
    </w:p>
    <w:p w:rsidR="00000000" w:rsidDel="00000000" w:rsidP="00000000" w:rsidRDefault="00000000" w:rsidRPr="00000000" w14:paraId="00001045">
      <w:pPr>
        <w:numPr>
          <w:ilvl w:val="1"/>
          <w:numId w:val="82"/>
        </w:numPr>
        <w:spacing w:line="240" w:lineRule="auto"/>
        <w:ind w:left="1440" w:hanging="360"/>
      </w:pPr>
      <w:r w:rsidDel="00000000" w:rsidR="00000000" w:rsidRPr="00000000">
        <w:rPr>
          <w:b w:val="1"/>
          <w:rtl w:val="0"/>
        </w:rPr>
        <w:t xml:space="preserve">CTV</w:t>
      </w:r>
      <w:r w:rsidDel="00000000" w:rsidR="00000000" w:rsidRPr="00000000">
        <w:rPr>
          <w:rtl w:val="0"/>
        </w:rPr>
        <w:t xml:space="preserve">: </w:t>
      </w:r>
      <w:r w:rsidDel="00000000" w:rsidR="00000000" w:rsidRPr="00000000">
        <w:rPr>
          <w:rtl w:val="0"/>
        </w:rPr>
        <w:t xml:space="preserve">Skin - </w:t>
      </w:r>
      <w:r w:rsidDel="00000000" w:rsidR="00000000" w:rsidRPr="00000000">
        <w:rPr>
          <w:u w:val="single"/>
          <w:rtl w:val="0"/>
        </w:rPr>
        <w:t xml:space="preserve">5 mm</w:t>
      </w:r>
      <w:r w:rsidDel="00000000" w:rsidR="00000000" w:rsidRPr="00000000">
        <w:rPr>
          <w:rtl w:val="0"/>
        </w:rPr>
        <w:t xml:space="preserve">. </w:t>
      </w:r>
      <w:r w:rsidDel="00000000" w:rsidR="00000000" w:rsidRPr="00000000">
        <w:rPr>
          <w:rtl w:val="0"/>
        </w:rPr>
        <w:t xml:space="preserve">Palpable breast tissue demarcated with wires at the time of the simulation (or Caudal border of clavicular head, e.g. match line with RNI). Subtract pec major and serratus anterior.</w:t>
      </w:r>
    </w:p>
    <w:p w:rsidR="00000000" w:rsidDel="00000000" w:rsidP="00000000" w:rsidRDefault="00000000" w:rsidRPr="00000000" w14:paraId="00001046">
      <w:pPr>
        <w:numPr>
          <w:ilvl w:val="1"/>
          <w:numId w:val="82"/>
        </w:numPr>
        <w:spacing w:line="240" w:lineRule="auto"/>
        <w:ind w:left="1440" w:hanging="360"/>
      </w:pPr>
      <w:r w:rsidDel="00000000" w:rsidR="00000000" w:rsidRPr="00000000">
        <w:rPr>
          <w:b w:val="1"/>
          <w:rtl w:val="0"/>
        </w:rPr>
        <w:t xml:space="preserve">PTV</w:t>
      </w:r>
      <w:r w:rsidDel="00000000" w:rsidR="00000000" w:rsidRPr="00000000">
        <w:rPr>
          <w:rtl w:val="0"/>
        </w:rPr>
        <w:t xml:space="preserve">: </w:t>
      </w:r>
      <w:r w:rsidDel="00000000" w:rsidR="00000000" w:rsidRPr="00000000">
        <w:rPr>
          <w:rtl w:val="0"/>
        </w:rPr>
        <w:t xml:space="preserve">CTV +</w:t>
      </w:r>
      <w:r w:rsidDel="00000000" w:rsidR="00000000" w:rsidRPr="00000000">
        <w:rPr>
          <w:b w:val="1"/>
          <w:rtl w:val="0"/>
        </w:rPr>
        <w:t xml:space="preserve"> 7 mm</w:t>
      </w:r>
      <w:r w:rsidDel="00000000" w:rsidR="00000000" w:rsidRPr="00000000">
        <w:rPr>
          <w:rtl w:val="0"/>
        </w:rPr>
        <w:t xml:space="preserve">. Exclude the heart. Should not cross midline.</w:t>
      </w:r>
    </w:p>
    <w:p w:rsidR="00000000" w:rsidDel="00000000" w:rsidP="00000000" w:rsidRDefault="00000000" w:rsidRPr="00000000" w14:paraId="00001047">
      <w:pPr>
        <w:numPr>
          <w:ilvl w:val="1"/>
          <w:numId w:val="82"/>
        </w:numPr>
        <w:spacing w:line="240" w:lineRule="auto"/>
        <w:ind w:left="1440" w:hanging="360"/>
      </w:pPr>
      <w:r w:rsidDel="00000000" w:rsidR="00000000" w:rsidRPr="00000000">
        <w:rPr>
          <w:b w:val="1"/>
          <w:rtl w:val="0"/>
        </w:rPr>
        <w:t xml:space="preserve">PTVe</w:t>
      </w:r>
      <w:r w:rsidDel="00000000" w:rsidR="00000000" w:rsidRPr="00000000">
        <w:rPr>
          <w:rtl w:val="0"/>
        </w:rPr>
        <w:t xml:space="preserve">: </w:t>
      </w:r>
      <w:r w:rsidDel="00000000" w:rsidR="00000000" w:rsidRPr="00000000">
        <w:rPr>
          <w:rtl w:val="0"/>
        </w:rPr>
        <w:t xml:space="preserve">CTV +</w:t>
      </w:r>
      <w:r w:rsidDel="00000000" w:rsidR="00000000" w:rsidRPr="00000000">
        <w:rPr>
          <w:b w:val="1"/>
          <w:rtl w:val="0"/>
        </w:rPr>
        <w:t xml:space="preserve"> 7 mm</w:t>
      </w:r>
      <w:r w:rsidDel="00000000" w:rsidR="00000000" w:rsidRPr="00000000">
        <w:rPr>
          <w:rtl w:val="0"/>
        </w:rPr>
        <w:t xml:space="preserve">. </w:t>
      </w:r>
      <w:r w:rsidDel="00000000" w:rsidR="00000000" w:rsidRPr="00000000">
        <w:rPr>
          <w:rtl w:val="0"/>
        </w:rPr>
        <w:t xml:space="preserve">Skin - </w:t>
      </w:r>
      <w:r w:rsidDel="00000000" w:rsidR="00000000" w:rsidRPr="00000000">
        <w:rPr>
          <w:u w:val="single"/>
          <w:rtl w:val="0"/>
        </w:rPr>
        <w:t xml:space="preserve">5 mm</w:t>
      </w:r>
      <w:r w:rsidDel="00000000" w:rsidR="00000000" w:rsidRPr="00000000">
        <w:rPr>
          <w:rtl w:val="0"/>
        </w:rPr>
        <w:t xml:space="preserve">. No</w:t>
      </w:r>
      <w:r w:rsidDel="00000000" w:rsidR="00000000" w:rsidRPr="00000000">
        <w:rPr>
          <w:rtl w:val="0"/>
        </w:rPr>
        <w:t xml:space="preserve"> deeper than anterior surface of the ribs (typically anterior to pec major and serratus anterior). Should not cross midline.</w:t>
      </w:r>
    </w:p>
    <w:p w:rsidR="00000000" w:rsidDel="00000000" w:rsidP="00000000" w:rsidRDefault="00000000" w:rsidRPr="00000000" w14:paraId="00001048">
      <w:pPr>
        <w:pStyle w:val="Heading2"/>
        <w:rPr/>
      </w:pPr>
      <w:bookmarkStart w:colFirst="0" w:colLast="0" w:name="_d0zt1fynayl9" w:id="269"/>
      <w:bookmarkEnd w:id="269"/>
      <w:r w:rsidDel="00000000" w:rsidR="00000000" w:rsidRPr="00000000">
        <w:rPr>
          <w:rtl w:val="0"/>
        </w:rPr>
      </w:r>
    </w:p>
    <w:tbl>
      <w:tblPr>
        <w:tblStyle w:val="Table6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49">
            <w:pPr>
              <w:ind w:left="0" w:firstLine="0"/>
              <w:rPr/>
            </w:pPr>
            <w:r w:rsidDel="00000000" w:rsidR="00000000" w:rsidRPr="00000000">
              <w:rPr>
                <w:b w:val="1"/>
                <w:rtl w:val="0"/>
              </w:rPr>
              <w:t xml:space="preserve">Clinical Pearls of PMRT</w:t>
            </w:r>
            <w:r w:rsidDel="00000000" w:rsidR="00000000" w:rsidRPr="00000000">
              <w:rPr>
                <w:rtl w:val="0"/>
              </w:rPr>
            </w:r>
          </w:p>
          <w:p w:rsidR="00000000" w:rsidDel="00000000" w:rsidP="00000000" w:rsidRDefault="00000000" w:rsidRPr="00000000" w14:paraId="0000104A">
            <w:pPr>
              <w:numPr>
                <w:ilvl w:val="0"/>
                <w:numId w:val="82"/>
              </w:numPr>
            </w:pPr>
            <w:r w:rsidDel="00000000" w:rsidR="00000000" w:rsidRPr="00000000">
              <w:rPr>
                <w:b w:val="1"/>
                <w:rtl w:val="0"/>
              </w:rPr>
              <w:t xml:space="preserve">Modern era recommendations</w:t>
            </w:r>
            <w:r w:rsidDel="00000000" w:rsidR="00000000" w:rsidRPr="00000000">
              <w:rPr>
                <w:rtl w:val="0"/>
              </w:rPr>
              <w:t xml:space="preserve">: Prevent LRR &gt; 5%. </w:t>
            </w:r>
            <w:r w:rsidDel="00000000" w:rsidR="00000000" w:rsidRPr="00000000">
              <w:rPr>
                <w:i w:val="1"/>
                <w:rtl w:val="0"/>
              </w:rPr>
              <w:t xml:space="preserve">Recall: 3% BCM benefit w 10y LRR 5.5% in [</w:t>
            </w:r>
            <w:hyperlink w:anchor="dxztgnjii4qv">
              <w:r w:rsidDel="00000000" w:rsidR="00000000" w:rsidRPr="00000000">
                <w:rPr>
                  <w:i w:val="1"/>
                  <w:rtl w:val="0"/>
                </w:rPr>
                <w:t xml:space="preserve">EORTC 22922</w:t>
              </w:r>
            </w:hyperlink>
            <w:r w:rsidDel="00000000" w:rsidR="00000000" w:rsidRPr="00000000">
              <w:rPr>
                <w:i w:val="1"/>
                <w:rtl w:val="0"/>
              </w:rPr>
              <w:t xml:space="preserve">].</w:t>
            </w:r>
          </w:p>
          <w:p w:rsidR="00000000" w:rsidDel="00000000" w:rsidP="00000000" w:rsidRDefault="00000000" w:rsidRPr="00000000" w14:paraId="0000104B">
            <w:pPr>
              <w:numPr>
                <w:ilvl w:val="1"/>
                <w:numId w:val="82"/>
              </w:numPr>
              <w:ind w:left="1440" w:hanging="360"/>
            </w:pPr>
            <w:r w:rsidDel="00000000" w:rsidR="00000000" w:rsidRPr="00000000">
              <w:rPr>
                <w:b w:val="1"/>
                <w:rtl w:val="0"/>
              </w:rPr>
              <w:t xml:space="preserve">High risk</w:t>
            </w:r>
            <w:r w:rsidDel="00000000" w:rsidR="00000000" w:rsidRPr="00000000">
              <w:rPr>
                <w:rFonts w:ascii="Gungsuh" w:cs="Gungsuh" w:eastAsia="Gungsuh" w:hAnsi="Gungsuh"/>
                <w:rtl w:val="0"/>
              </w:rPr>
              <w:t xml:space="preserve">: Give PMRT if ≥ T3, N2, T3N1.</w:t>
            </w:r>
          </w:p>
          <w:p w:rsidR="00000000" w:rsidDel="00000000" w:rsidP="00000000" w:rsidRDefault="00000000" w:rsidRPr="00000000" w14:paraId="0000104C">
            <w:pPr>
              <w:numPr>
                <w:ilvl w:val="1"/>
                <w:numId w:val="82"/>
              </w:numPr>
              <w:ind w:left="1440" w:hanging="360"/>
            </w:pPr>
            <w:r w:rsidDel="00000000" w:rsidR="00000000" w:rsidRPr="00000000">
              <w:rPr>
                <w:b w:val="1"/>
                <w:rtl w:val="0"/>
              </w:rPr>
              <w:t xml:space="preserve">Intermediate risk</w:t>
            </w:r>
            <w:r w:rsidDel="00000000" w:rsidR="00000000" w:rsidRPr="00000000">
              <w:rPr>
                <w:rtl w:val="0"/>
              </w:rPr>
              <w:t xml:space="preserve">: </w:t>
            </w:r>
          </w:p>
          <w:p w:rsidR="00000000" w:rsidDel="00000000" w:rsidP="00000000" w:rsidRDefault="00000000" w:rsidRPr="00000000" w14:paraId="0000104D">
            <w:pPr>
              <w:numPr>
                <w:ilvl w:val="2"/>
                <w:numId w:val="82"/>
              </w:numPr>
              <w:ind w:left="2160" w:hanging="360"/>
            </w:pPr>
            <w:r w:rsidDel="00000000" w:rsidR="00000000" w:rsidRPr="00000000">
              <w:rPr>
                <w:rtl w:val="0"/>
              </w:rPr>
              <w:t xml:space="preserve">Strongly consider: N1 with limited dissection, SN and NSN positive, ext LVSI, gross ENE.</w:t>
            </w:r>
          </w:p>
          <w:p w:rsidR="00000000" w:rsidDel="00000000" w:rsidP="00000000" w:rsidRDefault="00000000" w:rsidRPr="00000000" w14:paraId="0000104E">
            <w:pPr>
              <w:numPr>
                <w:ilvl w:val="2"/>
                <w:numId w:val="82"/>
              </w:numPr>
              <w:ind w:left="2160" w:hanging="360"/>
            </w:pPr>
            <w:r w:rsidDel="00000000" w:rsidR="00000000" w:rsidRPr="00000000">
              <w:rPr>
                <w:rtl w:val="0"/>
              </w:rPr>
              <w:t xml:space="preserve">Consider: "High risk" pN0 (TN, inner/central location), close/SM+, multicentric dz, v young age.</w:t>
            </w:r>
          </w:p>
          <w:p w:rsidR="00000000" w:rsidDel="00000000" w:rsidP="00000000" w:rsidRDefault="00000000" w:rsidRPr="00000000" w14:paraId="0000104F">
            <w:pPr>
              <w:numPr>
                <w:ilvl w:val="1"/>
                <w:numId w:val="82"/>
              </w:numPr>
              <w:ind w:left="1440" w:hanging="360"/>
            </w:pPr>
            <w:r w:rsidDel="00000000" w:rsidR="00000000" w:rsidRPr="00000000">
              <w:rPr>
                <w:b w:val="1"/>
                <w:rtl w:val="0"/>
              </w:rPr>
              <w:t xml:space="preserve">Low risk</w:t>
            </w:r>
            <w:r w:rsidDel="00000000" w:rsidR="00000000" w:rsidRPr="00000000">
              <w:rPr>
                <w:rtl w:val="0"/>
              </w:rPr>
              <w:t xml:space="preserve">: No PMRT for most T1-2, most N0, SM-.</w:t>
            </w:r>
          </w:p>
          <w:p w:rsidR="00000000" w:rsidDel="00000000" w:rsidP="00000000" w:rsidRDefault="00000000" w:rsidRPr="00000000" w14:paraId="00001050">
            <w:pPr>
              <w:numPr>
                <w:ilvl w:val="1"/>
                <w:numId w:val="82"/>
              </w:numPr>
              <w:ind w:left="1440" w:hanging="360"/>
            </w:pPr>
            <w:r w:rsidDel="00000000" w:rsidR="00000000" w:rsidRPr="00000000">
              <w:rPr>
                <w:rtl w:val="0"/>
              </w:rPr>
              <w:t xml:space="preserve">Chest wall RT alone may be considered for T1-3N0 who are being treated for SM+ only.</w:t>
            </w:r>
          </w:p>
          <w:p w:rsidR="00000000" w:rsidDel="00000000" w:rsidP="00000000" w:rsidRDefault="00000000" w:rsidRPr="00000000" w14:paraId="00001051">
            <w:pPr>
              <w:numPr>
                <w:ilvl w:val="0"/>
                <w:numId w:val="82"/>
              </w:numPr>
            </w:pPr>
            <w:r w:rsidDel="00000000" w:rsidR="00000000" w:rsidRPr="00000000">
              <w:rPr>
                <w:rtl w:val="0"/>
              </w:rPr>
              <w:t xml:space="preserve">46-50 Gy in 23-25 fx to CW w boost to scar at 2 Gy/fx to a total dose of ~60 Gy.</w:t>
            </w:r>
          </w:p>
          <w:p w:rsidR="00000000" w:rsidDel="00000000" w:rsidP="00000000" w:rsidRDefault="00000000" w:rsidRPr="00000000" w14:paraId="00001052">
            <w:pPr>
              <w:numPr>
                <w:ilvl w:val="1"/>
                <w:numId w:val="82"/>
              </w:numPr>
              <w:ind w:left="1440" w:hanging="360"/>
            </w:pPr>
            <w:r w:rsidDel="00000000" w:rsidR="00000000" w:rsidRPr="00000000">
              <w:rPr>
                <w:rFonts w:ascii="Gungsuh" w:cs="Gungsuh" w:eastAsia="Gungsuh" w:hAnsi="Gungsuh"/>
                <w:rtl w:val="0"/>
              </w:rPr>
              <w:t xml:space="preserve">Per NSABP-51: CW boost only permissible w close (≤ 2mm) surgical margins. Boost to 12-14 Gy.</w:t>
            </w:r>
          </w:p>
          <w:p w:rsidR="00000000" w:rsidDel="00000000" w:rsidP="00000000" w:rsidRDefault="00000000" w:rsidRPr="00000000" w14:paraId="00001053">
            <w:pPr>
              <w:numPr>
                <w:ilvl w:val="1"/>
                <w:numId w:val="82"/>
              </w:numPr>
              <w:ind w:left="1440" w:hanging="360"/>
            </w:pPr>
            <w:r w:rsidDel="00000000" w:rsidR="00000000" w:rsidRPr="00000000">
              <w:rPr>
                <w:rtl w:val="0"/>
              </w:rPr>
              <w:t xml:space="preserve">Weak evidence that LR are near scar. In the modern era, scar does not correspond to tumor bed/margin. </w:t>
            </w:r>
          </w:p>
          <w:p w:rsidR="00000000" w:rsidDel="00000000" w:rsidP="00000000" w:rsidRDefault="00000000" w:rsidRPr="00000000" w14:paraId="00001054">
            <w:pPr>
              <w:numPr>
                <w:ilvl w:val="0"/>
                <w:numId w:val="82"/>
              </w:numPr>
            </w:pPr>
            <w:r w:rsidDel="00000000" w:rsidR="00000000" w:rsidRPr="00000000">
              <w:rPr>
                <w:rtl w:val="0"/>
              </w:rPr>
              <w:t xml:space="preserve">Use 0.5 cm bolus for first 13 fx or to clinical response. TLD under bolus for the first 3 days.</w:t>
            </w:r>
          </w:p>
          <w:p w:rsidR="00000000" w:rsidDel="00000000" w:rsidP="00000000" w:rsidRDefault="00000000" w:rsidRPr="00000000" w14:paraId="00001055">
            <w:pPr>
              <w:numPr>
                <w:ilvl w:val="0"/>
                <w:numId w:val="82"/>
              </w:numPr>
            </w:pPr>
            <w:r w:rsidDel="00000000" w:rsidR="00000000" w:rsidRPr="00000000">
              <w:rPr>
                <w:rtl w:val="0"/>
              </w:rPr>
              <w:t xml:space="preserve">If reconstruction is present, use 1.8 Gy fractions.</w:t>
            </w:r>
            <w:r w:rsidDel="00000000" w:rsidR="00000000" w:rsidRPr="00000000">
              <w:rPr>
                <w:rtl w:val="0"/>
              </w:rPr>
            </w:r>
          </w:p>
        </w:tc>
      </w:tr>
    </w:tbl>
    <w:p w:rsidR="00000000" w:rsidDel="00000000" w:rsidP="00000000" w:rsidRDefault="00000000" w:rsidRPr="00000000" w14:paraId="00001056">
      <w:pPr>
        <w:pStyle w:val="Heading2"/>
        <w:rPr/>
      </w:pPr>
      <w:bookmarkStart w:colFirst="0" w:colLast="0" w:name="_rqd6nsiklwrk" w:id="270"/>
      <w:bookmarkEnd w:id="270"/>
      <w:r w:rsidDel="00000000" w:rsidR="00000000" w:rsidRPr="00000000">
        <w:rPr>
          <w:rtl w:val="0"/>
        </w:rPr>
      </w:r>
    </w:p>
    <w:p w:rsidR="00000000" w:rsidDel="00000000" w:rsidP="00000000" w:rsidRDefault="00000000" w:rsidRPr="00000000" w14:paraId="00001057">
      <w:pPr>
        <w:pStyle w:val="Heading2"/>
        <w:rPr/>
      </w:pPr>
      <w:bookmarkStart w:colFirst="0" w:colLast="0" w:name="_uiepr7wbpcqr" w:id="271"/>
      <w:bookmarkEnd w:id="271"/>
      <w:hyperlink w:anchor="_q1j7gkssc675">
        <w:r w:rsidDel="00000000" w:rsidR="00000000" w:rsidRPr="00000000">
          <w:rPr>
            <w:rtl w:val="0"/>
          </w:rPr>
          <w:t xml:space="preserve">Post-Mastectomy RT (PMRT)</w:t>
        </w:r>
      </w:hyperlink>
      <w:r w:rsidDel="00000000" w:rsidR="00000000" w:rsidRPr="00000000">
        <w:rPr>
          <w:rtl w:val="0"/>
        </w:rPr>
      </w:r>
    </w:p>
    <w:p w:rsidR="00000000" w:rsidDel="00000000" w:rsidP="00000000" w:rsidRDefault="00000000" w:rsidRPr="00000000" w14:paraId="00001058">
      <w:pPr>
        <w:ind w:left="0" w:firstLine="0"/>
        <w:rPr/>
      </w:pPr>
      <w:r w:rsidDel="00000000" w:rsidR="00000000" w:rsidRPr="00000000">
        <w:rPr>
          <w:rtl w:val="0"/>
        </w:rPr>
        <w:t xml:space="preserve">See the Summary Box above and the [</w:t>
      </w:r>
      <w:hyperlink w:anchor="_h3zdqlymf9yk">
        <w:r w:rsidDel="00000000" w:rsidR="00000000" w:rsidRPr="00000000">
          <w:rPr>
            <w:rtl w:val="0"/>
          </w:rPr>
          <w:t xml:space="preserve">PMRT</w:t>
        </w:r>
      </w:hyperlink>
      <w:r w:rsidDel="00000000" w:rsidR="00000000" w:rsidRPr="00000000">
        <w:rPr>
          <w:rtl w:val="0"/>
        </w:rPr>
        <w:t xml:space="preserve">] section for more.</w:t>
      </w:r>
    </w:p>
    <w:p w:rsidR="00000000" w:rsidDel="00000000" w:rsidP="00000000" w:rsidRDefault="00000000" w:rsidRPr="00000000" w14:paraId="00001059">
      <w:pPr>
        <w:ind w:left="0" w:right="60" w:firstLine="0"/>
        <w:rPr/>
      </w:pPr>
      <w:r w:rsidDel="00000000" w:rsidR="00000000" w:rsidRPr="00000000">
        <w:rPr>
          <w:rtl w:val="0"/>
        </w:rPr>
        <w:t xml:space="preserve">Atlases: [</w:t>
      </w:r>
      <w:hyperlink r:id="rId1019">
        <w:r w:rsidDel="00000000" w:rsidR="00000000" w:rsidRPr="00000000">
          <w:rPr>
            <w:rtl w:val="0"/>
          </w:rPr>
          <w:t xml:space="preserve">RTOG Breast Cancer Atlas</w:t>
        </w:r>
      </w:hyperlink>
      <w:r w:rsidDel="00000000" w:rsidR="00000000" w:rsidRPr="00000000">
        <w:rPr>
          <w:rtl w:val="0"/>
        </w:rPr>
        <w:t xml:space="preserve">]</w:t>
      </w:r>
    </w:p>
    <w:p w:rsidR="00000000" w:rsidDel="00000000" w:rsidP="00000000" w:rsidRDefault="00000000" w:rsidRPr="00000000" w14:paraId="0000105A">
      <w:pPr>
        <w:ind w:left="0" w:firstLine="0"/>
        <w:rPr/>
      </w:pPr>
      <w:r w:rsidDel="00000000" w:rsidR="00000000" w:rsidRPr="00000000">
        <w:rPr>
          <w:rtl w:val="0"/>
        </w:rPr>
        <w:t xml:space="preserve">Volumes below per NSABP B-51 / RTOG 1304 [</w:t>
      </w:r>
      <w:hyperlink r:id="rId1020">
        <w:r w:rsidDel="00000000" w:rsidR="00000000" w:rsidRPr="00000000">
          <w:rPr>
            <w:rtl w:val="0"/>
          </w:rPr>
          <w:t xml:space="preserve">Constraints (table 3)</w:t>
        </w:r>
      </w:hyperlink>
      <w:r w:rsidDel="00000000" w:rsidR="00000000" w:rsidRPr="00000000">
        <w:rPr>
          <w:rFonts w:ascii="Cardo" w:cs="Cardo" w:eastAsia="Cardo" w:hAnsi="Cardo"/>
          <w:rtl w:val="0"/>
        </w:rPr>
        <w:t xml:space="preserve">]: cT1-3N1 NAC→ SLN ypN0 ± CW/RNI. </w:t>
      </w:r>
      <w:hyperlink w:anchor="tc7hrjgeh2zs">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B">
      <w:pPr>
        <w:ind w:left="0" w:firstLine="0"/>
        <w:rPr>
          <w:vertAlign w:val="superscript"/>
        </w:rPr>
      </w:pPr>
      <w:r w:rsidDel="00000000" w:rsidR="00000000" w:rsidRPr="00000000">
        <w:rPr>
          <w:rtl w:val="0"/>
        </w:rPr>
        <w:t xml:space="preserve">There is discrepancy in the posterior border of the Chest wall CTV in PMRT [</w:t>
      </w:r>
      <w:hyperlink r:id="rId1021">
        <w:r w:rsidDel="00000000" w:rsidR="00000000" w:rsidRPr="00000000">
          <w:rPr>
            <w:rtl w:val="0"/>
          </w:rPr>
          <w:t xml:space="preserve">Vargo and Beriwal IJROBP '15</w:t>
        </w:r>
      </w:hyperlink>
      <w:r w:rsidDel="00000000" w:rsidR="00000000" w:rsidRPr="00000000">
        <w:rPr>
          <w:rtl w:val="0"/>
        </w:rPr>
        <w:t xml:space="preserve">] </w:t>
      </w:r>
      <w:hyperlink w:anchor="djruzn5gxchz">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C">
      <w:pPr>
        <w:ind w:left="0" w:right="60" w:firstLine="0"/>
        <w:rPr/>
      </w:pPr>
      <w:r w:rsidDel="00000000" w:rsidR="00000000" w:rsidRPr="00000000">
        <w:rPr>
          <w:rtl w:val="0"/>
        </w:rPr>
        <w:t xml:space="preserve">eContour [</w:t>
      </w:r>
      <w:hyperlink r:id="rId1022">
        <w:r w:rsidDel="00000000" w:rsidR="00000000" w:rsidRPr="00000000">
          <w:rPr>
            <w:rtl w:val="0"/>
          </w:rPr>
          <w:t xml:space="preserve">regional nodal irradiation</w:t>
        </w:r>
      </w:hyperlink>
      <w:r w:rsidDel="00000000" w:rsidR="00000000" w:rsidRPr="00000000">
        <w:rPr>
          <w:rtl w:val="0"/>
        </w:rPr>
        <w:t xml:space="preserve">], </w:t>
      </w:r>
      <w:r w:rsidDel="00000000" w:rsidR="00000000" w:rsidRPr="00000000">
        <w:rPr>
          <w:rtl w:val="0"/>
        </w:rPr>
        <w:t xml:space="preserve">[</w:t>
      </w:r>
      <w:hyperlink r:id="rId1023">
        <w:r w:rsidDel="00000000" w:rsidR="00000000" w:rsidRPr="00000000">
          <w:rPr>
            <w:rtl w:val="0"/>
          </w:rPr>
          <w:t xml:space="preserve">AVARO RNI and Brachial Plexus</w:t>
        </w:r>
      </w:hyperlink>
      <w:r w:rsidDel="00000000" w:rsidR="00000000" w:rsidRPr="00000000">
        <w:rPr>
          <w:rtl w:val="0"/>
        </w:rPr>
        <w:t xml:space="preserve">], </w:t>
      </w:r>
      <w:r w:rsidDel="00000000" w:rsidR="00000000" w:rsidRPr="00000000">
        <w:rPr>
          <w:rtl w:val="0"/>
        </w:rPr>
        <w:t xml:space="preserve">[</w:t>
      </w:r>
      <w:hyperlink r:id="rId1024">
        <w:r w:rsidDel="00000000" w:rsidR="00000000" w:rsidRPr="00000000">
          <w:rPr>
            <w:rtl w:val="0"/>
          </w:rPr>
          <w:t xml:space="preserve">PMRT</w:t>
        </w:r>
      </w:hyperlink>
      <w:r w:rsidDel="00000000" w:rsidR="00000000" w:rsidRPr="00000000">
        <w:rPr>
          <w:rtl w:val="0"/>
        </w:rPr>
        <w:t xml:space="preserve">], [</w:t>
      </w:r>
      <w:hyperlink r:id="rId1025">
        <w:r w:rsidDel="00000000" w:rsidR="00000000" w:rsidRPr="00000000">
          <w:rPr>
            <w:rtl w:val="0"/>
          </w:rPr>
          <w:t xml:space="preserve">RT CHARM</w:t>
        </w:r>
      </w:hyperlink>
      <w:r w:rsidDel="00000000" w:rsidR="00000000" w:rsidRPr="00000000">
        <w:rPr>
          <w:rtl w:val="0"/>
        </w:rPr>
        <w:t xml:space="preserve">], [</w:t>
      </w:r>
      <w:hyperlink r:id="rId1026">
        <w:r w:rsidDel="00000000" w:rsidR="00000000" w:rsidRPr="00000000">
          <w:rPr>
            <w:rtl w:val="0"/>
          </w:rPr>
          <w:t xml:space="preserve">heart avoidance]</w:t>
        </w:r>
      </w:hyperlink>
      <w:r w:rsidDel="00000000" w:rsidR="00000000" w:rsidRPr="00000000">
        <w:rPr>
          <w:rtl w:val="0"/>
        </w:rPr>
        <w:t xml:space="preserve">.</w:t>
      </w:r>
    </w:p>
    <w:p w:rsidR="00000000" w:rsidDel="00000000" w:rsidP="00000000" w:rsidRDefault="00000000" w:rsidRPr="00000000" w14:paraId="0000105D">
      <w:pPr>
        <w:ind w:left="0" w:firstLine="0"/>
        <w:rPr>
          <w:vertAlign w:val="superscript"/>
        </w:rPr>
      </w:pPr>
      <w:r w:rsidDel="00000000" w:rsidR="00000000" w:rsidRPr="00000000">
        <w:rPr>
          <w:rtl w:val="0"/>
        </w:rPr>
        <w:t xml:space="preserve">ESTRO ACROP Consensus Guidelines for Post-implant Breast Contours [</w:t>
      </w:r>
      <w:hyperlink r:id="rId1027">
        <w:r w:rsidDel="00000000" w:rsidR="00000000" w:rsidRPr="00000000">
          <w:rPr>
            <w:rtl w:val="0"/>
          </w:rPr>
          <w:t xml:space="preserve">Kaidar-Person RTO '19</w:t>
        </w:r>
      </w:hyperlink>
      <w:r w:rsidDel="00000000" w:rsidR="00000000" w:rsidRPr="00000000">
        <w:rPr>
          <w:rtl w:val="0"/>
        </w:rPr>
        <w:t xml:space="preserve">] </w:t>
      </w:r>
      <w:hyperlink w:anchor="vnm1mys68w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E">
      <w:pPr>
        <w:ind w:left="0" w:firstLine="0"/>
        <w:rPr>
          <w:vertAlign w:val="superscript"/>
        </w:rPr>
      </w:pPr>
      <w:r w:rsidDel="00000000" w:rsidR="00000000" w:rsidRPr="00000000">
        <w:rPr>
          <w:rtl w:val="0"/>
        </w:rPr>
        <w:t xml:space="preserve">ASTRO/ASCO/SSO Guidelines for PMRT [</w:t>
      </w:r>
      <w:hyperlink r:id="rId1028">
        <w:r w:rsidDel="00000000" w:rsidR="00000000" w:rsidRPr="00000000">
          <w:rPr>
            <w:rtl w:val="0"/>
          </w:rPr>
          <w:t xml:space="preserve">Recht JCO '16</w:t>
        </w:r>
      </w:hyperlink>
      <w:hyperlink r:id="rId1029">
        <w:r w:rsidDel="00000000" w:rsidR="00000000" w:rsidRPr="00000000">
          <w:rPr>
            <w:rtl w:val="0"/>
          </w:rPr>
          <w:t xml:space="preserve">]</w:t>
        </w:r>
      </w:hyperlink>
      <w:r w:rsidDel="00000000" w:rsidR="00000000" w:rsidRPr="00000000">
        <w:rPr>
          <w:rtl w:val="0"/>
        </w:rPr>
        <w:t xml:space="preserve"> </w:t>
      </w:r>
      <w:hyperlink w:anchor="_h3zdqlymf9y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F">
      <w:pPr>
        <w:numPr>
          <w:ilvl w:val="0"/>
          <w:numId w:val="82"/>
        </w:numPr>
      </w:pPr>
      <w:r w:rsidDel="00000000" w:rsidR="00000000" w:rsidRPr="00000000">
        <w:rPr>
          <w:rtl w:val="0"/>
        </w:rPr>
        <w:t xml:space="preserve">46-50 Gy in 23-25 fx to CW w boost to scar at 2 Gy/fx to a total dose of ~60 Gy.</w:t>
      </w:r>
    </w:p>
    <w:p w:rsidR="00000000" w:rsidDel="00000000" w:rsidP="00000000" w:rsidRDefault="00000000" w:rsidRPr="00000000" w14:paraId="00001060">
      <w:pPr>
        <w:numPr>
          <w:ilvl w:val="1"/>
          <w:numId w:val="82"/>
        </w:numPr>
        <w:ind w:left="1440" w:hanging="360"/>
      </w:pPr>
      <w:r w:rsidDel="00000000" w:rsidR="00000000" w:rsidRPr="00000000">
        <w:rPr>
          <w:rFonts w:ascii="Gungsuh" w:cs="Gungsuh" w:eastAsia="Gungsuh" w:hAnsi="Gungsuh"/>
          <w:rtl w:val="0"/>
        </w:rPr>
        <w:t xml:space="preserve">Per [NSABP B-51]: CW boost only permissible w close (≤ 2mm) surgical margins. Boost to 12-14 Gy.</w:t>
      </w:r>
    </w:p>
    <w:p w:rsidR="00000000" w:rsidDel="00000000" w:rsidP="00000000" w:rsidRDefault="00000000" w:rsidRPr="00000000" w14:paraId="00001061">
      <w:pPr>
        <w:numPr>
          <w:ilvl w:val="1"/>
          <w:numId w:val="82"/>
        </w:numPr>
        <w:ind w:left="1440" w:hanging="360"/>
      </w:pPr>
      <w:r w:rsidDel="00000000" w:rsidR="00000000" w:rsidRPr="00000000">
        <w:rPr>
          <w:rtl w:val="0"/>
        </w:rPr>
        <w:t xml:space="preserve">Weak evidence that LR are near scar. In the modern era, scar does not correspond to tumor bed/margin. </w:t>
      </w:r>
    </w:p>
    <w:p w:rsidR="00000000" w:rsidDel="00000000" w:rsidP="00000000" w:rsidRDefault="00000000" w:rsidRPr="00000000" w14:paraId="00001062">
      <w:pPr>
        <w:numPr>
          <w:ilvl w:val="0"/>
          <w:numId w:val="82"/>
        </w:numPr>
      </w:pPr>
      <w:r w:rsidDel="00000000" w:rsidR="00000000" w:rsidRPr="00000000">
        <w:rPr>
          <w:rtl w:val="0"/>
        </w:rPr>
        <w:t xml:space="preserve">Use 0.5 cm bolus for first 13 fx or to clinical response. TLD under bolus for the first 3 days.</w:t>
      </w:r>
    </w:p>
    <w:p w:rsidR="00000000" w:rsidDel="00000000" w:rsidP="00000000" w:rsidRDefault="00000000" w:rsidRPr="00000000" w14:paraId="00001063">
      <w:pPr>
        <w:numPr>
          <w:ilvl w:val="0"/>
          <w:numId w:val="82"/>
        </w:numPr>
      </w:pPr>
      <w:r w:rsidDel="00000000" w:rsidR="00000000" w:rsidRPr="00000000">
        <w:rPr>
          <w:rtl w:val="0"/>
        </w:rPr>
        <w:t xml:space="preserve">If reconstruction is present, use 1.8 Gy fractions.</w:t>
      </w:r>
      <w:r w:rsidDel="00000000" w:rsidR="00000000" w:rsidRPr="00000000">
        <w:rPr>
          <w:rtl w:val="0"/>
        </w:rPr>
      </w:r>
    </w:p>
    <w:p w:rsidR="00000000" w:rsidDel="00000000" w:rsidP="00000000" w:rsidRDefault="00000000" w:rsidRPr="00000000" w14:paraId="00001064">
      <w:pPr>
        <w:numPr>
          <w:ilvl w:val="0"/>
          <w:numId w:val="82"/>
        </w:numPr>
        <w:rPr>
          <w:b w:val="1"/>
        </w:rPr>
      </w:pPr>
      <w:r w:rsidDel="00000000" w:rsidR="00000000" w:rsidRPr="00000000">
        <w:rPr>
          <w:b w:val="1"/>
          <w:rtl w:val="0"/>
        </w:rPr>
        <w:t xml:space="preserve">Chest wall block edge</w:t>
      </w:r>
    </w:p>
    <w:p w:rsidR="00000000" w:rsidDel="00000000" w:rsidP="00000000" w:rsidRDefault="00000000" w:rsidRPr="00000000" w14:paraId="00001065">
      <w:pPr>
        <w:numPr>
          <w:ilvl w:val="1"/>
          <w:numId w:val="82"/>
        </w:numPr>
        <w:ind w:left="1440" w:hanging="360"/>
      </w:pPr>
      <w:r w:rsidDel="00000000" w:rsidR="00000000" w:rsidRPr="00000000">
        <w:rPr>
          <w:rtl w:val="0"/>
        </w:rPr>
        <w:t xml:space="preserve">Sup: Caudal border of clavicular head (i.e. match line with RNI).</w:t>
      </w:r>
    </w:p>
    <w:p w:rsidR="00000000" w:rsidDel="00000000" w:rsidP="00000000" w:rsidRDefault="00000000" w:rsidRPr="00000000" w14:paraId="00001066">
      <w:pPr>
        <w:numPr>
          <w:ilvl w:val="1"/>
          <w:numId w:val="82"/>
        </w:numPr>
        <w:ind w:left="1440" w:hanging="360"/>
      </w:pPr>
      <w:r w:rsidDel="00000000" w:rsidR="00000000" w:rsidRPr="00000000">
        <w:rPr>
          <w:rtl w:val="0"/>
        </w:rPr>
        <w:t xml:space="preserve">Inf: 1 cm below no more breast tissue on contralateral breast.</w:t>
      </w:r>
    </w:p>
    <w:p w:rsidR="00000000" w:rsidDel="00000000" w:rsidP="00000000" w:rsidRDefault="00000000" w:rsidRPr="00000000" w14:paraId="00001067">
      <w:pPr>
        <w:numPr>
          <w:ilvl w:val="1"/>
          <w:numId w:val="82"/>
        </w:numPr>
        <w:ind w:left="1440" w:hanging="360"/>
      </w:pPr>
      <w:r w:rsidDel="00000000" w:rsidR="00000000" w:rsidRPr="00000000">
        <w:rPr>
          <w:rtl w:val="0"/>
        </w:rPr>
        <w:t xml:space="preserve">Post: rib-pleural interface, or subtract lung.</w:t>
      </w:r>
    </w:p>
    <w:p w:rsidR="00000000" w:rsidDel="00000000" w:rsidP="00000000" w:rsidRDefault="00000000" w:rsidRPr="00000000" w14:paraId="00001068">
      <w:pPr>
        <w:numPr>
          <w:ilvl w:val="1"/>
          <w:numId w:val="82"/>
        </w:numPr>
        <w:ind w:left="1440" w:hanging="360"/>
      </w:pPr>
      <w:r w:rsidDel="00000000" w:rsidR="00000000" w:rsidRPr="00000000">
        <w:rPr>
          <w:rtl w:val="0"/>
        </w:rPr>
        <w:t xml:space="preserve">Lat: mid-axillary line (excludes lat dorsi).</w:t>
      </w:r>
    </w:p>
    <w:p w:rsidR="00000000" w:rsidDel="00000000" w:rsidP="00000000" w:rsidRDefault="00000000" w:rsidRPr="00000000" w14:paraId="00001069">
      <w:pPr>
        <w:numPr>
          <w:ilvl w:val="1"/>
          <w:numId w:val="82"/>
        </w:numPr>
        <w:ind w:left="1440" w:hanging="360"/>
      </w:pPr>
      <w:r w:rsidDel="00000000" w:rsidR="00000000" w:rsidRPr="00000000">
        <w:rPr>
          <w:rtl w:val="0"/>
        </w:rPr>
        <w:t xml:space="preserve">Medial: sternal-rib junction.</w:t>
      </w:r>
      <w:r w:rsidDel="00000000" w:rsidR="00000000" w:rsidRPr="00000000">
        <w:rPr>
          <w:rtl w:val="0"/>
        </w:rPr>
      </w:r>
    </w:p>
    <w:p w:rsidR="00000000" w:rsidDel="00000000" w:rsidP="00000000" w:rsidRDefault="00000000" w:rsidRPr="00000000" w14:paraId="0000106A">
      <w:pPr>
        <w:numPr>
          <w:ilvl w:val="0"/>
          <w:numId w:val="82"/>
        </w:numPr>
        <w:rPr>
          <w:b w:val="1"/>
        </w:rPr>
      </w:pPr>
      <w:r w:rsidDel="00000000" w:rsidR="00000000" w:rsidRPr="00000000">
        <w:rPr>
          <w:b w:val="1"/>
          <w:rtl w:val="0"/>
        </w:rPr>
        <w:t xml:space="preserve">Mastectomy Scar </w:t>
      </w:r>
    </w:p>
    <w:p w:rsidR="00000000" w:rsidDel="00000000" w:rsidP="00000000" w:rsidRDefault="00000000" w:rsidRPr="00000000" w14:paraId="0000106B">
      <w:pPr>
        <w:ind w:firstLine="720"/>
        <w:rPr>
          <w:b w:val="1"/>
        </w:rPr>
      </w:pPr>
      <w:r w:rsidDel="00000000" w:rsidR="00000000" w:rsidRPr="00000000">
        <w:rPr>
          <w:rtl w:val="0"/>
        </w:rPr>
        <w:t xml:space="preserve">The PTV, not PTVe, is the structure used for beam aperture generation.</w:t>
      </w:r>
      <w:r w:rsidDel="00000000" w:rsidR="00000000" w:rsidRPr="00000000">
        <w:rPr>
          <w:rtl w:val="0"/>
        </w:rPr>
      </w:r>
    </w:p>
    <w:p w:rsidR="00000000" w:rsidDel="00000000" w:rsidP="00000000" w:rsidRDefault="00000000" w:rsidRPr="00000000" w14:paraId="0000106C">
      <w:pPr>
        <w:numPr>
          <w:ilvl w:val="1"/>
          <w:numId w:val="82"/>
        </w:numPr>
        <w:ind w:left="1440" w:hanging="360"/>
      </w:pPr>
      <w:r w:rsidDel="00000000" w:rsidR="00000000" w:rsidRPr="00000000">
        <w:rPr>
          <w:b w:val="1"/>
          <w:rtl w:val="0"/>
        </w:rPr>
        <w:t xml:space="preserve">CTV</w:t>
      </w:r>
      <w:r w:rsidDel="00000000" w:rsidR="00000000" w:rsidRPr="00000000">
        <w:rPr>
          <w:rtl w:val="0"/>
        </w:rPr>
        <w:t xml:space="preserve">: Scar +</w:t>
      </w:r>
      <w:r w:rsidDel="00000000" w:rsidR="00000000" w:rsidRPr="00000000">
        <w:rPr>
          <w:b w:val="1"/>
          <w:rtl w:val="0"/>
        </w:rPr>
        <w:t xml:space="preserve"> 1 cm</w:t>
      </w:r>
      <w:r w:rsidDel="00000000" w:rsidR="00000000" w:rsidRPr="00000000">
        <w:rPr>
          <w:rtl w:val="0"/>
        </w:rPr>
        <w:t xml:space="preserve">. </w:t>
      </w:r>
      <w:r w:rsidDel="00000000" w:rsidR="00000000" w:rsidRPr="00000000">
        <w:rPr>
          <w:u w:val="single"/>
          <w:rtl w:val="0"/>
        </w:rPr>
        <w:t xml:space="preserve">Flush</w:t>
      </w:r>
      <w:r w:rsidDel="00000000" w:rsidR="00000000" w:rsidRPr="00000000">
        <w:rPr>
          <w:rtl w:val="0"/>
        </w:rPr>
        <w:t xml:space="preserve"> </w:t>
      </w:r>
      <w:r w:rsidDel="00000000" w:rsidR="00000000" w:rsidRPr="00000000">
        <w:rPr>
          <w:rtl w:val="0"/>
        </w:rPr>
        <w:t xml:space="preserve">to skin. Limit posteriorly to anterior surface of ribs. Should not cross midline.</w:t>
      </w:r>
    </w:p>
    <w:p w:rsidR="00000000" w:rsidDel="00000000" w:rsidP="00000000" w:rsidRDefault="00000000" w:rsidRPr="00000000" w14:paraId="0000106D">
      <w:pPr>
        <w:numPr>
          <w:ilvl w:val="1"/>
          <w:numId w:val="82"/>
        </w:numPr>
        <w:ind w:left="1440" w:hanging="360"/>
      </w:pPr>
      <w:r w:rsidDel="00000000" w:rsidR="00000000" w:rsidRPr="00000000">
        <w:rPr>
          <w:b w:val="1"/>
          <w:rtl w:val="0"/>
        </w:rPr>
        <w:t xml:space="preserve">PTV</w:t>
      </w:r>
      <w:r w:rsidDel="00000000" w:rsidR="00000000" w:rsidRPr="00000000">
        <w:rPr>
          <w:rtl w:val="0"/>
        </w:rPr>
        <w:t xml:space="preserve">: CTV +</w:t>
      </w:r>
      <w:r w:rsidDel="00000000" w:rsidR="00000000" w:rsidRPr="00000000">
        <w:rPr>
          <w:b w:val="1"/>
          <w:rtl w:val="0"/>
        </w:rPr>
        <w:t xml:space="preserve"> 7 mm</w:t>
      </w:r>
      <w:r w:rsidDel="00000000" w:rsidR="00000000" w:rsidRPr="00000000">
        <w:rPr>
          <w:rtl w:val="0"/>
        </w:rPr>
        <w:t xml:space="preserve">. Exclude the heart.</w:t>
      </w:r>
    </w:p>
    <w:p w:rsidR="00000000" w:rsidDel="00000000" w:rsidP="00000000" w:rsidRDefault="00000000" w:rsidRPr="00000000" w14:paraId="0000106E">
      <w:pPr>
        <w:numPr>
          <w:ilvl w:val="1"/>
          <w:numId w:val="82"/>
        </w:numPr>
        <w:ind w:left="1440" w:hanging="360"/>
      </w:pPr>
      <w:r w:rsidDel="00000000" w:rsidR="00000000" w:rsidRPr="00000000">
        <w:rPr>
          <w:b w:val="1"/>
          <w:rtl w:val="0"/>
        </w:rPr>
        <w:t xml:space="preserve">PTVe</w:t>
      </w:r>
      <w:r w:rsidDel="00000000" w:rsidR="00000000" w:rsidRPr="00000000">
        <w:rPr>
          <w:rtl w:val="0"/>
        </w:rPr>
        <w:t xml:space="preserve">: CTV +</w:t>
      </w:r>
      <w:r w:rsidDel="00000000" w:rsidR="00000000" w:rsidRPr="00000000">
        <w:rPr>
          <w:b w:val="1"/>
          <w:rtl w:val="0"/>
        </w:rPr>
        <w:t xml:space="preserve"> 7 mm</w:t>
      </w:r>
      <w:r w:rsidDel="00000000" w:rsidR="00000000" w:rsidRPr="00000000">
        <w:rPr>
          <w:rtl w:val="0"/>
        </w:rPr>
        <w:t xml:space="preserve">. Skin - </w:t>
      </w:r>
      <w:r w:rsidDel="00000000" w:rsidR="00000000" w:rsidRPr="00000000">
        <w:rPr>
          <w:u w:val="single"/>
          <w:rtl w:val="0"/>
        </w:rPr>
        <w:t xml:space="preserve">3 mm</w:t>
      </w:r>
      <w:r w:rsidDel="00000000" w:rsidR="00000000" w:rsidRPr="00000000">
        <w:rPr>
          <w:rtl w:val="0"/>
        </w:rPr>
        <w:t xml:space="preserve">. Limit posteriorly to exclude lung and heart. Should not cross midline.</w:t>
      </w:r>
    </w:p>
    <w:p w:rsidR="00000000" w:rsidDel="00000000" w:rsidP="00000000" w:rsidRDefault="00000000" w:rsidRPr="00000000" w14:paraId="0000106F">
      <w:pPr>
        <w:numPr>
          <w:ilvl w:val="0"/>
          <w:numId w:val="82"/>
        </w:numPr>
        <w:spacing w:line="240" w:lineRule="auto"/>
        <w:rPr>
          <w:b w:val="1"/>
        </w:rPr>
      </w:pPr>
      <w:r w:rsidDel="00000000" w:rsidR="00000000" w:rsidRPr="00000000">
        <w:rPr>
          <w:b w:val="1"/>
          <w:rtl w:val="0"/>
        </w:rPr>
        <w:t xml:space="preserve">Chest wall </w:t>
      </w:r>
    </w:p>
    <w:p w:rsidR="00000000" w:rsidDel="00000000" w:rsidP="00000000" w:rsidRDefault="00000000" w:rsidRPr="00000000" w14:paraId="00001070">
      <w:pPr>
        <w:ind w:firstLine="720"/>
        <w:rPr>
          <w:b w:val="1"/>
        </w:rPr>
      </w:pPr>
      <w:r w:rsidDel="00000000" w:rsidR="00000000" w:rsidRPr="00000000">
        <w:rPr>
          <w:rtl w:val="0"/>
        </w:rPr>
        <w:t xml:space="preserve">The PTV, not PTVe, is the structure used for beam aperture generation.</w:t>
      </w:r>
      <w:r w:rsidDel="00000000" w:rsidR="00000000" w:rsidRPr="00000000">
        <w:rPr>
          <w:rtl w:val="0"/>
        </w:rPr>
      </w:r>
    </w:p>
    <w:p w:rsidR="00000000" w:rsidDel="00000000" w:rsidP="00000000" w:rsidRDefault="00000000" w:rsidRPr="00000000" w14:paraId="00001071">
      <w:pPr>
        <w:numPr>
          <w:ilvl w:val="1"/>
          <w:numId w:val="82"/>
        </w:numPr>
        <w:spacing w:line="240" w:lineRule="auto"/>
        <w:ind w:left="1440" w:hanging="360"/>
      </w:pPr>
      <w:r w:rsidDel="00000000" w:rsidR="00000000" w:rsidRPr="00000000">
        <w:rPr>
          <w:b w:val="1"/>
          <w:rtl w:val="0"/>
        </w:rPr>
        <w:t xml:space="preserve">CTV</w:t>
      </w:r>
      <w:r w:rsidDel="00000000" w:rsidR="00000000" w:rsidRPr="00000000">
        <w:rPr>
          <w:rtl w:val="0"/>
        </w:rPr>
        <w:t xml:space="preserve">: </w:t>
      </w:r>
      <w:r w:rsidDel="00000000" w:rsidR="00000000" w:rsidRPr="00000000">
        <w:rPr>
          <w:u w:val="single"/>
          <w:rtl w:val="0"/>
        </w:rPr>
        <w:t xml:space="preserve">Flush</w:t>
      </w:r>
      <w:r w:rsidDel="00000000" w:rsidR="00000000" w:rsidRPr="00000000">
        <w:rPr>
          <w:rtl w:val="0"/>
        </w:rPr>
        <w:t xml:space="preserve"> to skin. Limit posteriorly to </w:t>
      </w:r>
      <w:r w:rsidDel="00000000" w:rsidR="00000000" w:rsidRPr="00000000">
        <w:rPr>
          <w:i w:val="1"/>
          <w:rtl w:val="0"/>
        </w:rPr>
        <w:t xml:space="preserve">posterior </w:t>
      </w:r>
      <w:r w:rsidDel="00000000" w:rsidR="00000000" w:rsidRPr="00000000">
        <w:rPr>
          <w:rtl w:val="0"/>
        </w:rPr>
        <w:t xml:space="preserve">surface of ribs (not pec major). Should not cross midline.</w:t>
      </w:r>
    </w:p>
    <w:p w:rsidR="00000000" w:rsidDel="00000000" w:rsidP="00000000" w:rsidRDefault="00000000" w:rsidRPr="00000000" w14:paraId="00001072">
      <w:pPr>
        <w:numPr>
          <w:ilvl w:val="1"/>
          <w:numId w:val="82"/>
        </w:numPr>
        <w:spacing w:line="240" w:lineRule="auto"/>
        <w:ind w:left="1440" w:hanging="360"/>
      </w:pPr>
      <w:r w:rsidDel="00000000" w:rsidR="00000000" w:rsidRPr="00000000">
        <w:rPr>
          <w:b w:val="1"/>
          <w:rtl w:val="0"/>
        </w:rPr>
        <w:t xml:space="preserve">PTV</w:t>
      </w:r>
      <w:r w:rsidDel="00000000" w:rsidR="00000000" w:rsidRPr="00000000">
        <w:rPr>
          <w:rtl w:val="0"/>
        </w:rPr>
        <w:t xml:space="preserve">: CTV + </w:t>
      </w:r>
      <w:r w:rsidDel="00000000" w:rsidR="00000000" w:rsidRPr="00000000">
        <w:rPr>
          <w:b w:val="1"/>
          <w:rtl w:val="0"/>
        </w:rPr>
        <w:t xml:space="preserve">7 mm</w:t>
      </w:r>
      <w:r w:rsidDel="00000000" w:rsidR="00000000" w:rsidRPr="00000000">
        <w:rPr>
          <w:rtl w:val="0"/>
        </w:rPr>
        <w:t xml:space="preserve">. Exclude the heart. Should not cross midline.</w:t>
      </w:r>
    </w:p>
    <w:p w:rsidR="00000000" w:rsidDel="00000000" w:rsidP="00000000" w:rsidRDefault="00000000" w:rsidRPr="00000000" w14:paraId="00001073">
      <w:pPr>
        <w:numPr>
          <w:ilvl w:val="1"/>
          <w:numId w:val="82"/>
        </w:numPr>
        <w:spacing w:line="240" w:lineRule="auto"/>
        <w:ind w:left="1440" w:hanging="360"/>
      </w:pPr>
      <w:r w:rsidDel="00000000" w:rsidR="00000000" w:rsidRPr="00000000">
        <w:rPr>
          <w:b w:val="1"/>
          <w:rtl w:val="0"/>
        </w:rPr>
        <w:t xml:space="preserve">PTVe</w:t>
      </w:r>
      <w:r w:rsidDel="00000000" w:rsidR="00000000" w:rsidRPr="00000000">
        <w:rPr>
          <w:rtl w:val="0"/>
        </w:rPr>
        <w:t xml:space="preserve">: CTV +</w:t>
      </w:r>
      <w:r w:rsidDel="00000000" w:rsidR="00000000" w:rsidRPr="00000000">
        <w:rPr>
          <w:b w:val="1"/>
          <w:rtl w:val="0"/>
        </w:rPr>
        <w:t xml:space="preserve"> 7 mm</w:t>
      </w:r>
      <w:r w:rsidDel="00000000" w:rsidR="00000000" w:rsidRPr="00000000">
        <w:rPr>
          <w:rtl w:val="0"/>
        </w:rPr>
        <w:t xml:space="preserve">. Skin - </w:t>
      </w:r>
      <w:r w:rsidDel="00000000" w:rsidR="00000000" w:rsidRPr="00000000">
        <w:rPr>
          <w:u w:val="single"/>
          <w:rtl w:val="0"/>
        </w:rPr>
        <w:t xml:space="preserve">3 mm</w:t>
      </w:r>
      <w:r w:rsidDel="00000000" w:rsidR="00000000" w:rsidRPr="00000000">
        <w:rPr>
          <w:rtl w:val="0"/>
        </w:rPr>
        <w:t xml:space="preserve">. Limit posteriorly to </w:t>
      </w:r>
      <w:r w:rsidDel="00000000" w:rsidR="00000000" w:rsidRPr="00000000">
        <w:rPr>
          <w:i w:val="1"/>
          <w:rtl w:val="0"/>
        </w:rPr>
        <w:t xml:space="preserve">posterior </w:t>
      </w:r>
      <w:r w:rsidDel="00000000" w:rsidR="00000000" w:rsidRPr="00000000">
        <w:rPr>
          <w:rtl w:val="0"/>
        </w:rPr>
        <w:t xml:space="preserve">surface of ribs (not pec major). Should not cross midline.</w:t>
      </w:r>
    </w:p>
    <w:bookmarkStart w:colFirst="0" w:colLast="0" w:name="djruzn5gxchz" w:id="272"/>
    <w:bookmarkEnd w:id="272"/>
    <w:p w:rsidR="00000000" w:rsidDel="00000000" w:rsidP="00000000" w:rsidRDefault="00000000" w:rsidRPr="00000000" w14:paraId="00001074">
      <w:pPr>
        <w:numPr>
          <w:ilvl w:val="0"/>
          <w:numId w:val="82"/>
        </w:numPr>
      </w:pPr>
      <w:r w:rsidDel="00000000" w:rsidR="00000000" w:rsidRPr="00000000">
        <w:rPr>
          <w:rtl w:val="0"/>
        </w:rPr>
        <w:t xml:space="preserve">There is discrepancy in the posterior border of the Chest wall CTV in PMRT. RTOG suggests the CW CTV should be limited to the </w:t>
      </w:r>
      <w:r w:rsidDel="00000000" w:rsidR="00000000" w:rsidRPr="00000000">
        <w:rPr>
          <w:i w:val="1"/>
          <w:rtl w:val="0"/>
        </w:rPr>
        <w:t xml:space="preserve">posterior </w:t>
      </w:r>
      <w:r w:rsidDel="00000000" w:rsidR="00000000" w:rsidRPr="00000000">
        <w:rPr>
          <w:rtl w:val="0"/>
        </w:rPr>
        <w:t xml:space="preserve">surface of the ribs, while ESTRO recommends </w:t>
      </w:r>
      <w:r w:rsidDel="00000000" w:rsidR="00000000" w:rsidRPr="00000000">
        <w:rPr>
          <w:i w:val="1"/>
          <w:rtl w:val="0"/>
        </w:rPr>
        <w:t xml:space="preserve">anterior to the pec major</w:t>
      </w:r>
      <w:r w:rsidDel="00000000" w:rsidR="00000000" w:rsidRPr="00000000">
        <w:rPr>
          <w:rtl w:val="0"/>
        </w:rPr>
        <w:t xml:space="preserve"> just like post-lumpectomy radiation. </w:t>
      </w:r>
    </w:p>
    <w:p w:rsidR="00000000" w:rsidDel="00000000" w:rsidP="00000000" w:rsidRDefault="00000000" w:rsidRPr="00000000" w14:paraId="00001075">
      <w:pPr>
        <w:numPr>
          <w:ilvl w:val="1"/>
          <w:numId w:val="82"/>
        </w:numPr>
        <w:ind w:left="1440" w:hanging="360"/>
      </w:pPr>
      <w:r w:rsidDel="00000000" w:rsidR="00000000" w:rsidRPr="00000000">
        <w:rPr>
          <w:rtl w:val="0"/>
        </w:rPr>
        <w:t xml:space="preserve">Around 67% of CW failures anterior to pec major (covered in ESTRO and RTOG), ~33% with some component of failure anterior to pec minor (may not be covered in ESTRO). UPMC suggests the </w:t>
      </w:r>
      <w:r w:rsidDel="00000000" w:rsidR="00000000" w:rsidRPr="00000000">
        <w:rPr>
          <w:i w:val="1"/>
          <w:rtl w:val="0"/>
        </w:rPr>
        <w:t xml:space="preserve">anterior </w:t>
      </w:r>
      <w:r w:rsidDel="00000000" w:rsidR="00000000" w:rsidRPr="00000000">
        <w:rPr>
          <w:rtl w:val="0"/>
        </w:rPr>
        <w:t xml:space="preserve">surface of ribs to be a better posterior border than the anterior pleural surface [</w:t>
      </w:r>
      <w:hyperlink r:id="rId1030">
        <w:r w:rsidDel="00000000" w:rsidR="00000000" w:rsidRPr="00000000">
          <w:rPr>
            <w:rtl w:val="0"/>
          </w:rPr>
          <w:t xml:space="preserve">Vargo and Beriwal IJROBP '15</w:t>
        </w:r>
      </w:hyperlink>
      <w:r w:rsidDel="00000000" w:rsidR="00000000" w:rsidRPr="00000000">
        <w:rPr>
          <w:rtl w:val="0"/>
        </w:rPr>
        <w:t xml:space="preserve">]</w:t>
      </w:r>
    </w:p>
    <w:p w:rsidR="00000000" w:rsidDel="00000000" w:rsidP="00000000" w:rsidRDefault="00000000" w:rsidRPr="00000000" w14:paraId="00001076">
      <w:pPr>
        <w:numPr>
          <w:ilvl w:val="1"/>
          <w:numId w:val="82"/>
        </w:numPr>
        <w:ind w:left="1440" w:hanging="360"/>
      </w:pPr>
      <w:r w:rsidDel="00000000" w:rsidR="00000000" w:rsidRPr="00000000">
        <w:rPr>
          <w:rtl w:val="0"/>
        </w:rPr>
        <w:t xml:space="preserve">RTOG CW CTV posterior border of the anterior pleural surface (read: posterior surface of ribs) leads to heart V10 increases of 3-4% and lung V20 increases of 4-11% [</w:t>
      </w:r>
      <w:hyperlink r:id="rId1031">
        <w:r w:rsidDel="00000000" w:rsidR="00000000" w:rsidRPr="00000000">
          <w:rPr>
            <w:rtl w:val="0"/>
          </w:rPr>
          <w:t xml:space="preserve">Pifer ARO '18</w:t>
        </w:r>
      </w:hyperlink>
      <w:r w:rsidDel="00000000" w:rsidR="00000000" w:rsidRPr="00000000">
        <w:rPr>
          <w:rtl w:val="0"/>
        </w:rPr>
        <w:t xml:space="preserve">].</w:t>
      </w:r>
    </w:p>
    <w:p w:rsidR="00000000" w:rsidDel="00000000" w:rsidP="00000000" w:rsidRDefault="00000000" w:rsidRPr="00000000" w14:paraId="00001077">
      <w:pPr>
        <w:numPr>
          <w:ilvl w:val="1"/>
          <w:numId w:val="82"/>
        </w:numPr>
        <w:ind w:left="1440" w:hanging="360"/>
      </w:pPr>
      <w:r w:rsidDel="00000000" w:rsidR="00000000" w:rsidRPr="00000000">
        <w:rPr>
          <w:rtl w:val="0"/>
        </w:rPr>
        <w:t xml:space="preserve">Deep chest wall recurrences are usually in the setting of large ulcerations, multiple prior recurrences, and reirradiation. Consider a more posterior CTV (to include the entire rib) in these settings.</w:t>
      </w:r>
    </w:p>
    <w:bookmarkStart w:colFirst="0" w:colLast="0" w:name="vnm1mys68wd6" w:id="273"/>
    <w:bookmarkEnd w:id="273"/>
    <w:p w:rsidR="00000000" w:rsidDel="00000000" w:rsidP="00000000" w:rsidRDefault="00000000" w:rsidRPr="00000000" w14:paraId="00001078">
      <w:pPr>
        <w:numPr>
          <w:ilvl w:val="0"/>
          <w:numId w:val="82"/>
        </w:numPr>
      </w:pPr>
      <w:r w:rsidDel="00000000" w:rsidR="00000000" w:rsidRPr="00000000">
        <w:rPr>
          <w:b w:val="1"/>
          <w:rtl w:val="0"/>
        </w:rPr>
        <w:t xml:space="preserve">ESTRO ACROP Consensus Guidelines for Post-implant Breast Contours</w:t>
      </w:r>
      <w:r w:rsidDel="00000000" w:rsidR="00000000" w:rsidRPr="00000000">
        <w:rPr>
          <w:rtl w:val="0"/>
        </w:rPr>
        <w:t xml:space="preserve"> [</w:t>
      </w:r>
      <w:hyperlink r:id="rId1032">
        <w:r w:rsidDel="00000000" w:rsidR="00000000" w:rsidRPr="00000000">
          <w:rPr>
            <w:rtl w:val="0"/>
          </w:rPr>
          <w:t xml:space="preserve">Kaidar-Person RTO '19</w:t>
        </w:r>
      </w:hyperlink>
      <w:r w:rsidDel="00000000" w:rsidR="00000000" w:rsidRPr="00000000">
        <w:rPr>
          <w:rtl w:val="0"/>
        </w:rPr>
        <w:t xml:space="preserve">]:</w:t>
      </w:r>
    </w:p>
    <w:p w:rsidR="00000000" w:rsidDel="00000000" w:rsidP="00000000" w:rsidRDefault="00000000" w:rsidRPr="00000000" w14:paraId="00001079">
      <w:pPr>
        <w:ind w:firstLine="720"/>
        <w:rPr/>
      </w:pPr>
      <w:r w:rsidDel="00000000" w:rsidR="00000000" w:rsidRPr="00000000">
        <w:rPr>
          <w:rtl w:val="0"/>
        </w:rPr>
        <w:t xml:space="preserve">Here are some useful ESTRO consensus guidelines on target volumes for post-implant breast contours, and figure 1 says it all (spoiler alert: surgeons and rad oncs offer up wildly different delineations of tissue at risk of recurrence). Turns out, depending on the type of implant placement, tissue in previous contact with removed breast tissue may all lie anterior to the implant, drastically minimizing radiation treatment volumes—and presumably risk of cosmetic complication.</w:t>
        <w:br w:type="textWrapping"/>
        <w:t xml:space="preserve">TBL </w:t>
      </w:r>
      <w:hyperlink r:id="rId1033">
        <w:r w:rsidDel="00000000" w:rsidR="00000000" w:rsidRPr="00000000">
          <w:rPr>
            <w:vertAlign w:val="superscript"/>
            <w:rtl w:val="0"/>
          </w:rPr>
          <w:t xml:space="preserve">QS</w:t>
        </w:r>
      </w:hyperlink>
      <w:r w:rsidDel="00000000" w:rsidR="00000000" w:rsidRPr="00000000">
        <w:rPr>
          <w:rtl w:val="0"/>
        </w:rPr>
        <w:t xml:space="preserve">: Multidisciplinary consensus contouring guidelines on post-implant breast radiation volumes are almost certainly smaller than you think.</w:t>
      </w:r>
    </w:p>
    <w:p w:rsidR="00000000" w:rsidDel="00000000" w:rsidP="00000000" w:rsidRDefault="00000000" w:rsidRPr="00000000" w14:paraId="0000107A">
      <w:pPr>
        <w:ind w:left="0" w:firstLine="0"/>
        <w:rPr/>
      </w:pPr>
      <w:r w:rsidDel="00000000" w:rsidR="00000000" w:rsidRPr="00000000">
        <w:rPr>
          <w:rtl w:val="0"/>
        </w:rPr>
      </w:r>
    </w:p>
    <w:tbl>
      <w:tblPr>
        <w:tblStyle w:val="Table6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7B">
            <w:pPr>
              <w:ind w:left="0" w:firstLine="0"/>
              <w:rPr/>
            </w:pPr>
            <w:r w:rsidDel="00000000" w:rsidR="00000000" w:rsidRPr="00000000">
              <w:rPr>
                <w:b w:val="1"/>
                <w:rtl w:val="0"/>
              </w:rPr>
              <w:t xml:space="preserve">Regional Nodal RT</w:t>
            </w:r>
            <w:r w:rsidDel="00000000" w:rsidR="00000000" w:rsidRPr="00000000">
              <w:rPr>
                <w:rtl w:val="0"/>
              </w:rPr>
              <w:t xml:space="preserve"> (NCCN 2.2018): </w:t>
            </w:r>
          </w:p>
          <w:p w:rsidR="00000000" w:rsidDel="00000000" w:rsidP="00000000" w:rsidRDefault="00000000" w:rsidRPr="00000000" w14:paraId="0000107C">
            <w:pPr>
              <w:numPr>
                <w:ilvl w:val="0"/>
                <w:numId w:val="16"/>
              </w:numPr>
            </w:pPr>
            <w:r w:rsidDel="00000000" w:rsidR="00000000" w:rsidRPr="00000000">
              <w:rPr>
                <w:rFonts w:ascii="Gungsuh" w:cs="Gungsuh" w:eastAsia="Gungsuh" w:hAnsi="Gungsuh"/>
                <w:rtl w:val="0"/>
              </w:rPr>
              <w:t xml:space="preserve">≥ 4 LN+: Cover RNI, including IM (Cat 1).</w:t>
            </w:r>
          </w:p>
          <w:p w:rsidR="00000000" w:rsidDel="00000000" w:rsidP="00000000" w:rsidRDefault="00000000" w:rsidRPr="00000000" w14:paraId="0000107D">
            <w:pPr>
              <w:numPr>
                <w:ilvl w:val="0"/>
                <w:numId w:val="16"/>
              </w:numPr>
            </w:pPr>
            <w:r w:rsidDel="00000000" w:rsidR="00000000" w:rsidRPr="00000000">
              <w:rPr>
                <w:rtl w:val="0"/>
              </w:rPr>
              <w:t xml:space="preserve">1-3 LN+: Strongly consider RNI. Especially if central/inner and N1 or N2 any location.</w:t>
            </w:r>
          </w:p>
          <w:p w:rsidR="00000000" w:rsidDel="00000000" w:rsidP="00000000" w:rsidRDefault="00000000" w:rsidRPr="00000000" w14:paraId="0000107E">
            <w:pPr>
              <w:numPr>
                <w:ilvl w:val="0"/>
                <w:numId w:val="16"/>
              </w:numPr>
            </w:pPr>
            <w:r w:rsidDel="00000000" w:rsidR="00000000" w:rsidRPr="00000000">
              <w:rPr>
                <w:rFonts w:ascii="Gungsuh" w:cs="Gungsuh" w:eastAsia="Gungsuh" w:hAnsi="Gungsuh"/>
                <w:rtl w:val="0"/>
              </w:rPr>
              <w:t xml:space="preserve">pN0: RNI if central/medial tumor, tumor ≥ 2 cm AND other RF (young age, LVI).</w:t>
            </w:r>
          </w:p>
          <w:p w:rsidR="00000000" w:rsidDel="00000000" w:rsidP="00000000" w:rsidRDefault="00000000" w:rsidRPr="00000000" w14:paraId="0000107F">
            <w:pPr>
              <w:numPr>
                <w:ilvl w:val="0"/>
                <w:numId w:val="16"/>
              </w:numPr>
            </w:pPr>
            <w:r w:rsidDel="00000000" w:rsidR="00000000" w:rsidRPr="00000000">
              <w:rPr>
                <w:rtl w:val="0"/>
              </w:rPr>
              <w:t xml:space="preserve">May consider high tangents with axilla is not dissected and high risk node negative or ITC on SLNB.</w:t>
            </w:r>
          </w:p>
          <w:p w:rsidR="00000000" w:rsidDel="00000000" w:rsidP="00000000" w:rsidRDefault="00000000" w:rsidRPr="00000000" w14:paraId="00001080">
            <w:pPr>
              <w:numPr>
                <w:ilvl w:val="1"/>
                <w:numId w:val="16"/>
              </w:numPr>
              <w:ind w:left="1440" w:hanging="360"/>
              <w:rPr>
                <w:u w:val="none"/>
              </w:rPr>
            </w:pPr>
            <w:r w:rsidDel="00000000" w:rsidR="00000000" w:rsidRPr="00000000">
              <w:rPr>
                <w:rtl w:val="0"/>
              </w:rPr>
              <w:t xml:space="preserve">High risk node negative: cT3+, cT2+ with &lt; 10 nodes removed with either G3, ER-, or LVSI [</w:t>
            </w:r>
            <w:hyperlink w:anchor="np3h8u4rk4zb">
              <w:r w:rsidDel="00000000" w:rsidR="00000000" w:rsidRPr="00000000">
                <w:rPr>
                  <w:rtl w:val="0"/>
                </w:rPr>
                <w:t xml:space="preserve">MA.20</w:t>
              </w:r>
            </w:hyperlink>
            <w:r w:rsidDel="00000000" w:rsidR="00000000" w:rsidRPr="00000000">
              <w:rPr>
                <w:rtl w:val="0"/>
              </w:rPr>
              <w:t xml:space="preserve">]</w:t>
            </w:r>
          </w:p>
        </w:tc>
      </w:tr>
    </w:tbl>
    <w:p w:rsidR="00000000" w:rsidDel="00000000" w:rsidP="00000000" w:rsidRDefault="00000000" w:rsidRPr="00000000" w14:paraId="00001081">
      <w:pPr>
        <w:ind w:left="0" w:firstLine="0"/>
        <w:rPr/>
      </w:pPr>
      <w:r w:rsidDel="00000000" w:rsidR="00000000" w:rsidRPr="00000000">
        <w:rPr>
          <w:rtl w:val="0"/>
        </w:rPr>
      </w:r>
    </w:p>
    <w:p w:rsidR="00000000" w:rsidDel="00000000" w:rsidP="00000000" w:rsidRDefault="00000000" w:rsidRPr="00000000" w14:paraId="00001082">
      <w:pPr>
        <w:pStyle w:val="Heading2"/>
        <w:ind w:left="0" w:firstLine="0"/>
        <w:rPr/>
      </w:pPr>
      <w:bookmarkStart w:colFirst="0" w:colLast="0" w:name="_523c7tdpafx5" w:id="274"/>
      <w:bookmarkEnd w:id="274"/>
      <w:hyperlink w:anchor="_q1j7gkssc675">
        <w:r w:rsidDel="00000000" w:rsidR="00000000" w:rsidRPr="00000000">
          <w:rPr>
            <w:rtl w:val="0"/>
          </w:rPr>
          <w:t xml:space="preserve">Nodal Coverage / RNI</w:t>
        </w:r>
      </w:hyperlink>
      <w:r w:rsidDel="00000000" w:rsidR="00000000" w:rsidRPr="00000000">
        <w:rPr>
          <w:rtl w:val="0"/>
        </w:rPr>
      </w:r>
    </w:p>
    <w:p w:rsidR="00000000" w:rsidDel="00000000" w:rsidP="00000000" w:rsidRDefault="00000000" w:rsidRPr="00000000" w14:paraId="00001083">
      <w:pPr>
        <w:ind w:left="0" w:firstLine="0"/>
        <w:rPr/>
      </w:pPr>
      <w:r w:rsidDel="00000000" w:rsidR="00000000" w:rsidRPr="00000000">
        <w:rPr>
          <w:rtl w:val="0"/>
        </w:rPr>
        <w:t xml:space="preserve">Volumes below per NSABP B-51 / RTOG 1304 [</w:t>
      </w:r>
      <w:hyperlink r:id="rId1034">
        <w:r w:rsidDel="00000000" w:rsidR="00000000" w:rsidRPr="00000000">
          <w:rPr>
            <w:rtl w:val="0"/>
          </w:rPr>
          <w:t xml:space="preserve">Constraints (table 3)</w:t>
        </w:r>
      </w:hyperlink>
      <w:r w:rsidDel="00000000" w:rsidR="00000000" w:rsidRPr="00000000">
        <w:rPr>
          <w:rFonts w:ascii="Cardo" w:cs="Cardo" w:eastAsia="Cardo" w:hAnsi="Cardo"/>
          <w:rtl w:val="0"/>
        </w:rPr>
        <w:t xml:space="preserve">]: cT1-3N1 NAC→ SLN ypN0 ± CW/RNI. </w:t>
      </w:r>
      <w:hyperlink w:anchor="tc7hrjgeh2zs">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84">
      <w:pPr>
        <w:ind w:left="0" w:right="60" w:firstLine="0"/>
        <w:rPr/>
      </w:pPr>
      <w:r w:rsidDel="00000000" w:rsidR="00000000" w:rsidRPr="00000000">
        <w:rPr>
          <w:rtl w:val="0"/>
        </w:rPr>
        <w:t xml:space="preserve">eContour: [</w:t>
      </w:r>
      <w:hyperlink r:id="rId1035">
        <w:r w:rsidDel="00000000" w:rsidR="00000000" w:rsidRPr="00000000">
          <w:rPr>
            <w:rtl w:val="0"/>
          </w:rPr>
          <w:t xml:space="preserve">regional nodal irradiation</w:t>
        </w:r>
      </w:hyperlink>
      <w:r w:rsidDel="00000000" w:rsidR="00000000" w:rsidRPr="00000000">
        <w:rPr>
          <w:rtl w:val="0"/>
        </w:rPr>
        <w:t xml:space="preserve">], </w:t>
      </w:r>
      <w:r w:rsidDel="00000000" w:rsidR="00000000" w:rsidRPr="00000000">
        <w:rPr>
          <w:rtl w:val="0"/>
        </w:rPr>
        <w:t xml:space="preserve">[</w:t>
      </w:r>
      <w:hyperlink r:id="rId1036">
        <w:r w:rsidDel="00000000" w:rsidR="00000000" w:rsidRPr="00000000">
          <w:rPr>
            <w:rtl w:val="0"/>
          </w:rPr>
          <w:t xml:space="preserve">AVARO RNI and Brachial Plexus</w:t>
        </w:r>
      </w:hyperlink>
      <w:r w:rsidDel="00000000" w:rsidR="00000000" w:rsidRPr="00000000">
        <w:rPr>
          <w:rtl w:val="0"/>
        </w:rPr>
        <w:t xml:space="preserve">], </w:t>
      </w:r>
      <w:r w:rsidDel="00000000" w:rsidR="00000000" w:rsidRPr="00000000">
        <w:rPr>
          <w:rtl w:val="0"/>
        </w:rPr>
        <w:t xml:space="preserve">[</w:t>
      </w:r>
      <w:hyperlink r:id="rId1037">
        <w:r w:rsidDel="00000000" w:rsidR="00000000" w:rsidRPr="00000000">
          <w:rPr>
            <w:rtl w:val="0"/>
          </w:rPr>
          <w:t xml:space="preserve">PMRT</w:t>
        </w:r>
      </w:hyperlink>
      <w:r w:rsidDel="00000000" w:rsidR="00000000" w:rsidRPr="00000000">
        <w:rPr>
          <w:rtl w:val="0"/>
        </w:rPr>
        <w:t xml:space="preserve">], [</w:t>
      </w:r>
      <w:hyperlink r:id="rId1038">
        <w:r w:rsidDel="00000000" w:rsidR="00000000" w:rsidRPr="00000000">
          <w:rPr>
            <w:rtl w:val="0"/>
          </w:rPr>
          <w:t xml:space="preserve">heart avoidance]</w:t>
        </w:r>
      </w:hyperlink>
      <w:r w:rsidDel="00000000" w:rsidR="00000000" w:rsidRPr="00000000">
        <w:rPr>
          <w:rtl w:val="0"/>
        </w:rPr>
        <w:t xml:space="preserve"> </w:t>
      </w:r>
      <w:hyperlink w:anchor="i1o3dh2u5q8i">
        <w:r w:rsidDel="00000000" w:rsidR="00000000" w:rsidRPr="00000000">
          <w:rPr>
            <w:vertAlign w:val="superscript"/>
            <w:rtl w:val="0"/>
          </w:rPr>
          <w:t xml:space="preserve">RoR</w:t>
        </w:r>
      </w:hyperlink>
      <w:r w:rsidDel="00000000" w:rsidR="00000000" w:rsidRPr="00000000">
        <w:rPr>
          <w:rtl w:val="0"/>
        </w:rPr>
        <w:t xml:space="preserve">.</w:t>
      </w:r>
    </w:p>
    <w:p w:rsidR="00000000" w:rsidDel="00000000" w:rsidP="00000000" w:rsidRDefault="00000000" w:rsidRPr="00000000" w14:paraId="00001085">
      <w:pPr>
        <w:ind w:left="0" w:firstLine="0"/>
        <w:rPr/>
      </w:pPr>
      <w:r w:rsidDel="00000000" w:rsidR="00000000" w:rsidRPr="00000000">
        <w:rPr>
          <w:rtl w:val="0"/>
        </w:rPr>
        <w:t xml:space="preserve">See </w:t>
      </w:r>
      <w:r w:rsidDel="00000000" w:rsidR="00000000" w:rsidRPr="00000000">
        <w:rPr>
          <w:rtl w:val="0"/>
        </w:rPr>
        <w:t xml:space="preserve">[</w:t>
      </w:r>
      <w:hyperlink w:anchor="_6kffwqvxgm8a">
        <w:r w:rsidDel="00000000" w:rsidR="00000000" w:rsidRPr="00000000">
          <w:rPr>
            <w:rtl w:val="0"/>
          </w:rPr>
          <w:t xml:space="preserve">Regional Nodal Irradiation</w:t>
        </w:r>
      </w:hyperlink>
      <w:r w:rsidDel="00000000" w:rsidR="00000000" w:rsidRPr="00000000">
        <w:rPr>
          <w:rtl w:val="0"/>
        </w:rPr>
        <w:t xml:space="preserve">] section or the [</w:t>
      </w:r>
      <w:hyperlink w:anchor="bipn1pwc8be4">
        <w:r w:rsidDel="00000000" w:rsidR="00000000" w:rsidRPr="00000000">
          <w:rPr>
            <w:rtl w:val="0"/>
          </w:rPr>
          <w:t xml:space="preserve">ARTIC trial</w:t>
        </w:r>
      </w:hyperlink>
      <w:r w:rsidDel="00000000" w:rsidR="00000000" w:rsidRPr="00000000">
        <w:rPr>
          <w:rtl w:val="0"/>
        </w:rPr>
        <w:t xml:space="preserve">] to predict the need for breast-only irradiation.</w:t>
      </w:r>
    </w:p>
    <w:p w:rsidR="00000000" w:rsidDel="00000000" w:rsidP="00000000" w:rsidRDefault="00000000" w:rsidRPr="00000000" w14:paraId="00001086">
      <w:pPr>
        <w:ind w:left="0" w:firstLine="0"/>
        <w:rPr/>
      </w:pPr>
      <w:r w:rsidDel="00000000" w:rsidR="00000000" w:rsidRPr="00000000">
        <w:rPr>
          <w:rtl w:val="0"/>
        </w:rPr>
        <w:t xml:space="preserve">See [</w:t>
      </w:r>
      <w:hyperlink r:id="rId1039">
        <w:r w:rsidDel="00000000" w:rsidR="00000000" w:rsidRPr="00000000">
          <w:rPr>
            <w:rtl w:val="0"/>
          </w:rPr>
          <w:t xml:space="preserve">lymph node stations</w:t>
        </w:r>
      </w:hyperlink>
      <w:r w:rsidDel="00000000" w:rsidR="00000000" w:rsidRPr="00000000">
        <w:rPr>
          <w:rtl w:val="0"/>
        </w:rPr>
        <w:t xml:space="preserve">], [</w:t>
      </w:r>
      <w:hyperlink r:id="rId1040">
        <w:r w:rsidDel="00000000" w:rsidR="00000000" w:rsidRPr="00000000">
          <w:rPr>
            <w:rtl w:val="0"/>
          </w:rPr>
          <w:t xml:space="preserve">atlas</w:t>
        </w:r>
      </w:hyperlink>
      <w:r w:rsidDel="00000000" w:rsidR="00000000" w:rsidRPr="00000000">
        <w:rPr>
          <w:rtl w:val="0"/>
        </w:rPr>
        <w:t xml:space="preserve">], [</w:t>
      </w:r>
      <w:hyperlink r:id="rId1041">
        <w:r w:rsidDel="00000000" w:rsidR="00000000" w:rsidRPr="00000000">
          <w:rPr>
            <w:rtl w:val="0"/>
          </w:rPr>
          <w:t xml:space="preserve">nodal couch kick</w:t>
        </w:r>
      </w:hyperlink>
      <w:r w:rsidDel="00000000" w:rsidR="00000000" w:rsidRPr="00000000">
        <w:rPr>
          <w:rtl w:val="0"/>
        </w:rPr>
        <w:t xml:space="preserve">] and [</w:t>
      </w:r>
      <w:hyperlink r:id="rId1042">
        <w:r w:rsidDel="00000000" w:rsidR="00000000" w:rsidRPr="00000000">
          <w:rPr>
            <w:rtl w:val="0"/>
          </w:rPr>
          <w:t xml:space="preserve">field matching</w:t>
        </w:r>
      </w:hyperlink>
      <w:r w:rsidDel="00000000" w:rsidR="00000000" w:rsidRPr="00000000">
        <w:rPr>
          <w:rtl w:val="0"/>
        </w:rPr>
        <w:t xml:space="preserve">] field for breast cancer by Zaorsky.</w:t>
      </w:r>
    </w:p>
    <w:p w:rsidR="00000000" w:rsidDel="00000000" w:rsidP="00000000" w:rsidRDefault="00000000" w:rsidRPr="00000000" w14:paraId="00001087">
      <w:pPr>
        <w:ind w:left="0" w:right="60" w:firstLine="0"/>
        <w:rPr>
          <w:vertAlign w:val="superscript"/>
        </w:rPr>
      </w:pPr>
      <w:r w:rsidDel="00000000" w:rsidR="00000000" w:rsidRPr="00000000">
        <w:rPr>
          <w:rtl w:val="0"/>
        </w:rPr>
        <w:t xml:space="preserve">MA.20 (2000-2007) </w:t>
      </w:r>
      <w:hyperlink r:id="rId1043">
        <w:r w:rsidDel="00000000" w:rsidR="00000000" w:rsidRPr="00000000">
          <w:rPr>
            <w:rtl w:val="0"/>
          </w:rPr>
          <w:t xml:space="preserve">[Protocol (Supplement) Whelan NEJM '15]</w:t>
        </w:r>
      </w:hyperlink>
      <w:r w:rsidDel="00000000" w:rsidR="00000000" w:rsidRPr="00000000">
        <w:rPr>
          <w:rtl w:val="0"/>
        </w:rPr>
        <w:t xml:space="preserve">: BCT/ALND ± RNI (IM, SCN, high axillary). </w:t>
      </w:r>
      <w:hyperlink w:anchor="np3h8u4rk4z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88">
      <w:pPr>
        <w:ind w:left="0" w:firstLine="0"/>
        <w:rPr/>
      </w:pPr>
      <w:r w:rsidDel="00000000" w:rsidR="00000000" w:rsidRPr="00000000">
        <w:rPr>
          <w:rtl w:val="0"/>
        </w:rPr>
        <w:t xml:space="preserve">EORTC 22922 (1996-2004) </w:t>
      </w:r>
      <w:hyperlink r:id="rId1044">
        <w:r w:rsidDel="00000000" w:rsidR="00000000" w:rsidRPr="00000000">
          <w:rPr>
            <w:rtl w:val="0"/>
          </w:rPr>
          <w:t xml:space="preserve">[Protocol (Supplement) Poortmans NEJM '15]</w:t>
        </w:r>
      </w:hyperlink>
      <w:r w:rsidDel="00000000" w:rsidR="00000000" w:rsidRPr="00000000">
        <w:rPr>
          <w:rFonts w:ascii="Cardo" w:cs="Cardo" w:eastAsia="Cardo" w:hAnsi="Cardo"/>
          <w:rtl w:val="0"/>
        </w:rPr>
        <w:t xml:space="preserve">: ALND or SLNB→ ALND if positive ± RNI. </w:t>
      </w:r>
      <w:hyperlink w:anchor="dxztgnjii4q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89">
      <w:pPr>
        <w:numPr>
          <w:ilvl w:val="0"/>
          <w:numId w:val="16"/>
        </w:numPr>
      </w:pPr>
      <w:r w:rsidDel="00000000" w:rsidR="00000000" w:rsidRPr="00000000">
        <w:rPr>
          <w:rtl w:val="0"/>
        </w:rPr>
        <w:t xml:space="preserve">Regional Nodal Irradiation (RNI)</w:t>
      </w:r>
    </w:p>
    <w:p w:rsidR="00000000" w:rsidDel="00000000" w:rsidP="00000000" w:rsidRDefault="00000000" w:rsidRPr="00000000" w14:paraId="0000108A">
      <w:pPr>
        <w:numPr>
          <w:ilvl w:val="1"/>
          <w:numId w:val="16"/>
        </w:numPr>
        <w:ind w:left="1440" w:hanging="360"/>
      </w:pPr>
      <w:r w:rsidDel="00000000" w:rsidR="00000000" w:rsidRPr="00000000">
        <w:rPr>
          <w:rtl w:val="0"/>
        </w:rPr>
        <w:t xml:space="preserve">Mono-isocentric technique: Same patient set-up, tilt chin away. </w:t>
      </w:r>
    </w:p>
    <w:p w:rsidR="00000000" w:rsidDel="00000000" w:rsidP="00000000" w:rsidRDefault="00000000" w:rsidRPr="00000000" w14:paraId="0000108B">
      <w:pPr>
        <w:numPr>
          <w:ilvl w:val="2"/>
          <w:numId w:val="16"/>
        </w:numPr>
        <w:ind w:left="2160" w:hanging="360"/>
      </w:pPr>
      <w:r w:rsidDel="00000000" w:rsidR="00000000" w:rsidRPr="00000000">
        <w:rPr>
          <w:b w:val="1"/>
          <w:rtl w:val="0"/>
        </w:rPr>
        <w:t xml:space="preserve">Iso </w:t>
      </w:r>
      <w:r w:rsidDel="00000000" w:rsidR="00000000" w:rsidRPr="00000000">
        <w:rPr>
          <w:rtl w:val="0"/>
        </w:rPr>
        <w:t xml:space="preserve">set at the match line</w:t>
      </w:r>
      <w:r w:rsidDel="00000000" w:rsidR="00000000" w:rsidRPr="00000000">
        <w:rPr>
          <w:b w:val="1"/>
          <w:rtl w:val="0"/>
        </w:rPr>
        <w:t xml:space="preserve"> beneath the clav head</w:t>
      </w:r>
      <w:r w:rsidDel="00000000" w:rsidR="00000000" w:rsidRPr="00000000">
        <w:rPr>
          <w:rtl w:val="0"/>
        </w:rPr>
        <w:t xml:space="preserve">. </w:t>
      </w:r>
    </w:p>
    <w:p w:rsidR="00000000" w:rsidDel="00000000" w:rsidP="00000000" w:rsidRDefault="00000000" w:rsidRPr="00000000" w14:paraId="0000108C">
      <w:pPr>
        <w:numPr>
          <w:ilvl w:val="2"/>
          <w:numId w:val="16"/>
        </w:numPr>
        <w:ind w:left="2160" w:hanging="360"/>
      </w:pPr>
      <w:r w:rsidDel="00000000" w:rsidR="00000000" w:rsidRPr="00000000">
        <w:rPr>
          <w:rtl w:val="0"/>
        </w:rPr>
        <w:t xml:space="preserve">Set SCV field first: sup cricoid, inf clavicular head, med humeral head, vertebral pedicles w field angled 10-15 deg away to avoid cord.  HBB caudal edge of SCV field. </w:t>
      </w:r>
    </w:p>
    <w:p w:rsidR="00000000" w:rsidDel="00000000" w:rsidP="00000000" w:rsidRDefault="00000000" w:rsidRPr="00000000" w14:paraId="0000108D">
      <w:pPr>
        <w:numPr>
          <w:ilvl w:val="2"/>
          <w:numId w:val="16"/>
        </w:numPr>
        <w:ind w:left="2160" w:hanging="360"/>
      </w:pPr>
      <w:r w:rsidDel="00000000" w:rsidR="00000000" w:rsidRPr="00000000">
        <w:rPr>
          <w:rtl w:val="0"/>
        </w:rPr>
        <w:t xml:space="preserve">Then set tangent fields: HBB sup edge of tangents at match line, rotate gantry to align deep borders of tangent field, except can NOT use collimators!  Means you have to use MLCs to block the heart, etc.</w:t>
      </w:r>
    </w:p>
    <w:p w:rsidR="00000000" w:rsidDel="00000000" w:rsidP="00000000" w:rsidRDefault="00000000" w:rsidRPr="00000000" w14:paraId="0000108E">
      <w:pPr>
        <w:numPr>
          <w:ilvl w:val="1"/>
          <w:numId w:val="16"/>
        </w:numPr>
        <w:ind w:left="1440" w:hanging="360"/>
      </w:pPr>
      <w:r w:rsidDel="00000000" w:rsidR="00000000" w:rsidRPr="00000000">
        <w:rPr>
          <w:rtl w:val="0"/>
        </w:rPr>
        <w:t xml:space="preserve">Dual isocenter: if breast is too large (tangents &gt; 20 cm), can try dual isocenter technique. HBB SCV but not tangents, then kick foot of couch AWAY from gantry during tangent to match S/I divergence of tang to SCV field. Can rotate collimators.</w:t>
      </w:r>
    </w:p>
    <w:p w:rsidR="00000000" w:rsidDel="00000000" w:rsidP="00000000" w:rsidRDefault="00000000" w:rsidRPr="00000000" w14:paraId="0000108F">
      <w:pPr>
        <w:numPr>
          <w:ilvl w:val="0"/>
          <w:numId w:val="16"/>
        </w:numPr>
        <w:rPr>
          <w:u w:val="none"/>
        </w:rPr>
      </w:pPr>
      <w:r w:rsidDel="00000000" w:rsidR="00000000" w:rsidRPr="00000000">
        <w:rPr>
          <w:rtl w:val="0"/>
        </w:rPr>
        <w:t xml:space="preserve">IM fields - Two options</w:t>
      </w:r>
    </w:p>
    <w:p w:rsidR="00000000" w:rsidDel="00000000" w:rsidP="00000000" w:rsidRDefault="00000000" w:rsidRPr="00000000" w14:paraId="00001090">
      <w:pPr>
        <w:numPr>
          <w:ilvl w:val="0"/>
          <w:numId w:val="137"/>
        </w:numPr>
        <w:ind w:left="1440" w:hanging="360"/>
      </w:pPr>
      <w:r w:rsidDel="00000000" w:rsidR="00000000" w:rsidRPr="00000000">
        <w:rPr>
          <w:rtl w:val="0"/>
        </w:rPr>
        <w:t xml:space="preserve">Partially wide tangents if favorable anatomy; not too much heart and lung; verify light fields daily.</w:t>
      </w:r>
    </w:p>
    <w:p w:rsidR="00000000" w:rsidDel="00000000" w:rsidP="00000000" w:rsidRDefault="00000000" w:rsidRPr="00000000" w14:paraId="00001091">
      <w:pPr>
        <w:numPr>
          <w:ilvl w:val="0"/>
          <w:numId w:val="137"/>
        </w:numPr>
        <w:ind w:left="1440" w:hanging="360"/>
      </w:pPr>
      <w:r w:rsidDel="00000000" w:rsidR="00000000" w:rsidRPr="00000000">
        <w:rPr>
          <w:rtl w:val="0"/>
        </w:rPr>
        <w:t xml:space="preserve">Shallow tangents matched to an angled e-field. Set the border of the tangent 5 cm from the mid sternum (skipping breast). Match e-field at skin, angle 5 degrees less than tangent (angled into tangent to minimize cold triangle). Set lateral border 1 cm contralateral mid-sternum. Choose e-energy that encompasses 90% IDL. Can use 4:1 mixed if needed. Downside is the cold triangle.</w:t>
      </w:r>
    </w:p>
    <w:p w:rsidR="00000000" w:rsidDel="00000000" w:rsidP="00000000" w:rsidRDefault="00000000" w:rsidRPr="00000000" w14:paraId="00001092">
      <w:pPr>
        <w:numPr>
          <w:ilvl w:val="0"/>
          <w:numId w:val="16"/>
        </w:numPr>
      </w:pPr>
      <w:r w:rsidDel="00000000" w:rsidR="00000000" w:rsidRPr="00000000">
        <w:rPr>
          <w:rtl w:val="0"/>
        </w:rPr>
        <w:t xml:space="preserve">Posterior axillary boost fields (0.4-0.5 Gy daily)</w:t>
        <w:br w:type="textWrapping"/>
        <w:t xml:space="preserve">“In modern practice, I would contour my nodes that need coverage.  If adequate nodal coverage isn’t obtained with tangents, I would consider adding a posterior field.”</w:t>
      </w:r>
    </w:p>
    <w:p w:rsidR="00000000" w:rsidDel="00000000" w:rsidP="00000000" w:rsidRDefault="00000000" w:rsidRPr="00000000" w14:paraId="00001093">
      <w:pPr>
        <w:numPr>
          <w:ilvl w:val="1"/>
          <w:numId w:val="16"/>
        </w:numPr>
        <w:ind w:left="1440" w:hanging="360"/>
      </w:pPr>
      <w:r w:rsidDel="00000000" w:rsidR="00000000" w:rsidRPr="00000000">
        <w:rPr>
          <w:rtl w:val="0"/>
        </w:rPr>
        <w:t xml:space="preserve">Used to supplement levels I-II, typically only implemented in obese patients who cannot get adequate coverage.</w:t>
      </w:r>
    </w:p>
    <w:p w:rsidR="00000000" w:rsidDel="00000000" w:rsidP="00000000" w:rsidRDefault="00000000" w:rsidRPr="00000000" w14:paraId="00001094">
      <w:pPr>
        <w:numPr>
          <w:ilvl w:val="1"/>
          <w:numId w:val="16"/>
        </w:numPr>
        <w:ind w:left="1440" w:hanging="360"/>
      </w:pPr>
      <w:r w:rsidDel="00000000" w:rsidR="00000000" w:rsidRPr="00000000">
        <w:rPr>
          <w:rtl w:val="0"/>
        </w:rPr>
        <w:t xml:space="preserve">Use for gross ECE, &gt; 50% LN+, gross disease, or inadequate dissection.</w:t>
      </w:r>
    </w:p>
    <w:p w:rsidR="00000000" w:rsidDel="00000000" w:rsidP="00000000" w:rsidRDefault="00000000" w:rsidRPr="00000000" w14:paraId="00001095">
      <w:pPr>
        <w:numPr>
          <w:ilvl w:val="1"/>
          <w:numId w:val="16"/>
        </w:numPr>
        <w:ind w:left="1440" w:hanging="360"/>
      </w:pPr>
      <w:r w:rsidDel="00000000" w:rsidR="00000000" w:rsidRPr="00000000">
        <w:rPr>
          <w:rtl w:val="0"/>
        </w:rPr>
        <w:t xml:space="preserve">Prescribed to the midplane of the axilla.</w:t>
      </w:r>
    </w:p>
    <w:p w:rsidR="00000000" w:rsidDel="00000000" w:rsidP="00000000" w:rsidRDefault="00000000" w:rsidRPr="00000000" w14:paraId="00001096">
      <w:pPr>
        <w:numPr>
          <w:ilvl w:val="1"/>
          <w:numId w:val="16"/>
        </w:numPr>
        <w:ind w:left="1440" w:hanging="360"/>
      </w:pPr>
      <w:r w:rsidDel="00000000" w:rsidR="00000000" w:rsidRPr="00000000">
        <w:rPr>
          <w:rtl w:val="0"/>
        </w:rPr>
        <w:t xml:space="preserve">Borders: inf matched to tangent, sup parallel to clavicle (diagonal), medial just inside CW, lateral humeral head.</w:t>
      </w:r>
    </w:p>
    <w:p w:rsidR="00000000" w:rsidDel="00000000" w:rsidP="00000000" w:rsidRDefault="00000000" w:rsidRPr="00000000" w14:paraId="00001097">
      <w:pPr>
        <w:ind w:left="0" w:firstLine="0"/>
        <w:rPr/>
      </w:pPr>
      <w:r w:rsidDel="00000000" w:rsidR="00000000" w:rsidRPr="00000000">
        <w:rPr>
          <w:rtl w:val="0"/>
        </w:rPr>
      </w:r>
    </w:p>
    <w:tbl>
      <w:tblPr>
        <w:tblStyle w:val="Table68"/>
        <w:tblW w:w="10802.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710"/>
        <w:gridCol w:w="1542.4"/>
        <w:gridCol w:w="1542.4"/>
        <w:gridCol w:w="1542.4"/>
        <w:gridCol w:w="1542.4"/>
        <w:gridCol w:w="1542.4"/>
        <w:tblGridChange w:id="0">
          <w:tblGrid>
            <w:gridCol w:w="1380"/>
            <w:gridCol w:w="1710"/>
            <w:gridCol w:w="1542.4"/>
            <w:gridCol w:w="1542.4"/>
            <w:gridCol w:w="1542.4"/>
            <w:gridCol w:w="1542.4"/>
            <w:gridCol w:w="1542.4"/>
          </w:tblGrid>
        </w:tblGridChange>
      </w:tblGrid>
      <w:tr>
        <w:trPr>
          <w:trHeight w:val="345"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8">
            <w:pPr>
              <w:ind w:left="0" w:firstLine="0"/>
              <w:jc w:val="center"/>
              <w:rPr/>
            </w:pPr>
            <w:r w:rsidDel="00000000" w:rsidR="00000000" w:rsidRPr="00000000">
              <w:rPr>
                <w:rtl w:val="0"/>
              </w:rPr>
              <w:t xml:space="preserve">[</w:t>
            </w:r>
            <w:hyperlink r:id="rId1045">
              <w:r w:rsidDel="00000000" w:rsidR="00000000" w:rsidRPr="00000000">
                <w:rPr>
                  <w:b w:val="1"/>
                  <w:rtl w:val="0"/>
                </w:rPr>
                <w:t xml:space="preserve">RTOG Atlas</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Cranial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Caudal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Anterior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Posterior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Lateral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Medial</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SCV</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Caudal to cricoid </w:t>
            </w:r>
            <w:r w:rsidDel="00000000" w:rsidR="00000000" w:rsidRPr="00000000">
              <w:rPr>
                <w:vertAlign w:val="superscript"/>
                <w:rtl w:val="0"/>
              </w:rPr>
              <w:t xml:space="preserve">a</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Junction of brachiocephalic veins/caudal edge of clavicle head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Anterior scalene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Cranial: Lateral edge of SCM.</w:t>
            </w:r>
          </w:p>
          <w:p w:rsidR="00000000" w:rsidDel="00000000" w:rsidP="00000000" w:rsidRDefault="00000000" w:rsidRPr="00000000" w14:paraId="00001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Caudal: Junction of 1st rib/clavicle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Excludes thyroid and trachea</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Axilla 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Axillary vessels crossing lateral edge of pec minor </w:t>
            </w:r>
            <w:r w:rsidDel="00000000" w:rsidR="00000000" w:rsidRPr="00000000">
              <w:rPr>
                <w:vertAlign w:val="superscript"/>
                <w:rtl w:val="0"/>
              </w:rPr>
              <w:t xml:space="preserve">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Pec major insertion into ribs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Plane defined by anterior surface of pec major and lat dorsi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Anterior subscapularis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Medial border of lat dorsi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Lat border of pec minor</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Axilla II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Axillary vessels crossing medial edge of pec minor </w:t>
            </w:r>
            <w:r w:rsidDel="00000000" w:rsidR="00000000" w:rsidRPr="00000000">
              <w:rPr>
                <w:vertAlign w:val="superscript"/>
                <w:rtl w:val="0"/>
              </w:rPr>
              <w:t xml:space="preserve">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0">
            <w:pPr>
              <w:widowControl w:val="0"/>
              <w:ind w:left="0" w:firstLine="0"/>
              <w:jc w:val="center"/>
              <w:rPr/>
            </w:pPr>
            <w:r w:rsidDel="00000000" w:rsidR="00000000" w:rsidRPr="00000000">
              <w:rPr>
                <w:rtl w:val="0"/>
              </w:rPr>
              <w:t xml:space="preserve">Axillary vessels crossing lateral edge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Anterior surface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Ribs and intercostal muscles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3">
            <w:pPr>
              <w:widowControl w:val="0"/>
              <w:ind w:left="0" w:firstLine="0"/>
              <w:jc w:val="center"/>
              <w:rPr/>
            </w:pPr>
            <w:r w:rsidDel="00000000" w:rsidR="00000000" w:rsidRPr="00000000">
              <w:rPr>
                <w:rtl w:val="0"/>
              </w:rPr>
              <w:t xml:space="preserve">Lat border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Medial border of pec minor</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Axilla III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Pec minor insertion on cricoid </w:t>
            </w:r>
            <w:r w:rsidDel="00000000" w:rsidR="00000000" w:rsidRPr="00000000">
              <w:rPr>
                <w:vertAlign w:val="superscript"/>
                <w:rtl w:val="0"/>
              </w:rPr>
              <w:t xml:space="preserve">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7">
            <w:pPr>
              <w:widowControl w:val="0"/>
              <w:ind w:left="0" w:firstLine="0"/>
              <w:jc w:val="center"/>
              <w:rPr/>
            </w:pPr>
            <w:r w:rsidDel="00000000" w:rsidR="00000000" w:rsidRPr="00000000">
              <w:rPr>
                <w:rtl w:val="0"/>
              </w:rPr>
              <w:t xml:space="preserve">Axillary vessels crossing medial edge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Posterior surface of pec major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9">
            <w:pPr>
              <w:widowControl w:val="0"/>
              <w:ind w:left="0" w:firstLine="0"/>
              <w:jc w:val="center"/>
              <w:rPr/>
            </w:pPr>
            <w:r w:rsidDel="00000000" w:rsidR="00000000" w:rsidRPr="00000000">
              <w:rPr>
                <w:rtl w:val="0"/>
              </w:rPr>
              <w:t xml:space="preserve">Ribs and intercostal muscles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A">
            <w:pPr>
              <w:widowControl w:val="0"/>
              <w:ind w:left="0" w:firstLine="0"/>
              <w:jc w:val="center"/>
              <w:rPr/>
            </w:pPr>
            <w:r w:rsidDel="00000000" w:rsidR="00000000" w:rsidRPr="00000000">
              <w:rPr>
                <w:rtl w:val="0"/>
              </w:rPr>
              <w:t xml:space="preserve">Medial border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Thoracic inlet</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Internal mammary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Superior aspect of medial 1st rib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Cranial aspect of the 4th rib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vertAlign w:val="superscript"/>
                <w:rtl w:val="0"/>
              </w:rPr>
              <w:t xml:space="preserve">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C0">
            <w:pPr>
              <w:widowControl w:val="0"/>
              <w:ind w:left="0" w:firstLine="0"/>
              <w:jc w:val="center"/>
              <w:rPr/>
            </w:pPr>
            <w:r w:rsidDel="00000000" w:rsidR="00000000" w:rsidRPr="00000000">
              <w:rPr>
                <w:vertAlign w:val="superscript"/>
                <w:rtl w:val="0"/>
              </w:rPr>
              <w:t xml:space="preserve">e</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C1">
            <w:pPr>
              <w:widowControl w:val="0"/>
              <w:ind w:left="0" w:firstLine="0"/>
              <w:jc w:val="center"/>
              <w:rPr/>
            </w:pPr>
            <w:r w:rsidDel="00000000" w:rsidR="00000000" w:rsidRPr="00000000">
              <w:rPr>
                <w:vertAlign w:val="superscript"/>
                <w:rtl w:val="0"/>
              </w:rPr>
              <w:t xml:space="preserve">e</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C2">
            <w:pPr>
              <w:widowControl w:val="0"/>
              <w:ind w:left="0" w:firstLine="0"/>
              <w:jc w:val="center"/>
              <w:rPr/>
            </w:pPr>
            <w:r w:rsidDel="00000000" w:rsidR="00000000" w:rsidRPr="00000000">
              <w:rPr>
                <w:vertAlign w:val="superscript"/>
                <w:rtl w:val="0"/>
              </w:rPr>
              <w:t xml:space="preserve">e</w:t>
            </w:r>
            <w:r w:rsidDel="00000000" w:rsidR="00000000" w:rsidRPr="00000000">
              <w:rPr>
                <w:rtl w:val="0"/>
              </w:rPr>
            </w:r>
          </w:p>
        </w:tc>
      </w:tr>
      <w:tr>
        <w:trPr>
          <w:trHeight w:val="1020" w:hRule="atLeast"/>
        </w:trPr>
        <w:tc>
          <w:tcPr>
            <w:gridSpan w:val="7"/>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Supraclavicular caudal border meant to approximate the superior aspect of the breast/ chest wall field border.</w:t>
            </w:r>
          </w:p>
          <w:p w:rsidR="00000000" w:rsidDel="00000000" w:rsidP="00000000" w:rsidRDefault="00000000" w:rsidRPr="00000000" w14:paraId="00001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 Axillary level I caudal border is clinically at the base of the anterior axillary line.</w:t>
            </w:r>
          </w:p>
          <w:p w:rsidR="00000000" w:rsidDel="00000000" w:rsidP="00000000" w:rsidRDefault="00000000" w:rsidRPr="00000000" w14:paraId="00001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 Axillary level II caudal border is the same as the cranial border of level I.</w:t>
            </w:r>
          </w:p>
          <w:p w:rsidR="00000000" w:rsidDel="00000000" w:rsidP="00000000" w:rsidRDefault="00000000" w:rsidRPr="00000000" w14:paraId="00001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 Axillary level III caudal border is the same as the cranial border of level II.</w:t>
            </w:r>
          </w:p>
          <w:p w:rsidR="00000000" w:rsidDel="00000000" w:rsidP="00000000" w:rsidRDefault="00000000" w:rsidRPr="00000000" w14:paraId="00001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 Internal Mammary lymph nodes: encompass the internal mammary/ thoracic vessels.</w:t>
            </w:r>
          </w:p>
        </w:tc>
      </w:tr>
    </w:tbl>
    <w:p w:rsidR="00000000" w:rsidDel="00000000" w:rsidP="00000000" w:rsidRDefault="00000000" w:rsidRPr="00000000" w14:paraId="000010CE">
      <w:pPr>
        <w:numPr>
          <w:ilvl w:val="0"/>
          <w:numId w:val="16"/>
        </w:numPr>
        <w:rPr/>
      </w:pPr>
      <w:r w:rsidDel="00000000" w:rsidR="00000000" w:rsidRPr="00000000">
        <w:rPr>
          <w:rtl w:val="0"/>
        </w:rPr>
        <w:t xml:space="preserve">In addition to RTOG above, other atlases/guidelines include ESTRO [</w:t>
      </w:r>
      <w:hyperlink r:id="rId1046">
        <w:r w:rsidDel="00000000" w:rsidR="00000000" w:rsidRPr="00000000">
          <w:rPr>
            <w:rtl w:val="0"/>
          </w:rPr>
          <w:t xml:space="preserve">Offerson RTO '16</w:t>
        </w:r>
      </w:hyperlink>
      <w:r w:rsidDel="00000000" w:rsidR="00000000" w:rsidRPr="00000000">
        <w:rPr>
          <w:rtl w:val="0"/>
        </w:rPr>
        <w:t xml:space="preserve">] and RADCOMP [</w:t>
      </w:r>
      <w:hyperlink r:id="rId1047">
        <w:r w:rsidDel="00000000" w:rsidR="00000000" w:rsidRPr="00000000">
          <w:rPr>
            <w:rtl w:val="0"/>
          </w:rPr>
          <w:t xml:space="preserve">MacDonald '16</w:t>
        </w:r>
      </w:hyperlink>
      <w:r w:rsidDel="00000000" w:rsidR="00000000" w:rsidRPr="00000000">
        <w:rPr>
          <w:rtl w:val="0"/>
        </w:rPr>
        <w:t xml:space="preserve">].</w:t>
      </w:r>
    </w:p>
    <w:p w:rsidR="00000000" w:rsidDel="00000000" w:rsidP="00000000" w:rsidRDefault="00000000" w:rsidRPr="00000000" w14:paraId="000010CF">
      <w:pPr>
        <w:ind w:firstLine="720"/>
        <w:rPr/>
      </w:pPr>
      <w:r w:rsidDel="00000000" w:rsidR="00000000" w:rsidRPr="00000000">
        <w:rPr>
          <w:rtl w:val="0"/>
        </w:rPr>
        <w:t xml:space="preserve">See the [</w:t>
      </w:r>
      <w:hyperlink w:anchor="_4l6gym5dzm0x">
        <w:r w:rsidDel="00000000" w:rsidR="00000000" w:rsidRPr="00000000">
          <w:rPr>
            <w:rtl w:val="0"/>
          </w:rPr>
          <w:t xml:space="preserve">Follow-up</w:t>
        </w:r>
      </w:hyperlink>
      <w:r w:rsidDel="00000000" w:rsidR="00000000" w:rsidRPr="00000000">
        <w:rPr>
          <w:rtl w:val="0"/>
        </w:rPr>
        <w:t xml:space="preserve">] section for patterns of failure in regards to each atlas.</w:t>
      </w:r>
    </w:p>
    <w:p w:rsidR="00000000" w:rsidDel="00000000" w:rsidP="00000000" w:rsidRDefault="00000000" w:rsidRPr="00000000" w14:paraId="000010D0">
      <w:pPr>
        <w:numPr>
          <w:ilvl w:val="1"/>
          <w:numId w:val="16"/>
        </w:numPr>
        <w:ind w:left="1440" w:hanging="360"/>
        <w:rPr/>
      </w:pPr>
      <w:r w:rsidDel="00000000" w:rsidR="00000000" w:rsidRPr="00000000">
        <w:rPr>
          <w:rtl w:val="0"/>
        </w:rPr>
        <w:t xml:space="preserve">Key differences in ESTRO compared to RTOG:</w:t>
      </w:r>
    </w:p>
    <w:p w:rsidR="00000000" w:rsidDel="00000000" w:rsidP="00000000" w:rsidRDefault="00000000" w:rsidRPr="00000000" w14:paraId="000010D1">
      <w:pPr>
        <w:numPr>
          <w:ilvl w:val="2"/>
          <w:numId w:val="16"/>
        </w:numPr>
        <w:ind w:left="2160" w:hanging="360"/>
        <w:rPr/>
      </w:pPr>
      <w:r w:rsidDel="00000000" w:rsidR="00000000" w:rsidRPr="00000000">
        <w:rPr>
          <w:rtl w:val="0"/>
        </w:rPr>
        <w:t xml:space="preserve">Additional </w:t>
      </w:r>
      <w:r w:rsidDel="00000000" w:rsidR="00000000" w:rsidRPr="00000000">
        <w:rPr>
          <w:rtl w:val="0"/>
        </w:rPr>
        <w:t xml:space="preserve">0.5 cm lateral and medial margins on the internal mammary vessels.</w:t>
      </w:r>
    </w:p>
    <w:p w:rsidR="00000000" w:rsidDel="00000000" w:rsidP="00000000" w:rsidRDefault="00000000" w:rsidRPr="00000000" w14:paraId="000010D2">
      <w:pPr>
        <w:numPr>
          <w:ilvl w:val="2"/>
          <w:numId w:val="16"/>
        </w:numPr>
        <w:ind w:left="2160" w:hanging="360"/>
        <w:rPr/>
      </w:pPr>
      <w:r w:rsidDel="00000000" w:rsidR="00000000" w:rsidRPr="00000000">
        <w:rPr>
          <w:rtl w:val="0"/>
        </w:rPr>
        <w:t xml:space="preserve">Adds an interpectoral nodal CTV between the pectoralis major and minor.</w:t>
      </w:r>
    </w:p>
    <w:p w:rsidR="00000000" w:rsidDel="00000000" w:rsidP="00000000" w:rsidRDefault="00000000" w:rsidRPr="00000000" w14:paraId="000010D3">
      <w:pPr>
        <w:numPr>
          <w:ilvl w:val="2"/>
          <w:numId w:val="16"/>
        </w:numPr>
        <w:ind w:left="2160" w:hanging="360"/>
        <w:rPr/>
      </w:pPr>
      <w:r w:rsidDel="00000000" w:rsidR="00000000" w:rsidRPr="00000000">
        <w:rPr>
          <w:rtl w:val="0"/>
        </w:rPr>
        <w:t xml:space="preserve">Lowers cranial border of supraclav CTV to 0.5 cm cranial to the subclavian vein.</w:t>
      </w:r>
    </w:p>
    <w:p w:rsidR="00000000" w:rsidDel="00000000" w:rsidP="00000000" w:rsidRDefault="00000000" w:rsidRPr="00000000" w14:paraId="000010D4">
      <w:pPr>
        <w:numPr>
          <w:ilvl w:val="1"/>
          <w:numId w:val="16"/>
        </w:numPr>
        <w:ind w:left="1440" w:hanging="360"/>
        <w:rPr>
          <w:u w:val="none"/>
        </w:rPr>
      </w:pPr>
      <w:r w:rsidDel="00000000" w:rsidR="00000000" w:rsidRPr="00000000">
        <w:rPr>
          <w:rtl w:val="0"/>
        </w:rPr>
        <w:t xml:space="preserve">Key RADCOMP difference: The one atlas which includes retroclavicular nodes (Fig 4b) [</w:t>
      </w:r>
      <w:hyperlink r:id="rId1048">
        <w:r w:rsidDel="00000000" w:rsidR="00000000" w:rsidRPr="00000000">
          <w:rPr>
            <w:rtl w:val="0"/>
          </w:rPr>
          <w:t xml:space="preserve">Loganadane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D5">
      <w:pPr>
        <w:numPr>
          <w:ilvl w:val="0"/>
          <w:numId w:val="16"/>
        </w:numPr>
        <w:rPr>
          <w:b w:val="1"/>
        </w:rPr>
      </w:pPr>
      <w:r w:rsidDel="00000000" w:rsidR="00000000" w:rsidRPr="00000000">
        <w:rPr>
          <w:b w:val="1"/>
          <w:rtl w:val="0"/>
        </w:rPr>
        <w:t xml:space="preserve">Supraclavicular</w:t>
      </w:r>
    </w:p>
    <w:p w:rsidR="00000000" w:rsidDel="00000000" w:rsidP="00000000" w:rsidRDefault="00000000" w:rsidRPr="00000000" w14:paraId="000010D6">
      <w:pPr>
        <w:numPr>
          <w:ilvl w:val="1"/>
          <w:numId w:val="16"/>
        </w:numPr>
        <w:ind w:left="1440" w:hanging="360"/>
        <w:rPr>
          <w:b w:val="1"/>
        </w:rPr>
      </w:pPr>
      <w:r w:rsidDel="00000000" w:rsidR="00000000" w:rsidRPr="00000000">
        <w:rPr>
          <w:b w:val="1"/>
          <w:rtl w:val="0"/>
        </w:rPr>
        <w:t xml:space="preserve">CTV</w:t>
      </w:r>
      <w:r w:rsidDel="00000000" w:rsidR="00000000" w:rsidRPr="00000000">
        <w:rPr>
          <w:rtl w:val="0"/>
        </w:rPr>
        <w:t xml:space="preserve">: Superior below cricoid, medially excludes thyroid, trachea and esophagus. Extend laterally to SCM and the clavicle (at more inferior extent). Inferior border matches caudal aspect of clavicular head.</w:t>
      </w:r>
    </w:p>
    <w:p w:rsidR="00000000" w:rsidDel="00000000" w:rsidP="00000000" w:rsidRDefault="00000000" w:rsidRPr="00000000" w14:paraId="000010D7">
      <w:pPr>
        <w:numPr>
          <w:ilvl w:val="1"/>
          <w:numId w:val="16"/>
        </w:numPr>
        <w:ind w:left="1440" w:hanging="360"/>
        <w:rPr>
          <w:u w:val="none"/>
        </w:rPr>
      </w:pPr>
      <w:r w:rsidDel="00000000" w:rsidR="00000000" w:rsidRPr="00000000">
        <w:rPr>
          <w:b w:val="1"/>
          <w:rtl w:val="0"/>
        </w:rPr>
        <w:t xml:space="preserve">PTV</w:t>
      </w:r>
      <w:r w:rsidDel="00000000" w:rsidR="00000000" w:rsidRPr="00000000">
        <w:rPr>
          <w:rtl w:val="0"/>
        </w:rPr>
        <w:t xml:space="preserve">: CTV </w:t>
      </w:r>
      <w:r w:rsidDel="00000000" w:rsidR="00000000" w:rsidRPr="00000000">
        <w:rPr>
          <w:b w:val="1"/>
          <w:rtl w:val="0"/>
        </w:rPr>
        <w:t xml:space="preserve">+ 5 mm </w:t>
      </w:r>
      <w:r w:rsidDel="00000000" w:rsidR="00000000" w:rsidRPr="00000000">
        <w:rPr>
          <w:rtl w:val="0"/>
        </w:rPr>
        <w:t xml:space="preserve">(does not mandate medial expansion)</w:t>
      </w:r>
      <w:r w:rsidDel="00000000" w:rsidR="00000000" w:rsidRPr="00000000">
        <w:rPr>
          <w:rtl w:val="0"/>
        </w:rPr>
        <w:t xml:space="preserve">. Exclude ipsi thyroid, trachea, esophagus, lung, and VB. </w:t>
      </w:r>
    </w:p>
    <w:p w:rsidR="00000000" w:rsidDel="00000000" w:rsidP="00000000" w:rsidRDefault="00000000" w:rsidRPr="00000000" w14:paraId="000010D8">
      <w:pPr>
        <w:numPr>
          <w:ilvl w:val="0"/>
          <w:numId w:val="16"/>
        </w:numPr>
        <w:rPr>
          <w:b w:val="1"/>
        </w:rPr>
      </w:pPr>
      <w:r w:rsidDel="00000000" w:rsidR="00000000" w:rsidRPr="00000000">
        <w:rPr>
          <w:b w:val="1"/>
          <w:rtl w:val="0"/>
        </w:rPr>
        <w:t xml:space="preserve">Axillary</w:t>
      </w:r>
    </w:p>
    <w:p w:rsidR="00000000" w:rsidDel="00000000" w:rsidP="00000000" w:rsidRDefault="00000000" w:rsidRPr="00000000" w14:paraId="000010D9">
      <w:pPr>
        <w:numPr>
          <w:ilvl w:val="1"/>
          <w:numId w:val="16"/>
        </w:numPr>
        <w:ind w:left="1440" w:hanging="360"/>
        <w:rPr>
          <w:b w:val="1"/>
        </w:rPr>
      </w:pPr>
      <w:r w:rsidDel="00000000" w:rsidR="00000000" w:rsidRPr="00000000">
        <w:rPr>
          <w:b w:val="1"/>
          <w:rtl w:val="0"/>
        </w:rPr>
        <w:t xml:space="preserve">CTV</w:t>
      </w:r>
      <w:r w:rsidDel="00000000" w:rsidR="00000000" w:rsidRPr="00000000">
        <w:rPr>
          <w:rtl w:val="0"/>
        </w:rPr>
        <w:t xml:space="preserve">: Undissected axilla (typically level III, sometimes superior level II). If SLNB, include levels I-III.</w:t>
      </w:r>
    </w:p>
    <w:p w:rsidR="00000000" w:rsidDel="00000000" w:rsidP="00000000" w:rsidRDefault="00000000" w:rsidRPr="00000000" w14:paraId="000010DA">
      <w:pPr>
        <w:numPr>
          <w:ilvl w:val="2"/>
          <w:numId w:val="16"/>
        </w:numPr>
        <w:ind w:left="2160" w:hanging="360"/>
        <w:rPr>
          <w:u w:val="none"/>
        </w:rPr>
      </w:pPr>
      <w:r w:rsidDel="00000000" w:rsidR="00000000" w:rsidRPr="00000000">
        <w:rPr>
          <w:rtl w:val="0"/>
        </w:rPr>
        <w:t xml:space="preserve">Caudal aspect of level I is when pec major inserts into the ribs, typically the 4th-5th ribs.</w:t>
      </w:r>
    </w:p>
    <w:p w:rsidR="00000000" w:rsidDel="00000000" w:rsidP="00000000" w:rsidRDefault="00000000" w:rsidRPr="00000000" w14:paraId="000010DB">
      <w:pPr>
        <w:numPr>
          <w:ilvl w:val="2"/>
          <w:numId w:val="16"/>
        </w:numPr>
        <w:ind w:left="2160" w:hanging="360"/>
        <w:rPr>
          <w:u w:val="none"/>
        </w:rPr>
      </w:pPr>
      <w:r w:rsidDel="00000000" w:rsidR="00000000" w:rsidRPr="00000000">
        <w:rPr>
          <w:rtl w:val="0"/>
        </w:rPr>
        <w:t xml:space="preserve">Cranial aspect of level III is when the pec minor inserts on the cricoid.</w:t>
      </w:r>
    </w:p>
    <w:p w:rsidR="00000000" w:rsidDel="00000000" w:rsidP="00000000" w:rsidRDefault="00000000" w:rsidRPr="00000000" w14:paraId="000010DC">
      <w:pPr>
        <w:numPr>
          <w:ilvl w:val="1"/>
          <w:numId w:val="16"/>
        </w:numPr>
        <w:ind w:left="1440" w:hanging="360"/>
        <w:rPr>
          <w:u w:val="none"/>
        </w:rPr>
      </w:pPr>
      <w:r w:rsidDel="00000000" w:rsidR="00000000" w:rsidRPr="00000000">
        <w:rPr>
          <w:b w:val="1"/>
          <w:rtl w:val="0"/>
        </w:rPr>
        <w:t xml:space="preserve">PTV</w:t>
      </w:r>
      <w:r w:rsidDel="00000000" w:rsidR="00000000" w:rsidRPr="00000000">
        <w:rPr>
          <w:rtl w:val="0"/>
        </w:rPr>
        <w:t xml:space="preserve">: CTV + </w:t>
      </w:r>
      <w:r w:rsidDel="00000000" w:rsidR="00000000" w:rsidRPr="00000000">
        <w:rPr>
          <w:b w:val="1"/>
          <w:rtl w:val="0"/>
        </w:rPr>
        <w:t xml:space="preserve">5 mm</w:t>
      </w:r>
      <w:r w:rsidDel="00000000" w:rsidR="00000000" w:rsidRPr="00000000">
        <w:rPr>
          <w:rtl w:val="0"/>
        </w:rPr>
        <w:t xml:space="preserve">. Exclude the lung.</w:t>
      </w:r>
    </w:p>
    <w:p w:rsidR="00000000" w:rsidDel="00000000" w:rsidP="00000000" w:rsidRDefault="00000000" w:rsidRPr="00000000" w14:paraId="000010DD">
      <w:pPr>
        <w:numPr>
          <w:ilvl w:val="0"/>
          <w:numId w:val="16"/>
        </w:numPr>
        <w:rPr>
          <w:u w:val="none"/>
        </w:rPr>
      </w:pPr>
      <w:r w:rsidDel="00000000" w:rsidR="00000000" w:rsidRPr="00000000">
        <w:rPr>
          <w:b w:val="1"/>
          <w:rtl w:val="0"/>
        </w:rPr>
        <w:t xml:space="preserve">Internal mammary node </w:t>
      </w:r>
      <w:r w:rsidDel="00000000" w:rsidR="00000000" w:rsidRPr="00000000">
        <w:rPr>
          <w:rtl w:val="0"/>
        </w:rPr>
        <w:t xml:space="preserve">(</w:t>
      </w:r>
      <w:r w:rsidDel="00000000" w:rsidR="00000000" w:rsidRPr="00000000">
        <w:rPr>
          <w:b w:val="1"/>
          <w:rtl w:val="0"/>
        </w:rPr>
        <w:t xml:space="preserve">IMN</w:t>
      </w:r>
      <w:r w:rsidDel="00000000" w:rsidR="00000000" w:rsidRPr="00000000">
        <w:rPr>
          <w:rtl w:val="0"/>
        </w:rPr>
        <w:t xml:space="preserve">)</w:t>
      </w:r>
    </w:p>
    <w:p w:rsidR="00000000" w:rsidDel="00000000" w:rsidP="00000000" w:rsidRDefault="00000000" w:rsidRPr="00000000" w14:paraId="000010DE">
      <w:pPr>
        <w:numPr>
          <w:ilvl w:val="1"/>
          <w:numId w:val="16"/>
        </w:numPr>
        <w:ind w:left="1440" w:hanging="360"/>
        <w:rPr>
          <w:u w:val="none"/>
        </w:rPr>
      </w:pPr>
      <w:r w:rsidDel="00000000" w:rsidR="00000000" w:rsidRPr="00000000">
        <w:rPr>
          <w:b w:val="1"/>
          <w:rtl w:val="0"/>
        </w:rPr>
        <w:t xml:space="preserve">CTV</w:t>
      </w:r>
      <w:r w:rsidDel="00000000" w:rsidR="00000000" w:rsidRPr="00000000">
        <w:rPr>
          <w:rtl w:val="0"/>
        </w:rPr>
        <w:t xml:space="preserve">: Includes IM/thoracic vessels of the first three intercostal spaces (may extend to top of first rib).</w:t>
      </w:r>
    </w:p>
    <w:p w:rsidR="00000000" w:rsidDel="00000000" w:rsidP="00000000" w:rsidRDefault="00000000" w:rsidRPr="00000000" w14:paraId="000010DF">
      <w:pPr>
        <w:numPr>
          <w:ilvl w:val="1"/>
          <w:numId w:val="16"/>
        </w:numPr>
        <w:ind w:left="1440" w:hanging="360"/>
        <w:rPr>
          <w:u w:val="none"/>
        </w:rPr>
      </w:pPr>
      <w:r w:rsidDel="00000000" w:rsidR="00000000" w:rsidRPr="00000000">
        <w:rPr>
          <w:b w:val="1"/>
          <w:rtl w:val="0"/>
        </w:rPr>
        <w:t xml:space="preserve">PTV</w:t>
      </w:r>
      <w:r w:rsidDel="00000000" w:rsidR="00000000" w:rsidRPr="00000000">
        <w:rPr>
          <w:rtl w:val="0"/>
        </w:rPr>
        <w:t xml:space="preserve">: CTV </w:t>
      </w:r>
      <w:r w:rsidDel="00000000" w:rsidR="00000000" w:rsidRPr="00000000">
        <w:rPr>
          <w:b w:val="1"/>
          <w:rtl w:val="0"/>
        </w:rPr>
        <w:t xml:space="preserve">+ 5 mm </w:t>
      </w:r>
      <w:r w:rsidDel="00000000" w:rsidR="00000000" w:rsidRPr="00000000">
        <w:rPr>
          <w:rtl w:val="0"/>
        </w:rPr>
        <w:t xml:space="preserve">everywhere except A/P (does not mandate medial expansion if near sternum). Exclude the lung.</w:t>
      </w:r>
    </w:p>
    <w:p w:rsidR="00000000" w:rsidDel="00000000" w:rsidP="00000000" w:rsidRDefault="00000000" w:rsidRPr="00000000" w14:paraId="000010E0">
      <w:pPr>
        <w:numPr>
          <w:ilvl w:val="0"/>
          <w:numId w:val="16"/>
        </w:numPr>
      </w:pPr>
      <w:r w:rsidDel="00000000" w:rsidR="00000000" w:rsidRPr="00000000">
        <w:rPr>
          <w:b w:val="1"/>
          <w:rtl w:val="0"/>
        </w:rPr>
        <w:t xml:space="preserve">Covering level I-II</w:t>
      </w:r>
      <w:r w:rsidDel="00000000" w:rsidR="00000000" w:rsidRPr="00000000">
        <w:rPr>
          <w:rtl w:val="0"/>
        </w:rPr>
        <w:t xml:space="preserve">: Gross ECE, &gt; 50% nodal ratio, &lt; 6 LN resected or micromets in SLNB.</w:t>
      </w:r>
      <w:r w:rsidDel="00000000" w:rsidR="00000000" w:rsidRPr="00000000">
        <w:rPr>
          <w:rtl w:val="0"/>
        </w:rPr>
      </w:r>
    </w:p>
    <w:p w:rsidR="00000000" w:rsidDel="00000000" w:rsidP="00000000" w:rsidRDefault="00000000" w:rsidRPr="00000000" w14:paraId="000010E1">
      <w:pPr>
        <w:numPr>
          <w:ilvl w:val="0"/>
          <w:numId w:val="16"/>
        </w:numPr>
      </w:pPr>
      <w:r w:rsidDel="00000000" w:rsidR="00000000" w:rsidRPr="00000000">
        <w:rPr>
          <w:b w:val="1"/>
          <w:rtl w:val="0"/>
        </w:rPr>
        <w:t xml:space="preserve">Covering SCV/Level III</w:t>
      </w:r>
    </w:p>
    <w:p w:rsidR="00000000" w:rsidDel="00000000" w:rsidP="00000000" w:rsidRDefault="00000000" w:rsidRPr="00000000" w14:paraId="000010E2">
      <w:pPr>
        <w:ind w:firstLine="720"/>
        <w:rPr/>
      </w:pPr>
      <w:r w:rsidDel="00000000" w:rsidR="00000000" w:rsidRPr="00000000">
        <w:rPr>
          <w:rtl w:val="0"/>
        </w:rPr>
        <w:t xml:space="preserve">Indications: Essentially the same</w:t>
      </w:r>
      <w:r w:rsidDel="00000000" w:rsidR="00000000" w:rsidRPr="00000000">
        <w:rPr>
          <w:rtl w:val="0"/>
        </w:rPr>
        <w:t xml:space="preserve"> as [</w:t>
      </w:r>
      <w:hyperlink w:anchor="_h3zdqlymf9yk">
        <w:r w:rsidDel="00000000" w:rsidR="00000000" w:rsidRPr="00000000">
          <w:rPr>
            <w:rtl w:val="0"/>
          </w:rPr>
          <w:t xml:space="preserve">PMRT</w:t>
        </w:r>
      </w:hyperlink>
      <w:r w:rsidDel="00000000" w:rsidR="00000000" w:rsidRPr="00000000">
        <w:rPr>
          <w:rtl w:val="0"/>
        </w:rPr>
        <w:t xml:space="preserve">].</w:t>
      </w:r>
    </w:p>
    <w:p w:rsidR="00000000" w:rsidDel="00000000" w:rsidP="00000000" w:rsidRDefault="00000000" w:rsidRPr="00000000" w14:paraId="000010E3">
      <w:pPr>
        <w:numPr>
          <w:ilvl w:val="1"/>
          <w:numId w:val="16"/>
        </w:numPr>
        <w:ind w:left="1440" w:hanging="360"/>
      </w:pPr>
      <w:r w:rsidDel="00000000" w:rsidR="00000000" w:rsidRPr="00000000">
        <w:rPr>
          <w:rFonts w:ascii="Gungsuh" w:cs="Gungsuh" w:eastAsia="Gungsuh" w:hAnsi="Gungsuh"/>
          <w:rtl w:val="0"/>
        </w:rPr>
        <w:t xml:space="preserve">Cover SCV/level III if ≥ T3, N2, T3N1.</w:t>
      </w:r>
    </w:p>
    <w:p w:rsidR="00000000" w:rsidDel="00000000" w:rsidP="00000000" w:rsidRDefault="00000000" w:rsidRPr="00000000" w14:paraId="000010E4">
      <w:pPr>
        <w:numPr>
          <w:ilvl w:val="1"/>
          <w:numId w:val="16"/>
        </w:numPr>
        <w:ind w:left="1440" w:hanging="360"/>
        <w:rPr>
          <w:u w:val="none"/>
        </w:rPr>
      </w:pPr>
      <w:r w:rsidDel="00000000" w:rsidR="00000000" w:rsidRPr="00000000">
        <w:rPr>
          <w:rtl w:val="0"/>
        </w:rPr>
        <w:t xml:space="preserve">Requires other risk factors if T1-2 such as LVSI, young age, G3, etc. </w:t>
      </w:r>
    </w:p>
    <w:p w:rsidR="00000000" w:rsidDel="00000000" w:rsidP="00000000" w:rsidRDefault="00000000" w:rsidRPr="00000000" w14:paraId="000010E5">
      <w:pPr>
        <w:numPr>
          <w:ilvl w:val="1"/>
          <w:numId w:val="16"/>
        </w:numPr>
        <w:ind w:left="1440" w:hanging="360"/>
      </w:pPr>
      <w:r w:rsidDel="00000000" w:rsidR="00000000" w:rsidRPr="00000000">
        <w:rPr>
          <w:rtl w:val="0"/>
        </w:rPr>
        <w:t xml:space="preserve">Note that NSABP never treated regional nodes even if N+.</w:t>
      </w:r>
    </w:p>
    <w:p w:rsidR="00000000" w:rsidDel="00000000" w:rsidP="00000000" w:rsidRDefault="00000000" w:rsidRPr="00000000" w14:paraId="000010E6">
      <w:pPr>
        <w:numPr>
          <w:ilvl w:val="1"/>
          <w:numId w:val="16"/>
        </w:numPr>
        <w:ind w:left="1440" w:hanging="360"/>
      </w:pPr>
      <w:r w:rsidDel="00000000" w:rsidR="00000000" w:rsidRPr="00000000">
        <w:rPr>
          <w:rtl w:val="0"/>
        </w:rPr>
        <w:t xml:space="preserve">Risk of SCV+: &lt; 10% if 1-3 LNs, ~50% if 4+ LNs.</w:t>
      </w:r>
    </w:p>
    <w:p w:rsidR="00000000" w:rsidDel="00000000" w:rsidP="00000000" w:rsidRDefault="00000000" w:rsidRPr="00000000" w14:paraId="000010E7">
      <w:pPr>
        <w:numPr>
          <w:ilvl w:val="0"/>
          <w:numId w:val="16"/>
        </w:numPr>
      </w:pPr>
      <w:r w:rsidDel="00000000" w:rsidR="00000000" w:rsidRPr="00000000">
        <w:rPr>
          <w:b w:val="1"/>
          <w:rtl w:val="0"/>
        </w:rPr>
        <w:t xml:space="preserve">Covering IM</w:t>
      </w:r>
      <w:r w:rsidDel="00000000" w:rsidR="00000000" w:rsidRPr="00000000">
        <w:rPr>
          <w:rtl w:val="0"/>
        </w:rPr>
        <w:t xml:space="preserve">:</w:t>
      </w:r>
    </w:p>
    <w:p w:rsidR="00000000" w:rsidDel="00000000" w:rsidP="00000000" w:rsidRDefault="00000000" w:rsidRPr="00000000" w14:paraId="000010E8">
      <w:pPr>
        <w:ind w:firstLine="720"/>
        <w:rPr/>
      </w:pPr>
      <w:r w:rsidDel="00000000" w:rsidR="00000000" w:rsidRPr="00000000">
        <w:rPr>
          <w:rtl w:val="0"/>
        </w:rPr>
        <w:t xml:space="preserve">Note: Most RNI trials included </w:t>
      </w:r>
      <w:r w:rsidDel="00000000" w:rsidR="00000000" w:rsidRPr="00000000">
        <w:rPr>
          <w:rtl w:val="0"/>
        </w:rPr>
        <w:t xml:space="preserve">IM coverage</w:t>
      </w:r>
      <w:r w:rsidDel="00000000" w:rsidR="00000000" w:rsidRPr="00000000">
        <w:rPr>
          <w:rtl w:val="0"/>
        </w:rPr>
        <w:t xml:space="preserve">. See the [</w:t>
      </w:r>
      <w:hyperlink w:anchor="8twi1gbm9a3f">
        <w:r w:rsidDel="00000000" w:rsidR="00000000" w:rsidRPr="00000000">
          <w:rPr>
            <w:rtl w:val="0"/>
          </w:rPr>
          <w:t xml:space="preserve">Risk of Internal Mammary</w:t>
        </w:r>
      </w:hyperlink>
      <w:r w:rsidDel="00000000" w:rsidR="00000000" w:rsidRPr="00000000">
        <w:rPr>
          <w:rtl w:val="0"/>
        </w:rPr>
        <w:t xml:space="preserve">] section for more information.</w:t>
      </w:r>
    </w:p>
    <w:p w:rsidR="00000000" w:rsidDel="00000000" w:rsidP="00000000" w:rsidRDefault="00000000" w:rsidRPr="00000000" w14:paraId="000010E9">
      <w:pPr>
        <w:ind w:firstLine="720"/>
        <w:rPr/>
      </w:pPr>
      <w:r w:rsidDel="00000000" w:rsidR="00000000" w:rsidRPr="00000000">
        <w:rPr>
          <w:rtl w:val="0"/>
        </w:rPr>
        <w:t xml:space="preserve">Indications: Clinically or pathologically positive IM. Any N2+ (Category 1), Medial/central disease which is N1+ (Category 2b) or lateral disease with N2+. </w:t>
      </w:r>
    </w:p>
    <w:p w:rsidR="00000000" w:rsidDel="00000000" w:rsidP="00000000" w:rsidRDefault="00000000" w:rsidRPr="00000000" w14:paraId="000010EA">
      <w:pPr>
        <w:numPr>
          <w:ilvl w:val="1"/>
          <w:numId w:val="16"/>
        </w:numPr>
        <w:ind w:left="1440" w:hanging="360"/>
      </w:pPr>
      <w:r w:rsidDel="00000000" w:rsidR="00000000" w:rsidRPr="00000000">
        <w:rPr>
          <w:rtl w:val="0"/>
        </w:rPr>
        <w:t xml:space="preserve">High risk node negative: cT3+, cT2+ with &lt; 10 nodes removed with either G3, ER-, or LVSI [</w:t>
      </w:r>
      <w:hyperlink w:anchor="np3h8u4rk4zb">
        <w:r w:rsidDel="00000000" w:rsidR="00000000" w:rsidRPr="00000000">
          <w:rPr>
            <w:rtl w:val="0"/>
          </w:rPr>
          <w:t xml:space="preserve">MA.20</w:t>
        </w:r>
      </w:hyperlink>
      <w:r w:rsidDel="00000000" w:rsidR="00000000" w:rsidRPr="00000000">
        <w:rPr>
          <w:rtl w:val="0"/>
        </w:rPr>
        <w:t xml:space="preserve">].</w:t>
      </w:r>
    </w:p>
    <w:p w:rsidR="00000000" w:rsidDel="00000000" w:rsidP="00000000" w:rsidRDefault="00000000" w:rsidRPr="00000000" w14:paraId="000010EB">
      <w:pPr>
        <w:numPr>
          <w:ilvl w:val="1"/>
          <w:numId w:val="16"/>
        </w:numPr>
        <w:ind w:left="1440" w:hanging="360"/>
      </w:pPr>
      <w:r w:rsidDel="00000000" w:rsidR="00000000" w:rsidRPr="00000000">
        <w:rPr>
          <w:rtl w:val="0"/>
        </w:rPr>
        <w:t xml:space="preserve">If axillary node negative: Risk of IM LNs of ~5% although 15% if UIQ.</w:t>
      </w:r>
    </w:p>
    <w:p w:rsidR="00000000" w:rsidDel="00000000" w:rsidP="00000000" w:rsidRDefault="00000000" w:rsidRPr="00000000" w14:paraId="000010EC">
      <w:pPr>
        <w:numPr>
          <w:ilvl w:val="2"/>
          <w:numId w:val="16"/>
        </w:numPr>
        <w:ind w:left="2160" w:hanging="360"/>
      </w:pPr>
      <w:r w:rsidDel="00000000" w:rsidR="00000000" w:rsidRPr="00000000">
        <w:rPr>
          <w:rtl w:val="0"/>
        </w:rPr>
        <w:t xml:space="preserve">Risk becomes above 20% if T2 and medial location or T3 and younger than 35 years.</w:t>
      </w:r>
    </w:p>
    <w:p w:rsidR="00000000" w:rsidDel="00000000" w:rsidP="00000000" w:rsidRDefault="00000000" w:rsidRPr="00000000" w14:paraId="000010ED">
      <w:pPr>
        <w:numPr>
          <w:ilvl w:val="2"/>
          <w:numId w:val="16"/>
        </w:numPr>
        <w:ind w:left="2160" w:hanging="360"/>
      </w:pPr>
      <w:r w:rsidDel="00000000" w:rsidR="00000000" w:rsidRPr="00000000">
        <w:rPr>
          <w:rtl w:val="0"/>
        </w:rPr>
        <w:t xml:space="preserve">ER negativity, LVSI, and grade may influence risk for regional node positivity.</w:t>
      </w:r>
    </w:p>
    <w:p w:rsidR="00000000" w:rsidDel="00000000" w:rsidP="00000000" w:rsidRDefault="00000000" w:rsidRPr="00000000" w14:paraId="000010EE">
      <w:pPr>
        <w:numPr>
          <w:ilvl w:val="1"/>
          <w:numId w:val="16"/>
        </w:numPr>
        <w:ind w:left="1440" w:hanging="360"/>
      </w:pPr>
      <w:r w:rsidDel="00000000" w:rsidR="00000000" w:rsidRPr="00000000">
        <w:rPr>
          <w:rtl w:val="0"/>
        </w:rPr>
        <w:t xml:space="preserve">If axillary node positive: Risk of IM LNs ~20% for outer quadrants, ~50% for inner or central. </w:t>
      </w:r>
    </w:p>
    <w:p w:rsidR="00000000" w:rsidDel="00000000" w:rsidP="00000000" w:rsidRDefault="00000000" w:rsidRPr="00000000" w14:paraId="000010EF">
      <w:pPr>
        <w:numPr>
          <w:ilvl w:val="1"/>
          <w:numId w:val="16"/>
        </w:numPr>
        <w:ind w:left="1440" w:hanging="360"/>
      </w:pPr>
      <w:r w:rsidDel="00000000" w:rsidR="00000000" w:rsidRPr="00000000">
        <w:rPr>
          <w:rtl w:val="0"/>
        </w:rPr>
        <w:t xml:space="preserve">Consider for Young age, 20% or higher nodal ratio, ECE &gt; 2mm, extensive LVSI.</w:t>
      </w:r>
    </w:p>
    <w:p w:rsidR="00000000" w:rsidDel="00000000" w:rsidP="00000000" w:rsidRDefault="00000000" w:rsidRPr="00000000" w14:paraId="000010F0">
      <w:pPr>
        <w:numPr>
          <w:ilvl w:val="1"/>
          <w:numId w:val="16"/>
        </w:numPr>
        <w:ind w:left="1440" w:hanging="360"/>
      </w:pPr>
      <w:r w:rsidDel="00000000" w:rsidR="00000000" w:rsidRPr="00000000">
        <w:rPr>
          <w:rtl w:val="0"/>
        </w:rPr>
        <w:t xml:space="preserve">Outdated [</w:t>
      </w:r>
      <w:hyperlink w:anchor="ee2s4c62x339">
        <w:r w:rsidDel="00000000" w:rsidR="00000000" w:rsidRPr="00000000">
          <w:rPr>
            <w:rtl w:val="0"/>
          </w:rPr>
          <w:t xml:space="preserve">Chinese study</w:t>
        </w:r>
      </w:hyperlink>
      <w:r w:rsidDel="00000000" w:rsidR="00000000" w:rsidRPr="00000000">
        <w:rPr>
          <w:rtl w:val="0"/>
        </w:rPr>
        <w:t xml:space="preserve">] suggests &gt; 20% IMN nodal involvement if: </w:t>
      </w:r>
    </w:p>
    <w:p w:rsidR="00000000" w:rsidDel="00000000" w:rsidP="00000000" w:rsidRDefault="00000000" w:rsidRPr="00000000" w14:paraId="000010F1">
      <w:pPr>
        <w:numPr>
          <w:ilvl w:val="2"/>
          <w:numId w:val="16"/>
        </w:numPr>
        <w:ind w:left="2160" w:hanging="360"/>
      </w:pPr>
      <w:r w:rsidDel="00000000" w:rsidR="00000000" w:rsidRPr="00000000">
        <w:rPr>
          <w:rtl w:val="0"/>
        </w:rPr>
        <w:t xml:space="preserve">4+ ALNs.</w:t>
      </w:r>
    </w:p>
    <w:p w:rsidR="00000000" w:rsidDel="00000000" w:rsidP="00000000" w:rsidRDefault="00000000" w:rsidRPr="00000000" w14:paraId="000010F2">
      <w:pPr>
        <w:numPr>
          <w:ilvl w:val="2"/>
          <w:numId w:val="16"/>
        </w:numPr>
        <w:ind w:left="2160" w:hanging="360"/>
      </w:pPr>
      <w:r w:rsidDel="00000000" w:rsidR="00000000" w:rsidRPr="00000000">
        <w:rPr>
          <w:rtl w:val="0"/>
        </w:rPr>
        <w:t xml:space="preserve">Medial location or T2 any location with positive ALNs.</w:t>
      </w:r>
    </w:p>
    <w:p w:rsidR="00000000" w:rsidDel="00000000" w:rsidP="00000000" w:rsidRDefault="00000000" w:rsidRPr="00000000" w14:paraId="000010F3">
      <w:pPr>
        <w:numPr>
          <w:ilvl w:val="2"/>
          <w:numId w:val="16"/>
        </w:numPr>
        <w:ind w:left="2160" w:hanging="360"/>
      </w:pPr>
      <w:r w:rsidDel="00000000" w:rsidR="00000000" w:rsidRPr="00000000">
        <w:rPr>
          <w:rtl w:val="0"/>
        </w:rPr>
        <w:t xml:space="preserve">Medial location and T2, even if negative axilla.</w:t>
      </w:r>
    </w:p>
    <w:p w:rsidR="00000000" w:rsidDel="00000000" w:rsidP="00000000" w:rsidRDefault="00000000" w:rsidRPr="00000000" w14:paraId="000010F4">
      <w:pPr>
        <w:numPr>
          <w:ilvl w:val="2"/>
          <w:numId w:val="16"/>
        </w:numPr>
        <w:ind w:left="2160" w:hanging="360"/>
      </w:pPr>
      <w:r w:rsidDel="00000000" w:rsidR="00000000" w:rsidRPr="00000000">
        <w:rPr>
          <w:rtl w:val="0"/>
        </w:rPr>
        <w:t xml:space="preserve">T3 and &lt; 35y, even if negative axilla.</w:t>
      </w:r>
    </w:p>
    <w:p w:rsidR="00000000" w:rsidDel="00000000" w:rsidP="00000000" w:rsidRDefault="00000000" w:rsidRPr="00000000" w14:paraId="000010F5">
      <w:pPr>
        <w:numPr>
          <w:ilvl w:val="1"/>
          <w:numId w:val="16"/>
        </w:numPr>
        <w:ind w:left="1440" w:hanging="360"/>
      </w:pPr>
      <w:r w:rsidDel="00000000" w:rsidR="00000000" w:rsidRPr="00000000">
        <w:rPr>
          <w:rtl w:val="0"/>
        </w:rPr>
        <w:t xml:space="preserve">According to the [</w:t>
      </w:r>
      <w:hyperlink w:anchor="6195m22zywnu">
        <w:r w:rsidDel="00000000" w:rsidR="00000000" w:rsidRPr="00000000">
          <w:rPr>
            <w:rtl w:val="0"/>
          </w:rPr>
          <w:t xml:space="preserve">Danish prospective study</w:t>
        </w:r>
      </w:hyperlink>
      <w:r w:rsidDel="00000000" w:rsidR="00000000" w:rsidRPr="00000000">
        <w:rPr>
          <w:rtl w:val="0"/>
        </w:rPr>
        <w:t xml:space="preserve">], the benefit of IMN irradiation appears greatest for node positive medial/central disease and patients with N2 disease regardless of location.</w:t>
      </w:r>
    </w:p>
    <w:p w:rsidR="00000000" w:rsidDel="00000000" w:rsidP="00000000" w:rsidRDefault="00000000" w:rsidRPr="00000000" w14:paraId="000010F6">
      <w:pPr>
        <w:ind w:left="0" w:firstLine="0"/>
        <w:rPr/>
      </w:pPr>
      <w:r w:rsidDel="00000000" w:rsidR="00000000" w:rsidRPr="00000000">
        <w:rPr>
          <w:rtl w:val="0"/>
        </w:rPr>
      </w:r>
    </w:p>
    <w:p w:rsidR="00000000" w:rsidDel="00000000" w:rsidP="00000000" w:rsidRDefault="00000000" w:rsidRPr="00000000" w14:paraId="000010F7">
      <w:pPr>
        <w:pStyle w:val="Heading2"/>
        <w:rPr/>
      </w:pPr>
      <w:bookmarkStart w:colFirst="0" w:colLast="0" w:name="_jhd55xejii4n" w:id="275"/>
      <w:bookmarkEnd w:id="275"/>
      <w:hyperlink w:anchor="_q1j7gkssc675">
        <w:r w:rsidDel="00000000" w:rsidR="00000000" w:rsidRPr="00000000">
          <w:rPr>
            <w:rtl w:val="0"/>
          </w:rPr>
          <w:t xml:space="preserve">IMRT</w:t>
        </w:r>
      </w:hyperlink>
      <w:r w:rsidDel="00000000" w:rsidR="00000000" w:rsidRPr="00000000">
        <w:rPr>
          <w:rtl w:val="0"/>
        </w:rPr>
      </w:r>
    </w:p>
    <w:p w:rsidR="00000000" w:rsidDel="00000000" w:rsidP="00000000" w:rsidRDefault="00000000" w:rsidRPr="00000000" w14:paraId="000010F8">
      <w:pPr>
        <w:numPr>
          <w:ilvl w:val="0"/>
          <w:numId w:val="82"/>
        </w:numPr>
        <w:rPr>
          <w:u w:val="none"/>
        </w:rPr>
      </w:pPr>
      <w:r w:rsidDel="00000000" w:rsidR="00000000" w:rsidRPr="00000000">
        <w:rPr>
          <w:rtl w:val="0"/>
        </w:rPr>
        <w:t xml:space="preserve">Ho [</w:t>
      </w:r>
      <w:hyperlink r:id="rId1049">
        <w:r w:rsidDel="00000000" w:rsidR="00000000" w:rsidRPr="00000000">
          <w:rPr>
            <w:rtl w:val="0"/>
          </w:rPr>
          <w:t xml:space="preserve">Rad Onc '18</w:t>
        </w:r>
      </w:hyperlink>
      <w:r w:rsidDel="00000000" w:rsidR="00000000" w:rsidRPr="00000000">
        <w:rPr>
          <w:rtl w:val="0"/>
        </w:rPr>
        <w:t xml:space="preserve">]: </w:t>
      </w:r>
      <w:r w:rsidDel="00000000" w:rsidR="00000000" w:rsidRPr="00000000">
        <w:rPr>
          <w:b w:val="1"/>
          <w:rtl w:val="0"/>
        </w:rPr>
        <w:t xml:space="preserve">VMAT IMRT for challenging cardiac anatomy</w:t>
      </w:r>
      <w:r w:rsidDel="00000000" w:rsidR="00000000" w:rsidRPr="00000000">
        <w:rPr>
          <w:rtl w:val="0"/>
        </w:rPr>
        <w:t xml:space="preserve">, not recommended routinely</w:t>
      </w:r>
    </w:p>
    <w:p w:rsidR="00000000" w:rsidDel="00000000" w:rsidP="00000000" w:rsidRDefault="00000000" w:rsidRPr="00000000" w14:paraId="000010F9">
      <w:pPr>
        <w:numPr>
          <w:ilvl w:val="1"/>
          <w:numId w:val="82"/>
        </w:numPr>
        <w:ind w:left="1440" w:hanging="360"/>
        <w:rPr>
          <w:u w:val="none"/>
        </w:rPr>
      </w:pPr>
      <w:r w:rsidDel="00000000" w:rsidR="00000000" w:rsidRPr="00000000">
        <w:rPr>
          <w:rtl w:val="0"/>
        </w:rPr>
        <w:t xml:space="preserve">May be useful in pts w implant constructions receiving RNI with DIBH.</w:t>
      </w:r>
    </w:p>
    <w:p w:rsidR="00000000" w:rsidDel="00000000" w:rsidP="00000000" w:rsidRDefault="00000000" w:rsidRPr="00000000" w14:paraId="000010FA">
      <w:pPr>
        <w:numPr>
          <w:ilvl w:val="0"/>
          <w:numId w:val="82"/>
        </w:numPr>
        <w:rPr>
          <w:u w:val="none"/>
        </w:rPr>
      </w:pPr>
      <w:r w:rsidDel="00000000" w:rsidR="00000000" w:rsidRPr="00000000">
        <w:rPr>
          <w:rtl w:val="0"/>
        </w:rPr>
        <w:t xml:space="preserve">Royal Marsden UK [</w:t>
      </w:r>
      <w:hyperlink r:id="rId1050">
        <w:r w:rsidDel="00000000" w:rsidR="00000000" w:rsidRPr="00000000">
          <w:rPr>
            <w:rtl w:val="0"/>
          </w:rPr>
          <w:t xml:space="preserve">Donovan RTO '07</w:t>
        </w:r>
      </w:hyperlink>
      <w:r w:rsidDel="00000000" w:rsidR="00000000" w:rsidRPr="00000000">
        <w:rPr>
          <w:rtl w:val="0"/>
        </w:rPr>
        <w:t xml:space="preserve">]: </w:t>
      </w:r>
      <w:r w:rsidDel="00000000" w:rsidR="00000000" w:rsidRPr="00000000">
        <w:rPr>
          <w:b w:val="1"/>
          <w:rtl w:val="0"/>
        </w:rPr>
        <w:t xml:space="preserve">2D vs. 3D-IMRT</w:t>
      </w:r>
      <w:r w:rsidDel="00000000" w:rsidR="00000000" w:rsidRPr="00000000">
        <w:rPr>
          <w:rtl w:val="0"/>
        </w:rPr>
        <w:t xml:space="preserve">.</w:t>
      </w:r>
    </w:p>
    <w:p w:rsidR="00000000" w:rsidDel="00000000" w:rsidP="00000000" w:rsidRDefault="00000000" w:rsidRPr="00000000" w14:paraId="000010FB">
      <w:pPr>
        <w:numPr>
          <w:ilvl w:val="1"/>
          <w:numId w:val="82"/>
        </w:numPr>
        <w:ind w:left="1440" w:hanging="360"/>
        <w:rPr>
          <w:u w:val="none"/>
        </w:rPr>
      </w:pPr>
      <w:r w:rsidDel="00000000" w:rsidR="00000000" w:rsidRPr="00000000">
        <w:rPr>
          <w:rtl w:val="0"/>
        </w:rPr>
        <w:t xml:space="preserve">IMRT minimization of dose inhomogeneity led to reduced late effects.</w:t>
      </w:r>
    </w:p>
    <w:p w:rsidR="00000000" w:rsidDel="00000000" w:rsidP="00000000" w:rsidRDefault="00000000" w:rsidRPr="00000000" w14:paraId="000010FC">
      <w:pPr>
        <w:numPr>
          <w:ilvl w:val="1"/>
          <w:numId w:val="82"/>
        </w:numPr>
        <w:ind w:left="1440" w:hanging="360"/>
        <w:rPr>
          <w:u w:val="none"/>
        </w:rPr>
      </w:pPr>
      <w:r w:rsidDel="00000000" w:rsidR="00000000" w:rsidRPr="00000000">
        <w:rPr>
          <w:rtl w:val="0"/>
        </w:rPr>
        <w:t xml:space="preserve">306 pts. RT 50 Gy + 11.1 Gy electron boost. 2D with standard wedge compensators.</w:t>
      </w:r>
    </w:p>
    <w:p w:rsidR="00000000" w:rsidDel="00000000" w:rsidP="00000000" w:rsidRDefault="00000000" w:rsidRPr="00000000" w14:paraId="000010FD">
      <w:pPr>
        <w:numPr>
          <w:ilvl w:val="1"/>
          <w:numId w:val="82"/>
        </w:numPr>
        <w:ind w:left="1440" w:hanging="360"/>
        <w:rPr>
          <w:u w:val="none"/>
        </w:rPr>
      </w:pPr>
      <w:r w:rsidDel="00000000" w:rsidR="00000000" w:rsidRPr="00000000">
        <w:rPr>
          <w:rFonts w:ascii="Cardo" w:cs="Cardo" w:eastAsia="Cardo" w:hAnsi="Cardo"/>
          <w:rtl w:val="0"/>
        </w:rPr>
        <w:t xml:space="preserve">Change in breast appearance 58→ 40%. Fewer pts developed palpable induration. </w:t>
      </w:r>
    </w:p>
    <w:p w:rsidR="00000000" w:rsidDel="00000000" w:rsidP="00000000" w:rsidRDefault="00000000" w:rsidRPr="00000000" w14:paraId="000010FE">
      <w:pPr>
        <w:numPr>
          <w:ilvl w:val="1"/>
          <w:numId w:val="82"/>
        </w:numPr>
        <w:ind w:left="1440" w:hanging="360"/>
        <w:rPr>
          <w:u w:val="none"/>
        </w:rPr>
      </w:pPr>
      <w:r w:rsidDel="00000000" w:rsidR="00000000" w:rsidRPr="00000000">
        <w:rPr>
          <w:rtl w:val="0"/>
        </w:rPr>
        <w:t xml:space="preserve">No difference in QoL.</w:t>
      </w:r>
    </w:p>
    <w:p w:rsidR="00000000" w:rsidDel="00000000" w:rsidP="00000000" w:rsidRDefault="00000000" w:rsidRPr="00000000" w14:paraId="000010FF">
      <w:pPr>
        <w:numPr>
          <w:ilvl w:val="0"/>
          <w:numId w:val="82"/>
        </w:numPr>
        <w:rPr>
          <w:u w:val="none"/>
        </w:rPr>
      </w:pPr>
      <w:r w:rsidDel="00000000" w:rsidR="00000000" w:rsidRPr="00000000">
        <w:rPr>
          <w:rtl w:val="0"/>
        </w:rPr>
        <w:t xml:space="preserve">Erasmus MC, Netherlands [</w:t>
      </w:r>
      <w:hyperlink r:id="rId1051">
        <w:r w:rsidDel="00000000" w:rsidR="00000000" w:rsidRPr="00000000">
          <w:rPr>
            <w:rtl w:val="0"/>
          </w:rPr>
          <w:t xml:space="preserve">Pignol JCO '08</w:t>
        </w:r>
      </w:hyperlink>
      <w:r w:rsidDel="00000000" w:rsidR="00000000" w:rsidRPr="00000000">
        <w:rPr>
          <w:rtl w:val="0"/>
        </w:rPr>
        <w:t xml:space="preserve">, </w:t>
      </w:r>
      <w:hyperlink r:id="rId1052">
        <w:r w:rsidDel="00000000" w:rsidR="00000000" w:rsidRPr="00000000">
          <w:rPr>
            <w:rtl w:val="0"/>
          </w:rPr>
          <w:t xml:space="preserve">RTO '16</w:t>
        </w:r>
      </w:hyperlink>
      <w:r w:rsidDel="00000000" w:rsidR="00000000" w:rsidRPr="00000000">
        <w:rPr>
          <w:rtl w:val="0"/>
        </w:rPr>
        <w:t xml:space="preserve">]: </w:t>
      </w:r>
      <w:r w:rsidDel="00000000" w:rsidR="00000000" w:rsidRPr="00000000">
        <w:rPr>
          <w:b w:val="1"/>
          <w:rtl w:val="0"/>
        </w:rPr>
        <w:t xml:space="preserve">3D vs. IMRT</w:t>
      </w:r>
      <w:r w:rsidDel="00000000" w:rsidR="00000000" w:rsidRPr="00000000">
        <w:rPr>
          <w:rtl w:val="0"/>
        </w:rPr>
        <w:t xml:space="preserve">.</w:t>
      </w:r>
    </w:p>
    <w:p w:rsidR="00000000" w:rsidDel="00000000" w:rsidP="00000000" w:rsidRDefault="00000000" w:rsidRPr="00000000" w14:paraId="00001100">
      <w:pPr>
        <w:numPr>
          <w:ilvl w:val="1"/>
          <w:numId w:val="82"/>
        </w:numPr>
        <w:ind w:left="1440" w:hanging="360"/>
        <w:rPr>
          <w:u w:val="none"/>
        </w:rPr>
      </w:pPr>
      <w:r w:rsidDel="00000000" w:rsidR="00000000" w:rsidRPr="00000000">
        <w:rPr>
          <w:rtl w:val="0"/>
        </w:rPr>
        <w:t xml:space="preserve">IMRT reduced moist desquamation. Late toxicities correlated with acute side effects. IMRT may be appropriate, especially for the heart in left sided patients.</w:t>
      </w:r>
    </w:p>
    <w:p w:rsidR="00000000" w:rsidDel="00000000" w:rsidP="00000000" w:rsidRDefault="00000000" w:rsidRPr="00000000" w14:paraId="00001101">
      <w:pPr>
        <w:numPr>
          <w:ilvl w:val="1"/>
          <w:numId w:val="82"/>
        </w:numPr>
        <w:ind w:left="1440" w:hanging="360"/>
        <w:rPr>
          <w:u w:val="none"/>
        </w:rPr>
      </w:pPr>
      <w:r w:rsidDel="00000000" w:rsidR="00000000" w:rsidRPr="00000000">
        <w:rPr>
          <w:rtl w:val="0"/>
        </w:rPr>
        <w:t xml:space="preserve">331 early stage pts. 70% reconstructions. 90% stage III.  </w:t>
      </w:r>
    </w:p>
    <w:p w:rsidR="00000000" w:rsidDel="00000000" w:rsidP="00000000" w:rsidRDefault="00000000" w:rsidRPr="00000000" w14:paraId="00001102">
      <w:pPr>
        <w:numPr>
          <w:ilvl w:val="1"/>
          <w:numId w:val="82"/>
        </w:numPr>
        <w:ind w:left="1440" w:hanging="360"/>
        <w:rPr>
          <w:u w:val="none"/>
        </w:rPr>
      </w:pPr>
      <w:r w:rsidDel="00000000" w:rsidR="00000000" w:rsidRPr="00000000">
        <w:rPr>
          <w:rFonts w:ascii="Cardo" w:cs="Cardo" w:eastAsia="Cardo" w:hAnsi="Cardo"/>
          <w:rtl w:val="0"/>
        </w:rPr>
        <w:t xml:space="preserve">Moist desquamation 48→ 31% with improved dose distribution.</w:t>
      </w:r>
    </w:p>
    <w:p w:rsidR="00000000" w:rsidDel="00000000" w:rsidP="00000000" w:rsidRDefault="00000000" w:rsidRPr="00000000" w14:paraId="00001103">
      <w:pPr>
        <w:numPr>
          <w:ilvl w:val="0"/>
          <w:numId w:val="82"/>
        </w:numPr>
        <w:rPr>
          <w:u w:val="none"/>
        </w:rPr>
      </w:pPr>
      <w:r w:rsidDel="00000000" w:rsidR="00000000" w:rsidRPr="00000000">
        <w:rPr>
          <w:b w:val="1"/>
          <w:rtl w:val="0"/>
        </w:rPr>
        <w:t xml:space="preserve">Comprehensive target delineation is necessary in high axilla, SCV, and IMN nodal regions </w:t>
      </w:r>
      <w:r w:rsidDel="00000000" w:rsidR="00000000" w:rsidRPr="00000000">
        <w:rPr>
          <w:rtl w:val="0"/>
        </w:rPr>
        <w:t xml:space="preserve">[</w:t>
      </w:r>
      <w:hyperlink r:id="rId1053">
        <w:r w:rsidDel="00000000" w:rsidR="00000000" w:rsidRPr="00000000">
          <w:rPr>
            <w:rtl w:val="0"/>
          </w:rPr>
          <w:t xml:space="preserve">Kowalski PRO '19</w:t>
        </w:r>
      </w:hyperlink>
      <w:r w:rsidDel="00000000" w:rsidR="00000000" w:rsidRPr="00000000">
        <w:rPr>
          <w:rtl w:val="0"/>
        </w:rPr>
        <w:t xml:space="preserve">]</w:t>
      </w:r>
    </w:p>
    <w:p w:rsidR="00000000" w:rsidDel="00000000" w:rsidP="00000000" w:rsidRDefault="00000000" w:rsidRPr="00000000" w14:paraId="00001104">
      <w:pPr>
        <w:ind w:firstLine="720"/>
        <w:rPr/>
      </w:pPr>
      <w:r w:rsidDel="00000000" w:rsidR="00000000" w:rsidRPr="00000000">
        <w:rPr>
          <w:rtl w:val="0"/>
        </w:rPr>
      </w:r>
    </w:p>
    <w:p w:rsidR="00000000" w:rsidDel="00000000" w:rsidP="00000000" w:rsidRDefault="00000000" w:rsidRPr="00000000" w14:paraId="00001105">
      <w:pPr>
        <w:pStyle w:val="Heading2"/>
        <w:ind w:left="0" w:firstLine="0"/>
        <w:rPr/>
      </w:pPr>
      <w:bookmarkStart w:colFirst="0" w:colLast="0" w:name="_5vkg6zsm7e1k" w:id="276"/>
      <w:bookmarkEnd w:id="276"/>
      <w:hyperlink w:anchor="_q1j7gkssc675">
        <w:r w:rsidDel="00000000" w:rsidR="00000000" w:rsidRPr="00000000">
          <w:rPr>
            <w:rtl w:val="0"/>
          </w:rPr>
          <w:t xml:space="preserve">A/PBI volumes</w:t>
        </w:r>
      </w:hyperlink>
      <w:r w:rsidDel="00000000" w:rsidR="00000000" w:rsidRPr="00000000">
        <w:rPr>
          <w:rtl w:val="0"/>
        </w:rPr>
      </w:r>
    </w:p>
    <w:p w:rsidR="00000000" w:rsidDel="00000000" w:rsidP="00000000" w:rsidRDefault="00000000" w:rsidRPr="00000000" w14:paraId="00001106">
      <w:pPr>
        <w:ind w:left="0" w:firstLine="0"/>
        <w:rPr/>
      </w:pPr>
      <w:r w:rsidDel="00000000" w:rsidR="00000000" w:rsidRPr="00000000">
        <w:rPr>
          <w:rtl w:val="0"/>
        </w:rPr>
        <w:t xml:space="preserve">See the [</w:t>
      </w:r>
      <w:hyperlink w:anchor="_de86klx961a">
        <w:r w:rsidDel="00000000" w:rsidR="00000000" w:rsidRPr="00000000">
          <w:rPr>
            <w:rtl w:val="0"/>
          </w:rPr>
          <w:t xml:space="preserve">PBI section</w:t>
        </w:r>
      </w:hyperlink>
      <w:r w:rsidDel="00000000" w:rsidR="00000000" w:rsidRPr="00000000">
        <w:rPr>
          <w:rtl w:val="0"/>
        </w:rPr>
        <w:t xml:space="preserve">] for more. </w:t>
      </w:r>
    </w:p>
    <w:p w:rsidR="00000000" w:rsidDel="00000000" w:rsidP="00000000" w:rsidRDefault="00000000" w:rsidRPr="00000000" w14:paraId="00001107">
      <w:pPr>
        <w:ind w:left="0" w:right="60" w:firstLine="0"/>
        <w:rPr/>
      </w:pPr>
      <w:r w:rsidDel="00000000" w:rsidR="00000000" w:rsidRPr="00000000">
        <w:rPr>
          <w:b w:val="1"/>
          <w:rtl w:val="0"/>
        </w:rPr>
        <w:t xml:space="preserve">ARRO</w:t>
      </w:r>
      <w:r w:rsidDel="00000000" w:rsidR="00000000" w:rsidRPr="00000000">
        <w:rPr>
          <w:rtl w:val="0"/>
        </w:rPr>
        <w:t xml:space="preserve">: [</w:t>
      </w:r>
      <w:hyperlink r:id="rId1054">
        <w:r w:rsidDel="00000000" w:rsidR="00000000" w:rsidRPr="00000000">
          <w:rPr>
            <w:rtl w:val="0"/>
          </w:rPr>
          <w:t xml:space="preserve">APBI case</w:t>
        </w:r>
      </w:hyperlink>
      <w:r w:rsidDel="00000000" w:rsidR="00000000" w:rsidRPr="00000000">
        <w:rPr>
          <w:rtl w:val="0"/>
        </w:rPr>
        <w:t xml:space="preserve">, </w:t>
      </w:r>
      <w:hyperlink r:id="rId1055">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1108">
      <w:pPr>
        <w:ind w:left="0" w:right="60" w:firstLine="0"/>
        <w:rPr>
          <w:vertAlign w:val="superscript"/>
        </w:rPr>
      </w:pPr>
      <w:r w:rsidDel="00000000" w:rsidR="00000000" w:rsidRPr="00000000">
        <w:rPr>
          <w:rtl w:val="0"/>
        </w:rPr>
        <w:t xml:space="preserve">UK IMPORT LOW </w:t>
      </w:r>
      <w:hyperlink r:id="rId1056">
        <w:r w:rsidDel="00000000" w:rsidR="00000000" w:rsidRPr="00000000">
          <w:rPr>
            <w:rtl w:val="0"/>
          </w:rPr>
          <w:t xml:space="preserve">[Coles Lancet '17]</w:t>
        </w:r>
      </w:hyperlink>
      <w:r w:rsidDel="00000000" w:rsidR="00000000" w:rsidRPr="00000000">
        <w:rPr>
          <w:rtl w:val="0"/>
        </w:rPr>
        <w:t xml:space="preserve"> (Appendix). </w:t>
      </w:r>
      <w:hyperlink w:anchor="uc5qrqivb4g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09">
      <w:pPr>
        <w:ind w:left="0" w:right="60" w:firstLine="0"/>
        <w:rPr>
          <w:vertAlign w:val="superscript"/>
        </w:rPr>
      </w:pPr>
      <w:r w:rsidDel="00000000" w:rsidR="00000000" w:rsidRPr="00000000">
        <w:rPr>
          <w:rtl w:val="0"/>
        </w:rPr>
        <w:t xml:space="preserve">RAPID (Canadian) [</w:t>
      </w:r>
      <w:hyperlink r:id="rId1057">
        <w:r w:rsidDel="00000000" w:rsidR="00000000" w:rsidRPr="00000000">
          <w:rPr>
            <w:rtl w:val="0"/>
          </w:rPr>
          <w:t xml:space="preserve">Whelan Lancet '19</w:t>
        </w:r>
      </w:hyperlink>
      <w:r w:rsidDel="00000000" w:rsidR="00000000" w:rsidRPr="00000000">
        <w:rPr>
          <w:rtl w:val="0"/>
        </w:rPr>
        <w:t xml:space="preserve">] (Appendix). </w:t>
      </w:r>
      <w:hyperlink w:anchor="938ey8lo9d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0A">
      <w:pPr>
        <w:ind w:left="0" w:firstLine="0"/>
        <w:rPr/>
      </w:pPr>
      <w:r w:rsidDel="00000000" w:rsidR="00000000" w:rsidRPr="00000000">
        <w:rPr>
          <w:rtl w:val="0"/>
        </w:rPr>
        <w:t xml:space="preserve">RTOG 10-14 re-irradiation [</w:t>
      </w:r>
      <w:hyperlink r:id="rId1058">
        <w:r w:rsidDel="00000000" w:rsidR="00000000" w:rsidRPr="00000000">
          <w:rPr>
            <w:rtl w:val="0"/>
          </w:rPr>
          <w:t xml:space="preserve">Protocol</w:t>
        </w:r>
      </w:hyperlink>
      <w:r w:rsidDel="00000000" w:rsidR="00000000" w:rsidRPr="00000000">
        <w:rPr>
          <w:rtl w:val="0"/>
        </w:rPr>
        <w:t xml:space="preserve">, </w:t>
      </w:r>
      <w:hyperlink r:id="rId1059">
        <w:r w:rsidDel="00000000" w:rsidR="00000000" w:rsidRPr="00000000">
          <w:rPr>
            <w:rtl w:val="0"/>
          </w:rPr>
          <w:t xml:space="preserve">Arthur JAMA Onc '19</w:t>
        </w:r>
      </w:hyperlink>
      <w:r w:rsidDel="00000000" w:rsidR="00000000" w:rsidRPr="00000000">
        <w:rPr>
          <w:rFonts w:ascii="Cardo" w:cs="Cardo" w:eastAsia="Cardo" w:hAnsi="Cardo"/>
          <w:rtl w:val="0"/>
        </w:rPr>
        <w:t xml:space="preserve">]: Phase II. Repeat BCS→ 3D PBI (45/30 BID). </w:t>
      </w:r>
      <w:hyperlink w:anchor="yz8pzuucy4t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0B">
      <w:pPr>
        <w:ind w:left="0" w:firstLine="0"/>
        <w:rPr/>
      </w:pPr>
      <w:r w:rsidDel="00000000" w:rsidR="00000000" w:rsidRPr="00000000">
        <w:rPr>
          <w:rtl w:val="0"/>
        </w:rPr>
        <w:t xml:space="preserve">Consensus on contouring primary breast tumors on MRI in the setting of neoadjuvant APBI [</w:t>
      </w:r>
      <w:hyperlink r:id="rId1060">
        <w:r w:rsidDel="00000000" w:rsidR="00000000" w:rsidRPr="00000000">
          <w:rPr>
            <w:rtl w:val="0"/>
          </w:rPr>
          <w:t xml:space="preserve">Vasmel PRO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0C">
      <w:pPr>
        <w:numPr>
          <w:ilvl w:val="0"/>
          <w:numId w:val="82"/>
        </w:numPr>
      </w:pPr>
      <w:r w:rsidDel="00000000" w:rsidR="00000000" w:rsidRPr="00000000">
        <w:rPr>
          <w:b w:val="1"/>
          <w:rtl w:val="0"/>
        </w:rPr>
        <w:t xml:space="preserve">NSABP B-39 / RTOG 0413</w:t>
      </w:r>
      <w:r w:rsidDel="00000000" w:rsidR="00000000" w:rsidRPr="00000000">
        <w:rPr>
          <w:rtl w:val="0"/>
        </w:rPr>
        <w:t xml:space="preserve"> [</w:t>
      </w:r>
      <w:hyperlink r:id="rId1061">
        <w:r w:rsidDel="00000000" w:rsidR="00000000" w:rsidRPr="00000000">
          <w:rPr>
            <w:rtl w:val="0"/>
          </w:rPr>
          <w:t xml:space="preserve">Protocol</w:t>
        </w:r>
      </w:hyperlink>
      <w:r w:rsidDel="00000000" w:rsidR="00000000" w:rsidRPr="00000000">
        <w:rPr>
          <w:rtl w:val="0"/>
        </w:rPr>
        <w:t xml:space="preserve">, </w:t>
      </w:r>
      <w:hyperlink r:id="rId1062">
        <w:r w:rsidDel="00000000" w:rsidR="00000000" w:rsidRPr="00000000">
          <w:rPr>
            <w:rtl w:val="0"/>
          </w:rPr>
          <w:t xml:space="preserve">Vincini Lancet '19</w:t>
        </w:r>
      </w:hyperlink>
      <w:r w:rsidDel="00000000" w:rsidR="00000000" w:rsidRPr="00000000">
        <w:rPr>
          <w:rtl w:val="0"/>
        </w:rPr>
        <w:t xml:space="preserve">]: WBRT vs. 3D/BT PBI. </w:t>
      </w:r>
      <w:hyperlink w:anchor="kszol2mb6nlx">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0D">
      <w:pPr>
        <w:numPr>
          <w:ilvl w:val="1"/>
          <w:numId w:val="82"/>
        </w:numPr>
        <w:ind w:left="1440" w:hanging="360"/>
        <w:rPr/>
      </w:pPr>
      <w:r w:rsidDel="00000000" w:rsidR="00000000" w:rsidRPr="00000000">
        <w:rPr>
          <w:b w:val="1"/>
          <w:rtl w:val="0"/>
        </w:rPr>
        <w:t xml:space="preserve">WBRT</w:t>
      </w:r>
      <w:r w:rsidDel="00000000" w:rsidR="00000000" w:rsidRPr="00000000">
        <w:rPr>
          <w:rtl w:val="0"/>
        </w:rPr>
        <w:t xml:space="preserve">: </w:t>
      </w:r>
      <w:r w:rsidDel="00000000" w:rsidR="00000000" w:rsidRPr="00000000">
        <w:rPr>
          <w:b w:val="1"/>
          <w:rtl w:val="0"/>
        </w:rPr>
        <w:t xml:space="preserve">50 Gy ± 10-16.6 Gy boost </w:t>
      </w:r>
      <w:r w:rsidDel="00000000" w:rsidR="00000000" w:rsidRPr="00000000">
        <w:rPr>
          <w:rtl w:val="0"/>
        </w:rPr>
        <w:t xml:space="preserve">(80%).</w:t>
      </w:r>
    </w:p>
    <w:p w:rsidR="00000000" w:rsidDel="00000000" w:rsidP="00000000" w:rsidRDefault="00000000" w:rsidRPr="00000000" w14:paraId="0000110E">
      <w:pPr>
        <w:numPr>
          <w:ilvl w:val="1"/>
          <w:numId w:val="82"/>
        </w:numPr>
        <w:ind w:left="1440" w:hanging="360"/>
        <w:rPr/>
      </w:pPr>
      <w:r w:rsidDel="00000000" w:rsidR="00000000" w:rsidRPr="00000000">
        <w:rPr>
          <w:b w:val="1"/>
          <w:rtl w:val="0"/>
        </w:rPr>
        <w:t xml:space="preserve">3D PBI</w:t>
      </w:r>
      <w:r w:rsidDel="00000000" w:rsidR="00000000" w:rsidRPr="00000000">
        <w:rPr>
          <w:rtl w:val="0"/>
        </w:rPr>
        <w:t xml:space="preserve"> (73%): </w:t>
      </w:r>
      <w:r w:rsidDel="00000000" w:rsidR="00000000" w:rsidRPr="00000000">
        <w:rPr>
          <w:b w:val="1"/>
          <w:rtl w:val="0"/>
        </w:rPr>
        <w:t xml:space="preserve">38.5/10 BID</w:t>
      </w:r>
      <w:r w:rsidDel="00000000" w:rsidR="00000000" w:rsidRPr="00000000">
        <w:rPr>
          <w:rtl w:val="0"/>
        </w:rPr>
        <w:t xml:space="preserve">.</w:t>
      </w:r>
    </w:p>
    <w:p w:rsidR="00000000" w:rsidDel="00000000" w:rsidP="00000000" w:rsidRDefault="00000000" w:rsidRPr="00000000" w14:paraId="0000110F">
      <w:pPr>
        <w:numPr>
          <w:ilvl w:val="1"/>
          <w:numId w:val="82"/>
        </w:numPr>
        <w:ind w:left="1440" w:hanging="360"/>
        <w:rPr/>
      </w:pPr>
      <w:r w:rsidDel="00000000" w:rsidR="00000000" w:rsidRPr="00000000">
        <w:rPr>
          <w:b w:val="1"/>
          <w:rtl w:val="0"/>
        </w:rPr>
        <w:t xml:space="preserve">BT PBI</w:t>
      </w:r>
      <w:r w:rsidDel="00000000" w:rsidR="00000000" w:rsidRPr="00000000">
        <w:rPr>
          <w:rtl w:val="0"/>
        </w:rPr>
        <w:t xml:space="preserve">: </w:t>
      </w:r>
      <w:r w:rsidDel="00000000" w:rsidR="00000000" w:rsidRPr="00000000">
        <w:rPr>
          <w:b w:val="1"/>
          <w:rtl w:val="0"/>
        </w:rPr>
        <w:t xml:space="preserve">34/10 BID if IS</w:t>
      </w:r>
      <w:r w:rsidDel="00000000" w:rsidR="00000000" w:rsidRPr="00000000">
        <w:rPr>
          <w:rtl w:val="0"/>
        </w:rPr>
        <w:t xml:space="preserve"> (21%) </w:t>
      </w:r>
      <w:r w:rsidDel="00000000" w:rsidR="00000000" w:rsidRPr="00000000">
        <w:rPr>
          <w:b w:val="1"/>
          <w:rtl w:val="0"/>
        </w:rPr>
        <w:t xml:space="preserve">or IC </w:t>
      </w:r>
      <w:r w:rsidDel="00000000" w:rsidR="00000000" w:rsidRPr="00000000">
        <w:rPr>
          <w:rtl w:val="0"/>
        </w:rPr>
        <w:t xml:space="preserve">(6%). </w:t>
      </w:r>
    </w:p>
    <w:p w:rsidR="00000000" w:rsidDel="00000000" w:rsidP="00000000" w:rsidRDefault="00000000" w:rsidRPr="00000000" w14:paraId="00001110">
      <w:pPr>
        <w:numPr>
          <w:ilvl w:val="1"/>
          <w:numId w:val="82"/>
        </w:numPr>
        <w:ind w:left="1440" w:hanging="360"/>
        <w:rPr>
          <w:u w:val="none"/>
        </w:rPr>
      </w:pPr>
      <w:r w:rsidDel="00000000" w:rsidR="00000000" w:rsidRPr="00000000">
        <w:rPr>
          <w:rtl w:val="0"/>
        </w:rPr>
        <w:t xml:space="preserve">3D PBI: CTV: Clips </w:t>
      </w:r>
      <w:r w:rsidDel="00000000" w:rsidR="00000000" w:rsidRPr="00000000">
        <w:rPr>
          <w:b w:val="1"/>
          <w:rtl w:val="0"/>
        </w:rPr>
        <w:t xml:space="preserve">+ 1.5 cm</w:t>
      </w:r>
      <w:r w:rsidDel="00000000" w:rsidR="00000000" w:rsidRPr="00000000">
        <w:rPr>
          <w:rtl w:val="0"/>
        </w:rPr>
        <w:t xml:space="preserve"> for CTV (1 cm on RAPID). CTV/PTVe crop 5 mm skin and pec. Add 1 cm for PTV. </w:t>
      </w:r>
    </w:p>
    <w:p w:rsidR="00000000" w:rsidDel="00000000" w:rsidP="00000000" w:rsidRDefault="00000000" w:rsidRPr="00000000" w14:paraId="00001111">
      <w:pPr>
        <w:numPr>
          <w:ilvl w:val="2"/>
          <w:numId w:val="82"/>
        </w:numPr>
        <w:ind w:left="2160" w:hanging="360"/>
      </w:pPr>
      <w:r w:rsidDel="00000000" w:rsidR="00000000" w:rsidRPr="00000000">
        <w:rPr>
          <w:rtl w:val="0"/>
        </w:rPr>
        <w:t xml:space="preserve">Breast V60% &lt; 50%, V100% &lt; 35%. </w:t>
      </w:r>
      <w:r w:rsidDel="00000000" w:rsidR="00000000" w:rsidRPr="00000000">
        <w:rPr>
          <w:i w:val="1"/>
          <w:rtl w:val="0"/>
        </w:rPr>
        <w:t xml:space="preserve">The treatment volume should only be around 1/3 of the breast!</w:t>
      </w:r>
    </w:p>
    <w:p w:rsidR="00000000" w:rsidDel="00000000" w:rsidP="00000000" w:rsidRDefault="00000000" w:rsidRPr="00000000" w14:paraId="00001112">
      <w:pPr>
        <w:numPr>
          <w:ilvl w:val="2"/>
          <w:numId w:val="82"/>
        </w:numPr>
        <w:ind w:left="2160" w:hanging="360"/>
      </w:pPr>
      <w:r w:rsidDel="00000000" w:rsidR="00000000" w:rsidRPr="00000000">
        <w:rPr>
          <w:rtl w:val="0"/>
        </w:rPr>
        <w:t xml:space="preserve">Contralateral breast should receive &lt; 3% of prescribed dose.</w:t>
      </w:r>
    </w:p>
    <w:p w:rsidR="00000000" w:rsidDel="00000000" w:rsidP="00000000" w:rsidRDefault="00000000" w:rsidRPr="00000000" w14:paraId="00001113">
      <w:pPr>
        <w:numPr>
          <w:ilvl w:val="2"/>
          <w:numId w:val="82"/>
        </w:numPr>
        <w:ind w:left="2160" w:hanging="360"/>
      </w:pPr>
      <w:r w:rsidDel="00000000" w:rsidR="00000000" w:rsidRPr="00000000">
        <w:rPr>
          <w:rtl w:val="0"/>
        </w:rPr>
        <w:t xml:space="preserve">Ipsi lung V30% &lt; 15%, Contra lung V5% &lt; 15%.</w:t>
      </w:r>
    </w:p>
    <w:p w:rsidR="00000000" w:rsidDel="00000000" w:rsidP="00000000" w:rsidRDefault="00000000" w:rsidRPr="00000000" w14:paraId="00001114">
      <w:pPr>
        <w:numPr>
          <w:ilvl w:val="2"/>
          <w:numId w:val="82"/>
        </w:numPr>
        <w:ind w:left="2160" w:hanging="360"/>
      </w:pPr>
      <w:r w:rsidDel="00000000" w:rsidR="00000000" w:rsidRPr="00000000">
        <w:rPr>
          <w:rtl w:val="0"/>
        </w:rPr>
        <w:t xml:space="preserve">Heart (R-sided) V5% &lt; 5%, Heart (L-sided) V5% &lt; 40%.</w:t>
      </w:r>
    </w:p>
    <w:p w:rsidR="00000000" w:rsidDel="00000000" w:rsidP="00000000" w:rsidRDefault="00000000" w:rsidRPr="00000000" w14:paraId="00001115">
      <w:pPr>
        <w:numPr>
          <w:ilvl w:val="2"/>
          <w:numId w:val="82"/>
        </w:numPr>
        <w:ind w:left="2160" w:hanging="360"/>
      </w:pPr>
      <w:r w:rsidDel="00000000" w:rsidR="00000000" w:rsidRPr="00000000">
        <w:rPr>
          <w:rtl w:val="0"/>
        </w:rPr>
        <w:t xml:space="preserve">Thyroid maximum point dose 3% of prescribed dose. </w:t>
      </w:r>
    </w:p>
    <w:p w:rsidR="00000000" w:rsidDel="00000000" w:rsidP="00000000" w:rsidRDefault="00000000" w:rsidRPr="00000000" w14:paraId="00001116">
      <w:pPr>
        <w:numPr>
          <w:ilvl w:val="2"/>
          <w:numId w:val="82"/>
        </w:numPr>
        <w:ind w:left="2160" w:hanging="360"/>
        <w:rPr>
          <w:u w:val="none"/>
        </w:rPr>
      </w:pPr>
      <w:r w:rsidDel="00000000" w:rsidR="00000000" w:rsidRPr="00000000">
        <w:rPr>
          <w:rFonts w:ascii="Gungsuh" w:cs="Gungsuh" w:eastAsia="Gungsuh" w:hAnsi="Gungsuh"/>
          <w:rtl w:val="0"/>
        </w:rPr>
        <w:t xml:space="preserve">Dmax &lt; 120%. PTVe: V95% ≥ 95% (V90% ≥ 90%).</w:t>
      </w:r>
    </w:p>
    <w:p w:rsidR="00000000" w:rsidDel="00000000" w:rsidP="00000000" w:rsidRDefault="00000000" w:rsidRPr="00000000" w14:paraId="00001117">
      <w:pPr>
        <w:numPr>
          <w:ilvl w:val="1"/>
          <w:numId w:val="82"/>
        </w:numPr>
        <w:ind w:left="1440" w:hanging="360"/>
        <w:rPr>
          <w:u w:val="none"/>
        </w:rPr>
      </w:pPr>
      <w:r w:rsidDel="00000000" w:rsidR="00000000" w:rsidRPr="00000000">
        <w:rPr>
          <w:rtl w:val="0"/>
        </w:rPr>
        <w:t xml:space="preserve">Interstitial: CTV = lumpectomy/clips </w:t>
      </w:r>
      <w:r w:rsidDel="00000000" w:rsidR="00000000" w:rsidRPr="00000000">
        <w:rPr>
          <w:b w:val="1"/>
          <w:rtl w:val="0"/>
        </w:rPr>
        <w:t xml:space="preserve">+ 1.5 cm</w:t>
      </w:r>
      <w:r w:rsidDel="00000000" w:rsidR="00000000" w:rsidRPr="00000000">
        <w:rPr>
          <w:rtl w:val="0"/>
        </w:rPr>
        <w:t xml:space="preserve">. PTV &gt; 5mm from skin.</w:t>
      </w:r>
    </w:p>
    <w:p w:rsidR="00000000" w:rsidDel="00000000" w:rsidP="00000000" w:rsidRDefault="00000000" w:rsidRPr="00000000" w14:paraId="00001118">
      <w:pPr>
        <w:numPr>
          <w:ilvl w:val="2"/>
          <w:numId w:val="82"/>
        </w:numPr>
        <w:ind w:left="2160" w:hanging="360"/>
        <w:rPr>
          <w:u w:val="none"/>
        </w:rPr>
      </w:pPr>
      <w:r w:rsidDel="00000000" w:rsidR="00000000" w:rsidRPr="00000000">
        <w:rPr>
          <w:rFonts w:ascii="Gungsuh" w:cs="Gungsuh" w:eastAsia="Gungsuh" w:hAnsi="Gungsuh"/>
          <w:rtl w:val="0"/>
        </w:rPr>
        <w:t xml:space="preserve">DHI: 1 = V150/V100 ≥ 0.75. </w:t>
      </w:r>
    </w:p>
    <w:p w:rsidR="00000000" w:rsidDel="00000000" w:rsidP="00000000" w:rsidRDefault="00000000" w:rsidRPr="00000000" w14:paraId="00001119">
      <w:pPr>
        <w:numPr>
          <w:ilvl w:val="2"/>
          <w:numId w:val="82"/>
        </w:numPr>
        <w:ind w:left="2160" w:hanging="360"/>
      </w:pPr>
      <w:r w:rsidDel="00000000" w:rsidR="00000000" w:rsidRPr="00000000">
        <w:rPr>
          <w:rFonts w:ascii="Gungsuh" w:cs="Gungsuh" w:eastAsia="Gungsuh" w:hAnsi="Gungsuh"/>
          <w:rtl w:val="0"/>
        </w:rPr>
        <w:t xml:space="preserve">PTVe: V95% ≥ 95% (V90% ≥ 90%).</w:t>
      </w:r>
    </w:p>
    <w:p w:rsidR="00000000" w:rsidDel="00000000" w:rsidP="00000000" w:rsidRDefault="00000000" w:rsidRPr="00000000" w14:paraId="0000111A">
      <w:pPr>
        <w:numPr>
          <w:ilvl w:val="2"/>
          <w:numId w:val="82"/>
        </w:numPr>
        <w:ind w:left="2160" w:hanging="360"/>
      </w:pPr>
      <w:r w:rsidDel="00000000" w:rsidR="00000000" w:rsidRPr="00000000">
        <w:rPr>
          <w:rFonts w:ascii="Gungsuh" w:cs="Gungsuh" w:eastAsia="Gungsuh" w:hAnsi="Gungsuh"/>
          <w:rtl w:val="0"/>
        </w:rPr>
        <w:t xml:space="preserve">V150% ≤ 70cc, V200% ≤ 20 cc.</w:t>
      </w:r>
    </w:p>
    <w:p w:rsidR="00000000" w:rsidDel="00000000" w:rsidP="00000000" w:rsidRDefault="00000000" w:rsidRPr="00000000" w14:paraId="0000111B">
      <w:pPr>
        <w:numPr>
          <w:ilvl w:val="2"/>
          <w:numId w:val="82"/>
        </w:numPr>
        <w:ind w:left="2160" w:hanging="360"/>
      </w:pPr>
      <w:r w:rsidDel="00000000" w:rsidR="00000000" w:rsidRPr="00000000">
        <w:rPr>
          <w:rtl w:val="0"/>
        </w:rPr>
        <w:t xml:space="preserve">Breast V60% &lt; 50% (45%) </w:t>
      </w:r>
    </w:p>
    <w:p w:rsidR="00000000" w:rsidDel="00000000" w:rsidP="00000000" w:rsidRDefault="00000000" w:rsidRPr="00000000" w14:paraId="0000111C">
      <w:pPr>
        <w:numPr>
          <w:ilvl w:val="1"/>
          <w:numId w:val="82"/>
        </w:numPr>
        <w:ind w:left="1440" w:hanging="360"/>
        <w:rPr>
          <w:u w:val="none"/>
        </w:rPr>
      </w:pPr>
      <w:r w:rsidDel="00000000" w:rsidR="00000000" w:rsidRPr="00000000">
        <w:rPr>
          <w:rtl w:val="0"/>
        </w:rPr>
        <w:t xml:space="preserve">Intracavitary: CTV = lumpectomy/clips </w:t>
      </w:r>
      <w:r w:rsidDel="00000000" w:rsidR="00000000" w:rsidRPr="00000000">
        <w:rPr>
          <w:b w:val="1"/>
          <w:rtl w:val="0"/>
        </w:rPr>
        <w:t xml:space="preserve">+ 1 cm</w:t>
      </w:r>
      <w:r w:rsidDel="00000000" w:rsidR="00000000" w:rsidRPr="00000000">
        <w:rPr>
          <w:rtl w:val="0"/>
        </w:rPr>
        <w:t xml:space="preserve">, PTV &gt; 5 mm from skin. Skin bridge 5-7 mm.</w:t>
      </w:r>
    </w:p>
    <w:p w:rsidR="00000000" w:rsidDel="00000000" w:rsidP="00000000" w:rsidRDefault="00000000" w:rsidRPr="00000000" w14:paraId="0000111D">
      <w:pPr>
        <w:numPr>
          <w:ilvl w:val="2"/>
          <w:numId w:val="82"/>
        </w:numPr>
        <w:ind w:left="2160" w:hanging="360"/>
      </w:pPr>
      <w:r w:rsidDel="00000000" w:rsidR="00000000" w:rsidRPr="00000000">
        <w:rPr>
          <w:rtl w:val="0"/>
        </w:rPr>
        <w:t xml:space="preserve">Typical balloon diameter of 4 to 5 cm and a final fill volume of 35 to 70 mL</w:t>
      </w:r>
    </w:p>
    <w:p w:rsidR="00000000" w:rsidDel="00000000" w:rsidP="00000000" w:rsidRDefault="00000000" w:rsidRPr="00000000" w14:paraId="0000111E">
      <w:pPr>
        <w:numPr>
          <w:ilvl w:val="2"/>
          <w:numId w:val="82"/>
        </w:numPr>
        <w:ind w:left="2160" w:hanging="360"/>
      </w:pPr>
      <w:r w:rsidDel="00000000" w:rsidR="00000000" w:rsidRPr="00000000">
        <w:rPr>
          <w:rtl w:val="0"/>
        </w:rPr>
        <w:t xml:space="preserve">Ideal balloon-to-skin surface distance of 7 mm; 5 mm okay. 5 mm from the chest wall..</w:t>
      </w:r>
    </w:p>
    <w:p w:rsidR="00000000" w:rsidDel="00000000" w:rsidP="00000000" w:rsidRDefault="00000000" w:rsidRPr="00000000" w14:paraId="0000111F">
      <w:pPr>
        <w:numPr>
          <w:ilvl w:val="2"/>
          <w:numId w:val="82"/>
        </w:numPr>
        <w:ind w:left="2160" w:hanging="360"/>
      </w:pPr>
      <w:r w:rsidDel="00000000" w:rsidR="00000000" w:rsidRPr="00000000">
        <w:rPr>
          <w:rtl w:val="0"/>
        </w:rPr>
        <w:t xml:space="preserve">CT after device placement on all patients to determine conformance. </w:t>
      </w:r>
    </w:p>
    <w:p w:rsidR="00000000" w:rsidDel="00000000" w:rsidP="00000000" w:rsidRDefault="00000000" w:rsidRPr="00000000" w14:paraId="00001120">
      <w:pPr>
        <w:numPr>
          <w:ilvl w:val="2"/>
          <w:numId w:val="82"/>
        </w:numPr>
        <w:ind w:left="2160" w:hanging="360"/>
      </w:pPr>
      <w:r w:rsidDel="00000000" w:rsidR="00000000" w:rsidRPr="00000000">
        <w:rPr>
          <w:rFonts w:ascii="Gungsuh" w:cs="Gungsuh" w:eastAsia="Gungsuh" w:hAnsi="Gungsuh"/>
          <w:rtl w:val="0"/>
        </w:rPr>
        <w:t xml:space="preserve">Conformance (%PTVe coverage - (vol trapped air/vol PTVe)*100 = ≥ 90%. </w:t>
      </w:r>
    </w:p>
    <w:p w:rsidR="00000000" w:rsidDel="00000000" w:rsidP="00000000" w:rsidRDefault="00000000" w:rsidRPr="00000000" w14:paraId="00001121">
      <w:pPr>
        <w:numPr>
          <w:ilvl w:val="2"/>
          <w:numId w:val="82"/>
        </w:numPr>
        <w:ind w:left="2160" w:hanging="360"/>
      </w:pPr>
      <w:r w:rsidDel="00000000" w:rsidR="00000000" w:rsidRPr="00000000">
        <w:rPr>
          <w:rFonts w:ascii="Gungsuh" w:cs="Gungsuh" w:eastAsia="Gungsuh" w:hAnsi="Gungsuh"/>
          <w:rtl w:val="0"/>
        </w:rPr>
        <w:t xml:space="preserve">PTVe: V90% ≥ 90%. If 5% of PTVe is displaced by air/seroma, then V95% ≥ 90%.  </w:t>
      </w:r>
    </w:p>
    <w:p w:rsidR="00000000" w:rsidDel="00000000" w:rsidP="00000000" w:rsidRDefault="00000000" w:rsidRPr="00000000" w14:paraId="00001122">
      <w:pPr>
        <w:numPr>
          <w:ilvl w:val="2"/>
          <w:numId w:val="82"/>
        </w:numPr>
        <w:ind w:left="2160" w:hanging="360"/>
      </w:pPr>
      <w:r w:rsidDel="00000000" w:rsidR="00000000" w:rsidRPr="00000000">
        <w:rPr>
          <w:rtl w:val="0"/>
        </w:rPr>
        <w:t xml:space="preserve">Typically when volume of trapped air/fluid is &lt; 10% of PTVe, then coverage can be achieved.</w:t>
      </w:r>
    </w:p>
    <w:p w:rsidR="00000000" w:rsidDel="00000000" w:rsidP="00000000" w:rsidRDefault="00000000" w:rsidRPr="00000000" w14:paraId="00001123">
      <w:pPr>
        <w:numPr>
          <w:ilvl w:val="2"/>
          <w:numId w:val="82"/>
        </w:numPr>
        <w:ind w:left="2160" w:hanging="360"/>
      </w:pPr>
      <w:r w:rsidDel="00000000" w:rsidR="00000000" w:rsidRPr="00000000">
        <w:rPr>
          <w:rFonts w:ascii="Gungsuh" w:cs="Gungsuh" w:eastAsia="Gungsuh" w:hAnsi="Gungsuh"/>
          <w:rtl w:val="0"/>
        </w:rPr>
        <w:t xml:space="preserve">Symmetry: ≤ 2 mm deviation from expected.</w:t>
      </w:r>
    </w:p>
    <w:p w:rsidR="00000000" w:rsidDel="00000000" w:rsidP="00000000" w:rsidRDefault="00000000" w:rsidRPr="00000000" w14:paraId="00001124">
      <w:pPr>
        <w:numPr>
          <w:ilvl w:val="2"/>
          <w:numId w:val="82"/>
        </w:numPr>
        <w:ind w:left="2160" w:hanging="360"/>
        <w:rPr/>
      </w:pPr>
      <w:r w:rsidDel="00000000" w:rsidR="00000000" w:rsidRPr="00000000">
        <w:rPr>
          <w:rFonts w:ascii="Gungsuh" w:cs="Gungsuh" w:eastAsia="Gungsuh" w:hAnsi="Gungsuh"/>
          <w:rtl w:val="0"/>
        </w:rPr>
        <w:t xml:space="preserve">Max skin dose: Ideal ≤ 125%. Acceptable ≤ 145%.</w:t>
      </w:r>
    </w:p>
    <w:p w:rsidR="00000000" w:rsidDel="00000000" w:rsidP="00000000" w:rsidRDefault="00000000" w:rsidRPr="00000000" w14:paraId="00001125">
      <w:pPr>
        <w:numPr>
          <w:ilvl w:val="2"/>
          <w:numId w:val="82"/>
        </w:numPr>
        <w:ind w:left="2160" w:hanging="360"/>
      </w:pPr>
      <w:r w:rsidDel="00000000" w:rsidR="00000000" w:rsidRPr="00000000">
        <w:rPr>
          <w:rFonts w:ascii="Gungsuh" w:cs="Gungsuh" w:eastAsia="Gungsuh" w:hAnsi="Gungsuh"/>
          <w:rtl w:val="0"/>
        </w:rPr>
        <w:t xml:space="preserve">V150% ≤ 50 cc, V200: ≤ 10 cc.</w:t>
      </w:r>
    </w:p>
    <w:p w:rsidR="00000000" w:rsidDel="00000000" w:rsidP="00000000" w:rsidRDefault="00000000" w:rsidRPr="00000000" w14:paraId="00001126">
      <w:pPr>
        <w:numPr>
          <w:ilvl w:val="2"/>
          <w:numId w:val="82"/>
        </w:numPr>
        <w:ind w:left="2160" w:hanging="360"/>
      </w:pPr>
      <w:r w:rsidDel="00000000" w:rsidR="00000000" w:rsidRPr="00000000">
        <w:rPr>
          <w:rtl w:val="0"/>
        </w:rPr>
        <w:t xml:space="preserve">Breast V60% &lt; 50% (45%)</w:t>
      </w:r>
    </w:p>
    <w:p w:rsidR="00000000" w:rsidDel="00000000" w:rsidP="00000000" w:rsidRDefault="00000000" w:rsidRPr="00000000" w14:paraId="00001127">
      <w:pPr>
        <w:numPr>
          <w:ilvl w:val="0"/>
          <w:numId w:val="82"/>
        </w:numPr>
      </w:pPr>
      <w:r w:rsidDel="00000000" w:rsidR="00000000" w:rsidRPr="00000000">
        <w:rPr>
          <w:rtl w:val="0"/>
        </w:rPr>
        <w:t xml:space="preserve">See</w:t>
      </w:r>
      <w:r w:rsidDel="00000000" w:rsidR="00000000" w:rsidRPr="00000000">
        <w:rPr>
          <w:rtl w:val="0"/>
        </w:rPr>
        <w:t xml:space="preserve"> [</w:t>
      </w:r>
      <w:hyperlink w:anchor="gjfriadaxyj0">
        <w:r w:rsidDel="00000000" w:rsidR="00000000" w:rsidRPr="00000000">
          <w:rPr>
            <w:rtl w:val="0"/>
          </w:rPr>
          <w:t xml:space="preserve">Florence trial</w:t>
        </w:r>
      </w:hyperlink>
      <w:r w:rsidDel="00000000" w:rsidR="00000000" w:rsidRPr="00000000">
        <w:rPr>
          <w:rtl w:val="0"/>
        </w:rPr>
        <w:t xml:space="preserve">]: </w:t>
      </w:r>
      <w:r w:rsidDel="00000000" w:rsidR="00000000" w:rsidRPr="00000000">
        <w:rPr>
          <w:b w:val="1"/>
          <w:rtl w:val="0"/>
        </w:rPr>
        <w:t xml:space="preserve">WBRT 50/25 + 10 Gy boost vs. APBI 30/5</w:t>
      </w:r>
      <w:r w:rsidDel="00000000" w:rsidR="00000000" w:rsidRPr="00000000">
        <w:rPr>
          <w:rtl w:val="0"/>
        </w:rPr>
        <w:t xml:space="preserve"> IMRT over 2w. </w:t>
      </w:r>
    </w:p>
    <w:p w:rsidR="00000000" w:rsidDel="00000000" w:rsidP="00000000" w:rsidRDefault="00000000" w:rsidRPr="00000000" w14:paraId="00001128">
      <w:pPr>
        <w:ind w:firstLine="720"/>
        <w:rPr/>
      </w:pPr>
      <w:r w:rsidDel="00000000" w:rsidR="00000000" w:rsidRPr="00000000">
        <w:rPr>
          <w:rtl w:val="0"/>
        </w:rPr>
        <w:t xml:space="preserve">See eContour case on [</w:t>
      </w:r>
      <w:hyperlink r:id="rId1063">
        <w:r w:rsidDel="00000000" w:rsidR="00000000" w:rsidRPr="00000000">
          <w:rPr>
            <w:rtl w:val="0"/>
          </w:rPr>
          <w:t xml:space="preserve">Florence</w:t>
        </w:r>
      </w:hyperlink>
      <w:r w:rsidDel="00000000" w:rsidR="00000000" w:rsidRPr="00000000">
        <w:rPr>
          <w:rtl w:val="0"/>
        </w:rPr>
        <w:t xml:space="preserve">].</w:t>
      </w:r>
    </w:p>
    <w:p w:rsidR="00000000" w:rsidDel="00000000" w:rsidP="00000000" w:rsidRDefault="00000000" w:rsidRPr="00000000" w14:paraId="00001129">
      <w:pPr>
        <w:numPr>
          <w:ilvl w:val="1"/>
          <w:numId w:val="82"/>
        </w:numPr>
        <w:ind w:left="1440" w:hanging="360"/>
      </w:pPr>
      <w:r w:rsidDel="00000000" w:rsidR="00000000" w:rsidRPr="00000000">
        <w:rPr>
          <w:rtl w:val="0"/>
        </w:rPr>
        <w:t xml:space="preserve">CTV = Clips + 1 cm (3 mm crop from skin). </w:t>
      </w:r>
    </w:p>
    <w:p w:rsidR="00000000" w:rsidDel="00000000" w:rsidP="00000000" w:rsidRDefault="00000000" w:rsidRPr="00000000" w14:paraId="0000112A">
      <w:pPr>
        <w:numPr>
          <w:ilvl w:val="1"/>
          <w:numId w:val="82"/>
        </w:numPr>
        <w:ind w:left="1440" w:hanging="360"/>
      </w:pPr>
      <w:r w:rsidDel="00000000" w:rsidR="00000000" w:rsidRPr="00000000">
        <w:rPr>
          <w:rtl w:val="0"/>
        </w:rPr>
        <w:t xml:space="preserve">PTV = CTV + 1 cm, allowed 4 mm to lung and 3 mm from skin.</w:t>
      </w:r>
    </w:p>
    <w:p w:rsidR="00000000" w:rsidDel="00000000" w:rsidP="00000000" w:rsidRDefault="00000000" w:rsidRPr="00000000" w14:paraId="0000112B">
      <w:pPr>
        <w:numPr>
          <w:ilvl w:val="1"/>
          <w:numId w:val="82"/>
        </w:numPr>
        <w:ind w:left="1440" w:hanging="360"/>
      </w:pPr>
      <w:r w:rsidDel="00000000" w:rsidR="00000000" w:rsidRPr="00000000">
        <w:rPr>
          <w:highlight w:val="white"/>
          <w:rtl w:val="0"/>
        </w:rPr>
        <w:t xml:space="preserve">Dmax &lt; 110%</w:t>
      </w:r>
    </w:p>
    <w:p w:rsidR="00000000" w:rsidDel="00000000" w:rsidP="00000000" w:rsidRDefault="00000000" w:rsidRPr="00000000" w14:paraId="0000112C">
      <w:pPr>
        <w:numPr>
          <w:ilvl w:val="1"/>
          <w:numId w:val="82"/>
        </w:numPr>
        <w:ind w:left="1440" w:hanging="360"/>
      </w:pPr>
      <w:r w:rsidDel="00000000" w:rsidR="00000000" w:rsidRPr="00000000">
        <w:rPr>
          <w:highlight w:val="white"/>
          <w:rtl w:val="0"/>
        </w:rPr>
        <w:t xml:space="preserve">V105% (31.5Gy) &lt; 5% of breast volume</w:t>
      </w:r>
    </w:p>
    <w:p w:rsidR="00000000" w:rsidDel="00000000" w:rsidP="00000000" w:rsidRDefault="00000000" w:rsidRPr="00000000" w14:paraId="0000112D">
      <w:pPr>
        <w:numPr>
          <w:ilvl w:val="1"/>
          <w:numId w:val="82"/>
        </w:numPr>
        <w:ind w:left="1440" w:hanging="360"/>
      </w:pPr>
      <w:r w:rsidDel="00000000" w:rsidR="00000000" w:rsidRPr="00000000">
        <w:rPr>
          <w:highlight w:val="white"/>
          <w:rtl w:val="0"/>
        </w:rPr>
        <w:t xml:space="preserve">Ipsi breast - PTV 15 Gy (50%)</w:t>
      </w:r>
    </w:p>
    <w:p w:rsidR="00000000" w:rsidDel="00000000" w:rsidP="00000000" w:rsidRDefault="00000000" w:rsidRPr="00000000" w14:paraId="0000112E">
      <w:pPr>
        <w:numPr>
          <w:ilvl w:val="1"/>
          <w:numId w:val="82"/>
        </w:numPr>
        <w:ind w:left="1440" w:hanging="360"/>
      </w:pPr>
      <w:r w:rsidDel="00000000" w:rsidR="00000000" w:rsidRPr="00000000">
        <w:rPr>
          <w:highlight w:val="white"/>
          <w:rtl w:val="0"/>
        </w:rPr>
        <w:t xml:space="preserve">Contra breast Dmax &lt; 1Gy</w:t>
      </w:r>
    </w:p>
    <w:p w:rsidR="00000000" w:rsidDel="00000000" w:rsidP="00000000" w:rsidRDefault="00000000" w:rsidRPr="00000000" w14:paraId="0000112F">
      <w:pPr>
        <w:numPr>
          <w:ilvl w:val="1"/>
          <w:numId w:val="82"/>
        </w:numPr>
        <w:ind w:left="1440" w:hanging="360"/>
      </w:pPr>
      <w:r w:rsidDel="00000000" w:rsidR="00000000" w:rsidRPr="00000000">
        <w:rPr>
          <w:highlight w:val="white"/>
          <w:rtl w:val="0"/>
        </w:rPr>
        <w:t xml:space="preserve">Ipsi lung 10 Gy (20%) </w:t>
      </w:r>
    </w:p>
    <w:p w:rsidR="00000000" w:rsidDel="00000000" w:rsidP="00000000" w:rsidRDefault="00000000" w:rsidRPr="00000000" w14:paraId="00001130">
      <w:pPr>
        <w:numPr>
          <w:ilvl w:val="1"/>
          <w:numId w:val="82"/>
        </w:numPr>
        <w:ind w:left="1440" w:hanging="360"/>
      </w:pPr>
      <w:r w:rsidDel="00000000" w:rsidR="00000000" w:rsidRPr="00000000">
        <w:rPr>
          <w:highlight w:val="white"/>
          <w:rtl w:val="0"/>
        </w:rPr>
        <w:t xml:space="preserve">Contra lung 5 Gy (10%) </w:t>
      </w:r>
      <w:r w:rsidDel="00000000" w:rsidR="00000000" w:rsidRPr="00000000">
        <w:rPr>
          <w:rtl w:val="0"/>
        </w:rPr>
      </w:r>
    </w:p>
    <w:bookmarkStart w:colFirst="0" w:colLast="0" w:name="hqc35ujj7v4e" w:id="277"/>
    <w:bookmarkEnd w:id="277"/>
    <w:p w:rsidR="00000000" w:rsidDel="00000000" w:rsidP="00000000" w:rsidRDefault="00000000" w:rsidRPr="00000000" w14:paraId="00001131">
      <w:pPr>
        <w:numPr>
          <w:ilvl w:val="0"/>
          <w:numId w:val="82"/>
        </w:numPr>
        <w:spacing w:line="240" w:lineRule="auto"/>
        <w:rPr>
          <w:u w:val="none"/>
        </w:rPr>
      </w:pPr>
      <w:r w:rsidDel="00000000" w:rsidR="00000000" w:rsidRPr="00000000">
        <w:rPr>
          <w:b w:val="1"/>
          <w:rtl w:val="0"/>
        </w:rPr>
        <w:t xml:space="preserve">M</w:t>
      </w:r>
      <w:r w:rsidDel="00000000" w:rsidR="00000000" w:rsidRPr="00000000">
        <w:rPr>
          <w:b w:val="1"/>
          <w:rtl w:val="0"/>
        </w:rPr>
        <w:t xml:space="preserve">SKCC </w:t>
      </w:r>
      <w:r w:rsidDel="00000000" w:rsidR="00000000" w:rsidRPr="00000000">
        <w:rPr>
          <w:rtl w:val="0"/>
        </w:rPr>
        <w:t xml:space="preserve">[</w:t>
      </w:r>
      <w:hyperlink r:id="rId1064">
        <w:r w:rsidDel="00000000" w:rsidR="00000000" w:rsidRPr="00000000">
          <w:rPr>
            <w:rtl w:val="0"/>
          </w:rPr>
          <w:t xml:space="preserve">Braunstein IJROBP '19</w:t>
        </w:r>
      </w:hyperlink>
      <w:r w:rsidDel="00000000" w:rsidR="00000000" w:rsidRPr="00000000">
        <w:rPr>
          <w:rtl w:val="0"/>
        </w:rPr>
        <w:t xml:space="preserve">]: </w:t>
      </w:r>
      <w:r w:rsidDel="00000000" w:rsidR="00000000" w:rsidRPr="00000000">
        <w:rPr>
          <w:b w:val="1"/>
          <w:rtl w:val="0"/>
        </w:rPr>
        <w:t xml:space="preserve">40/10 Qday PBI</w:t>
      </w:r>
    </w:p>
    <w:p w:rsidR="00000000" w:rsidDel="00000000" w:rsidP="00000000" w:rsidRDefault="00000000" w:rsidRPr="00000000" w14:paraId="00001132">
      <w:pPr>
        <w:ind w:firstLine="720"/>
        <w:rPr>
          <w:b w:val="1"/>
        </w:rPr>
      </w:pPr>
      <w:r w:rsidDel="00000000" w:rsidR="00000000" w:rsidRPr="00000000">
        <w:rPr>
          <w:rtl w:val="0"/>
        </w:rPr>
        <w:t xml:space="preserve">See eContour case on [</w:t>
      </w:r>
      <w:hyperlink r:id="rId1065">
        <w:r w:rsidDel="00000000" w:rsidR="00000000" w:rsidRPr="00000000">
          <w:rPr>
            <w:rtl w:val="0"/>
          </w:rPr>
          <w:t xml:space="preserve">MSKCC PBI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33">
      <w:pPr>
        <w:numPr>
          <w:ilvl w:val="1"/>
          <w:numId w:val="82"/>
        </w:numPr>
        <w:spacing w:line="240" w:lineRule="auto"/>
        <w:ind w:left="1440" w:hanging="360"/>
        <w:rPr>
          <w:u w:val="none"/>
        </w:rPr>
      </w:pPr>
      <w:r w:rsidDel="00000000" w:rsidR="00000000" w:rsidRPr="00000000">
        <w:rPr>
          <w:rtl w:val="0"/>
        </w:rPr>
        <w:t xml:space="preserve">CTV_40 = Cavity + 1-1.5 cm cropped at anterior surface of pec major.</w:t>
      </w:r>
    </w:p>
    <w:p w:rsidR="00000000" w:rsidDel="00000000" w:rsidP="00000000" w:rsidRDefault="00000000" w:rsidRPr="00000000" w14:paraId="00001134">
      <w:pPr>
        <w:numPr>
          <w:ilvl w:val="1"/>
          <w:numId w:val="82"/>
        </w:numPr>
        <w:spacing w:line="240" w:lineRule="auto"/>
        <w:ind w:left="1440" w:hanging="360"/>
        <w:rPr>
          <w:u w:val="none"/>
        </w:rPr>
      </w:pPr>
      <w:r w:rsidDel="00000000" w:rsidR="00000000" w:rsidRPr="00000000">
        <w:rPr>
          <w:rtl w:val="0"/>
        </w:rPr>
        <w:t xml:space="preserve">PTV_40 = CTV + 0.5 - 1.0 cm. Subtract 0.5 cm from skin and CW.</w:t>
      </w:r>
    </w:p>
    <w:p w:rsidR="00000000" w:rsidDel="00000000" w:rsidP="00000000" w:rsidRDefault="00000000" w:rsidRPr="00000000" w14:paraId="00001135">
      <w:pPr>
        <w:numPr>
          <w:ilvl w:val="1"/>
          <w:numId w:val="82"/>
        </w:numPr>
        <w:spacing w:line="240" w:lineRule="auto"/>
        <w:ind w:left="1440" w:hanging="360"/>
        <w:rPr>
          <w:u w:val="none"/>
        </w:rPr>
      </w:pPr>
      <w:r w:rsidDel="00000000" w:rsidR="00000000" w:rsidRPr="00000000">
        <w:rPr>
          <w:rtl w:val="0"/>
        </w:rPr>
        <w:t xml:space="preserve">PTV volume &lt; 35% of whole breast volume.</w:t>
      </w:r>
    </w:p>
    <w:p w:rsidR="00000000" w:rsidDel="00000000" w:rsidP="00000000" w:rsidRDefault="00000000" w:rsidRPr="00000000" w14:paraId="00001136">
      <w:pPr>
        <w:numPr>
          <w:ilvl w:val="1"/>
          <w:numId w:val="82"/>
        </w:numPr>
        <w:spacing w:line="240" w:lineRule="auto"/>
        <w:ind w:left="1440" w:hanging="360"/>
        <w:rPr>
          <w:u w:val="none"/>
        </w:rPr>
      </w:pPr>
      <w:r w:rsidDel="00000000" w:rsidR="00000000" w:rsidRPr="00000000">
        <w:rPr>
          <w:rtl w:val="0"/>
        </w:rPr>
        <w:t xml:space="preserve">50% of non-target breast tissue is limited to 50% of Rx dose.</w:t>
      </w:r>
    </w:p>
    <w:p w:rsidR="00000000" w:rsidDel="00000000" w:rsidP="00000000" w:rsidRDefault="00000000" w:rsidRPr="00000000" w14:paraId="00001137">
      <w:pPr>
        <w:numPr>
          <w:ilvl w:val="1"/>
          <w:numId w:val="82"/>
        </w:numPr>
        <w:spacing w:line="240" w:lineRule="auto"/>
        <w:ind w:left="1440" w:hanging="360"/>
        <w:rPr>
          <w:u w:val="none"/>
        </w:rPr>
      </w:pPr>
      <w:r w:rsidDel="00000000" w:rsidR="00000000" w:rsidRPr="00000000">
        <w:rPr>
          <w:rtl w:val="0"/>
        </w:rPr>
        <w:t xml:space="preserve">Ipsi lung 20 Gy (3%)</w:t>
      </w:r>
    </w:p>
    <w:p w:rsidR="00000000" w:rsidDel="00000000" w:rsidP="00000000" w:rsidRDefault="00000000" w:rsidRPr="00000000" w14:paraId="00001138">
      <w:pPr>
        <w:numPr>
          <w:ilvl w:val="1"/>
          <w:numId w:val="82"/>
        </w:numPr>
        <w:spacing w:line="240" w:lineRule="auto"/>
        <w:ind w:left="1440" w:hanging="360"/>
        <w:rPr>
          <w:u w:val="none"/>
        </w:rPr>
      </w:pPr>
      <w:r w:rsidDel="00000000" w:rsidR="00000000" w:rsidRPr="00000000">
        <w:rPr>
          <w:rtl w:val="0"/>
        </w:rPr>
        <w:t xml:space="preserve">Heart max dose &lt; 90% of prescription (36 Gy).</w:t>
      </w:r>
    </w:p>
    <w:p w:rsidR="00000000" w:rsidDel="00000000" w:rsidP="00000000" w:rsidRDefault="00000000" w:rsidRPr="00000000" w14:paraId="00001139">
      <w:pPr>
        <w:numPr>
          <w:ilvl w:val="1"/>
          <w:numId w:val="82"/>
        </w:numPr>
        <w:spacing w:line="240" w:lineRule="auto"/>
        <w:ind w:left="1440" w:hanging="360"/>
        <w:rPr>
          <w:u w:val="none"/>
        </w:rPr>
      </w:pPr>
      <w:r w:rsidDel="00000000" w:rsidR="00000000" w:rsidRPr="00000000">
        <w:rPr>
          <w:rtl w:val="0"/>
        </w:rPr>
        <w:t xml:space="preserve">Breast 20 Gy (45%). </w:t>
      </w:r>
      <w:r w:rsidDel="00000000" w:rsidR="00000000" w:rsidRPr="00000000">
        <w:rPr>
          <w:rtl w:val="0"/>
        </w:rPr>
      </w:r>
    </w:p>
    <w:p w:rsidR="00000000" w:rsidDel="00000000" w:rsidP="00000000" w:rsidRDefault="00000000" w:rsidRPr="00000000" w14:paraId="0000113A">
      <w:pPr>
        <w:spacing w:line="240" w:lineRule="auto"/>
        <w:ind w:left="0" w:firstLine="0"/>
        <w:rPr/>
      </w:pPr>
      <w:r w:rsidDel="00000000" w:rsidR="00000000" w:rsidRPr="00000000">
        <w:rPr>
          <w:rtl w:val="0"/>
        </w:rPr>
      </w:r>
    </w:p>
    <w:p w:rsidR="00000000" w:rsidDel="00000000" w:rsidP="00000000" w:rsidRDefault="00000000" w:rsidRPr="00000000" w14:paraId="0000113B">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113C">
      <w:pPr>
        <w:pStyle w:val="Heading1"/>
        <w:rPr>
          <w:color w:val="000000"/>
        </w:rPr>
      </w:pPr>
      <w:bookmarkStart w:colFirst="0" w:colLast="0" w:name="_4l6gym5dzm0x" w:id="278"/>
      <w:bookmarkEnd w:id="278"/>
      <w:hyperlink w:anchor="_pyifw3b5rbp">
        <w:r w:rsidDel="00000000" w:rsidR="00000000" w:rsidRPr="00000000">
          <w:rPr>
            <w:color w:val="000000"/>
            <w:rtl w:val="0"/>
          </w:rPr>
          <w:t xml:space="preserve">Follow up</w:t>
        </w:r>
      </w:hyperlink>
      <w:r w:rsidDel="00000000" w:rsidR="00000000" w:rsidRPr="00000000">
        <w:rPr>
          <w:rtl w:val="0"/>
        </w:rPr>
      </w:r>
    </w:p>
    <w:p w:rsidR="00000000" w:rsidDel="00000000" w:rsidP="00000000" w:rsidRDefault="00000000" w:rsidRPr="00000000" w14:paraId="0000113D">
      <w:pPr>
        <w:numPr>
          <w:ilvl w:val="0"/>
          <w:numId w:val="133"/>
        </w:numPr>
        <w:spacing w:line="240" w:lineRule="auto"/>
      </w:pPr>
      <w:r w:rsidDel="00000000" w:rsidR="00000000" w:rsidRPr="00000000">
        <w:rPr>
          <w:b w:val="1"/>
          <w:rtl w:val="0"/>
        </w:rPr>
        <w:t xml:space="preserve">ASCO/SIO Guideline: </w:t>
      </w:r>
      <w:hyperlink r:id="rId1066">
        <w:r w:rsidDel="00000000" w:rsidR="00000000" w:rsidRPr="00000000">
          <w:rPr>
            <w:b w:val="1"/>
            <w:rtl w:val="0"/>
          </w:rPr>
          <w:t xml:space="preserve">Integrative Therapies During and After Breast Cancer Treatment</w:t>
        </w:r>
      </w:hyperlink>
      <w:r w:rsidDel="00000000" w:rsidR="00000000" w:rsidRPr="00000000">
        <w:rPr>
          <w:b w:val="1"/>
          <w:i w:val="1"/>
          <w:rtl w:val="0"/>
        </w:rPr>
        <w:t xml:space="preserve"> </w:t>
      </w:r>
      <w:r w:rsidDel="00000000" w:rsidR="00000000" w:rsidRPr="00000000">
        <w:rPr>
          <w:i w:val="1"/>
          <w:rtl w:val="0"/>
        </w:rPr>
        <w:t xml:space="preserve">June 11, 2018</w:t>
      </w:r>
    </w:p>
    <w:p w:rsidR="00000000" w:rsidDel="00000000" w:rsidP="00000000" w:rsidRDefault="00000000" w:rsidRPr="00000000" w14:paraId="0000113E">
      <w:pPr>
        <w:numPr>
          <w:ilvl w:val="1"/>
          <w:numId w:val="133"/>
        </w:numPr>
        <w:spacing w:line="240" w:lineRule="auto"/>
        <w:ind w:left="1440" w:hanging="360"/>
      </w:pPr>
      <w:r w:rsidDel="00000000" w:rsidR="00000000" w:rsidRPr="00000000">
        <w:rPr>
          <w:rtl w:val="0"/>
        </w:rPr>
        <w:t xml:space="preserve">Music therapy, meditation, stress management, yoga for anxiety/stress reduction.</w:t>
      </w:r>
    </w:p>
    <w:p w:rsidR="00000000" w:rsidDel="00000000" w:rsidP="00000000" w:rsidRDefault="00000000" w:rsidRPr="00000000" w14:paraId="0000113F">
      <w:pPr>
        <w:numPr>
          <w:ilvl w:val="1"/>
          <w:numId w:val="133"/>
        </w:numPr>
        <w:spacing w:line="240" w:lineRule="auto"/>
        <w:ind w:left="1440" w:hanging="360"/>
      </w:pPr>
      <w:r w:rsidDel="00000000" w:rsidR="00000000" w:rsidRPr="00000000">
        <w:rPr>
          <w:rtl w:val="0"/>
        </w:rPr>
        <w:t xml:space="preserve">Meditation, relaxation, toga, massage, and music therapy for depression/mood disorders.</w:t>
      </w:r>
    </w:p>
    <w:p w:rsidR="00000000" w:rsidDel="00000000" w:rsidP="00000000" w:rsidRDefault="00000000" w:rsidRPr="00000000" w14:paraId="00001140">
      <w:pPr>
        <w:numPr>
          <w:ilvl w:val="1"/>
          <w:numId w:val="133"/>
        </w:numPr>
        <w:spacing w:line="240" w:lineRule="auto"/>
        <w:ind w:left="1440" w:hanging="360"/>
      </w:pPr>
      <w:r w:rsidDel="00000000" w:rsidR="00000000" w:rsidRPr="00000000">
        <w:rPr>
          <w:rtl w:val="0"/>
        </w:rPr>
        <w:t xml:space="preserve">Mediation and yoga recommended </w:t>
      </w:r>
      <w:r w:rsidDel="00000000" w:rsidR="00000000" w:rsidRPr="00000000">
        <w:rPr>
          <w:rtl w:val="0"/>
        </w:rPr>
        <w:t xml:space="preserve">to improve</w:t>
      </w:r>
      <w:r w:rsidDel="00000000" w:rsidR="00000000" w:rsidRPr="00000000">
        <w:rPr>
          <w:rtl w:val="0"/>
        </w:rPr>
        <w:t xml:space="preserve"> quality of life.</w:t>
      </w:r>
    </w:p>
    <w:p w:rsidR="00000000" w:rsidDel="00000000" w:rsidP="00000000" w:rsidRDefault="00000000" w:rsidRPr="00000000" w14:paraId="00001141">
      <w:pPr>
        <w:numPr>
          <w:ilvl w:val="1"/>
          <w:numId w:val="133"/>
        </w:numPr>
        <w:spacing w:line="240" w:lineRule="auto"/>
        <w:ind w:left="1440" w:hanging="360"/>
      </w:pPr>
      <w:r w:rsidDel="00000000" w:rsidR="00000000" w:rsidRPr="00000000">
        <w:rPr>
          <w:rtl w:val="0"/>
        </w:rPr>
        <w:t xml:space="preserve">Acupressure and acupuncture are recommended for reducing chemo-induced nausea and vomiting.</w:t>
      </w:r>
    </w:p>
    <w:p w:rsidR="00000000" w:rsidDel="00000000" w:rsidP="00000000" w:rsidRDefault="00000000" w:rsidRPr="00000000" w14:paraId="00001142">
      <w:pPr>
        <w:numPr>
          <w:ilvl w:val="1"/>
          <w:numId w:val="133"/>
        </w:numPr>
        <w:spacing w:line="240" w:lineRule="auto"/>
        <w:ind w:left="1440" w:hanging="360"/>
      </w:pPr>
      <w:r w:rsidDel="00000000" w:rsidR="00000000" w:rsidRPr="00000000">
        <w:rPr>
          <w:rtl w:val="0"/>
        </w:rPr>
        <w:t xml:space="preserve">Acetyl-L-Carnitine is not recommended to prevent chemo-induced peripheral neuropathy as may cause harm.</w:t>
      </w:r>
    </w:p>
    <w:p w:rsidR="00000000" w:rsidDel="00000000" w:rsidP="00000000" w:rsidRDefault="00000000" w:rsidRPr="00000000" w14:paraId="00001143">
      <w:pPr>
        <w:numPr>
          <w:ilvl w:val="1"/>
          <w:numId w:val="133"/>
        </w:numPr>
        <w:spacing w:line="240" w:lineRule="auto"/>
        <w:ind w:left="1440" w:hanging="360"/>
      </w:pPr>
      <w:r w:rsidDel="00000000" w:rsidR="00000000" w:rsidRPr="00000000">
        <w:rPr>
          <w:rtl w:val="0"/>
        </w:rPr>
        <w:t xml:space="preserve">There is no evidence to support the use of ingested dietary supplements to manage tx-related side effects.</w:t>
      </w:r>
    </w:p>
    <w:p w:rsidR="00000000" w:rsidDel="00000000" w:rsidP="00000000" w:rsidRDefault="00000000" w:rsidRPr="00000000" w14:paraId="00001144">
      <w:pPr>
        <w:numPr>
          <w:ilvl w:val="0"/>
          <w:numId w:val="78"/>
        </w:numPr>
        <w:spacing w:line="240" w:lineRule="auto"/>
      </w:pPr>
      <w:r w:rsidDel="00000000" w:rsidR="00000000" w:rsidRPr="00000000">
        <w:rPr>
          <w:b w:val="1"/>
          <w:rtl w:val="0"/>
        </w:rPr>
        <w:t xml:space="preserve">ASCO Guideline: </w:t>
      </w:r>
      <w:hyperlink r:id="rId1067">
        <w:r w:rsidDel="00000000" w:rsidR="00000000" w:rsidRPr="00000000">
          <w:rPr>
            <w:b w:val="1"/>
            <w:rtl w:val="0"/>
          </w:rPr>
          <w:t xml:space="preserve">ACS/ASCO Breast Cancer Survivorship Care Guideline</w:t>
        </w:r>
      </w:hyperlink>
      <w:r w:rsidDel="00000000" w:rsidR="00000000" w:rsidRPr="00000000">
        <w:rPr>
          <w:b w:val="1"/>
          <w:i w:val="1"/>
          <w:rtl w:val="0"/>
        </w:rPr>
        <w:t xml:space="preserve"> </w:t>
      </w:r>
      <w:r w:rsidDel="00000000" w:rsidR="00000000" w:rsidRPr="00000000">
        <w:rPr>
          <w:i w:val="1"/>
          <w:rtl w:val="0"/>
        </w:rPr>
        <w:t xml:space="preserve">December 7, 2015</w:t>
      </w:r>
    </w:p>
    <w:p w:rsidR="00000000" w:rsidDel="00000000" w:rsidP="00000000" w:rsidRDefault="00000000" w:rsidRPr="00000000" w14:paraId="00001145">
      <w:pPr>
        <w:numPr>
          <w:ilvl w:val="0"/>
          <w:numId w:val="78"/>
        </w:numPr>
        <w:spacing w:line="240" w:lineRule="auto"/>
      </w:pPr>
      <w:r w:rsidDel="00000000" w:rsidR="00000000" w:rsidRPr="00000000">
        <w:rPr>
          <w:b w:val="1"/>
          <w:rtl w:val="0"/>
        </w:rPr>
        <w:t xml:space="preserve">ASCO Guideline: </w:t>
      </w:r>
      <w:hyperlink r:id="rId1068">
        <w:r w:rsidDel="00000000" w:rsidR="00000000" w:rsidRPr="00000000">
          <w:rPr>
            <w:b w:val="1"/>
            <w:rtl w:val="0"/>
          </w:rPr>
          <w:t xml:space="preserve">Breast Cancer Follow-Up and Management After Primary Treatment</w:t>
        </w:r>
      </w:hyperlink>
      <w:r w:rsidDel="00000000" w:rsidR="00000000" w:rsidRPr="00000000">
        <w:rPr>
          <w:b w:val="1"/>
          <w:i w:val="1"/>
          <w:rtl w:val="0"/>
        </w:rPr>
        <w:t xml:space="preserve"> </w:t>
      </w:r>
      <w:r w:rsidDel="00000000" w:rsidR="00000000" w:rsidRPr="00000000">
        <w:rPr>
          <w:i w:val="1"/>
          <w:rtl w:val="0"/>
        </w:rPr>
        <w:t xml:space="preserve">March 1, 2012. RIP.</w:t>
      </w:r>
    </w:p>
    <w:p w:rsidR="00000000" w:rsidDel="00000000" w:rsidP="00000000" w:rsidRDefault="00000000" w:rsidRPr="00000000" w14:paraId="00001146">
      <w:pPr>
        <w:numPr>
          <w:ilvl w:val="1"/>
          <w:numId w:val="78"/>
        </w:numPr>
        <w:spacing w:line="240" w:lineRule="auto"/>
        <w:ind w:left="1440" w:hanging="360"/>
      </w:pPr>
      <w:r w:rsidDel="00000000" w:rsidR="00000000" w:rsidRPr="00000000">
        <w:rPr>
          <w:rtl w:val="0"/>
        </w:rPr>
        <w:t xml:space="preserve">Physical exam q3-6 mo x3y, q6-12 mo x4-5y, then annually after 5y.</w:t>
      </w:r>
    </w:p>
    <w:p w:rsidR="00000000" w:rsidDel="00000000" w:rsidP="00000000" w:rsidRDefault="00000000" w:rsidRPr="00000000" w14:paraId="00001147">
      <w:pPr>
        <w:numPr>
          <w:ilvl w:val="1"/>
          <w:numId w:val="78"/>
        </w:numPr>
        <w:spacing w:line="240" w:lineRule="auto"/>
        <w:ind w:left="1440" w:hanging="360"/>
      </w:pPr>
      <w:r w:rsidDel="00000000" w:rsidR="00000000" w:rsidRPr="00000000">
        <w:rPr>
          <w:rtl w:val="0"/>
        </w:rPr>
        <w:t xml:space="preserve">For BCS pts, get mammogram 1y after initial mammogram and at least 6 mo after RT. Thereafter, yearly MMA.</w:t>
      </w:r>
      <w:r w:rsidDel="00000000" w:rsidR="00000000" w:rsidRPr="00000000">
        <w:rPr>
          <w:rtl w:val="0"/>
        </w:rPr>
      </w:r>
    </w:p>
    <w:p w:rsidR="00000000" w:rsidDel="00000000" w:rsidP="00000000" w:rsidRDefault="00000000" w:rsidRPr="00000000" w14:paraId="00001148">
      <w:pPr>
        <w:numPr>
          <w:ilvl w:val="0"/>
          <w:numId w:val="133"/>
        </w:numPr>
        <w:rPr/>
      </w:pPr>
      <w:r w:rsidDel="00000000" w:rsidR="00000000" w:rsidRPr="00000000">
        <w:rPr>
          <w:rtl w:val="0"/>
        </w:rPr>
        <w:t xml:space="preserve">Determining rates of SCV failure for N1 disease [</w:t>
      </w:r>
      <w:hyperlink r:id="rId1069">
        <w:r w:rsidDel="00000000" w:rsidR="00000000" w:rsidRPr="00000000">
          <w:rPr>
            <w:rtl w:val="0"/>
          </w:rPr>
          <w:t xml:space="preserve">Yu IJROBP '10</w:t>
        </w:r>
      </w:hyperlink>
      <w:r w:rsidDel="00000000" w:rsidR="00000000" w:rsidRPr="00000000">
        <w:rPr>
          <w:rtl w:val="0"/>
        </w:rPr>
        <w:t xml:space="preserve">]</w:t>
      </w:r>
    </w:p>
    <w:p w:rsidR="00000000" w:rsidDel="00000000" w:rsidP="00000000" w:rsidRDefault="00000000" w:rsidRPr="00000000" w14:paraId="00001149">
      <w:pPr>
        <w:ind w:left="0" w:firstLine="0"/>
        <w:rPr/>
      </w:pPr>
      <w:r w:rsidDel="00000000" w:rsidR="00000000" w:rsidRPr="00000000">
        <w:rPr>
          <w:rtl w:val="0"/>
        </w:rPr>
      </w:r>
    </w:p>
    <w:tbl>
      <w:tblPr>
        <w:tblStyle w:val="Table6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Key Differences in Breast Atlases </w:t>
            </w:r>
            <w:r w:rsidDel="00000000" w:rsidR="00000000" w:rsidRPr="00000000">
              <w:rPr>
                <w:rtl w:val="0"/>
              </w:rPr>
              <w:t xml:space="preserve">(See the TRONE study and Beaton below for more information).</w:t>
            </w:r>
          </w:p>
          <w:p w:rsidR="00000000" w:rsidDel="00000000" w:rsidP="00000000" w:rsidRDefault="00000000" w:rsidRPr="00000000" w14:paraId="0000114B">
            <w:pPr>
              <w:numPr>
                <w:ilvl w:val="0"/>
                <w:numId w:val="133"/>
              </w:numPr>
            </w:pPr>
            <w:r w:rsidDel="00000000" w:rsidR="00000000" w:rsidRPr="00000000">
              <w:rPr>
                <w:rtl w:val="0"/>
              </w:rPr>
              <w:t xml:space="preserve">Key differences in ESTRO compared to RTOG:</w:t>
            </w:r>
          </w:p>
          <w:p w:rsidR="00000000" w:rsidDel="00000000" w:rsidP="00000000" w:rsidRDefault="00000000" w:rsidRPr="00000000" w14:paraId="0000114C">
            <w:pPr>
              <w:numPr>
                <w:ilvl w:val="1"/>
                <w:numId w:val="133"/>
              </w:numPr>
              <w:ind w:left="1440" w:hanging="360"/>
            </w:pPr>
            <w:r w:rsidDel="00000000" w:rsidR="00000000" w:rsidRPr="00000000">
              <w:rPr>
                <w:rtl w:val="0"/>
              </w:rPr>
              <w:t xml:space="preserve">Additional 0.5 cm lateral and medial margins on the internal mammary vessels.</w:t>
            </w:r>
          </w:p>
          <w:p w:rsidR="00000000" w:rsidDel="00000000" w:rsidP="00000000" w:rsidRDefault="00000000" w:rsidRPr="00000000" w14:paraId="0000114D">
            <w:pPr>
              <w:numPr>
                <w:ilvl w:val="1"/>
                <w:numId w:val="133"/>
              </w:numPr>
              <w:ind w:left="1440" w:hanging="360"/>
            </w:pPr>
            <w:r w:rsidDel="00000000" w:rsidR="00000000" w:rsidRPr="00000000">
              <w:rPr>
                <w:rtl w:val="0"/>
              </w:rPr>
              <w:t xml:space="preserve">Adds an interpectoral nodal CTV between the pectoralis major and minor.</w:t>
            </w:r>
          </w:p>
          <w:p w:rsidR="00000000" w:rsidDel="00000000" w:rsidP="00000000" w:rsidRDefault="00000000" w:rsidRPr="00000000" w14:paraId="0000114E">
            <w:pPr>
              <w:numPr>
                <w:ilvl w:val="1"/>
                <w:numId w:val="133"/>
              </w:numPr>
              <w:ind w:left="1440" w:hanging="360"/>
            </w:pPr>
            <w:r w:rsidDel="00000000" w:rsidR="00000000" w:rsidRPr="00000000">
              <w:rPr>
                <w:rtl w:val="0"/>
              </w:rPr>
              <w:t xml:space="preserve">Lowers cranial border of supraclav CTV to 0.5 cm cranial to the subclavian vein.</w:t>
            </w:r>
          </w:p>
          <w:p w:rsidR="00000000" w:rsidDel="00000000" w:rsidP="00000000" w:rsidRDefault="00000000" w:rsidRPr="00000000" w14:paraId="0000114F">
            <w:pPr>
              <w:numPr>
                <w:ilvl w:val="0"/>
                <w:numId w:val="133"/>
              </w:numPr>
            </w:pPr>
            <w:r w:rsidDel="00000000" w:rsidR="00000000" w:rsidRPr="00000000">
              <w:rPr>
                <w:rtl w:val="0"/>
              </w:rPr>
              <w:t xml:space="preserve">Key RADCOMP difference: The one atlas which includes retroclavicular nodes (Fig 4b) [</w:t>
            </w:r>
            <w:hyperlink r:id="rId1070">
              <w:r w:rsidDel="00000000" w:rsidR="00000000" w:rsidRPr="00000000">
                <w:rPr>
                  <w:rtl w:val="0"/>
                </w:rPr>
                <w:t xml:space="preserve">Loganadane IJROBP '20</w:t>
              </w:r>
            </w:hyperlink>
            <w:r w:rsidDel="00000000" w:rsidR="00000000" w:rsidRPr="00000000">
              <w:rPr>
                <w:rtl w:val="0"/>
              </w:rPr>
              <w:t xml:space="preserve">].</w:t>
            </w:r>
          </w:p>
        </w:tc>
      </w:tr>
    </w:tbl>
    <w:p w:rsidR="00000000" w:rsidDel="00000000" w:rsidP="00000000" w:rsidRDefault="00000000" w:rsidRPr="00000000" w14:paraId="00001150">
      <w:pPr>
        <w:ind w:left="0" w:firstLine="0"/>
        <w:rPr/>
      </w:pPr>
      <w:r w:rsidDel="00000000" w:rsidR="00000000" w:rsidRPr="00000000">
        <w:rPr>
          <w:rtl w:val="0"/>
        </w:rPr>
      </w:r>
    </w:p>
    <w:p w:rsidR="00000000" w:rsidDel="00000000" w:rsidP="00000000" w:rsidRDefault="00000000" w:rsidRPr="00000000" w14:paraId="00001151">
      <w:pPr>
        <w:numPr>
          <w:ilvl w:val="0"/>
          <w:numId w:val="133"/>
        </w:numPr>
        <w:rPr>
          <w:u w:val="none"/>
        </w:rPr>
      </w:pPr>
      <w:r w:rsidDel="00000000" w:rsidR="00000000" w:rsidRPr="00000000">
        <w:rPr>
          <w:b w:val="1"/>
          <w:rtl w:val="0"/>
        </w:rPr>
        <w:t xml:space="preserve">TRONE: Patterns of Failure </w:t>
      </w:r>
      <w:r w:rsidDel="00000000" w:rsidR="00000000" w:rsidRPr="00000000">
        <w:rPr>
          <w:rtl w:val="0"/>
        </w:rPr>
        <w:t xml:space="preserve">[</w:t>
      </w:r>
      <w:hyperlink r:id="rId1071">
        <w:r w:rsidDel="00000000" w:rsidR="00000000" w:rsidRPr="00000000">
          <w:rPr>
            <w:rtl w:val="0"/>
          </w:rPr>
          <w:t xml:space="preserve">Loganadane IJROBP '20</w:t>
        </w:r>
      </w:hyperlink>
      <w:r w:rsidDel="00000000" w:rsidR="00000000" w:rsidRPr="00000000">
        <w:rPr>
          <w:rtl w:val="0"/>
        </w:rPr>
        <w:t xml:space="preserve">]: </w:t>
      </w:r>
      <w:r w:rsidDel="00000000" w:rsidR="00000000" w:rsidRPr="00000000">
        <w:rPr>
          <w:b w:val="1"/>
          <w:rtl w:val="0"/>
        </w:rPr>
        <w:t xml:space="preserve">ESTRO </w:t>
      </w:r>
      <w:r w:rsidDel="00000000" w:rsidR="00000000" w:rsidRPr="00000000">
        <w:rPr>
          <w:rtl w:val="0"/>
        </w:rPr>
        <w:t xml:space="preserve">(2015)</w:t>
      </w:r>
      <w:r w:rsidDel="00000000" w:rsidR="00000000" w:rsidRPr="00000000">
        <w:rPr>
          <w:b w:val="1"/>
          <w:rtl w:val="0"/>
        </w:rPr>
        <w:t xml:space="preserve"> vs. ASTRO </w:t>
      </w:r>
      <w:r w:rsidDel="00000000" w:rsidR="00000000" w:rsidRPr="00000000">
        <w:rPr>
          <w:rtl w:val="0"/>
        </w:rPr>
        <w:t xml:space="preserve">(2009) </w:t>
      </w:r>
      <w:r w:rsidDel="00000000" w:rsidR="00000000" w:rsidRPr="00000000">
        <w:rPr>
          <w:b w:val="1"/>
          <w:rtl w:val="0"/>
        </w:rPr>
        <w:t xml:space="preserve">Atlas</w:t>
      </w:r>
      <w:r w:rsidDel="00000000" w:rsidR="00000000" w:rsidRPr="00000000">
        <w:rPr>
          <w:rtl w:val="0"/>
        </w:rPr>
        <w:t xml:space="preserve">.</w:t>
      </w:r>
    </w:p>
    <w:p w:rsidR="00000000" w:rsidDel="00000000" w:rsidP="00000000" w:rsidRDefault="00000000" w:rsidRPr="00000000" w14:paraId="00001152">
      <w:pPr>
        <w:ind w:firstLine="720"/>
        <w:rPr/>
      </w:pPr>
      <w:r w:rsidDel="00000000" w:rsidR="00000000" w:rsidRPr="00000000">
        <w:rPr>
          <w:rtl w:val="0"/>
        </w:rPr>
        <w:t xml:space="preserve">TBL </w:t>
      </w:r>
      <w:hyperlink r:id="rId1072">
        <w:r w:rsidDel="00000000" w:rsidR="00000000" w:rsidRPr="00000000">
          <w:rPr>
            <w:vertAlign w:val="superscript"/>
            <w:rtl w:val="0"/>
          </w:rPr>
          <w:t xml:space="preserve">QS</w:t>
        </w:r>
      </w:hyperlink>
      <w:r w:rsidDel="00000000" w:rsidR="00000000" w:rsidRPr="00000000">
        <w:rPr>
          <w:rtl w:val="0"/>
        </w:rPr>
        <w:t xml:space="preserve">: This review from the TransAtlantic Radiation Oncology Network is a great resource (including tables and pictures) for understanding differences in breast cancer target volumes.</w:t>
      </w:r>
    </w:p>
    <w:p w:rsidR="00000000" w:rsidDel="00000000" w:rsidP="00000000" w:rsidRDefault="00000000" w:rsidRPr="00000000" w14:paraId="00001153">
      <w:pPr>
        <w:ind w:firstLine="720"/>
        <w:rPr/>
      </w:pPr>
      <w:r w:rsidDel="00000000" w:rsidR="00000000" w:rsidRPr="00000000">
        <w:rPr>
          <w:rtl w:val="0"/>
        </w:rPr>
        <w:t xml:space="preserve">This paper recommends ESTRO for low regional risk (the ESTRO guidelines were mainly designed for early stage breast cancer), while RADCOMP or RTOG (with optional modifications to include posterolateral supraclavicular zone, contouring the IMNs higher up to the subclavian vein instead of stopping at first space, including the 4th and 5th intercostal space, include 5 mm above axillary vein in level 1, and extending contours up to thyroid cartilage instead of stopping at the cricoid cartilage) for high regional risk.</w:t>
      </w:r>
    </w:p>
    <w:p w:rsidR="00000000" w:rsidDel="00000000" w:rsidP="00000000" w:rsidRDefault="00000000" w:rsidRPr="00000000" w14:paraId="00001154">
      <w:pPr>
        <w:ind w:firstLine="720"/>
        <w:rPr/>
      </w:pPr>
      <w:r w:rsidDel="00000000" w:rsidR="00000000" w:rsidRPr="00000000">
        <w:rPr>
          <w:rtl w:val="0"/>
        </w:rPr>
        <w:t xml:space="preserve">Some nodal regions are not delineated in any atlas. Specifically, the posterolateral triangle in the supraclavicular region (bound by the trapezius posteriorly, the plane of the clavicle, and the paraspinal musculature caudally - Fig 2D). Consider coverage of this area for TNBC, SCV positive, and Grade 3 tumors with LVSI.</w:t>
      </w:r>
    </w:p>
    <w:p w:rsidR="00000000" w:rsidDel="00000000" w:rsidP="00000000" w:rsidRDefault="00000000" w:rsidRPr="00000000" w14:paraId="00001155">
      <w:pPr>
        <w:numPr>
          <w:ilvl w:val="1"/>
          <w:numId w:val="133"/>
        </w:numPr>
        <w:ind w:left="1440" w:hanging="360"/>
        <w:rPr>
          <w:u w:val="none"/>
        </w:rPr>
      </w:pPr>
      <w:r w:rsidDel="00000000" w:rsidR="00000000" w:rsidRPr="00000000">
        <w:rPr>
          <w:rtl w:val="0"/>
        </w:rPr>
        <w:t xml:space="preserve">Anatomical differences between RTOG, RADCOMP and ESTRO (Table 2, Figs 1-2).</w:t>
      </w:r>
    </w:p>
    <w:p w:rsidR="00000000" w:rsidDel="00000000" w:rsidP="00000000" w:rsidRDefault="00000000" w:rsidRPr="00000000" w14:paraId="00001156">
      <w:pPr>
        <w:numPr>
          <w:ilvl w:val="1"/>
          <w:numId w:val="133"/>
        </w:numPr>
        <w:ind w:left="1440" w:hanging="360"/>
        <w:rPr>
          <w:u w:val="none"/>
        </w:rPr>
      </w:pPr>
      <w:r w:rsidDel="00000000" w:rsidR="00000000" w:rsidRPr="00000000">
        <w:rPr>
          <w:rtl w:val="0"/>
        </w:rPr>
        <w:t xml:space="preserve">There is a gap between the supraclavicular and subclavicular nodes in the RTOG atlas (Fig 3,4a).</w:t>
      </w:r>
    </w:p>
    <w:p w:rsidR="00000000" w:rsidDel="00000000" w:rsidP="00000000" w:rsidRDefault="00000000" w:rsidRPr="00000000" w14:paraId="00001157">
      <w:pPr>
        <w:numPr>
          <w:ilvl w:val="1"/>
          <w:numId w:val="133"/>
        </w:numPr>
        <w:ind w:left="1440" w:hanging="360"/>
        <w:rPr>
          <w:u w:val="none"/>
        </w:rPr>
      </w:pPr>
      <w:r w:rsidDel="00000000" w:rsidR="00000000" w:rsidRPr="00000000">
        <w:rPr>
          <w:rtl w:val="0"/>
        </w:rPr>
        <w:t xml:space="preserve">The RADCOMP atlas is the only one which includes retroclavicular nodes (Fig 4a,b).</w:t>
      </w:r>
    </w:p>
    <w:p w:rsidR="00000000" w:rsidDel="00000000" w:rsidP="00000000" w:rsidRDefault="00000000" w:rsidRPr="00000000" w14:paraId="00001158">
      <w:pPr>
        <w:numPr>
          <w:ilvl w:val="1"/>
          <w:numId w:val="133"/>
        </w:numPr>
        <w:ind w:left="1440" w:hanging="360"/>
        <w:rPr>
          <w:u w:val="none"/>
        </w:rPr>
      </w:pPr>
      <w:r w:rsidDel="00000000" w:rsidR="00000000" w:rsidRPr="00000000">
        <w:rPr>
          <w:rtl w:val="0"/>
        </w:rPr>
        <w:t xml:space="preserve">The cranial boundary for the supraclavicular CTV is higher for RTOG/RADCOMP (cricoid vs. subclavian artery).</w:t>
      </w:r>
    </w:p>
    <w:p w:rsidR="00000000" w:rsidDel="00000000" w:rsidP="00000000" w:rsidRDefault="00000000" w:rsidRPr="00000000" w14:paraId="00001159">
      <w:pPr>
        <w:numPr>
          <w:ilvl w:val="1"/>
          <w:numId w:val="133"/>
        </w:numPr>
        <w:ind w:left="1440" w:hanging="360"/>
        <w:rPr>
          <w:u w:val="none"/>
        </w:rPr>
      </w:pPr>
      <w:r w:rsidDel="00000000" w:rsidR="00000000" w:rsidRPr="00000000">
        <w:rPr>
          <w:rtl w:val="0"/>
        </w:rPr>
        <w:t xml:space="preserve">ESTRO proposes a 5 mm margin around the IMNs. RTOG strictly contours the IM vessels and starts at the top of the first space and not up to the subclavian vein as ESTRO and RADCOMP.</w:t>
      </w:r>
    </w:p>
    <w:p w:rsidR="00000000" w:rsidDel="00000000" w:rsidP="00000000" w:rsidRDefault="00000000" w:rsidRPr="00000000" w14:paraId="0000115A">
      <w:pPr>
        <w:numPr>
          <w:ilvl w:val="1"/>
          <w:numId w:val="133"/>
        </w:numPr>
        <w:ind w:left="1440" w:hanging="360"/>
        <w:rPr>
          <w:u w:val="none"/>
        </w:rPr>
      </w:pPr>
      <w:r w:rsidDel="00000000" w:rsidR="00000000" w:rsidRPr="00000000">
        <w:rPr>
          <w:rtl w:val="0"/>
        </w:rPr>
        <w:t xml:space="preserve">Patients with locally advanced disease or high risk features such as T3/T4 tumors, ECE, LVSI, multiple positive nodes, and triple negative disease should favor utilizing the RTOG atlas.</w:t>
      </w:r>
      <w:r w:rsidDel="00000000" w:rsidR="00000000" w:rsidRPr="00000000">
        <w:rPr>
          <w:rtl w:val="0"/>
        </w:rPr>
      </w:r>
    </w:p>
    <w:p w:rsidR="00000000" w:rsidDel="00000000" w:rsidP="00000000" w:rsidRDefault="00000000" w:rsidRPr="00000000" w14:paraId="0000115B">
      <w:pPr>
        <w:numPr>
          <w:ilvl w:val="0"/>
          <w:numId w:val="133"/>
        </w:numPr>
      </w:pPr>
      <w:r w:rsidDel="00000000" w:rsidR="00000000" w:rsidRPr="00000000">
        <w:rPr>
          <w:b w:val="1"/>
          <w:rtl w:val="0"/>
        </w:rPr>
        <w:t xml:space="preserve">PET/CT of breast cancer regional nodal recurrences: An evaluation of contouring atlases </w:t>
      </w:r>
      <w:r w:rsidDel="00000000" w:rsidR="00000000" w:rsidRPr="00000000">
        <w:rPr>
          <w:rtl w:val="0"/>
        </w:rPr>
        <w:t xml:space="preserve">[</w:t>
      </w:r>
      <w:hyperlink r:id="rId1073">
        <w:r w:rsidDel="00000000" w:rsidR="00000000" w:rsidRPr="00000000">
          <w:rPr>
            <w:rtl w:val="0"/>
          </w:rPr>
          <w:t xml:space="preserve">Beaton RTO '20</w:t>
        </w:r>
      </w:hyperlink>
      <w:r w:rsidDel="00000000" w:rsidR="00000000" w:rsidRPr="00000000">
        <w:rPr>
          <w:rtl w:val="0"/>
        </w:rPr>
        <w:t xml:space="preserve">]: Retro. </w:t>
      </w:r>
    </w:p>
    <w:p w:rsidR="00000000" w:rsidDel="00000000" w:rsidP="00000000" w:rsidRDefault="00000000" w:rsidRPr="00000000" w14:paraId="0000115C">
      <w:pPr>
        <w:ind w:firstLine="720"/>
        <w:rPr/>
      </w:pPr>
      <w:r w:rsidDel="00000000" w:rsidR="00000000" w:rsidRPr="00000000">
        <w:rPr>
          <w:rtl w:val="0"/>
        </w:rPr>
        <w:t xml:space="preserve">See Fig 2 for detailed patterns of recurrence for patients receiving RNI, tangents-only, or no RT. </w:t>
      </w:r>
    </w:p>
    <w:p w:rsidR="00000000" w:rsidDel="00000000" w:rsidP="00000000" w:rsidRDefault="00000000" w:rsidRPr="00000000" w14:paraId="0000115D">
      <w:pPr>
        <w:numPr>
          <w:ilvl w:val="1"/>
          <w:numId w:val="133"/>
        </w:numPr>
        <w:ind w:left="1440" w:hanging="360"/>
      </w:pPr>
      <w:r w:rsidDel="00000000" w:rsidR="00000000" w:rsidRPr="00000000">
        <w:rPr>
          <w:rtl w:val="0"/>
        </w:rPr>
        <w:t xml:space="preserve">69 patients who developed a total of 226 node positive recurrences on PET/CT. </w:t>
      </w:r>
    </w:p>
    <w:p w:rsidR="00000000" w:rsidDel="00000000" w:rsidP="00000000" w:rsidRDefault="00000000" w:rsidRPr="00000000" w14:paraId="0000115E">
      <w:pPr>
        <w:numPr>
          <w:ilvl w:val="1"/>
          <w:numId w:val="133"/>
        </w:numPr>
        <w:ind w:left="1440" w:hanging="360"/>
      </w:pPr>
      <w:r w:rsidDel="00000000" w:rsidR="00000000" w:rsidRPr="00000000">
        <w:rPr>
          <w:rFonts w:ascii="Cardo" w:cs="Cardo" w:eastAsia="Cardo" w:hAnsi="Cardo"/>
          <w:rtl w:val="0"/>
        </w:rPr>
        <w:t xml:space="preserve">OOF failures for RTOG / ESTRO of 27→ 25%. </w:t>
      </w:r>
    </w:p>
    <w:p w:rsidR="00000000" w:rsidDel="00000000" w:rsidP="00000000" w:rsidRDefault="00000000" w:rsidRPr="00000000" w14:paraId="0000115F">
      <w:pPr>
        <w:numPr>
          <w:ilvl w:val="1"/>
          <w:numId w:val="133"/>
        </w:numPr>
        <w:ind w:left="1440" w:hanging="360"/>
      </w:pPr>
      <w:r w:rsidDel="00000000" w:rsidR="00000000" w:rsidRPr="00000000">
        <w:rPr>
          <w:rFonts w:ascii="Cardo" w:cs="Cardo" w:eastAsia="Cardo" w:hAnsi="Cardo"/>
          <w:rtl w:val="0"/>
        </w:rPr>
        <w:t xml:space="preserve">Full extent of recurrence covered in RTOG CTVs ± posterior neck volume from RADCOMP of 38→ 48%.</w:t>
      </w:r>
    </w:p>
    <w:p w:rsidR="00000000" w:rsidDel="00000000" w:rsidP="00000000" w:rsidRDefault="00000000" w:rsidRPr="00000000" w14:paraId="00001160">
      <w:pPr>
        <w:numPr>
          <w:ilvl w:val="1"/>
          <w:numId w:val="133"/>
        </w:numPr>
        <w:ind w:left="1440" w:hanging="360"/>
      </w:pPr>
      <w:r w:rsidDel="00000000" w:rsidR="00000000" w:rsidRPr="00000000">
        <w:rPr>
          <w:rFonts w:ascii="Cardo" w:cs="Cardo" w:eastAsia="Cardo" w:hAnsi="Cardo"/>
          <w:rtl w:val="0"/>
        </w:rPr>
        <w:t xml:space="preserve">Full extent of recurrence covered in ESTRO CTVs ± posterior neck volume from RADCOMP of 57→ 70%.</w:t>
      </w:r>
    </w:p>
    <w:p w:rsidR="00000000" w:rsidDel="00000000" w:rsidP="00000000" w:rsidRDefault="00000000" w:rsidRPr="00000000" w14:paraId="00001161">
      <w:pPr>
        <w:numPr>
          <w:ilvl w:val="0"/>
          <w:numId w:val="133"/>
        </w:numPr>
        <w:spacing w:line="240" w:lineRule="auto"/>
        <w:rPr/>
      </w:pPr>
      <w:r w:rsidDel="00000000" w:rsidR="00000000" w:rsidRPr="00000000">
        <w:rPr>
          <w:rtl w:val="0"/>
        </w:rPr>
        <w:t xml:space="preserve">5y OS (ACS 2015): </w:t>
      </w:r>
    </w:p>
    <w:p w:rsidR="00000000" w:rsidDel="00000000" w:rsidP="00000000" w:rsidRDefault="00000000" w:rsidRPr="00000000" w14:paraId="00001162">
      <w:pPr>
        <w:numPr>
          <w:ilvl w:val="1"/>
          <w:numId w:val="133"/>
        </w:numPr>
        <w:spacing w:line="240" w:lineRule="auto"/>
        <w:ind w:left="1440" w:hanging="360"/>
        <w:rPr/>
      </w:pPr>
      <w:r w:rsidDel="00000000" w:rsidR="00000000" w:rsidRPr="00000000">
        <w:rPr>
          <w:rtl w:val="0"/>
        </w:rPr>
        <w:t xml:space="preserve">0: 100%</w:t>
      </w:r>
    </w:p>
    <w:p w:rsidR="00000000" w:rsidDel="00000000" w:rsidP="00000000" w:rsidRDefault="00000000" w:rsidRPr="00000000" w14:paraId="00001163">
      <w:pPr>
        <w:numPr>
          <w:ilvl w:val="1"/>
          <w:numId w:val="133"/>
        </w:numPr>
        <w:spacing w:line="240" w:lineRule="auto"/>
        <w:ind w:left="1440" w:hanging="360"/>
        <w:rPr/>
      </w:pPr>
      <w:r w:rsidDel="00000000" w:rsidR="00000000" w:rsidRPr="00000000">
        <w:rPr>
          <w:rtl w:val="0"/>
        </w:rPr>
        <w:t xml:space="preserve">I: 100%</w:t>
      </w:r>
    </w:p>
    <w:p w:rsidR="00000000" w:rsidDel="00000000" w:rsidP="00000000" w:rsidRDefault="00000000" w:rsidRPr="00000000" w14:paraId="00001164">
      <w:pPr>
        <w:numPr>
          <w:ilvl w:val="1"/>
          <w:numId w:val="133"/>
        </w:numPr>
        <w:spacing w:line="240" w:lineRule="auto"/>
        <w:ind w:left="1440" w:hanging="360"/>
        <w:rPr/>
      </w:pPr>
      <w:r w:rsidDel="00000000" w:rsidR="00000000" w:rsidRPr="00000000">
        <w:rPr>
          <w:rtl w:val="0"/>
        </w:rPr>
        <w:t xml:space="preserve">II: 83%</w:t>
      </w:r>
    </w:p>
    <w:p w:rsidR="00000000" w:rsidDel="00000000" w:rsidP="00000000" w:rsidRDefault="00000000" w:rsidRPr="00000000" w14:paraId="00001165">
      <w:pPr>
        <w:numPr>
          <w:ilvl w:val="1"/>
          <w:numId w:val="133"/>
        </w:numPr>
        <w:spacing w:line="240" w:lineRule="auto"/>
        <w:ind w:left="1440" w:hanging="360"/>
        <w:rPr/>
      </w:pPr>
      <w:r w:rsidDel="00000000" w:rsidR="00000000" w:rsidRPr="00000000">
        <w:rPr>
          <w:rtl w:val="0"/>
        </w:rPr>
        <w:t xml:space="preserve">III: 72%</w:t>
      </w:r>
    </w:p>
    <w:p w:rsidR="00000000" w:rsidDel="00000000" w:rsidP="00000000" w:rsidRDefault="00000000" w:rsidRPr="00000000" w14:paraId="00001166">
      <w:pPr>
        <w:numPr>
          <w:ilvl w:val="1"/>
          <w:numId w:val="133"/>
        </w:numPr>
        <w:spacing w:line="240" w:lineRule="auto"/>
        <w:ind w:left="1440" w:hanging="360"/>
        <w:rPr/>
      </w:pPr>
      <w:r w:rsidDel="00000000" w:rsidR="00000000" w:rsidRPr="00000000">
        <w:rPr>
          <w:rtl w:val="0"/>
        </w:rPr>
        <w:t xml:space="preserve">IV: 22%</w:t>
      </w:r>
    </w:p>
    <w:p w:rsidR="00000000" w:rsidDel="00000000" w:rsidP="00000000" w:rsidRDefault="00000000" w:rsidRPr="00000000" w14:paraId="00001167">
      <w:pPr>
        <w:numPr>
          <w:ilvl w:val="0"/>
          <w:numId w:val="133"/>
        </w:numPr>
        <w:spacing w:line="240" w:lineRule="auto"/>
        <w:rPr/>
      </w:pPr>
      <w:r w:rsidDel="00000000" w:rsidR="00000000" w:rsidRPr="00000000">
        <w:rPr>
          <w:rtl w:val="0"/>
        </w:rPr>
        <w:t xml:space="preserve">5y OS for localized disease 99%, 5y OS for regional disease 85%, 5y OS for distant disease 26%.</w:t>
      </w:r>
    </w:p>
    <w:p w:rsidR="00000000" w:rsidDel="00000000" w:rsidP="00000000" w:rsidRDefault="00000000" w:rsidRPr="00000000" w14:paraId="00001168">
      <w:pPr>
        <w:numPr>
          <w:ilvl w:val="0"/>
          <w:numId w:val="133"/>
        </w:numPr>
        <w:spacing w:line="240" w:lineRule="auto"/>
        <w:rPr/>
      </w:pPr>
      <w:r w:rsidDel="00000000" w:rsidR="00000000" w:rsidRPr="00000000">
        <w:rPr>
          <w:b w:val="1"/>
          <w:rtl w:val="0"/>
        </w:rPr>
        <w:t xml:space="preserve">Milan Analysis of recurrences after BCT</w:t>
      </w:r>
      <w:r w:rsidDel="00000000" w:rsidR="00000000" w:rsidRPr="00000000">
        <w:rPr>
          <w:rtl w:val="0"/>
        </w:rPr>
        <w:t xml:space="preserve"> </w:t>
      </w:r>
      <w:r w:rsidDel="00000000" w:rsidR="00000000" w:rsidRPr="00000000">
        <w:rPr>
          <w:rtl w:val="0"/>
        </w:rPr>
        <w:t xml:space="preserve">[</w:t>
      </w:r>
      <w:hyperlink r:id="rId1074">
        <w:r w:rsidDel="00000000" w:rsidR="00000000" w:rsidRPr="00000000">
          <w:rPr>
            <w:rtl w:val="0"/>
          </w:rPr>
          <w:t xml:space="preserve">Botteri Ann Onc '10</w:t>
        </w:r>
      </w:hyperlink>
      <w:r w:rsidDel="00000000" w:rsidR="00000000" w:rsidRPr="00000000">
        <w:rPr>
          <w:rtl w:val="0"/>
        </w:rPr>
        <w:t xml:space="preserve">]:</w:t>
      </w:r>
    </w:p>
    <w:p w:rsidR="00000000" w:rsidDel="00000000" w:rsidP="00000000" w:rsidRDefault="00000000" w:rsidRPr="00000000" w14:paraId="00001169">
      <w:pPr>
        <w:numPr>
          <w:ilvl w:val="1"/>
          <w:numId w:val="133"/>
        </w:numPr>
        <w:spacing w:line="240" w:lineRule="auto"/>
        <w:ind w:left="1440" w:hanging="360"/>
        <w:rPr/>
      </w:pPr>
      <w:r w:rsidDel="00000000" w:rsidR="00000000" w:rsidRPr="00000000">
        <w:rPr>
          <w:rFonts w:ascii="Gungsuh" w:cs="Gungsuh" w:eastAsia="Gungsuh" w:hAnsi="Gungsuh"/>
          <w:rtl w:val="0"/>
        </w:rPr>
        <w:t xml:space="preserve">Retro. 2,784 pts. 2000-2003. 75% ≤ 2 cm, 60% pN0. 85% ER+. 23% LVSI.</w:t>
      </w:r>
    </w:p>
    <w:p w:rsidR="00000000" w:rsidDel="00000000" w:rsidP="00000000" w:rsidRDefault="00000000" w:rsidRPr="00000000" w14:paraId="0000116A">
      <w:pPr>
        <w:numPr>
          <w:ilvl w:val="1"/>
          <w:numId w:val="133"/>
        </w:numPr>
        <w:spacing w:line="240" w:lineRule="auto"/>
        <w:ind w:left="1440" w:hanging="360"/>
        <w:rPr/>
      </w:pPr>
      <w:r w:rsidDel="00000000" w:rsidR="00000000" w:rsidRPr="00000000">
        <w:rPr>
          <w:rtl w:val="0"/>
        </w:rPr>
        <w:t xml:space="preserve">5y OS 97%.</w:t>
      </w:r>
    </w:p>
    <w:p w:rsidR="00000000" w:rsidDel="00000000" w:rsidP="00000000" w:rsidRDefault="00000000" w:rsidRPr="00000000" w14:paraId="0000116B">
      <w:pPr>
        <w:numPr>
          <w:ilvl w:val="1"/>
          <w:numId w:val="133"/>
        </w:numPr>
        <w:spacing w:line="240" w:lineRule="auto"/>
        <w:ind w:left="1440" w:hanging="360"/>
        <w:rPr/>
      </w:pPr>
      <w:r w:rsidDel="00000000" w:rsidR="00000000" w:rsidRPr="00000000">
        <w:rPr>
          <w:rFonts w:ascii="Cardo" w:cs="Cardo" w:eastAsia="Cardo" w:hAnsi="Cardo"/>
          <w:rtl w:val="0"/>
        </w:rPr>
        <w:t xml:space="preserve">5y first event as LR / RR / DM or death of 1.1→ 1.2→ 7.6%. </w:t>
      </w:r>
    </w:p>
    <w:p w:rsidR="00000000" w:rsidDel="00000000" w:rsidP="00000000" w:rsidRDefault="00000000" w:rsidRPr="00000000" w14:paraId="0000116C">
      <w:pPr>
        <w:numPr>
          <w:ilvl w:val="1"/>
          <w:numId w:val="133"/>
        </w:numPr>
        <w:spacing w:line="240" w:lineRule="auto"/>
        <w:ind w:left="1440" w:hanging="360"/>
        <w:rPr/>
      </w:pPr>
      <w:r w:rsidDel="00000000" w:rsidR="00000000" w:rsidRPr="00000000">
        <w:rPr>
          <w:rtl w:val="0"/>
        </w:rPr>
        <w:t xml:space="preserve">MVA first event prognostic factors for:</w:t>
      </w:r>
    </w:p>
    <w:p w:rsidR="00000000" w:rsidDel="00000000" w:rsidP="00000000" w:rsidRDefault="00000000" w:rsidRPr="00000000" w14:paraId="0000116D">
      <w:pPr>
        <w:numPr>
          <w:ilvl w:val="2"/>
          <w:numId w:val="133"/>
        </w:numPr>
        <w:spacing w:line="240" w:lineRule="auto"/>
        <w:ind w:left="2160" w:hanging="360"/>
        <w:rPr/>
      </w:pPr>
      <w:r w:rsidDel="00000000" w:rsidR="00000000" w:rsidRPr="00000000">
        <w:rPr>
          <w:rFonts w:ascii="Cardo" w:cs="Cardo" w:eastAsia="Cardo" w:hAnsi="Cardo"/>
          <w:b w:val="1"/>
          <w:rtl w:val="0"/>
        </w:rPr>
        <w:t xml:space="preserve">LR HR for Age &lt; 50y / Ki-67 of 3.2→ 2</w:t>
      </w:r>
      <w:r w:rsidDel="00000000" w:rsidR="00000000" w:rsidRPr="00000000">
        <w:rPr>
          <w:rtl w:val="0"/>
        </w:rPr>
        <w:t xml:space="preserve">. </w:t>
      </w:r>
      <w:r w:rsidDel="00000000" w:rsidR="00000000" w:rsidRPr="00000000">
        <w:rPr>
          <w:i w:val="1"/>
          <w:rtl w:val="0"/>
        </w:rPr>
        <w:t xml:space="preserve">Positive axilla or LVSI no effect.</w:t>
      </w:r>
    </w:p>
    <w:p w:rsidR="00000000" w:rsidDel="00000000" w:rsidP="00000000" w:rsidRDefault="00000000" w:rsidRPr="00000000" w14:paraId="0000116E">
      <w:pPr>
        <w:numPr>
          <w:ilvl w:val="3"/>
          <w:numId w:val="133"/>
        </w:numPr>
        <w:spacing w:line="240" w:lineRule="auto"/>
        <w:ind w:left="2880" w:hanging="360"/>
        <w:rPr/>
      </w:pPr>
      <w:r w:rsidDel="00000000" w:rsidR="00000000" w:rsidRPr="00000000">
        <w:rPr>
          <w:rtl w:val="0"/>
        </w:rPr>
        <w:t xml:space="preserve">Young age is only a risk factor for local recurrence.</w:t>
      </w:r>
    </w:p>
    <w:p w:rsidR="00000000" w:rsidDel="00000000" w:rsidP="00000000" w:rsidRDefault="00000000" w:rsidRPr="00000000" w14:paraId="0000116F">
      <w:pPr>
        <w:numPr>
          <w:ilvl w:val="2"/>
          <w:numId w:val="133"/>
        </w:numPr>
        <w:spacing w:line="240" w:lineRule="auto"/>
        <w:ind w:left="2160" w:hanging="360"/>
        <w:rPr/>
      </w:pPr>
      <w:r w:rsidDel="00000000" w:rsidR="00000000" w:rsidRPr="00000000">
        <w:rPr>
          <w:rFonts w:ascii="Cardo" w:cs="Cardo" w:eastAsia="Cardo" w:hAnsi="Cardo"/>
          <w:b w:val="1"/>
          <w:rtl w:val="0"/>
        </w:rPr>
        <w:t xml:space="preserve">RR HR for &gt; 2 cm / HER2+ / ER- of 2→ 1.6→ 1.5</w:t>
      </w:r>
      <w:r w:rsidDel="00000000" w:rsidR="00000000" w:rsidRPr="00000000">
        <w:rPr>
          <w:rtl w:val="0"/>
        </w:rPr>
        <w:t xml:space="preserve">. </w:t>
      </w:r>
      <w:r w:rsidDel="00000000" w:rsidR="00000000" w:rsidRPr="00000000">
        <w:rPr>
          <w:i w:val="1"/>
          <w:rtl w:val="0"/>
        </w:rPr>
        <w:t xml:space="preserve">Positive axilla, LVSI, age &lt;50y no effect.</w:t>
      </w:r>
    </w:p>
    <w:p w:rsidR="00000000" w:rsidDel="00000000" w:rsidP="00000000" w:rsidRDefault="00000000" w:rsidRPr="00000000" w14:paraId="00001170">
      <w:pPr>
        <w:numPr>
          <w:ilvl w:val="3"/>
          <w:numId w:val="133"/>
        </w:numPr>
        <w:spacing w:line="240" w:lineRule="auto"/>
        <w:ind w:left="2880" w:hanging="360"/>
        <w:rPr/>
      </w:pPr>
      <w:r w:rsidDel="00000000" w:rsidR="00000000" w:rsidRPr="00000000">
        <w:rPr>
          <w:rtl w:val="0"/>
        </w:rPr>
        <w:t xml:space="preserve">ER-, T2+, and HER2+ are risk factors for regional recurrence, but not LR or DM/death.</w:t>
      </w:r>
    </w:p>
    <w:p w:rsidR="00000000" w:rsidDel="00000000" w:rsidP="00000000" w:rsidRDefault="00000000" w:rsidRPr="00000000" w14:paraId="00001171">
      <w:pPr>
        <w:numPr>
          <w:ilvl w:val="2"/>
          <w:numId w:val="133"/>
        </w:numPr>
        <w:spacing w:line="240" w:lineRule="auto"/>
        <w:ind w:left="2160" w:hanging="360"/>
        <w:rPr/>
      </w:pPr>
      <w:r w:rsidDel="00000000" w:rsidR="00000000" w:rsidRPr="00000000">
        <w:rPr>
          <w:rFonts w:ascii="Cardo" w:cs="Cardo" w:eastAsia="Cardo" w:hAnsi="Cardo"/>
          <w:b w:val="1"/>
          <w:rtl w:val="0"/>
        </w:rPr>
        <w:t xml:space="preserve">DM or death HR for Ki-67 / N+ axilla / LVSI of 3.2→ 2.4→ 1.6</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72">
      <w:pPr>
        <w:numPr>
          <w:ilvl w:val="3"/>
          <w:numId w:val="133"/>
        </w:numPr>
        <w:spacing w:line="240" w:lineRule="auto"/>
        <w:ind w:left="2880" w:hanging="360"/>
        <w:rPr/>
      </w:pPr>
      <w:r w:rsidDel="00000000" w:rsidR="00000000" w:rsidRPr="00000000">
        <w:rPr>
          <w:rtl w:val="0"/>
        </w:rPr>
        <w:t xml:space="preserve">Ki-67 increases LR and DM/death.</w:t>
      </w:r>
    </w:p>
    <w:p w:rsidR="00000000" w:rsidDel="00000000" w:rsidP="00000000" w:rsidRDefault="00000000" w:rsidRPr="00000000" w14:paraId="00001173">
      <w:pPr>
        <w:numPr>
          <w:ilvl w:val="3"/>
          <w:numId w:val="133"/>
        </w:numPr>
        <w:spacing w:line="240" w:lineRule="auto"/>
        <w:ind w:left="2880" w:hanging="360"/>
        <w:rPr/>
      </w:pPr>
      <w:r w:rsidDel="00000000" w:rsidR="00000000" w:rsidRPr="00000000">
        <w:rPr>
          <w:rtl w:val="0"/>
        </w:rPr>
        <w:t xml:space="preserve">Positive axilla and LVSI only increases risk of DM or death, not LR or RR.</w:t>
      </w:r>
    </w:p>
    <w:p w:rsidR="00000000" w:rsidDel="00000000" w:rsidP="00000000" w:rsidRDefault="00000000" w:rsidRPr="00000000" w14:paraId="00001174">
      <w:pPr>
        <w:numPr>
          <w:ilvl w:val="0"/>
          <w:numId w:val="133"/>
        </w:numPr>
        <w:spacing w:line="240" w:lineRule="auto"/>
        <w:rPr/>
      </w:pPr>
      <w:r w:rsidDel="00000000" w:rsidR="00000000" w:rsidRPr="00000000">
        <w:rPr>
          <w:rtl w:val="0"/>
        </w:rPr>
        <w:t xml:space="preserve">Follow-up DCIS/Invasive:</w:t>
      </w:r>
    </w:p>
    <w:p w:rsidR="00000000" w:rsidDel="00000000" w:rsidP="00000000" w:rsidRDefault="00000000" w:rsidRPr="00000000" w14:paraId="00001175">
      <w:pPr>
        <w:numPr>
          <w:ilvl w:val="1"/>
          <w:numId w:val="133"/>
        </w:numPr>
        <w:spacing w:line="240" w:lineRule="auto"/>
        <w:ind w:left="1440" w:hanging="360"/>
        <w:rPr/>
      </w:pPr>
      <w:r w:rsidDel="00000000" w:rsidR="00000000" w:rsidRPr="00000000">
        <w:rPr>
          <w:rtl w:val="0"/>
        </w:rPr>
        <w:t xml:space="preserve">H&amp;P 1-4 times per year x5y, then annually. </w:t>
      </w:r>
    </w:p>
    <w:p w:rsidR="00000000" w:rsidDel="00000000" w:rsidP="00000000" w:rsidRDefault="00000000" w:rsidRPr="00000000" w14:paraId="00001176">
      <w:pPr>
        <w:numPr>
          <w:ilvl w:val="1"/>
          <w:numId w:val="133"/>
        </w:numPr>
        <w:spacing w:line="240" w:lineRule="auto"/>
        <w:ind w:left="1440" w:hanging="360"/>
        <w:rPr/>
      </w:pPr>
      <w:r w:rsidDel="00000000" w:rsidR="00000000" w:rsidRPr="00000000">
        <w:rPr>
          <w:rtl w:val="0"/>
        </w:rPr>
        <w:t xml:space="preserve">First mammo 6-12 months after RT, then annually.</w:t>
      </w:r>
    </w:p>
    <w:p w:rsidR="00000000" w:rsidDel="00000000" w:rsidP="00000000" w:rsidRDefault="00000000" w:rsidRPr="00000000" w14:paraId="00001177">
      <w:pPr>
        <w:numPr>
          <w:ilvl w:val="1"/>
          <w:numId w:val="133"/>
        </w:numPr>
        <w:spacing w:line="240" w:lineRule="auto"/>
        <w:ind w:left="1440" w:hanging="360"/>
        <w:rPr/>
      </w:pPr>
      <w:r w:rsidDel="00000000" w:rsidR="00000000" w:rsidRPr="00000000">
        <w:rPr>
          <w:rtl w:val="0"/>
        </w:rPr>
        <w:t xml:space="preserve">If on Tam, </w:t>
      </w:r>
      <w:r w:rsidDel="00000000" w:rsidR="00000000" w:rsidRPr="00000000">
        <w:rPr>
          <w:rtl w:val="0"/>
        </w:rPr>
        <w:t xml:space="preserve">annual</w:t>
      </w:r>
      <w:r w:rsidDel="00000000" w:rsidR="00000000" w:rsidRPr="00000000">
        <w:rPr>
          <w:rtl w:val="0"/>
        </w:rPr>
        <w:t xml:space="preserve"> gyn exam.</w:t>
      </w:r>
    </w:p>
    <w:p w:rsidR="00000000" w:rsidDel="00000000" w:rsidP="00000000" w:rsidRDefault="00000000" w:rsidRPr="00000000" w14:paraId="00001178">
      <w:pPr>
        <w:numPr>
          <w:ilvl w:val="1"/>
          <w:numId w:val="133"/>
        </w:numPr>
        <w:spacing w:line="240" w:lineRule="auto"/>
        <w:ind w:left="1440" w:hanging="360"/>
        <w:rPr/>
      </w:pPr>
      <w:r w:rsidDel="00000000" w:rsidR="00000000" w:rsidRPr="00000000">
        <w:rPr>
          <w:rtl w:val="0"/>
        </w:rPr>
        <w:t xml:space="preserve">If on AI, assess bone density at baseline and periodically during the course of use of AIs.</w:t>
      </w:r>
    </w:p>
    <w:p w:rsidR="00000000" w:rsidDel="00000000" w:rsidP="00000000" w:rsidRDefault="00000000" w:rsidRPr="00000000" w14:paraId="00001179">
      <w:pPr>
        <w:pStyle w:val="Heading3"/>
        <w:spacing w:line="240" w:lineRule="auto"/>
        <w:rPr/>
      </w:pPr>
      <w:bookmarkStart w:colFirst="0" w:colLast="0" w:name="_jbi8vjcdj5qh" w:id="279"/>
      <w:bookmarkEnd w:id="279"/>
      <w:r w:rsidDel="00000000" w:rsidR="00000000" w:rsidRPr="00000000">
        <w:rPr>
          <w:rtl w:val="0"/>
        </w:rPr>
      </w:r>
    </w:p>
    <w:p w:rsidR="00000000" w:rsidDel="00000000" w:rsidP="00000000" w:rsidRDefault="00000000" w:rsidRPr="00000000" w14:paraId="0000117A">
      <w:pPr>
        <w:spacing w:line="240" w:lineRule="auto"/>
        <w:jc w:val="center"/>
        <w:rPr/>
      </w:pPr>
      <w:r w:rsidDel="00000000" w:rsidR="00000000" w:rsidRPr="00000000">
        <w:rPr>
          <w:rtl w:val="0"/>
        </w:rPr>
      </w:r>
    </w:p>
    <w:p w:rsidR="00000000" w:rsidDel="00000000" w:rsidP="00000000" w:rsidRDefault="00000000" w:rsidRPr="00000000" w14:paraId="0000117B">
      <w:pPr>
        <w:pStyle w:val="Heading1"/>
        <w:ind w:left="0" w:firstLine="0"/>
        <w:rPr>
          <w:color w:val="000000"/>
        </w:rPr>
      </w:pPr>
      <w:bookmarkStart w:colFirst="0" w:colLast="0" w:name="_vw08ws6bnc73" w:id="280"/>
      <w:bookmarkEnd w:id="280"/>
      <w:hyperlink w:anchor="_pyifw3b5rbp">
        <w:r w:rsidDel="00000000" w:rsidR="00000000" w:rsidRPr="00000000">
          <w:rPr>
            <w:color w:val="000000"/>
            <w:rtl w:val="0"/>
          </w:rPr>
          <w:t xml:space="preserve">Future Directions</w:t>
        </w:r>
      </w:hyperlink>
      <w:r w:rsidDel="00000000" w:rsidR="00000000" w:rsidRPr="00000000">
        <w:rPr>
          <w:rtl w:val="0"/>
        </w:rPr>
      </w:r>
    </w:p>
    <w:p w:rsidR="00000000" w:rsidDel="00000000" w:rsidP="00000000" w:rsidRDefault="00000000" w:rsidRPr="00000000" w14:paraId="0000117C">
      <w:pPr>
        <w:ind w:left="0" w:firstLine="0"/>
        <w:rPr/>
      </w:pPr>
      <w:r w:rsidDel="00000000" w:rsidR="00000000" w:rsidRPr="00000000">
        <w:rPr>
          <w:rtl w:val="0"/>
        </w:rPr>
        <w:t xml:space="preserve">See NCTN Trial Portfolios by Disease Site: [</w:t>
      </w:r>
      <w:hyperlink r:id="rId1075">
        <w:r w:rsidDel="00000000" w:rsidR="00000000" w:rsidRPr="00000000">
          <w:rPr>
            <w:rtl w:val="0"/>
          </w:rPr>
          <w:t xml:space="preserve">Breast</w:t>
        </w:r>
      </w:hyperlink>
      <w:r w:rsidDel="00000000" w:rsidR="00000000" w:rsidRPr="00000000">
        <w:rPr>
          <w:rtl w:val="0"/>
        </w:rPr>
        <w:t xml:space="preserve">]. </w:t>
      </w:r>
    </w:p>
    <w:p w:rsidR="00000000" w:rsidDel="00000000" w:rsidP="00000000" w:rsidRDefault="00000000" w:rsidRPr="00000000" w14:paraId="0000117D">
      <w:pPr>
        <w:ind w:firstLine="720"/>
        <w:rPr/>
      </w:pPr>
      <w:r w:rsidDel="00000000" w:rsidR="00000000" w:rsidRPr="00000000">
        <w:rPr>
          <w:rtl w:val="0"/>
        </w:rPr>
      </w:r>
    </w:p>
    <w:p w:rsidR="00000000" w:rsidDel="00000000" w:rsidP="00000000" w:rsidRDefault="00000000" w:rsidRPr="00000000" w14:paraId="0000117E">
      <w:pPr>
        <w:pStyle w:val="Heading2"/>
        <w:ind w:left="0" w:firstLine="0"/>
        <w:rPr/>
      </w:pPr>
      <w:bookmarkStart w:colFirst="0" w:colLast="0" w:name="_t86r6xylxxhg" w:id="281"/>
      <w:bookmarkEnd w:id="281"/>
      <w:r w:rsidDel="00000000" w:rsidR="00000000" w:rsidRPr="00000000">
        <w:rPr>
          <w:rtl w:val="0"/>
        </w:rPr>
        <w:t xml:space="preserve">DCIS</w:t>
      </w:r>
    </w:p>
    <w:p w:rsidR="00000000" w:rsidDel="00000000" w:rsidP="00000000" w:rsidRDefault="00000000" w:rsidRPr="00000000" w14:paraId="0000117F">
      <w:pPr>
        <w:numPr>
          <w:ilvl w:val="0"/>
          <w:numId w:val="119"/>
        </w:numPr>
        <w:rPr>
          <w:u w:val="none"/>
        </w:rPr>
      </w:pPr>
      <w:r w:rsidDel="00000000" w:rsidR="00000000" w:rsidRPr="00000000">
        <w:rPr>
          <w:rtl w:val="0"/>
        </w:rPr>
        <w:t xml:space="preserve">S</w:t>
      </w:r>
      <w:r w:rsidDel="00000000" w:rsidR="00000000" w:rsidRPr="00000000">
        <w:rPr>
          <w:rtl w:val="0"/>
        </w:rPr>
        <w:t xml:space="preserve">ee [</w:t>
      </w:r>
      <w:hyperlink w:anchor="z2s4xdp40z0x">
        <w:r w:rsidDel="00000000" w:rsidR="00000000" w:rsidRPr="00000000">
          <w:rPr>
            <w:b w:val="1"/>
            <w:rtl w:val="0"/>
          </w:rPr>
          <w:t xml:space="preserve">TROG 0701</w:t>
        </w:r>
      </w:hyperlink>
      <w:r w:rsidDel="00000000" w:rsidR="00000000" w:rsidRPr="00000000">
        <w:rPr>
          <w:rtl w:val="0"/>
        </w:rPr>
        <w:t xml:space="preserve">] DCIS for conventional vs. hypofractionation ± boost.</w:t>
      </w:r>
    </w:p>
    <w:p w:rsidR="00000000" w:rsidDel="00000000" w:rsidP="00000000" w:rsidRDefault="00000000" w:rsidRPr="00000000" w14:paraId="00001180">
      <w:pPr>
        <w:numPr>
          <w:ilvl w:val="1"/>
          <w:numId w:val="119"/>
        </w:numPr>
        <w:ind w:left="1440" w:hanging="360"/>
      </w:pPr>
      <w:r w:rsidDel="00000000" w:rsidR="00000000" w:rsidRPr="00000000">
        <w:rPr>
          <w:rtl w:val="0"/>
        </w:rPr>
        <w:t xml:space="preserve">Closed. Primary completion date in June of 2024.</w:t>
      </w:r>
    </w:p>
    <w:p w:rsidR="00000000" w:rsidDel="00000000" w:rsidP="00000000" w:rsidRDefault="00000000" w:rsidRPr="00000000" w14:paraId="00001181">
      <w:pPr>
        <w:numPr>
          <w:ilvl w:val="0"/>
          <w:numId w:val="119"/>
        </w:numPr>
        <w:rPr>
          <w:u w:val="none"/>
        </w:rPr>
      </w:pPr>
      <w:r w:rsidDel="00000000" w:rsidR="00000000" w:rsidRPr="00000000">
        <w:rPr>
          <w:rtl w:val="0"/>
        </w:rPr>
        <w:t xml:space="preserve">See [</w:t>
      </w:r>
      <w:hyperlink w:anchor="w2o9gdwvi4p1">
        <w:r w:rsidDel="00000000" w:rsidR="00000000" w:rsidRPr="00000000">
          <w:rPr>
            <w:b w:val="1"/>
            <w:rtl w:val="0"/>
          </w:rPr>
          <w:t xml:space="preserve">COMET</w:t>
        </w:r>
      </w:hyperlink>
      <w:r w:rsidDel="00000000" w:rsidR="00000000" w:rsidRPr="00000000">
        <w:rPr>
          <w:rtl w:val="0"/>
        </w:rPr>
        <w:t xml:space="preserve">] trial for omission of WBRT after BCIS. </w:t>
      </w:r>
    </w:p>
    <w:p w:rsidR="00000000" w:rsidDel="00000000" w:rsidP="00000000" w:rsidRDefault="00000000" w:rsidRPr="00000000" w14:paraId="00001182">
      <w:pPr>
        <w:numPr>
          <w:ilvl w:val="1"/>
          <w:numId w:val="119"/>
        </w:numPr>
        <w:ind w:left="1440" w:hanging="360"/>
      </w:pPr>
      <w:r w:rsidDel="00000000" w:rsidR="00000000" w:rsidRPr="00000000">
        <w:rPr>
          <w:rFonts w:ascii="Gungsuh" w:cs="Gungsuh" w:eastAsia="Gungsuh" w:hAnsi="Gungsuh"/>
          <w:rtl w:val="0"/>
        </w:rPr>
        <w:t xml:space="preserve">Recruiting. New diagnosis of G1-2 HR+ DCIS without invasive component. ≥ 40y. </w:t>
      </w:r>
    </w:p>
    <w:p w:rsidR="00000000" w:rsidDel="00000000" w:rsidP="00000000" w:rsidRDefault="00000000" w:rsidRPr="00000000" w14:paraId="00001183">
      <w:pPr>
        <w:numPr>
          <w:ilvl w:val="0"/>
          <w:numId w:val="119"/>
        </w:numPr>
        <w:rPr>
          <w:u w:val="none"/>
        </w:rPr>
      </w:pPr>
      <w:r w:rsidDel="00000000" w:rsidR="00000000" w:rsidRPr="00000000">
        <w:rPr>
          <w:rtl w:val="0"/>
        </w:rPr>
        <w:t xml:space="preserve">S</w:t>
      </w:r>
      <w:r w:rsidDel="00000000" w:rsidR="00000000" w:rsidRPr="00000000">
        <w:rPr>
          <w:rtl w:val="0"/>
        </w:rPr>
        <w:t xml:space="preserve">ee [</w:t>
      </w:r>
      <w:hyperlink w:anchor="kix.k8bn9lo4kzjp">
        <w:r w:rsidDel="00000000" w:rsidR="00000000" w:rsidRPr="00000000">
          <w:rPr>
            <w:b w:val="1"/>
            <w:rtl w:val="0"/>
          </w:rPr>
          <w:t xml:space="preserve">NSABP B-43</w:t>
        </w:r>
      </w:hyperlink>
      <w:r w:rsidDel="00000000" w:rsidR="00000000" w:rsidRPr="00000000">
        <w:rPr>
          <w:rtl w:val="0"/>
        </w:rPr>
        <w:t xml:space="preserve">]: W</w:t>
      </w:r>
      <w:r w:rsidDel="00000000" w:rsidR="00000000" w:rsidRPr="00000000">
        <w:rPr>
          <w:rtl w:val="0"/>
        </w:rPr>
        <w:t xml:space="preserve">BRT ± Trastuzumab IV w1, w4.</w:t>
      </w:r>
    </w:p>
    <w:p w:rsidR="00000000" w:rsidDel="00000000" w:rsidP="00000000" w:rsidRDefault="00000000" w:rsidRPr="00000000" w14:paraId="00001184">
      <w:pPr>
        <w:numPr>
          <w:ilvl w:val="1"/>
          <w:numId w:val="119"/>
        </w:numPr>
        <w:ind w:left="1440" w:hanging="360"/>
      </w:pPr>
      <w:r w:rsidDel="00000000" w:rsidR="00000000" w:rsidRPr="00000000">
        <w:rPr>
          <w:rtl w:val="0"/>
        </w:rPr>
        <w:t xml:space="preserve">Primary completion date June 2020.</w:t>
      </w:r>
    </w:p>
    <w:p w:rsidR="00000000" w:rsidDel="00000000" w:rsidP="00000000" w:rsidRDefault="00000000" w:rsidRPr="00000000" w14:paraId="00001185">
      <w:pPr>
        <w:numPr>
          <w:ilvl w:val="1"/>
          <w:numId w:val="119"/>
        </w:numPr>
        <w:ind w:left="1440" w:hanging="360"/>
        <w:rPr/>
      </w:pPr>
      <w:r w:rsidDel="00000000" w:rsidR="00000000" w:rsidRPr="00000000">
        <w:rPr>
          <w:rtl w:val="0"/>
        </w:rPr>
        <w:t xml:space="preserve">HER2/neu is considered a weak prognostic indicator in DCIS.</w:t>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pStyle w:val="Heading2"/>
        <w:ind w:left="0" w:firstLine="0"/>
        <w:rPr/>
      </w:pPr>
      <w:bookmarkStart w:colFirst="0" w:colLast="0" w:name="_ktkrunwh1ld9" w:id="282"/>
      <w:bookmarkEnd w:id="282"/>
      <w:r w:rsidDel="00000000" w:rsidR="00000000" w:rsidRPr="00000000">
        <w:rPr>
          <w:rtl w:val="0"/>
        </w:rPr>
        <w:t xml:space="preserve">Neoadjuvant</w:t>
      </w:r>
    </w:p>
    <w:p w:rsidR="00000000" w:rsidDel="00000000" w:rsidP="00000000" w:rsidRDefault="00000000" w:rsidRPr="00000000" w14:paraId="00001188">
      <w:pPr>
        <w:numPr>
          <w:ilvl w:val="0"/>
          <w:numId w:val="76"/>
        </w:numPr>
        <w:ind w:left="720" w:hanging="360"/>
        <w:rPr/>
      </w:pPr>
      <w:r w:rsidDel="00000000" w:rsidR="00000000" w:rsidRPr="00000000">
        <w:rPr>
          <w:b w:val="1"/>
          <w:rtl w:val="0"/>
        </w:rPr>
        <w:t xml:space="preserve">EA1181</w:t>
      </w:r>
      <w:r w:rsidDel="00000000" w:rsidR="00000000" w:rsidRPr="00000000">
        <w:rPr>
          <w:rtl w:val="0"/>
        </w:rPr>
        <w:t xml:space="preserve"> (</w:t>
      </w:r>
      <w:r w:rsidDel="00000000" w:rsidR="00000000" w:rsidRPr="00000000">
        <w:rPr>
          <w:b w:val="1"/>
          <w:rtl w:val="0"/>
        </w:rPr>
        <w:t xml:space="preserve">CompassHER2-pCR</w:t>
      </w:r>
      <w:r w:rsidDel="00000000" w:rsidR="00000000" w:rsidRPr="00000000">
        <w:rPr>
          <w:rtl w:val="0"/>
        </w:rPr>
        <w:t xml:space="preserve">)</w:t>
      </w:r>
      <w:r w:rsidDel="00000000" w:rsidR="00000000" w:rsidRPr="00000000">
        <w:rPr>
          <w:b w:val="1"/>
          <w:rtl w:val="0"/>
        </w:rPr>
        <w:t xml:space="preserve"> </w:t>
      </w:r>
      <w:r w:rsidDel="00000000" w:rsidR="00000000" w:rsidRPr="00000000">
        <w:rPr>
          <w:b w:val="0"/>
          <w:rtl w:val="0"/>
        </w:rPr>
        <w:t xml:space="preserve">[</w:t>
      </w:r>
      <w:hyperlink r:id="rId1076">
        <w:r w:rsidDel="00000000" w:rsidR="00000000" w:rsidRPr="00000000">
          <w:rPr>
            <w:b w:val="0"/>
            <w:rtl w:val="0"/>
          </w:rPr>
          <w:t xml:space="preserve">NCT04266249</w:t>
        </w:r>
      </w:hyperlink>
      <w:r w:rsidDel="00000000" w:rsidR="00000000" w:rsidRPr="00000000">
        <w:rPr>
          <w:b w:val="0"/>
          <w:rtl w:val="0"/>
        </w:rPr>
        <w:t xml:space="preserve">]: Phase I</w:t>
      </w:r>
      <w:r w:rsidDel="00000000" w:rsidR="00000000" w:rsidRPr="00000000">
        <w:rPr>
          <w:rtl w:val="0"/>
        </w:rPr>
        <w:t xml:space="preserve">I. </w:t>
      </w:r>
      <w:r w:rsidDel="00000000" w:rsidR="00000000" w:rsidRPr="00000000">
        <w:rPr>
          <w:b w:val="1"/>
          <w:rtl w:val="0"/>
        </w:rPr>
        <w:t xml:space="preserve">Preop THP and postop HP in patients who achieve pCR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89">
      <w:pPr>
        <w:numPr>
          <w:ilvl w:val="1"/>
          <w:numId w:val="76"/>
        </w:numPr>
        <w:ind w:left="1440" w:hanging="360"/>
        <w:rPr/>
      </w:pPr>
      <w:r w:rsidDel="00000000" w:rsidR="00000000" w:rsidRPr="00000000">
        <w:rPr>
          <w:rtl w:val="0"/>
        </w:rPr>
        <w:t xml:space="preserve">HER2+. Stage II and IIIA.</w:t>
      </w:r>
    </w:p>
    <w:p w:rsidR="00000000" w:rsidDel="00000000" w:rsidP="00000000" w:rsidRDefault="00000000" w:rsidRPr="00000000" w14:paraId="0000118A">
      <w:pPr>
        <w:numPr>
          <w:ilvl w:val="1"/>
          <w:numId w:val="76"/>
        </w:numPr>
        <w:ind w:left="1440" w:hanging="360"/>
        <w:rPr/>
      </w:pPr>
      <w:r w:rsidDel="00000000" w:rsidR="00000000" w:rsidRPr="00000000">
        <w:rPr>
          <w:rtl w:val="0"/>
        </w:rPr>
        <w:t xml:space="preserve">Part 1 component of the CompassHER2 trials.</w:t>
      </w:r>
    </w:p>
    <w:p w:rsidR="00000000" w:rsidDel="00000000" w:rsidP="00000000" w:rsidRDefault="00000000" w:rsidRPr="00000000" w14:paraId="0000118B">
      <w:pPr>
        <w:ind w:firstLine="720"/>
        <w:rPr/>
      </w:pPr>
      <w:r w:rsidDel="00000000" w:rsidR="00000000" w:rsidRPr="00000000">
        <w:rPr>
          <w:rtl w:val="0"/>
        </w:rPr>
      </w:r>
    </w:p>
    <w:p w:rsidR="00000000" w:rsidDel="00000000" w:rsidP="00000000" w:rsidRDefault="00000000" w:rsidRPr="00000000" w14:paraId="0000118C">
      <w:pPr>
        <w:pStyle w:val="Heading2"/>
        <w:rPr/>
      </w:pPr>
      <w:bookmarkStart w:colFirst="0" w:colLast="0" w:name="_aoeajydnfu19" w:id="283"/>
      <w:bookmarkEnd w:id="283"/>
      <w:r w:rsidDel="00000000" w:rsidR="00000000" w:rsidRPr="00000000">
        <w:rPr>
          <w:rtl w:val="0"/>
        </w:rPr>
        <w:t xml:space="preserve">Post-Neoadjuvant</w:t>
      </w:r>
    </w:p>
    <w:p w:rsidR="00000000" w:rsidDel="00000000" w:rsidP="00000000" w:rsidRDefault="00000000" w:rsidRPr="00000000" w14:paraId="0000118D">
      <w:pPr>
        <w:numPr>
          <w:ilvl w:val="0"/>
          <w:numId w:val="61"/>
        </w:numPr>
        <w:rPr/>
      </w:pPr>
      <w:r w:rsidDel="00000000" w:rsidR="00000000" w:rsidRPr="00000000">
        <w:rPr>
          <w:b w:val="1"/>
          <w:rtl w:val="0"/>
        </w:rPr>
        <w:t xml:space="preserve">NTG-BR</w:t>
      </w:r>
      <w:r w:rsidDel="00000000" w:rsidR="00000000" w:rsidRPr="00000000">
        <w:rPr>
          <w:b w:val="1"/>
          <w:rtl w:val="0"/>
        </w:rPr>
        <w:t xml:space="preserve">005</w:t>
      </w:r>
      <w:r w:rsidDel="00000000" w:rsidR="00000000" w:rsidRPr="00000000">
        <w:rPr>
          <w:rtl w:val="0"/>
        </w:rPr>
        <w:t xml:space="preserve"> [</w:t>
      </w:r>
      <w:hyperlink r:id="rId1077">
        <w:r w:rsidDel="00000000" w:rsidR="00000000" w:rsidRPr="00000000">
          <w:rPr>
            <w:rtl w:val="0"/>
          </w:rPr>
          <w:t xml:space="preserve">NCT03188393</w:t>
        </w:r>
      </w:hyperlink>
      <w:r w:rsidDel="00000000" w:rsidR="00000000" w:rsidRPr="00000000">
        <w:rPr>
          <w:rtl w:val="0"/>
        </w:rPr>
        <w:t xml:space="preserve">, </w:t>
      </w:r>
      <w:hyperlink r:id="rId1078">
        <w:r w:rsidDel="00000000" w:rsidR="00000000" w:rsidRPr="00000000">
          <w:rPr>
            <w:rtl w:val="0"/>
          </w:rPr>
          <w:t xml:space="preserve">Basik SABCS '19</w:t>
        </w:r>
      </w:hyperlink>
      <w:r w:rsidDel="00000000" w:rsidR="00000000" w:rsidRPr="00000000">
        <w:rPr>
          <w:rtl w:val="0"/>
        </w:rPr>
        <w:t xml:space="preserve">]: Phase II. Predicting pCR via tumor bed biopsy in patients with cCR after NAC to explore the feasibility of breast conserving treatment without surgery. Therefore, surgery is still warranted in these women.</w:t>
      </w:r>
    </w:p>
    <w:p w:rsidR="00000000" w:rsidDel="00000000" w:rsidP="00000000" w:rsidRDefault="00000000" w:rsidRPr="00000000" w14:paraId="0000118E">
      <w:pPr>
        <w:numPr>
          <w:ilvl w:val="1"/>
          <w:numId w:val="61"/>
        </w:numPr>
        <w:ind w:left="1440" w:hanging="360"/>
        <w:rPr/>
      </w:pPr>
      <w:r w:rsidDel="00000000" w:rsidR="00000000" w:rsidRPr="00000000">
        <w:rPr>
          <w:rtl w:val="0"/>
        </w:rPr>
        <w:t xml:space="preserve">Any HR/HER2 status. </w:t>
      </w:r>
      <w:r w:rsidDel="00000000" w:rsidR="00000000" w:rsidRPr="00000000">
        <w:rPr>
          <w:i w:val="1"/>
          <w:rtl w:val="0"/>
        </w:rPr>
        <w:t xml:space="preserve">Currently suspended.</w:t>
      </w:r>
    </w:p>
    <w:p w:rsidR="00000000" w:rsidDel="00000000" w:rsidP="00000000" w:rsidRDefault="00000000" w:rsidRPr="00000000" w14:paraId="0000118F">
      <w:pPr>
        <w:numPr>
          <w:ilvl w:val="1"/>
          <w:numId w:val="61"/>
        </w:numPr>
        <w:ind w:left="1440" w:hanging="360"/>
        <w:rPr/>
      </w:pPr>
      <w:r w:rsidDel="00000000" w:rsidR="00000000" w:rsidRPr="00000000">
        <w:rPr>
          <w:rFonts w:ascii="Gungsuh" w:cs="Gungsuh" w:eastAsia="Gungsuh" w:hAnsi="Gungsuh"/>
          <w:rtl w:val="0"/>
        </w:rPr>
        <w:t xml:space="preserve">98 patients enrolled demonstrated NPV of 78%, which was well below the targeted NPV of ≥ 90%.</w:t>
      </w:r>
    </w:p>
    <w:p w:rsidR="00000000" w:rsidDel="00000000" w:rsidP="00000000" w:rsidRDefault="00000000" w:rsidRPr="00000000" w14:paraId="00001190">
      <w:pPr>
        <w:numPr>
          <w:ilvl w:val="0"/>
          <w:numId w:val="61"/>
        </w:numPr>
        <w:rPr/>
      </w:pPr>
      <w:r w:rsidDel="00000000" w:rsidR="00000000" w:rsidRPr="00000000">
        <w:rPr>
          <w:b w:val="1"/>
          <w:rtl w:val="0"/>
        </w:rPr>
        <w:t xml:space="preserve">S1706</w:t>
      </w:r>
      <w:r w:rsidDel="00000000" w:rsidR="00000000" w:rsidRPr="00000000">
        <w:rPr>
          <w:rtl w:val="0"/>
        </w:rPr>
        <w:t xml:space="preserve"> [</w:t>
      </w:r>
      <w:hyperlink r:id="rId1079">
        <w:r w:rsidDel="00000000" w:rsidR="00000000" w:rsidRPr="00000000">
          <w:rPr>
            <w:rtl w:val="0"/>
          </w:rPr>
          <w:t xml:space="preserve">NCT03598257</w:t>
        </w:r>
      </w:hyperlink>
      <w:r w:rsidDel="00000000" w:rsidR="00000000" w:rsidRPr="00000000">
        <w:rPr>
          <w:rFonts w:ascii="Cardo" w:cs="Cardo" w:eastAsia="Cardo" w:hAnsi="Cardo"/>
          <w:rtl w:val="0"/>
        </w:rPr>
        <w:t xml:space="preserve">]: Phase II. MRM→ </w:t>
      </w:r>
      <w:r w:rsidDel="00000000" w:rsidR="00000000" w:rsidRPr="00000000">
        <w:rPr>
          <w:b w:val="1"/>
          <w:rtl w:val="0"/>
        </w:rPr>
        <w:t xml:space="preserve">PMRT ± Olaparib</w:t>
      </w:r>
      <w:r w:rsidDel="00000000" w:rsidR="00000000" w:rsidRPr="00000000">
        <w:rPr>
          <w:rtl w:val="0"/>
        </w:rPr>
        <w:t xml:space="preserve">.</w:t>
      </w:r>
    </w:p>
    <w:p w:rsidR="00000000" w:rsidDel="00000000" w:rsidP="00000000" w:rsidRDefault="00000000" w:rsidRPr="00000000" w14:paraId="00001191">
      <w:pPr>
        <w:numPr>
          <w:ilvl w:val="1"/>
          <w:numId w:val="61"/>
        </w:numPr>
        <w:ind w:left="1440" w:hanging="360"/>
        <w:rPr/>
      </w:pPr>
      <w:r w:rsidDel="00000000" w:rsidR="00000000" w:rsidRPr="00000000">
        <w:rPr>
          <w:rtl w:val="0"/>
        </w:rPr>
        <w:t xml:space="preserve">Any HR/HER2 status. Inflammatory, no mets.</w:t>
      </w:r>
    </w:p>
    <w:p w:rsidR="00000000" w:rsidDel="00000000" w:rsidP="00000000" w:rsidRDefault="00000000" w:rsidRPr="00000000" w14:paraId="00001192">
      <w:pPr>
        <w:numPr>
          <w:ilvl w:val="0"/>
          <w:numId w:val="6"/>
        </w:numPr>
        <w:rPr/>
      </w:pPr>
      <w:r w:rsidDel="00000000" w:rsidR="00000000" w:rsidRPr="00000000">
        <w:rPr>
          <w:rtl w:val="0"/>
        </w:rPr>
        <w:t xml:space="preserve">See [</w:t>
      </w:r>
      <w:hyperlink w:anchor="tc7hrjgeh2zs">
        <w:r w:rsidDel="00000000" w:rsidR="00000000" w:rsidRPr="00000000">
          <w:rPr>
            <w:b w:val="1"/>
            <w:rtl w:val="0"/>
          </w:rPr>
          <w:t xml:space="preserve">NSABP B51 / RTOG 1304</w:t>
        </w:r>
      </w:hyperlink>
      <w:r w:rsidDel="00000000" w:rsidR="00000000" w:rsidRPr="00000000">
        <w:rPr>
          <w:rtl w:val="0"/>
        </w:rPr>
        <w:t xml:space="preserve">]: cT1-3N1 </w:t>
      </w:r>
      <w:r w:rsidDel="00000000" w:rsidR="00000000" w:rsidRPr="00000000">
        <w:rPr>
          <w:rFonts w:ascii="Cardo" w:cs="Cardo" w:eastAsia="Cardo" w:hAnsi="Cardo"/>
          <w:b w:val="1"/>
          <w:rtl w:val="0"/>
        </w:rPr>
        <w:t xml:space="preserve">NAC→ SLN ypN0</w:t>
      </w:r>
      <w:r w:rsidDel="00000000" w:rsidR="00000000" w:rsidRPr="00000000">
        <w:rPr>
          <w:rtl w:val="0"/>
        </w:rPr>
        <w:t xml:space="preserve"> </w:t>
      </w:r>
      <w:r w:rsidDel="00000000" w:rsidR="00000000" w:rsidRPr="00000000">
        <w:rPr>
          <w:b w:val="1"/>
          <w:rtl w:val="0"/>
        </w:rPr>
        <w:t xml:space="preserve">± CW/RNI</w:t>
      </w:r>
      <w:r w:rsidDel="00000000" w:rsidR="00000000" w:rsidRPr="00000000">
        <w:rPr>
          <w:rtl w:val="0"/>
        </w:rPr>
        <w:t xml:space="preserve">.</w:t>
      </w:r>
    </w:p>
    <w:p w:rsidR="00000000" w:rsidDel="00000000" w:rsidP="00000000" w:rsidRDefault="00000000" w:rsidRPr="00000000" w14:paraId="00001193">
      <w:pPr>
        <w:ind w:firstLine="720"/>
        <w:rPr/>
      </w:pPr>
      <w:r w:rsidDel="00000000" w:rsidR="00000000" w:rsidRPr="00000000">
        <w:rPr>
          <w:rtl w:val="0"/>
        </w:rPr>
        <w:t xml:space="preserve">The control arm is NOT to treat regional nodes! </w:t>
      </w:r>
    </w:p>
    <w:p w:rsidR="00000000" w:rsidDel="00000000" w:rsidP="00000000" w:rsidRDefault="00000000" w:rsidRPr="00000000" w14:paraId="00001194">
      <w:pPr>
        <w:numPr>
          <w:ilvl w:val="1"/>
          <w:numId w:val="6"/>
        </w:numPr>
        <w:ind w:left="1440" w:hanging="360"/>
        <w:rPr/>
      </w:pPr>
      <w:r w:rsidDel="00000000" w:rsidR="00000000" w:rsidRPr="00000000">
        <w:rPr>
          <w:rtl w:val="0"/>
        </w:rPr>
        <w:t xml:space="preserve">MA.20/EORTC 22922-like question for ypN0. </w:t>
      </w:r>
    </w:p>
    <w:p w:rsidR="00000000" w:rsidDel="00000000" w:rsidP="00000000" w:rsidRDefault="00000000" w:rsidRPr="00000000" w14:paraId="00001195">
      <w:pPr>
        <w:numPr>
          <w:ilvl w:val="0"/>
          <w:numId w:val="6"/>
        </w:numPr>
        <w:rPr/>
      </w:pPr>
      <w:r w:rsidDel="00000000" w:rsidR="00000000" w:rsidRPr="00000000">
        <w:rPr>
          <w:rtl w:val="0"/>
        </w:rPr>
        <w:t xml:space="preserve">See [</w:t>
      </w:r>
      <w:hyperlink w:anchor="up41nnwocsoz">
        <w:r w:rsidDel="00000000" w:rsidR="00000000" w:rsidRPr="00000000">
          <w:rPr>
            <w:b w:val="1"/>
            <w:rtl w:val="0"/>
          </w:rPr>
          <w:t xml:space="preserve">A011202</w:t>
        </w:r>
      </w:hyperlink>
      <w:r w:rsidDel="00000000" w:rsidR="00000000" w:rsidRPr="00000000">
        <w:rPr>
          <w:rtl w:val="0"/>
        </w:rPr>
        <w:t xml:space="preserve">]: cT1-3N1 </w:t>
      </w:r>
      <w:r w:rsidDel="00000000" w:rsidR="00000000" w:rsidRPr="00000000">
        <w:rPr>
          <w:rFonts w:ascii="Cardo" w:cs="Cardo" w:eastAsia="Cardo" w:hAnsi="Cardo"/>
          <w:b w:val="1"/>
          <w:rtl w:val="0"/>
        </w:rPr>
        <w:t xml:space="preserve">NAC→ SLN ypN+→ RNI ± ALND</w:t>
      </w:r>
      <w:r w:rsidDel="00000000" w:rsidR="00000000" w:rsidRPr="00000000">
        <w:rPr>
          <w:rtl w:val="0"/>
        </w:rPr>
        <w:t xml:space="preserve">.</w:t>
      </w:r>
    </w:p>
    <w:p w:rsidR="00000000" w:rsidDel="00000000" w:rsidP="00000000" w:rsidRDefault="00000000" w:rsidRPr="00000000" w14:paraId="00001196">
      <w:pPr>
        <w:numPr>
          <w:ilvl w:val="1"/>
          <w:numId w:val="6"/>
        </w:numPr>
        <w:ind w:left="1440" w:hanging="360"/>
        <w:rPr/>
      </w:pPr>
      <w:r w:rsidDel="00000000" w:rsidR="00000000" w:rsidRPr="00000000">
        <w:rPr>
          <w:rtl w:val="0"/>
        </w:rPr>
        <w:t xml:space="preserve">AMAROS-like question for ypN+. Surgery (BCS or MRM) with positive SLNBx. </w:t>
      </w:r>
    </w:p>
    <w:p w:rsidR="00000000" w:rsidDel="00000000" w:rsidP="00000000" w:rsidRDefault="00000000" w:rsidRPr="00000000" w14:paraId="00001197">
      <w:pPr>
        <w:numPr>
          <w:ilvl w:val="1"/>
          <w:numId w:val="6"/>
        </w:numPr>
        <w:ind w:left="1440" w:hanging="360"/>
        <w:rPr/>
      </w:pPr>
      <w:r w:rsidDel="00000000" w:rsidR="00000000" w:rsidRPr="00000000">
        <w:rPr>
          <w:rtl w:val="0"/>
        </w:rPr>
        <w:t xml:space="preserve">CW boost is mandated in these patients. RNI to undissected axilla (level III) on the control arm.</w:t>
      </w:r>
    </w:p>
    <w:p w:rsidR="00000000" w:rsidDel="00000000" w:rsidP="00000000" w:rsidRDefault="00000000" w:rsidRPr="00000000" w14:paraId="00001198">
      <w:pPr>
        <w:numPr>
          <w:ilvl w:val="1"/>
          <w:numId w:val="6"/>
        </w:numPr>
        <w:ind w:left="1440" w:hanging="360"/>
        <w:rPr/>
      </w:pPr>
      <w:r w:rsidDel="00000000" w:rsidR="00000000" w:rsidRPr="00000000">
        <w:rPr>
          <w:rtl w:val="0"/>
        </w:rPr>
        <w:t xml:space="preserve">[</w:t>
      </w:r>
      <w:hyperlink w:anchor="kix.2b74gxtn9rhd">
        <w:r w:rsidDel="00000000" w:rsidR="00000000" w:rsidRPr="00000000">
          <w:rPr>
            <w:rtl w:val="0"/>
          </w:rPr>
          <w:t xml:space="preserve">Z1071</w:t>
        </w:r>
      </w:hyperlink>
      <w:r w:rsidDel="00000000" w:rsidR="00000000" w:rsidRPr="00000000">
        <w:rPr>
          <w:rtl w:val="0"/>
        </w:rPr>
        <w:t xml:space="preserve">] advises caution with SLNB after NAC. </w:t>
      </w:r>
    </w:p>
    <w:p w:rsidR="00000000" w:rsidDel="00000000" w:rsidP="00000000" w:rsidRDefault="00000000" w:rsidRPr="00000000" w14:paraId="00001199">
      <w:pPr>
        <w:numPr>
          <w:ilvl w:val="0"/>
          <w:numId w:val="6"/>
        </w:numPr>
        <w:rPr/>
      </w:pPr>
      <w:r w:rsidDel="00000000" w:rsidR="00000000" w:rsidRPr="00000000">
        <w:rPr>
          <w:b w:val="1"/>
          <w:rtl w:val="0"/>
        </w:rPr>
        <w:t xml:space="preserve">EA1131</w:t>
      </w:r>
      <w:r w:rsidDel="00000000" w:rsidR="00000000" w:rsidRPr="00000000">
        <w:rPr>
          <w:rtl w:val="0"/>
        </w:rPr>
        <w:t xml:space="preserve"> [</w:t>
      </w:r>
      <w:hyperlink r:id="rId1080">
        <w:r w:rsidDel="00000000" w:rsidR="00000000" w:rsidRPr="00000000">
          <w:rPr>
            <w:rtl w:val="0"/>
          </w:rPr>
          <w:t xml:space="preserve">NCT02445391</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NAC→ Residual disease→ Plt-based vs. Capecitabine</w:t>
      </w:r>
      <w:r w:rsidDel="00000000" w:rsidR="00000000" w:rsidRPr="00000000">
        <w:rPr>
          <w:rtl w:val="0"/>
        </w:rPr>
        <w:t xml:space="preserve"> [</w:t>
      </w:r>
      <w:hyperlink w:anchor="solpf6r803xc">
        <w:r w:rsidDel="00000000" w:rsidR="00000000" w:rsidRPr="00000000">
          <w:rPr>
            <w:rtl w:val="0"/>
          </w:rPr>
          <w:t xml:space="preserve">CREATE-X</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9A">
      <w:pPr>
        <w:numPr>
          <w:ilvl w:val="1"/>
          <w:numId w:val="6"/>
        </w:numPr>
        <w:ind w:left="1440" w:hanging="360"/>
        <w:rPr/>
      </w:pPr>
      <w:r w:rsidDel="00000000" w:rsidR="00000000" w:rsidRPr="00000000">
        <w:rPr>
          <w:rtl w:val="0"/>
        </w:rPr>
        <w:t xml:space="preserve">Residual disease. TNBC, Stage II/III.</w:t>
      </w:r>
    </w:p>
    <w:p w:rsidR="00000000" w:rsidDel="00000000" w:rsidP="00000000" w:rsidRDefault="00000000" w:rsidRPr="00000000" w14:paraId="0000119B">
      <w:pPr>
        <w:numPr>
          <w:ilvl w:val="0"/>
          <w:numId w:val="6"/>
        </w:numPr>
        <w:rPr/>
      </w:pPr>
      <w:r w:rsidDel="00000000" w:rsidR="00000000" w:rsidRPr="00000000">
        <w:rPr>
          <w:b w:val="1"/>
          <w:rtl w:val="0"/>
        </w:rPr>
        <w:t xml:space="preserve">S1418 / BR006</w:t>
      </w:r>
      <w:r w:rsidDel="00000000" w:rsidR="00000000" w:rsidRPr="00000000">
        <w:rPr>
          <w:rtl w:val="0"/>
        </w:rPr>
        <w:t xml:space="preserve"> [</w:t>
      </w:r>
      <w:hyperlink r:id="rId1081">
        <w:r w:rsidDel="00000000" w:rsidR="00000000" w:rsidRPr="00000000">
          <w:rPr>
            <w:rtl w:val="0"/>
          </w:rPr>
          <w:t xml:space="preserve">NCT02954874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NAC→ Residual disease→ Pembrolizumab</w:t>
      </w:r>
      <w:r w:rsidDel="00000000" w:rsidR="00000000" w:rsidRPr="00000000">
        <w:rPr>
          <w:rtl w:val="0"/>
        </w:rPr>
        <w:t xml:space="preserve"> [</w:t>
      </w:r>
      <w:hyperlink w:anchor="g3sinm82jgy">
        <w:r w:rsidDel="00000000" w:rsidR="00000000" w:rsidRPr="00000000">
          <w:rPr>
            <w:rtl w:val="0"/>
          </w:rPr>
          <w:t xml:space="preserve">KEYNOTE 522</w:t>
        </w:r>
      </w:hyperlink>
      <w:r w:rsidDel="00000000" w:rsidR="00000000" w:rsidRPr="00000000">
        <w:rPr>
          <w:rtl w:val="0"/>
        </w:rPr>
        <w:t xml:space="preserve">]</w:t>
      </w:r>
    </w:p>
    <w:p w:rsidR="00000000" w:rsidDel="00000000" w:rsidP="00000000" w:rsidRDefault="00000000" w:rsidRPr="00000000" w14:paraId="0000119C">
      <w:pPr>
        <w:ind w:firstLine="720"/>
        <w:rPr/>
      </w:pPr>
      <w:r w:rsidDel="00000000" w:rsidR="00000000" w:rsidRPr="00000000">
        <w:rPr>
          <w:rtl w:val="0"/>
        </w:rPr>
        <w:t xml:space="preserve">The only evidence for immunotherapy in breast cancer at this time appears to be for PD-L1 positive TNBC (Dec 2019). </w:t>
      </w:r>
      <w:r w:rsidDel="00000000" w:rsidR="00000000" w:rsidRPr="00000000">
        <w:rPr>
          <w:rtl w:val="0"/>
        </w:rPr>
      </w:r>
    </w:p>
    <w:p w:rsidR="00000000" w:rsidDel="00000000" w:rsidP="00000000" w:rsidRDefault="00000000" w:rsidRPr="00000000" w14:paraId="0000119D">
      <w:pPr>
        <w:numPr>
          <w:ilvl w:val="1"/>
          <w:numId w:val="6"/>
        </w:numPr>
        <w:ind w:left="1440" w:hanging="360"/>
        <w:rPr>
          <w:u w:val="none"/>
        </w:rPr>
      </w:pPr>
      <w:r w:rsidDel="00000000" w:rsidR="00000000" w:rsidRPr="00000000">
        <w:rPr>
          <w:rtl w:val="0"/>
        </w:rPr>
        <w:t xml:space="preserve">Residual disease. Capecitabine allowed at discretion. TNBC, Stage II/III. Any PD-L1 allowed.</w:t>
      </w:r>
    </w:p>
    <w:p w:rsidR="00000000" w:rsidDel="00000000" w:rsidP="00000000" w:rsidRDefault="00000000" w:rsidRPr="00000000" w14:paraId="0000119E">
      <w:pPr>
        <w:pStyle w:val="Heading2"/>
        <w:ind w:left="0" w:firstLine="0"/>
        <w:rPr/>
      </w:pPr>
      <w:bookmarkStart w:colFirst="0" w:colLast="0" w:name="_mgifdttjyoxl" w:id="284"/>
      <w:bookmarkEnd w:id="284"/>
      <w:r w:rsidDel="00000000" w:rsidR="00000000" w:rsidRPr="00000000">
        <w:rPr>
          <w:rtl w:val="0"/>
        </w:rPr>
      </w:r>
    </w:p>
    <w:p w:rsidR="00000000" w:rsidDel="00000000" w:rsidP="00000000" w:rsidRDefault="00000000" w:rsidRPr="00000000" w14:paraId="0000119F">
      <w:pPr>
        <w:pStyle w:val="Heading2"/>
        <w:ind w:left="0" w:firstLine="0"/>
        <w:rPr/>
      </w:pPr>
      <w:bookmarkStart w:colFirst="0" w:colLast="0" w:name="_fqpwrzovxfu0" w:id="285"/>
      <w:bookmarkEnd w:id="285"/>
      <w:r w:rsidDel="00000000" w:rsidR="00000000" w:rsidRPr="00000000">
        <w:rPr>
          <w:rtl w:val="0"/>
        </w:rPr>
        <w:t xml:space="preserve">Adjuvant</w:t>
      </w:r>
    </w:p>
    <w:p w:rsidR="00000000" w:rsidDel="00000000" w:rsidP="00000000" w:rsidRDefault="00000000" w:rsidRPr="00000000" w14:paraId="000011A0">
      <w:pPr>
        <w:ind w:left="0" w:firstLine="0"/>
        <w:rPr/>
      </w:pPr>
      <w:r w:rsidDel="00000000" w:rsidR="00000000" w:rsidRPr="00000000">
        <w:rPr>
          <w:rtl w:val="0"/>
        </w:rPr>
        <w:t xml:space="preserve">See details on  LUMINA, Precision, IDEA, PRIMETIME, EXPERT and NRG BR007 in the [</w:t>
      </w:r>
      <w:hyperlink w:anchor="_tbormi5s53gs">
        <w:r w:rsidDel="00000000" w:rsidR="00000000" w:rsidRPr="00000000">
          <w:rPr>
            <w:rtl w:val="0"/>
          </w:rPr>
          <w:t xml:space="preserve">Future Directions for Omission</w:t>
        </w:r>
      </w:hyperlink>
      <w:r w:rsidDel="00000000" w:rsidR="00000000" w:rsidRPr="00000000">
        <w:rPr>
          <w:rtl w:val="0"/>
        </w:rPr>
        <w:t xml:space="preserve">] section.</w:t>
      </w:r>
    </w:p>
    <w:p w:rsidR="00000000" w:rsidDel="00000000" w:rsidP="00000000" w:rsidRDefault="00000000" w:rsidRPr="00000000" w14:paraId="000011A1">
      <w:pPr>
        <w:numPr>
          <w:ilvl w:val="0"/>
          <w:numId w:val="6"/>
        </w:numPr>
      </w:pPr>
      <w:r w:rsidDel="00000000" w:rsidR="00000000" w:rsidRPr="00000000">
        <w:rPr>
          <w:rtl w:val="0"/>
        </w:rPr>
        <w:t xml:space="preserve">See [</w:t>
      </w:r>
      <w:hyperlink w:anchor="amvaqenundq2">
        <w:r w:rsidDel="00000000" w:rsidR="00000000" w:rsidRPr="00000000">
          <w:rPr>
            <w:b w:val="1"/>
            <w:rtl w:val="0"/>
          </w:rPr>
          <w:t xml:space="preserve">TAILOR-RT/ MA.39</w:t>
        </w:r>
      </w:hyperlink>
      <w:r w:rsidDel="00000000" w:rsidR="00000000" w:rsidRPr="00000000">
        <w:rPr>
          <w:rtl w:val="0"/>
        </w:rPr>
        <w:t xml:space="preserve">]. </w:t>
      </w:r>
      <w:r w:rsidDel="00000000" w:rsidR="00000000" w:rsidRPr="00000000">
        <w:rPr>
          <w:b w:val="1"/>
          <w:rtl w:val="0"/>
        </w:rPr>
        <w:t xml:space="preserve">BCS/MRM ± PMRT for Mammaprint low risk </w:t>
      </w:r>
      <w:r w:rsidDel="00000000" w:rsidR="00000000" w:rsidRPr="00000000">
        <w:rPr>
          <w:rtl w:val="0"/>
        </w:rPr>
        <w:t xml:space="preserve">node + breast cancer.</w:t>
      </w:r>
    </w:p>
    <w:p w:rsidR="00000000" w:rsidDel="00000000" w:rsidP="00000000" w:rsidRDefault="00000000" w:rsidRPr="00000000" w14:paraId="000011A2">
      <w:pPr>
        <w:ind w:firstLine="720"/>
        <w:rPr/>
      </w:pPr>
      <w:r w:rsidDel="00000000" w:rsidR="00000000" w:rsidRPr="00000000">
        <w:rPr>
          <w:rtl w:val="0"/>
        </w:rPr>
        <w:t xml:space="preserve">Based on data from Mamounas [</w:t>
      </w:r>
      <w:hyperlink w:anchor="fzrf0tfvixus">
        <w:r w:rsidDel="00000000" w:rsidR="00000000" w:rsidRPr="00000000">
          <w:rPr>
            <w:rtl w:val="0"/>
          </w:rPr>
          <w:t xml:space="preserve">B-28 Oncotype data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3">
      <w:pPr>
        <w:numPr>
          <w:ilvl w:val="1"/>
          <w:numId w:val="6"/>
        </w:numPr>
        <w:ind w:left="1440" w:hanging="360"/>
      </w:pPr>
      <w:r w:rsidDel="00000000" w:rsidR="00000000" w:rsidRPr="00000000">
        <w:rPr>
          <w:rFonts w:ascii="Gungsuh" w:cs="Gungsuh" w:eastAsia="Gungsuh" w:hAnsi="Gungsuh"/>
          <w:rtl w:val="0"/>
        </w:rPr>
        <w:t xml:space="preserve">ER ≥ 1% and HER2 negative. Oncotype Dx &lt; 18 (low risk). </w:t>
      </w:r>
    </w:p>
    <w:p w:rsidR="00000000" w:rsidDel="00000000" w:rsidP="00000000" w:rsidRDefault="00000000" w:rsidRPr="00000000" w14:paraId="000011A4">
      <w:pPr>
        <w:numPr>
          <w:ilvl w:val="1"/>
          <w:numId w:val="6"/>
        </w:numPr>
        <w:ind w:left="1440" w:hanging="360"/>
      </w:pPr>
      <w:r w:rsidDel="00000000" w:rsidR="00000000" w:rsidRPr="00000000">
        <w:rPr>
          <w:rtl w:val="0"/>
        </w:rPr>
        <w:t xml:space="preserve">T1-2N1 disease with macromets &gt; 2 mm (1-3 for ALND, 1-2 for BCS/SLNB, 1 for MRM/SLNB).</w:t>
      </w:r>
    </w:p>
    <w:p w:rsidR="00000000" w:rsidDel="00000000" w:rsidP="00000000" w:rsidRDefault="00000000" w:rsidRPr="00000000" w14:paraId="000011A5">
      <w:pPr>
        <w:numPr>
          <w:ilvl w:val="1"/>
          <w:numId w:val="6"/>
        </w:numPr>
        <w:ind w:left="1440" w:hanging="360"/>
      </w:pPr>
      <w:r w:rsidDel="00000000" w:rsidR="00000000" w:rsidRPr="00000000">
        <w:rPr>
          <w:rFonts w:ascii="Gungsuh" w:cs="Gungsuh" w:eastAsia="Gungsuh" w:hAnsi="Gungsuh"/>
          <w:rtl w:val="0"/>
        </w:rPr>
        <w:t xml:space="preserve">Endocrine planned for ≥ 5y. Adjuvant chemo allowed.</w:t>
      </w:r>
    </w:p>
    <w:p w:rsidR="00000000" w:rsidDel="00000000" w:rsidP="00000000" w:rsidRDefault="00000000" w:rsidRPr="00000000" w14:paraId="000011A6">
      <w:pPr>
        <w:numPr>
          <w:ilvl w:val="0"/>
          <w:numId w:val="6"/>
        </w:numPr>
      </w:pPr>
      <w:r w:rsidDel="00000000" w:rsidR="00000000" w:rsidRPr="00000000">
        <w:rPr>
          <w:rtl w:val="0"/>
        </w:rPr>
        <w:t xml:space="preserve">See [</w:t>
      </w:r>
      <w:hyperlink w:anchor="qj0vie23ckrg">
        <w:r w:rsidDel="00000000" w:rsidR="00000000" w:rsidRPr="00000000">
          <w:rPr>
            <w:b w:val="1"/>
            <w:rtl w:val="0"/>
          </w:rPr>
          <w:t xml:space="preserve">NRG-BR003</w:t>
        </w:r>
      </w:hyperlink>
      <w:r w:rsidDel="00000000" w:rsidR="00000000" w:rsidRPr="00000000">
        <w:rPr>
          <w:rtl w:val="0"/>
        </w:rPr>
        <w:t xml:space="preserve">]: </w:t>
      </w:r>
      <w:r w:rsidDel="00000000" w:rsidR="00000000" w:rsidRPr="00000000">
        <w:rPr>
          <w:rFonts w:ascii="Cardo" w:cs="Cardo" w:eastAsia="Cardo" w:hAnsi="Cardo"/>
          <w:b w:val="1"/>
          <w:rtl w:val="0"/>
        </w:rPr>
        <w:t xml:space="preserve">Adjuvant ddAC→ T ± Carboplatin</w:t>
      </w:r>
      <w:r w:rsidDel="00000000" w:rsidR="00000000" w:rsidRPr="00000000">
        <w:rPr>
          <w:rtl w:val="0"/>
        </w:rPr>
        <w:t xml:space="preserve">.</w:t>
      </w:r>
    </w:p>
    <w:p w:rsidR="00000000" w:rsidDel="00000000" w:rsidP="00000000" w:rsidRDefault="00000000" w:rsidRPr="00000000" w14:paraId="000011A7">
      <w:pPr>
        <w:numPr>
          <w:ilvl w:val="1"/>
          <w:numId w:val="6"/>
        </w:numPr>
        <w:ind w:left="1440" w:hanging="360"/>
      </w:pPr>
      <w:r w:rsidDel="00000000" w:rsidR="00000000" w:rsidRPr="00000000">
        <w:rPr>
          <w:rtl w:val="0"/>
        </w:rPr>
        <w:t xml:space="preserve">N</w:t>
      </w:r>
      <w:r w:rsidDel="00000000" w:rsidR="00000000" w:rsidRPr="00000000">
        <w:rPr>
          <w:rtl w:val="0"/>
        </w:rPr>
        <w:t xml:space="preserve">ode positive or high-risk node negative TNBC.</w:t>
      </w:r>
      <w:r w:rsidDel="00000000" w:rsidR="00000000" w:rsidRPr="00000000">
        <w:rPr>
          <w:rtl w:val="0"/>
        </w:rPr>
      </w:r>
    </w:p>
    <w:p w:rsidR="00000000" w:rsidDel="00000000" w:rsidP="00000000" w:rsidRDefault="00000000" w:rsidRPr="00000000" w14:paraId="000011A8">
      <w:pPr>
        <w:numPr>
          <w:ilvl w:val="0"/>
          <w:numId w:val="6"/>
        </w:numPr>
        <w:rPr/>
      </w:pPr>
      <w:r w:rsidDel="00000000" w:rsidR="00000000" w:rsidRPr="00000000">
        <w:rPr>
          <w:b w:val="1"/>
          <w:rtl w:val="0"/>
        </w:rPr>
        <w:t xml:space="preserve">BWEL / A011401 </w:t>
      </w:r>
      <w:r w:rsidDel="00000000" w:rsidR="00000000" w:rsidRPr="00000000">
        <w:rPr>
          <w:rtl w:val="0"/>
        </w:rPr>
        <w:t xml:space="preserve">[</w:t>
      </w:r>
      <w:hyperlink r:id="rId1082">
        <w:r w:rsidDel="00000000" w:rsidR="00000000" w:rsidRPr="00000000">
          <w:rPr>
            <w:rtl w:val="0"/>
          </w:rPr>
          <w:t xml:space="preserve">NCT02750826</w:t>
        </w:r>
      </w:hyperlink>
      <w:r w:rsidDel="00000000" w:rsidR="00000000" w:rsidRPr="00000000">
        <w:rPr>
          <w:rtl w:val="0"/>
        </w:rPr>
        <w:t xml:space="preserve">]: Phase III. Evaluating the role of weight loss in adjuvant treatment of overweight and obese women with early breast cancer.</w:t>
      </w:r>
    </w:p>
    <w:p w:rsidR="00000000" w:rsidDel="00000000" w:rsidP="00000000" w:rsidRDefault="00000000" w:rsidRPr="00000000" w14:paraId="000011A9">
      <w:pPr>
        <w:numPr>
          <w:ilvl w:val="1"/>
          <w:numId w:val="6"/>
        </w:numPr>
        <w:ind w:left="1440" w:hanging="360"/>
        <w:rPr/>
      </w:pPr>
      <w:r w:rsidDel="00000000" w:rsidR="00000000" w:rsidRPr="00000000">
        <w:rPr>
          <w:rtl w:val="0"/>
        </w:rPr>
        <w:t xml:space="preserve">HER2-. Stage II/III.</w:t>
      </w:r>
    </w:p>
    <w:p w:rsidR="00000000" w:rsidDel="00000000" w:rsidP="00000000" w:rsidRDefault="00000000" w:rsidRPr="00000000" w14:paraId="000011AA">
      <w:pPr>
        <w:numPr>
          <w:ilvl w:val="0"/>
          <w:numId w:val="6"/>
        </w:numPr>
        <w:rPr>
          <w:b w:val="1"/>
        </w:rPr>
      </w:pPr>
      <w:r w:rsidDel="00000000" w:rsidR="00000000" w:rsidRPr="00000000">
        <w:rPr>
          <w:b w:val="1"/>
          <w:rtl w:val="0"/>
        </w:rPr>
        <w:t xml:space="preserve">ABC / A011502 </w:t>
      </w:r>
      <w:r w:rsidDel="00000000" w:rsidR="00000000" w:rsidRPr="00000000">
        <w:rPr>
          <w:rtl w:val="0"/>
        </w:rPr>
        <w:t xml:space="preserve">[</w:t>
      </w:r>
      <w:hyperlink r:id="rId1083">
        <w:r w:rsidDel="00000000" w:rsidR="00000000" w:rsidRPr="00000000">
          <w:rPr>
            <w:rtl w:val="0"/>
          </w:rPr>
          <w:t xml:space="preserve">NCT02927249</w:t>
        </w:r>
      </w:hyperlink>
      <w:r w:rsidDel="00000000" w:rsidR="00000000" w:rsidRPr="00000000">
        <w:rPr>
          <w:rtl w:val="0"/>
        </w:rPr>
        <w:t xml:space="preserve">]: Phase III. </w:t>
      </w:r>
      <w:r w:rsidDel="00000000" w:rsidR="00000000" w:rsidRPr="00000000">
        <w:rPr>
          <w:b w:val="1"/>
          <w:rtl w:val="0"/>
        </w:rPr>
        <w:t xml:space="preserve">± Aspirin as adjuvant therapy for HER2- breast cancer</w:t>
      </w:r>
      <w:r w:rsidDel="00000000" w:rsidR="00000000" w:rsidRPr="00000000">
        <w:rPr>
          <w:rtl w:val="0"/>
        </w:rPr>
        <w:t xml:space="preserve">.</w:t>
      </w:r>
    </w:p>
    <w:p w:rsidR="00000000" w:rsidDel="00000000" w:rsidP="00000000" w:rsidRDefault="00000000" w:rsidRPr="00000000" w14:paraId="000011AB">
      <w:pPr>
        <w:numPr>
          <w:ilvl w:val="1"/>
          <w:numId w:val="6"/>
        </w:numPr>
        <w:ind w:left="1440" w:hanging="360"/>
        <w:rPr/>
      </w:pPr>
      <w:r w:rsidDel="00000000" w:rsidR="00000000" w:rsidRPr="00000000">
        <w:rPr>
          <w:rtl w:val="0"/>
        </w:rPr>
        <w:t xml:space="preserve">HER2-. Stage II/III.</w:t>
      </w:r>
    </w:p>
    <w:p w:rsidR="00000000" w:rsidDel="00000000" w:rsidP="00000000" w:rsidRDefault="00000000" w:rsidRPr="00000000" w14:paraId="000011AC">
      <w:pPr>
        <w:pStyle w:val="Heading2"/>
        <w:ind w:left="0" w:firstLine="0"/>
        <w:rPr/>
      </w:pPr>
      <w:bookmarkStart w:colFirst="0" w:colLast="0" w:name="_17c1sscpzhio" w:id="286"/>
      <w:bookmarkEnd w:id="286"/>
      <w:r w:rsidDel="00000000" w:rsidR="00000000" w:rsidRPr="00000000">
        <w:rPr>
          <w:rtl w:val="0"/>
        </w:rPr>
      </w:r>
    </w:p>
    <w:p w:rsidR="00000000" w:rsidDel="00000000" w:rsidP="00000000" w:rsidRDefault="00000000" w:rsidRPr="00000000" w14:paraId="000011AD">
      <w:pPr>
        <w:pStyle w:val="Heading2"/>
        <w:ind w:left="0" w:firstLine="0"/>
        <w:rPr/>
      </w:pPr>
      <w:bookmarkStart w:colFirst="0" w:colLast="0" w:name="_xbk33aap8sow" w:id="287"/>
      <w:bookmarkEnd w:id="287"/>
      <w:r w:rsidDel="00000000" w:rsidR="00000000" w:rsidRPr="00000000">
        <w:rPr>
          <w:rtl w:val="0"/>
        </w:rPr>
        <w:t xml:space="preserve">Metastatic</w:t>
      </w:r>
    </w:p>
    <w:p w:rsidR="00000000" w:rsidDel="00000000" w:rsidP="00000000" w:rsidRDefault="00000000" w:rsidRPr="00000000" w14:paraId="000011AE">
      <w:pPr>
        <w:ind w:left="0" w:firstLine="0"/>
        <w:rPr/>
      </w:pPr>
      <w:r w:rsidDel="00000000" w:rsidR="00000000" w:rsidRPr="00000000">
        <w:rPr>
          <w:rtl w:val="0"/>
        </w:rPr>
        <w:t xml:space="preserve">Up-front capecitabine + neratinib for HER2+ disease appears to be the most reasonable option if planning to defer local therapy for brain mets with intracranial ORR ~50%  if lapatinib-naive [</w:t>
      </w:r>
      <w:hyperlink w:anchor="3hj8q7hco6j5">
        <w:r w:rsidDel="00000000" w:rsidR="00000000" w:rsidRPr="00000000">
          <w:rPr>
            <w:rtl w:val="0"/>
          </w:rPr>
          <w:t xml:space="preserve">TBCRC 022</w:t>
        </w:r>
      </w:hyperlink>
      <w:r w:rsidDel="00000000" w:rsidR="00000000" w:rsidRPr="00000000">
        <w:rPr>
          <w:rFonts w:ascii="Gungsuh" w:cs="Gungsuh" w:eastAsia="Gungsuh" w:hAnsi="Gungsuh"/>
          <w:rtl w:val="0"/>
        </w:rPr>
        <w:t xml:space="preserve">], while ~30% if ≥ 2 prior HER2/neu therapies [</w:t>
      </w:r>
      <w:hyperlink w:anchor="cgxcbwbxdwgr">
        <w:r w:rsidDel="00000000" w:rsidR="00000000" w:rsidRPr="00000000">
          <w:rPr>
            <w:rtl w:val="0"/>
          </w:rPr>
          <w:t xml:space="preserve">NALA trial</w:t>
        </w:r>
      </w:hyperlink>
      <w:r w:rsidDel="00000000" w:rsidR="00000000" w:rsidRPr="00000000">
        <w:rPr>
          <w:rtl w:val="0"/>
        </w:rPr>
        <w:t xml:space="preserve">]. Finally, MPFS is only around 6 mo (similar to BRAF/MEKi for melanoma). </w:t>
      </w:r>
    </w:p>
    <w:p w:rsidR="00000000" w:rsidDel="00000000" w:rsidP="00000000" w:rsidRDefault="00000000" w:rsidRPr="00000000" w14:paraId="000011AF">
      <w:pPr>
        <w:ind w:left="0" w:firstLine="0"/>
        <w:rPr/>
      </w:pPr>
      <w:r w:rsidDel="00000000" w:rsidR="00000000" w:rsidRPr="00000000">
        <w:rPr>
          <w:rtl w:val="0"/>
        </w:rPr>
        <w:t xml:space="preserve">For TNBC, intracranial response for immunotherapy remains unknown [</w:t>
      </w:r>
      <w:hyperlink w:anchor="2xdl3ftqlm1e">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11B0">
      <w:pPr>
        <w:ind w:left="0" w:firstLine="0"/>
        <w:rPr/>
      </w:pPr>
      <w:r w:rsidDel="00000000" w:rsidR="00000000" w:rsidRPr="00000000">
        <w:rPr>
          <w:rtl w:val="0"/>
        </w:rPr>
        <w:t xml:space="preserve">See the [</w:t>
      </w:r>
      <w:hyperlink r:id="rId1084">
        <w:r w:rsidDel="00000000" w:rsidR="00000000" w:rsidRPr="00000000">
          <w:rPr>
            <w:rtl w:val="0"/>
          </w:rPr>
          <w:t xml:space="preserve">Omission of RT for breast brain mets</w:t>
        </w:r>
      </w:hyperlink>
      <w:r w:rsidDel="00000000" w:rsidR="00000000" w:rsidRPr="00000000">
        <w:rPr>
          <w:rtl w:val="0"/>
        </w:rPr>
        <w:t xml:space="preserve">] section for more.</w:t>
      </w:r>
    </w:p>
    <w:p w:rsidR="00000000" w:rsidDel="00000000" w:rsidP="00000000" w:rsidRDefault="00000000" w:rsidRPr="00000000" w14:paraId="000011B1">
      <w:pPr>
        <w:numPr>
          <w:ilvl w:val="0"/>
          <w:numId w:val="6"/>
        </w:numPr>
        <w:rPr>
          <w:u w:val="none"/>
        </w:rPr>
      </w:pPr>
      <w:r w:rsidDel="00000000" w:rsidR="00000000" w:rsidRPr="00000000">
        <w:rPr>
          <w:b w:val="1"/>
          <w:rtl w:val="0"/>
        </w:rPr>
        <w:t xml:space="preserve">EAI142</w:t>
      </w:r>
      <w:r w:rsidDel="00000000" w:rsidR="00000000" w:rsidRPr="00000000">
        <w:rPr>
          <w:b w:val="1"/>
          <w:rtl w:val="0"/>
        </w:rPr>
        <w:t xml:space="preserve"> </w:t>
      </w:r>
      <w:r w:rsidDel="00000000" w:rsidR="00000000" w:rsidRPr="00000000">
        <w:rPr>
          <w:rtl w:val="0"/>
        </w:rPr>
        <w:t xml:space="preserve">[</w:t>
      </w:r>
      <w:hyperlink r:id="rId1085">
        <w:r w:rsidDel="00000000" w:rsidR="00000000" w:rsidRPr="00000000">
          <w:rPr>
            <w:rtl w:val="0"/>
          </w:rPr>
          <w:t xml:space="preserve">NCT02398773</w:t>
        </w:r>
      </w:hyperlink>
      <w:r w:rsidDel="00000000" w:rsidR="00000000" w:rsidRPr="00000000">
        <w:rPr>
          <w:rtl w:val="0"/>
        </w:rPr>
        <w:t xml:space="preserve">]: Phase II. 18F Fluoroestradiol PET as a predictive measure for endocrine therapy.</w:t>
      </w:r>
    </w:p>
    <w:p w:rsidR="00000000" w:rsidDel="00000000" w:rsidP="00000000" w:rsidRDefault="00000000" w:rsidRPr="00000000" w14:paraId="000011B2">
      <w:pPr>
        <w:numPr>
          <w:ilvl w:val="1"/>
          <w:numId w:val="6"/>
        </w:numPr>
        <w:ind w:left="1440" w:hanging="360"/>
        <w:rPr>
          <w:u w:val="none"/>
        </w:rPr>
      </w:pPr>
      <w:r w:rsidDel="00000000" w:rsidR="00000000" w:rsidRPr="00000000">
        <w:rPr>
          <w:rtl w:val="0"/>
        </w:rPr>
        <w:t xml:space="preserve">HR+/HER2-. </w:t>
      </w:r>
    </w:p>
    <w:p w:rsidR="00000000" w:rsidDel="00000000" w:rsidP="00000000" w:rsidRDefault="00000000" w:rsidRPr="00000000" w14:paraId="000011B3">
      <w:pPr>
        <w:numPr>
          <w:ilvl w:val="0"/>
          <w:numId w:val="6"/>
        </w:numPr>
        <w:rPr>
          <w:u w:val="none"/>
        </w:rPr>
      </w:pPr>
      <w:r w:rsidDel="00000000" w:rsidR="00000000" w:rsidRPr="00000000">
        <w:rPr>
          <w:rtl w:val="0"/>
        </w:rPr>
        <w:t xml:space="preserve">See</w:t>
      </w:r>
      <w:r w:rsidDel="00000000" w:rsidR="00000000" w:rsidRPr="00000000">
        <w:rPr>
          <w:rtl w:val="0"/>
        </w:rPr>
        <w:t xml:space="preserve"> [</w:t>
      </w:r>
      <w:hyperlink w:anchor="kyz8axqivny8">
        <w:r w:rsidDel="00000000" w:rsidR="00000000" w:rsidRPr="00000000">
          <w:rPr>
            <w:b w:val="1"/>
            <w:rtl w:val="0"/>
          </w:rPr>
          <w:t xml:space="preserve">NRG-BR002</w:t>
        </w:r>
      </w:hyperlink>
      <w:r w:rsidDel="00000000" w:rsidR="00000000" w:rsidRPr="00000000">
        <w:rPr>
          <w:rtl w:val="0"/>
        </w:rPr>
        <w:t xml:space="preserve">]:</w:t>
      </w:r>
      <w:r w:rsidDel="00000000" w:rsidR="00000000" w:rsidRPr="00000000">
        <w:rPr>
          <w:rtl w:val="0"/>
        </w:rPr>
        <w:t xml:space="preserve"> Phase II/III. </w:t>
      </w:r>
      <w:r w:rsidDel="00000000" w:rsidR="00000000" w:rsidRPr="00000000">
        <w:rPr>
          <w:b w:val="1"/>
          <w:rtl w:val="0"/>
        </w:rPr>
        <w:t xml:space="preserve">Standard of care and tx of symptomatic mets vs. LCT</w:t>
      </w:r>
      <w:r w:rsidDel="00000000" w:rsidR="00000000" w:rsidRPr="00000000">
        <w:rPr>
          <w:rtl w:val="0"/>
        </w:rPr>
        <w:t xml:space="preserve">. </w:t>
      </w:r>
    </w:p>
    <w:p w:rsidR="00000000" w:rsidDel="00000000" w:rsidP="00000000" w:rsidRDefault="00000000" w:rsidRPr="00000000" w14:paraId="000011B4">
      <w:pPr>
        <w:ind w:firstLine="720"/>
        <w:rPr/>
      </w:pPr>
      <w:r w:rsidDel="00000000" w:rsidR="00000000" w:rsidRPr="00000000">
        <w:rPr>
          <w:rtl w:val="0"/>
        </w:rPr>
        <w:t xml:space="preserve">See the [</w:t>
      </w:r>
      <w:hyperlink r:id="rId1086">
        <w:r w:rsidDel="00000000" w:rsidR="00000000" w:rsidRPr="00000000">
          <w:rPr>
            <w:rtl w:val="0"/>
          </w:rPr>
          <w:t xml:space="preserve">Constraints and Toxicity</w:t>
        </w:r>
      </w:hyperlink>
      <w:r w:rsidDel="00000000" w:rsidR="00000000" w:rsidRPr="00000000">
        <w:rPr>
          <w:rtl w:val="0"/>
        </w:rPr>
        <w:t xml:space="preserve">] section.</w:t>
      </w:r>
    </w:p>
    <w:p w:rsidR="00000000" w:rsidDel="00000000" w:rsidP="00000000" w:rsidRDefault="00000000" w:rsidRPr="00000000" w14:paraId="000011B5">
      <w:pPr>
        <w:numPr>
          <w:ilvl w:val="1"/>
          <w:numId w:val="6"/>
        </w:numPr>
        <w:ind w:left="1440" w:hanging="360"/>
      </w:pPr>
      <w:r w:rsidDel="00000000" w:rsidR="00000000" w:rsidRPr="00000000">
        <w:rPr>
          <w:rtl w:val="0"/>
        </w:rPr>
        <w:t xml:space="preserve">New diagnosis breast cancer. May receive up to 12 mo of first line systemic tx without progression.</w:t>
      </w:r>
    </w:p>
    <w:p w:rsidR="00000000" w:rsidDel="00000000" w:rsidP="00000000" w:rsidRDefault="00000000" w:rsidRPr="00000000" w14:paraId="000011B6">
      <w:pPr>
        <w:numPr>
          <w:ilvl w:val="1"/>
          <w:numId w:val="6"/>
        </w:numPr>
        <w:ind w:left="1440" w:hanging="360"/>
      </w:pPr>
      <w:r w:rsidDel="00000000" w:rsidR="00000000" w:rsidRPr="00000000">
        <w:rPr>
          <w:rtl w:val="0"/>
        </w:rPr>
        <w:t xml:space="preserve">Nonosseous sites: </w:t>
      </w:r>
    </w:p>
    <w:p w:rsidR="00000000" w:rsidDel="00000000" w:rsidP="00000000" w:rsidRDefault="00000000" w:rsidRPr="00000000" w14:paraId="000011B7">
      <w:pPr>
        <w:numPr>
          <w:ilvl w:val="2"/>
          <w:numId w:val="6"/>
        </w:numPr>
        <w:ind w:left="2160" w:hanging="360"/>
      </w:pPr>
      <w:r w:rsidDel="00000000" w:rsidR="00000000" w:rsidRPr="00000000">
        <w:rPr>
          <w:rtl w:val="0"/>
        </w:rPr>
        <w:t xml:space="preserve">30/1 (28-30.3): Only single liver and peripheral lung. </w:t>
      </w:r>
    </w:p>
    <w:p w:rsidR="00000000" w:rsidDel="00000000" w:rsidP="00000000" w:rsidRDefault="00000000" w:rsidRPr="00000000" w14:paraId="000011B8">
      <w:pPr>
        <w:numPr>
          <w:ilvl w:val="2"/>
          <w:numId w:val="6"/>
        </w:numPr>
        <w:ind w:left="2160" w:hanging="360"/>
      </w:pPr>
      <w:r w:rsidDel="00000000" w:rsidR="00000000" w:rsidRPr="00000000">
        <w:rPr>
          <w:rtl w:val="0"/>
        </w:rPr>
        <w:t xml:space="preserve">45/3 (42.5-45.5): Preferred for peripheral lung, liver, and abdominal pelvic mets.</w:t>
      </w:r>
    </w:p>
    <w:p w:rsidR="00000000" w:rsidDel="00000000" w:rsidP="00000000" w:rsidRDefault="00000000" w:rsidRPr="00000000" w14:paraId="000011B9">
      <w:pPr>
        <w:numPr>
          <w:ilvl w:val="2"/>
          <w:numId w:val="6"/>
        </w:numPr>
        <w:ind w:left="2160" w:hanging="360"/>
      </w:pPr>
      <w:r w:rsidDel="00000000" w:rsidR="00000000" w:rsidRPr="00000000">
        <w:rPr>
          <w:rtl w:val="0"/>
        </w:rPr>
        <w:t xml:space="preserve">50/5 (48-50.5): Preferred for central lung, mediastinal/cervical lymph nodes.</w:t>
      </w:r>
    </w:p>
    <w:p w:rsidR="00000000" w:rsidDel="00000000" w:rsidP="00000000" w:rsidRDefault="00000000" w:rsidRPr="00000000" w14:paraId="000011BA">
      <w:pPr>
        <w:numPr>
          <w:ilvl w:val="1"/>
          <w:numId w:val="6"/>
        </w:numPr>
        <w:ind w:left="1440" w:hanging="360"/>
      </w:pPr>
      <w:r w:rsidDel="00000000" w:rsidR="00000000" w:rsidRPr="00000000">
        <w:rPr>
          <w:rtl w:val="0"/>
        </w:rPr>
        <w:t xml:space="preserve">Osseous sites: </w:t>
      </w:r>
    </w:p>
    <w:p w:rsidR="00000000" w:rsidDel="00000000" w:rsidP="00000000" w:rsidRDefault="00000000" w:rsidRPr="00000000" w14:paraId="000011BB">
      <w:pPr>
        <w:numPr>
          <w:ilvl w:val="2"/>
          <w:numId w:val="6"/>
        </w:numPr>
        <w:ind w:left="2160" w:hanging="360"/>
      </w:pPr>
      <w:r w:rsidDel="00000000" w:rsidR="00000000" w:rsidRPr="00000000">
        <w:rPr>
          <w:rtl w:val="0"/>
        </w:rPr>
        <w:t xml:space="preserve">20/1 (14-20.2): Spinal mets.</w:t>
      </w:r>
    </w:p>
    <w:p w:rsidR="00000000" w:rsidDel="00000000" w:rsidP="00000000" w:rsidRDefault="00000000" w:rsidRPr="00000000" w14:paraId="000011BC">
      <w:pPr>
        <w:numPr>
          <w:ilvl w:val="2"/>
          <w:numId w:val="6"/>
        </w:numPr>
        <w:ind w:left="2160" w:hanging="360"/>
      </w:pPr>
      <w:r w:rsidDel="00000000" w:rsidR="00000000" w:rsidRPr="00000000">
        <w:rPr>
          <w:rtl w:val="0"/>
        </w:rPr>
        <w:t xml:space="preserve">30/3 (27-30.3): Non-spinal mets.</w:t>
      </w:r>
    </w:p>
    <w:p w:rsidR="00000000" w:rsidDel="00000000" w:rsidP="00000000" w:rsidRDefault="00000000" w:rsidRPr="00000000" w14:paraId="000011BD">
      <w:pPr>
        <w:numPr>
          <w:ilvl w:val="2"/>
          <w:numId w:val="6"/>
        </w:numPr>
        <w:ind w:left="2160" w:hanging="360"/>
      </w:pPr>
      <w:r w:rsidDel="00000000" w:rsidR="00000000" w:rsidRPr="00000000">
        <w:rPr>
          <w:rtl w:val="0"/>
        </w:rPr>
        <w:t xml:space="preserve">35/5 (30-35.4): Thoracic/Cervical spine.</w:t>
      </w:r>
    </w:p>
    <w:p w:rsidR="00000000" w:rsidDel="00000000" w:rsidP="00000000" w:rsidRDefault="00000000" w:rsidRPr="00000000" w14:paraId="000011BE">
      <w:pPr>
        <w:numPr>
          <w:ilvl w:val="0"/>
          <w:numId w:val="6"/>
        </w:numPr>
        <w:rPr>
          <w:u w:val="none"/>
        </w:rPr>
      </w:pPr>
      <w:r w:rsidDel="00000000" w:rsidR="00000000" w:rsidRPr="00000000">
        <w:rPr>
          <w:b w:val="1"/>
          <w:rtl w:val="0"/>
        </w:rPr>
        <w:t xml:space="preserve">NRG-BR004</w:t>
      </w:r>
      <w:r w:rsidDel="00000000" w:rsidR="00000000" w:rsidRPr="00000000">
        <w:rPr>
          <w:rtl w:val="0"/>
        </w:rPr>
        <w:t xml:space="preserve"> [</w:t>
      </w:r>
      <w:hyperlink r:id="rId1087">
        <w:r w:rsidDel="00000000" w:rsidR="00000000" w:rsidRPr="00000000">
          <w:rPr>
            <w:rtl w:val="0"/>
          </w:rPr>
          <w:t xml:space="preserve">NCT03199885</w:t>
        </w:r>
      </w:hyperlink>
      <w:r w:rsidDel="00000000" w:rsidR="00000000" w:rsidRPr="00000000">
        <w:rPr>
          <w:rtl w:val="0"/>
        </w:rPr>
        <w:t xml:space="preserve">]: Phase III. </w:t>
      </w:r>
      <w:r w:rsidDel="00000000" w:rsidR="00000000" w:rsidRPr="00000000">
        <w:rPr>
          <w:b w:val="1"/>
          <w:rtl w:val="0"/>
        </w:rPr>
        <w:t xml:space="preserve">THP ± Atezolizumab</w:t>
      </w:r>
      <w:r w:rsidDel="00000000" w:rsidR="00000000" w:rsidRPr="00000000">
        <w:rPr>
          <w:rtl w:val="0"/>
        </w:rPr>
        <w:t xml:space="preserve">.</w:t>
      </w:r>
    </w:p>
    <w:p w:rsidR="00000000" w:rsidDel="00000000" w:rsidP="00000000" w:rsidRDefault="00000000" w:rsidRPr="00000000" w14:paraId="000011BF">
      <w:pPr>
        <w:ind w:firstLine="720"/>
        <w:rPr/>
      </w:pPr>
      <w:r w:rsidDel="00000000" w:rsidR="00000000" w:rsidRPr="00000000">
        <w:rPr>
          <w:rtl w:val="0"/>
        </w:rPr>
        <w:t xml:space="preserve">Note: Omission of RT for asymptomatic HER2+ brain metastasis is [</w:t>
      </w:r>
      <w:hyperlink r:id="rId1088">
        <w:r w:rsidDel="00000000" w:rsidR="00000000" w:rsidRPr="00000000">
          <w:rPr>
            <w:rtl w:val="0"/>
          </w:rPr>
          <w:t xml:space="preserve">experimental</w:t>
        </w:r>
      </w:hyperlink>
      <w:r w:rsidDel="00000000" w:rsidR="00000000" w:rsidRPr="00000000">
        <w:rPr>
          <w:rtl w:val="0"/>
        </w:rPr>
        <w:t xml:space="preserve">]. </w:t>
      </w:r>
    </w:p>
    <w:p w:rsidR="00000000" w:rsidDel="00000000" w:rsidP="00000000" w:rsidRDefault="00000000" w:rsidRPr="00000000" w14:paraId="000011C0">
      <w:pPr>
        <w:numPr>
          <w:ilvl w:val="1"/>
          <w:numId w:val="6"/>
        </w:numPr>
        <w:ind w:left="1440" w:hanging="360"/>
        <w:rPr>
          <w:u w:val="none"/>
        </w:rPr>
      </w:pPr>
      <w:r w:rsidDel="00000000" w:rsidR="00000000" w:rsidRPr="00000000">
        <w:rPr>
          <w:rtl w:val="0"/>
        </w:rPr>
        <w:t xml:space="preserve">HER2+. First line. Some brain mets allowed.</w:t>
      </w:r>
    </w:p>
    <w:p w:rsidR="00000000" w:rsidDel="00000000" w:rsidP="00000000" w:rsidRDefault="00000000" w:rsidRPr="00000000" w14:paraId="000011C1">
      <w:pPr>
        <w:numPr>
          <w:ilvl w:val="1"/>
          <w:numId w:val="6"/>
        </w:numPr>
        <w:ind w:left="1440" w:hanging="360"/>
        <w:rPr>
          <w:u w:val="none"/>
        </w:rPr>
      </w:pPr>
      <w:r w:rsidDel="00000000" w:rsidR="00000000" w:rsidRPr="00000000">
        <w:rPr>
          <w:rtl w:val="0"/>
        </w:rPr>
        <w:t xml:space="preserve">Asymptomatic brain mets may be enrolled. SRS or WBRT allowed 1 mo prior to randomization.</w:t>
      </w:r>
    </w:p>
    <w:p w:rsidR="00000000" w:rsidDel="00000000" w:rsidP="00000000" w:rsidRDefault="00000000" w:rsidRPr="00000000" w14:paraId="000011C2">
      <w:pPr>
        <w:numPr>
          <w:ilvl w:val="0"/>
          <w:numId w:val="6"/>
        </w:numPr>
      </w:pPr>
      <w:r w:rsidDel="00000000" w:rsidR="00000000" w:rsidRPr="00000000">
        <w:rPr>
          <w:rtl w:val="0"/>
        </w:rPr>
        <w:t xml:space="preserve">Palbociclib in progressive brain metastases [</w:t>
      </w:r>
      <w:hyperlink r:id="rId1089">
        <w:r w:rsidDel="00000000" w:rsidR="00000000" w:rsidRPr="00000000">
          <w:rPr>
            <w:rtl w:val="0"/>
          </w:rPr>
          <w:t xml:space="preserve">NCT02896335</w:t>
        </w:r>
      </w:hyperlink>
      <w:r w:rsidDel="00000000" w:rsidR="00000000" w:rsidRPr="00000000">
        <w:rPr>
          <w:rtl w:val="0"/>
        </w:rPr>
        <w:t xml:space="preserve">].</w:t>
      </w:r>
    </w:p>
    <w:p w:rsidR="00000000" w:rsidDel="00000000" w:rsidP="00000000" w:rsidRDefault="00000000" w:rsidRPr="00000000" w14:paraId="000011C3">
      <w:pPr>
        <w:numPr>
          <w:ilvl w:val="0"/>
          <w:numId w:val="6"/>
        </w:numPr>
      </w:pPr>
      <w:r w:rsidDel="00000000" w:rsidR="00000000" w:rsidRPr="00000000">
        <w:rPr>
          <w:rtl w:val="0"/>
        </w:rPr>
        <w:t xml:space="preserve">Abemaciclib in participants with breast cancer, NSCLC or melanoma [</w:t>
      </w:r>
      <w:hyperlink r:id="rId1090">
        <w:r w:rsidDel="00000000" w:rsidR="00000000" w:rsidRPr="00000000">
          <w:rPr>
            <w:rtl w:val="0"/>
          </w:rPr>
          <w:t xml:space="preserve">NCT02308020</w:t>
        </w:r>
      </w:hyperlink>
      <w:r w:rsidDel="00000000" w:rsidR="00000000" w:rsidRPr="00000000">
        <w:rPr>
          <w:rtl w:val="0"/>
        </w:rPr>
        <w:t xml:space="preserve">].</w:t>
      </w:r>
      <w:r w:rsidDel="00000000" w:rsidR="00000000" w:rsidRPr="00000000">
        <w:rPr>
          <w:rtl w:val="0"/>
        </w:rPr>
      </w:r>
    </w:p>
    <w:sectPr>
      <w:type w:val="nextPage"/>
      <w:pgSz w:h="15840" w:w="12240"/>
      <w:pgMar w:bottom="645" w:top="698" w:left="719" w:right="719" w:header="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na Laucis" w:id="0" w:date="2020-04-21T20:59:04Z">
    <w:p w:rsidR="00000000" w:rsidDel="00000000" w:rsidP="00000000" w:rsidRDefault="00000000" w:rsidRPr="00000000" w14:paraId="00001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reference</w:t>
      </w:r>
    </w:p>
  </w:comment>
  <w:comment w:author="Jeff Ryckman" w:id="1" w:date="2020-04-21T23:10:26Z">
    <w:p w:rsidR="00000000" w:rsidDel="00000000" w:rsidP="00000000" w:rsidRDefault="00000000" w:rsidRPr="00000000" w14:paraId="00001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about this one :( ... nothing in the T1-2N0 section either. I think it was from an ASTRO refresher years ago, seems relatively low yield. Probably could even delete this. Hopefully no one sees focal SM+ with T1-2M0 after MRM, unless its to the fascia (which would be considered negative anyway)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Gungsuh"/>
  <w:font w:name="Times New Roman"/>
  <w:font w:name="Cardo"/>
  <w:font w:name="Caudex"/>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C5">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C4">
    <w:pPr>
      <w:pBdr>
        <w:top w:space="0" w:sz="0" w:val="nil"/>
        <w:left w:space="0" w:sz="0" w:val="nil"/>
        <w:bottom w:space="0" w:sz="0" w:val="nil"/>
        <w:right w:space="0" w:sz="0" w:val="nil"/>
        <w:between w:space="0" w:sz="0" w:val="nil"/>
      </w:pBdr>
      <w:shd w:fill="auto" w:val="clear"/>
      <w:jc w:val="right"/>
      <w:rPr>
        <w:color w:val="6d9eeb"/>
      </w:rPr>
    </w:pPr>
    <w:r w:rsidDel="00000000" w:rsidR="00000000" w:rsidRPr="00000000">
      <w:rPr>
        <w:color w:val="6d9eeb"/>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spacing w:after="46"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asco.org/research-guidelines/quality-guidelines/guidelines/breast-cancer#/142881" TargetMode="External"/><Relationship Id="rId194" Type="http://schemas.openxmlformats.org/officeDocument/2006/relationships/hyperlink" Target="https://link.springer.com/article/10.1245%2Fs10434-007-9439-z" TargetMode="External"/><Relationship Id="rId193" Type="http://schemas.openxmlformats.org/officeDocument/2006/relationships/hyperlink" Target="https://www.ncbi.nlm.nih.gov/pubmed/11013364" TargetMode="External"/><Relationship Id="rId192" Type="http://schemas.openxmlformats.org/officeDocument/2006/relationships/hyperlink" Target="https://www.nejm.org/doi/full/10.1056/NEJMra1707939?url_ver=Z39.88-2003&amp;rfr_id=ori:rid:crossref.org&amp;rfr_dat=cr_pub%3dpubmed" TargetMode="External"/><Relationship Id="rId191" Type="http://schemas.openxmlformats.org/officeDocument/2006/relationships/hyperlink" Target="https://link.springer.com/article/10.1007%2Fs10549-011-1891-6" TargetMode="External"/><Relationship Id="rId187" Type="http://schemas.openxmlformats.org/officeDocument/2006/relationships/hyperlink" Target="https://www.ncbi.nlm.nih.gov/books/NBK542292/" TargetMode="External"/><Relationship Id="rId186" Type="http://schemas.openxmlformats.org/officeDocument/2006/relationships/hyperlink" Target="https://www.ncbi.nlm.nih.gov/books/NBK542223/" TargetMode="External"/><Relationship Id="rId185" Type="http://schemas.openxmlformats.org/officeDocument/2006/relationships/hyperlink" Target="https://www.ncbi.nlm.nih.gov/books/NBK542223/" TargetMode="External"/><Relationship Id="rId184" Type="http://schemas.openxmlformats.org/officeDocument/2006/relationships/hyperlink" Target="https://www.ncbi.nlm.nih.gov/books/NBK538334/" TargetMode="External"/><Relationship Id="rId189" Type="http://schemas.openxmlformats.org/officeDocument/2006/relationships/hyperlink" Target="https://www.ncbi.nlm.nih.gov/books/NBK526036/" TargetMode="External"/><Relationship Id="rId188" Type="http://schemas.openxmlformats.org/officeDocument/2006/relationships/hyperlink" Target="https://www.ncbi.nlm.nih.gov/books/NBK541138/" TargetMode="External"/><Relationship Id="rId183" Type="http://schemas.openxmlformats.org/officeDocument/2006/relationships/hyperlink" Target="https://www.ncbi.nlm.nih.gov/pmc/articles/PMC4167319/" TargetMode="External"/><Relationship Id="rId182" Type="http://schemas.openxmlformats.org/officeDocument/2006/relationships/hyperlink" Target="https://www.asco.org/research-guidelines/quality-guidelines/guidelines/breast-cancer#/9301" TargetMode="External"/><Relationship Id="rId181" Type="http://schemas.openxmlformats.org/officeDocument/2006/relationships/hyperlink" Target="https://www.asco.org/research-guidelines/quality-guidelines/guidelines/breast-cancer#/13171" TargetMode="External"/><Relationship Id="rId180" Type="http://schemas.openxmlformats.org/officeDocument/2006/relationships/hyperlink" Target="https://ascopubs.org/doi/full/10.1200/JCO.19.03213" TargetMode="External"/><Relationship Id="rId176" Type="http://schemas.openxmlformats.org/officeDocument/2006/relationships/hyperlink" Target="https://ascopubs.org/doi/full/10.1200/JCO.19.03213" TargetMode="External"/><Relationship Id="rId175" Type="http://schemas.openxmlformats.org/officeDocument/2006/relationships/hyperlink" Target="https://pubmed.ncbi.nlm.nih.gov/26210234/" TargetMode="External"/><Relationship Id="rId174" Type="http://schemas.openxmlformats.org/officeDocument/2006/relationships/hyperlink" Target="https://pubmed.ncbi.nlm.nih.gov/28198770/" TargetMode="External"/><Relationship Id="rId173" Type="http://schemas.openxmlformats.org/officeDocument/2006/relationships/hyperlink" Target="https://www.ncbi.nlm.nih.gov/pmc/articles/PMC3940338/" TargetMode="External"/><Relationship Id="rId179" Type="http://schemas.openxmlformats.org/officeDocument/2006/relationships/hyperlink" Target="https://www.redjournal.org/article/S0360-3016(13)03597-9/fulltext" TargetMode="External"/><Relationship Id="rId178" Type="http://schemas.openxmlformats.org/officeDocument/2006/relationships/hyperlink" Target="https://www.ncbi.nlm.nih.gov/pmc/articles/PMC5705035/" TargetMode="External"/><Relationship Id="rId177" Type="http://schemas.openxmlformats.org/officeDocument/2006/relationships/hyperlink" Target="https://www.ncbi.nlm.nih.gov/pubmed/?term=24521674" TargetMode="External"/><Relationship Id="rId198" Type="http://schemas.openxmlformats.org/officeDocument/2006/relationships/image" Target="media/image37.png"/><Relationship Id="rId197" Type="http://schemas.openxmlformats.org/officeDocument/2006/relationships/hyperlink" Target="https://www.instagram.com/p/CAKu6FEAycr/?utm_source=ig_web_copy_link" TargetMode="External"/><Relationship Id="rId196" Type="http://schemas.openxmlformats.org/officeDocument/2006/relationships/hyperlink" Target="https://www.sciencedirect.com/science/article/pii/S0360301607044707?via%3Dihub" TargetMode="External"/><Relationship Id="rId195" Type="http://schemas.openxmlformats.org/officeDocument/2006/relationships/hyperlink" Target="https://www.ncbi.nlm.nih.gov/pubmed/31989361" TargetMode="External"/><Relationship Id="rId199" Type="http://schemas.openxmlformats.org/officeDocument/2006/relationships/hyperlink" Target="https://www.instagram.com/p/B9mDQWGAHib/?utm_source=ig_web_copy_link" TargetMode="External"/><Relationship Id="rId150" Type="http://schemas.openxmlformats.org/officeDocument/2006/relationships/hyperlink" Target="http://www.nejm.org/doi/full/10.1056/NEJMoa020128" TargetMode="External"/><Relationship Id="rId392" Type="http://schemas.openxmlformats.org/officeDocument/2006/relationships/hyperlink" Target="https://www.sciencedirect.com/science/article/pii/S1879850019301031" TargetMode="External"/><Relationship Id="rId391" Type="http://schemas.openxmlformats.org/officeDocument/2006/relationships/hyperlink" Target="http://ascopubs.org/doi/full/10.1200/JCO.18.00982" TargetMode="External"/><Relationship Id="rId390" Type="http://schemas.openxmlformats.org/officeDocument/2006/relationships/hyperlink" Target="https://www.sciencedirect.com/science/article/pii/S0140673617311455?via%3Dihub"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acsjournals.onlinelibrary.wiley.com/doi/abs/10.1002/1097-0142%28197706%2939%3A6%3C2827%3A%3AAID-CNCR2820390671%3E3.0.CO%3B2-I" TargetMode="External"/><Relationship Id="rId4" Type="http://schemas.openxmlformats.org/officeDocument/2006/relationships/fontTable" Target="fontTable.xml"/><Relationship Id="rId148" Type="http://schemas.openxmlformats.org/officeDocument/2006/relationships/hyperlink" Target="http://www.nsabp.pitt.edu/B-04.asp" TargetMode="External"/><Relationship Id="rId1090" Type="http://schemas.openxmlformats.org/officeDocument/2006/relationships/hyperlink" Target="https://clinicaltrials.gov/ct2/show/NCT02308020" TargetMode="External"/><Relationship Id="rId9" Type="http://schemas.openxmlformats.org/officeDocument/2006/relationships/hyperlink" Target="http://bit.ly/CNSandPeds" TargetMode="External"/><Relationship Id="rId143" Type="http://schemas.openxmlformats.org/officeDocument/2006/relationships/hyperlink" Target="https://ascopubs.org/doi/full/10.1200/JCO.19.02795" TargetMode="External"/><Relationship Id="rId385" Type="http://schemas.openxmlformats.org/officeDocument/2006/relationships/hyperlink" Target="https://www.sciencedirect.com/science/article/pii/S0959804915000027" TargetMode="External"/><Relationship Id="rId142" Type="http://schemas.openxmlformats.org/officeDocument/2006/relationships/hyperlink" Target="https://ascopubs.org/doi/full/10.1200/JCO.19.02795" TargetMode="External"/><Relationship Id="rId384" Type="http://schemas.openxmlformats.org/officeDocument/2006/relationships/hyperlink" Target="http://ascopubs.org/doi/full/10.1200/JCO.2013.50.5511" TargetMode="External"/><Relationship Id="rId141" Type="http://schemas.openxmlformats.org/officeDocument/2006/relationships/hyperlink" Target="https://www.ncbi.nlm.nih.gov/pmc/articles/PMC5015598/" TargetMode="External"/><Relationship Id="rId383" Type="http://schemas.openxmlformats.org/officeDocument/2006/relationships/hyperlink" Target="http://www.quadshotnews.com/2019/12/rapid-fire.html" TargetMode="External"/><Relationship Id="rId140" Type="http://schemas.openxmlformats.org/officeDocument/2006/relationships/hyperlink" Target="https://www.sciencedirect.com/science/article/pii/S0140673611616292?via%3Dihub" TargetMode="External"/><Relationship Id="rId382" Type="http://schemas.openxmlformats.org/officeDocument/2006/relationships/hyperlink" Target="http://www.quadshotnews.com/2018/12/slow-recurrences.html" TargetMode="External"/><Relationship Id="rId5" Type="http://schemas.openxmlformats.org/officeDocument/2006/relationships/numbering" Target="numbering.xml"/><Relationship Id="rId147" Type="http://schemas.openxmlformats.org/officeDocument/2006/relationships/hyperlink" Target="https://www.ncbi.nlm.nih.gov/pubmed/32286901" TargetMode="External"/><Relationship Id="rId389" Type="http://schemas.openxmlformats.org/officeDocument/2006/relationships/image" Target="media/image9.png"/><Relationship Id="rId6" Type="http://schemas.openxmlformats.org/officeDocument/2006/relationships/styles" Target="styles.xml"/><Relationship Id="rId146" Type="http://schemas.openxmlformats.org/officeDocument/2006/relationships/hyperlink" Target="http://ascopubs.org/doi/10.1200/JCO.2005.02.7888" TargetMode="External"/><Relationship Id="rId388" Type="http://schemas.openxmlformats.org/officeDocument/2006/relationships/hyperlink" Target="https://www.instagram.com/p/CAQVmPfA7mh/?utm_source=ig_web_copy_link" TargetMode="External"/><Relationship Id="rId7" Type="http://schemas.openxmlformats.org/officeDocument/2006/relationships/hyperlink" Target="https://bit.ly/PalliativeRoR" TargetMode="External"/><Relationship Id="rId145" Type="http://schemas.openxmlformats.org/officeDocument/2006/relationships/hyperlink" Target="https://clinicaltrials.gov/ct2/show/NCT01556243" TargetMode="External"/><Relationship Id="rId387" Type="http://schemas.openxmlformats.org/officeDocument/2006/relationships/hyperlink" Target="http://econtour.org/cases/47" TargetMode="External"/><Relationship Id="rId8" Type="http://schemas.openxmlformats.org/officeDocument/2006/relationships/hyperlink" Target="https://bit.ly/BreastRoR" TargetMode="External"/><Relationship Id="rId144" Type="http://schemas.openxmlformats.org/officeDocument/2006/relationships/image" Target="media/image26.png"/><Relationship Id="rId386" Type="http://schemas.openxmlformats.org/officeDocument/2006/relationships/hyperlink" Target="https://www.abstractsonline.com/pp8/#!/7946/presentation/1921" TargetMode="External"/><Relationship Id="rId381" Type="http://schemas.openxmlformats.org/officeDocument/2006/relationships/hyperlink" Target="https://doi.org/10.1016/S0140-6736(19)32515-2" TargetMode="External"/><Relationship Id="rId380" Type="http://schemas.openxmlformats.org/officeDocument/2006/relationships/hyperlink" Target="https://www.abstracts2view.com/sabcs18/view.php?nu=SABCS18L_1220" TargetMode="External"/><Relationship Id="rId139" Type="http://schemas.openxmlformats.org/officeDocument/2006/relationships/hyperlink" Target="https://www.sciencedirect.com/science/article/pii/S0140673605678877?via%3Dihub" TargetMode="External"/><Relationship Id="rId138" Type="http://schemas.openxmlformats.org/officeDocument/2006/relationships/image" Target="media/image33.png"/><Relationship Id="rId137" Type="http://schemas.openxmlformats.org/officeDocument/2006/relationships/hyperlink" Target="https://twitter.com/NicholasZaorsky/status/1211702308649799681" TargetMode="External"/><Relationship Id="rId379" Type="http://schemas.openxmlformats.org/officeDocument/2006/relationships/hyperlink" Target="https://www.astro.org/uploadedFiles/Affiliates/ARRO/Resident_Resources/Educational_Resources/Case_Vingettes/APBI_Contour.pdf" TargetMode="External"/><Relationship Id="rId1080" Type="http://schemas.openxmlformats.org/officeDocument/2006/relationships/hyperlink" Target="https://clinicaltrials.gov/ct2/show/NCT02445391" TargetMode="External"/><Relationship Id="rId1081" Type="http://schemas.openxmlformats.org/officeDocument/2006/relationships/hyperlink" Target="https://clinicaltrials.gov/ct2/show/NCT02954874" TargetMode="External"/><Relationship Id="rId1082" Type="http://schemas.openxmlformats.org/officeDocument/2006/relationships/hyperlink" Target="https://clinicaltrials.gov/ct2/show/NCT02750826" TargetMode="External"/><Relationship Id="rId1083" Type="http://schemas.openxmlformats.org/officeDocument/2006/relationships/hyperlink" Target="https://clinicaltrials.gov/ct2/show/NCT02927249" TargetMode="External"/><Relationship Id="rId132" Type="http://schemas.openxmlformats.org/officeDocument/2006/relationships/image" Target="media/image41.png"/><Relationship Id="rId374" Type="http://schemas.openxmlformats.org/officeDocument/2006/relationships/image" Target="media/image3.png"/><Relationship Id="rId1084" Type="http://schemas.openxmlformats.org/officeDocument/2006/relationships/hyperlink" Target="https://docs.google.com/document/d/1CfbqB4YnaPB8U3r2LykLv2v3bRLJyYQV0tvX4Js2Mog/edit#bookmark=id.4rkzfw4y7no4" TargetMode="External"/><Relationship Id="rId131" Type="http://schemas.openxmlformats.org/officeDocument/2006/relationships/hyperlink" Target="https://twitter.com/NicholasZaorsky/status/1212008844198592513" TargetMode="External"/><Relationship Id="rId373" Type="http://schemas.openxmlformats.org/officeDocument/2006/relationships/hyperlink" Target="https://ascopubs.org/doi/full/10.1200/JCO.20.00070" TargetMode="External"/><Relationship Id="rId1085" Type="http://schemas.openxmlformats.org/officeDocument/2006/relationships/hyperlink" Target="https://clinicaltrials.gov/ct2/show/NCT02398773" TargetMode="External"/><Relationship Id="rId130" Type="http://schemas.openxmlformats.org/officeDocument/2006/relationships/image" Target="media/image17.png"/><Relationship Id="rId372" Type="http://schemas.openxmlformats.org/officeDocument/2006/relationships/hyperlink" Target="https://www.ncbi.nlm.nih.gov/pubmed/27866865" TargetMode="External"/><Relationship Id="rId1086" Type="http://schemas.openxmlformats.org/officeDocument/2006/relationships/hyperlink" Target="https://docs.google.com/document/d/1DnTzXxvgAsnW9eR7Br-W7ajBAFXL2IIZhvoRNcLYTK0/edit#heading=h.bvprouf2ng3w" TargetMode="External"/><Relationship Id="rId371" Type="http://schemas.openxmlformats.org/officeDocument/2006/relationships/hyperlink" Target="https://www.sciencedirect.com/science/article/pii/S0360301619303062?via%3Dihub" TargetMode="External"/><Relationship Id="rId1087" Type="http://schemas.openxmlformats.org/officeDocument/2006/relationships/hyperlink" Target="https://clinicaltrials.gov/ct2/show/NCT03199885" TargetMode="External"/><Relationship Id="rId136" Type="http://schemas.openxmlformats.org/officeDocument/2006/relationships/image" Target="media/image23.png"/><Relationship Id="rId378" Type="http://schemas.openxmlformats.org/officeDocument/2006/relationships/hyperlink" Target="https://www.astro.org/uploadedFiles/Affiliates/ARRO/Resident_Resources/Educational_Resources/Case_Vingettes/APBI.pdf" TargetMode="External"/><Relationship Id="rId1088" Type="http://schemas.openxmlformats.org/officeDocument/2006/relationships/hyperlink" Target="https://docs.google.com/document/d/1CfbqB4YnaPB8U3r2LykLv2v3bRLJyYQV0tvX4Js2Mog/edit#bookmark=id.4rkzfw4y7no4" TargetMode="External"/><Relationship Id="rId135" Type="http://schemas.openxmlformats.org/officeDocument/2006/relationships/hyperlink" Target="https://twitter.com/NicholasZaorsky/status/1211727554299809792" TargetMode="External"/><Relationship Id="rId377" Type="http://schemas.openxmlformats.org/officeDocument/2006/relationships/hyperlink" Target="https://ascopubs.org/doi/full/10.1200/JCO.19.02594" TargetMode="External"/><Relationship Id="rId1089" Type="http://schemas.openxmlformats.org/officeDocument/2006/relationships/hyperlink" Target="https://clinicaltrials.gov/ct2/show/NCT02896335" TargetMode="External"/><Relationship Id="rId134" Type="http://schemas.openxmlformats.org/officeDocument/2006/relationships/image" Target="media/image38.png"/><Relationship Id="rId376" Type="http://schemas.openxmlformats.org/officeDocument/2006/relationships/hyperlink" Target="http://ascopubs.org/doi/full/10.1200/JCO.19.02388" TargetMode="External"/><Relationship Id="rId133" Type="http://schemas.openxmlformats.org/officeDocument/2006/relationships/hyperlink" Target="https://twitter.com/NicholasZaorsky/status/1211701256412172288" TargetMode="External"/><Relationship Id="rId375" Type="http://schemas.openxmlformats.org/officeDocument/2006/relationships/hyperlink" Target="https://ascopubs.org/doi/full/10.1200/JCO.20.00070" TargetMode="External"/><Relationship Id="rId172" Type="http://schemas.openxmlformats.org/officeDocument/2006/relationships/hyperlink" Target="https://insights.ovid.com/pubmed?pmid=11994594" TargetMode="External"/><Relationship Id="rId171" Type="http://schemas.openxmlformats.org/officeDocument/2006/relationships/hyperlink" Target="https://insights.ovid.com/pubmed?pmid=11420508" TargetMode="External"/><Relationship Id="rId170" Type="http://schemas.openxmlformats.org/officeDocument/2006/relationships/hyperlink" Target="https://europepmc.org/articles/pmc5117482" TargetMode="External"/><Relationship Id="rId165" Type="http://schemas.openxmlformats.org/officeDocument/2006/relationships/hyperlink" Target="https://www.sciencedirect.com/science/article/pii/S1470204517306174?via%3Dihub" TargetMode="External"/><Relationship Id="rId164" Type="http://schemas.openxmlformats.org/officeDocument/2006/relationships/hyperlink" Target="https://ascopubs.org/doi/full/10.1200/JCO.19.02850" TargetMode="External"/><Relationship Id="rId163" Type="http://schemas.openxmlformats.org/officeDocument/2006/relationships/hyperlink" Target="https://www.ncbi.nlm.nih.gov/books/NBK539759/" TargetMode="External"/><Relationship Id="rId162" Type="http://schemas.openxmlformats.org/officeDocument/2006/relationships/hyperlink" Target="https://www.ncbi.nlm.nih.gov/books/NBK541048/" TargetMode="External"/><Relationship Id="rId169" Type="http://schemas.openxmlformats.org/officeDocument/2006/relationships/hyperlink" Target="https://insights.ovid.com/pubmed?pmid=22929235" TargetMode="External"/><Relationship Id="rId168" Type="http://schemas.openxmlformats.org/officeDocument/2006/relationships/hyperlink" Target="https://oce.ovid.com/article/00000637-201207000-00004/HTML" TargetMode="External"/><Relationship Id="rId167" Type="http://schemas.openxmlformats.org/officeDocument/2006/relationships/hyperlink" Target="https://insights.ovid.com/pubmed?pmid=21364413" TargetMode="External"/><Relationship Id="rId166" Type="http://schemas.openxmlformats.org/officeDocument/2006/relationships/hyperlink" Target="https://www.ncbi.nlm.nih.gov/pmc/articles/PMC6154906/" TargetMode="External"/><Relationship Id="rId161" Type="http://schemas.openxmlformats.org/officeDocument/2006/relationships/hyperlink" Target="https://www.ncbi.nlm.nih.gov/books/NBK431062/" TargetMode="External"/><Relationship Id="rId160" Type="http://schemas.openxmlformats.org/officeDocument/2006/relationships/hyperlink" Target="http://www.nejm.org/doi/full/10.1056/NEJMoa020989" TargetMode="External"/><Relationship Id="rId159" Type="http://schemas.openxmlformats.org/officeDocument/2006/relationships/hyperlink" Target="http://www.nejm.org/doi/full/10.1056/NEJMoa020989" TargetMode="External"/><Relationship Id="rId154" Type="http://schemas.openxmlformats.org/officeDocument/2006/relationships/hyperlink" Target="http://www.nejm.org/doi/full/10.1056/NEJMoa022152" TargetMode="External"/><Relationship Id="rId396" Type="http://schemas.openxmlformats.org/officeDocument/2006/relationships/hyperlink" Target="https://www.ncbi.nlm.nih.gov/pubmed/28094198" TargetMode="External"/><Relationship Id="rId153" Type="http://schemas.openxmlformats.org/officeDocument/2006/relationships/hyperlink" Target="http://www.nejm.org/doi/full/10.1056/NEJM198903303201302" TargetMode="External"/><Relationship Id="rId395" Type="http://schemas.openxmlformats.org/officeDocument/2006/relationships/hyperlink" Target="https://www.ncbi.nlm.nih.gov/pubmed/23975302" TargetMode="External"/><Relationship Id="rId152" Type="http://schemas.openxmlformats.org/officeDocument/2006/relationships/hyperlink" Target="http://www.nejm.org/doi/full/10.1056/NEJM198503143121101" TargetMode="External"/><Relationship Id="rId394" Type="http://schemas.openxmlformats.org/officeDocument/2006/relationships/hyperlink" Target="https://www.ncbi.nlm.nih.gov/pubmed/20472364" TargetMode="External"/><Relationship Id="rId151" Type="http://schemas.openxmlformats.org/officeDocument/2006/relationships/hyperlink" Target="http://www.nsabp.pitt.edu/B-06.asp" TargetMode="External"/><Relationship Id="rId393" Type="http://schemas.openxmlformats.org/officeDocument/2006/relationships/hyperlink" Target="http://www.quadshotnews.com/2019/04/pedal-to-medal.html" TargetMode="External"/><Relationship Id="rId158" Type="http://schemas.openxmlformats.org/officeDocument/2006/relationships/hyperlink" Target="http://www.nejm.org/doi/full/10.1056/NEJMoa020989" TargetMode="External"/><Relationship Id="rId157" Type="http://schemas.openxmlformats.org/officeDocument/2006/relationships/hyperlink" Target="https://www.sciencedirect.com/science/article/pii/S1470204512700426" TargetMode="External"/><Relationship Id="rId399" Type="http://schemas.openxmlformats.org/officeDocument/2006/relationships/hyperlink" Target="https://doi.org/10.1016/S0140-6736(19)32514-0" TargetMode="External"/><Relationship Id="rId156" Type="http://schemas.openxmlformats.org/officeDocument/2006/relationships/hyperlink" Target="https://www.ncbi.nlm.nih.gov/pubmed/1649353" TargetMode="External"/><Relationship Id="rId398" Type="http://schemas.openxmlformats.org/officeDocument/2006/relationships/hyperlink" Target="https://www.eventscribe.com/2019/ASTRO/fsPopup.asp?Mode=presinfo&amp;PresentationID=599238" TargetMode="External"/><Relationship Id="rId155" Type="http://schemas.openxmlformats.org/officeDocument/2006/relationships/hyperlink" Target="https://www.ncbi.nlm.nih.gov/pubmed/3002577" TargetMode="External"/><Relationship Id="rId397" Type="http://schemas.openxmlformats.org/officeDocument/2006/relationships/hyperlink" Target="http://rpc.mdanderson.org/rpc/credentialing/files/B39_Protocol1.pdf" TargetMode="External"/><Relationship Id="rId808" Type="http://schemas.openxmlformats.org/officeDocument/2006/relationships/hyperlink" Target="https://www.abstracts2view.com/sabcs18/view.php?nu=SABCS18L_1158" TargetMode="External"/><Relationship Id="rId807" Type="http://schemas.openxmlformats.org/officeDocument/2006/relationships/hyperlink" Target="https://www.nejm.org/doi/full/10.1056/NEJMoa1209825" TargetMode="External"/><Relationship Id="rId806" Type="http://schemas.openxmlformats.org/officeDocument/2006/relationships/hyperlink" Target="https://www.ncbi.nlm.nih.gov/pubmed/28319436" TargetMode="External"/><Relationship Id="rId805" Type="http://schemas.openxmlformats.org/officeDocument/2006/relationships/hyperlink" Target="https://docs.google.com/document/d/1sWQwqcSH23B30CKCVOaQ2kb4D4qES6YfPqmgJYR5rnY/edit?pli=1#bookmark=id.obk959jr658f" TargetMode="External"/><Relationship Id="rId809" Type="http://schemas.openxmlformats.org/officeDocument/2006/relationships/hyperlink" Target="https://academic.oup.com/jnci/article/93/2/96/2906346" TargetMode="External"/><Relationship Id="rId800" Type="http://schemas.openxmlformats.org/officeDocument/2006/relationships/hyperlink" Target="https://docs.google.com/document/d/1sWQwqcSH23B30CKCVOaQ2kb4D4qES6YfPqmgJYR5rnY/edit?pli=1#bookmark=id.dxztgnjii4qv" TargetMode="External"/><Relationship Id="rId804" Type="http://schemas.openxmlformats.org/officeDocument/2006/relationships/hyperlink" Target="https://www.ncbi.nlm.nih.gov/pubmed/30337220" TargetMode="External"/><Relationship Id="rId803" Type="http://schemas.openxmlformats.org/officeDocument/2006/relationships/hyperlink" Target="https://docs.google.com/document/d/1sWQwqcSH23B30CKCVOaQ2kb4D4qES6YfPqmgJYR5rnY/edit?pli=1#bookmark=id.dfjny3xgpvxi" TargetMode="External"/><Relationship Id="rId802" Type="http://schemas.openxmlformats.org/officeDocument/2006/relationships/hyperlink" Target="https://www.ncbi.nlm.nih.gov/pubmed/29695348" TargetMode="External"/><Relationship Id="rId801" Type="http://schemas.openxmlformats.org/officeDocument/2006/relationships/hyperlink" Target="https://www.ncbi.nlm.nih.gov/pubmed/30125673" TargetMode="External"/><Relationship Id="rId40" Type="http://schemas.openxmlformats.org/officeDocument/2006/relationships/hyperlink" Target="https://www.astro.org/uploadedFiles/_MAIN_SITE/Affiliate/ARRO/Resident_Resources/Educational_Resources/ARROcase/Content_Pieces/NeoadjuvantchemoBreastCancer.pdf" TargetMode="External"/><Relationship Id="rId42" Type="http://schemas.openxmlformats.org/officeDocument/2006/relationships/hyperlink" Target="https://www.ctsu.ox.ac.uk/research/the-early-breast-cancer-trialists-collaborative-group-ebctcg/previous-findings" TargetMode="External"/><Relationship Id="rId41" Type="http://schemas.openxmlformats.org/officeDocument/2006/relationships/hyperlink" Target="https://www.ctsu.ox.ac.uk/research/the-early-breast-cancer-trialists-collaborative-group-ebctcg/previous-findings" TargetMode="External"/><Relationship Id="rId44" Type="http://schemas.openxmlformats.org/officeDocument/2006/relationships/hyperlink" Target="https://www.instagram.com/p/B8wigR8AkbH/?utm_source=ig_web_copy_link" TargetMode="External"/><Relationship Id="rId43" Type="http://schemas.openxmlformats.org/officeDocument/2006/relationships/image" Target="media/image10.png"/><Relationship Id="rId46" Type="http://schemas.openxmlformats.org/officeDocument/2006/relationships/hyperlink" Target="https://www.instagram.com/p/B8XNNSNAW6R/?utm_source=ig_web_copy_link" TargetMode="External"/><Relationship Id="rId45" Type="http://schemas.openxmlformats.org/officeDocument/2006/relationships/hyperlink" Target="https://www.instagram.com/p/CAGeMJMA48l/?utm_source=ig_web_copy_link" TargetMode="External"/><Relationship Id="rId509" Type="http://schemas.openxmlformats.org/officeDocument/2006/relationships/hyperlink" Target="https://ascopubs.org/doi/full/10.1200/JCO.19.02891" TargetMode="External"/><Relationship Id="rId508" Type="http://schemas.openxmlformats.org/officeDocument/2006/relationships/hyperlink" Target="http://www.quadshotnews.com/2018/12/threes-company.html" TargetMode="External"/><Relationship Id="rId503" Type="http://schemas.openxmlformats.org/officeDocument/2006/relationships/hyperlink" Target="https://www.ncbi.nlm.nih.gov/pmc/articles/PMC3935346/" TargetMode="External"/><Relationship Id="rId745" Type="http://schemas.openxmlformats.org/officeDocument/2006/relationships/hyperlink" Target="http://www.quadshotnews.com/2020/05/e2108.html" TargetMode="External"/><Relationship Id="rId987" Type="http://schemas.openxmlformats.org/officeDocument/2006/relationships/hyperlink" Target="http://rpc.mdanderson.org/rpc/credentialing/files/B39_Protocol1.pdf" TargetMode="External"/><Relationship Id="rId502" Type="http://schemas.openxmlformats.org/officeDocument/2006/relationships/hyperlink" Target="https://www.ncbi.nlm.nih.gov/pmc/articles/PMC3935346/" TargetMode="External"/><Relationship Id="rId744" Type="http://schemas.openxmlformats.org/officeDocument/2006/relationships/hyperlink" Target="https://meetinglibrary.asco.org/record/186884/abstract" TargetMode="External"/><Relationship Id="rId986" Type="http://schemas.openxmlformats.org/officeDocument/2006/relationships/hyperlink" Target="https://docs.google.com/document/d/1sWQwqcSH23B30CKCVOaQ2kb4D4qES6YfPqmgJYR5rnY/edit?pli=1#bookmark=id.938ey8lo9d7" TargetMode="External"/><Relationship Id="rId501" Type="http://schemas.openxmlformats.org/officeDocument/2006/relationships/hyperlink" Target="http://ascopubs.org/doi/full/10.1200/JCO.2014.56.5838" TargetMode="External"/><Relationship Id="rId743" Type="http://schemas.openxmlformats.org/officeDocument/2006/relationships/image" Target="media/image18.png"/><Relationship Id="rId985" Type="http://schemas.openxmlformats.org/officeDocument/2006/relationships/hyperlink" Target="https://doi.org/10.1016/S0140-6736(19)32515-2" TargetMode="External"/><Relationship Id="rId500" Type="http://schemas.openxmlformats.org/officeDocument/2006/relationships/hyperlink" Target="https://jamanetwork.com/journals/jama/fullarticle/2653737" TargetMode="External"/><Relationship Id="rId742" Type="http://schemas.openxmlformats.org/officeDocument/2006/relationships/hyperlink" Target="https://www.instagram.com/p/CA3SG9aApds/?utm_source=ig_web_copy_link" TargetMode="External"/><Relationship Id="rId984" Type="http://schemas.openxmlformats.org/officeDocument/2006/relationships/hyperlink" Target="https://docs.google.com/document/d/1sWQwqcSH23B30CKCVOaQ2kb4D4qES6YfPqmgJYR5rnY/edit?pli=1#bookmark=id.uc5qrqivb4gv" TargetMode="External"/><Relationship Id="rId507" Type="http://schemas.openxmlformats.org/officeDocument/2006/relationships/hyperlink" Target="https://www.abstracts2view.com/sabcs18/view.php?nu=SABCS18L_852" TargetMode="External"/><Relationship Id="rId749" Type="http://schemas.openxmlformats.org/officeDocument/2006/relationships/hyperlink" Target="https://www.sciencedirect.com/science/article/pii/S1470204519304206?via%3Dihub" TargetMode="External"/><Relationship Id="rId506" Type="http://schemas.openxmlformats.org/officeDocument/2006/relationships/hyperlink" Target="https://www.sciencedirect.com/science/article/pii/S1470204514704607?via%3Dihub" TargetMode="External"/><Relationship Id="rId748" Type="http://schemas.openxmlformats.org/officeDocument/2006/relationships/hyperlink" Target="http://www.quadshotnews.com/2019/05/take-your-pi3k.html" TargetMode="External"/><Relationship Id="rId505" Type="http://schemas.openxmlformats.org/officeDocument/2006/relationships/hyperlink" Target="http://ascopubs.org/doi/full/10.1200/JCO.2004.12.108" TargetMode="External"/><Relationship Id="rId747" Type="http://schemas.openxmlformats.org/officeDocument/2006/relationships/hyperlink" Target="https://docs.google.com/document/d/1j15zXLBPWwqty60Slm2jnHEiqaoT2iw5Gapp4iMWJsw/edit#heading=h.ist6wess1k3f" TargetMode="External"/><Relationship Id="rId989" Type="http://schemas.openxmlformats.org/officeDocument/2006/relationships/hyperlink" Target="https://docs.google.com/document/d/1sWQwqcSH23B30CKCVOaQ2kb4D4qES6YfPqmgJYR5rnY/edit?pli=1#bookmark=id.kszol2mb6nlx" TargetMode="External"/><Relationship Id="rId504" Type="http://schemas.openxmlformats.org/officeDocument/2006/relationships/hyperlink" Target="https://www.thelancet.com/journals/lanonc/article/PIIS1470-2045(18)30380-2/fulltext" TargetMode="External"/><Relationship Id="rId746" Type="http://schemas.openxmlformats.org/officeDocument/2006/relationships/hyperlink" Target="http://www.quadshotnews.com/2020/06/eeeeh-2108.html" TargetMode="External"/><Relationship Id="rId988" Type="http://schemas.openxmlformats.org/officeDocument/2006/relationships/hyperlink" Target="https://doi.org/10.1016/S0140-6736(19)32514-0" TargetMode="External"/><Relationship Id="rId48" Type="http://schemas.openxmlformats.org/officeDocument/2006/relationships/hyperlink" Target="https://play.google.com/store/apps/details?id=com.canxer.breastcancer&amp;hl=en_US" TargetMode="External"/><Relationship Id="rId47" Type="http://schemas.openxmlformats.org/officeDocument/2006/relationships/hyperlink" Target="https://apps.apple.com/us/app/breast-cancer-staging-tnm-8/id1218852568" TargetMode="External"/><Relationship Id="rId49" Type="http://schemas.openxmlformats.org/officeDocument/2006/relationships/hyperlink" Target="https://www.ncbi.nlm.nih.gov/pubmed/32314162" TargetMode="External"/><Relationship Id="rId741" Type="http://schemas.openxmlformats.org/officeDocument/2006/relationships/hyperlink" Target="https://docs.google.com/document/d/1DnTzXxvgAsnW9eR7Br-W7ajBAFXL2IIZhvoRNcLYTK0/edit#heading=h.bvprouf2ng3w" TargetMode="External"/><Relationship Id="rId983" Type="http://schemas.openxmlformats.org/officeDocument/2006/relationships/hyperlink" Target="https://www.sciencedirect.com/science/article/pii/S0140673617311455?via%3Dihub" TargetMode="External"/><Relationship Id="rId740" Type="http://schemas.openxmlformats.org/officeDocument/2006/relationships/hyperlink" Target="https://ctep.cancer.gov/initiativesPrograms/docs/nctn_trials/NCTN_Breast_Trials.pdf" TargetMode="External"/><Relationship Id="rId982" Type="http://schemas.openxmlformats.org/officeDocument/2006/relationships/hyperlink" Target="https://docs.google.com/document/d/1sWQwqcSH23B30CKCVOaQ2kb4D4qES6YfPqmgJYR5rnY/edit?pli=1#bookmark=id.qa4vcyb22mdh" TargetMode="External"/><Relationship Id="rId981" Type="http://schemas.openxmlformats.org/officeDocument/2006/relationships/hyperlink" Target="https://www.rtog.org/clinicaltrials/protocoltable/studydetails.aspx?action=openFile&amp;FileID=9366" TargetMode="External"/><Relationship Id="rId980" Type="http://schemas.openxmlformats.org/officeDocument/2006/relationships/hyperlink" Target="https://www.asco.org/research-guidelines/quality-guidelines/guidelines/breast-cancer#/9821" TargetMode="External"/><Relationship Id="rId31" Type="http://schemas.openxmlformats.org/officeDocument/2006/relationships/hyperlink" Target="https://twitter.com/NicholasZaorsky/status/1211702308649799681" TargetMode="External"/><Relationship Id="rId30" Type="http://schemas.openxmlformats.org/officeDocument/2006/relationships/hyperlink" Target="https://twitter.com/NicholasZaorsky/status/1211727554299809792" TargetMode="External"/><Relationship Id="rId33" Type="http://schemas.openxmlformats.org/officeDocument/2006/relationships/header" Target="header1.xml"/><Relationship Id="rId32" Type="http://schemas.openxmlformats.org/officeDocument/2006/relationships/hyperlink" Target="https://twitter.com/NicholasZaorsky/status/1211705635424718848" TargetMode="External"/><Relationship Id="rId35" Type="http://schemas.openxmlformats.org/officeDocument/2006/relationships/hyperlink" Target="https://www.astro.org/uploadedFiles/Affiliates/ARRO/Resident_Resources/Educational_Resources/Case_Vingettes/APBI.pdf" TargetMode="External"/><Relationship Id="rId34" Type="http://schemas.openxmlformats.org/officeDocument/2006/relationships/footer" Target="footer1.xml"/><Relationship Id="rId739" Type="http://schemas.openxmlformats.org/officeDocument/2006/relationships/hyperlink" Target="https://www.newjerseyck.com/wp-content/uploads/2017/07/NRG-BR002-Protocol-20160222.pdf" TargetMode="External"/><Relationship Id="rId734" Type="http://schemas.openxmlformats.org/officeDocument/2006/relationships/hyperlink" Target="https://www.ncbi.nlm.nih.gov/pubmed/22370325" TargetMode="External"/><Relationship Id="rId976" Type="http://schemas.openxmlformats.org/officeDocument/2006/relationships/hyperlink" Target="https://www.asco.org/research-guidelines/quality-guidelines/guidelines/breast-cancer#/9831" TargetMode="External"/><Relationship Id="rId733" Type="http://schemas.openxmlformats.org/officeDocument/2006/relationships/hyperlink" Target="https://www.thelancet.com/journals/lancet/article/PIIS0140-6736(16)32389-3/fulltext" TargetMode="External"/><Relationship Id="rId975" Type="http://schemas.openxmlformats.org/officeDocument/2006/relationships/hyperlink" Target="https://www.asco.org/research-guidelines/quality-guidelines/guidelines/breast-cancer#/11751" TargetMode="External"/><Relationship Id="rId732" Type="http://schemas.openxmlformats.org/officeDocument/2006/relationships/hyperlink" Target="https://www.thelancet.com/journals/lanonc/article/PIIS1470-2045(15)00135-7/fulltext" TargetMode="External"/><Relationship Id="rId974" Type="http://schemas.openxmlformats.org/officeDocument/2006/relationships/hyperlink" Target="https://www.asco.org/research-guidelines/quality-guidelines/guidelines/assays-and-predictive-markers#/9676" TargetMode="External"/><Relationship Id="rId731" Type="http://schemas.openxmlformats.org/officeDocument/2006/relationships/hyperlink" Target="https://www.instagram.com/p/B9mDQWGAHib/?utm_source=ig_web_copy_link" TargetMode="External"/><Relationship Id="rId973" Type="http://schemas.openxmlformats.org/officeDocument/2006/relationships/hyperlink" Target="https://www.asco.org/research-guidelines/quality-guidelines/guidelines/breast-cancer#/9746" TargetMode="External"/><Relationship Id="rId738" Type="http://schemas.openxmlformats.org/officeDocument/2006/relationships/hyperlink" Target="https://ascopubs.org/doi/abs/10.1200/JCO.2016.34.15_suppl.TPS1098" TargetMode="External"/><Relationship Id="rId737" Type="http://schemas.openxmlformats.org/officeDocument/2006/relationships/hyperlink" Target="https://www.ncbi.nlm.nih.gov/pubmed/30401978" TargetMode="External"/><Relationship Id="rId979" Type="http://schemas.openxmlformats.org/officeDocument/2006/relationships/hyperlink" Target="https://www.asco.org/research-guidelines/quality-guidelines/guidelines/breast-cancer#/9526" TargetMode="External"/><Relationship Id="rId736" Type="http://schemas.openxmlformats.org/officeDocument/2006/relationships/hyperlink" Target="https://www.ncbi.nlm.nih.gov/pubmed/30917258" TargetMode="External"/><Relationship Id="rId978" Type="http://schemas.openxmlformats.org/officeDocument/2006/relationships/hyperlink" Target="https://www.asco.org/research-guidelines/quality-guidelines/guidelines/breast-cancer#/31666" TargetMode="External"/><Relationship Id="rId735" Type="http://schemas.openxmlformats.org/officeDocument/2006/relationships/hyperlink" Target="https://www.ncbi.nlm.nih.gov/pubmed/23902874" TargetMode="External"/><Relationship Id="rId977" Type="http://schemas.openxmlformats.org/officeDocument/2006/relationships/hyperlink" Target="https://jamanetwork.com/journals/jama/fullarticle/2749221" TargetMode="External"/><Relationship Id="rId37" Type="http://schemas.openxmlformats.org/officeDocument/2006/relationships/hyperlink" Target="https://www.astro.org/uploadedFiles/DCIS.pdf" TargetMode="External"/><Relationship Id="rId36" Type="http://schemas.openxmlformats.org/officeDocument/2006/relationships/hyperlink" Target="https://www.astro.org/uploadedFiles/Affiliates/ARRO/Resident_Resources/Educational_Resources/Case_Vingettes/APBI_Contour.pdf" TargetMode="External"/><Relationship Id="rId39" Type="http://schemas.openxmlformats.org/officeDocument/2006/relationships/hyperlink" Target="https://www.astro.org/uploadedFiles/Affiliates/ARRO/Resident_Resources/Educational_Resources/Case_Vingettes/InflammatoryBreast.pdf" TargetMode="External"/><Relationship Id="rId38" Type="http://schemas.openxmlformats.org/officeDocument/2006/relationships/hyperlink" Target="https://www.astro.org/uploadedFiles/DCISContour.pdf" TargetMode="External"/><Relationship Id="rId730" Type="http://schemas.openxmlformats.org/officeDocument/2006/relationships/hyperlink" Target="https://www.asco.org/research-guidelines/quality-guidelines/guidelines/breast-cancer#/9831" TargetMode="External"/><Relationship Id="rId972" Type="http://schemas.openxmlformats.org/officeDocument/2006/relationships/hyperlink" Target="https://www.asco.org/research-guidelines/quality-guidelines/guidelines/breast-cancer#/9781" TargetMode="External"/><Relationship Id="rId971" Type="http://schemas.openxmlformats.org/officeDocument/2006/relationships/hyperlink" Target="https://www.asco.org/research-guidelines/quality-guidelines/guidelines/breast-cancer#/10696" TargetMode="External"/><Relationship Id="rId970" Type="http://schemas.openxmlformats.org/officeDocument/2006/relationships/hyperlink" Target="https://www.asco.org/research-guidelines/quality-guidelines/guidelines/breast-cancer#/11081" TargetMode="External"/><Relationship Id="rId20" Type="http://schemas.openxmlformats.org/officeDocument/2006/relationships/hyperlink" Target="https://docs.google.com/document/d/163jAwVLz8Wnno7jttJnDIM-4kTxkSSmj9XLP1W5pPJs/edit" TargetMode="External"/><Relationship Id="rId22" Type="http://schemas.openxmlformats.org/officeDocument/2006/relationships/hyperlink" Target="https://www.ncbi.nlm.nih.gov/books/NBK482286/" TargetMode="External"/><Relationship Id="rId21" Type="http://schemas.openxmlformats.org/officeDocument/2006/relationships/hyperlink" Target="https://ctep.cancer.gov/initiativesPrograms/docs/nctn_trials/NCTN_Breast_Trials.pdf" TargetMode="External"/><Relationship Id="rId24" Type="http://schemas.openxmlformats.org/officeDocument/2006/relationships/hyperlink" Target="https://www.ncbi.nlm.nih.gov/books/NBK526036/" TargetMode="External"/><Relationship Id="rId23" Type="http://schemas.openxmlformats.org/officeDocument/2006/relationships/hyperlink" Target="https://www.ncbi.nlm.nih.gov/books/NBK547708/" TargetMode="External"/><Relationship Id="rId525" Type="http://schemas.openxmlformats.org/officeDocument/2006/relationships/hyperlink" Target="http://ascopubs.org/doi/full/10.1200/JCO.19.02908" TargetMode="External"/><Relationship Id="rId767" Type="http://schemas.openxmlformats.org/officeDocument/2006/relationships/hyperlink" Target="http://www.quadshotnews.com/2019/10/honest-abe.html" TargetMode="External"/><Relationship Id="rId524" Type="http://schemas.openxmlformats.org/officeDocument/2006/relationships/hyperlink" Target="https://www.ncbi.nlm.nih.gov/books/NBK519034/" TargetMode="External"/><Relationship Id="rId766" Type="http://schemas.openxmlformats.org/officeDocument/2006/relationships/hyperlink" Target="https://jamanetwork.com/journals/jamaoncology/fullarticle/2752266" TargetMode="External"/><Relationship Id="rId523" Type="http://schemas.openxmlformats.org/officeDocument/2006/relationships/hyperlink" Target="http://www.quadshotnews.com/2019/10/artic-circle.html#more" TargetMode="External"/><Relationship Id="rId765" Type="http://schemas.openxmlformats.org/officeDocument/2006/relationships/hyperlink" Target="http://www.quadshotnews.com/2019/06/7th-heaven.html" TargetMode="External"/><Relationship Id="rId522" Type="http://schemas.openxmlformats.org/officeDocument/2006/relationships/hyperlink" Target="https://www.ncbi.nlm.nih.gov/pubmed/31618132" TargetMode="External"/><Relationship Id="rId764" Type="http://schemas.openxmlformats.org/officeDocument/2006/relationships/hyperlink" Target="https://www.nejm.org/doi/full/10.1056/NEJMoa1903765" TargetMode="External"/><Relationship Id="rId529" Type="http://schemas.openxmlformats.org/officeDocument/2006/relationships/hyperlink" Target="https://ascopubs.org/doi/full/10.1200/JCO.2007.14.5565" TargetMode="External"/><Relationship Id="rId528" Type="http://schemas.openxmlformats.org/officeDocument/2006/relationships/hyperlink" Target="https://www.redjournal.org/article/S0360-3016(15)00737-3/fulltext" TargetMode="External"/><Relationship Id="rId527" Type="http://schemas.openxmlformats.org/officeDocument/2006/relationships/hyperlink" Target="https://ascopubs.org/doi/full/10.1200/JCO.19.02905" TargetMode="External"/><Relationship Id="rId769" Type="http://schemas.openxmlformats.org/officeDocument/2006/relationships/hyperlink" Target="https://www.instagram.com/p/B9mDQWGAHib/?utm_source=ig_web_copy_link" TargetMode="External"/><Relationship Id="rId526" Type="http://schemas.openxmlformats.org/officeDocument/2006/relationships/hyperlink" Target="https://www.sciencedirect.com/science/article/pii/S187985001630159X" TargetMode="External"/><Relationship Id="rId768" Type="http://schemas.openxmlformats.org/officeDocument/2006/relationships/hyperlink" Target="http://www.quadshotnews.com/2020/05/stay-positive.html" TargetMode="External"/><Relationship Id="rId26" Type="http://schemas.openxmlformats.org/officeDocument/2006/relationships/hyperlink" Target="https://www.ncbi.nlm.nih.gov/books/NBK459174/" TargetMode="External"/><Relationship Id="rId25" Type="http://schemas.openxmlformats.org/officeDocument/2006/relationships/hyperlink" Target="https://www.ncbi.nlm.nih.gov/books/NBK519034/" TargetMode="External"/><Relationship Id="rId28" Type="http://schemas.openxmlformats.org/officeDocument/2006/relationships/hyperlink" Target="https://twitter.com/NicholasZaorsky/status/1212008844198592513" TargetMode="External"/><Relationship Id="rId27" Type="http://schemas.openxmlformats.org/officeDocument/2006/relationships/hyperlink" Target="https://twitter.com/NicholasZaorsky/status/1211646810676064258" TargetMode="External"/><Relationship Id="rId521" Type="http://schemas.openxmlformats.org/officeDocument/2006/relationships/hyperlink" Target="https://www.sciencedirect.com/science/article/pii/S0167814019330671?via%3Dihub" TargetMode="External"/><Relationship Id="rId763" Type="http://schemas.openxmlformats.org/officeDocument/2006/relationships/hyperlink" Target="http://www.quadshotnews.com/2019/12/ribocop.html" TargetMode="External"/><Relationship Id="rId29" Type="http://schemas.openxmlformats.org/officeDocument/2006/relationships/hyperlink" Target="https://twitter.com/NicholasZaorsky/status/1211701256412172288" TargetMode="External"/><Relationship Id="rId520" Type="http://schemas.openxmlformats.org/officeDocument/2006/relationships/hyperlink" Target="https://www.sciencedirect.com/science/article/pii/S0167814019330671?via%3Dihub" TargetMode="External"/><Relationship Id="rId762" Type="http://schemas.openxmlformats.org/officeDocument/2006/relationships/hyperlink" Target="https://www.ncbi.nlm.nih.gov/pubmed/31826360" TargetMode="External"/><Relationship Id="rId761" Type="http://schemas.openxmlformats.org/officeDocument/2006/relationships/hyperlink" Target="http://www.quadshotnews.com/2018/10/egg-cellent.html" TargetMode="External"/><Relationship Id="rId760" Type="http://schemas.openxmlformats.org/officeDocument/2006/relationships/hyperlink" Target="https://www.sciencedirect.com/science/article/pii/S1470204515006130?via%3Dihub" TargetMode="External"/><Relationship Id="rId11" Type="http://schemas.openxmlformats.org/officeDocument/2006/relationships/hyperlink" Target="https://bit.ly/RoRGI" TargetMode="External"/><Relationship Id="rId10" Type="http://schemas.openxmlformats.org/officeDocument/2006/relationships/hyperlink" Target="https://bit.ly/RoRConstraints" TargetMode="External"/><Relationship Id="rId13" Type="http://schemas.openxmlformats.org/officeDocument/2006/relationships/hyperlink" Target="https://bit.ly/RoRGyn" TargetMode="External"/><Relationship Id="rId12" Type="http://schemas.openxmlformats.org/officeDocument/2006/relationships/hyperlink" Target="https://bit.ly/GURoR" TargetMode="External"/><Relationship Id="rId519" Type="http://schemas.openxmlformats.org/officeDocument/2006/relationships/hyperlink" Target="https://www.sciencedirect.com/science/article/pii/S0167814019330671?via%3Dihub" TargetMode="External"/><Relationship Id="rId514" Type="http://schemas.openxmlformats.org/officeDocument/2006/relationships/hyperlink" Target="https://www.ncbi.nlm.nih.gov/pubmed/20100142" TargetMode="External"/><Relationship Id="rId756" Type="http://schemas.openxmlformats.org/officeDocument/2006/relationships/hyperlink" Target="https://www.nature.com/articles/nrclinonc.2016.26" TargetMode="External"/><Relationship Id="rId998" Type="http://schemas.openxmlformats.org/officeDocument/2006/relationships/hyperlink" Target="https://docs.google.com/document/d/1sWQwqcSH23B30CKCVOaQ2kb4D4qES6YfPqmgJYR5rnY/edit?pli=1#bookmark=id.obk959jr658f" TargetMode="External"/><Relationship Id="rId513" Type="http://schemas.openxmlformats.org/officeDocument/2006/relationships/hyperlink" Target="http://www.nejm.org/doi/10.1056/NEJMoa1415369?url_ver=Z39.88-2003&amp;rfr_id=ori:rid:crossref.org&amp;rfr_dat=cr_pub%3dwww.ncbi.nlm.nih.gov" TargetMode="External"/><Relationship Id="rId755" Type="http://schemas.openxmlformats.org/officeDocument/2006/relationships/hyperlink" Target="http://ascopubs.org/doi/full/10.1200/JCO.2017.75.6155" TargetMode="External"/><Relationship Id="rId997" Type="http://schemas.openxmlformats.org/officeDocument/2006/relationships/hyperlink" Target="https://www.supremotrial.com/SUPREMO%20protocol%20version27.pdf" TargetMode="External"/><Relationship Id="rId512" Type="http://schemas.openxmlformats.org/officeDocument/2006/relationships/hyperlink" Target="http://www.nejm.org/doi/10.1056/NEJMoa1415340?url_ver=Z39.88-2003&amp;rfr_id=ori%3Arid%3Acrossref.org&amp;rfr_dat=cr_pub%3Dwww.ncbi.nlm.nih.gov&amp;" TargetMode="External"/><Relationship Id="rId754" Type="http://schemas.openxmlformats.org/officeDocument/2006/relationships/hyperlink" Target="http://www.nejm.org/doi/full/10.1056/NEJMoa1609709" TargetMode="External"/><Relationship Id="rId996" Type="http://schemas.openxmlformats.org/officeDocument/2006/relationships/hyperlink" Target="https://docs.google.com/document/d/1sWQwqcSH23B30CKCVOaQ2kb4D4qES6YfPqmgJYR5rnY/edit?pli=1#bookmark=id.dxztgnjii4qv" TargetMode="External"/><Relationship Id="rId511" Type="http://schemas.openxmlformats.org/officeDocument/2006/relationships/hyperlink" Target="http://ascopubs.org/doi/full/10.1200/JCO.19.02908" TargetMode="External"/><Relationship Id="rId753" Type="http://schemas.openxmlformats.org/officeDocument/2006/relationships/hyperlink" Target="https://www.sciencedirect.com/science/article/pii/S1470204515006130?via%3Dihub" TargetMode="External"/><Relationship Id="rId995" Type="http://schemas.openxmlformats.org/officeDocument/2006/relationships/hyperlink" Target="http://www.nejm.org/doi/10.1056/NEJMoa1415369?url_ver=Z39.88-2003&amp;rfr_id=ori:rid:crossref.org&amp;rfr_dat=cr_pub%3dwww.ncbi.nlm.nih.gov" TargetMode="External"/><Relationship Id="rId518" Type="http://schemas.openxmlformats.org/officeDocument/2006/relationships/hyperlink" Target="https://www.sciencedirect.com/science/article/pii/S0167814019330671?via%3Dihub" TargetMode="External"/><Relationship Id="rId517" Type="http://schemas.openxmlformats.org/officeDocument/2006/relationships/hyperlink" Target="http://ascopubs.org/doi/full/10.1200/JCO.2015.63.6456" TargetMode="External"/><Relationship Id="rId759" Type="http://schemas.openxmlformats.org/officeDocument/2006/relationships/image" Target="media/image43.png"/><Relationship Id="rId516" Type="http://schemas.openxmlformats.org/officeDocument/2006/relationships/hyperlink" Target="https://www.ncbi.nlm.nih.gov/pubmed/23664327" TargetMode="External"/><Relationship Id="rId758" Type="http://schemas.openxmlformats.org/officeDocument/2006/relationships/hyperlink" Target="https://www.instagram.com/p/B9WZWjdAsH1/?utm_source=ig_web_copy_link" TargetMode="External"/><Relationship Id="rId515" Type="http://schemas.openxmlformats.org/officeDocument/2006/relationships/hyperlink" Target="https://ascopubs.org/doi/full/10.1200/JCO.19.02891" TargetMode="External"/><Relationship Id="rId757" Type="http://schemas.openxmlformats.org/officeDocument/2006/relationships/hyperlink" Target="https://meetinglibrary.asco.org/record/184813/abstract" TargetMode="External"/><Relationship Id="rId999" Type="http://schemas.openxmlformats.org/officeDocument/2006/relationships/hyperlink" Target="https://www.ncbi.nlm.nih.gov/pubmed/26617210" TargetMode="External"/><Relationship Id="rId15" Type="http://schemas.openxmlformats.org/officeDocument/2006/relationships/hyperlink" Target="https://bit.ly/RoRHeme" TargetMode="External"/><Relationship Id="rId990" Type="http://schemas.openxmlformats.org/officeDocument/2006/relationships/hyperlink" Target="https://www.rtog.org/clinicaltrials/protocoltable/studydetails.aspx?action=openFile&amp;FileID=6358"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ascopubs.org/doi/full/10.1200/JCO.19.02908" TargetMode="External"/><Relationship Id="rId752" Type="http://schemas.openxmlformats.org/officeDocument/2006/relationships/hyperlink" Target="http://www.nejm.org/doi/full/10.1056/NEJMoa1607303" TargetMode="External"/><Relationship Id="rId994" Type="http://schemas.openxmlformats.org/officeDocument/2006/relationships/hyperlink" Target="https://docs.google.com/document/d/1sWQwqcSH23B30CKCVOaQ2kb4D4qES6YfPqmgJYR5rnY/edit?pli=1#bookmark=id.np3h8u4rk4zb" TargetMode="External"/><Relationship Id="rId18" Type="http://schemas.openxmlformats.org/officeDocument/2006/relationships/hyperlink" Target="https://bit.ly/RORPhysBio" TargetMode="External"/><Relationship Id="rId751" Type="http://schemas.openxmlformats.org/officeDocument/2006/relationships/hyperlink" Target="https://www.instagram.com/p/B9mDQWGAHib/?utm_source=ig_web_copy_link" TargetMode="External"/><Relationship Id="rId993" Type="http://schemas.openxmlformats.org/officeDocument/2006/relationships/hyperlink" Target="http://www.nejm.org/doi/10.1056/NEJMoa1415340?url_ver=Z39.88-2003&amp;rfr_id=ori%3Arid%3Acrossref.org&amp;rfr_dat=cr_pub%3Dwww.ncbi.nlm.nih.gov&amp;" TargetMode="External"/><Relationship Id="rId750" Type="http://schemas.openxmlformats.org/officeDocument/2006/relationships/hyperlink" Target="https://ascopubs.org/doi/10.1200/JCO.18.02217" TargetMode="External"/><Relationship Id="rId992" Type="http://schemas.openxmlformats.org/officeDocument/2006/relationships/hyperlink" Target="https://docs.google.com/document/d/1sWQwqcSH23B30CKCVOaQ2kb4D4qES6YfPqmgJYR5rnY/edit?pli=1#bookmark=id.yz8pzuucy4t2" TargetMode="External"/><Relationship Id="rId991" Type="http://schemas.openxmlformats.org/officeDocument/2006/relationships/hyperlink" Target="https://www.ncbi.nlm.nih.gov/pubmed/31750868" TargetMode="External"/><Relationship Id="rId84" Type="http://schemas.openxmlformats.org/officeDocument/2006/relationships/hyperlink" Target="https://pubmed.ncbi.nlm.nih.gov/29620792/" TargetMode="External"/><Relationship Id="rId83" Type="http://schemas.openxmlformats.org/officeDocument/2006/relationships/hyperlink" Target="https://www.ncbi.nlm.nih.gov/pubmed?term=25788320" TargetMode="External"/><Relationship Id="rId86" Type="http://schemas.openxmlformats.org/officeDocument/2006/relationships/hyperlink" Target="http://ascopubs.org/doi/10.1200/JCO.2005.02.7888" TargetMode="External"/><Relationship Id="rId85" Type="http://schemas.openxmlformats.org/officeDocument/2006/relationships/hyperlink" Target="https://pubmed.ncbi.nlm.nih.gov/10506595/" TargetMode="External"/><Relationship Id="rId88" Type="http://schemas.openxmlformats.org/officeDocument/2006/relationships/hyperlink" Target="https://pubmed.ncbi.nlm.nih.gov/23706288/" TargetMode="External"/><Relationship Id="rId87" Type="http://schemas.openxmlformats.org/officeDocument/2006/relationships/hyperlink" Target="https://pubmed.ncbi.nlm.nih.gov/22144499/" TargetMode="External"/><Relationship Id="rId89" Type="http://schemas.openxmlformats.org/officeDocument/2006/relationships/hyperlink" Target="https://pubmed.ncbi.nlm.nih.gov/23957571/" TargetMode="External"/><Relationship Id="rId709" Type="http://schemas.openxmlformats.org/officeDocument/2006/relationships/hyperlink" Target="https://www.sciencedirect.com/science/article/pii/S0360301604027105" TargetMode="External"/><Relationship Id="rId708" Type="http://schemas.openxmlformats.org/officeDocument/2006/relationships/hyperlink" Target="http://ascopubs.org/doi/full/10.1200/JCO.2004.11.129" TargetMode="External"/><Relationship Id="rId707" Type="http://schemas.openxmlformats.org/officeDocument/2006/relationships/hyperlink" Target="https://www.sciencedirect.com/science/article/pii/S036030161000876X" TargetMode="External"/><Relationship Id="rId949" Type="http://schemas.openxmlformats.org/officeDocument/2006/relationships/hyperlink" Target="http://www.quadshotnews.com/2018/12/katherine-queen-of-persistent-disease.html" TargetMode="External"/><Relationship Id="rId706" Type="http://schemas.openxmlformats.org/officeDocument/2006/relationships/hyperlink" Target="https://www.sciencedirect.com/science/article/pii/S0360301615006677" TargetMode="External"/><Relationship Id="rId948" Type="http://schemas.openxmlformats.org/officeDocument/2006/relationships/hyperlink" Target="https://jamanetwork.com/journals/jamaoncology/fullarticle/2747879" TargetMode="External"/><Relationship Id="rId80" Type="http://schemas.openxmlformats.org/officeDocument/2006/relationships/hyperlink" Target="https://pubmed.ncbi.nlm.nih.gov/15197194/" TargetMode="External"/><Relationship Id="rId82" Type="http://schemas.openxmlformats.org/officeDocument/2006/relationships/hyperlink" Target="https://pubmed.ncbi.nlm.nih.gov/23628597/" TargetMode="External"/><Relationship Id="rId81" Type="http://schemas.openxmlformats.org/officeDocument/2006/relationships/hyperlink" Target="http://ascopubs.org/doi/10.1200/JCO.2005.02.7888" TargetMode="External"/><Relationship Id="rId701" Type="http://schemas.openxmlformats.org/officeDocument/2006/relationships/hyperlink" Target="https://www.ncbi.nlm.nih.gov/pubmed/24529560" TargetMode="External"/><Relationship Id="rId943" Type="http://schemas.openxmlformats.org/officeDocument/2006/relationships/hyperlink" Target="http://www.quadshotnews.com/2019/06/phare-was-very-similar-french-trial.html" TargetMode="External"/><Relationship Id="rId700" Type="http://schemas.openxmlformats.org/officeDocument/2006/relationships/hyperlink" Target="http://ascopubs.org/doi/abs/10.1200/jco.2014.32.26_suppl.61" TargetMode="External"/><Relationship Id="rId942" Type="http://schemas.openxmlformats.org/officeDocument/2006/relationships/hyperlink" Target="https://www.thelancet.com/journals/lancet/article/PIIS0140-6736(19)30650-6/fulltext" TargetMode="External"/><Relationship Id="rId941" Type="http://schemas.openxmlformats.org/officeDocument/2006/relationships/hyperlink" Target="http://www.quadshotnews.com/2019/06/persephone.html" TargetMode="External"/><Relationship Id="rId940" Type="http://schemas.openxmlformats.org/officeDocument/2006/relationships/hyperlink" Target="https://www.sciencedirect.com/science/article/pii/S0360301619308491?via%3Dihub" TargetMode="External"/><Relationship Id="rId705" Type="http://schemas.openxmlformats.org/officeDocument/2006/relationships/hyperlink" Target="https://www.ncbi.nlm.nih.gov/pubmed/31350646" TargetMode="External"/><Relationship Id="rId947" Type="http://schemas.openxmlformats.org/officeDocument/2006/relationships/hyperlink" Target="http://www.quadshotnews.com/2019/08/never-forget.html" TargetMode="External"/><Relationship Id="rId704" Type="http://schemas.openxmlformats.org/officeDocument/2006/relationships/hyperlink" Target="https://www.ncbi.nlm.nih.gov/pubmed/32179450" TargetMode="External"/><Relationship Id="rId946" Type="http://schemas.openxmlformats.org/officeDocument/2006/relationships/hyperlink" Target="https://www.sciencedirect.com/science/article/pii/S1470204518301116" TargetMode="External"/><Relationship Id="rId703" Type="http://schemas.openxmlformats.org/officeDocument/2006/relationships/hyperlink" Target="https://www.advancesradonc.org/article/S2452-1094(17)30017-9/fulltext" TargetMode="External"/><Relationship Id="rId945" Type="http://schemas.openxmlformats.org/officeDocument/2006/relationships/hyperlink" Target="http://www.quadshotnews.com/2018/03/parp-while-you-can.html" TargetMode="External"/><Relationship Id="rId702" Type="http://schemas.openxmlformats.org/officeDocument/2006/relationships/hyperlink" Target="https://www.advancesradonc.org/article/S2452-1094(17)30017-9/fulltext" TargetMode="External"/><Relationship Id="rId944" Type="http://schemas.openxmlformats.org/officeDocument/2006/relationships/hyperlink" Target="https://www.thelancet.com/journals/lancet/article/PIIS0140-6736(19)30653-1/fulltext" TargetMode="External"/><Relationship Id="rId73" Type="http://schemas.openxmlformats.org/officeDocument/2006/relationships/hyperlink" Target="https://www.ncbi.nlm.nih.gov/pmc/articles/PMC2267287/" TargetMode="External"/><Relationship Id="rId72" Type="http://schemas.openxmlformats.org/officeDocument/2006/relationships/hyperlink" Target="https://www.ncbi.nlm.nih.gov/pmc/articles/PMC3048924/" TargetMode="External"/><Relationship Id="rId75" Type="http://schemas.openxmlformats.org/officeDocument/2006/relationships/hyperlink" Target="https://pubmed.ncbi.nlm.nih.gov/30612273/" TargetMode="External"/><Relationship Id="rId74" Type="http://schemas.openxmlformats.org/officeDocument/2006/relationships/hyperlink" Target="https://www.nejm.org/doi/full/10.1056/NEJMra1707939?url_ver=Z39.88-2003&amp;rfr_id=ori:rid:crossref.org&amp;rfr_dat=cr_pub%3dpubmed" TargetMode="External"/><Relationship Id="rId77" Type="http://schemas.openxmlformats.org/officeDocument/2006/relationships/hyperlink" Target="https://pubmed.ncbi.nlm.nih.gov/11988246/" TargetMode="External"/><Relationship Id="rId76" Type="http://schemas.openxmlformats.org/officeDocument/2006/relationships/hyperlink" Target="https://pubmed.ncbi.nlm.nih.gov/26700119/" TargetMode="External"/><Relationship Id="rId79" Type="http://schemas.openxmlformats.org/officeDocument/2006/relationships/hyperlink" Target="https://pubmed.ncbi.nlm.nih.gov/26022977/" TargetMode="External"/><Relationship Id="rId78" Type="http://schemas.openxmlformats.org/officeDocument/2006/relationships/hyperlink" Target="https://pubmed.ncbi.nlm.nih.gov/26022977/" TargetMode="External"/><Relationship Id="rId939" Type="http://schemas.openxmlformats.org/officeDocument/2006/relationships/hyperlink" Target="https://jamanetwork.com/journals/jamaoncology/fullarticle/2613411" TargetMode="External"/><Relationship Id="rId938" Type="http://schemas.openxmlformats.org/officeDocument/2006/relationships/hyperlink" Target="https://www.nejm.org/doi/full/10.1056/NEJMoa1903986" TargetMode="External"/><Relationship Id="rId937" Type="http://schemas.openxmlformats.org/officeDocument/2006/relationships/hyperlink" Target="http://www.quadshotnews.com/2019/12/i-can-see-clearly-now.html" TargetMode="External"/><Relationship Id="rId71" Type="http://schemas.openxmlformats.org/officeDocument/2006/relationships/hyperlink" Target="http://ascopubs.org/doi/full/10.1200/JCO.2009.25.0712" TargetMode="External"/><Relationship Id="rId70" Type="http://schemas.openxmlformats.org/officeDocument/2006/relationships/hyperlink" Target="https://www.ncbi.nlm.nih.gov/pmc/articles/PMC6733830/" TargetMode="External"/><Relationship Id="rId932" Type="http://schemas.openxmlformats.org/officeDocument/2006/relationships/hyperlink" Target="https://jamanetwork.com/journals/jamanetworkopen/fullarticle/2734071" TargetMode="External"/><Relationship Id="rId931" Type="http://schemas.openxmlformats.org/officeDocument/2006/relationships/hyperlink" Target="https://www.mcgprogramme.com/mcg-criteria/" TargetMode="External"/><Relationship Id="rId930" Type="http://schemas.openxmlformats.org/officeDocument/2006/relationships/hyperlink" Target="http://www.quadshotnews.com/2019/05/family-history.html" TargetMode="External"/><Relationship Id="rId936" Type="http://schemas.openxmlformats.org/officeDocument/2006/relationships/hyperlink" Target="https://www.thelancet.com/journals/lanonc/article/PIIS1470-2045(19)30161-5/fulltext" TargetMode="External"/><Relationship Id="rId935" Type="http://schemas.openxmlformats.org/officeDocument/2006/relationships/hyperlink" Target="https://www.thelancet.com/journals/lanonc/article/PIIS1470-2045(19)30161-5/fulltext" TargetMode="External"/><Relationship Id="rId934" Type="http://schemas.openxmlformats.org/officeDocument/2006/relationships/hyperlink" Target="http://www.quadshotnews.com/2019/05/to-beor-not.html" TargetMode="External"/><Relationship Id="rId933" Type="http://schemas.openxmlformats.org/officeDocument/2006/relationships/hyperlink" Target="https://www.ncbi.nlm.nih.gov/pmc/articles/PMC2267287/" TargetMode="External"/><Relationship Id="rId62" Type="http://schemas.openxmlformats.org/officeDocument/2006/relationships/hyperlink" Target="https://jamanetwork.com/journals/jamanetworkopen/fullarticle/2734071" TargetMode="External"/><Relationship Id="rId61" Type="http://schemas.openxmlformats.org/officeDocument/2006/relationships/hyperlink" Target="https://www.mcgprogramme.com/mcg-criteria/" TargetMode="External"/><Relationship Id="rId64" Type="http://schemas.openxmlformats.org/officeDocument/2006/relationships/hyperlink" Target="https://jamanetwork.com/journals/jama/fullarticle/2748515" TargetMode="External"/><Relationship Id="rId63" Type="http://schemas.openxmlformats.org/officeDocument/2006/relationships/hyperlink" Target="http://www.quadshotnews.com/2019/05/family-history.html" TargetMode="External"/><Relationship Id="rId66" Type="http://schemas.openxmlformats.org/officeDocument/2006/relationships/hyperlink" Target="https://www.ncbi.nlm.nih.gov/pubmed/32243226" TargetMode="External"/><Relationship Id="rId65" Type="http://schemas.openxmlformats.org/officeDocument/2006/relationships/hyperlink" Target="https://www.ncbi.nlm.nih.gov/pmc/articles/PMC6733830/" TargetMode="External"/><Relationship Id="rId68" Type="http://schemas.openxmlformats.org/officeDocument/2006/relationships/hyperlink" Target="https://ascopubs.org/doi/full/10.1200/JCO.19.02859" TargetMode="External"/><Relationship Id="rId67" Type="http://schemas.openxmlformats.org/officeDocument/2006/relationships/hyperlink" Target="https://pubmed.ncbi.nlm.nih.gov/32471709/" TargetMode="External"/><Relationship Id="rId729" Type="http://schemas.openxmlformats.org/officeDocument/2006/relationships/hyperlink" Target="https://www.asco.org/research-guidelines/quality-guidelines/guidelines/assays-and-predictive-markers#/9676" TargetMode="External"/><Relationship Id="rId728" Type="http://schemas.openxmlformats.org/officeDocument/2006/relationships/hyperlink" Target="https://www.asco.org/research-guidelines/quality-guidelines/guidelines/breast-cancer#/11751" TargetMode="External"/><Relationship Id="rId60" Type="http://schemas.openxmlformats.org/officeDocument/2006/relationships/hyperlink" Target="https://www.instagram.com/p/B9chsUKAlQP/?utm_source=ig_web_copy_link" TargetMode="External"/><Relationship Id="rId723" Type="http://schemas.openxmlformats.org/officeDocument/2006/relationships/hyperlink" Target="https://www.ncbi.nlm.nih.gov/pubmed/17869019" TargetMode="External"/><Relationship Id="rId965" Type="http://schemas.openxmlformats.org/officeDocument/2006/relationships/hyperlink" Target="https://www.asco.org/research-guidelines/quality-guidelines/guidelines/breast-cancer#/9786" TargetMode="External"/><Relationship Id="rId722" Type="http://schemas.openxmlformats.org/officeDocument/2006/relationships/hyperlink" Target="https://www.redjournal.org/article/S0360-3016(15)27199-4/abstract" TargetMode="External"/><Relationship Id="rId964" Type="http://schemas.openxmlformats.org/officeDocument/2006/relationships/hyperlink" Target="https://www.asco.org/research-guidelines/quality-guidelines/guidelines/assays-and-predictive-markers#/9751" TargetMode="External"/><Relationship Id="rId721" Type="http://schemas.openxmlformats.org/officeDocument/2006/relationships/hyperlink" Target="https://www.ncbi.nlm.nih.gov/pubmed/26931319" TargetMode="External"/><Relationship Id="rId963" Type="http://schemas.openxmlformats.org/officeDocument/2006/relationships/hyperlink" Target="https://www.asco.org/research-guidelines/quality-guidelines/guidelines/breast-cancer#/142881" TargetMode="External"/><Relationship Id="rId720" Type="http://schemas.openxmlformats.org/officeDocument/2006/relationships/hyperlink" Target="https://www.ncbi.nlm.nih.gov/pubmed/29443653" TargetMode="External"/><Relationship Id="rId962" Type="http://schemas.openxmlformats.org/officeDocument/2006/relationships/hyperlink" Target="https://www.ncbi.nlm.nih.gov/pubmed/32243226" TargetMode="External"/><Relationship Id="rId727" Type="http://schemas.openxmlformats.org/officeDocument/2006/relationships/hyperlink" Target="https://www.asco.org/research-guidelines/quality-guidelines/guidelines/breast-cancer#/9791" TargetMode="External"/><Relationship Id="rId969" Type="http://schemas.openxmlformats.org/officeDocument/2006/relationships/hyperlink" Target="https://www.asco.org/research-guidelines/quality-guidelines/guidelines/breast-cancer#/9816" TargetMode="External"/><Relationship Id="rId726" Type="http://schemas.openxmlformats.org/officeDocument/2006/relationships/hyperlink" Target="https://www.asco.org/research-guidelines/quality-guidelines/guidelines/breast-cancer#/9786" TargetMode="External"/><Relationship Id="rId968" Type="http://schemas.openxmlformats.org/officeDocument/2006/relationships/hyperlink" Target="https://www.asco.org/research-guidelines/quality-guidelines/guidelines/breast-cancer#/9326" TargetMode="External"/><Relationship Id="rId725" Type="http://schemas.openxmlformats.org/officeDocument/2006/relationships/hyperlink" Target="https://www.ncbi.nlm.nih.gov/pubmed/28395234" TargetMode="External"/><Relationship Id="rId967" Type="http://schemas.openxmlformats.org/officeDocument/2006/relationships/hyperlink" Target="https://www.asco.org/research-guidelines/quality-guidelines/guidelines/assays-and-predictive-markers#/9761" TargetMode="External"/><Relationship Id="rId724" Type="http://schemas.openxmlformats.org/officeDocument/2006/relationships/hyperlink" Target="https://www.redjournal.org/article/S0360-3016(18)33096-7/fulltext" TargetMode="External"/><Relationship Id="rId966" Type="http://schemas.openxmlformats.org/officeDocument/2006/relationships/hyperlink" Target="https://www.asco.org/research-guidelines/quality-guidelines/guidelines/breast-cancer#/9791" TargetMode="External"/><Relationship Id="rId69" Type="http://schemas.openxmlformats.org/officeDocument/2006/relationships/hyperlink" Target="https://www.ncbi.nlm.nih.gov/books/NBK470239/" TargetMode="External"/><Relationship Id="rId961" Type="http://schemas.openxmlformats.org/officeDocument/2006/relationships/hyperlink" Target="https://jamanetwork.com/journals/jama/fullarticle/2748515" TargetMode="External"/><Relationship Id="rId960" Type="http://schemas.openxmlformats.org/officeDocument/2006/relationships/hyperlink" Target="https://www.breastsurgeons.org/resources/statements" TargetMode="External"/><Relationship Id="rId51" Type="http://schemas.openxmlformats.org/officeDocument/2006/relationships/hyperlink" Target="http://www.quadshotnews.com/2019/09/breast-case-scenario.html" TargetMode="External"/><Relationship Id="rId50" Type="http://schemas.openxmlformats.org/officeDocument/2006/relationships/hyperlink" Target="https://www.thelancet.com/journals/lancet/article/PIIS0140-6736(19)31709-X/fulltext" TargetMode="External"/><Relationship Id="rId53" Type="http://schemas.openxmlformats.org/officeDocument/2006/relationships/hyperlink" Target="http://www.quadshotnews.com/2019/09/worst-case-scenario.html" TargetMode="External"/><Relationship Id="rId52" Type="http://schemas.openxmlformats.org/officeDocument/2006/relationships/hyperlink" Target="https://www.thelancet.com/journals/lancet/article/PIIS0140-6736(19)32033-1/fulltext" TargetMode="External"/><Relationship Id="rId55" Type="http://schemas.openxmlformats.org/officeDocument/2006/relationships/hyperlink" Target="https://www.instagram.com/p/CAaSbNMge69/?utm_source=ig_web_copy_link" TargetMode="External"/><Relationship Id="rId54" Type="http://schemas.openxmlformats.org/officeDocument/2006/relationships/hyperlink" Target="https://www.ncbi.nlm.nih.gov/pubmed/32314162" TargetMode="External"/><Relationship Id="rId57" Type="http://schemas.openxmlformats.org/officeDocument/2006/relationships/hyperlink" Target="https://www.instagram.com/p/B8wi315gKzm/?utm_source=ig_web_copy_link" TargetMode="External"/><Relationship Id="rId56" Type="http://schemas.openxmlformats.org/officeDocument/2006/relationships/image" Target="media/image27.png"/><Relationship Id="rId719" Type="http://schemas.openxmlformats.org/officeDocument/2006/relationships/hyperlink" Target="https://www.ncbi.nlm.nih.gov/pmc/articles/PMC3982874/" TargetMode="External"/><Relationship Id="rId718" Type="http://schemas.openxmlformats.org/officeDocument/2006/relationships/hyperlink" Target="https://ascopubs.org/doi/full/10.1200/JCO.19.02806" TargetMode="External"/><Relationship Id="rId717" Type="http://schemas.openxmlformats.org/officeDocument/2006/relationships/hyperlink" Target="https://clinicaltrials.gov/ct2/show/NCT01872975" TargetMode="External"/><Relationship Id="rId959" Type="http://schemas.openxmlformats.org/officeDocument/2006/relationships/hyperlink" Target="https://www.asco.org/research-guidelines/quality-guidelines/guidelines/breast-cancer#/9801" TargetMode="External"/><Relationship Id="rId712" Type="http://schemas.openxmlformats.org/officeDocument/2006/relationships/hyperlink" Target="https://ascopubs.org/doi/full/10.1200/JCO.19.02576" TargetMode="External"/><Relationship Id="rId954" Type="http://schemas.openxmlformats.org/officeDocument/2006/relationships/hyperlink" Target="https://www.ncbi.nlm.nih.gov/pmc/articles/PMC6154906/" TargetMode="External"/><Relationship Id="rId711" Type="http://schemas.openxmlformats.org/officeDocument/2006/relationships/hyperlink" Target="https://onlinelibrary.wiley.com/doi/full/10.1002/cncr.31518" TargetMode="External"/><Relationship Id="rId953" Type="http://schemas.openxmlformats.org/officeDocument/2006/relationships/hyperlink" Target="https://www.ncbi.nlm.nih.gov/pubmed/31719684" TargetMode="External"/><Relationship Id="rId710" Type="http://schemas.openxmlformats.org/officeDocument/2006/relationships/hyperlink" Target="https://www.sciencedirect.com/science/article/pii/S0360301612001411?via%3Dihub" TargetMode="External"/><Relationship Id="rId952" Type="http://schemas.openxmlformats.org/officeDocument/2006/relationships/hyperlink" Target="https://www.nejm.org/doi/full/10.1056/NEJMoa1612645#t=article" TargetMode="External"/><Relationship Id="rId951" Type="http://schemas.openxmlformats.org/officeDocument/2006/relationships/hyperlink" Target="http://www.quadshotnews.com/2017/08/create-x-ing-better-outcomes.html" TargetMode="External"/><Relationship Id="rId716" Type="http://schemas.openxmlformats.org/officeDocument/2006/relationships/hyperlink" Target="https://www.ncbi.nlm.nih.gov/pubmed/26617210" TargetMode="External"/><Relationship Id="rId958" Type="http://schemas.openxmlformats.org/officeDocument/2006/relationships/hyperlink" Target="https://www.ncbi.nlm.nih.gov/pubmed/?term=24521674" TargetMode="External"/><Relationship Id="rId715" Type="http://schemas.openxmlformats.org/officeDocument/2006/relationships/hyperlink" Target="https://clinicaltrials.gov/ct2/show/NCT01901094" TargetMode="External"/><Relationship Id="rId957" Type="http://schemas.openxmlformats.org/officeDocument/2006/relationships/hyperlink" Target="https://www.sciencedirect.com/science/article/pii/S187985001630159X" TargetMode="External"/><Relationship Id="rId714" Type="http://schemas.openxmlformats.org/officeDocument/2006/relationships/hyperlink" Target="https://ctep.cancer.gov/initiativesPrograms/docs/nctn_trials/NCTN_Breast_Trials.pdf" TargetMode="External"/><Relationship Id="rId956" Type="http://schemas.openxmlformats.org/officeDocument/2006/relationships/hyperlink" Target="https://www.ncbi.nlm.nih.gov/pubmed/27866865" TargetMode="External"/><Relationship Id="rId713" Type="http://schemas.openxmlformats.org/officeDocument/2006/relationships/image" Target="media/image31.png"/><Relationship Id="rId955" Type="http://schemas.openxmlformats.org/officeDocument/2006/relationships/hyperlink" Target="http://www.practicalradonc.org/article/S1879-8500(18)30051-1/fulltext" TargetMode="External"/><Relationship Id="rId59" Type="http://schemas.openxmlformats.org/officeDocument/2006/relationships/hyperlink" Target="https://www.instagram.com/p/B96nOmYAdPA/?utm_source=ig_web_copy_link" TargetMode="External"/><Relationship Id="rId58" Type="http://schemas.openxmlformats.org/officeDocument/2006/relationships/image" Target="media/image7.png"/><Relationship Id="rId950" Type="http://schemas.openxmlformats.org/officeDocument/2006/relationships/hyperlink" Target="https://www.nejm.org/doi/full/10.1056/NEJMoa1814017" TargetMode="External"/><Relationship Id="rId590" Type="http://schemas.openxmlformats.org/officeDocument/2006/relationships/hyperlink" Target="http://www.quadshotnews.com/2019/12/pulling-rank.html" TargetMode="External"/><Relationship Id="rId107" Type="http://schemas.openxmlformats.org/officeDocument/2006/relationships/hyperlink" Target="https://www.ncbi.nlm.nih.gov/books/NBK459169/" TargetMode="External"/><Relationship Id="rId349" Type="http://schemas.openxmlformats.org/officeDocument/2006/relationships/hyperlink" Target="https://www.ncbi.nlm.nih.gov/pubmed/32006728" TargetMode="External"/><Relationship Id="rId106" Type="http://schemas.openxmlformats.org/officeDocument/2006/relationships/hyperlink" Target="https://www.ncbi.nlm.nih.gov/pubmed/32390151" TargetMode="External"/><Relationship Id="rId348" Type="http://schemas.openxmlformats.org/officeDocument/2006/relationships/hyperlink" Target="http://www.quadshotnews.com/2020/04/meet-deets.html" TargetMode="External"/><Relationship Id="rId105" Type="http://schemas.openxmlformats.org/officeDocument/2006/relationships/hyperlink" Target="https://twitter.com/NicholasZaorsky/status/1212008844198592513" TargetMode="External"/><Relationship Id="rId347" Type="http://schemas.openxmlformats.org/officeDocument/2006/relationships/hyperlink" Target="http://www.quadshotnews.com/2020/04/oceans-11.html#more" TargetMode="External"/><Relationship Id="rId589" Type="http://schemas.openxmlformats.org/officeDocument/2006/relationships/hyperlink" Target="https://www.thelancet.com/journals/lanonc/article/PIIS1470-2045(19)30687-4/fulltext" TargetMode="External"/><Relationship Id="rId104" Type="http://schemas.openxmlformats.org/officeDocument/2006/relationships/hyperlink" Target="https://twitter.com/NicholasZaorsky/status/1211646810676064258" TargetMode="External"/><Relationship Id="rId346" Type="http://schemas.openxmlformats.org/officeDocument/2006/relationships/hyperlink" Target="https://www.ncbi.nlm.nih.gov/pubmed/32289474" TargetMode="External"/><Relationship Id="rId588" Type="http://schemas.openxmlformats.org/officeDocument/2006/relationships/hyperlink" Target="http://www.quadshotnews.com/2019/03/climbing-ranks.html" TargetMode="External"/><Relationship Id="rId109" Type="http://schemas.openxmlformats.org/officeDocument/2006/relationships/hyperlink" Target="http://www.quadshotnews.com/2018/11/tomo-arigato.html" TargetMode="External"/><Relationship Id="rId108" Type="http://schemas.openxmlformats.org/officeDocument/2006/relationships/hyperlink" Target="https://www.thelancet.com/journals/lanonc/article/PIIS1470-2045(18)30521-7/fulltext" TargetMode="External"/><Relationship Id="rId341" Type="http://schemas.openxmlformats.org/officeDocument/2006/relationships/hyperlink" Target="https://pubmed.ncbi.nlm.nih.gov/29153463/" TargetMode="External"/><Relationship Id="rId583" Type="http://schemas.openxmlformats.org/officeDocument/2006/relationships/hyperlink" Target="https://www.instagram.com/p/B94o-z6Alal/?utm_source=ig_web_copy_link" TargetMode="External"/><Relationship Id="rId340" Type="http://schemas.openxmlformats.org/officeDocument/2006/relationships/hyperlink" Target="http://www.thelancet.com/journals/lanonc/article/PIIS1470-2045(13)70386-3/fulltext" TargetMode="External"/><Relationship Id="rId582" Type="http://schemas.openxmlformats.org/officeDocument/2006/relationships/hyperlink" Target="https://www.ncbi.nlm.nih.gov/pubmed/26211824" TargetMode="External"/><Relationship Id="rId581" Type="http://schemas.openxmlformats.org/officeDocument/2006/relationships/hyperlink" Target="https://www.asco.org/research-guidelines/quality-guidelines/guidelines/breast-cancer#/9831" TargetMode="External"/><Relationship Id="rId580" Type="http://schemas.openxmlformats.org/officeDocument/2006/relationships/hyperlink" Target="https://www.asco.org/research-guidelines/quality-guidelines/guidelines/breast-cancer#/24471" TargetMode="External"/><Relationship Id="rId103" Type="http://schemas.openxmlformats.org/officeDocument/2006/relationships/hyperlink" Target="http://ascopubs.org/doi/full/10.1200/JCO.19.03257" TargetMode="External"/><Relationship Id="rId345" Type="http://schemas.openxmlformats.org/officeDocument/2006/relationships/hyperlink" Target="http://www.quadshotnews.com/2019/02/chinese-new-year.html" TargetMode="External"/><Relationship Id="rId587" Type="http://schemas.openxmlformats.org/officeDocument/2006/relationships/hyperlink" Target="https://www.thelancet.com/journals/lanonc/article/PIIS1470-2045(18)30862-3/fulltext" TargetMode="External"/><Relationship Id="rId102" Type="http://schemas.openxmlformats.org/officeDocument/2006/relationships/hyperlink" Target="https://www.uspreventiveservicestaskforce.org/Page/Document/UpdateSummaryFinal/breast-cancer-screening" TargetMode="External"/><Relationship Id="rId344" Type="http://schemas.openxmlformats.org/officeDocument/2006/relationships/hyperlink" Target="https://www.thelancet.com/journals/lanonc/article/PIIS1470-2045(18)30813-1/fulltext" TargetMode="External"/><Relationship Id="rId586" Type="http://schemas.openxmlformats.org/officeDocument/2006/relationships/hyperlink" Target="https://www.thelancet.com/journals/lancet/article/PIIS0140-6736(15)60995-3/fulltext" TargetMode="External"/><Relationship Id="rId101" Type="http://schemas.openxmlformats.org/officeDocument/2006/relationships/hyperlink" Target="https://jamanetwork.com/journals/jama/fullarticle/2463262" TargetMode="External"/><Relationship Id="rId343" Type="http://schemas.openxmlformats.org/officeDocument/2006/relationships/hyperlink" Target="http://www.quadshotnews.com/2019/06/tres-leches.html" TargetMode="External"/><Relationship Id="rId585" Type="http://schemas.openxmlformats.org/officeDocument/2006/relationships/hyperlink" Target="https://www.instagram.com/p/B96nOmYAdPA/?utm_source=ig_web_copy_link" TargetMode="External"/><Relationship Id="rId100" Type="http://schemas.openxmlformats.org/officeDocument/2006/relationships/hyperlink" Target="https://www.ncbi.nlm.nih.gov/pubmed/29371086" TargetMode="External"/><Relationship Id="rId342" Type="http://schemas.openxmlformats.org/officeDocument/2006/relationships/hyperlink" Target="https://www.redjournal.org/article/S0360-3016(19)30817-X/pdf" TargetMode="External"/><Relationship Id="rId584" Type="http://schemas.openxmlformats.org/officeDocument/2006/relationships/image" Target="media/image5.png"/><Relationship Id="rId338" Type="http://schemas.openxmlformats.org/officeDocument/2006/relationships/hyperlink" Target="https://www.instagram.com/p/B_r0I2pA-KT/?utm_source=ig_web_copy_link" TargetMode="External"/><Relationship Id="rId337" Type="http://schemas.openxmlformats.org/officeDocument/2006/relationships/hyperlink" Target="http://www.quadshotnews.com/2020/04/quality-not-quantity.html" TargetMode="External"/><Relationship Id="rId579" Type="http://schemas.openxmlformats.org/officeDocument/2006/relationships/hyperlink" Target="https://www.ncbi.nlm.nih.gov/books/NBK534771/" TargetMode="External"/><Relationship Id="rId336" Type="http://schemas.openxmlformats.org/officeDocument/2006/relationships/hyperlink" Target="https://www.ncbi.nlm.nih.gov/pubmed/32334033" TargetMode="External"/><Relationship Id="rId578" Type="http://schemas.openxmlformats.org/officeDocument/2006/relationships/hyperlink" Target="https://www.ncbi.nlm.nih.gov/pmc/articles/PMC4498005/" TargetMode="External"/><Relationship Id="rId335" Type="http://schemas.openxmlformats.org/officeDocument/2006/relationships/hyperlink" Target="http://www.nejm.org/doi/10.1056/NEJMoa0906260?url_ver=Z39.88-2003&amp;rfr_id=ori:rid:crossref.org&amp;rfr_dat=cr_pub%3dwww.ncbi.nlm.nih.gov" TargetMode="External"/><Relationship Id="rId577" Type="http://schemas.openxmlformats.org/officeDocument/2006/relationships/hyperlink" Target="https://www.ncbi.nlm.nih.gov/pubmed/23975313" TargetMode="External"/><Relationship Id="rId339" Type="http://schemas.openxmlformats.org/officeDocument/2006/relationships/image" Target="media/image2.png"/><Relationship Id="rId330" Type="http://schemas.openxmlformats.org/officeDocument/2006/relationships/hyperlink" Target="https://jamanetwork.com/journals/jamaoncology/fullarticle/2422116" TargetMode="External"/><Relationship Id="rId572" Type="http://schemas.openxmlformats.org/officeDocument/2006/relationships/hyperlink" Target="http://ascopubs.org/doi/full/10.1200/JCO.2004.11.129" TargetMode="External"/><Relationship Id="rId571" Type="http://schemas.openxmlformats.org/officeDocument/2006/relationships/hyperlink" Target="https://www.sciencedirect.com/science/article/pii/S036030161000876X" TargetMode="External"/><Relationship Id="rId570" Type="http://schemas.openxmlformats.org/officeDocument/2006/relationships/hyperlink" Target="https://www.ncbi.nlm.nih.gov/pubmed/32065903" TargetMode="External"/><Relationship Id="rId334" Type="http://schemas.openxmlformats.org/officeDocument/2006/relationships/hyperlink" Target="http://www.nejm.org/doi/10.1056/NEJMoa0906260?url_ver=Z39.88-2003&amp;rfr_id=ori:rid:crossref.org&amp;rfr_dat=cr_pub%3dwww.ncbi.nlm.nih.gov" TargetMode="External"/><Relationship Id="rId576" Type="http://schemas.openxmlformats.org/officeDocument/2006/relationships/hyperlink" Target="https://www.ncbi.nlm.nih.gov/pubmed/22975615" TargetMode="External"/><Relationship Id="rId333" Type="http://schemas.openxmlformats.org/officeDocument/2006/relationships/hyperlink" Target="https://www.sciencedirect.com/science/article/pii/S1470204506706994?via%3Dihub" TargetMode="External"/><Relationship Id="rId575" Type="http://schemas.openxmlformats.org/officeDocument/2006/relationships/hyperlink" Target="https://www.redjournal.org/article/S0360-3016(08)03116-7/fulltext" TargetMode="External"/><Relationship Id="rId332" Type="http://schemas.openxmlformats.org/officeDocument/2006/relationships/hyperlink" Target="https://www.ncbi.nlm.nih.gov/pubmed/30379626" TargetMode="External"/><Relationship Id="rId574" Type="http://schemas.openxmlformats.org/officeDocument/2006/relationships/hyperlink" Target="https://www.sciencedirect.com/science/article/pii/S0360301612001411?via%3Dihub" TargetMode="External"/><Relationship Id="rId331" Type="http://schemas.openxmlformats.org/officeDocument/2006/relationships/hyperlink" Target="https://jamanetwork.com/journals/jamaoncology/fullarticle/2422117" TargetMode="External"/><Relationship Id="rId573" Type="http://schemas.openxmlformats.org/officeDocument/2006/relationships/hyperlink" Target="https://www.sciencedirect.com/science/article/pii/S0360301604027105" TargetMode="External"/><Relationship Id="rId370" Type="http://schemas.openxmlformats.org/officeDocument/2006/relationships/image" Target="media/image32.png"/><Relationship Id="rId129" Type="http://schemas.openxmlformats.org/officeDocument/2006/relationships/hyperlink" Target="https://twitter.com/NicholasZaorsky/status/1211646810676064258" TargetMode="External"/><Relationship Id="rId128" Type="http://schemas.openxmlformats.org/officeDocument/2006/relationships/hyperlink" Target="https://twitter.com/NicholasZaorsky/status/1211705635424718848" TargetMode="External"/><Relationship Id="rId127" Type="http://schemas.openxmlformats.org/officeDocument/2006/relationships/hyperlink" Target="https://twitter.com/NicholasZaorsky/status/1211702308649799681" TargetMode="External"/><Relationship Id="rId369" Type="http://schemas.openxmlformats.org/officeDocument/2006/relationships/hyperlink" Target="https://www.instagram.com/p/B9kI4Y7A1AB/?utm_source=ig_web_copy_link" TargetMode="External"/><Relationship Id="rId126" Type="http://schemas.openxmlformats.org/officeDocument/2006/relationships/hyperlink" Target="https://twitter.com/NicholasZaorsky/status/1211727554299809792" TargetMode="External"/><Relationship Id="rId368" Type="http://schemas.openxmlformats.org/officeDocument/2006/relationships/hyperlink" Target="https://docs.google.com/document/d/1DnTzXxvgAsnW9eR7Br-W7ajBAFXL2IIZhvoRNcLYTK0/edit#heading=h.smys2stdl3vk" TargetMode="External"/><Relationship Id="rId121" Type="http://schemas.openxmlformats.org/officeDocument/2006/relationships/hyperlink" Target="http://ascopubs.org/doi/full/10.1200/JCO.19.03257" TargetMode="External"/><Relationship Id="rId363" Type="http://schemas.openxmlformats.org/officeDocument/2006/relationships/hyperlink" Target="https://doi.org/10.1016/S0140-6736(20)30932-6" TargetMode="External"/><Relationship Id="rId120" Type="http://schemas.openxmlformats.org/officeDocument/2006/relationships/hyperlink" Target="https://pubmed.ncbi.nlm.nih.gov/23297042/" TargetMode="External"/><Relationship Id="rId362" Type="http://schemas.openxmlformats.org/officeDocument/2006/relationships/hyperlink" Target="https://www.icr.ac.uk/our-research/centres-and-collaborations/centres-at-the-icr/clinical-trials-and-statistics-unit/clinical-trials/fast_forward_page" TargetMode="External"/><Relationship Id="rId361" Type="http://schemas.openxmlformats.org/officeDocument/2006/relationships/image" Target="media/image11.png"/><Relationship Id="rId360" Type="http://schemas.openxmlformats.org/officeDocument/2006/relationships/hyperlink" Target="https://www.instagram.com/p/B_pakzMgqGf/?utm_source=ig_web_copy_link" TargetMode="External"/><Relationship Id="rId125" Type="http://schemas.openxmlformats.org/officeDocument/2006/relationships/hyperlink" Target="https://twitter.com/NicholasZaorsky/status/1211701256412172288" TargetMode="External"/><Relationship Id="rId367" Type="http://schemas.openxmlformats.org/officeDocument/2006/relationships/hyperlink" Target="http://www.quadshotnews.com/2020/05/flashback.html" TargetMode="External"/><Relationship Id="rId124" Type="http://schemas.openxmlformats.org/officeDocument/2006/relationships/hyperlink" Target="https://twitter.com/NicholasZaorsky/status/1212008844198592513" TargetMode="External"/><Relationship Id="rId366" Type="http://schemas.openxmlformats.org/officeDocument/2006/relationships/hyperlink" Target="http://www.quadshotnews.com/2020/04/fives-dime.html" TargetMode="External"/><Relationship Id="rId123" Type="http://schemas.openxmlformats.org/officeDocument/2006/relationships/hyperlink" Target="https://twitter.com/NicholasZaorsky/status/1211646810676064258" TargetMode="External"/><Relationship Id="rId365" Type="http://schemas.openxmlformats.org/officeDocument/2006/relationships/hyperlink" Target="http://econtour.org/cases/73" TargetMode="External"/><Relationship Id="rId122" Type="http://schemas.openxmlformats.org/officeDocument/2006/relationships/hyperlink" Target="https://clinicaltrials.gov/ct2/show/NCT01805076" TargetMode="External"/><Relationship Id="rId364" Type="http://schemas.openxmlformats.org/officeDocument/2006/relationships/hyperlink" Target="http://www.econtour.org/cases/117" TargetMode="External"/><Relationship Id="rId95" Type="http://schemas.openxmlformats.org/officeDocument/2006/relationships/hyperlink" Target="https://ascopubs.org/doi/full/10.1200/JCO.19.02859" TargetMode="External"/><Relationship Id="rId94" Type="http://schemas.openxmlformats.org/officeDocument/2006/relationships/hyperlink" Target="https://pubmed.ncbi.nlm.nih.gov/27716369/" TargetMode="External"/><Relationship Id="rId97" Type="http://schemas.openxmlformats.org/officeDocument/2006/relationships/hyperlink" Target="http://www.cancer.gov/bcrisktool/" TargetMode="External"/><Relationship Id="rId96" Type="http://schemas.openxmlformats.org/officeDocument/2006/relationships/image" Target="media/image8.png"/><Relationship Id="rId99" Type="http://schemas.openxmlformats.org/officeDocument/2006/relationships/hyperlink" Target="https://www.ncbi.nlm.nih.gov/pubmed/29371086" TargetMode="External"/><Relationship Id="rId98" Type="http://schemas.openxmlformats.org/officeDocument/2006/relationships/hyperlink" Target="https://www.instagram.com/p/B9chsUKAlQP/?utm_source=ig_web_copy_link" TargetMode="External"/><Relationship Id="rId91" Type="http://schemas.openxmlformats.org/officeDocument/2006/relationships/hyperlink" Target="https://www.ncbi.nlm.nih.gov/pmc/articles/PMC6733830/" TargetMode="External"/><Relationship Id="rId90" Type="http://schemas.openxmlformats.org/officeDocument/2006/relationships/hyperlink" Target="https://pubmed.ncbi.nlm.nih.gov/30027292/" TargetMode="External"/><Relationship Id="rId93" Type="http://schemas.openxmlformats.org/officeDocument/2006/relationships/hyperlink" Target="https://pubmed.ncbi.nlm.nih.gov/21059199/%5C" TargetMode="External"/><Relationship Id="rId92" Type="http://schemas.openxmlformats.org/officeDocument/2006/relationships/hyperlink" Target="https://pubmed.ncbi.nlm.nih.gov/30606073/" TargetMode="External"/><Relationship Id="rId118" Type="http://schemas.openxmlformats.org/officeDocument/2006/relationships/hyperlink" Target="https://www.nejm.org/doi/full/10.1056/NEJMoa1903986" TargetMode="External"/><Relationship Id="rId117" Type="http://schemas.openxmlformats.org/officeDocument/2006/relationships/hyperlink" Target="https://www.ncbi.nlm.nih.gov/pubmed/29371086" TargetMode="External"/><Relationship Id="rId359" Type="http://schemas.openxmlformats.org/officeDocument/2006/relationships/hyperlink" Target="http://www.quadshotnews.com/2018/10/think-fast.html" TargetMode="External"/><Relationship Id="rId116" Type="http://schemas.openxmlformats.org/officeDocument/2006/relationships/hyperlink" Target="http://www.cancer.gov/bcrisktool/" TargetMode="External"/><Relationship Id="rId358" Type="http://schemas.openxmlformats.org/officeDocument/2006/relationships/hyperlink" Target="https://www.eventscribe.com/2018/ASTRO/fsPopup.asp?Mode=presInfo&amp;PresentationID=449634" TargetMode="External"/><Relationship Id="rId115" Type="http://schemas.openxmlformats.org/officeDocument/2006/relationships/hyperlink" Target="http://ascopubs.org/doi/full/10.1200/JCO.19.03257" TargetMode="External"/><Relationship Id="rId357" Type="http://schemas.openxmlformats.org/officeDocument/2006/relationships/hyperlink" Target="https://www.thegreenjournal.com/article/S0167-8140(11)00337-9/fulltext" TargetMode="External"/><Relationship Id="rId599" Type="http://schemas.openxmlformats.org/officeDocument/2006/relationships/hyperlink" Target="https://www.thelancet.com/pdfs/journals/lancet/PIIS014067360416981X.pdf" TargetMode="External"/><Relationship Id="rId119" Type="http://schemas.openxmlformats.org/officeDocument/2006/relationships/hyperlink" Target="http://www.quadshotnews.com/2019/12/i-can-see-clearly-now.html" TargetMode="External"/><Relationship Id="rId110" Type="http://schemas.openxmlformats.org/officeDocument/2006/relationships/hyperlink" Target="https://www.thelancet.com/journals/lanonc/article/PIIS1470-2045(19)30161-5/fulltext" TargetMode="External"/><Relationship Id="rId352" Type="http://schemas.openxmlformats.org/officeDocument/2006/relationships/hyperlink" Target="http://econtour.org/cases/110" TargetMode="External"/><Relationship Id="rId594" Type="http://schemas.openxmlformats.org/officeDocument/2006/relationships/hyperlink" Target="https://www.nejm.org/doi/10.1056/NEJMoa1701830?url_ver=Z39.88-2003&amp;rfr_id=ori:rid:crossref.org&amp;rfr_dat=cr_pub%3dwww.ncbi.nlm.nih.gov" TargetMode="External"/><Relationship Id="rId351" Type="http://schemas.openxmlformats.org/officeDocument/2006/relationships/hyperlink" Target="https://clinicaltrials.gov/ct2/show/NCT03414970" TargetMode="External"/><Relationship Id="rId593" Type="http://schemas.openxmlformats.org/officeDocument/2006/relationships/hyperlink" Target="https://www.ncbi.nlm.nih.gov/pubmed/21802721" TargetMode="External"/><Relationship Id="rId350" Type="http://schemas.openxmlformats.org/officeDocument/2006/relationships/hyperlink" Target="http://www.quadshotnews.com/2020/02/roentgens-contracture.html" TargetMode="External"/><Relationship Id="rId592" Type="http://schemas.openxmlformats.org/officeDocument/2006/relationships/hyperlink" Target="https://www.asco.org/research-guidelines/quality-guidelines/guidelines/breast-cancer#/9326" TargetMode="External"/><Relationship Id="rId591" Type="http://schemas.openxmlformats.org/officeDocument/2006/relationships/hyperlink" Target="https://www.asco.org/research-guidelines/quality-guidelines/guidelines/assays-and-predictive-markers#/9761" TargetMode="External"/><Relationship Id="rId114" Type="http://schemas.openxmlformats.org/officeDocument/2006/relationships/hyperlink" Target="http://www.quadshotnews.com/2020/01/fgi.html" TargetMode="External"/><Relationship Id="rId356" Type="http://schemas.openxmlformats.org/officeDocument/2006/relationships/hyperlink" Target="https://clinicaltrials.gov/ct2/show/NCT02384733" TargetMode="External"/><Relationship Id="rId598" Type="http://schemas.openxmlformats.org/officeDocument/2006/relationships/hyperlink" Target="http://www.quadshotnews.com/2019/08/never-forget.html" TargetMode="External"/><Relationship Id="rId113" Type="http://schemas.openxmlformats.org/officeDocument/2006/relationships/hyperlink" Target="https://www.nature.com/articles/s41586-019-1799-6" TargetMode="External"/><Relationship Id="rId355" Type="http://schemas.openxmlformats.org/officeDocument/2006/relationships/hyperlink" Target="https://www.dbcg.dk/PDF%20Filer/SKAGEN%20Trial%201_%20protokol.pdf" TargetMode="External"/><Relationship Id="rId597" Type="http://schemas.openxmlformats.org/officeDocument/2006/relationships/hyperlink" Target="https://jamanetwork.com/journals/jamaoncology/fullarticle/2747879" TargetMode="External"/><Relationship Id="rId112" Type="http://schemas.openxmlformats.org/officeDocument/2006/relationships/hyperlink" Target="http://www.quadshotnews.com/2019/05/to-beor-not.html" TargetMode="External"/><Relationship Id="rId354" Type="http://schemas.openxmlformats.org/officeDocument/2006/relationships/hyperlink" Target="https://www.rtog.org/clinicaltrials/protocoltable/studydetails.aspx?action=openFile&amp;FileID=9366" TargetMode="External"/><Relationship Id="rId596" Type="http://schemas.openxmlformats.org/officeDocument/2006/relationships/hyperlink" Target="https://www.nytimes.com/2017/11/13/us/politics/roy-moore-alabama-senate.html" TargetMode="External"/><Relationship Id="rId111" Type="http://schemas.openxmlformats.org/officeDocument/2006/relationships/hyperlink" Target="https://www.thelancet.com/journals/lanonc/article/PIIS1470-2045(19)30161-5/fulltext" TargetMode="External"/><Relationship Id="rId353" Type="http://schemas.openxmlformats.org/officeDocument/2006/relationships/hyperlink" Target="https://clinicaltrials.gov/ct2/show/NCT03422003" TargetMode="External"/><Relationship Id="rId595" Type="http://schemas.openxmlformats.org/officeDocument/2006/relationships/hyperlink" Target="http://www.quadshotnews.com/2017/11/roy-moore-louis-ck-and-tamoxifen.html" TargetMode="External"/><Relationship Id="rId305" Type="http://schemas.openxmlformats.org/officeDocument/2006/relationships/hyperlink" Target="https://cancerres.aacrjournals.org/content/78/4_Supplement/GS5-05" TargetMode="External"/><Relationship Id="rId547" Type="http://schemas.openxmlformats.org/officeDocument/2006/relationships/hyperlink" Target="https://www.sciencedirect.com/science/article/pii/S0360301604031050?via%3Dihub" TargetMode="External"/><Relationship Id="rId789" Type="http://schemas.openxmlformats.org/officeDocument/2006/relationships/hyperlink" Target="https://ascopubs.org/doi/full/10.1200/JCO.18.01511" TargetMode="External"/><Relationship Id="rId304" Type="http://schemas.openxmlformats.org/officeDocument/2006/relationships/image" Target="media/image40.png"/><Relationship Id="rId546" Type="http://schemas.openxmlformats.org/officeDocument/2006/relationships/hyperlink" Target="https://www.sciencedirect.com/science/article/pii/S0360301604025726" TargetMode="External"/><Relationship Id="rId788" Type="http://schemas.openxmlformats.org/officeDocument/2006/relationships/hyperlink" Target="http://www.quadshotnews.com/2019/12/new-heights.html" TargetMode="External"/><Relationship Id="rId303" Type="http://schemas.openxmlformats.org/officeDocument/2006/relationships/hyperlink" Target="https://ascopubs.org/doi/full/10.1200/JCO.19.02888" TargetMode="External"/><Relationship Id="rId545" Type="http://schemas.openxmlformats.org/officeDocument/2006/relationships/hyperlink" Target="https://www.ncbi.nlm.nih.gov/pmc/articles/PMC5498246/" TargetMode="External"/><Relationship Id="rId787" Type="http://schemas.openxmlformats.org/officeDocument/2006/relationships/hyperlink" Target="https://pubmed.ncbi.nlm.nih.gov/32468955/" TargetMode="External"/><Relationship Id="rId302" Type="http://schemas.openxmlformats.org/officeDocument/2006/relationships/hyperlink" Target="http://www.quadshotnews.com/2018/10/good-radiation.html" TargetMode="External"/><Relationship Id="rId544" Type="http://schemas.openxmlformats.org/officeDocument/2006/relationships/hyperlink" Target="https://onlinelibrary.wiley.com/doi/full/10.1111/tbj.12827" TargetMode="External"/><Relationship Id="rId786" Type="http://schemas.openxmlformats.org/officeDocument/2006/relationships/hyperlink" Target="https://www.nejm.org/doi/full/10.1056/NEJMoa1914609" TargetMode="External"/><Relationship Id="rId309" Type="http://schemas.openxmlformats.org/officeDocument/2006/relationships/hyperlink" Target="http://ascopubs.org/doi/full/10.1200/JCO.2009.26.8847" TargetMode="External"/><Relationship Id="rId308" Type="http://schemas.openxmlformats.org/officeDocument/2006/relationships/hyperlink" Target="http://nomograms.mskcc.org/breast/ductalcarcinomainsiturecurrencepage.aspx" TargetMode="External"/><Relationship Id="rId307" Type="http://schemas.openxmlformats.org/officeDocument/2006/relationships/hyperlink" Target="https://clinicaltrials.gov/ct2/show/NCT02352883" TargetMode="External"/><Relationship Id="rId549" Type="http://schemas.openxmlformats.org/officeDocument/2006/relationships/hyperlink" Target="https://www.ncbi.nlm.nih.gov/pubmed/21852010" TargetMode="External"/><Relationship Id="rId306" Type="http://schemas.openxmlformats.org/officeDocument/2006/relationships/hyperlink" Target="https://clinicaltrials.gov/ct2/show/NCT02926911" TargetMode="External"/><Relationship Id="rId548" Type="http://schemas.openxmlformats.org/officeDocument/2006/relationships/hyperlink" Target="https://www.ncbi.nlm.nih.gov/pmc/articles/PMC3722592/" TargetMode="External"/><Relationship Id="rId781" Type="http://schemas.openxmlformats.org/officeDocument/2006/relationships/hyperlink" Target="http://www.quadshotnews.com/2018/08/parping-back.html" TargetMode="External"/><Relationship Id="rId780" Type="http://schemas.openxmlformats.org/officeDocument/2006/relationships/hyperlink" Target="https://www.nejm.org/doi/full/10.1056/NEJMoa1802905" TargetMode="External"/><Relationship Id="rId301" Type="http://schemas.openxmlformats.org/officeDocument/2006/relationships/hyperlink" Target="https://www.eventscribe.com/2018/ASTRO/fsPopup.asp?Mode=presInfo&amp;PresentationID=449633" TargetMode="External"/><Relationship Id="rId543" Type="http://schemas.openxmlformats.org/officeDocument/2006/relationships/hyperlink" Target="https://ascopubs.org/doi/full/10.1200/JCO.19.02891" TargetMode="External"/><Relationship Id="rId785" Type="http://schemas.openxmlformats.org/officeDocument/2006/relationships/hyperlink" Target="https://ascopubs.org/doi/abs/10.1200/JCO.2019.37.15_suppl.1002" TargetMode="External"/><Relationship Id="rId300" Type="http://schemas.openxmlformats.org/officeDocument/2006/relationships/hyperlink" Target="http://ascopubs.org/doi/abs/10.1200/JCO.2014.57.9029?url_ver=Z39.88-2003&amp;rfr_id=ori:rid:crossref.org&amp;rfr_dat=cr_pub%3dpubmed" TargetMode="External"/><Relationship Id="rId542" Type="http://schemas.openxmlformats.org/officeDocument/2006/relationships/hyperlink" Target="https://pubmed.ncbi.nlm.nih.gov/29868979/" TargetMode="External"/><Relationship Id="rId784" Type="http://schemas.openxmlformats.org/officeDocument/2006/relationships/hyperlink" Target="https://www.ncbi.nlm.nih.gov/pubmed/31719684" TargetMode="External"/><Relationship Id="rId541" Type="http://schemas.openxmlformats.org/officeDocument/2006/relationships/hyperlink" Target="http://www.redjournal.org/article/S0360-3016(01)01465-1/fulltext" TargetMode="External"/><Relationship Id="rId783" Type="http://schemas.openxmlformats.org/officeDocument/2006/relationships/hyperlink" Target="https://meetinglibrary.asco.org/record/184800/abstract" TargetMode="External"/><Relationship Id="rId540" Type="http://schemas.openxmlformats.org/officeDocument/2006/relationships/hyperlink" Target="http://ascopubs.org/doi/full/10.1200/JCO.2000.18.15.2817" TargetMode="External"/><Relationship Id="rId782" Type="http://schemas.openxmlformats.org/officeDocument/2006/relationships/hyperlink" Target="https://www.ncbi.nlm.nih.gov/pubmed/31786121" TargetMode="External"/><Relationship Id="rId536" Type="http://schemas.openxmlformats.org/officeDocument/2006/relationships/hyperlink" Target="https://www.sciencedirect.com/science/article/pii/S0167814007000308?via%3Dihub" TargetMode="External"/><Relationship Id="rId778" Type="http://schemas.openxmlformats.org/officeDocument/2006/relationships/hyperlink" Target="https://www.nejm.org/doi/full/10.1056/NEJMoa1706450" TargetMode="External"/><Relationship Id="rId535" Type="http://schemas.openxmlformats.org/officeDocument/2006/relationships/hyperlink" Target="http://ascopubs.org/doi/full/10.1200/JCO.2005.02.8738" TargetMode="External"/><Relationship Id="rId777" Type="http://schemas.openxmlformats.org/officeDocument/2006/relationships/hyperlink" Target="https://www.instagram.com/p/B7WJQxHJXMb/?utm_source=ig_web_copy_link" TargetMode="External"/><Relationship Id="rId534" Type="http://schemas.openxmlformats.org/officeDocument/2006/relationships/hyperlink" Target="https://www.sciencedirect.com/science/article/pii/S0140673698092010" TargetMode="External"/><Relationship Id="rId776" Type="http://schemas.openxmlformats.org/officeDocument/2006/relationships/hyperlink" Target="https://www.instagram.com/p/B9mDQWGAHib/?utm_source=ig_web_copy_link" TargetMode="External"/><Relationship Id="rId533" Type="http://schemas.openxmlformats.org/officeDocument/2006/relationships/hyperlink" Target="https://www.nejm.org/doi/full/10.1056/NEJM199710023371401" TargetMode="External"/><Relationship Id="rId775" Type="http://schemas.openxmlformats.org/officeDocument/2006/relationships/hyperlink" Target="http://www.quadshotnews.com/2017/08/parpi-n-bottles.html" TargetMode="External"/><Relationship Id="rId539" Type="http://schemas.openxmlformats.org/officeDocument/2006/relationships/hyperlink" Target="http://ascopubs.org/doi/full/10.1200/JCO.2004.01.042" TargetMode="External"/><Relationship Id="rId538" Type="http://schemas.openxmlformats.org/officeDocument/2006/relationships/hyperlink" Target="http://ascopubs.org/doi/full/10.1200/JCO.2004.01.042" TargetMode="External"/><Relationship Id="rId537" Type="http://schemas.openxmlformats.org/officeDocument/2006/relationships/hyperlink" Target="http://ascopubs.org/doi/full/10.1200/JCO.1999.17.6.1689" TargetMode="External"/><Relationship Id="rId779" Type="http://schemas.openxmlformats.org/officeDocument/2006/relationships/hyperlink" Target="http://www.quadshotnews.com/2017/08/parpi-n-bottles.html" TargetMode="External"/><Relationship Id="rId770" Type="http://schemas.openxmlformats.org/officeDocument/2006/relationships/hyperlink" Target="https://docs.google.com/document/d/1WGO0ms-uutSies98CoG31NpD2aBpzX8ffUS5auOgYW4/edit#bookmark=id.yq25s4i6xd37" TargetMode="External"/><Relationship Id="rId532" Type="http://schemas.openxmlformats.org/officeDocument/2006/relationships/hyperlink" Target="https://academic.oup.com/jnci/article/97/2/116/2544050" TargetMode="External"/><Relationship Id="rId774" Type="http://schemas.openxmlformats.org/officeDocument/2006/relationships/hyperlink" Target="https://www.ncbi.nlm.nih.gov/pubmed/31841354" TargetMode="External"/><Relationship Id="rId531" Type="http://schemas.openxmlformats.org/officeDocument/2006/relationships/hyperlink" Target="https://www.nejm.org/doi/full/10.1056/NEJM199710023371402" TargetMode="External"/><Relationship Id="rId773" Type="http://schemas.openxmlformats.org/officeDocument/2006/relationships/hyperlink" Target="https://meetinglibrary.asco.org/record/186927/abstract" TargetMode="External"/><Relationship Id="rId530" Type="http://schemas.openxmlformats.org/officeDocument/2006/relationships/hyperlink" Target="http://clincancerres.aacrjournals.org/content/20/20/5272.long" TargetMode="External"/><Relationship Id="rId772" Type="http://schemas.openxmlformats.org/officeDocument/2006/relationships/hyperlink" Target="http://www.quadshotnews.com/2019/05/take-your-pi3k.html" TargetMode="External"/><Relationship Id="rId771" Type="http://schemas.openxmlformats.org/officeDocument/2006/relationships/hyperlink" Target="https://www.nejm.org/doi/full/10.1056/NEJMoa1813904" TargetMode="External"/><Relationship Id="rId327" Type="http://schemas.openxmlformats.org/officeDocument/2006/relationships/hyperlink" Target="http://ascopubs.org/doi/full/10.1200/JCO.2016.70.7158" TargetMode="External"/><Relationship Id="rId569" Type="http://schemas.openxmlformats.org/officeDocument/2006/relationships/hyperlink" Target="https://www.sciencedirect.com/science/article/pii/S0960977617300206?via%3Dihub" TargetMode="External"/><Relationship Id="rId326" Type="http://schemas.openxmlformats.org/officeDocument/2006/relationships/hyperlink" Target="http://www.practicalradonc.org/article/S1879-8500(18)30051-1/fulltext" TargetMode="External"/><Relationship Id="rId568" Type="http://schemas.openxmlformats.org/officeDocument/2006/relationships/hyperlink" Target="https://onlinelibrary.wiley.com/doi/full/10.1002/cncr.30675" TargetMode="External"/><Relationship Id="rId325" Type="http://schemas.openxmlformats.org/officeDocument/2006/relationships/hyperlink" Target="https://onlinelibrary.wiley.com/doi/full/10.1002/cncr.25615" TargetMode="External"/><Relationship Id="rId567" Type="http://schemas.openxmlformats.org/officeDocument/2006/relationships/hyperlink" Target="https://www.redjournal.org/article/S0360-3016(06)00815-7/fulltext" TargetMode="External"/><Relationship Id="rId324" Type="http://schemas.openxmlformats.org/officeDocument/2006/relationships/hyperlink" Target="https://www.ncbi.nlm.nih.gov/pmc/articles/PMC3019276/" TargetMode="External"/><Relationship Id="rId566" Type="http://schemas.openxmlformats.org/officeDocument/2006/relationships/hyperlink" Target="http://ascopubs.org/doi/full/10.1200/JCO.2006.06.9054" TargetMode="External"/><Relationship Id="rId329" Type="http://schemas.openxmlformats.org/officeDocument/2006/relationships/hyperlink" Target="https://clinicaltrials.gov/ct2/show/NCT03422003" TargetMode="External"/><Relationship Id="rId328" Type="http://schemas.openxmlformats.org/officeDocument/2006/relationships/hyperlink" Target="https://clinicaltrials.gov/ct2/show/NCT03414970" TargetMode="External"/><Relationship Id="rId561" Type="http://schemas.openxmlformats.org/officeDocument/2006/relationships/hyperlink" Target="http://www.quadshotnews.com/2019/11/dont-be-jealous.html" TargetMode="External"/><Relationship Id="rId560" Type="http://schemas.openxmlformats.org/officeDocument/2006/relationships/hyperlink" Target="https://www.redjournal.org/article/S0360-3016(19)33904-5/fulltext" TargetMode="External"/><Relationship Id="rId323" Type="http://schemas.openxmlformats.org/officeDocument/2006/relationships/hyperlink" Target="https://www.sciencedirect.com/science/article/pii/S0167814010002069?via%3Dihub" TargetMode="External"/><Relationship Id="rId565" Type="http://schemas.openxmlformats.org/officeDocument/2006/relationships/hyperlink" Target="https://www.ncbi.nlm.nih.gov/pubmed/30337220" TargetMode="External"/><Relationship Id="rId322" Type="http://schemas.openxmlformats.org/officeDocument/2006/relationships/hyperlink" Target="https://clinicaltrials.gov/ct2/show/NCT00470236" TargetMode="External"/><Relationship Id="rId564" Type="http://schemas.openxmlformats.org/officeDocument/2006/relationships/hyperlink" Target="https://www.supremotrial.com/SUPREMO%20protocol%20version27.pdf" TargetMode="External"/><Relationship Id="rId321" Type="http://schemas.openxmlformats.org/officeDocument/2006/relationships/hyperlink" Target="https://jamanetwork.com/journals/jamaoncology/fullarticle/2613411" TargetMode="External"/><Relationship Id="rId563" Type="http://schemas.openxmlformats.org/officeDocument/2006/relationships/hyperlink" Target="https://www.redjournal.org/article/S0360-3016(18)33952-X/abstract" TargetMode="External"/><Relationship Id="rId320" Type="http://schemas.openxmlformats.org/officeDocument/2006/relationships/hyperlink" Target="https://jamanetwork.com/journals/jamaoncology/fullarticle/2613411" TargetMode="External"/><Relationship Id="rId562" Type="http://schemas.openxmlformats.org/officeDocument/2006/relationships/hyperlink" Target="http://www.quadshotnews.com/2020/02/n1-her2-beam-on.html" TargetMode="External"/><Relationship Id="rId316" Type="http://schemas.openxmlformats.org/officeDocument/2006/relationships/hyperlink" Target="https://www.astro.org/uploadedFiles/DCISContour.pdf" TargetMode="External"/><Relationship Id="rId558" Type="http://schemas.openxmlformats.org/officeDocument/2006/relationships/hyperlink" Target="https://www.sciencedirect.com/science/article/pii/S0360301612001496" TargetMode="External"/><Relationship Id="rId315" Type="http://schemas.openxmlformats.org/officeDocument/2006/relationships/hyperlink" Target="https://www.astro.org/uploadedFiles/DCIS.pdf" TargetMode="External"/><Relationship Id="rId557" Type="http://schemas.openxmlformats.org/officeDocument/2006/relationships/hyperlink" Target="https://link.springer.com/article/10.1245%2Fs10434-013-3117-0" TargetMode="External"/><Relationship Id="rId799" Type="http://schemas.openxmlformats.org/officeDocument/2006/relationships/hyperlink" Target="https://www.ncbi.nlm.nih.gov/pubmed/20100142" TargetMode="External"/><Relationship Id="rId314" Type="http://schemas.openxmlformats.org/officeDocument/2006/relationships/hyperlink" Target="https://preludedx.com/wp-content/uploads/2018/01/SABCS17_Warnberg-1.pdf" TargetMode="External"/><Relationship Id="rId556" Type="http://schemas.openxmlformats.org/officeDocument/2006/relationships/hyperlink" Target="https://www.sciencedirect.com/science/article/pii/S0360301614001989" TargetMode="External"/><Relationship Id="rId798" Type="http://schemas.openxmlformats.org/officeDocument/2006/relationships/hyperlink" Target="https://docs.google.com/document/d/1sWQwqcSH23B30CKCVOaQ2kb4D4qES6YfPqmgJYR5rnY/edit?pli=1#bookmark=id.zbwn4p4uzgy" TargetMode="External"/><Relationship Id="rId313" Type="http://schemas.openxmlformats.org/officeDocument/2006/relationships/hyperlink" Target="https://link.springer.com/article/10.1245/s10434-016-5583-7" TargetMode="External"/><Relationship Id="rId555" Type="http://schemas.openxmlformats.org/officeDocument/2006/relationships/hyperlink" Target="https://ascopubs.org/doi/abs/10.1200/jco.2009.27.15_suppl.507" TargetMode="External"/><Relationship Id="rId797" Type="http://schemas.openxmlformats.org/officeDocument/2006/relationships/hyperlink" Target="https://www.thegreenjournal.com/article/S0167-8140(11)00337-9/fulltext" TargetMode="External"/><Relationship Id="rId319" Type="http://schemas.openxmlformats.org/officeDocument/2006/relationships/hyperlink" Target="https://www.ncbi.nlm.nih.gov/pubmed/16887482?dopt=Abstract" TargetMode="External"/><Relationship Id="rId318" Type="http://schemas.openxmlformats.org/officeDocument/2006/relationships/hyperlink" Target="https://www.ncbi.nlm.nih.gov/pubmed/21664063" TargetMode="External"/><Relationship Id="rId317" Type="http://schemas.openxmlformats.org/officeDocument/2006/relationships/hyperlink" Target="https://www.ncbi.nlm.nih.gov/pubmed/23708085?dopt=Abstract" TargetMode="External"/><Relationship Id="rId559" Type="http://schemas.openxmlformats.org/officeDocument/2006/relationships/hyperlink" Target="https://www.ncbi.nlm.nih.gov/pubmed/31654782" TargetMode="External"/><Relationship Id="rId550" Type="http://schemas.openxmlformats.org/officeDocument/2006/relationships/hyperlink" Target="https://www.ncbi.nlm.nih.gov/pmc/articles/PMC5073381/" TargetMode="External"/><Relationship Id="rId792" Type="http://schemas.openxmlformats.org/officeDocument/2006/relationships/hyperlink" Target="https://clinicaltrials.gov/ct2/show/NCT02308020" TargetMode="External"/><Relationship Id="rId791" Type="http://schemas.openxmlformats.org/officeDocument/2006/relationships/hyperlink" Target="https://clinicaltrials.gov/ct2/show/NCT02896335" TargetMode="External"/><Relationship Id="rId790" Type="http://schemas.openxmlformats.org/officeDocument/2006/relationships/hyperlink" Target="https://ascopubs.org/doi/abs/10.1200/JCO.2019.37.15_suppl.1017" TargetMode="External"/><Relationship Id="rId312" Type="http://schemas.openxmlformats.org/officeDocument/2006/relationships/hyperlink" Target="https://www.ncbi.nlm.nih.gov/pubmed/29388015" TargetMode="External"/><Relationship Id="rId554" Type="http://schemas.openxmlformats.org/officeDocument/2006/relationships/hyperlink" Target="http://ascopubs.org/doi/full/10.1200/JCO.2003.09.081" TargetMode="External"/><Relationship Id="rId796" Type="http://schemas.openxmlformats.org/officeDocument/2006/relationships/hyperlink" Target="https://www.ncbi.nlm.nih.gov/pubmed/30379626" TargetMode="External"/><Relationship Id="rId311" Type="http://schemas.openxmlformats.org/officeDocument/2006/relationships/hyperlink" Target="https://www.ncbi.nlm.nih.gov/pmc/articles/PMC3653823/" TargetMode="External"/><Relationship Id="rId553" Type="http://schemas.openxmlformats.org/officeDocument/2006/relationships/hyperlink" Target="https://www.sciencedirect.com/science/article/pii/S0360301604022564" TargetMode="External"/><Relationship Id="rId795" Type="http://schemas.openxmlformats.org/officeDocument/2006/relationships/hyperlink" Target="https://jamanetwork.com/journals/jamaoncology/fullarticle/2422117" TargetMode="External"/><Relationship Id="rId310" Type="http://schemas.openxmlformats.org/officeDocument/2006/relationships/hyperlink" Target="https://europepmc.org/abstract/med/26059650" TargetMode="External"/><Relationship Id="rId552" Type="http://schemas.openxmlformats.org/officeDocument/2006/relationships/hyperlink" Target="https://www.sciencedirect.com/science/article/pii/S0360301613031118" TargetMode="External"/><Relationship Id="rId794" Type="http://schemas.openxmlformats.org/officeDocument/2006/relationships/hyperlink" Target="https://jamanetwork.com/journals/jamaoncology/fullarticle/2422116" TargetMode="External"/><Relationship Id="rId551" Type="http://schemas.openxmlformats.org/officeDocument/2006/relationships/hyperlink" Target="https://www.sciencedirect.com/science/article/pii/S0360301613031118" TargetMode="External"/><Relationship Id="rId793" Type="http://schemas.openxmlformats.org/officeDocument/2006/relationships/hyperlink" Target="http://www.acro.org/" TargetMode="External"/><Relationship Id="rId297" Type="http://schemas.openxmlformats.org/officeDocument/2006/relationships/hyperlink" Target="https://link.springer.com/article/10.1007%2Fs10549-013-2813-6" TargetMode="External"/><Relationship Id="rId296" Type="http://schemas.openxmlformats.org/officeDocument/2006/relationships/hyperlink" Target="http://ascopubs.org/doi/abs/10.1200/JCO.2005.02.9975?url_ver=Z39.88-2003&amp;rfr_id=ori:rid:crossref.org&amp;rfr_dat=cr_pub%3dpubmed" TargetMode="External"/><Relationship Id="rId295" Type="http://schemas.openxmlformats.org/officeDocument/2006/relationships/hyperlink" Target="http://ascopubs.org/doi/abs/10.1200/JCO.2005.02.9975?url_ver=Z39.88-2003&amp;rfr_id=ori:rid:crossref.org&amp;rfr_dat=cr_pub%3dpubmed" TargetMode="External"/><Relationship Id="rId294" Type="http://schemas.openxmlformats.org/officeDocument/2006/relationships/hyperlink" Target="https://ascopubs.org/doi/full/10.1200/JCO.19.03213" TargetMode="External"/><Relationship Id="rId299" Type="http://schemas.openxmlformats.org/officeDocument/2006/relationships/hyperlink" Target="https://www.ncbi.nlm.nih.gov/pmc/articles/PMC4652014/" TargetMode="External"/><Relationship Id="rId298" Type="http://schemas.openxmlformats.org/officeDocument/2006/relationships/hyperlink" Target="https://www.ncbi.nlm.nih.gov/pmc/articles/PMC2773217/" TargetMode="External"/><Relationship Id="rId271" Type="http://schemas.openxmlformats.org/officeDocument/2006/relationships/hyperlink" Target="https://academic.oup.com/jncimono/article/2010/41/162/891149" TargetMode="External"/><Relationship Id="rId270" Type="http://schemas.openxmlformats.org/officeDocument/2006/relationships/hyperlink" Target="https://www.ncbi.nlm.nih.gov/pmc/articles/PMC3107729/" TargetMode="External"/><Relationship Id="rId269" Type="http://schemas.openxmlformats.org/officeDocument/2006/relationships/hyperlink" Target="https://pubs.rsna.org/doi/10.1148/radiol.11102368" TargetMode="External"/><Relationship Id="rId264" Type="http://schemas.openxmlformats.org/officeDocument/2006/relationships/hyperlink" Target="https://www.ncbi.nlm.nih.gov/pubmed/30327564" TargetMode="External"/><Relationship Id="rId263" Type="http://schemas.openxmlformats.org/officeDocument/2006/relationships/hyperlink" Target="https://pubs.rsna.org/doi/10.1148/radiol.11102368" TargetMode="External"/><Relationship Id="rId262" Type="http://schemas.openxmlformats.org/officeDocument/2006/relationships/hyperlink" Target="https://acsjournals.onlinelibrary.wiley.com/doi/full/10.1002/cncr.21069" TargetMode="External"/><Relationship Id="rId261" Type="http://schemas.openxmlformats.org/officeDocument/2006/relationships/hyperlink" Target="https://pubmed.ncbi.nlm.nih.gov/15770688/" TargetMode="External"/><Relationship Id="rId268" Type="http://schemas.openxmlformats.org/officeDocument/2006/relationships/hyperlink" Target="https://meetinglibrary.asco.org/record/184894/abstract" TargetMode="External"/><Relationship Id="rId267" Type="http://schemas.openxmlformats.org/officeDocument/2006/relationships/hyperlink" Target="https://clinicaltrials.gov/ct2/show/NCT00769379" TargetMode="External"/><Relationship Id="rId266" Type="http://schemas.openxmlformats.org/officeDocument/2006/relationships/hyperlink" Target="http://www.nsabp.pitt.edu/B-43.asp" TargetMode="External"/><Relationship Id="rId265" Type="http://schemas.openxmlformats.org/officeDocument/2006/relationships/hyperlink" Target="https://www.evidencio.com/models/show/1074" TargetMode="External"/><Relationship Id="rId260" Type="http://schemas.openxmlformats.org/officeDocument/2006/relationships/hyperlink" Target="https://pubmed.ncbi.nlm.nih.gov/30759222/" TargetMode="External"/><Relationship Id="rId259" Type="http://schemas.openxmlformats.org/officeDocument/2006/relationships/hyperlink" Target="https://onlinelibrary.wiley.com/doi/abs/10.1002/cncr.11883" TargetMode="External"/><Relationship Id="rId258" Type="http://schemas.openxmlformats.org/officeDocument/2006/relationships/hyperlink" Target="https://onlinelibrary.wiley.com/doi/abs/10.1002/cncr.11883" TargetMode="External"/><Relationship Id="rId253" Type="http://schemas.openxmlformats.org/officeDocument/2006/relationships/hyperlink" Target="https://www.astro.org/uploadedFiles/Affiliates/ARRO/Resident_Resources/Educational_Resources/Case_Vingettes/InflammatoryBreast.pdf" TargetMode="External"/><Relationship Id="rId495" Type="http://schemas.openxmlformats.org/officeDocument/2006/relationships/image" Target="media/image1.png"/><Relationship Id="rId252" Type="http://schemas.openxmlformats.org/officeDocument/2006/relationships/hyperlink" Target="http://www.redjournal.org/article/S0360-3016(14)00150-3/fulltext" TargetMode="External"/><Relationship Id="rId494" Type="http://schemas.openxmlformats.org/officeDocument/2006/relationships/hyperlink" Target="https://ascopubs.org/doi/full/10.1200/JCO.19.02891" TargetMode="External"/><Relationship Id="rId251" Type="http://schemas.openxmlformats.org/officeDocument/2006/relationships/hyperlink" Target="https://www.sciencedirect.com/science/article/pii/S1879850019301420" TargetMode="External"/><Relationship Id="rId493" Type="http://schemas.openxmlformats.org/officeDocument/2006/relationships/hyperlink" Target="https://www.nejm.org/doi/full/10.1056/NEJMoa0904832" TargetMode="External"/><Relationship Id="rId250" Type="http://schemas.openxmlformats.org/officeDocument/2006/relationships/hyperlink" Target="https://www.sciencedirect.com/science/article/pii/S0360301608001958?via%3Dihub" TargetMode="External"/><Relationship Id="rId492" Type="http://schemas.openxmlformats.org/officeDocument/2006/relationships/hyperlink" Target="https://www.ncbi.nlm.nih.gov/pubmed/31820212" TargetMode="External"/><Relationship Id="rId257" Type="http://schemas.openxmlformats.org/officeDocument/2006/relationships/hyperlink" Target="http://ascopubs.org/doi/full/10.1200/JCO.2005.04.038" TargetMode="External"/><Relationship Id="rId499" Type="http://schemas.openxmlformats.org/officeDocument/2006/relationships/hyperlink" Target="https://jamanetwork.com/journals/jama/fullarticle/645514" TargetMode="External"/><Relationship Id="rId256" Type="http://schemas.openxmlformats.org/officeDocument/2006/relationships/hyperlink" Target="https://jamanetwork.com/journals/jamaoncology/fullarticle/2427491" TargetMode="External"/><Relationship Id="rId498" Type="http://schemas.openxmlformats.org/officeDocument/2006/relationships/hyperlink" Target="https://ascopubs.org/doi/full/10.1200/JCO.19.02891" TargetMode="External"/><Relationship Id="rId255" Type="http://schemas.openxmlformats.org/officeDocument/2006/relationships/hyperlink" Target="https://jamanetwork.com/journals/jamaoncology/fullarticle/2427491" TargetMode="External"/><Relationship Id="rId497" Type="http://schemas.openxmlformats.org/officeDocument/2006/relationships/image" Target="media/image16.png"/><Relationship Id="rId254" Type="http://schemas.openxmlformats.org/officeDocument/2006/relationships/hyperlink" Target="https://link.springer.com/article/10.1245%2Fs10434-011-2034-3" TargetMode="External"/><Relationship Id="rId496" Type="http://schemas.openxmlformats.org/officeDocument/2006/relationships/hyperlink" Target="https://ascopubs.org/doi/full/10.1200/JCO.19.02891" TargetMode="External"/><Relationship Id="rId293" Type="http://schemas.openxmlformats.org/officeDocument/2006/relationships/hyperlink" Target="https://ascopubs.org/doi/full/10.1200/JCO.19.02888" TargetMode="External"/><Relationship Id="rId292" Type="http://schemas.openxmlformats.org/officeDocument/2006/relationships/image" Target="media/image12.png"/><Relationship Id="rId291" Type="http://schemas.openxmlformats.org/officeDocument/2006/relationships/hyperlink" Target="https://ascopubs.org/doi/full/10.1200/JCO.19.02888" TargetMode="External"/><Relationship Id="rId290" Type="http://schemas.openxmlformats.org/officeDocument/2006/relationships/hyperlink" Target="https://ascopubs.org/doi/abs/10.1200/jco.2008.26.15_suppl.537" TargetMode="External"/><Relationship Id="rId286" Type="http://schemas.openxmlformats.org/officeDocument/2006/relationships/hyperlink" Target="http://www.nsabp.pitt.edu/B-24.asp" TargetMode="External"/><Relationship Id="rId285" Type="http://schemas.openxmlformats.org/officeDocument/2006/relationships/hyperlink" Target="http://www.nsabp.pitt.edu/B-17.asp" TargetMode="External"/><Relationship Id="rId284" Type="http://schemas.openxmlformats.org/officeDocument/2006/relationships/hyperlink" Target="https://www.ncbi.nlm.nih.gov/pmc/articles/PMC3107729/" TargetMode="External"/><Relationship Id="rId283" Type="http://schemas.openxmlformats.org/officeDocument/2006/relationships/hyperlink" Target="https://www.ncbi.nlm.nih.gov/pmc/articles/PMC3107729/" TargetMode="External"/><Relationship Id="rId289" Type="http://schemas.openxmlformats.org/officeDocument/2006/relationships/hyperlink" Target="https://www.ncbi.nlm.nih.gov/pmc/articles/PMC3341142/" TargetMode="External"/><Relationship Id="rId288" Type="http://schemas.openxmlformats.org/officeDocument/2006/relationships/hyperlink" Target="http://www.thelancet.com/journals/lancet/article/PIIS0140-6736(99)05036-9/fulltext" TargetMode="External"/><Relationship Id="rId287" Type="http://schemas.openxmlformats.org/officeDocument/2006/relationships/hyperlink" Target="http://www.nsabp.pitt.edu/B-24.asp" TargetMode="External"/><Relationship Id="rId282" Type="http://schemas.openxmlformats.org/officeDocument/2006/relationships/hyperlink" Target="https://www.ncbi.nlm.nih.gov/pubmed/25311220" TargetMode="External"/><Relationship Id="rId281" Type="http://schemas.openxmlformats.org/officeDocument/2006/relationships/hyperlink" Target="https://www.ncbi.nlm.nih.gov/pubmed/18250350" TargetMode="External"/><Relationship Id="rId280" Type="http://schemas.openxmlformats.org/officeDocument/2006/relationships/hyperlink" Target="https://www.ncbi.nlm.nih.gov/pmc/articles/PMC3018565/" TargetMode="External"/><Relationship Id="rId275" Type="http://schemas.openxmlformats.org/officeDocument/2006/relationships/hyperlink" Target="https://www.ncbi.nlm.nih.gov/pubmed/11498833" TargetMode="External"/><Relationship Id="rId274" Type="http://schemas.openxmlformats.org/officeDocument/2006/relationships/hyperlink" Target="https://ascopubs.org/doi/10.1200/JCO.1998.16.2.441" TargetMode="External"/><Relationship Id="rId273" Type="http://schemas.openxmlformats.org/officeDocument/2006/relationships/hyperlink" Target="http://www.nejm.org/doi/10.1056/NEJM199306033282201?url_ver=Z39.88-2003&amp;rfr_id=ori:rid:crossref.org&amp;rfr_dat=cr_pub%3dwww.ncbi.nlm.nih.gov" TargetMode="External"/><Relationship Id="rId272" Type="http://schemas.openxmlformats.org/officeDocument/2006/relationships/hyperlink" Target="http://www.nsabp.pitt.edu/B-17.asp" TargetMode="External"/><Relationship Id="rId279" Type="http://schemas.openxmlformats.org/officeDocument/2006/relationships/hyperlink" Target="https://www.ncbi.nlm.nih.gov/pubmed/12867108" TargetMode="External"/><Relationship Id="rId278" Type="http://schemas.openxmlformats.org/officeDocument/2006/relationships/hyperlink" Target="https://www.ncbi.nlm.nih.gov/pubmed/24043739" TargetMode="External"/><Relationship Id="rId277" Type="http://schemas.openxmlformats.org/officeDocument/2006/relationships/hyperlink" Target="http://ascopubs.org/doi/full/10.1200/JCO.2006.06.1366" TargetMode="External"/><Relationship Id="rId276" Type="http://schemas.openxmlformats.org/officeDocument/2006/relationships/hyperlink" Target="https://www.ncbi.nlm.nih.gov/pubmed/10683002" TargetMode="External"/><Relationship Id="rId907" Type="http://schemas.openxmlformats.org/officeDocument/2006/relationships/hyperlink" Target="http://ascopubs.org/doi/full/10.1200/JCO.19.02908" TargetMode="External"/><Relationship Id="rId906" Type="http://schemas.openxmlformats.org/officeDocument/2006/relationships/hyperlink" Target="https://ascopubs.org/doi/full/10.1200/JCO.19.03036" TargetMode="External"/><Relationship Id="rId905" Type="http://schemas.openxmlformats.org/officeDocument/2006/relationships/hyperlink" Target="https://ascopubs.org/doi/full/10.1200/JCO.19.02576" TargetMode="External"/><Relationship Id="rId904" Type="http://schemas.openxmlformats.org/officeDocument/2006/relationships/hyperlink" Target="https://ascopubs.org/doi/full/10.1200/JCO.19.02891" TargetMode="External"/><Relationship Id="rId909" Type="http://schemas.openxmlformats.org/officeDocument/2006/relationships/hyperlink" Target="https://ascopubs.org/doi/full/10.1200/JCO.19.02806" TargetMode="External"/><Relationship Id="rId908" Type="http://schemas.openxmlformats.org/officeDocument/2006/relationships/hyperlink" Target="https://ascopubs.org/doi/full/10.1200/JCO.19.02905" TargetMode="External"/><Relationship Id="rId903" Type="http://schemas.openxmlformats.org/officeDocument/2006/relationships/hyperlink" Target="https://ascopubs.org/doi/full/10.1200/JCO.19.02594" TargetMode="External"/><Relationship Id="rId902" Type="http://schemas.openxmlformats.org/officeDocument/2006/relationships/hyperlink" Target="http://ascopubs.org/doi/full/10.1200/JCO.19.02388" TargetMode="External"/><Relationship Id="rId901" Type="http://schemas.openxmlformats.org/officeDocument/2006/relationships/hyperlink" Target="https://ascopubs.org/doi/full/10.1200/JCO.20.00070" TargetMode="External"/><Relationship Id="rId900" Type="http://schemas.openxmlformats.org/officeDocument/2006/relationships/hyperlink" Target="https://ascopubs.org/doi/full/10.1200/JCO.19.02795" TargetMode="External"/><Relationship Id="rId929" Type="http://schemas.openxmlformats.org/officeDocument/2006/relationships/hyperlink" Target="https://www.sciencedirect.com/science/article/pii/S1879850019301420" TargetMode="External"/><Relationship Id="rId928" Type="http://schemas.openxmlformats.org/officeDocument/2006/relationships/hyperlink" Target="https://www.sciencedirect.com/science/article/pii/S1470204517306174?via%3Dihub" TargetMode="External"/><Relationship Id="rId927" Type="http://schemas.openxmlformats.org/officeDocument/2006/relationships/hyperlink" Target="https://jamanetwork.com/journals/jamaoncology/fullarticle/2665748" TargetMode="External"/><Relationship Id="rId926" Type="http://schemas.openxmlformats.org/officeDocument/2006/relationships/hyperlink" Target="https://www.ncbi.nlm.nih.gov/pmc/articles/PMC5757427/" TargetMode="External"/><Relationship Id="rId921" Type="http://schemas.openxmlformats.org/officeDocument/2006/relationships/hyperlink" Target="https://www.ncbi.nlm.nih.gov/pubmed/26211824" TargetMode="External"/><Relationship Id="rId920" Type="http://schemas.openxmlformats.org/officeDocument/2006/relationships/hyperlink" Target="https://www.ncbi.nlm.nih.gov/pubmed/21802721" TargetMode="External"/><Relationship Id="rId925" Type="http://schemas.openxmlformats.org/officeDocument/2006/relationships/hyperlink" Target="https://www.ncbi.nlm.nih.gov/pubmed/30739743" TargetMode="External"/><Relationship Id="rId924" Type="http://schemas.openxmlformats.org/officeDocument/2006/relationships/hyperlink" Target="https://www.ncbi.nlm.nih.gov/pmc/articles/PMC3273723/" TargetMode="External"/><Relationship Id="rId923" Type="http://schemas.openxmlformats.org/officeDocument/2006/relationships/hyperlink" Target="https://www.sciencedirect.com/science/article/pii/S0140673605665440?via%3Dihub" TargetMode="External"/><Relationship Id="rId922" Type="http://schemas.openxmlformats.org/officeDocument/2006/relationships/hyperlink" Target="https://www.sciencedirect.com/science/article/pii/S0140673605665440?via%3Dihub" TargetMode="External"/><Relationship Id="rId918" Type="http://schemas.openxmlformats.org/officeDocument/2006/relationships/hyperlink" Target="https://www.nejm.org/doi/10.1056/NEJMoa1701830?url_ver=Z39.88-2003&amp;rfr_id=ori:rid:crossref.org&amp;rfr_dat=cr_pub%3dwww.ncbi.nlm.nih.gov" TargetMode="External"/><Relationship Id="rId917" Type="http://schemas.openxmlformats.org/officeDocument/2006/relationships/hyperlink" Target="http://www.quadshotnews.com/2017/11/roy-moore-louis-ck-and-tamoxifen.html" TargetMode="External"/><Relationship Id="rId916" Type="http://schemas.openxmlformats.org/officeDocument/2006/relationships/hyperlink" Target="https://academic.oup.com/jncimono/article/2010/41/162/891149" TargetMode="External"/><Relationship Id="rId915" Type="http://schemas.openxmlformats.org/officeDocument/2006/relationships/hyperlink" Target="https://www.ctsu.ox.ac.uk/research/the-early-breast-cancer-trialists-collaborative-group-ebctcg/previous-findings" TargetMode="External"/><Relationship Id="rId919" Type="http://schemas.openxmlformats.org/officeDocument/2006/relationships/hyperlink" Target="https://www.ncbi.nlm.nih.gov/pubmed/26211827" TargetMode="External"/><Relationship Id="rId910" Type="http://schemas.openxmlformats.org/officeDocument/2006/relationships/hyperlink" Target="https://ascopubs.org/doi/full/10.1200/JCO.19.02850" TargetMode="External"/><Relationship Id="rId914" Type="http://schemas.openxmlformats.org/officeDocument/2006/relationships/hyperlink" Target="https://www.ctsu.ox.ac.uk/research/the-early-breast-cancer-trialists-collaborative-group-ebctcg/previous-findings" TargetMode="External"/><Relationship Id="rId913" Type="http://schemas.openxmlformats.org/officeDocument/2006/relationships/hyperlink" Target="https://www.ncbi.nlm.nih.gov/pubmed/32286901" TargetMode="External"/><Relationship Id="rId912" Type="http://schemas.openxmlformats.org/officeDocument/2006/relationships/hyperlink" Target="http://ascopubs.org/doi/full/10.1200/JCO.19.03257" TargetMode="External"/><Relationship Id="rId911" Type="http://schemas.openxmlformats.org/officeDocument/2006/relationships/hyperlink" Target="https://ascopubs.org/doi/full/10.1200/JCO.19.02896" TargetMode="External"/><Relationship Id="rId629" Type="http://schemas.openxmlformats.org/officeDocument/2006/relationships/hyperlink" Target="https://www.asco.org/research-guidelines/quality-guidelines/guidelines/breast-cancer#/10696" TargetMode="External"/><Relationship Id="rId624" Type="http://schemas.openxmlformats.org/officeDocument/2006/relationships/hyperlink" Target="https://www.thelancet.com/journals/lancet/article/PIIS0140-6736(19)32955-1/fulltext" TargetMode="External"/><Relationship Id="rId866" Type="http://schemas.openxmlformats.org/officeDocument/2006/relationships/hyperlink" Target="https://twitter.com/NicholasZaorsky/status/1211646810676064258" TargetMode="External"/><Relationship Id="rId623" Type="http://schemas.openxmlformats.org/officeDocument/2006/relationships/hyperlink" Target="https://www.thelancet.com/journals/lancet/article/PIIS0140-6736(13)62292-8/fulltext#sec1" TargetMode="External"/><Relationship Id="rId865" Type="http://schemas.openxmlformats.org/officeDocument/2006/relationships/hyperlink" Target="http://www.acro.org/" TargetMode="External"/><Relationship Id="rId622" Type="http://schemas.openxmlformats.org/officeDocument/2006/relationships/hyperlink" Target="https://www.thelancet.com/journals/lancet/article/PIIS0140-6736(15)01129-0/fulltext" TargetMode="External"/><Relationship Id="rId864" Type="http://schemas.openxmlformats.org/officeDocument/2006/relationships/hyperlink" Target="https://www.redjournal.org/article/S0360-3016(19)30659-5/pdf" TargetMode="External"/><Relationship Id="rId621" Type="http://schemas.openxmlformats.org/officeDocument/2006/relationships/hyperlink" Target="https://www.thelancet.com/journals/lancet/article/PIIS0140-6736(13)62292-8/fulltext#sec1" TargetMode="External"/><Relationship Id="rId863" Type="http://schemas.openxmlformats.org/officeDocument/2006/relationships/hyperlink" Target="http://www.quadshotnews.com/2019/11/staging.html" TargetMode="External"/><Relationship Id="rId628" Type="http://schemas.openxmlformats.org/officeDocument/2006/relationships/hyperlink" Target="https://www.asco.org/research-guidelines/quality-guidelines/guidelines/breast-cancer#/11081" TargetMode="External"/><Relationship Id="rId627" Type="http://schemas.openxmlformats.org/officeDocument/2006/relationships/hyperlink" Target="https://www.ncbi.nlm.nih.gov/pmc/articles/PMC4792688/" TargetMode="External"/><Relationship Id="rId869" Type="http://schemas.openxmlformats.org/officeDocument/2006/relationships/hyperlink" Target="https://twitter.com/NicholasZaorsky/status/1211727554299809792" TargetMode="External"/><Relationship Id="rId626" Type="http://schemas.openxmlformats.org/officeDocument/2006/relationships/hyperlink" Target="https://www.thelancet.com/journals/lancet/article/PIIS0140-6736(15)01129-0/fulltext" TargetMode="External"/><Relationship Id="rId868" Type="http://schemas.openxmlformats.org/officeDocument/2006/relationships/hyperlink" Target="https://twitter.com/NicholasZaorsky/status/1211701256412172288" TargetMode="External"/><Relationship Id="rId625" Type="http://schemas.openxmlformats.org/officeDocument/2006/relationships/hyperlink" Target="http://www.quadshotnews.com/2019/12/a-milligram-of-prevention.html" TargetMode="External"/><Relationship Id="rId867" Type="http://schemas.openxmlformats.org/officeDocument/2006/relationships/hyperlink" Target="https://twitter.com/NicholasZaorsky/status/1212008844198592513" TargetMode="External"/><Relationship Id="rId620" Type="http://schemas.openxmlformats.org/officeDocument/2006/relationships/hyperlink" Target="https://www.thelancet.com/journals/lancet/article/PIIS0140-6736(13)60140-3/fulltext" TargetMode="External"/><Relationship Id="rId862" Type="http://schemas.openxmlformats.org/officeDocument/2006/relationships/hyperlink" Target="https://doi.org/10.1016/j.ijrobp.2019.11.008" TargetMode="External"/><Relationship Id="rId861" Type="http://schemas.openxmlformats.org/officeDocument/2006/relationships/hyperlink" Target="https://www.ncbi.nlm.nih.gov/pmc/articles/PMC5004350/" TargetMode="External"/><Relationship Id="rId860" Type="http://schemas.openxmlformats.org/officeDocument/2006/relationships/hyperlink" Target="https://insights.ovid.com/pubmed?pmid=21788827" TargetMode="External"/><Relationship Id="rId619" Type="http://schemas.openxmlformats.org/officeDocument/2006/relationships/hyperlink" Target="https://www.ncbi.nlm.nih.gov/pubmed/20404000?dopt=Abstract" TargetMode="External"/><Relationship Id="rId618" Type="http://schemas.openxmlformats.org/officeDocument/2006/relationships/hyperlink" Target="https://www.ncbi.nlm.nih.gov/pubmed/16754727?dopt=Abstract" TargetMode="External"/><Relationship Id="rId613" Type="http://schemas.openxmlformats.org/officeDocument/2006/relationships/hyperlink" Target="https://www.asco.org/research-guidelines/quality-guidelines/guidelines/breast-cancer#/9816" TargetMode="External"/><Relationship Id="rId855" Type="http://schemas.openxmlformats.org/officeDocument/2006/relationships/hyperlink" Target="https://academic.oup.com/jnci/article/110/2/157/4157682" TargetMode="External"/><Relationship Id="rId612" Type="http://schemas.openxmlformats.org/officeDocument/2006/relationships/hyperlink" Target="https://www.ncbi.nlm.nih.gov/pubmed/31618131" TargetMode="External"/><Relationship Id="rId854" Type="http://schemas.openxmlformats.org/officeDocument/2006/relationships/hyperlink" Target="https://academic.oup.com/jnci/article/110/2/157/4157682" TargetMode="External"/><Relationship Id="rId611" Type="http://schemas.openxmlformats.org/officeDocument/2006/relationships/hyperlink" Target="http://www.nejm.org/doi/full/10.1056/NEJMoa1404037" TargetMode="External"/><Relationship Id="rId853" Type="http://schemas.openxmlformats.org/officeDocument/2006/relationships/image" Target="media/image20.png"/><Relationship Id="rId610" Type="http://schemas.openxmlformats.org/officeDocument/2006/relationships/hyperlink" Target="http://www.nejm.org/doi/full/10.1056/NEJMoa1404037" TargetMode="External"/><Relationship Id="rId852" Type="http://schemas.openxmlformats.org/officeDocument/2006/relationships/hyperlink" Target="https://academic.oup.com/jnci/article/110/2/157/4157682" TargetMode="External"/><Relationship Id="rId617" Type="http://schemas.openxmlformats.org/officeDocument/2006/relationships/hyperlink" Target="https://academic.oup.com/jnci/article/97/22/1652/2521468" TargetMode="External"/><Relationship Id="rId859" Type="http://schemas.openxmlformats.org/officeDocument/2006/relationships/hyperlink" Target="https://europepmc.org/articles/pmc5117482" TargetMode="External"/><Relationship Id="rId616" Type="http://schemas.openxmlformats.org/officeDocument/2006/relationships/hyperlink" Target="http://www.quadshotnews.com/2019/04/dose-redux.html" TargetMode="External"/><Relationship Id="rId858" Type="http://schemas.openxmlformats.org/officeDocument/2006/relationships/hyperlink" Target="https://onlinelibrary.wiley.com/doi/full/10.1002/cncr.26521" TargetMode="External"/><Relationship Id="rId615" Type="http://schemas.openxmlformats.org/officeDocument/2006/relationships/hyperlink" Target="http://www.quadshotnews.com/2019/09/b-advised.html" TargetMode="External"/><Relationship Id="rId857" Type="http://schemas.openxmlformats.org/officeDocument/2006/relationships/hyperlink" Target="https://insights.ovid.com/pubmed?pmid=25028850" TargetMode="External"/><Relationship Id="rId614" Type="http://schemas.openxmlformats.org/officeDocument/2006/relationships/hyperlink" Target="https://jamanetwork.com/journals/jama/fullarticle/2749221" TargetMode="External"/><Relationship Id="rId856" Type="http://schemas.openxmlformats.org/officeDocument/2006/relationships/image" Target="media/image13.png"/><Relationship Id="rId851" Type="http://schemas.openxmlformats.org/officeDocument/2006/relationships/image" Target="media/image35.png"/><Relationship Id="rId850" Type="http://schemas.openxmlformats.org/officeDocument/2006/relationships/hyperlink" Target="https://academic.oup.com/jnci/article/110/2/157/4157682" TargetMode="External"/><Relationship Id="rId409" Type="http://schemas.openxmlformats.org/officeDocument/2006/relationships/image" Target="media/image19.png"/><Relationship Id="rId404" Type="http://schemas.openxmlformats.org/officeDocument/2006/relationships/hyperlink" Target="https://ascopubs.org/doi/full/10.1200/JCO.20.00070" TargetMode="External"/><Relationship Id="rId646" Type="http://schemas.openxmlformats.org/officeDocument/2006/relationships/hyperlink" Target="https://www.asco.org/research-guidelines/quality-guidelines/guidelines/breast-cancer#/9746" TargetMode="External"/><Relationship Id="rId888" Type="http://schemas.openxmlformats.org/officeDocument/2006/relationships/hyperlink" Target="http://www.econtour.org/cases/117" TargetMode="External"/><Relationship Id="rId403" Type="http://schemas.openxmlformats.org/officeDocument/2006/relationships/hyperlink" Target="https://clinicaltrials.gov/ct2/show/NCT01247233" TargetMode="External"/><Relationship Id="rId645" Type="http://schemas.openxmlformats.org/officeDocument/2006/relationships/hyperlink" Target="http://www.predict.nhs.net" TargetMode="External"/><Relationship Id="rId887" Type="http://schemas.openxmlformats.org/officeDocument/2006/relationships/hyperlink" Target="http://econtour.org/cases/108" TargetMode="External"/><Relationship Id="rId402" Type="http://schemas.openxmlformats.org/officeDocument/2006/relationships/hyperlink" Target="https://clinicaltrials.gov/ct2/show/NCT01803958" TargetMode="External"/><Relationship Id="rId644" Type="http://schemas.openxmlformats.org/officeDocument/2006/relationships/hyperlink" Target="http://www.adjuvantonline.com" TargetMode="External"/><Relationship Id="rId886" Type="http://schemas.openxmlformats.org/officeDocument/2006/relationships/hyperlink" Target="http://econtour.org/cases/73" TargetMode="External"/><Relationship Id="rId401" Type="http://schemas.openxmlformats.org/officeDocument/2006/relationships/hyperlink" Target="http://www.quadshotnews.com/2019/12/full-outcomes.html" TargetMode="External"/><Relationship Id="rId643" Type="http://schemas.openxmlformats.org/officeDocument/2006/relationships/hyperlink" Target="https://www.ncbi.nlm.nih.gov/pmc/articles/PMC4500829/" TargetMode="External"/><Relationship Id="rId885" Type="http://schemas.openxmlformats.org/officeDocument/2006/relationships/hyperlink" Target="https://econtour.org/cases/75" TargetMode="External"/><Relationship Id="rId408" Type="http://schemas.openxmlformats.org/officeDocument/2006/relationships/hyperlink" Target="https://ascopubs.org/doi/full/10.1200/JCO.20.00070" TargetMode="External"/><Relationship Id="rId407" Type="http://schemas.openxmlformats.org/officeDocument/2006/relationships/image" Target="media/image28.png"/><Relationship Id="rId649" Type="http://schemas.openxmlformats.org/officeDocument/2006/relationships/hyperlink" Target="http://ascopubs.org/doi/abs/10.1200/JCO.2005.04.7985?url_ver=Z39.88-2003&amp;rfr_id=ori:rid:crossref.org&amp;rfr_dat=cr_pub%3dpubmed" TargetMode="External"/><Relationship Id="rId406" Type="http://schemas.openxmlformats.org/officeDocument/2006/relationships/hyperlink" Target="https://ascopubs.org/doi/full/10.1200/JCO.20.00070" TargetMode="External"/><Relationship Id="rId648" Type="http://schemas.openxmlformats.org/officeDocument/2006/relationships/hyperlink" Target="http://www.nsabp.pitt.edu/B-20.asp" TargetMode="External"/><Relationship Id="rId405" Type="http://schemas.openxmlformats.org/officeDocument/2006/relationships/image" Target="media/image42.png"/><Relationship Id="rId647" Type="http://schemas.openxmlformats.org/officeDocument/2006/relationships/hyperlink" Target="https://ascopubs.org/doi/full/10.1200/JCO.19.02905" TargetMode="External"/><Relationship Id="rId889" Type="http://schemas.openxmlformats.org/officeDocument/2006/relationships/hyperlink" Target="http://econtour.org/cases/47" TargetMode="External"/><Relationship Id="rId880" Type="http://schemas.openxmlformats.org/officeDocument/2006/relationships/hyperlink" Target="https://www.rtog.org/CoreLab/ContouringAtlases/RADCOMPBreastAtlas.aspx" TargetMode="External"/><Relationship Id="rId400" Type="http://schemas.openxmlformats.org/officeDocument/2006/relationships/hyperlink" Target="http://www.quadshotnews.com/2018/12/partial-outcomes.html" TargetMode="External"/><Relationship Id="rId642" Type="http://schemas.openxmlformats.org/officeDocument/2006/relationships/hyperlink" Target="https://www.ncbi.nlm.nih.gov/pmc/articles/PMC2743943/" TargetMode="External"/><Relationship Id="rId884" Type="http://schemas.openxmlformats.org/officeDocument/2006/relationships/hyperlink" Target="http://econtour.org/cases/80" TargetMode="External"/><Relationship Id="rId641" Type="http://schemas.openxmlformats.org/officeDocument/2006/relationships/hyperlink" Target="https://ascopubs.org/doi/full/10.1200/JCO.2005.10.517" TargetMode="External"/><Relationship Id="rId883" Type="http://schemas.openxmlformats.org/officeDocument/2006/relationships/hyperlink" Target="https://econtour.org/cases/74" TargetMode="External"/><Relationship Id="rId640" Type="http://schemas.openxmlformats.org/officeDocument/2006/relationships/hyperlink" Target="https://www.nejm.org/doi/full/10.1056/NEJMoa071167" TargetMode="External"/><Relationship Id="rId882" Type="http://schemas.openxmlformats.org/officeDocument/2006/relationships/hyperlink" Target="https://econtour.org/cases/73" TargetMode="External"/><Relationship Id="rId881" Type="http://schemas.openxmlformats.org/officeDocument/2006/relationships/hyperlink" Target="https://www.sciencedirect.com/science/article/pii/S0360301615002643?via%3Dihub" TargetMode="External"/><Relationship Id="rId635" Type="http://schemas.openxmlformats.org/officeDocument/2006/relationships/hyperlink" Target="https://www.ncbi.nlm.nih.gov/pmc/articles/PMC5757427/" TargetMode="External"/><Relationship Id="rId877" Type="http://schemas.openxmlformats.org/officeDocument/2006/relationships/hyperlink" Target="https://www.astro.org/uploadedFiles/_MAIN_SITE/Affiliate/ARRO/Resident_Resources/Educational_Resources/ARROcase/Content_Pieces/NeoadjuvantchemoBreastCancer.pdf" TargetMode="External"/><Relationship Id="rId634" Type="http://schemas.openxmlformats.org/officeDocument/2006/relationships/hyperlink" Target="https://www.ncbi.nlm.nih.gov/pubmed/30739743" TargetMode="External"/><Relationship Id="rId876" Type="http://schemas.openxmlformats.org/officeDocument/2006/relationships/hyperlink" Target="https://www.astro.org/uploadedFiles/Affiliates/ARRO/Resident_Resources/Educational_Resources/Case_Vingettes/InflammatoryBreast.pdf" TargetMode="External"/><Relationship Id="rId633" Type="http://schemas.openxmlformats.org/officeDocument/2006/relationships/hyperlink" Target="https://www.ncbi.nlm.nih.gov/pmc/articles/PMC3273723/" TargetMode="External"/><Relationship Id="rId875" Type="http://schemas.openxmlformats.org/officeDocument/2006/relationships/hyperlink" Target="https://www.astro.org/uploadedFiles/DCISContour.pdf" TargetMode="External"/><Relationship Id="rId632" Type="http://schemas.openxmlformats.org/officeDocument/2006/relationships/hyperlink" Target="https://www.sciencedirect.com/science/article/pii/S0140673605665440?via%3Dihub" TargetMode="External"/><Relationship Id="rId874" Type="http://schemas.openxmlformats.org/officeDocument/2006/relationships/hyperlink" Target="https://www.astro.org/uploadedFiles/DCIS.pdf" TargetMode="External"/><Relationship Id="rId639" Type="http://schemas.openxmlformats.org/officeDocument/2006/relationships/hyperlink" Target="http://ascopubs.org/doi/full/10.1200/JCO.2003.02.063" TargetMode="External"/><Relationship Id="rId638" Type="http://schemas.openxmlformats.org/officeDocument/2006/relationships/hyperlink" Target="https://ascopubs.org/doi/10.1200/JCO.2005.12.044" TargetMode="External"/><Relationship Id="rId637" Type="http://schemas.openxmlformats.org/officeDocument/2006/relationships/hyperlink" Target="http://ascopubs.org/doi/full/10.1200/JCO.2005.04.032" TargetMode="External"/><Relationship Id="rId879" Type="http://schemas.openxmlformats.org/officeDocument/2006/relationships/hyperlink" Target="https://www.ncbi.nlm.nih.gov/pubmed/26791404" TargetMode="External"/><Relationship Id="rId636" Type="http://schemas.openxmlformats.org/officeDocument/2006/relationships/hyperlink" Target="https://www.nejm.org/doi/10.1056/NEJM199605233342102?url_ver=Z39.88-2003&amp;rfr_id=ori:rid:crossref.org&amp;rfr_dat=cr_pub%3dwww.ncbi.nlm.nih.gov" TargetMode="External"/><Relationship Id="rId878" Type="http://schemas.openxmlformats.org/officeDocument/2006/relationships/hyperlink" Target="https://www.rtog.org/corelab/contouringatlases/breastcanceratlas.aspx" TargetMode="External"/><Relationship Id="rId631" Type="http://schemas.openxmlformats.org/officeDocument/2006/relationships/hyperlink" Target="https://www.sciencedirect.com/science/article/pii/S0140673605665440?via%3Dihub" TargetMode="External"/><Relationship Id="rId873" Type="http://schemas.openxmlformats.org/officeDocument/2006/relationships/hyperlink" Target="https://www.astro.org/uploadedFiles/Affiliates/ARRO/Resident_Resources/Educational_Resources/Case_Vingettes/APBI_Contour.pdf" TargetMode="External"/><Relationship Id="rId630" Type="http://schemas.openxmlformats.org/officeDocument/2006/relationships/hyperlink" Target="https://www.asco.org/research-guidelines/quality-guidelines/guidelines/breast-cancer#/9781" TargetMode="External"/><Relationship Id="rId872" Type="http://schemas.openxmlformats.org/officeDocument/2006/relationships/hyperlink" Target="https://www.astro.org/uploadedFiles/Affiliates/ARRO/Resident_Resources/Educational_Resources/Case_Vingettes/APBI.pdf" TargetMode="External"/><Relationship Id="rId871" Type="http://schemas.openxmlformats.org/officeDocument/2006/relationships/hyperlink" Target="https://twitter.com/NicholasZaorsky/status/1211705635424718848" TargetMode="External"/><Relationship Id="rId870" Type="http://schemas.openxmlformats.org/officeDocument/2006/relationships/hyperlink" Target="https://twitter.com/NicholasZaorsky/status/1211702308649799681" TargetMode="External"/><Relationship Id="rId829" Type="http://schemas.openxmlformats.org/officeDocument/2006/relationships/hyperlink" Target="https://pubmed.ncbi.nlm.nih.gov/32464155/" TargetMode="External"/><Relationship Id="rId828" Type="http://schemas.openxmlformats.org/officeDocument/2006/relationships/hyperlink" Target="https://pubmed.ncbi.nlm.nih.gov/32464155/" TargetMode="External"/><Relationship Id="rId827" Type="http://schemas.openxmlformats.org/officeDocument/2006/relationships/hyperlink" Target="https://www.ncbi.nlm.nih.gov/pubmed/30125673" TargetMode="External"/><Relationship Id="rId822" Type="http://schemas.openxmlformats.org/officeDocument/2006/relationships/hyperlink" Target="https://www.redjournal.org/article/0360-3016(92)90895-O/abstract" TargetMode="External"/><Relationship Id="rId821" Type="http://schemas.openxmlformats.org/officeDocument/2006/relationships/hyperlink" Target="https://clinicaltrials.gov/ct2/show/NCT03297346" TargetMode="External"/><Relationship Id="rId820" Type="http://schemas.openxmlformats.org/officeDocument/2006/relationships/hyperlink" Target="https://clinicaltrials.gov/ct2/show/NCT02605512" TargetMode="External"/><Relationship Id="rId826" Type="http://schemas.openxmlformats.org/officeDocument/2006/relationships/hyperlink" Target="https://www.redjournal.org/article/S0360-3016(06)03654-6/fulltext" TargetMode="External"/><Relationship Id="rId825" Type="http://schemas.openxmlformats.org/officeDocument/2006/relationships/hyperlink" Target="https://www.redjournal.org/article/S0360-3016(01)02799-7/fulltext" TargetMode="External"/><Relationship Id="rId824" Type="http://schemas.openxmlformats.org/officeDocument/2006/relationships/hyperlink" Target="https://www.redjournal.org/article/0360-3016(91)90783-Z/abstract" TargetMode="External"/><Relationship Id="rId823" Type="http://schemas.openxmlformats.org/officeDocument/2006/relationships/hyperlink" Target="https://www.ncbi.nlm.nih.gov/pmc/articles/PMC3782859/" TargetMode="External"/><Relationship Id="rId819" Type="http://schemas.openxmlformats.org/officeDocument/2006/relationships/hyperlink" Target="https://www.redjournal.org/article/S0360-3016(19)30659-5/pdf" TargetMode="External"/><Relationship Id="rId818" Type="http://schemas.openxmlformats.org/officeDocument/2006/relationships/hyperlink" Target="https://doi.org/10.1016/j.ijrobp.2019.11.008" TargetMode="External"/><Relationship Id="rId817" Type="http://schemas.openxmlformats.org/officeDocument/2006/relationships/hyperlink" Target="http://www.quadshotnews.com/2019/11/staging.html" TargetMode="External"/><Relationship Id="rId816" Type="http://schemas.openxmlformats.org/officeDocument/2006/relationships/hyperlink" Target="https://www.redjournal.org/article/S0360-3016(06)03654-6/fulltext" TargetMode="External"/><Relationship Id="rId811" Type="http://schemas.openxmlformats.org/officeDocument/2006/relationships/hyperlink" Target="https://www.sciencedirect.com/science/article/pii/S0360301618310848" TargetMode="External"/><Relationship Id="rId810" Type="http://schemas.openxmlformats.org/officeDocument/2006/relationships/hyperlink" Target="https://www.sciencedirect.com/science/article/pii/S0360301618305972?via%3Dihub" TargetMode="External"/><Relationship Id="rId815" Type="http://schemas.openxmlformats.org/officeDocument/2006/relationships/hyperlink" Target="https://www.redjournal.org/article/S0360-3016(01)02799-7/fulltext" TargetMode="External"/><Relationship Id="rId814" Type="http://schemas.openxmlformats.org/officeDocument/2006/relationships/hyperlink" Target="https://www.redjournal.org/article/0360-3016(91)90783-Z/abstract" TargetMode="External"/><Relationship Id="rId813" Type="http://schemas.openxmlformats.org/officeDocument/2006/relationships/hyperlink" Target="https://www.eventscribe.com/2019/ASTRO/fsPopup.asp?Mode=presInfo&amp;PresentationID=559478" TargetMode="External"/><Relationship Id="rId812" Type="http://schemas.openxmlformats.org/officeDocument/2006/relationships/hyperlink" Target="https://www.redjournal.org/article/S0360-3016(19)33397-8/pdf" TargetMode="External"/><Relationship Id="rId609" Type="http://schemas.openxmlformats.org/officeDocument/2006/relationships/hyperlink" Target="https://www.sciencedirect.com/science/article/pii/S1470204510702576?via%3Dihub" TargetMode="External"/><Relationship Id="rId608" Type="http://schemas.openxmlformats.org/officeDocument/2006/relationships/hyperlink" Target="https://www.ncbi.nlm.nih.gov/pubmed/26211827" TargetMode="External"/><Relationship Id="rId607" Type="http://schemas.openxmlformats.org/officeDocument/2006/relationships/hyperlink" Target="http://onlinelibrary.wiley.com/doi/10.1002/cncr.23011/abstract?systemMessage=Wiley+Online+Library+is+migrating+to+a+new+platform+powered+by+Atypon%2C+the+leading+provider+of+scholarly+publishing+platforms.+The+new+Wiley+Online+Library+will+be+migrated+over+the+weekend+of+March+17+and+18.You+should+not+experience+any+issues+or+loss+of+access+during+this+time.+For+more+information%2C+please+visit+our+migration+page%3A++http%3A%2F%2Fwww.wileyactual.com%2FWOLMigration%2F" TargetMode="External"/><Relationship Id="rId849" Type="http://schemas.openxmlformats.org/officeDocument/2006/relationships/hyperlink" Target="https://oce.ovid.com/article/00000637-201207000-00004/HTML" TargetMode="External"/><Relationship Id="rId602" Type="http://schemas.openxmlformats.org/officeDocument/2006/relationships/hyperlink" Target="https://www.sciencedirect.com/science/article/pii/S0140673612619631" TargetMode="External"/><Relationship Id="rId844" Type="http://schemas.openxmlformats.org/officeDocument/2006/relationships/hyperlink" Target="http://www.quadshotnews.com/2019/07/col-lateral-damage.html" TargetMode="External"/><Relationship Id="rId601" Type="http://schemas.openxmlformats.org/officeDocument/2006/relationships/hyperlink" Target="http://www.nsabp.pitt.edu/B-20.asp" TargetMode="External"/><Relationship Id="rId843" Type="http://schemas.openxmlformats.org/officeDocument/2006/relationships/hyperlink" Target="https://www.redjournal.org/article/S0360-3016(19)33397-8/pdf" TargetMode="External"/><Relationship Id="rId600" Type="http://schemas.openxmlformats.org/officeDocument/2006/relationships/hyperlink" Target="http://www.nsabp.pitt.edu/B-14.asp" TargetMode="External"/><Relationship Id="rId842" Type="http://schemas.openxmlformats.org/officeDocument/2006/relationships/hyperlink" Target="http://www.quadshotnews.com/2019/05/armamentarium.html" TargetMode="External"/><Relationship Id="rId841" Type="http://schemas.openxmlformats.org/officeDocument/2006/relationships/hyperlink" Target="https://www.sciencedirect.com/science/article/pii/S0360301618310848" TargetMode="External"/><Relationship Id="rId606" Type="http://schemas.openxmlformats.org/officeDocument/2006/relationships/hyperlink" Target="http://ascopubs.org/doi/abs/10.1200/JCO.2002.11.101?url_ver=Z39.88-2003&amp;rfr_id=ori:rid:crossref.org&amp;rfr_dat=cr_pub%3dpubmed" TargetMode="External"/><Relationship Id="rId848" Type="http://schemas.openxmlformats.org/officeDocument/2006/relationships/hyperlink" Target="https://insights.ovid.com/pubmed?pmid=21364413" TargetMode="External"/><Relationship Id="rId605" Type="http://schemas.openxmlformats.org/officeDocument/2006/relationships/hyperlink" Target="http://www.nsabp.pitt.edu/B-21.asp" TargetMode="External"/><Relationship Id="rId847" Type="http://schemas.openxmlformats.org/officeDocument/2006/relationships/hyperlink" Target="https://insights.ovid.com/pubmed?pmid=22929235" TargetMode="External"/><Relationship Id="rId604" Type="http://schemas.openxmlformats.org/officeDocument/2006/relationships/hyperlink" Target="http://www.quadshotnews.com/2019/04/dose-redux.html" TargetMode="External"/><Relationship Id="rId846" Type="http://schemas.openxmlformats.org/officeDocument/2006/relationships/hyperlink" Target="https://ascopubs.org/doi/full/10.1200/JCO.19.02850" TargetMode="External"/><Relationship Id="rId603" Type="http://schemas.openxmlformats.org/officeDocument/2006/relationships/hyperlink" Target="https://ascopubs.org/doi/10.1200/JCO.18.01779" TargetMode="External"/><Relationship Id="rId845" Type="http://schemas.openxmlformats.org/officeDocument/2006/relationships/hyperlink" Target="https://www.eventscribe.com/2019/ASTRO/fsPopup.asp?Mode=presInfo&amp;PresentationID=559478" TargetMode="External"/><Relationship Id="rId840" Type="http://schemas.openxmlformats.org/officeDocument/2006/relationships/hyperlink" Target="https://www.sciencedirect.com/science/article/pii/S0360301618305972?via%3Dihub" TargetMode="External"/><Relationship Id="rId839" Type="http://schemas.openxmlformats.org/officeDocument/2006/relationships/hyperlink" Target="https://academic.oup.com/jnci/article/93/2/96/2906346" TargetMode="External"/><Relationship Id="rId838" Type="http://schemas.openxmlformats.org/officeDocument/2006/relationships/hyperlink" Target="https://www.ncbi.nlm.nih.gov/pubmed/32362657" TargetMode="External"/><Relationship Id="rId833" Type="http://schemas.openxmlformats.org/officeDocument/2006/relationships/hyperlink" Target="http://www.quadshotnews.com/2020/04/take-heart.html" TargetMode="External"/><Relationship Id="rId832" Type="http://schemas.openxmlformats.org/officeDocument/2006/relationships/hyperlink" Target="https://doi.org/10.1016/j.ijrobp.2020.04.003" TargetMode="External"/><Relationship Id="rId831" Type="http://schemas.openxmlformats.org/officeDocument/2006/relationships/hyperlink" Target="https://www.ncbi.nlm.nih.gov/pubmed/28319436" TargetMode="External"/><Relationship Id="rId830" Type="http://schemas.openxmlformats.org/officeDocument/2006/relationships/hyperlink" Target="https://www.ncbi.nlm.nih.gov/pubmed/32007367" TargetMode="External"/><Relationship Id="rId837" Type="http://schemas.openxmlformats.org/officeDocument/2006/relationships/hyperlink" Target="https://ascopubs.org/doi/full/10.1200/JCO.19.02896" TargetMode="External"/><Relationship Id="rId836" Type="http://schemas.openxmlformats.org/officeDocument/2006/relationships/hyperlink" Target="https://www.nejm.org/doi/full/10.1056/NEJMoa1209825" TargetMode="External"/><Relationship Id="rId835" Type="http://schemas.openxmlformats.org/officeDocument/2006/relationships/hyperlink" Target="https://www.ncbi.nlm.nih.gov/pubmed/28095159" TargetMode="External"/><Relationship Id="rId834" Type="http://schemas.openxmlformats.org/officeDocument/2006/relationships/hyperlink" Target="https://www.abstracts2view.com/sabcs18/view.php?nu=SABCS18L_1158" TargetMode="External"/><Relationship Id="rId1059" Type="http://schemas.openxmlformats.org/officeDocument/2006/relationships/hyperlink" Target="https://www.ncbi.nlm.nih.gov/pubmed/31750868" TargetMode="External"/><Relationship Id="rId228" Type="http://schemas.openxmlformats.org/officeDocument/2006/relationships/image" Target="media/image29.png"/><Relationship Id="rId227" Type="http://schemas.openxmlformats.org/officeDocument/2006/relationships/hyperlink" Target="https://www.instagram.com/p/CAyYqYKgfUu/?utm_source=ig_web_copy_link" TargetMode="External"/><Relationship Id="rId469" Type="http://schemas.openxmlformats.org/officeDocument/2006/relationships/hyperlink" Target="https://ascopubs.org/doi/full/10.1200/JCO.19.02891" TargetMode="External"/><Relationship Id="rId226" Type="http://schemas.openxmlformats.org/officeDocument/2006/relationships/hyperlink" Target="http://www.quadshotnews.com/2019/06/kristine.html" TargetMode="External"/><Relationship Id="rId468" Type="http://schemas.openxmlformats.org/officeDocument/2006/relationships/hyperlink" Target="https://twitter.com/NicholasZaorsky/status/1211705635424718848" TargetMode="External"/><Relationship Id="rId225" Type="http://schemas.openxmlformats.org/officeDocument/2006/relationships/hyperlink" Target="https://ascopubs.org/doi/full/10.1200/JCO.19.00882" TargetMode="External"/><Relationship Id="rId467" Type="http://schemas.openxmlformats.org/officeDocument/2006/relationships/hyperlink" Target="https://twitter.com/NicholasZaorsky/status/1211702308649799681" TargetMode="External"/><Relationship Id="rId229" Type="http://schemas.openxmlformats.org/officeDocument/2006/relationships/hyperlink" Target="https://meetinglibrary.asco.org/record/184908/abstract" TargetMode="External"/><Relationship Id="rId1050" Type="http://schemas.openxmlformats.org/officeDocument/2006/relationships/hyperlink" Target="https://www.sciencedirect.com/science/article/pii/S0167814006006657" TargetMode="External"/><Relationship Id="rId220" Type="http://schemas.openxmlformats.org/officeDocument/2006/relationships/hyperlink" Target="https://www.thelancet.com/journals/lanonc/article/PIIS1470-2045(16)00163-7/fulltext" TargetMode="External"/><Relationship Id="rId462" Type="http://schemas.openxmlformats.org/officeDocument/2006/relationships/hyperlink" Target="https://www.ncbi.nlm.nih.gov/pubmed/?term=19720914" TargetMode="External"/><Relationship Id="rId1051" Type="http://schemas.openxmlformats.org/officeDocument/2006/relationships/hyperlink" Target="http://ascopubs.org/doi/full/10.1200/JCO.2007.15.2488" TargetMode="External"/><Relationship Id="rId461" Type="http://schemas.openxmlformats.org/officeDocument/2006/relationships/hyperlink" Target="https://www.ncbi.nlm.nih.gov/pubmed/27607734" TargetMode="External"/><Relationship Id="rId1052" Type="http://schemas.openxmlformats.org/officeDocument/2006/relationships/hyperlink" Target="https://www.ncbi.nlm.nih.gov/pubmed/27637858" TargetMode="External"/><Relationship Id="rId460" Type="http://schemas.openxmlformats.org/officeDocument/2006/relationships/hyperlink" Target="https://www.thelancet.com/journals/lanonc/article/PIIS1470-2045(14)71156-8/fulltext" TargetMode="External"/><Relationship Id="rId1053" Type="http://schemas.openxmlformats.org/officeDocument/2006/relationships/hyperlink" Target="https://www.ncbi.nlm.nih.gov/pubmed/31786234" TargetMode="External"/><Relationship Id="rId1054" Type="http://schemas.openxmlformats.org/officeDocument/2006/relationships/hyperlink" Target="https://www.astro.org/uploadedFiles/Affiliates/ARRO/Resident_Resources/Educational_Resources/Case_Vingettes/APBI.pdf" TargetMode="External"/><Relationship Id="rId224" Type="http://schemas.openxmlformats.org/officeDocument/2006/relationships/hyperlink" Target="https://www.sciencedirect.com/science/article/pii/S0959804917313618?via%3Dihub" TargetMode="External"/><Relationship Id="rId466" Type="http://schemas.openxmlformats.org/officeDocument/2006/relationships/hyperlink" Target="https://twitter.com/NicholasZaorsky/status/1211727554299809792" TargetMode="External"/><Relationship Id="rId1055" Type="http://schemas.openxmlformats.org/officeDocument/2006/relationships/hyperlink" Target="https://www.astro.org/uploadedFiles/Affiliates/ARRO/Resident_Resources/Educational_Resources/Case_Vingettes/APBI_Contour.pdf" TargetMode="External"/><Relationship Id="rId223" Type="http://schemas.openxmlformats.org/officeDocument/2006/relationships/hyperlink" Target="https://academic.oup.com/annonc/article/24/9/2278/201802" TargetMode="External"/><Relationship Id="rId465" Type="http://schemas.openxmlformats.org/officeDocument/2006/relationships/hyperlink" Target="https://twitter.com/NicholasZaorsky/status/1211701256412172288" TargetMode="External"/><Relationship Id="rId1056" Type="http://schemas.openxmlformats.org/officeDocument/2006/relationships/hyperlink" Target="https://www.sciencedirect.com/science/article/pii/S0140673617311455?via%3Dihub" TargetMode="External"/><Relationship Id="rId222" Type="http://schemas.openxmlformats.org/officeDocument/2006/relationships/hyperlink" Target="https://www.sciencedirect.com/science/article/pii/S1470204514700804?via%3Dihub" TargetMode="External"/><Relationship Id="rId464" Type="http://schemas.openxmlformats.org/officeDocument/2006/relationships/hyperlink" Target="https://www.ncbi.nlm.nih.gov/pubmed/32057620" TargetMode="External"/><Relationship Id="rId1057" Type="http://schemas.openxmlformats.org/officeDocument/2006/relationships/hyperlink" Target="https://doi.org/10.1016/S0140-6736(19)32515-2" TargetMode="External"/><Relationship Id="rId221" Type="http://schemas.openxmlformats.org/officeDocument/2006/relationships/hyperlink" Target="https://www.sciencedirect.com/science/article/pii/S0140673609619644?via%3Dihub" TargetMode="External"/><Relationship Id="rId463" Type="http://schemas.openxmlformats.org/officeDocument/2006/relationships/hyperlink" Target="http://ascopubs.org/doi/abs/10.1200/JCO.1997.15.3.963?url_ver=Z39.88-2003&amp;rfr_id=ori:rid:crossref.org&amp;rfr_dat=cr_pub%3dpubmed" TargetMode="External"/><Relationship Id="rId1058" Type="http://schemas.openxmlformats.org/officeDocument/2006/relationships/hyperlink" Target="https://www.rtog.org/clinicaltrials/protocoltable/studydetails.aspx?action=openFile&amp;FileID=6358" TargetMode="External"/><Relationship Id="rId1048" Type="http://schemas.openxmlformats.org/officeDocument/2006/relationships/hyperlink" Target="http://ncbi.nlm.nih.gov/pubmed/32334035" TargetMode="External"/><Relationship Id="rId1049" Type="http://schemas.openxmlformats.org/officeDocument/2006/relationships/hyperlink" Target="https://www.ncbi.nlm.nih.gov/pmc/articles/PMC6154906/" TargetMode="External"/><Relationship Id="rId217" Type="http://schemas.openxmlformats.org/officeDocument/2006/relationships/hyperlink" Target="https://www.nejm.org/doi/full/10.1056/NEJMoa1406281" TargetMode="External"/><Relationship Id="rId459" Type="http://schemas.openxmlformats.org/officeDocument/2006/relationships/hyperlink" Target="https://www.ncbi.nlm.nih.gov/pubmed/?term=19720914" TargetMode="External"/><Relationship Id="rId216" Type="http://schemas.openxmlformats.org/officeDocument/2006/relationships/hyperlink" Target="https://www.ncbi.nlm.nih.gov/pubmed/31622131" TargetMode="External"/><Relationship Id="rId458" Type="http://schemas.openxmlformats.org/officeDocument/2006/relationships/hyperlink" Target="http://ascopubs.org/doi/abs/10.1200/JCO.2007.11.4991?url_ver=Z39.88-2003&amp;rfr_id=ori:rid:crossref.org&amp;rfr_dat=cr_pub%3dpubmed" TargetMode="External"/><Relationship Id="rId215" Type="http://schemas.openxmlformats.org/officeDocument/2006/relationships/hyperlink" Target="https://www.ncbi.nlm.nih.gov/pubmed/25332249" TargetMode="External"/><Relationship Id="rId457" Type="http://schemas.openxmlformats.org/officeDocument/2006/relationships/hyperlink" Target="http://ascopubs.org/doi/abs/10.1200/JCO.2007.11.4991?url_ver=Z39.88-2003&amp;rfr_id=ori:rid:crossref.org&amp;rfr_dat=cr_pub%3dpubmed" TargetMode="External"/><Relationship Id="rId699" Type="http://schemas.openxmlformats.org/officeDocument/2006/relationships/hyperlink" Target="http://ascopubs.org/doi/abs/10.1200/JCO.2011.40.8369?url_ver=Z39.88-2003&amp;rfr_id=ori:rid:crossref.org&amp;rfr_dat=cr_pub%3dpubmed" TargetMode="External"/><Relationship Id="rId214" Type="http://schemas.openxmlformats.org/officeDocument/2006/relationships/hyperlink" Target="https://www.ncbi.nlm.nih.gov/pmc/articles/PMC3164242/" TargetMode="External"/><Relationship Id="rId456" Type="http://schemas.openxmlformats.org/officeDocument/2006/relationships/hyperlink" Target="http://www.nejm.org/doi/10.1056/NEJMoa010874?url_ver=Z39.88-2003&amp;rfr_id=ori:rid:crossref.org&amp;rfr_dat=cr_pub%3dwww.ncbi.nlm.nih.gov" TargetMode="External"/><Relationship Id="rId698" Type="http://schemas.openxmlformats.org/officeDocument/2006/relationships/hyperlink" Target="http://ascopubs.org/doi/abs/10.1200/JCO.2011.40.8369?url_ver=Z39.88-2003&amp;rfr_id=ori:rid:crossref.org&amp;rfr_dat=cr_pub%3dpubmed" TargetMode="External"/><Relationship Id="rId219" Type="http://schemas.openxmlformats.org/officeDocument/2006/relationships/hyperlink" Target="https://www.thelancet.com/journals/lancet/article/PIIS0140-6736(16)32616-2/fulltext" TargetMode="External"/><Relationship Id="rId218" Type="http://schemas.openxmlformats.org/officeDocument/2006/relationships/hyperlink" Target="https://www.ncbi.nlm.nih.gov/pubmed/30939096" TargetMode="External"/><Relationship Id="rId451" Type="http://schemas.openxmlformats.org/officeDocument/2006/relationships/hyperlink" Target="https://clinicaltrials.gov/ct2/show/NCT02653755" TargetMode="External"/><Relationship Id="rId693" Type="http://schemas.openxmlformats.org/officeDocument/2006/relationships/hyperlink" Target="https://www.sciencedirect.com/science/article/pii/S036030160202850X?via%3Dihub" TargetMode="External"/><Relationship Id="rId1040" Type="http://schemas.openxmlformats.org/officeDocument/2006/relationships/hyperlink" Target="https://twitter.com/NicholasZaorsky/status/1211727554299809792" TargetMode="External"/><Relationship Id="rId450" Type="http://schemas.openxmlformats.org/officeDocument/2006/relationships/hyperlink" Target="https://www.eventscribe.com/2019/ASTRO/fsPopup.asp?Mode=presInfo&amp;PresentationID=584631" TargetMode="External"/><Relationship Id="rId692" Type="http://schemas.openxmlformats.org/officeDocument/2006/relationships/hyperlink" Target="https://www.sciencedirect.com/science/article/pii/S036030160202850X?via%3Dihub" TargetMode="External"/><Relationship Id="rId1041" Type="http://schemas.openxmlformats.org/officeDocument/2006/relationships/hyperlink" Target="https://twitter.com/NicholasZaorsky/status/1211702308649799681" TargetMode="External"/><Relationship Id="rId691" Type="http://schemas.openxmlformats.org/officeDocument/2006/relationships/hyperlink" Target="http://ascopubs.org/doi/abs/10.1200/JCO.2001.19.22.4224?url_ver=Z39.88-2003&amp;rfr_id=ori:rid:crossref.org&amp;rfr_dat=cr_pub%3dpubmed" TargetMode="External"/><Relationship Id="rId1042" Type="http://schemas.openxmlformats.org/officeDocument/2006/relationships/hyperlink" Target="https://twitter.com/NicholasZaorsky/status/1211705635424718848" TargetMode="External"/><Relationship Id="rId690" Type="http://schemas.openxmlformats.org/officeDocument/2006/relationships/hyperlink" Target="http://ascopubs.org/doi/abs/10.1200/JCO.2001.19.22.4224?url_ver=Z39.88-2003&amp;rfr_id=ori:rid:crossref.org&amp;rfr_dat=cr_pub%3dpubmed" TargetMode="External"/><Relationship Id="rId1043" Type="http://schemas.openxmlformats.org/officeDocument/2006/relationships/hyperlink" Target="http://www.nejm.org/doi/10.1056/NEJMoa1415340?url_ver=Z39.88-2003&amp;rfr_id=ori%3Arid%3Acrossref.org&amp;rfr_dat=cr_pub%3Dwww.ncbi.nlm.nih.gov&amp;" TargetMode="External"/><Relationship Id="rId213" Type="http://schemas.openxmlformats.org/officeDocument/2006/relationships/hyperlink" Target="https://meetinglibrary.asco.org/record/184810/abstract" TargetMode="External"/><Relationship Id="rId455" Type="http://schemas.openxmlformats.org/officeDocument/2006/relationships/hyperlink" Target="http://www.practicalradonc.org/article/S1879-8500(18)30051-1/fulltext" TargetMode="External"/><Relationship Id="rId697" Type="http://schemas.openxmlformats.org/officeDocument/2006/relationships/hyperlink" Target="https://www.nejm.org/doi/full/10.1056/NEJMoa1612645#t=article" TargetMode="External"/><Relationship Id="rId1044" Type="http://schemas.openxmlformats.org/officeDocument/2006/relationships/hyperlink" Target="http://www.nejm.org/doi/10.1056/NEJMoa1415369?url_ver=Z39.88-2003&amp;rfr_id=ori:rid:crossref.org&amp;rfr_dat=cr_pub%3dwww.ncbi.nlm.nih.gov" TargetMode="External"/><Relationship Id="rId212" Type="http://schemas.openxmlformats.org/officeDocument/2006/relationships/image" Target="media/image30.png"/><Relationship Id="rId454" Type="http://schemas.openxmlformats.org/officeDocument/2006/relationships/hyperlink" Target="http://www.practicalradonc.org/article/S1879-8500(18)30051-1/fulltext" TargetMode="External"/><Relationship Id="rId696" Type="http://schemas.openxmlformats.org/officeDocument/2006/relationships/hyperlink" Target="http://www.quadshotnews.com/2017/08/create-x-ing-better-outcomes.html" TargetMode="External"/><Relationship Id="rId1045" Type="http://schemas.openxmlformats.org/officeDocument/2006/relationships/hyperlink" Target="https://www.rtog.org/CoreLab/ContouringAtlases/BreastCancerAtlas.aspx" TargetMode="External"/><Relationship Id="rId211" Type="http://schemas.openxmlformats.org/officeDocument/2006/relationships/hyperlink" Target="https://www.instagram.com/p/B9mDQWGAHib/?utm_source=ig_web_copy_link" TargetMode="External"/><Relationship Id="rId453" Type="http://schemas.openxmlformats.org/officeDocument/2006/relationships/hyperlink" Target="https://www.anzctr.org.au/Trial/Registration/TrialReview.aspx?id=335926" TargetMode="External"/><Relationship Id="rId695" Type="http://schemas.openxmlformats.org/officeDocument/2006/relationships/hyperlink" Target="http://www.quadshotnews.com/2018/12/katherine-queen-of-persistent-disease.html" TargetMode="External"/><Relationship Id="rId1046" Type="http://schemas.openxmlformats.org/officeDocument/2006/relationships/hyperlink" Target="https://pubmed.ncbi.nlm.nih.gov/26791404/?dopt=Abstract" TargetMode="External"/><Relationship Id="rId210" Type="http://schemas.openxmlformats.org/officeDocument/2006/relationships/image" Target="media/image39.png"/><Relationship Id="rId452" Type="http://schemas.openxmlformats.org/officeDocument/2006/relationships/hyperlink" Target="https://www.breastcancertrials.org.au/current-clinical-trials/expert" TargetMode="External"/><Relationship Id="rId694" Type="http://schemas.openxmlformats.org/officeDocument/2006/relationships/hyperlink" Target="https://www.nejm.org/doi/full/10.1056/NEJMoa1814017" TargetMode="External"/><Relationship Id="rId1047" Type="http://schemas.openxmlformats.org/officeDocument/2006/relationships/hyperlink" Target="https://www.rtog.org/LinkClick.aspx?fileticket=eVB451KQ83M%3d&amp;tabid=429" TargetMode="External"/><Relationship Id="rId491" Type="http://schemas.openxmlformats.org/officeDocument/2006/relationships/hyperlink" Target="https://pubmed.ncbi.nlm.nih.gov/25203877/" TargetMode="External"/><Relationship Id="rId490" Type="http://schemas.openxmlformats.org/officeDocument/2006/relationships/hyperlink" Target="https://pubmed.ncbi.nlm.nih.gov/25203877/" TargetMode="External"/><Relationship Id="rId249" Type="http://schemas.openxmlformats.org/officeDocument/2006/relationships/hyperlink" Target="https://linkinghub.elsevier.com/retrieve/pii/S0360-3016(00)00561-7" TargetMode="External"/><Relationship Id="rId248" Type="http://schemas.openxmlformats.org/officeDocument/2006/relationships/hyperlink" Target="https://ctep.cancer.gov/initiativesPrograms/docs/nctn_trials/NCTN_Breast_Trials.pdf" TargetMode="External"/><Relationship Id="rId247" Type="http://schemas.openxmlformats.org/officeDocument/2006/relationships/hyperlink" Target="https://clinicaltrials.gov/ct2/show/NCT02488967" TargetMode="External"/><Relationship Id="rId489" Type="http://schemas.openxmlformats.org/officeDocument/2006/relationships/hyperlink" Target="https://www.ncbi.nlm.nih.gov/pubmed/31085287" TargetMode="External"/><Relationship Id="rId1070" Type="http://schemas.openxmlformats.org/officeDocument/2006/relationships/hyperlink" Target="http://ncbi.nlm.nih.gov/pubmed/32334035" TargetMode="External"/><Relationship Id="rId1071" Type="http://schemas.openxmlformats.org/officeDocument/2006/relationships/hyperlink" Target="http://ncbi.nlm.nih.gov/pubmed/32334035" TargetMode="External"/><Relationship Id="rId1072" Type="http://schemas.openxmlformats.org/officeDocument/2006/relationships/hyperlink" Target="http://www.quadshotnews.com/2020/05/regional-nodal-variation.html" TargetMode="External"/><Relationship Id="rId242" Type="http://schemas.openxmlformats.org/officeDocument/2006/relationships/hyperlink" Target="http://www.quadshotnews.com/2018/03/parp-while-you-can.html" TargetMode="External"/><Relationship Id="rId484" Type="http://schemas.openxmlformats.org/officeDocument/2006/relationships/hyperlink" Target="https://www.ncbi.nlm.nih.gov/pubmed/29572705" TargetMode="External"/><Relationship Id="rId1073" Type="http://schemas.openxmlformats.org/officeDocument/2006/relationships/hyperlink" Target="https://doi.org/10.1186/s13014-020-01576-6" TargetMode="External"/><Relationship Id="rId241" Type="http://schemas.openxmlformats.org/officeDocument/2006/relationships/hyperlink" Target="https://www.sciencedirect.com/science/article/pii/S1470204518301116" TargetMode="External"/><Relationship Id="rId483" Type="http://schemas.openxmlformats.org/officeDocument/2006/relationships/hyperlink" Target="https://www.thelancet.com/journals/lanonc/article/PIIS1470-2045(13)70166-9/fulltext" TargetMode="External"/><Relationship Id="rId1074" Type="http://schemas.openxmlformats.org/officeDocument/2006/relationships/hyperlink" Target="https://academic.oup.com/annonc/article/21/4/723/155670" TargetMode="External"/><Relationship Id="rId240" Type="http://schemas.openxmlformats.org/officeDocument/2006/relationships/hyperlink" Target="https://www.ncbi.nlm.nih.gov/pubmed/32053137" TargetMode="External"/><Relationship Id="rId482" Type="http://schemas.openxmlformats.org/officeDocument/2006/relationships/hyperlink" Target="https://academic.oup.com/jnci/article/98/9/599/2522073" TargetMode="External"/><Relationship Id="rId1075" Type="http://schemas.openxmlformats.org/officeDocument/2006/relationships/hyperlink" Target="https://ctep.cancer.gov/initiativesPrograms/docs/nctn_trials/NCTN_Breast_Trials.pdf" TargetMode="External"/><Relationship Id="rId481" Type="http://schemas.openxmlformats.org/officeDocument/2006/relationships/hyperlink" Target="https://www.thelancet.com/journals/lanonc/article/PIIS1470-2045(10)70207-2/fulltext" TargetMode="External"/><Relationship Id="rId1076" Type="http://schemas.openxmlformats.org/officeDocument/2006/relationships/hyperlink" Target="https://clinicaltrials.gov/ct2/show/NCT04266249" TargetMode="External"/><Relationship Id="rId246" Type="http://schemas.openxmlformats.org/officeDocument/2006/relationships/hyperlink" Target="http://www.quadshotnews.com/2020/03/triple-negative-still-leaves-room-for.html" TargetMode="External"/><Relationship Id="rId488" Type="http://schemas.openxmlformats.org/officeDocument/2006/relationships/hyperlink" Target="https://pubmed.ncbi.nlm.nih.gov/28657941/" TargetMode="External"/><Relationship Id="rId1077" Type="http://schemas.openxmlformats.org/officeDocument/2006/relationships/hyperlink" Target="https://clinicaltrials.gov/ct2/show/NCT03188393" TargetMode="External"/><Relationship Id="rId245" Type="http://schemas.openxmlformats.org/officeDocument/2006/relationships/hyperlink" Target="https://www.nejm.org/doi/full/10.1056/NEJMoa1910549" TargetMode="External"/><Relationship Id="rId487" Type="http://schemas.openxmlformats.org/officeDocument/2006/relationships/hyperlink" Target="https://jamanetwork.com/journals/jama/fullarticle/1748149" TargetMode="External"/><Relationship Id="rId1078" Type="http://schemas.openxmlformats.org/officeDocument/2006/relationships/hyperlink" Target="https://cancerres.aacrjournals.org/content/80/4_Supplement/GS5-05" TargetMode="External"/><Relationship Id="rId244" Type="http://schemas.openxmlformats.org/officeDocument/2006/relationships/hyperlink" Target="http://www.quadshotnews.com/2019/09/darkness.html" TargetMode="External"/><Relationship Id="rId486" Type="http://schemas.openxmlformats.org/officeDocument/2006/relationships/hyperlink" Target="https://www.ncbi.nlm.nih.gov/pubmed/32112214" TargetMode="External"/><Relationship Id="rId1079" Type="http://schemas.openxmlformats.org/officeDocument/2006/relationships/hyperlink" Target="https://clinicaltrials.gov/ct2/show/NCT03598257" TargetMode="External"/><Relationship Id="rId243" Type="http://schemas.openxmlformats.org/officeDocument/2006/relationships/hyperlink" Target="https://ascopubs.org/doi/10.1200/JCO.19.01304" TargetMode="External"/><Relationship Id="rId485" Type="http://schemas.openxmlformats.org/officeDocument/2006/relationships/hyperlink" Target="https://www.ncbi.nlm.nih.gov/pubmed/32112214" TargetMode="External"/><Relationship Id="rId480" Type="http://schemas.openxmlformats.org/officeDocument/2006/relationships/hyperlink" Target="https://www.sciencedirect.com/science/article/pii/S1470204507702784?via%3Dihub" TargetMode="External"/><Relationship Id="rId239" Type="http://schemas.openxmlformats.org/officeDocument/2006/relationships/hyperlink" Target="https://www.nejm.org/doi/10.1056/NEJMoa1513749" TargetMode="External"/><Relationship Id="rId238" Type="http://schemas.openxmlformats.org/officeDocument/2006/relationships/hyperlink" Target="https://meetinglibrary.asco.org/record/184912/abstract" TargetMode="External"/><Relationship Id="rId237" Type="http://schemas.openxmlformats.org/officeDocument/2006/relationships/hyperlink" Target="https://www.ncbi.nlm.nih.gov/pubmed/32275467" TargetMode="External"/><Relationship Id="rId479" Type="http://schemas.openxmlformats.org/officeDocument/2006/relationships/image" Target="media/image25.png"/><Relationship Id="rId236" Type="http://schemas.openxmlformats.org/officeDocument/2006/relationships/hyperlink" Target="https://ascopubs.org/doi/full/10.1200/JCO.19.03036" TargetMode="External"/><Relationship Id="rId478" Type="http://schemas.openxmlformats.org/officeDocument/2006/relationships/hyperlink" Target="https://ascopubs.org/doi/full/10.1200/JCO.19.02576" TargetMode="External"/><Relationship Id="rId1060" Type="http://schemas.openxmlformats.org/officeDocument/2006/relationships/hyperlink" Target="https://www.ncbi.nlm.nih.gov/pubmed/32315784" TargetMode="External"/><Relationship Id="rId1061" Type="http://schemas.openxmlformats.org/officeDocument/2006/relationships/hyperlink" Target="http://rpc.mdanderson.org/rpc/credentialing/files/B39_Protocol1.pdf" TargetMode="External"/><Relationship Id="rId231" Type="http://schemas.openxmlformats.org/officeDocument/2006/relationships/hyperlink" Target="http://www.quadshotnews.com/2019/06/persephone.html" TargetMode="External"/><Relationship Id="rId473" Type="http://schemas.openxmlformats.org/officeDocument/2006/relationships/hyperlink" Target="https://link.springer.com/article/10.1007/s00268-001-0003-x" TargetMode="External"/><Relationship Id="rId1062" Type="http://schemas.openxmlformats.org/officeDocument/2006/relationships/hyperlink" Target="https://doi.org/10.1016/S0140-6736(19)32514-0" TargetMode="External"/><Relationship Id="rId230" Type="http://schemas.openxmlformats.org/officeDocument/2006/relationships/hyperlink" Target="https://www.thelancet.com/journals/lancet/article/PIIS0140-6736(19)30650-6/fulltext" TargetMode="External"/><Relationship Id="rId472" Type="http://schemas.openxmlformats.org/officeDocument/2006/relationships/hyperlink" Target="https://www.asco.org/research-guidelines/quality-guidelines/guidelines/breast-cancer#/9801" TargetMode="External"/><Relationship Id="rId1063" Type="http://schemas.openxmlformats.org/officeDocument/2006/relationships/hyperlink" Target="http://econtour.org/cases/47" TargetMode="External"/><Relationship Id="rId471" Type="http://schemas.openxmlformats.org/officeDocument/2006/relationships/hyperlink" Target="https://jamanetwork.com/journals/jamaoncology/fullarticle/2665748" TargetMode="External"/><Relationship Id="rId1064" Type="http://schemas.openxmlformats.org/officeDocument/2006/relationships/hyperlink" Target="https://www.sciencedirect.com/science/article/pii/S0360301619303062?via%3Dihub" TargetMode="External"/><Relationship Id="rId470" Type="http://schemas.openxmlformats.org/officeDocument/2006/relationships/hyperlink" Target="http://ascopubs.org/doi/full/10.1200/JCO.19.02908" TargetMode="External"/><Relationship Id="rId1065" Type="http://schemas.openxmlformats.org/officeDocument/2006/relationships/hyperlink" Target="http://econtour.org/cases/108" TargetMode="External"/><Relationship Id="rId235" Type="http://schemas.openxmlformats.org/officeDocument/2006/relationships/image" Target="media/image21.png"/><Relationship Id="rId477" Type="http://schemas.openxmlformats.org/officeDocument/2006/relationships/image" Target="media/image14.png"/><Relationship Id="rId1066" Type="http://schemas.openxmlformats.org/officeDocument/2006/relationships/hyperlink" Target="https://www.asco.org/research-guidelines/quality-guidelines/guidelines/breast-cancer#/31666" TargetMode="External"/><Relationship Id="rId234" Type="http://schemas.openxmlformats.org/officeDocument/2006/relationships/hyperlink" Target="https://www.instagram.com/p/B9mDQWGAHib/?utm_source=ig_web_copy_link" TargetMode="External"/><Relationship Id="rId476" Type="http://schemas.openxmlformats.org/officeDocument/2006/relationships/hyperlink" Target="https://ascopubs.org/doi/full/10.1200/JCO.19.02576" TargetMode="External"/><Relationship Id="rId1067" Type="http://schemas.openxmlformats.org/officeDocument/2006/relationships/hyperlink" Target="https://www.asco.org/research-guidelines/quality-guidelines/guidelines/breast-cancer#/9526" TargetMode="External"/><Relationship Id="rId233" Type="http://schemas.openxmlformats.org/officeDocument/2006/relationships/hyperlink" Target="http://www.quadshotnews.com/2019/06/phare-was-very-similar-french-trial.html" TargetMode="External"/><Relationship Id="rId475" Type="http://schemas.openxmlformats.org/officeDocument/2006/relationships/hyperlink" Target="https://link.springer.com/article/10.1007%2Fs10549-007-9561-4" TargetMode="External"/><Relationship Id="rId1068" Type="http://schemas.openxmlformats.org/officeDocument/2006/relationships/hyperlink" Target="https://www.asco.org/research-guidelines/quality-guidelines/guidelines/breast-cancer#/9821" TargetMode="External"/><Relationship Id="rId232" Type="http://schemas.openxmlformats.org/officeDocument/2006/relationships/hyperlink" Target="https://www.thelancet.com/journals/lancet/article/PIIS0140-6736(19)30653-1/fulltext" TargetMode="External"/><Relationship Id="rId474" Type="http://schemas.openxmlformats.org/officeDocument/2006/relationships/hyperlink" Target="https://link.springer.com/article/10.1007%2Fs10549-007-9561-4" TargetMode="External"/><Relationship Id="rId1069" Type="http://schemas.openxmlformats.org/officeDocument/2006/relationships/hyperlink" Target="https://www.sciencedirect.com/science/article/pii/S0360301609032799" TargetMode="External"/><Relationship Id="rId1015" Type="http://schemas.openxmlformats.org/officeDocument/2006/relationships/hyperlink" Target="https://www.ncbi.nlm.nih.gov/pubmed/26791404" TargetMode="External"/><Relationship Id="rId1016" Type="http://schemas.openxmlformats.org/officeDocument/2006/relationships/hyperlink" Target="https://www.rtog.org/CoreLab/ContouringAtlases/RADCOMPBreastAtlas.aspx" TargetMode="External"/><Relationship Id="rId1017" Type="http://schemas.openxmlformats.org/officeDocument/2006/relationships/hyperlink" Target="http://www.econtour.org/cases/117" TargetMode="External"/><Relationship Id="rId1018" Type="http://schemas.openxmlformats.org/officeDocument/2006/relationships/hyperlink" Target="https://www.supremotrial.com/SUPREMO%20protocol%20version27.pdf" TargetMode="External"/><Relationship Id="rId1019" Type="http://schemas.openxmlformats.org/officeDocument/2006/relationships/hyperlink" Target="https://www.rtog.org/corelab/contouringatlases/breastcanceratlas.aspx" TargetMode="External"/><Relationship Id="rId426" Type="http://schemas.openxmlformats.org/officeDocument/2006/relationships/image" Target="media/image6.png"/><Relationship Id="rId668" Type="http://schemas.openxmlformats.org/officeDocument/2006/relationships/hyperlink" Target="https://ascopubs.org/doi/full/10.1200/JCO.19.02905" TargetMode="External"/><Relationship Id="rId425" Type="http://schemas.openxmlformats.org/officeDocument/2006/relationships/hyperlink" Target="https://ascopubs.org/doi/full/10.1200/JCO.20.00070" TargetMode="External"/><Relationship Id="rId667" Type="http://schemas.openxmlformats.org/officeDocument/2006/relationships/hyperlink" Target="https://www.asco.org/practice-guidelines/quality-guidelines/guidelines/breast-cancer#/9746" TargetMode="External"/><Relationship Id="rId424" Type="http://schemas.openxmlformats.org/officeDocument/2006/relationships/image" Target="media/image15.png"/><Relationship Id="rId666" Type="http://schemas.openxmlformats.org/officeDocument/2006/relationships/hyperlink" Target="https://ctep.cancer.gov/initiativesPrograms/docs/nctn_trials/NCTN_Breast_Trials.pdf" TargetMode="External"/><Relationship Id="rId423" Type="http://schemas.openxmlformats.org/officeDocument/2006/relationships/hyperlink" Target="https://ascopubs.org/doi/full/10.1200/JCO.20.00070" TargetMode="External"/><Relationship Id="rId665" Type="http://schemas.openxmlformats.org/officeDocument/2006/relationships/hyperlink" Target="https://clinicaltrials.gov/ct2/show/NCT03488693" TargetMode="External"/><Relationship Id="rId429" Type="http://schemas.openxmlformats.org/officeDocument/2006/relationships/hyperlink" Target="https://www.redjournal.org/article/S0360-3016(11)03168-3/abstract" TargetMode="External"/><Relationship Id="rId428" Type="http://schemas.openxmlformats.org/officeDocument/2006/relationships/hyperlink" Target="https://www.thelancet.com/journals/lanonc/article/PIIS1470-2045(13)70497-2/fulltext" TargetMode="External"/><Relationship Id="rId427" Type="http://schemas.openxmlformats.org/officeDocument/2006/relationships/hyperlink" Target="https://ascopubs.org/doi/full/10.1200/JCO.20.00070" TargetMode="External"/><Relationship Id="rId669" Type="http://schemas.openxmlformats.org/officeDocument/2006/relationships/hyperlink" Target="https://www.ncbi.nlm.nih.gov/pmc/articles/PMC3907672/" TargetMode="External"/><Relationship Id="rId660" Type="http://schemas.openxmlformats.org/officeDocument/2006/relationships/hyperlink" Target="https://www.nejm.org/doi/full/10.1056/NEJMoa1904819" TargetMode="External"/><Relationship Id="rId1010" Type="http://schemas.openxmlformats.org/officeDocument/2006/relationships/hyperlink" Target="https://www.ncbi.nlm.nih.gov/pubmed/32053293" TargetMode="External"/><Relationship Id="rId422" Type="http://schemas.openxmlformats.org/officeDocument/2006/relationships/hyperlink" Target="http://chapter.aapm.org/nccaapm/z_meetings/2018-04-27/04_Agenda-and-Presentations/1045_Mittauer.pdf" TargetMode="External"/><Relationship Id="rId664" Type="http://schemas.openxmlformats.org/officeDocument/2006/relationships/hyperlink" Target="http://www.quadshotnews.com/2019/10/tailorx-trilogy.html" TargetMode="External"/><Relationship Id="rId1011" Type="http://schemas.openxmlformats.org/officeDocument/2006/relationships/hyperlink" Target="https://www.ncbi.nlm.nih.gov/pmc/articles/PMC6154906/" TargetMode="External"/><Relationship Id="rId421" Type="http://schemas.openxmlformats.org/officeDocument/2006/relationships/hyperlink" Target="http://www.quadshotnews.com/2020/02/breastbrt.html" TargetMode="External"/><Relationship Id="rId663" Type="http://schemas.openxmlformats.org/officeDocument/2006/relationships/hyperlink" Target="https://jamanetwork.com/journals/jamaoncology/fullarticle/2752332" TargetMode="External"/><Relationship Id="rId1012" Type="http://schemas.openxmlformats.org/officeDocument/2006/relationships/hyperlink" Target="https://www.ncbi.nlm.nih.gov/pubmed/31786234" TargetMode="External"/><Relationship Id="rId420" Type="http://schemas.openxmlformats.org/officeDocument/2006/relationships/hyperlink" Target="https://www.redjournal.org/article/S0360-3016(20)30220-0/fulltext" TargetMode="External"/><Relationship Id="rId662" Type="http://schemas.openxmlformats.org/officeDocument/2006/relationships/hyperlink" Target="https://www.ncbi.nlm.nih.gov/pubmed/31809240" TargetMode="External"/><Relationship Id="rId1013" Type="http://schemas.openxmlformats.org/officeDocument/2006/relationships/hyperlink" Target="https://www.ncbi.nlm.nih.gov/pubmed/26617210" TargetMode="External"/><Relationship Id="rId661" Type="http://schemas.openxmlformats.org/officeDocument/2006/relationships/hyperlink" Target="http://www.quadshotnews.com/2019/06/tailorx-cont.html" TargetMode="External"/><Relationship Id="rId1014" Type="http://schemas.openxmlformats.org/officeDocument/2006/relationships/hyperlink" Target="https://www.rtog.org/corelab/contouringatlases/breastcanceratlas.aspx" TargetMode="External"/><Relationship Id="rId1004" Type="http://schemas.openxmlformats.org/officeDocument/2006/relationships/hyperlink" Target="https://www.newjerseyck.com/wp-content/uploads/2017/07/NRG-BR002-Protocol-20160222.pdf" TargetMode="External"/><Relationship Id="rId1005" Type="http://schemas.openxmlformats.org/officeDocument/2006/relationships/hyperlink" Target="https://www.sciencedirect.com/science/article/pii/S0360301619303062?via%3Dihub" TargetMode="External"/><Relationship Id="rId1006" Type="http://schemas.openxmlformats.org/officeDocument/2006/relationships/hyperlink" Target="http://econtour.org/cases/108" TargetMode="External"/><Relationship Id="rId1007" Type="http://schemas.openxmlformats.org/officeDocument/2006/relationships/hyperlink" Target="https://www.ncbi.nlm.nih.gov/pubmed/18465333" TargetMode="External"/><Relationship Id="rId1008" Type="http://schemas.openxmlformats.org/officeDocument/2006/relationships/hyperlink" Target="https://www.ncbi.nlm.nih.gov/pubmed/11955732" TargetMode="External"/><Relationship Id="rId1009" Type="http://schemas.openxmlformats.org/officeDocument/2006/relationships/hyperlink" Target="https://www.ncbi.nlm.nih.gov/pubmed/10378965" TargetMode="External"/><Relationship Id="rId415" Type="http://schemas.openxmlformats.org/officeDocument/2006/relationships/hyperlink" Target="https://www.sciencedirect.com/science/article/pii/S0140673615004717?via%3Dihub" TargetMode="External"/><Relationship Id="rId657" Type="http://schemas.openxmlformats.org/officeDocument/2006/relationships/image" Target="media/image34.png"/><Relationship Id="rId899" Type="http://schemas.openxmlformats.org/officeDocument/2006/relationships/hyperlink" Target="https://ascopubs.org/doi/full/10.1200/JCO.19.03213" TargetMode="External"/><Relationship Id="rId414" Type="http://schemas.openxmlformats.org/officeDocument/2006/relationships/hyperlink" Target="https://www.sciencedirect.com/science/article/pii/S0360301605029834?via%3Dihub" TargetMode="External"/><Relationship Id="rId656" Type="http://schemas.openxmlformats.org/officeDocument/2006/relationships/hyperlink" Target="https://www.instagram.com/p/B-wNqTQAisH/?utm_source=ig_web_copy_link" TargetMode="External"/><Relationship Id="rId898" Type="http://schemas.openxmlformats.org/officeDocument/2006/relationships/hyperlink" Target="https://ascopubs.org/doi/full/10.1200/JCO.19.02888" TargetMode="External"/><Relationship Id="rId413" Type="http://schemas.openxmlformats.org/officeDocument/2006/relationships/hyperlink" Target="https://www.ncbi.nlm.nih.gov/pmc/articles/PMC5088493/" TargetMode="External"/><Relationship Id="rId655" Type="http://schemas.openxmlformats.org/officeDocument/2006/relationships/hyperlink" Target="http://www.quadshotnews.com/2019/12/the-young-and-reckless.html#more" TargetMode="External"/><Relationship Id="rId897" Type="http://schemas.openxmlformats.org/officeDocument/2006/relationships/hyperlink" Target="https://ascopubs.org/doi/full/10.1200/JCO.19.02859" TargetMode="External"/><Relationship Id="rId412" Type="http://schemas.openxmlformats.org/officeDocument/2006/relationships/hyperlink" Target="https://www.redjournal.org/article/S0360-3016(17)30702-2/fulltext" TargetMode="External"/><Relationship Id="rId654" Type="http://schemas.openxmlformats.org/officeDocument/2006/relationships/hyperlink" Target="https://ascopubs.org/doi/full/10.1200/JCO.19.01959" TargetMode="External"/><Relationship Id="rId896" Type="http://schemas.openxmlformats.org/officeDocument/2006/relationships/hyperlink" Target="https://ascopubs.org/doi/full/10.1200/JCO.20.00483" TargetMode="External"/><Relationship Id="rId419" Type="http://schemas.openxmlformats.org/officeDocument/2006/relationships/hyperlink" Target="https://www.redjournal.org/article/S0360-3016(19)34465-7/pdf" TargetMode="External"/><Relationship Id="rId418" Type="http://schemas.openxmlformats.org/officeDocument/2006/relationships/hyperlink" Target="http://www.quadshotnews.com/2019/12/rapider.html" TargetMode="External"/><Relationship Id="rId417" Type="http://schemas.openxmlformats.org/officeDocument/2006/relationships/hyperlink" Target="https://www.ncbi.nlm.nih.gov/pubmed/29695348" TargetMode="External"/><Relationship Id="rId659" Type="http://schemas.openxmlformats.org/officeDocument/2006/relationships/hyperlink" Target="https://www.nejm.org/doi/full/10.1056/NEJMoa1904819" TargetMode="External"/><Relationship Id="rId416" Type="http://schemas.openxmlformats.org/officeDocument/2006/relationships/hyperlink" Target="https://www.sciencedirect.com/science/article/pii/S1470204517300116?via%3Dihub" TargetMode="External"/><Relationship Id="rId658" Type="http://schemas.openxmlformats.org/officeDocument/2006/relationships/hyperlink" Target="https://www.nejm.org/doi/10.1056/NEJMoa1804710?url_ver=Z39.88-2003&amp;rfr_id=ori:rid:crossref.org&amp;rfr_dat=cr_pub%3dwww.ncbi.nlm.nih.gov" TargetMode="External"/><Relationship Id="rId891" Type="http://schemas.openxmlformats.org/officeDocument/2006/relationships/hyperlink" Target="https://www.sciencedirect.com/science/article/pii/S0167814019303627" TargetMode="External"/><Relationship Id="rId890" Type="http://schemas.openxmlformats.org/officeDocument/2006/relationships/hyperlink" Target="http://econtour.org/cases/110" TargetMode="External"/><Relationship Id="rId411" Type="http://schemas.openxmlformats.org/officeDocument/2006/relationships/hyperlink" Target="https://www.ncbi.nlm.nih.gov/pubmed/31750868" TargetMode="External"/><Relationship Id="rId653" Type="http://schemas.openxmlformats.org/officeDocument/2006/relationships/hyperlink" Target="https://www.ncbi.nlm.nih.gov/pubmed/31917424" TargetMode="External"/><Relationship Id="rId895" Type="http://schemas.openxmlformats.org/officeDocument/2006/relationships/hyperlink" Target="http://www.quadshotnews.com/2020/06/special-delivery.html" TargetMode="External"/><Relationship Id="rId1000" Type="http://schemas.openxmlformats.org/officeDocument/2006/relationships/hyperlink" Target="https://docs.google.com/document/d/1sWQwqcSH23B30CKCVOaQ2kb4D4qES6YfPqmgJYR5rnY/edit?pli=1#bookmark=id.tc7hrjgeh2zs" TargetMode="External"/><Relationship Id="rId410" Type="http://schemas.openxmlformats.org/officeDocument/2006/relationships/hyperlink" Target="https://www.rtog.org/clinicaltrials/protocoltable/studydetails.aspx?action=openFile&amp;FileID=6358" TargetMode="External"/><Relationship Id="rId652" Type="http://schemas.openxmlformats.org/officeDocument/2006/relationships/hyperlink" Target="https://www.ncbi.nlm.nih.gov/pubmed/28122895" TargetMode="External"/><Relationship Id="rId894" Type="http://schemas.openxmlformats.org/officeDocument/2006/relationships/hyperlink" Target="https://docs.google.com/document/d/1oKD3L5ieCk03FWU6fCnj8aiHKRPJD-q6IpjXpQCuexw/edit#bookmark=id.rzv3trcpeyty" TargetMode="External"/><Relationship Id="rId1001" Type="http://schemas.openxmlformats.org/officeDocument/2006/relationships/hyperlink" Target="https://www.icr.ac.uk/our-research/centres-and-collaborations/centres-at-the-icr/clinical-trials-and-statistics-unit/clinical-trials/fast_forward_page" TargetMode="External"/><Relationship Id="rId651" Type="http://schemas.openxmlformats.org/officeDocument/2006/relationships/hyperlink" Target="http://ascopubs.org/doi/full/10.1200/JCO.2009.23.7610" TargetMode="External"/><Relationship Id="rId893" Type="http://schemas.openxmlformats.org/officeDocument/2006/relationships/hyperlink" Target="https://www.ncbi.nlm.nih.gov/pubmed/20421148" TargetMode="External"/><Relationship Id="rId1002" Type="http://schemas.openxmlformats.org/officeDocument/2006/relationships/hyperlink" Target="http://www.econtour.org/cases/117" TargetMode="External"/><Relationship Id="rId650" Type="http://schemas.openxmlformats.org/officeDocument/2006/relationships/hyperlink" Target="http://www.nsabp.pitt.edu/B-20.asp" TargetMode="External"/><Relationship Id="rId892" Type="http://schemas.openxmlformats.org/officeDocument/2006/relationships/hyperlink" Target="https://docs.google.com/document/d/1oKD3L5ieCk03FWU6fCnj8aiHKRPJD-q6IpjXpQCuexw/edit#bookmark=id.rzv3trcpeyty" TargetMode="External"/><Relationship Id="rId1003" Type="http://schemas.openxmlformats.org/officeDocument/2006/relationships/hyperlink" Target="https://ascopubs.org/doi/abs/10.1200/JCO.2016.34.15_suppl.TPS1098" TargetMode="External"/><Relationship Id="rId1037" Type="http://schemas.openxmlformats.org/officeDocument/2006/relationships/hyperlink" Target="https://econtour.org/cases/75" TargetMode="External"/><Relationship Id="rId1038" Type="http://schemas.openxmlformats.org/officeDocument/2006/relationships/hyperlink" Target="http://econtour.org/cases/73" TargetMode="External"/><Relationship Id="rId1039" Type="http://schemas.openxmlformats.org/officeDocument/2006/relationships/hyperlink" Target="https://twitter.com/NicholasZaorsky/status/1211701256412172288" TargetMode="External"/><Relationship Id="rId206" Type="http://schemas.openxmlformats.org/officeDocument/2006/relationships/hyperlink" Target="http://ascopubs.org/doi/full/10.1200/JCO.2013.50.9984" TargetMode="External"/><Relationship Id="rId448" Type="http://schemas.openxmlformats.org/officeDocument/2006/relationships/hyperlink" Target="https://www.cancerresearchuk.org/about-cancer/find-a-clinical-trial/study-radiotherapy-women-small-risk-breast-cancer-returning-primetime" TargetMode="External"/><Relationship Id="rId205" Type="http://schemas.openxmlformats.org/officeDocument/2006/relationships/hyperlink" Target="https://www.asco.org/research-guidelines/quality-guidelines/guidelines/assays-and-predictive-markers#/9751" TargetMode="External"/><Relationship Id="rId447" Type="http://schemas.openxmlformats.org/officeDocument/2006/relationships/hyperlink" Target="https://clinicaltrials.gov/ct2/show/NCT01791829" TargetMode="External"/><Relationship Id="rId689" Type="http://schemas.openxmlformats.org/officeDocument/2006/relationships/hyperlink" Target="http://ascopubs.org/doi/abs/10.1200/JCO.2003.12.005?url_ver=Z39.88-2003&amp;rfr_id=ori:rid:crossref.org&amp;rfr_dat=cr_pub%3dpubmed" TargetMode="External"/><Relationship Id="rId204" Type="http://schemas.openxmlformats.org/officeDocument/2006/relationships/image" Target="media/image36.png"/><Relationship Id="rId446" Type="http://schemas.openxmlformats.org/officeDocument/2006/relationships/image" Target="media/image22.png"/><Relationship Id="rId688" Type="http://schemas.openxmlformats.org/officeDocument/2006/relationships/hyperlink" Target="http://ascopubs.org/doi/full/10.1200/JCO.2007.15.0235" TargetMode="External"/><Relationship Id="rId203" Type="http://schemas.openxmlformats.org/officeDocument/2006/relationships/hyperlink" Target="https://www.instagram.com/p/CANkWK9ATXU/?utm_source=ig_web_copy_link" TargetMode="External"/><Relationship Id="rId445" Type="http://schemas.openxmlformats.org/officeDocument/2006/relationships/hyperlink" Target="https://ascopubs.org/doi/full/10.1200/JCO.19.02888" TargetMode="External"/><Relationship Id="rId687" Type="http://schemas.openxmlformats.org/officeDocument/2006/relationships/hyperlink" Target="http://ascopubs.org/doi/abs/10.1200/JCO.2003.12.005?url_ver=Z39.88-2003&amp;rfr_id=ori:rid:crossref.org&amp;rfr_dat=cr_pub%3dpubmed" TargetMode="External"/><Relationship Id="rId209" Type="http://schemas.openxmlformats.org/officeDocument/2006/relationships/hyperlink" Target="https://www.instagram.com/p/B9KfbMHAvBq/?utm_source=ig_web_copy_link" TargetMode="External"/><Relationship Id="rId208" Type="http://schemas.openxmlformats.org/officeDocument/2006/relationships/hyperlink" Target="https://www.asco.org/research-guidelines/quality-guidelines/guidelines/breast-cancer#/9791" TargetMode="External"/><Relationship Id="rId207" Type="http://schemas.openxmlformats.org/officeDocument/2006/relationships/hyperlink" Target="https://www.asco.org/research-guidelines/quality-guidelines/guidelines/breast-cancer#/9786" TargetMode="External"/><Relationship Id="rId449" Type="http://schemas.openxmlformats.org/officeDocument/2006/relationships/hyperlink" Target="https://clinicaltrials.gov/ct2/show/NCT01791829" TargetMode="External"/><Relationship Id="rId440" Type="http://schemas.openxmlformats.org/officeDocument/2006/relationships/hyperlink" Target="https://www.nejm.org/doi/10.1056/NEJMoa040595?url_ver=Z39.88-2003&amp;rfr_id=ori:rid:crossref.org&amp;rfr_dat=cr_pub%3dwww.ncbi.nlm.nih.gov" TargetMode="External"/><Relationship Id="rId682" Type="http://schemas.openxmlformats.org/officeDocument/2006/relationships/hyperlink" Target="http://ascopubs.org/doi/abs/10.1200/JCO.1997.15.7.2483?url_ver=Z39.88-2003&amp;rfr_id=ori:rid:crossref.org&amp;rfr_dat=cr_pub%3dpubmed" TargetMode="External"/><Relationship Id="rId681" Type="http://schemas.openxmlformats.org/officeDocument/2006/relationships/hyperlink" Target="http://www.nsabp.pitt.edu/B-18.asp" TargetMode="External"/><Relationship Id="rId1030" Type="http://schemas.openxmlformats.org/officeDocument/2006/relationships/hyperlink" Target="https://www.sciencedirect.com/science/article/pii/S0360301615002643?via%3Dihub" TargetMode="External"/><Relationship Id="rId680" Type="http://schemas.openxmlformats.org/officeDocument/2006/relationships/hyperlink" Target="https://www.redjournal.org/article/S0360-3016(19)34465-7/pdf" TargetMode="External"/><Relationship Id="rId1031" Type="http://schemas.openxmlformats.org/officeDocument/2006/relationships/hyperlink" Target="https://www.sciencedirect.com/science/article/pii/S2452109418302185" TargetMode="External"/><Relationship Id="rId1032" Type="http://schemas.openxmlformats.org/officeDocument/2006/relationships/hyperlink" Target="https://www.sciencedirect.com/science/article/pii/S0167814019303627" TargetMode="External"/><Relationship Id="rId202" Type="http://schemas.openxmlformats.org/officeDocument/2006/relationships/hyperlink" Target="http://www.quadshotnews.com/2020/01/status-symbol.html" TargetMode="External"/><Relationship Id="rId444" Type="http://schemas.openxmlformats.org/officeDocument/2006/relationships/hyperlink" Target="https://academic.oup.com/jnci/article/110/12/1360/4990602" TargetMode="External"/><Relationship Id="rId686" Type="http://schemas.openxmlformats.org/officeDocument/2006/relationships/hyperlink" Target="http://ascopubs.org/doi/abs/10.1200/JCO.2003.12.005?url_ver=Z39.88-2003&amp;rfr_id=ori:rid:crossref.org&amp;rfr_dat=cr_pub%3dpubmed" TargetMode="External"/><Relationship Id="rId1033" Type="http://schemas.openxmlformats.org/officeDocument/2006/relationships/hyperlink" Target="http://www.quadshotnews.com/2019/05/implantable-devices.html" TargetMode="External"/><Relationship Id="rId201" Type="http://schemas.openxmlformats.org/officeDocument/2006/relationships/hyperlink" Target="https://jamanetwork.com/journals/jamanetworkopen/fullarticle/2758208" TargetMode="External"/><Relationship Id="rId443" Type="http://schemas.openxmlformats.org/officeDocument/2006/relationships/hyperlink" Target="http://www.quadshotnews.com/2019/06/a-win-of-omission.html" TargetMode="External"/><Relationship Id="rId685" Type="http://schemas.openxmlformats.org/officeDocument/2006/relationships/hyperlink" Target="http://www.nsabp.pitt.edu/B-27.asp" TargetMode="External"/><Relationship Id="rId1034" Type="http://schemas.openxmlformats.org/officeDocument/2006/relationships/hyperlink" Target="https://www.ncbi.nlm.nih.gov/pubmed/26617210" TargetMode="External"/><Relationship Id="rId200" Type="http://schemas.openxmlformats.org/officeDocument/2006/relationships/image" Target="media/image4.png"/><Relationship Id="rId442" Type="http://schemas.openxmlformats.org/officeDocument/2006/relationships/hyperlink" Target="https://www.sciencedirect.com/science/article/pii/S0360301619308491?via%3Dihub" TargetMode="External"/><Relationship Id="rId684" Type="http://schemas.openxmlformats.org/officeDocument/2006/relationships/hyperlink" Target="http://ascopubs.org/doi/full/10.1200/JCO.2007.15.0235" TargetMode="External"/><Relationship Id="rId1035" Type="http://schemas.openxmlformats.org/officeDocument/2006/relationships/hyperlink" Target="https://econtour.org/cases/74" TargetMode="External"/><Relationship Id="rId441" Type="http://schemas.openxmlformats.org/officeDocument/2006/relationships/hyperlink" Target="http://ascopubs.org/doi/10.1200/JCO.2014.57.7999" TargetMode="External"/><Relationship Id="rId683" Type="http://schemas.openxmlformats.org/officeDocument/2006/relationships/hyperlink" Target="https://www.ncbi.nlm.nih.gov/pubmed/11773300" TargetMode="External"/><Relationship Id="rId1036" Type="http://schemas.openxmlformats.org/officeDocument/2006/relationships/hyperlink" Target="http://econtour.org/cases/80" TargetMode="External"/><Relationship Id="rId1026" Type="http://schemas.openxmlformats.org/officeDocument/2006/relationships/hyperlink" Target="http://econtour.org/cases/73" TargetMode="External"/><Relationship Id="rId1027" Type="http://schemas.openxmlformats.org/officeDocument/2006/relationships/hyperlink" Target="https://www.sciencedirect.com/science/article/pii/S0167814019303627" TargetMode="External"/><Relationship Id="rId1028" Type="http://schemas.openxmlformats.org/officeDocument/2006/relationships/hyperlink" Target="https://www.sciencedirect.com/science/article/pii/S187985001630159X" TargetMode="External"/><Relationship Id="rId1029" Type="http://schemas.openxmlformats.org/officeDocument/2006/relationships/hyperlink" Target="https://www.sciencedirect.com/science/article/pii/S187985001630159X" TargetMode="External"/><Relationship Id="rId437" Type="http://schemas.openxmlformats.org/officeDocument/2006/relationships/hyperlink" Target="https://www.instagram.com/p/B89CxbhgvaG/?utm_source=ig_web_copy_link" TargetMode="External"/><Relationship Id="rId679" Type="http://schemas.openxmlformats.org/officeDocument/2006/relationships/hyperlink" Target="http://www.quadshotnews.com/2019/12/rapider.html" TargetMode="External"/><Relationship Id="rId436" Type="http://schemas.openxmlformats.org/officeDocument/2006/relationships/hyperlink" Target="http://ascopubs.org/doi/full/10.1200/JCO.2012.45.2615" TargetMode="External"/><Relationship Id="rId678" Type="http://schemas.openxmlformats.org/officeDocument/2006/relationships/hyperlink" Target="https://www.ncbi.nlm.nih.gov/pubmed/18250347" TargetMode="External"/><Relationship Id="rId435" Type="http://schemas.openxmlformats.org/officeDocument/2006/relationships/hyperlink" Target="http://www.nejm.org/doi/full/10.1056/NEJMoa040587" TargetMode="External"/><Relationship Id="rId677" Type="http://schemas.openxmlformats.org/officeDocument/2006/relationships/hyperlink" Target="https://www.ncbi.nlm.nih.gov/pubmed/26511263" TargetMode="External"/><Relationship Id="rId434" Type="http://schemas.openxmlformats.org/officeDocument/2006/relationships/hyperlink" Target="https://www.instagram.com/p/B86DH4lgKkW/?utm_source=ig_web_copy_link" TargetMode="External"/><Relationship Id="rId676" Type="http://schemas.openxmlformats.org/officeDocument/2006/relationships/hyperlink" Target="https://www.astro.org/uploadedFiles/_MAIN_SITE/Affiliate/ARRO/Resident_Resources/Educational_Resources/ARROcase/Content_Pieces/NeoadjuvantchemoBreastCancer.pdf" TargetMode="External"/><Relationship Id="rId439" Type="http://schemas.openxmlformats.org/officeDocument/2006/relationships/hyperlink" Target="https://www.sciencedirect.com/science/article/pii/S1470204514712215?via%3Dihub" TargetMode="External"/><Relationship Id="rId438" Type="http://schemas.openxmlformats.org/officeDocument/2006/relationships/image" Target="media/image24.png"/><Relationship Id="rId671" Type="http://schemas.openxmlformats.org/officeDocument/2006/relationships/hyperlink" Target="https://meetinglibrary.asco.org/record/184901/abstract" TargetMode="External"/><Relationship Id="rId670" Type="http://schemas.openxmlformats.org/officeDocument/2006/relationships/hyperlink" Target="http://www.nejm.org/doi/full/10.1056/NEJMoa1602253" TargetMode="External"/><Relationship Id="rId1020" Type="http://schemas.openxmlformats.org/officeDocument/2006/relationships/hyperlink" Target="https://www.ncbi.nlm.nih.gov/pubmed/26617210" TargetMode="External"/><Relationship Id="rId1021" Type="http://schemas.openxmlformats.org/officeDocument/2006/relationships/hyperlink" Target="https://www.sciencedirect.com/science/article/pii/S0360301615002643?via%3Dihub" TargetMode="External"/><Relationship Id="rId433" Type="http://schemas.openxmlformats.org/officeDocument/2006/relationships/hyperlink" Target="https://ascopubs.org/doi/full/10.1200/JCO.19.02888" TargetMode="External"/><Relationship Id="rId675" Type="http://schemas.openxmlformats.org/officeDocument/2006/relationships/hyperlink" Target="https://www.annalsofoncology.org/article/S0923-7534(19)36449-X/fulltext" TargetMode="External"/><Relationship Id="rId1022" Type="http://schemas.openxmlformats.org/officeDocument/2006/relationships/hyperlink" Target="https://econtour.org/cases/74" TargetMode="External"/><Relationship Id="rId432" Type="http://schemas.openxmlformats.org/officeDocument/2006/relationships/hyperlink" Target="https://www.ncbi.nlm.nih.gov/pubmed/31864391" TargetMode="External"/><Relationship Id="rId674" Type="http://schemas.openxmlformats.org/officeDocument/2006/relationships/hyperlink" Target="https://pubmed.ncbi.nlm.nih.gov/25867274/" TargetMode="External"/><Relationship Id="rId1023" Type="http://schemas.openxmlformats.org/officeDocument/2006/relationships/hyperlink" Target="http://econtour.org/cases/80" TargetMode="External"/><Relationship Id="rId431" Type="http://schemas.openxmlformats.org/officeDocument/2006/relationships/hyperlink" Target="https://www.ncbi.nlm.nih.gov/pubmed/32239210" TargetMode="External"/><Relationship Id="rId673" Type="http://schemas.openxmlformats.org/officeDocument/2006/relationships/hyperlink" Target="https://ascopubs.org/doi/full/10.1200/JCO.19.02905" TargetMode="External"/><Relationship Id="rId1024" Type="http://schemas.openxmlformats.org/officeDocument/2006/relationships/hyperlink" Target="https://econtour.org/cases/75" TargetMode="External"/><Relationship Id="rId430" Type="http://schemas.openxmlformats.org/officeDocument/2006/relationships/hyperlink" Target="https://www.sciencedirect.com/science/article/pii/S0140673613619509?via%3Dihub" TargetMode="External"/><Relationship Id="rId672" Type="http://schemas.openxmlformats.org/officeDocument/2006/relationships/hyperlink" Target="https://www.ncbi.nlm.nih.gov/pmc/articles/PMC5710197/" TargetMode="External"/><Relationship Id="rId1025" Type="http://schemas.openxmlformats.org/officeDocument/2006/relationships/hyperlink" Target="http://econtour.org/cases/1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