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t xml:space="preserve"> </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b w:val="1"/>
                  <w:sz w:val="18"/>
                  <w:szCs w:val="18"/>
                  <w:rtl w:val="0"/>
                </w:rPr>
                <w:t xml:space="preserve">GU</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p>
          <w:p w:rsidR="00000000" w:rsidDel="00000000" w:rsidP="00000000" w:rsidRDefault="00000000" w:rsidRPr="00000000" w14:paraId="00000007">
            <w:pPr>
              <w:ind w:left="0" w:firstLine="0"/>
              <w:jc w:val="center"/>
              <w:rPr>
                <w:sz w:val="18"/>
                <w:szCs w:val="18"/>
                <w:highlight w:val="yellow"/>
              </w:rPr>
            </w:pPr>
            <w:r w:rsidDel="00000000" w:rsidR="00000000" w:rsidRPr="00000000">
              <w:rPr>
                <w:sz w:val="18"/>
                <w:szCs w:val="18"/>
                <w:highlight w:val="yellow"/>
                <w:rtl w:val="0"/>
              </w:rPr>
              <w:t xml:space="preserve">2020 Gold Star section: [</w:t>
            </w:r>
            <w:hyperlink w:anchor="wjqadxjt2mwo">
              <w:r w:rsidDel="00000000" w:rsidR="00000000" w:rsidRPr="00000000">
                <w:rPr>
                  <w:sz w:val="18"/>
                  <w:szCs w:val="18"/>
                  <w:highlight w:val="yellow"/>
                  <w:rtl w:val="0"/>
                </w:rPr>
                <w:t xml:space="preserve">Comparison of Treatment Modalities</w:t>
              </w:r>
            </w:hyperlink>
            <w:r w:rsidDel="00000000" w:rsidR="00000000" w:rsidRPr="00000000">
              <w:rPr>
                <w:sz w:val="18"/>
                <w:szCs w:val="18"/>
                <w:highlight w:val="yellow"/>
                <w:rtl w:val="0"/>
              </w:rPr>
              <w:t xml:space="preserve">] for prostate cancer.</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1">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009">
      <w:pPr>
        <w:pStyle w:val="Heading1"/>
        <w:ind w:left="0"/>
        <w:rPr>
          <w:color w:val="000000"/>
        </w:rPr>
      </w:pPr>
      <w:bookmarkStart w:colFirst="0" w:colLast="0" w:name="_77xto1msqdxg" w:id="0"/>
      <w:bookmarkEnd w:id="0"/>
      <w:r w:rsidDel="00000000" w:rsidR="00000000" w:rsidRPr="00000000">
        <w:rPr>
          <w:color w:val="000000"/>
          <w:rtl w:val="0"/>
        </w:rPr>
        <w:t xml:space="preserve">Genitourinary</w:t>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pPr>
            <w:hyperlink w:anchor="_wc7zm1u9d2dz">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B">
            <w:pPr>
              <w:ind w:left="0" w:firstLine="0"/>
              <w:rPr/>
            </w:pPr>
            <w:hyperlink w:anchor="_qre45bwvt8hy">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0C">
            <w:pPr>
              <w:ind w:left="0" w:firstLine="0"/>
              <w:rPr>
                <w:b w:val="1"/>
              </w:rPr>
            </w:pPr>
            <w:hyperlink w:anchor="_rt7h06al859s">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0D">
            <w:pPr>
              <w:tabs>
                <w:tab w:val="right" w:pos="10800"/>
              </w:tabs>
              <w:ind w:left="0" w:firstLine="0"/>
              <w:rPr>
                <w:sz w:val="28"/>
                <w:szCs w:val="28"/>
              </w:rPr>
            </w:pPr>
            <w:hyperlink w:anchor="_hacuxkgwbl76">
              <w:r w:rsidDel="00000000" w:rsidR="00000000" w:rsidRPr="00000000">
                <w:rPr>
                  <w:b w:val="1"/>
                  <w:rtl w:val="0"/>
                </w:rPr>
                <w:t xml:space="preserve">Prostate Cancer</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0E">
            <w:pPr>
              <w:ind w:left="360"/>
              <w:rPr/>
            </w:pPr>
            <w:hyperlink w:anchor="_46jslqlyhikw">
              <w:r w:rsidDel="00000000" w:rsidR="00000000" w:rsidRPr="00000000">
                <w:rPr>
                  <w:rtl w:val="0"/>
                </w:rPr>
                <w:t xml:space="preserve">General Treatment Paradigm</w:t>
              </w:r>
            </w:hyperlink>
            <w:r w:rsidDel="00000000" w:rsidR="00000000" w:rsidRPr="00000000">
              <w:rPr>
                <w:rtl w:val="0"/>
              </w:rPr>
            </w:r>
          </w:p>
          <w:p w:rsidR="00000000" w:rsidDel="00000000" w:rsidP="00000000" w:rsidRDefault="00000000" w:rsidRPr="00000000" w14:paraId="0000000F">
            <w:pPr>
              <w:ind w:left="360"/>
              <w:rPr/>
            </w:pPr>
            <w:hyperlink w:anchor="_3il9qxb6t93m">
              <w:r w:rsidDel="00000000" w:rsidR="00000000" w:rsidRPr="00000000">
                <w:rPr>
                  <w:rtl w:val="0"/>
                </w:rPr>
                <w:t xml:space="preserve">Imaging</w:t>
              </w:r>
            </w:hyperlink>
            <w:r w:rsidDel="00000000" w:rsidR="00000000" w:rsidRPr="00000000">
              <w:rPr>
                <w:rtl w:val="0"/>
              </w:rPr>
            </w:r>
          </w:p>
          <w:p w:rsidR="00000000" w:rsidDel="00000000" w:rsidP="00000000" w:rsidRDefault="00000000" w:rsidRPr="00000000" w14:paraId="00000010">
            <w:pPr>
              <w:ind w:firstLine="720"/>
              <w:rPr/>
            </w:pPr>
            <w:hyperlink w:anchor="_405yneyqbvk">
              <w:r w:rsidDel="00000000" w:rsidR="00000000" w:rsidRPr="00000000">
                <w:rPr>
                  <w:rtl w:val="0"/>
                </w:rPr>
                <w:t xml:space="preserve">PET/CT in Prostate cancer</w:t>
              </w:r>
            </w:hyperlink>
            <w:r w:rsidDel="00000000" w:rsidR="00000000" w:rsidRPr="00000000">
              <w:rPr>
                <w:rtl w:val="0"/>
              </w:rPr>
            </w:r>
          </w:p>
          <w:p w:rsidR="00000000" w:rsidDel="00000000" w:rsidP="00000000" w:rsidRDefault="00000000" w:rsidRPr="00000000" w14:paraId="00000011">
            <w:pPr>
              <w:ind w:left="360"/>
              <w:rPr/>
            </w:pPr>
            <w:hyperlink w:anchor="_79c675qxo00n">
              <w:r w:rsidDel="00000000" w:rsidR="00000000" w:rsidRPr="00000000">
                <w:rPr>
                  <w:rtl w:val="0"/>
                </w:rPr>
                <w:t xml:space="preserve">PSA Screening</w:t>
              </w:r>
            </w:hyperlink>
            <w:r w:rsidDel="00000000" w:rsidR="00000000" w:rsidRPr="00000000">
              <w:rPr>
                <w:rtl w:val="0"/>
              </w:rPr>
            </w:r>
          </w:p>
          <w:p w:rsidR="00000000" w:rsidDel="00000000" w:rsidP="00000000" w:rsidRDefault="00000000" w:rsidRPr="00000000" w14:paraId="00000012">
            <w:pPr>
              <w:ind w:left="360"/>
              <w:rPr/>
            </w:pPr>
            <w:hyperlink w:anchor="_f2yhgf4ujjds">
              <w:r w:rsidDel="00000000" w:rsidR="00000000" w:rsidRPr="00000000">
                <w:rPr>
                  <w:rtl w:val="0"/>
                </w:rPr>
                <w:t xml:space="preserve">Prognostic biomarkers</w:t>
              </w:r>
            </w:hyperlink>
            <w:r w:rsidDel="00000000" w:rsidR="00000000" w:rsidRPr="00000000">
              <w:rPr>
                <w:rtl w:val="0"/>
              </w:rPr>
            </w:r>
          </w:p>
          <w:p w:rsidR="00000000" w:rsidDel="00000000" w:rsidP="00000000" w:rsidRDefault="00000000" w:rsidRPr="00000000" w14:paraId="00000013">
            <w:pPr>
              <w:ind w:left="360"/>
              <w:rPr/>
            </w:pPr>
            <w:hyperlink w:anchor="_orti8z9kuam4">
              <w:r w:rsidDel="00000000" w:rsidR="00000000" w:rsidRPr="00000000">
                <w:rPr>
                  <w:rtl w:val="0"/>
                </w:rPr>
                <w:t xml:space="preserve">Active Surveillance and WW</w:t>
              </w:r>
            </w:hyperlink>
            <w:r w:rsidDel="00000000" w:rsidR="00000000" w:rsidRPr="00000000">
              <w:rPr>
                <w:rtl w:val="0"/>
              </w:rPr>
            </w:r>
          </w:p>
          <w:p w:rsidR="00000000" w:rsidDel="00000000" w:rsidP="00000000" w:rsidRDefault="00000000" w:rsidRPr="00000000" w14:paraId="00000014">
            <w:pPr>
              <w:ind w:left="360"/>
              <w:rPr/>
            </w:pPr>
            <w:hyperlink w:anchor="_dyuvqyv75v4">
              <w:r w:rsidDel="00000000" w:rsidR="00000000" w:rsidRPr="00000000">
                <w:rPr>
                  <w:rtl w:val="0"/>
                </w:rPr>
                <w:t xml:space="preserve">ADT</w:t>
              </w:r>
            </w:hyperlink>
            <w:r w:rsidDel="00000000" w:rsidR="00000000" w:rsidRPr="00000000">
              <w:rPr>
                <w:rtl w:val="0"/>
              </w:rPr>
            </w:r>
          </w:p>
          <w:p w:rsidR="00000000" w:rsidDel="00000000" w:rsidP="00000000" w:rsidRDefault="00000000" w:rsidRPr="00000000" w14:paraId="00000015">
            <w:pPr>
              <w:ind w:firstLine="720"/>
              <w:rPr/>
            </w:pPr>
            <w:hyperlink w:anchor="_5mit59iq1u8p">
              <w:r w:rsidDel="00000000" w:rsidR="00000000" w:rsidRPr="00000000">
                <w:rPr>
                  <w:rtl w:val="0"/>
                </w:rPr>
                <w:t xml:space="preserve">ADT: Omission of RT?</w:t>
              </w:r>
            </w:hyperlink>
            <w:r w:rsidDel="00000000" w:rsidR="00000000" w:rsidRPr="00000000">
              <w:rPr>
                <w:rtl w:val="0"/>
              </w:rPr>
            </w:r>
          </w:p>
          <w:p w:rsidR="00000000" w:rsidDel="00000000" w:rsidP="00000000" w:rsidRDefault="00000000" w:rsidRPr="00000000" w14:paraId="00000016">
            <w:pPr>
              <w:ind w:firstLine="720"/>
              <w:rPr/>
            </w:pPr>
            <w:hyperlink w:anchor="_gd1plm7jl9w5">
              <w:r w:rsidDel="00000000" w:rsidR="00000000" w:rsidRPr="00000000">
                <w:rPr>
                  <w:rtl w:val="0"/>
                </w:rPr>
                <w:t xml:space="preserve">Short term ADT in 70 Gy era</w:t>
              </w:r>
            </w:hyperlink>
            <w:r w:rsidDel="00000000" w:rsidR="00000000" w:rsidRPr="00000000">
              <w:rPr>
                <w:rtl w:val="0"/>
              </w:rPr>
            </w:r>
          </w:p>
          <w:p w:rsidR="00000000" w:rsidDel="00000000" w:rsidP="00000000" w:rsidRDefault="00000000" w:rsidRPr="00000000" w14:paraId="00000017">
            <w:pPr>
              <w:ind w:firstLine="720"/>
              <w:rPr/>
            </w:pPr>
            <w:hyperlink w:anchor="_rtaxznmpvxv6">
              <w:r w:rsidDel="00000000" w:rsidR="00000000" w:rsidRPr="00000000">
                <w:rPr>
                  <w:rtl w:val="0"/>
                </w:rPr>
                <w:t xml:space="preserve">Long term ADT in 70 Gy era</w:t>
              </w:r>
            </w:hyperlink>
            <w:r w:rsidDel="00000000" w:rsidR="00000000" w:rsidRPr="00000000">
              <w:rPr>
                <w:rtl w:val="0"/>
              </w:rPr>
            </w:r>
          </w:p>
          <w:p w:rsidR="00000000" w:rsidDel="00000000" w:rsidP="00000000" w:rsidRDefault="00000000" w:rsidRPr="00000000" w14:paraId="00000018">
            <w:pPr>
              <w:ind w:firstLine="720"/>
              <w:rPr/>
            </w:pPr>
            <w:hyperlink w:anchor="_g96pfg831a1m">
              <w:r w:rsidDel="00000000" w:rsidR="00000000" w:rsidRPr="00000000">
                <w:rPr>
                  <w:rtl w:val="0"/>
                </w:rPr>
                <w:t xml:space="preserve">ADT in Dose Escalated era</w:t>
              </w:r>
            </w:hyperlink>
            <w:r w:rsidDel="00000000" w:rsidR="00000000" w:rsidRPr="00000000">
              <w:rPr>
                <w:rtl w:val="0"/>
              </w:rPr>
            </w:r>
          </w:p>
          <w:p w:rsidR="00000000" w:rsidDel="00000000" w:rsidP="00000000" w:rsidRDefault="00000000" w:rsidRPr="00000000" w14:paraId="00000019">
            <w:pPr>
              <w:ind w:firstLine="720"/>
              <w:rPr/>
            </w:pPr>
            <w:hyperlink w:anchor="_x8qrx72vmox2">
              <w:r w:rsidDel="00000000" w:rsidR="00000000" w:rsidRPr="00000000">
                <w:rPr>
                  <w:rtl w:val="0"/>
                </w:rPr>
                <w:t xml:space="preserve">ADT in post-RP setting</w:t>
              </w:r>
            </w:hyperlink>
            <w:r w:rsidDel="00000000" w:rsidR="00000000" w:rsidRPr="00000000">
              <w:rPr>
                <w:rtl w:val="0"/>
              </w:rPr>
            </w:r>
          </w:p>
          <w:p w:rsidR="00000000" w:rsidDel="00000000" w:rsidP="00000000" w:rsidRDefault="00000000" w:rsidRPr="00000000" w14:paraId="0000001A">
            <w:pPr>
              <w:ind w:firstLine="720"/>
              <w:rPr/>
            </w:pPr>
            <w:hyperlink w:anchor="_onvinpeg2qj3">
              <w:r w:rsidDel="00000000" w:rsidR="00000000" w:rsidRPr="00000000">
                <w:rPr>
                  <w:rtl w:val="0"/>
                </w:rPr>
                <w:t xml:space="preserve">Post-op N1 disease</w:t>
              </w:r>
            </w:hyperlink>
            <w:r w:rsidDel="00000000" w:rsidR="00000000" w:rsidRPr="00000000">
              <w:rPr>
                <w:rtl w:val="0"/>
              </w:rPr>
            </w:r>
          </w:p>
          <w:p w:rsidR="00000000" w:rsidDel="00000000" w:rsidP="00000000" w:rsidRDefault="00000000" w:rsidRPr="00000000" w14:paraId="0000001B">
            <w:pPr>
              <w:ind w:firstLine="720"/>
              <w:rPr/>
            </w:pPr>
            <w:hyperlink w:anchor="_bmd1c5w2mgob">
              <w:r w:rsidDel="00000000" w:rsidR="00000000" w:rsidRPr="00000000">
                <w:rPr>
                  <w:rtl w:val="0"/>
                </w:rPr>
                <w:t xml:space="preserve">ADT in metastatic disease</w:t>
              </w:r>
            </w:hyperlink>
            <w:r w:rsidDel="00000000" w:rsidR="00000000" w:rsidRPr="00000000">
              <w:rPr>
                <w:rtl w:val="0"/>
              </w:rPr>
            </w:r>
          </w:p>
          <w:p w:rsidR="00000000" w:rsidDel="00000000" w:rsidP="00000000" w:rsidRDefault="00000000" w:rsidRPr="00000000" w14:paraId="0000001C">
            <w:pPr>
              <w:ind w:firstLine="720"/>
              <w:rPr/>
            </w:pPr>
            <w:hyperlink w:anchor="_hvako1ks98nd">
              <w:r w:rsidDel="00000000" w:rsidR="00000000" w:rsidRPr="00000000">
                <w:rPr>
                  <w:rtl w:val="0"/>
                </w:rPr>
                <w:t xml:space="preserve">Avoid ADT with comorbidities?</w:t>
              </w:r>
            </w:hyperlink>
            <w:r w:rsidDel="00000000" w:rsidR="00000000" w:rsidRPr="00000000">
              <w:rPr>
                <w:rtl w:val="0"/>
              </w:rPr>
            </w:r>
          </w:p>
          <w:p w:rsidR="00000000" w:rsidDel="00000000" w:rsidP="00000000" w:rsidRDefault="00000000" w:rsidRPr="00000000" w14:paraId="0000001D">
            <w:pPr>
              <w:ind w:left="360"/>
              <w:rPr/>
            </w:pPr>
            <w:hyperlink w:anchor="_fz0ewma6qs8t">
              <w:r w:rsidDel="00000000" w:rsidR="00000000" w:rsidRPr="00000000">
                <w:rPr>
                  <w:rtl w:val="0"/>
                </w:rPr>
                <w:t xml:space="preserve">Fractionation and Dose Escalation</w:t>
              </w:r>
            </w:hyperlink>
            <w:r w:rsidDel="00000000" w:rsidR="00000000" w:rsidRPr="00000000">
              <w:rPr>
                <w:rtl w:val="0"/>
              </w:rPr>
            </w:r>
          </w:p>
          <w:p w:rsidR="00000000" w:rsidDel="00000000" w:rsidP="00000000" w:rsidRDefault="00000000" w:rsidRPr="00000000" w14:paraId="0000001E">
            <w:pPr>
              <w:ind w:firstLine="720"/>
              <w:rPr/>
            </w:pPr>
            <w:hyperlink w:anchor="_lrw4mlv0vihu">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1F">
            <w:pPr>
              <w:ind w:firstLine="720"/>
              <w:rPr/>
            </w:pPr>
            <w:hyperlink w:anchor="_et05u9a42mu">
              <w:r w:rsidDel="00000000" w:rsidR="00000000" w:rsidRPr="00000000">
                <w:rPr>
                  <w:rtl w:val="0"/>
                </w:rPr>
                <w:t xml:space="preserve">Moderate Hypofractionation</w:t>
              </w:r>
            </w:hyperlink>
            <w:r w:rsidDel="00000000" w:rsidR="00000000" w:rsidRPr="00000000">
              <w:rPr>
                <w:rtl w:val="0"/>
              </w:rPr>
            </w:r>
          </w:p>
          <w:p w:rsidR="00000000" w:rsidDel="00000000" w:rsidP="00000000" w:rsidRDefault="00000000" w:rsidRPr="00000000" w14:paraId="00000020">
            <w:pPr>
              <w:ind w:firstLine="720"/>
              <w:rPr/>
            </w:pPr>
            <w:hyperlink w:anchor="_8pomabl3qwvp">
              <w:r w:rsidDel="00000000" w:rsidR="00000000" w:rsidRPr="00000000">
                <w:rPr>
                  <w:rtl w:val="0"/>
                </w:rPr>
                <w:t xml:space="preserve">Ultrahypofractionation</w:t>
              </w:r>
            </w:hyperlink>
            <w:r w:rsidDel="00000000" w:rsidR="00000000" w:rsidRPr="00000000">
              <w:rPr>
                <w:rtl w:val="0"/>
              </w:rPr>
            </w:r>
          </w:p>
          <w:p w:rsidR="00000000" w:rsidDel="00000000" w:rsidP="00000000" w:rsidRDefault="00000000" w:rsidRPr="00000000" w14:paraId="00000021">
            <w:pPr>
              <w:ind w:left="360"/>
              <w:rPr/>
            </w:pPr>
            <w:hyperlink w:anchor="_myqrwtkzmrir">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022">
            <w:pPr>
              <w:ind w:left="360"/>
              <w:rPr/>
            </w:pPr>
            <w:hyperlink w:anchor="_nkpdsm58zlr2">
              <w:r w:rsidDel="00000000" w:rsidR="00000000" w:rsidRPr="00000000">
                <w:rPr>
                  <w:rtl w:val="0"/>
                </w:rPr>
                <w:t xml:space="preserve">Biochemical Failure</w:t>
              </w:r>
            </w:hyperlink>
            <w:r w:rsidDel="00000000" w:rsidR="00000000" w:rsidRPr="00000000">
              <w:rPr>
                <w:rtl w:val="0"/>
              </w:rPr>
            </w:r>
          </w:p>
          <w:p w:rsidR="00000000" w:rsidDel="00000000" w:rsidP="00000000" w:rsidRDefault="00000000" w:rsidRPr="00000000" w14:paraId="00000023">
            <w:pPr>
              <w:ind w:firstLine="720"/>
              <w:rPr/>
            </w:pPr>
            <w:hyperlink w:anchor="_gdeho2qslf5e">
              <w:r w:rsidDel="00000000" w:rsidR="00000000" w:rsidRPr="00000000">
                <w:rPr>
                  <w:rtl w:val="0"/>
                </w:rPr>
                <w:t xml:space="preserve">Natural history of PSA failure after local therapy</w:t>
              </w:r>
            </w:hyperlink>
            <w:r w:rsidDel="00000000" w:rsidR="00000000" w:rsidRPr="00000000">
              <w:rPr>
                <w:rtl w:val="0"/>
              </w:rPr>
            </w:r>
          </w:p>
          <w:p w:rsidR="00000000" w:rsidDel="00000000" w:rsidP="00000000" w:rsidRDefault="00000000" w:rsidRPr="00000000" w14:paraId="00000024">
            <w:pPr>
              <w:ind w:firstLine="720"/>
              <w:rPr/>
            </w:pPr>
            <w:hyperlink w:anchor="_i7kgh6aebogz">
              <w:r w:rsidDel="00000000" w:rsidR="00000000" w:rsidRPr="00000000">
                <w:rPr>
                  <w:rtl w:val="0"/>
                </w:rPr>
                <w:t xml:space="preserve">Predicting recurrence after RP</w:t>
              </w:r>
            </w:hyperlink>
            <w:r w:rsidDel="00000000" w:rsidR="00000000" w:rsidRPr="00000000">
              <w:rPr>
                <w:rtl w:val="0"/>
              </w:rPr>
            </w:r>
          </w:p>
          <w:p w:rsidR="00000000" w:rsidDel="00000000" w:rsidP="00000000" w:rsidRDefault="00000000" w:rsidRPr="00000000" w14:paraId="00000025">
            <w:pPr>
              <w:ind w:left="360"/>
              <w:rPr/>
            </w:pPr>
            <w:hyperlink w:anchor="_xurgv293nn2v">
              <w:r w:rsidDel="00000000" w:rsidR="00000000" w:rsidRPr="00000000">
                <w:rPr>
                  <w:rtl w:val="0"/>
                </w:rPr>
                <w:t xml:space="preserve">Post-RT Salvage</w:t>
              </w:r>
            </w:hyperlink>
            <w:r w:rsidDel="00000000" w:rsidR="00000000" w:rsidRPr="00000000">
              <w:rPr>
                <w:rtl w:val="0"/>
              </w:rPr>
            </w:r>
          </w:p>
          <w:p w:rsidR="00000000" w:rsidDel="00000000" w:rsidP="00000000" w:rsidRDefault="00000000" w:rsidRPr="00000000" w14:paraId="00000026">
            <w:pPr>
              <w:ind w:firstLine="720"/>
              <w:rPr/>
            </w:pPr>
            <w:hyperlink w:anchor="_njlio728lzc4">
              <w:r w:rsidDel="00000000" w:rsidR="00000000" w:rsidRPr="00000000">
                <w:rPr>
                  <w:rtl w:val="0"/>
                </w:rPr>
                <w:t xml:space="preserve">Salvage RP</w:t>
              </w:r>
            </w:hyperlink>
            <w:r w:rsidDel="00000000" w:rsidR="00000000" w:rsidRPr="00000000">
              <w:rPr>
                <w:rtl w:val="0"/>
              </w:rPr>
            </w:r>
          </w:p>
          <w:p w:rsidR="00000000" w:rsidDel="00000000" w:rsidP="00000000" w:rsidRDefault="00000000" w:rsidRPr="00000000" w14:paraId="00000027">
            <w:pPr>
              <w:ind w:firstLine="720"/>
              <w:rPr/>
            </w:pPr>
            <w:hyperlink w:anchor="_9c0bcz6y2ary">
              <w:r w:rsidDel="00000000" w:rsidR="00000000" w:rsidRPr="00000000">
                <w:rPr>
                  <w:rtl w:val="0"/>
                </w:rPr>
                <w:t xml:space="preserve">Salvage SBRT</w:t>
              </w:r>
            </w:hyperlink>
            <w:r w:rsidDel="00000000" w:rsidR="00000000" w:rsidRPr="00000000">
              <w:rPr>
                <w:rtl w:val="0"/>
              </w:rPr>
            </w:r>
          </w:p>
          <w:p w:rsidR="00000000" w:rsidDel="00000000" w:rsidP="00000000" w:rsidRDefault="00000000" w:rsidRPr="00000000" w14:paraId="00000028">
            <w:pPr>
              <w:ind w:firstLine="720"/>
              <w:rPr/>
            </w:pPr>
            <w:hyperlink w:anchor="_3naihe63ltqs">
              <w:r w:rsidDel="00000000" w:rsidR="00000000" w:rsidRPr="00000000">
                <w:rPr>
                  <w:rtl w:val="0"/>
                </w:rPr>
                <w:t xml:space="preserve">Salvage BT</w:t>
              </w:r>
            </w:hyperlink>
            <w:r w:rsidDel="00000000" w:rsidR="00000000" w:rsidRPr="00000000">
              <w:rPr>
                <w:rtl w:val="0"/>
              </w:rPr>
            </w:r>
          </w:p>
          <w:p w:rsidR="00000000" w:rsidDel="00000000" w:rsidP="00000000" w:rsidRDefault="00000000" w:rsidRPr="00000000" w14:paraId="00000029">
            <w:pPr>
              <w:ind w:left="360"/>
              <w:rPr/>
            </w:pPr>
            <w:hyperlink w:anchor="_ard28bwwwuy">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2A">
            <w:pPr>
              <w:ind w:firstLine="720"/>
              <w:rPr/>
            </w:pPr>
            <w:hyperlink w:anchor="_n79ybtzbfx61">
              <w:r w:rsidDel="00000000" w:rsidR="00000000" w:rsidRPr="00000000">
                <w:rPr>
                  <w:rtl w:val="0"/>
                </w:rPr>
                <w:t xml:space="preserve">Adjuvant RT (ART)</w:t>
              </w:r>
            </w:hyperlink>
            <w:r w:rsidDel="00000000" w:rsidR="00000000" w:rsidRPr="00000000">
              <w:rPr>
                <w:rtl w:val="0"/>
              </w:rPr>
            </w:r>
          </w:p>
          <w:p w:rsidR="00000000" w:rsidDel="00000000" w:rsidP="00000000" w:rsidRDefault="00000000" w:rsidRPr="00000000" w14:paraId="0000002B">
            <w:pPr>
              <w:ind w:firstLine="720"/>
              <w:rPr/>
            </w:pPr>
            <w:hyperlink w:anchor="_idm1pcec8dc">
              <w:r w:rsidDel="00000000" w:rsidR="00000000" w:rsidRPr="00000000">
                <w:rPr>
                  <w:rtl w:val="0"/>
                </w:rPr>
                <w:t xml:space="preserve">Early SRT vs. ART</w:t>
              </w:r>
            </w:hyperlink>
            <w:r w:rsidDel="00000000" w:rsidR="00000000" w:rsidRPr="00000000">
              <w:rPr>
                <w:rtl w:val="0"/>
              </w:rPr>
            </w:r>
          </w:p>
          <w:p w:rsidR="00000000" w:rsidDel="00000000" w:rsidP="00000000" w:rsidRDefault="00000000" w:rsidRPr="00000000" w14:paraId="0000002C">
            <w:pPr>
              <w:ind w:firstLine="720"/>
              <w:rPr/>
            </w:pPr>
            <w:hyperlink w:anchor="_yro0g5uhrd2r">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2D">
            <w:pPr>
              <w:ind w:firstLine="720"/>
              <w:rPr/>
            </w:pPr>
            <w:hyperlink w:anchor="_vgblazhts0vf">
              <w:r w:rsidDel="00000000" w:rsidR="00000000" w:rsidRPr="00000000">
                <w:rPr>
                  <w:rtl w:val="0"/>
                </w:rPr>
                <w:t xml:space="preserve">Hormones and Nodal coverage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tabs>
                <w:tab w:val="right" w:pos="10800"/>
              </w:tabs>
              <w:ind w:left="0" w:firstLine="0"/>
              <w:rPr/>
            </w:pPr>
            <w:hyperlink w:anchor="_hacuxkgwbl76">
              <w:r w:rsidDel="00000000" w:rsidR="00000000" w:rsidRPr="00000000">
                <w:rPr>
                  <w:b w:val="1"/>
                  <w:rtl w:val="0"/>
                </w:rPr>
                <w:t xml:space="preserve">Prostate Cancer</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2F">
            <w:pPr>
              <w:ind w:left="360"/>
              <w:rPr/>
            </w:pPr>
            <w:hyperlink w:anchor="_vb7cycwjsvuz">
              <w:r w:rsidDel="00000000" w:rsidR="00000000" w:rsidRPr="00000000">
                <w:rPr>
                  <w:rtl w:val="0"/>
                </w:rPr>
                <w:t xml:space="preserve">Low metastatic burden</w:t>
              </w:r>
            </w:hyperlink>
            <w:r w:rsidDel="00000000" w:rsidR="00000000" w:rsidRPr="00000000">
              <w:rPr>
                <w:rtl w:val="0"/>
              </w:rPr>
            </w:r>
          </w:p>
          <w:p w:rsidR="00000000" w:rsidDel="00000000" w:rsidP="00000000" w:rsidRDefault="00000000" w:rsidRPr="00000000" w14:paraId="00000030">
            <w:pPr>
              <w:ind w:firstLine="720"/>
              <w:rPr/>
            </w:pPr>
            <w:hyperlink w:anchor="_ist6wess1k3f">
              <w:r w:rsidDel="00000000" w:rsidR="00000000" w:rsidRPr="00000000">
                <w:rPr>
                  <w:rtl w:val="0"/>
                </w:rPr>
                <w:t xml:space="preserve">Treatment of Primary</w:t>
              </w:r>
            </w:hyperlink>
            <w:r w:rsidDel="00000000" w:rsidR="00000000" w:rsidRPr="00000000">
              <w:rPr>
                <w:rtl w:val="0"/>
              </w:rPr>
            </w:r>
          </w:p>
          <w:p w:rsidR="00000000" w:rsidDel="00000000" w:rsidP="00000000" w:rsidRDefault="00000000" w:rsidRPr="00000000" w14:paraId="00000031">
            <w:pPr>
              <w:ind w:firstLine="720"/>
              <w:rPr/>
            </w:pPr>
            <w:hyperlink w:anchor="_cys83y3wpuft">
              <w:r w:rsidDel="00000000" w:rsidR="00000000" w:rsidRPr="00000000">
                <w:rPr>
                  <w:rtl w:val="0"/>
                </w:rPr>
                <w:t xml:space="preserve">Metastasis Directed Therapy</w:t>
              </w:r>
            </w:hyperlink>
            <w:r w:rsidDel="00000000" w:rsidR="00000000" w:rsidRPr="00000000">
              <w:rPr>
                <w:rtl w:val="0"/>
              </w:rPr>
            </w:r>
          </w:p>
          <w:p w:rsidR="00000000" w:rsidDel="00000000" w:rsidP="00000000" w:rsidRDefault="00000000" w:rsidRPr="00000000" w14:paraId="00000032">
            <w:pPr>
              <w:ind w:left="360"/>
              <w:rPr/>
            </w:pPr>
            <w:hyperlink w:anchor="_ehq5q81ywp08">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33">
            <w:pPr>
              <w:ind w:firstLine="720"/>
              <w:rPr/>
            </w:pPr>
            <w:hyperlink w:anchor="_3q758x8l9x5y">
              <w:r w:rsidDel="00000000" w:rsidR="00000000" w:rsidRPr="00000000">
                <w:rPr>
                  <w:rtl w:val="0"/>
                </w:rPr>
                <w:t xml:space="preserve">Enzalutamide (Xtandi)</w:t>
              </w:r>
            </w:hyperlink>
            <w:r w:rsidDel="00000000" w:rsidR="00000000" w:rsidRPr="00000000">
              <w:rPr>
                <w:rtl w:val="0"/>
              </w:rPr>
            </w:r>
          </w:p>
          <w:p w:rsidR="00000000" w:rsidDel="00000000" w:rsidP="00000000" w:rsidRDefault="00000000" w:rsidRPr="00000000" w14:paraId="00000034">
            <w:pPr>
              <w:ind w:firstLine="720"/>
              <w:rPr/>
            </w:pPr>
            <w:hyperlink w:anchor="_k0zk293cogay">
              <w:r w:rsidDel="00000000" w:rsidR="00000000" w:rsidRPr="00000000">
                <w:rPr>
                  <w:rtl w:val="0"/>
                </w:rPr>
                <w:t xml:space="preserve">Apalutamide</w:t>
              </w:r>
            </w:hyperlink>
            <w:r w:rsidDel="00000000" w:rsidR="00000000" w:rsidRPr="00000000">
              <w:rPr>
                <w:rtl w:val="0"/>
              </w:rPr>
            </w:r>
          </w:p>
          <w:p w:rsidR="00000000" w:rsidDel="00000000" w:rsidP="00000000" w:rsidRDefault="00000000" w:rsidRPr="00000000" w14:paraId="00000035">
            <w:pPr>
              <w:ind w:firstLine="720"/>
              <w:rPr/>
            </w:pPr>
            <w:hyperlink w:anchor="_xg7besi6x8kc">
              <w:r w:rsidDel="00000000" w:rsidR="00000000" w:rsidRPr="00000000">
                <w:rPr>
                  <w:rtl w:val="0"/>
                </w:rPr>
                <w:t xml:space="preserve">Abiraterone</w:t>
              </w:r>
            </w:hyperlink>
            <w:r w:rsidDel="00000000" w:rsidR="00000000" w:rsidRPr="00000000">
              <w:rPr>
                <w:rtl w:val="0"/>
              </w:rPr>
            </w:r>
          </w:p>
          <w:p w:rsidR="00000000" w:rsidDel="00000000" w:rsidP="00000000" w:rsidRDefault="00000000" w:rsidRPr="00000000" w14:paraId="00000036">
            <w:pPr>
              <w:ind w:firstLine="720"/>
              <w:rPr/>
            </w:pPr>
            <w:hyperlink w:anchor="_bpknyjhz72h9">
              <w:r w:rsidDel="00000000" w:rsidR="00000000" w:rsidRPr="00000000">
                <w:rPr>
                  <w:rtl w:val="0"/>
                </w:rPr>
                <w:t xml:space="preserve">Docetaxel and Cabazitaxel</w:t>
              </w:r>
            </w:hyperlink>
            <w:r w:rsidDel="00000000" w:rsidR="00000000" w:rsidRPr="00000000">
              <w:rPr>
                <w:rtl w:val="0"/>
              </w:rPr>
            </w:r>
          </w:p>
          <w:p w:rsidR="00000000" w:rsidDel="00000000" w:rsidP="00000000" w:rsidRDefault="00000000" w:rsidRPr="00000000" w14:paraId="00000037">
            <w:pPr>
              <w:ind w:firstLine="720"/>
              <w:rPr/>
            </w:pPr>
            <w:hyperlink w:anchor="_kgvct7t246ka">
              <w:r w:rsidDel="00000000" w:rsidR="00000000" w:rsidRPr="00000000">
                <w:rPr>
                  <w:rtl w:val="0"/>
                </w:rPr>
                <w:t xml:space="preserve">High risk localized disease</w:t>
              </w:r>
            </w:hyperlink>
            <w:r w:rsidDel="00000000" w:rsidR="00000000" w:rsidRPr="00000000">
              <w:rPr>
                <w:rtl w:val="0"/>
              </w:rPr>
            </w:r>
          </w:p>
          <w:p w:rsidR="00000000" w:rsidDel="00000000" w:rsidP="00000000" w:rsidRDefault="00000000" w:rsidRPr="00000000" w14:paraId="00000038">
            <w:pPr>
              <w:ind w:firstLine="720"/>
              <w:rPr/>
            </w:pPr>
            <w:hyperlink w:anchor="_78kizuvrcp89">
              <w:r w:rsidDel="00000000" w:rsidR="00000000" w:rsidRPr="00000000">
                <w:rPr>
                  <w:rtl w:val="0"/>
                </w:rPr>
                <w:t xml:space="preserve">Castrate Resistant (CRPC)</w:t>
              </w:r>
            </w:hyperlink>
            <w:r w:rsidDel="00000000" w:rsidR="00000000" w:rsidRPr="00000000">
              <w:rPr>
                <w:rtl w:val="0"/>
              </w:rPr>
            </w:r>
          </w:p>
          <w:p w:rsidR="00000000" w:rsidDel="00000000" w:rsidP="00000000" w:rsidRDefault="00000000" w:rsidRPr="00000000" w14:paraId="00000039">
            <w:pPr>
              <w:ind w:firstLine="720"/>
              <w:rPr/>
            </w:pPr>
            <w:hyperlink w:anchor="_jdtfiuuh1gjh">
              <w:r w:rsidDel="00000000" w:rsidR="00000000" w:rsidRPr="00000000">
                <w:rPr>
                  <w:rtl w:val="0"/>
                </w:rPr>
                <w:t xml:space="preserve">Bone targeted Therapy</w:t>
              </w:r>
            </w:hyperlink>
            <w:r w:rsidDel="00000000" w:rsidR="00000000" w:rsidRPr="00000000">
              <w:rPr>
                <w:rtl w:val="0"/>
              </w:rPr>
            </w:r>
          </w:p>
          <w:p w:rsidR="00000000" w:rsidDel="00000000" w:rsidP="00000000" w:rsidRDefault="00000000" w:rsidRPr="00000000" w14:paraId="0000003A">
            <w:pPr>
              <w:ind w:left="360"/>
              <w:rPr/>
            </w:pPr>
            <w:hyperlink w:anchor="_6cbkpd2j0hay">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3B">
            <w:pPr>
              <w:ind w:firstLine="720"/>
              <w:rPr/>
            </w:pPr>
            <w:hyperlink w:anchor="_y6wxl1m8nib">
              <w:r w:rsidDel="00000000" w:rsidR="00000000" w:rsidRPr="00000000">
                <w:rPr>
                  <w:rtl w:val="0"/>
                </w:rPr>
                <w:t xml:space="preserve">Patient selection</w:t>
              </w:r>
            </w:hyperlink>
            <w:r w:rsidDel="00000000" w:rsidR="00000000" w:rsidRPr="00000000">
              <w:rPr>
                <w:rtl w:val="0"/>
              </w:rPr>
            </w:r>
          </w:p>
          <w:p w:rsidR="00000000" w:rsidDel="00000000" w:rsidP="00000000" w:rsidRDefault="00000000" w:rsidRPr="00000000" w14:paraId="0000003C">
            <w:pPr>
              <w:ind w:firstLine="720"/>
              <w:rPr/>
            </w:pPr>
            <w:hyperlink w:anchor="_7t10s5fsxc51">
              <w:r w:rsidDel="00000000" w:rsidR="00000000" w:rsidRPr="00000000">
                <w:rPr>
                  <w:rtl w:val="0"/>
                </w:rPr>
                <w:t xml:space="preserve">EBRT vs. CMT</w:t>
              </w:r>
            </w:hyperlink>
            <w:r w:rsidDel="00000000" w:rsidR="00000000" w:rsidRPr="00000000">
              <w:rPr>
                <w:rtl w:val="0"/>
              </w:rPr>
            </w:r>
          </w:p>
          <w:p w:rsidR="00000000" w:rsidDel="00000000" w:rsidP="00000000" w:rsidRDefault="00000000" w:rsidRPr="00000000" w14:paraId="0000003D">
            <w:pPr>
              <w:ind w:firstLine="720"/>
              <w:rPr/>
            </w:pPr>
            <w:hyperlink w:anchor="_4xnhukphycpb">
              <w:r w:rsidDel="00000000" w:rsidR="00000000" w:rsidRPr="00000000">
                <w:rPr>
                  <w:rtl w:val="0"/>
                </w:rPr>
                <w:t xml:space="preserve">HDR</w:t>
              </w:r>
            </w:hyperlink>
            <w:r w:rsidDel="00000000" w:rsidR="00000000" w:rsidRPr="00000000">
              <w:rPr>
                <w:rtl w:val="0"/>
              </w:rPr>
            </w:r>
          </w:p>
          <w:p w:rsidR="00000000" w:rsidDel="00000000" w:rsidP="00000000" w:rsidRDefault="00000000" w:rsidRPr="00000000" w14:paraId="0000003E">
            <w:pPr>
              <w:ind w:firstLine="720"/>
              <w:rPr/>
            </w:pPr>
            <w:hyperlink w:anchor="_mztbaaq4wbh7">
              <w:r w:rsidDel="00000000" w:rsidR="00000000" w:rsidRPr="00000000">
                <w:rPr>
                  <w:rtl w:val="0"/>
                </w:rPr>
                <w:t xml:space="preserve">LDR</w:t>
              </w:r>
            </w:hyperlink>
            <w:r w:rsidDel="00000000" w:rsidR="00000000" w:rsidRPr="00000000">
              <w:rPr>
                <w:rtl w:val="0"/>
              </w:rPr>
            </w:r>
          </w:p>
          <w:p w:rsidR="00000000" w:rsidDel="00000000" w:rsidP="00000000" w:rsidRDefault="00000000" w:rsidRPr="00000000" w14:paraId="0000003F">
            <w:pPr>
              <w:ind w:firstLine="720"/>
              <w:rPr/>
            </w:pPr>
            <w:hyperlink w:anchor="_dwmy1e58jmjm">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040">
            <w:pPr>
              <w:ind w:firstLine="720"/>
              <w:rPr/>
            </w:pPr>
            <w:hyperlink w:anchor="_xopte76pe2ed">
              <w:r w:rsidDel="00000000" w:rsidR="00000000" w:rsidRPr="00000000">
                <w:rPr>
                  <w:rtl w:val="0"/>
                </w:rPr>
                <w:t xml:space="preserve">Brachytherapy Simulation</w:t>
              </w:r>
            </w:hyperlink>
            <w:r w:rsidDel="00000000" w:rsidR="00000000" w:rsidRPr="00000000">
              <w:rPr>
                <w:rtl w:val="0"/>
              </w:rPr>
            </w:r>
          </w:p>
          <w:p w:rsidR="00000000" w:rsidDel="00000000" w:rsidP="00000000" w:rsidRDefault="00000000" w:rsidRPr="00000000" w14:paraId="00000041">
            <w:pPr>
              <w:ind w:firstLine="720"/>
              <w:rPr/>
            </w:pPr>
            <w:hyperlink w:anchor="_13ndhxnku715">
              <w:r w:rsidDel="00000000" w:rsidR="00000000" w:rsidRPr="00000000">
                <w:rPr>
                  <w:rtl w:val="0"/>
                </w:rPr>
                <w:t xml:space="preserve">Brachytherapy Planning</w:t>
              </w:r>
            </w:hyperlink>
            <w:r w:rsidDel="00000000" w:rsidR="00000000" w:rsidRPr="00000000">
              <w:rPr>
                <w:rtl w:val="0"/>
              </w:rPr>
            </w:r>
          </w:p>
          <w:p w:rsidR="00000000" w:rsidDel="00000000" w:rsidP="00000000" w:rsidRDefault="00000000" w:rsidRPr="00000000" w14:paraId="00000042">
            <w:pPr>
              <w:ind w:left="360"/>
              <w:rPr/>
            </w:pPr>
            <w:hyperlink w:anchor="_clq80fa7152e">
              <w:r w:rsidDel="00000000" w:rsidR="00000000" w:rsidRPr="00000000">
                <w:rPr>
                  <w:rtl w:val="0"/>
                </w:rPr>
                <w:t xml:space="preserve">Toxicity/QoL</w:t>
              </w:r>
            </w:hyperlink>
            <w:r w:rsidDel="00000000" w:rsidR="00000000" w:rsidRPr="00000000">
              <w:rPr>
                <w:rtl w:val="0"/>
              </w:rPr>
            </w:r>
          </w:p>
          <w:p w:rsidR="00000000" w:rsidDel="00000000" w:rsidP="00000000" w:rsidRDefault="00000000" w:rsidRPr="00000000" w14:paraId="00000043">
            <w:pPr>
              <w:ind w:firstLine="720"/>
              <w:rPr/>
            </w:pPr>
            <w:hyperlink w:anchor="_o3rdn9xy1bqh">
              <w:r w:rsidDel="00000000" w:rsidR="00000000" w:rsidRPr="00000000">
                <w:rPr>
                  <w:rtl w:val="0"/>
                </w:rPr>
                <w:t xml:space="preserve">IMRT/IGRT</w:t>
              </w:r>
            </w:hyperlink>
            <w:r w:rsidDel="00000000" w:rsidR="00000000" w:rsidRPr="00000000">
              <w:rPr>
                <w:rtl w:val="0"/>
              </w:rPr>
            </w:r>
          </w:p>
          <w:p w:rsidR="00000000" w:rsidDel="00000000" w:rsidP="00000000" w:rsidRDefault="00000000" w:rsidRPr="00000000" w14:paraId="00000044">
            <w:pPr>
              <w:ind w:firstLine="720"/>
              <w:rPr/>
            </w:pPr>
            <w:hyperlink w:anchor="_y494g8d1yqbz">
              <w:r w:rsidDel="00000000" w:rsidR="00000000" w:rsidRPr="00000000">
                <w:rPr>
                  <w:rtl w:val="0"/>
                </w:rPr>
                <w:t xml:space="preserve">Sexual Function</w:t>
              </w:r>
            </w:hyperlink>
            <w:r w:rsidDel="00000000" w:rsidR="00000000" w:rsidRPr="00000000">
              <w:rPr>
                <w:rtl w:val="0"/>
              </w:rPr>
            </w:r>
          </w:p>
          <w:p w:rsidR="00000000" w:rsidDel="00000000" w:rsidP="00000000" w:rsidRDefault="00000000" w:rsidRPr="00000000" w14:paraId="00000045">
            <w:pPr>
              <w:ind w:firstLine="720"/>
              <w:rPr/>
            </w:pPr>
            <w:hyperlink w:anchor="_p8i68uxcasyp">
              <w:r w:rsidDel="00000000" w:rsidR="00000000" w:rsidRPr="00000000">
                <w:rPr>
                  <w:rtl w:val="0"/>
                </w:rPr>
                <w:t xml:space="preserve">Comparison of Modalities</w:t>
              </w:r>
            </w:hyperlink>
            <w:r w:rsidDel="00000000" w:rsidR="00000000" w:rsidRPr="00000000">
              <w:rPr>
                <w:rtl w:val="0"/>
              </w:rPr>
            </w:r>
          </w:p>
          <w:p w:rsidR="00000000" w:rsidDel="00000000" w:rsidP="00000000" w:rsidRDefault="00000000" w:rsidRPr="00000000" w14:paraId="00000046">
            <w:pPr>
              <w:ind w:firstLine="720"/>
              <w:rPr/>
            </w:pPr>
            <w:hyperlink w:anchor="_10p25t5uugz1">
              <w:r w:rsidDel="00000000" w:rsidR="00000000" w:rsidRPr="00000000">
                <w:rPr>
                  <w:rtl w:val="0"/>
                </w:rPr>
                <w:t xml:space="preserve">Gynecomastia</w:t>
              </w:r>
            </w:hyperlink>
            <w:r w:rsidDel="00000000" w:rsidR="00000000" w:rsidRPr="00000000">
              <w:rPr>
                <w:rtl w:val="0"/>
              </w:rPr>
            </w:r>
          </w:p>
          <w:p w:rsidR="00000000" w:rsidDel="00000000" w:rsidP="00000000" w:rsidRDefault="00000000" w:rsidRPr="00000000" w14:paraId="00000047">
            <w:pPr>
              <w:ind w:left="360"/>
              <w:rPr/>
            </w:pPr>
            <w:hyperlink w:anchor="_d99ezm410kv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8">
            <w:pPr>
              <w:ind w:firstLine="720"/>
              <w:rPr/>
            </w:pPr>
            <w:hyperlink w:anchor="_cb1t6x5lfbvf">
              <w:r w:rsidDel="00000000" w:rsidR="00000000" w:rsidRPr="00000000">
                <w:rPr>
                  <w:rtl w:val="0"/>
                </w:rPr>
                <w:t xml:space="preserve">Nodes</w:t>
              </w:r>
            </w:hyperlink>
            <w:r w:rsidDel="00000000" w:rsidR="00000000" w:rsidRPr="00000000">
              <w:rPr>
                <w:rtl w:val="0"/>
              </w:rPr>
            </w:r>
          </w:p>
          <w:p w:rsidR="00000000" w:rsidDel="00000000" w:rsidP="00000000" w:rsidRDefault="00000000" w:rsidRPr="00000000" w14:paraId="00000049">
            <w:pPr>
              <w:ind w:firstLine="720"/>
              <w:rPr/>
            </w:pPr>
            <w:hyperlink w:anchor="_rj1mwi1e2i64">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4A">
            <w:pPr>
              <w:ind w:firstLine="720"/>
              <w:rPr/>
            </w:pPr>
            <w:hyperlink w:anchor="_n9mhlcid7ywf">
              <w:r w:rsidDel="00000000" w:rsidR="00000000" w:rsidRPr="00000000">
                <w:rPr>
                  <w:rtl w:val="0"/>
                </w:rPr>
                <w:t xml:space="preserve">Intact</w:t>
              </w:r>
            </w:hyperlink>
            <w:r w:rsidDel="00000000" w:rsidR="00000000" w:rsidRPr="00000000">
              <w:rPr>
                <w:rtl w:val="0"/>
              </w:rPr>
            </w:r>
          </w:p>
          <w:p w:rsidR="00000000" w:rsidDel="00000000" w:rsidP="00000000" w:rsidRDefault="00000000" w:rsidRPr="00000000" w14:paraId="0000004B">
            <w:pPr>
              <w:ind w:left="360"/>
              <w:rPr/>
            </w:pPr>
            <w:hyperlink w:anchor="_p72dqbs603j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C">
            <w:pPr>
              <w:ind w:left="360"/>
              <w:rPr/>
            </w:pPr>
            <w:hyperlink w:anchor="_6kvd314j6xt4">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b w:val="1"/>
              </w:rPr>
            </w:pPr>
            <w:hyperlink w:anchor="_xwaf86ajrin">
              <w:r w:rsidDel="00000000" w:rsidR="00000000" w:rsidRPr="00000000">
                <w:rPr>
                  <w:b w:val="1"/>
                  <w:rtl w:val="0"/>
                </w:rPr>
                <w:t xml:space="preserve">Bladder Cancer</w:t>
              </w:r>
            </w:hyperlink>
            <w:r w:rsidDel="00000000" w:rsidR="00000000" w:rsidRPr="00000000">
              <w:rPr>
                <w:rtl w:val="0"/>
              </w:rPr>
            </w:r>
          </w:p>
          <w:p w:rsidR="00000000" w:rsidDel="00000000" w:rsidP="00000000" w:rsidRDefault="00000000" w:rsidRPr="00000000" w14:paraId="0000004E">
            <w:pPr>
              <w:ind w:left="360"/>
              <w:rPr/>
            </w:pPr>
            <w:hyperlink w:anchor="_5rm4lxwk9v6c">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4F">
            <w:pPr>
              <w:ind w:left="360"/>
              <w:rPr/>
            </w:pPr>
            <w:hyperlink w:anchor="_umirepomlwp7">
              <w:r w:rsidDel="00000000" w:rsidR="00000000" w:rsidRPr="00000000">
                <w:rPr>
                  <w:rtl w:val="0"/>
                </w:rPr>
                <w:t xml:space="preserve">Bladder Preservation</w:t>
              </w:r>
            </w:hyperlink>
            <w:r w:rsidDel="00000000" w:rsidR="00000000" w:rsidRPr="00000000">
              <w:rPr>
                <w:rtl w:val="0"/>
              </w:rPr>
            </w:r>
          </w:p>
          <w:p w:rsidR="00000000" w:rsidDel="00000000" w:rsidP="00000000" w:rsidRDefault="00000000" w:rsidRPr="00000000" w14:paraId="00000050">
            <w:pPr>
              <w:ind w:left="360"/>
              <w:rPr/>
            </w:pPr>
            <w:hyperlink w:anchor="_uzmenxr45zaj">
              <w:r w:rsidDel="00000000" w:rsidR="00000000" w:rsidRPr="00000000">
                <w:rPr>
                  <w:rtl w:val="0"/>
                </w:rPr>
                <w:t xml:space="preserve">Postoperative RT</w:t>
              </w:r>
            </w:hyperlink>
            <w:r w:rsidDel="00000000" w:rsidR="00000000" w:rsidRPr="00000000">
              <w:rPr>
                <w:rtl w:val="0"/>
              </w:rPr>
            </w:r>
          </w:p>
          <w:p w:rsidR="00000000" w:rsidDel="00000000" w:rsidP="00000000" w:rsidRDefault="00000000" w:rsidRPr="00000000" w14:paraId="00000051">
            <w:pPr>
              <w:ind w:left="360"/>
              <w:rPr/>
            </w:pPr>
            <w:hyperlink w:anchor="_hrz32np2om6q">
              <w:r w:rsidDel="00000000" w:rsidR="00000000" w:rsidRPr="00000000">
                <w:rPr>
                  <w:rtl w:val="0"/>
                </w:rPr>
                <w:t xml:space="preserve">Hypofractionation in MIBC</w:t>
              </w:r>
            </w:hyperlink>
            <w:r w:rsidDel="00000000" w:rsidR="00000000" w:rsidRPr="00000000">
              <w:rPr>
                <w:rtl w:val="0"/>
              </w:rPr>
            </w:r>
          </w:p>
          <w:p w:rsidR="00000000" w:rsidDel="00000000" w:rsidP="00000000" w:rsidRDefault="00000000" w:rsidRPr="00000000" w14:paraId="00000052">
            <w:pPr>
              <w:ind w:left="360"/>
              <w:rPr/>
            </w:pPr>
            <w:hyperlink w:anchor="_n82si7lribv4">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53">
            <w:pPr>
              <w:ind w:left="360"/>
              <w:rPr/>
            </w:pPr>
            <w:hyperlink w:anchor="_sr5cmku8hbrw">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4">
            <w:pPr>
              <w:ind w:firstLine="720"/>
              <w:rPr/>
            </w:pPr>
            <w:hyperlink w:anchor="_ln779suhljuc">
              <w:r w:rsidDel="00000000" w:rsidR="00000000" w:rsidRPr="00000000">
                <w:rPr>
                  <w:rtl w:val="0"/>
                </w:rPr>
                <w:t xml:space="preserve">Bladder preservation/Definitive</w:t>
              </w:r>
            </w:hyperlink>
            <w:r w:rsidDel="00000000" w:rsidR="00000000" w:rsidRPr="00000000">
              <w:rPr>
                <w:rtl w:val="0"/>
              </w:rPr>
            </w:r>
          </w:p>
          <w:p w:rsidR="00000000" w:rsidDel="00000000" w:rsidP="00000000" w:rsidRDefault="00000000" w:rsidRPr="00000000" w14:paraId="00000055">
            <w:pPr>
              <w:ind w:firstLine="720"/>
              <w:rPr/>
            </w:pPr>
            <w:hyperlink w:anchor="_m5pzapls04tq">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56">
            <w:pPr>
              <w:ind w:left="360"/>
              <w:rPr/>
            </w:pPr>
            <w:hyperlink w:anchor="_p72dqbs603j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7">
            <w:pPr>
              <w:ind w:left="360"/>
              <w:rPr/>
            </w:pPr>
            <w:hyperlink w:anchor="_fwg5qb5ebsep">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8">
            <w:pPr>
              <w:ind w:firstLine="720"/>
              <w:rPr/>
            </w:pPr>
            <w:hyperlink w:anchor="_vy7mwpk9ija0">
              <w:r w:rsidDel="00000000" w:rsidR="00000000" w:rsidRPr="00000000">
                <w:rPr>
                  <w:rtl w:val="0"/>
                </w:rPr>
                <w:t xml:space="preserve">High grade, non-muscle invasive</w:t>
              </w:r>
            </w:hyperlink>
            <w:r w:rsidDel="00000000" w:rsidR="00000000" w:rsidRPr="00000000">
              <w:rPr>
                <w:rtl w:val="0"/>
              </w:rPr>
            </w:r>
          </w:p>
          <w:p w:rsidR="00000000" w:rsidDel="00000000" w:rsidP="00000000" w:rsidRDefault="00000000" w:rsidRPr="00000000" w14:paraId="00000059">
            <w:pPr>
              <w:ind w:firstLine="720"/>
              <w:rPr/>
            </w:pPr>
            <w:hyperlink w:anchor="_mssupzsqiijj">
              <w:r w:rsidDel="00000000" w:rsidR="00000000" w:rsidRPr="00000000">
                <w:rPr>
                  <w:rtl w:val="0"/>
                </w:rPr>
                <w:t xml:space="preserve">Muscle invasive</w:t>
              </w:r>
            </w:hyperlink>
            <w:r w:rsidDel="00000000" w:rsidR="00000000" w:rsidRPr="00000000">
              <w:rPr>
                <w:rtl w:val="0"/>
              </w:rPr>
            </w:r>
          </w:p>
          <w:p w:rsidR="00000000" w:rsidDel="00000000" w:rsidP="00000000" w:rsidRDefault="00000000" w:rsidRPr="00000000" w14:paraId="0000005A">
            <w:pPr>
              <w:ind w:left="0" w:firstLine="0"/>
              <w:rPr>
                <w:b w:val="1"/>
              </w:rPr>
            </w:pPr>
            <w:hyperlink w:anchor="_8xt3c2tf7725">
              <w:r w:rsidDel="00000000" w:rsidR="00000000" w:rsidRPr="00000000">
                <w:rPr>
                  <w:b w:val="1"/>
                  <w:rtl w:val="0"/>
                </w:rPr>
                <w:t xml:space="preserve">Renal Cell Cancer</w:t>
              </w:r>
            </w:hyperlink>
            <w:r w:rsidDel="00000000" w:rsidR="00000000" w:rsidRPr="00000000">
              <w:rPr>
                <w:rtl w:val="0"/>
              </w:rPr>
            </w:r>
          </w:p>
          <w:p w:rsidR="00000000" w:rsidDel="00000000" w:rsidP="00000000" w:rsidRDefault="00000000" w:rsidRPr="00000000" w14:paraId="0000005B">
            <w:pPr>
              <w:ind w:left="360"/>
              <w:rPr/>
            </w:pPr>
            <w:hyperlink w:anchor="_dwlp16gr4cpq">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05C">
            <w:pPr>
              <w:ind w:left="360"/>
              <w:rPr/>
            </w:pPr>
            <w:hyperlink w:anchor="_lagazxl9a1jc">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5D">
            <w:pPr>
              <w:ind w:left="360"/>
              <w:rPr/>
            </w:pPr>
            <w:hyperlink w:anchor="_i7gnjwge1kn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E">
            <w:pPr>
              <w:ind w:left="360"/>
              <w:rPr/>
            </w:pPr>
            <w:hyperlink w:anchor="_rayyrqbvdluc">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F">
            <w:pPr>
              <w:ind w:left="0" w:firstLine="0"/>
              <w:rPr>
                <w:b w:val="1"/>
              </w:rPr>
            </w:pPr>
            <w:hyperlink w:anchor="_oohrubtf7bbw">
              <w:r w:rsidDel="00000000" w:rsidR="00000000" w:rsidRPr="00000000">
                <w:rPr>
                  <w:b w:val="1"/>
                  <w:rtl w:val="0"/>
                </w:rPr>
                <w:t xml:space="preserve">Upper Tract Urothelial Cancer</w:t>
              </w:r>
            </w:hyperlink>
            <w:r w:rsidDel="00000000" w:rsidR="00000000" w:rsidRPr="00000000">
              <w:rPr>
                <w:rtl w:val="0"/>
              </w:rPr>
            </w:r>
          </w:p>
          <w:p w:rsidR="00000000" w:rsidDel="00000000" w:rsidP="00000000" w:rsidRDefault="00000000" w:rsidRPr="00000000" w14:paraId="00000060">
            <w:pPr>
              <w:ind w:left="0" w:firstLine="0"/>
              <w:rPr>
                <w:b w:val="1"/>
              </w:rPr>
            </w:pPr>
            <w:hyperlink w:anchor="_b3innwh0d5pp">
              <w:r w:rsidDel="00000000" w:rsidR="00000000" w:rsidRPr="00000000">
                <w:rPr>
                  <w:b w:val="1"/>
                  <w:rtl w:val="0"/>
                </w:rPr>
                <w:t xml:space="preserve">Urethral Cancer</w:t>
              </w:r>
            </w:hyperlink>
            <w:r w:rsidDel="00000000" w:rsidR="00000000" w:rsidRPr="00000000">
              <w:rPr>
                <w:rtl w:val="0"/>
              </w:rPr>
            </w:r>
          </w:p>
          <w:p w:rsidR="00000000" w:rsidDel="00000000" w:rsidP="00000000" w:rsidRDefault="00000000" w:rsidRPr="00000000" w14:paraId="00000061">
            <w:pPr>
              <w:ind w:left="0" w:firstLine="0"/>
              <w:rPr>
                <w:b w:val="1"/>
              </w:rPr>
            </w:pPr>
            <w:hyperlink w:anchor="_4olc2wctxrn1">
              <w:r w:rsidDel="00000000" w:rsidR="00000000" w:rsidRPr="00000000">
                <w:rPr>
                  <w:b w:val="1"/>
                  <w:rtl w:val="0"/>
                </w:rPr>
                <w:t xml:space="preserve">Testicular / Extra-cranial Germinoma </w:t>
              </w:r>
            </w:hyperlink>
            <w:r w:rsidDel="00000000" w:rsidR="00000000" w:rsidRPr="00000000">
              <w:rPr>
                <w:rtl w:val="0"/>
              </w:rPr>
            </w:r>
          </w:p>
          <w:p w:rsidR="00000000" w:rsidDel="00000000" w:rsidP="00000000" w:rsidRDefault="00000000" w:rsidRPr="00000000" w14:paraId="00000062">
            <w:pPr>
              <w:ind w:left="360"/>
              <w:rPr/>
            </w:pPr>
            <w:hyperlink w:anchor="_xw4igsc5rhtc">
              <w:r w:rsidDel="00000000" w:rsidR="00000000" w:rsidRPr="00000000">
                <w:rPr>
                  <w:rtl w:val="0"/>
                </w:rPr>
                <w:t xml:space="preserve">Stage I seminoma: Surveillance</w:t>
              </w:r>
            </w:hyperlink>
            <w:r w:rsidDel="00000000" w:rsidR="00000000" w:rsidRPr="00000000">
              <w:rPr>
                <w:rtl w:val="0"/>
              </w:rPr>
            </w:r>
          </w:p>
          <w:p w:rsidR="00000000" w:rsidDel="00000000" w:rsidP="00000000" w:rsidRDefault="00000000" w:rsidRPr="00000000" w14:paraId="00000063">
            <w:pPr>
              <w:ind w:left="360"/>
              <w:rPr/>
            </w:pPr>
            <w:hyperlink w:anchor="_o8ghxjym8kv4">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4">
            <w:pPr>
              <w:ind w:left="360"/>
              <w:rPr/>
            </w:pPr>
            <w:hyperlink w:anchor="_pjkpjb9ykwkx">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5">
            <w:pPr>
              <w:ind w:firstLine="720"/>
              <w:rPr/>
            </w:pPr>
            <w:hyperlink w:anchor="_8ztrel3fppyf">
              <w:r w:rsidDel="00000000" w:rsidR="00000000" w:rsidRPr="00000000">
                <w:rPr>
                  <w:rtl w:val="0"/>
                </w:rPr>
                <w:t xml:space="preserve">Seminoma</w:t>
              </w:r>
            </w:hyperlink>
            <w:r w:rsidDel="00000000" w:rsidR="00000000" w:rsidRPr="00000000">
              <w:rPr>
                <w:rtl w:val="0"/>
              </w:rPr>
            </w:r>
          </w:p>
          <w:p w:rsidR="00000000" w:rsidDel="00000000" w:rsidP="00000000" w:rsidRDefault="00000000" w:rsidRPr="00000000" w14:paraId="00000066">
            <w:pPr>
              <w:ind w:firstLine="720"/>
              <w:rPr/>
            </w:pPr>
            <w:hyperlink w:anchor="_c1g467x5n8a2">
              <w:r w:rsidDel="00000000" w:rsidR="00000000" w:rsidRPr="00000000">
                <w:rPr>
                  <w:rtl w:val="0"/>
                </w:rPr>
                <w:t xml:space="preserve">NSGCT</w:t>
              </w:r>
            </w:hyperlink>
            <w:r w:rsidDel="00000000" w:rsidR="00000000" w:rsidRPr="00000000">
              <w:rPr>
                <w:rtl w:val="0"/>
              </w:rPr>
            </w:r>
          </w:p>
          <w:p w:rsidR="00000000" w:rsidDel="00000000" w:rsidP="00000000" w:rsidRDefault="00000000" w:rsidRPr="00000000" w14:paraId="00000067">
            <w:pPr>
              <w:ind w:left="360"/>
              <w:rPr/>
            </w:pPr>
            <w:hyperlink w:anchor="_59pvmzpcgtt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8">
            <w:pPr>
              <w:ind w:left="360"/>
              <w:rPr/>
            </w:pPr>
            <w:hyperlink w:anchor="_yntl3awv37k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9">
            <w:pPr>
              <w:ind w:left="0" w:firstLine="0"/>
              <w:rPr>
                <w:b w:val="1"/>
              </w:rPr>
            </w:pPr>
            <w:hyperlink w:anchor="_2nrkk81x3h3n">
              <w:r w:rsidDel="00000000" w:rsidR="00000000" w:rsidRPr="00000000">
                <w:rPr>
                  <w:b w:val="1"/>
                  <w:rtl w:val="0"/>
                </w:rPr>
                <w:t xml:space="preserve">Penile Cancer</w:t>
              </w:r>
            </w:hyperlink>
            <w:r w:rsidDel="00000000" w:rsidR="00000000" w:rsidRPr="00000000">
              <w:rPr>
                <w:rtl w:val="0"/>
              </w:rPr>
            </w:r>
          </w:p>
          <w:p w:rsidR="00000000" w:rsidDel="00000000" w:rsidP="00000000" w:rsidRDefault="00000000" w:rsidRPr="00000000" w14:paraId="0000006A">
            <w:pPr>
              <w:ind w:left="360"/>
              <w:rPr/>
            </w:pPr>
            <w:hyperlink w:anchor="_yfo9ycxpj4qx">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B">
            <w:pPr>
              <w:ind w:left="360"/>
              <w:rPr/>
            </w:pPr>
            <w:hyperlink w:anchor="_n9nxdy9xqb5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C">
            <w:pPr>
              <w:ind w:left="360"/>
              <w:rPr/>
            </w:pPr>
            <w:hyperlink w:anchor="_z1z6l7342e00">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D">
            <w:pPr>
              <w:ind w:left="360"/>
              <w:rPr/>
            </w:pPr>
            <w:hyperlink w:anchor="_feuehnlxxhw9">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E">
            <w:pPr>
              <w:ind w:left="0" w:firstLine="0"/>
              <w:rPr>
                <w:b w:val="1"/>
              </w:rPr>
            </w:pPr>
            <w:hyperlink w:anchor="_w7i3cuy7406q">
              <w:r w:rsidDel="00000000" w:rsidR="00000000" w:rsidRPr="00000000">
                <w:rPr>
                  <w:b w:val="1"/>
                  <w:rtl w:val="0"/>
                </w:rPr>
                <w:t xml:space="preserve">Benign</w:t>
              </w:r>
            </w:hyperlink>
            <w:r w:rsidDel="00000000" w:rsidR="00000000" w:rsidRPr="00000000">
              <w:rPr>
                <w:rtl w:val="0"/>
              </w:rPr>
            </w:r>
          </w:p>
          <w:p w:rsidR="00000000" w:rsidDel="00000000" w:rsidP="00000000" w:rsidRDefault="00000000" w:rsidRPr="00000000" w14:paraId="0000006F">
            <w:pPr>
              <w:ind w:left="360"/>
              <w:rPr>
                <w:b w:val="1"/>
              </w:rPr>
            </w:pPr>
            <w:hyperlink w:anchor="_9v89enewc99q">
              <w:r w:rsidDel="00000000" w:rsidR="00000000" w:rsidRPr="00000000">
                <w:rPr>
                  <w:rtl w:val="0"/>
                </w:rPr>
                <w:t xml:space="preserve">Peyronie's disease</w:t>
              </w:r>
            </w:hyperlink>
            <w:r w:rsidDel="00000000" w:rsidR="00000000" w:rsidRPr="00000000">
              <w:rPr>
                <w:rtl w:val="0"/>
              </w:rPr>
            </w:r>
          </w:p>
        </w:tc>
      </w:tr>
    </w:tbl>
    <w:p w:rsidR="00000000" w:rsidDel="00000000" w:rsidP="00000000" w:rsidRDefault="00000000" w:rsidRPr="00000000" w14:paraId="00000070">
      <w:pPr>
        <w:ind w:left="0" w:firstLine="0"/>
        <w:rPr>
          <w:i w:val="1"/>
        </w:rPr>
      </w:pPr>
      <w:hyperlink r:id="rId22">
        <w:r w:rsidDel="00000000" w:rsidR="00000000" w:rsidRPr="00000000">
          <w:rPr>
            <w:b w:val="1"/>
            <w:rtl w:val="0"/>
          </w:rPr>
          <w:t xml:space="preserve">StatPearls: Bladder </w:t>
        </w:r>
      </w:hyperlink>
      <w:r w:rsidDel="00000000" w:rsidR="00000000" w:rsidRPr="00000000">
        <w:rPr>
          <w:i w:val="1"/>
          <w:rtl w:val="0"/>
        </w:rPr>
        <w:t xml:space="preserve">Last update: 7/30/2019.</w:t>
      </w:r>
    </w:p>
    <w:p w:rsidR="00000000" w:rsidDel="00000000" w:rsidP="00000000" w:rsidRDefault="00000000" w:rsidRPr="00000000" w14:paraId="00000071">
      <w:pPr>
        <w:ind w:left="0" w:firstLine="0"/>
        <w:rPr>
          <w:i w:val="1"/>
        </w:rPr>
      </w:pPr>
      <w:hyperlink r:id="rId23">
        <w:r w:rsidDel="00000000" w:rsidR="00000000" w:rsidRPr="00000000">
          <w:rPr>
            <w:b w:val="1"/>
            <w:rtl w:val="0"/>
          </w:rPr>
          <w:t xml:space="preserve">StatPearls: Prostate</w:t>
        </w:r>
      </w:hyperlink>
      <w:r w:rsidDel="00000000" w:rsidR="00000000" w:rsidRPr="00000000">
        <w:rPr>
          <w:b w:val="1"/>
          <w:rtl w:val="0"/>
        </w:rPr>
        <w:t xml:space="preserve"> </w:t>
      </w:r>
      <w:r w:rsidDel="00000000" w:rsidR="00000000" w:rsidRPr="00000000">
        <w:rPr>
          <w:i w:val="1"/>
          <w:rtl w:val="0"/>
        </w:rPr>
        <w:t xml:space="preserve">Last update: 10/8/2019.</w:t>
      </w:r>
    </w:p>
    <w:p w:rsidR="00000000" w:rsidDel="00000000" w:rsidP="00000000" w:rsidRDefault="00000000" w:rsidRPr="00000000" w14:paraId="00000072">
      <w:pPr>
        <w:ind w:left="0" w:firstLine="0"/>
        <w:rPr>
          <w:i w:val="1"/>
        </w:rPr>
      </w:pPr>
      <w:hyperlink r:id="rId24">
        <w:r w:rsidDel="00000000" w:rsidR="00000000" w:rsidRPr="00000000">
          <w:rPr>
            <w:b w:val="1"/>
            <w:rtl w:val="0"/>
          </w:rPr>
          <w:t xml:space="preserve">StatPearls: Renal Cell</w:t>
        </w:r>
      </w:hyperlink>
      <w:r w:rsidDel="00000000" w:rsidR="00000000" w:rsidRPr="00000000">
        <w:rPr>
          <w:b w:val="1"/>
          <w:rtl w:val="0"/>
        </w:rPr>
        <w:t xml:space="preserve"> </w:t>
      </w:r>
      <w:r w:rsidDel="00000000" w:rsidR="00000000" w:rsidRPr="00000000">
        <w:rPr>
          <w:i w:val="1"/>
          <w:rtl w:val="0"/>
        </w:rPr>
        <w:t xml:space="preserve">Last update: 6/4/2019.</w:t>
      </w:r>
    </w:p>
    <w:p w:rsidR="00000000" w:rsidDel="00000000" w:rsidP="00000000" w:rsidRDefault="00000000" w:rsidRPr="00000000" w14:paraId="00000073">
      <w:pPr>
        <w:ind w:left="0" w:firstLine="0"/>
        <w:rPr>
          <w:i w:val="1"/>
        </w:rPr>
      </w:pPr>
      <w:hyperlink r:id="rId25">
        <w:r w:rsidDel="00000000" w:rsidR="00000000" w:rsidRPr="00000000">
          <w:rPr>
            <w:b w:val="1"/>
            <w:rtl w:val="0"/>
          </w:rPr>
          <w:t xml:space="preserve">StatPearls: Testicular Seminoma</w:t>
        </w:r>
      </w:hyperlink>
      <w:r w:rsidDel="00000000" w:rsidR="00000000" w:rsidRPr="00000000">
        <w:rPr>
          <w:b w:val="1"/>
          <w:rtl w:val="0"/>
        </w:rPr>
        <w:t xml:space="preserve"> </w:t>
      </w:r>
      <w:r w:rsidDel="00000000" w:rsidR="00000000" w:rsidRPr="00000000">
        <w:rPr>
          <w:i w:val="1"/>
          <w:rtl w:val="0"/>
        </w:rPr>
        <w:t xml:space="preserve">Last update: 6/15/2019.</w:t>
      </w:r>
    </w:p>
    <w:p w:rsidR="00000000" w:rsidDel="00000000" w:rsidP="00000000" w:rsidRDefault="00000000" w:rsidRPr="00000000" w14:paraId="00000074">
      <w:pPr>
        <w:pStyle w:val="Heading2"/>
        <w:spacing w:after="46" w:before="0" w:line="240" w:lineRule="auto"/>
        <w:rPr/>
      </w:pPr>
      <w:bookmarkStart w:colFirst="0" w:colLast="0" w:name="_nw6h02d23689" w:id="1"/>
      <w:bookmarkEnd w:id="1"/>
      <w:r w:rsidDel="00000000" w:rsidR="00000000" w:rsidRPr="00000000">
        <w:rPr>
          <w:rtl w:val="0"/>
        </w:rPr>
      </w:r>
    </w:p>
    <w:p w:rsidR="00000000" w:rsidDel="00000000" w:rsidP="00000000" w:rsidRDefault="00000000" w:rsidRPr="00000000" w14:paraId="00000075">
      <w:pPr>
        <w:pStyle w:val="Heading2"/>
        <w:spacing w:after="46" w:before="0" w:line="240" w:lineRule="auto"/>
        <w:rPr/>
      </w:pPr>
      <w:bookmarkStart w:colFirst="0" w:colLast="0" w:name="_p670ae40qjfz" w:id="2"/>
      <w:bookmarkEnd w:id="2"/>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spacing w:after="46" w:before="0" w:line="240" w:lineRule="auto"/>
        <w:rPr>
          <w:rFonts w:ascii="Times New Roman" w:cs="Times New Roman" w:eastAsia="Times New Roman" w:hAnsi="Times New Roman"/>
          <w:b w:val="1"/>
          <w:sz w:val="20"/>
          <w:szCs w:val="20"/>
        </w:rPr>
      </w:pPr>
      <w:bookmarkStart w:colFirst="0" w:colLast="0" w:name="_wc7zm1u9d2dz" w:id="3"/>
      <w:bookmarkEnd w:id="3"/>
      <w:hyperlink w:anchor="_77xto1msqdxg">
        <w:r w:rsidDel="00000000" w:rsidR="00000000" w:rsidRPr="00000000">
          <w:rPr>
            <w:rFonts w:ascii="Times New Roman" w:cs="Times New Roman" w:eastAsia="Times New Roman" w:hAnsi="Times New Roman"/>
            <w:b w:val="1"/>
            <w:sz w:val="20"/>
            <w:szCs w:val="20"/>
            <w:rtl w:val="0"/>
          </w:rPr>
          <w:t xml:space="preserve">Toxicity</w:t>
        </w:r>
      </w:hyperlink>
      <w:r w:rsidDel="00000000" w:rsidR="00000000" w:rsidRPr="00000000">
        <w:rPr>
          <w:rtl w:val="0"/>
        </w:rPr>
      </w:r>
    </w:p>
    <w:p w:rsidR="00000000" w:rsidDel="00000000" w:rsidP="00000000" w:rsidRDefault="00000000" w:rsidRPr="00000000" w14:paraId="00000077">
      <w:pPr>
        <w:numPr>
          <w:ilvl w:val="0"/>
          <w:numId w:val="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0.5-2 Gy azoospermia. Testosterone production impaired at 14Gy. </w:t>
      </w:r>
      <w:r w:rsidDel="00000000" w:rsidR="00000000" w:rsidRPr="00000000">
        <w:rPr>
          <w:rtl w:val="0"/>
        </w:rPr>
      </w:r>
    </w:p>
    <w:p w:rsidR="00000000" w:rsidDel="00000000" w:rsidP="00000000" w:rsidRDefault="00000000" w:rsidRPr="00000000" w14:paraId="00000078">
      <w:pPr>
        <w:numPr>
          <w:ilvl w:val="0"/>
          <w:numId w:val="4"/>
        </w:numPr>
      </w:pPr>
      <w:r w:rsidDel="00000000" w:rsidR="00000000" w:rsidRPr="00000000">
        <w:rPr>
          <w:b w:val="1"/>
          <w:rtl w:val="0"/>
        </w:rPr>
        <w:t xml:space="preserve">Treatment</w:t>
      </w:r>
      <w:r w:rsidDel="00000000" w:rsidR="00000000" w:rsidRPr="00000000">
        <w:rPr>
          <w:rtl w:val="0"/>
        </w:rPr>
        <w:t xml:space="preserve">: </w:t>
      </w:r>
    </w:p>
    <w:p w:rsidR="00000000" w:rsidDel="00000000" w:rsidP="00000000" w:rsidRDefault="00000000" w:rsidRPr="00000000" w14:paraId="00000079">
      <w:pPr>
        <w:numPr>
          <w:ilvl w:val="1"/>
          <w:numId w:val="4"/>
        </w:numPr>
        <w:ind w:left="1440" w:hanging="360"/>
      </w:pPr>
      <w:r w:rsidDel="00000000" w:rsidR="00000000" w:rsidRPr="00000000">
        <w:rPr>
          <w:rtl w:val="0"/>
        </w:rPr>
        <w:t xml:space="preserve">Flomax 0.4 mg po qday for frequency.</w:t>
      </w:r>
    </w:p>
    <w:p w:rsidR="00000000" w:rsidDel="00000000" w:rsidP="00000000" w:rsidRDefault="00000000" w:rsidRPr="00000000" w14:paraId="0000007A">
      <w:pPr>
        <w:numPr>
          <w:ilvl w:val="1"/>
          <w:numId w:val="4"/>
        </w:numPr>
        <w:ind w:left="1440" w:hanging="360"/>
      </w:pPr>
      <w:r w:rsidDel="00000000" w:rsidR="00000000" w:rsidRPr="00000000">
        <w:rPr>
          <w:rtl w:val="0"/>
        </w:rPr>
        <w:t xml:space="preserve">Pyridium 200 mg po QID for dysuria. Orange pee, and nitrites on UA. </w:t>
      </w:r>
    </w:p>
    <w:p w:rsidR="00000000" w:rsidDel="00000000" w:rsidP="00000000" w:rsidRDefault="00000000" w:rsidRPr="00000000" w14:paraId="0000007B">
      <w:pPr>
        <w:numPr>
          <w:ilvl w:val="1"/>
          <w:numId w:val="4"/>
        </w:numPr>
        <w:ind w:left="1440" w:hanging="360"/>
      </w:pPr>
      <w:r w:rsidDel="00000000" w:rsidR="00000000" w:rsidRPr="00000000">
        <w:rPr>
          <w:rtl w:val="0"/>
        </w:rPr>
        <w:t xml:space="preserve">Oxybutynin 5-10 mg po qday for dysuria.</w:t>
      </w:r>
    </w:p>
    <w:p w:rsidR="00000000" w:rsidDel="00000000" w:rsidP="00000000" w:rsidRDefault="00000000" w:rsidRPr="00000000" w14:paraId="0000007C">
      <w:pPr>
        <w:numPr>
          <w:ilvl w:val="1"/>
          <w:numId w:val="4"/>
        </w:numPr>
        <w:ind w:left="1440" w:hanging="360"/>
      </w:pPr>
      <w:r w:rsidDel="00000000" w:rsidR="00000000" w:rsidRPr="00000000">
        <w:rPr>
          <w:rtl w:val="0"/>
        </w:rPr>
        <w:t xml:space="preserve">Sildenafil results in 60-70% improvement of ED.</w:t>
      </w:r>
    </w:p>
    <w:p w:rsidR="00000000" w:rsidDel="00000000" w:rsidP="00000000" w:rsidRDefault="00000000" w:rsidRPr="00000000" w14:paraId="0000007D">
      <w:pPr>
        <w:pStyle w:val="Heading3"/>
        <w:spacing w:line="240" w:lineRule="auto"/>
        <w:rPr/>
      </w:pPr>
      <w:bookmarkStart w:colFirst="0" w:colLast="0" w:name="_qre45bwvt8hy" w:id="4"/>
      <w:bookmarkEnd w:id="4"/>
      <w:hyperlink w:anchor="_wc7zm1u9d2dz">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07E">
      <w:pPr>
        <w:numPr>
          <w:ilvl w:val="0"/>
          <w:numId w:val="12"/>
        </w:numPr>
      </w:pPr>
      <w:r w:rsidDel="00000000" w:rsidR="00000000" w:rsidRPr="00000000">
        <w:rPr>
          <w:rtl w:val="0"/>
        </w:rPr>
        <w:t xml:space="preserve">Chronic radiation proctitis: tricks to prevent and treat [</w:t>
      </w:r>
      <w:hyperlink r:id="rId26">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07F">
      <w:pPr>
        <w:numPr>
          <w:ilvl w:val="0"/>
          <w:numId w:val="12"/>
        </w:numPr>
      </w:pPr>
      <w:r w:rsidDel="00000000" w:rsidR="00000000" w:rsidRPr="00000000">
        <w:rPr>
          <w:rtl w:val="0"/>
        </w:rPr>
        <w:t xml:space="preserve">Three types: Inflammation predominant, Bleeding predominant, mixed.</w:t>
        <w:tab/>
      </w:r>
    </w:p>
    <w:p w:rsidR="00000000" w:rsidDel="00000000" w:rsidP="00000000" w:rsidRDefault="00000000" w:rsidRPr="00000000" w14:paraId="00000080">
      <w:pPr>
        <w:numPr>
          <w:ilvl w:val="1"/>
          <w:numId w:val="12"/>
        </w:numPr>
        <w:ind w:left="1440" w:hanging="360"/>
      </w:pPr>
      <w:r w:rsidDel="00000000" w:rsidR="00000000" w:rsidRPr="00000000">
        <w:rPr>
          <w:rtl w:val="0"/>
        </w:rPr>
        <w:t xml:space="preserve">Bleeding predominant most common form.</w:t>
      </w:r>
    </w:p>
    <w:p w:rsidR="00000000" w:rsidDel="00000000" w:rsidP="00000000" w:rsidRDefault="00000000" w:rsidRPr="00000000" w14:paraId="00000081">
      <w:pPr>
        <w:numPr>
          <w:ilvl w:val="1"/>
          <w:numId w:val="12"/>
        </w:numPr>
        <w:ind w:left="1440" w:hanging="360"/>
      </w:pPr>
      <w:r w:rsidDel="00000000" w:rsidR="00000000" w:rsidRPr="00000000">
        <w:rPr>
          <w:rtl w:val="0"/>
        </w:rPr>
        <w:t xml:space="preserve">Likely to resolve with time. </w:t>
      </w:r>
    </w:p>
    <w:p w:rsidR="00000000" w:rsidDel="00000000" w:rsidP="00000000" w:rsidRDefault="00000000" w:rsidRPr="00000000" w14:paraId="00000082">
      <w:pPr>
        <w:numPr>
          <w:ilvl w:val="0"/>
          <w:numId w:val="12"/>
        </w:numPr>
      </w:pPr>
      <w:r w:rsidDel="00000000" w:rsidR="00000000" w:rsidRPr="00000000">
        <w:rPr>
          <w:rtl w:val="0"/>
        </w:rPr>
        <w:t xml:space="preserve">Bleeding predominant</w:t>
      </w:r>
    </w:p>
    <w:p w:rsidR="00000000" w:rsidDel="00000000" w:rsidP="00000000" w:rsidRDefault="00000000" w:rsidRPr="00000000" w14:paraId="00000083">
      <w:pPr>
        <w:numPr>
          <w:ilvl w:val="1"/>
          <w:numId w:val="12"/>
        </w:numPr>
        <w:ind w:left="1440" w:hanging="360"/>
      </w:pPr>
      <w:r w:rsidDel="00000000" w:rsidR="00000000" w:rsidRPr="00000000">
        <w:rPr>
          <w:rtl w:val="0"/>
        </w:rPr>
        <w:t xml:space="preserve">First, optimize bowel function and stool consistency.</w:t>
      </w:r>
    </w:p>
    <w:p w:rsidR="00000000" w:rsidDel="00000000" w:rsidP="00000000" w:rsidRDefault="00000000" w:rsidRPr="00000000" w14:paraId="00000084">
      <w:pPr>
        <w:numPr>
          <w:ilvl w:val="1"/>
          <w:numId w:val="12"/>
        </w:numPr>
        <w:ind w:left="144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085">
      <w:pPr>
        <w:numPr>
          <w:ilvl w:val="2"/>
          <w:numId w:val="12"/>
        </w:numPr>
        <w:ind w:left="2160" w:hanging="360"/>
      </w:pPr>
      <w:r w:rsidDel="00000000" w:rsidR="00000000" w:rsidRPr="00000000">
        <w:rPr>
          <w:rtl w:val="0"/>
        </w:rPr>
        <w:t xml:space="preserve">Vit A 10,000 IU,Vit E 400 IU TID,Vit C 500mg TID.</w:t>
      </w:r>
    </w:p>
    <w:p w:rsidR="00000000" w:rsidDel="00000000" w:rsidP="00000000" w:rsidRDefault="00000000" w:rsidRPr="00000000" w14:paraId="00000086">
      <w:pPr>
        <w:numPr>
          <w:ilvl w:val="3"/>
          <w:numId w:val="12"/>
        </w:numPr>
        <w:ind w:left="288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087">
      <w:pPr>
        <w:numPr>
          <w:ilvl w:val="3"/>
          <w:numId w:val="12"/>
        </w:numPr>
        <w:ind w:left="2880" w:hanging="360"/>
      </w:pPr>
      <w:r w:rsidDel="00000000" w:rsidR="00000000" w:rsidRPr="00000000">
        <w:rPr>
          <w:rtl w:val="0"/>
        </w:rPr>
        <w:t xml:space="preserve">90 day course! (E and C used for a year)</w:t>
      </w:r>
    </w:p>
    <w:p w:rsidR="00000000" w:rsidDel="00000000" w:rsidP="00000000" w:rsidRDefault="00000000" w:rsidRPr="00000000" w14:paraId="00000088">
      <w:pPr>
        <w:numPr>
          <w:ilvl w:val="2"/>
          <w:numId w:val="12"/>
        </w:numPr>
        <w:ind w:left="2160" w:hanging="360"/>
      </w:pPr>
      <w:r w:rsidDel="00000000" w:rsidR="00000000" w:rsidRPr="00000000">
        <w:rPr>
          <w:rtl w:val="0"/>
        </w:rPr>
        <w:t xml:space="preserve">Metronidazole 400 mg TID.</w:t>
      </w:r>
    </w:p>
    <w:p w:rsidR="00000000" w:rsidDel="00000000" w:rsidP="00000000" w:rsidRDefault="00000000" w:rsidRPr="00000000" w14:paraId="00000089">
      <w:pPr>
        <w:numPr>
          <w:ilvl w:val="3"/>
          <w:numId w:val="12"/>
        </w:numPr>
        <w:ind w:left="288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08A">
      <w:pPr>
        <w:numPr>
          <w:ilvl w:val="3"/>
          <w:numId w:val="12"/>
        </w:numPr>
        <w:ind w:left="2880" w:hanging="360"/>
      </w:pPr>
      <w:r w:rsidDel="00000000" w:rsidR="00000000" w:rsidRPr="00000000">
        <w:rPr>
          <w:rtl w:val="0"/>
        </w:rPr>
        <w:t xml:space="preserve">30 day course!</w:t>
      </w:r>
    </w:p>
    <w:p w:rsidR="00000000" w:rsidDel="00000000" w:rsidP="00000000" w:rsidRDefault="00000000" w:rsidRPr="00000000" w14:paraId="0000008B">
      <w:pPr>
        <w:numPr>
          <w:ilvl w:val="1"/>
          <w:numId w:val="12"/>
        </w:numPr>
        <w:ind w:left="144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08C">
      <w:pPr>
        <w:numPr>
          <w:ilvl w:val="2"/>
          <w:numId w:val="12"/>
        </w:numPr>
        <w:ind w:left="2160" w:hanging="360"/>
      </w:pPr>
      <w:r w:rsidDel="00000000" w:rsidR="00000000" w:rsidRPr="00000000">
        <w:rPr>
          <w:rtl w:val="0"/>
        </w:rPr>
        <w:t xml:space="preserve">Aluminum salt that adheres to mucosal cells and stimulated PG production, producing cytoprotective effects. </w:t>
      </w:r>
    </w:p>
    <w:p w:rsidR="00000000" w:rsidDel="00000000" w:rsidP="00000000" w:rsidRDefault="00000000" w:rsidRPr="00000000" w14:paraId="0000008D">
      <w:pPr>
        <w:numPr>
          <w:ilvl w:val="2"/>
          <w:numId w:val="12"/>
        </w:numPr>
        <w:ind w:left="2160" w:hanging="360"/>
      </w:pPr>
      <w:r w:rsidDel="00000000" w:rsidR="00000000" w:rsidRPr="00000000">
        <w:rPr>
          <w:rtl w:val="0"/>
        </w:rPr>
        <w:t xml:space="preserve">30 day course! 77% improvement of bleeding by two grades.</w:t>
      </w:r>
    </w:p>
    <w:p w:rsidR="00000000" w:rsidDel="00000000" w:rsidP="00000000" w:rsidRDefault="00000000" w:rsidRPr="00000000" w14:paraId="0000008E">
      <w:pPr>
        <w:numPr>
          <w:ilvl w:val="1"/>
          <w:numId w:val="12"/>
        </w:numPr>
        <w:ind w:left="144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08F">
      <w:pPr>
        <w:numPr>
          <w:ilvl w:val="2"/>
          <w:numId w:val="12"/>
        </w:numPr>
        <w:ind w:left="216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090">
      <w:pPr>
        <w:numPr>
          <w:ilvl w:val="0"/>
          <w:numId w:val="12"/>
        </w:numPr>
      </w:pPr>
      <w:r w:rsidDel="00000000" w:rsidR="00000000" w:rsidRPr="00000000">
        <w:rPr>
          <w:rtl w:val="0"/>
        </w:rPr>
        <w:t xml:space="preserve">Inflammation predominant</w:t>
      </w:r>
    </w:p>
    <w:p w:rsidR="00000000" w:rsidDel="00000000" w:rsidP="00000000" w:rsidRDefault="00000000" w:rsidRPr="00000000" w14:paraId="00000091">
      <w:pPr>
        <w:numPr>
          <w:ilvl w:val="1"/>
          <w:numId w:val="12"/>
        </w:numPr>
        <w:ind w:left="1440" w:hanging="360"/>
      </w:pPr>
      <w:r w:rsidDel="00000000" w:rsidR="00000000" w:rsidRPr="00000000">
        <w:rPr>
          <w:rtl w:val="0"/>
        </w:rPr>
        <w:t xml:space="preserve">Loperamide, fibers, stool bulking agents, corticosteroids.</w:t>
      </w:r>
    </w:p>
    <w:p w:rsidR="00000000" w:rsidDel="00000000" w:rsidP="00000000" w:rsidRDefault="00000000" w:rsidRPr="00000000" w14:paraId="00000092">
      <w:pPr>
        <w:numPr>
          <w:ilvl w:val="2"/>
          <w:numId w:val="12"/>
        </w:numPr>
        <w:ind w:left="216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093">
      <w:pPr>
        <w:pStyle w:val="Heading2"/>
        <w:ind w:left="0" w:firstLine="0"/>
        <w:rPr/>
      </w:pPr>
      <w:bookmarkStart w:colFirst="0" w:colLast="0" w:name="_rt7h06al859s" w:id="5"/>
      <w:bookmarkEnd w:id="5"/>
      <w:hyperlink w:anchor="_77xto1msqdxg">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See NCTN Trial Portfolios by Disease Site: [</w:t>
      </w:r>
      <w:hyperlink r:id="rId27">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095">
      <w:pPr>
        <w:numPr>
          <w:ilvl w:val="0"/>
          <w:numId w:val="23"/>
        </w:numPr>
        <w:rPr>
          <w:u w:val="none"/>
        </w:rPr>
      </w:pPr>
      <w:r w:rsidDel="00000000" w:rsidR="00000000" w:rsidRPr="00000000">
        <w:rPr>
          <w:b w:val="1"/>
          <w:rtl w:val="0"/>
        </w:rPr>
        <w:t xml:space="preserve">A031702 </w:t>
      </w:r>
      <w:r w:rsidDel="00000000" w:rsidR="00000000" w:rsidRPr="00000000">
        <w:rPr>
          <w:rtl w:val="0"/>
        </w:rPr>
        <w:t xml:space="preserve">[</w:t>
      </w:r>
      <w:hyperlink r:id="rId28">
        <w:r w:rsidDel="00000000" w:rsidR="00000000" w:rsidRPr="00000000">
          <w:rPr>
            <w:rtl w:val="0"/>
          </w:rPr>
          <w:t xml:space="preserve">NCT03866382</w:t>
        </w:r>
      </w:hyperlink>
      <w:r w:rsidDel="00000000" w:rsidR="00000000" w:rsidRPr="00000000">
        <w:rPr>
          <w:rtl w:val="0"/>
        </w:rPr>
        <w:t xml:space="preserve">]: Phase II. </w:t>
      </w:r>
      <w:r w:rsidDel="00000000" w:rsidR="00000000" w:rsidRPr="00000000">
        <w:rPr>
          <w:b w:val="1"/>
          <w:rtl w:val="0"/>
        </w:rPr>
        <w:t xml:space="preserve">Nivo/Ipi + Cabozantinib</w:t>
      </w:r>
      <w:r w:rsidDel="00000000" w:rsidR="00000000" w:rsidRPr="00000000">
        <w:rPr>
          <w:rtl w:val="0"/>
        </w:rPr>
        <w:t xml:space="preserve">.</w:t>
      </w:r>
    </w:p>
    <w:p w:rsidR="00000000" w:rsidDel="00000000" w:rsidP="00000000" w:rsidRDefault="00000000" w:rsidRPr="00000000" w14:paraId="00000096">
      <w:pPr>
        <w:numPr>
          <w:ilvl w:val="1"/>
          <w:numId w:val="23"/>
        </w:numPr>
        <w:ind w:left="1440" w:hanging="360"/>
        <w:rPr/>
      </w:pPr>
      <w:r w:rsidDel="00000000" w:rsidR="00000000" w:rsidRPr="00000000">
        <w:rPr>
          <w:rtl w:val="0"/>
        </w:rPr>
        <w:t xml:space="preserve">Metastatic GU cancers and rare tumor types.</w:t>
      </w:r>
    </w:p>
    <w:p w:rsidR="00000000" w:rsidDel="00000000" w:rsidP="00000000" w:rsidRDefault="00000000" w:rsidRPr="00000000" w14:paraId="00000097">
      <w:pPr>
        <w:pStyle w:val="Heading2"/>
        <w:spacing w:after="46" w:before="0" w:line="240" w:lineRule="auto"/>
        <w:jc w:val="center"/>
        <w:rPr>
          <w:rFonts w:ascii="Times New Roman" w:cs="Times New Roman" w:eastAsia="Times New Roman" w:hAnsi="Times New Roman"/>
          <w:b w:val="1"/>
          <w:sz w:val="20"/>
          <w:szCs w:val="20"/>
        </w:rPr>
      </w:pPr>
      <w:bookmarkStart w:colFirst="0" w:colLast="0" w:name="_uxgaswdmzx1e" w:id="6"/>
      <w:bookmarkEnd w:id="6"/>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color w:val="000000"/>
        </w:rPr>
      </w:pPr>
      <w:bookmarkStart w:colFirst="0" w:colLast="0" w:name="_hacuxkgwbl76" w:id="7"/>
      <w:bookmarkEnd w:id="7"/>
      <w:hyperlink w:anchor="_77xto1msqdxg">
        <w:r w:rsidDel="00000000" w:rsidR="00000000" w:rsidRPr="00000000">
          <w:rPr>
            <w:color w:val="000000"/>
            <w:rtl w:val="0"/>
          </w:rPr>
          <w:t xml:space="preserve">Prostate Cancer</w:t>
        </w:r>
      </w:hyperlink>
      <w:r w:rsidDel="00000000" w:rsidR="00000000" w:rsidRPr="00000000">
        <w:rPr>
          <w:rtl w:val="0"/>
        </w:rPr>
      </w:r>
    </w:p>
    <w:p w:rsidR="00000000" w:rsidDel="00000000" w:rsidP="00000000" w:rsidRDefault="00000000" w:rsidRPr="00000000" w14:paraId="00000099">
      <w:pPr>
        <w:spacing w:line="240" w:lineRule="auto"/>
        <w:rPr/>
      </w:pPr>
      <w:r w:rsidDel="00000000" w:rsidR="00000000" w:rsidRPr="00000000">
        <w:rPr>
          <w:rFonts w:ascii="Times New Roman" w:cs="Times New Roman" w:eastAsia="Times New Roman" w:hAnsi="Times New Roman"/>
          <w:sz w:val="20"/>
          <w:szCs w:val="20"/>
        </w:rPr>
        <w:drawing>
          <wp:inline distB="114300" distT="114300" distL="114300" distR="114300">
            <wp:extent cx="6053138" cy="2250408"/>
            <wp:effectExtent b="0" l="0" r="0" t="0"/>
            <wp:docPr id="12"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053138" cy="2250408"/>
                    </a:xfrm>
                    <a:prstGeom prst="rect"/>
                    <a:ln/>
                  </pic:spPr>
                </pic:pic>
              </a:graphicData>
            </a:graphic>
          </wp:inline>
        </w:drawing>
      </w: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ind w:left="0" w:firstLine="0"/>
              <w:jc w:val="left"/>
              <w:rPr>
                <w:b w:val="1"/>
                <w:sz w:val="18"/>
                <w:szCs w:val="18"/>
              </w:rPr>
            </w:pPr>
            <w:r w:rsidDel="00000000" w:rsidR="00000000" w:rsidRPr="00000000">
              <w:rPr>
                <w:b w:val="1"/>
                <w:sz w:val="18"/>
                <w:szCs w:val="18"/>
                <w:rtl w:val="0"/>
              </w:rPr>
              <w:t xml:space="preserve">Risk Groups</w:t>
            </w:r>
          </w:p>
          <w:p w:rsidR="00000000" w:rsidDel="00000000" w:rsidP="00000000" w:rsidRDefault="00000000" w:rsidRPr="00000000" w14:paraId="0000009B">
            <w:pPr>
              <w:spacing w:line="240" w:lineRule="auto"/>
              <w:ind w:left="0" w:firstLine="0"/>
              <w:rPr>
                <w:sz w:val="18"/>
                <w:szCs w:val="18"/>
              </w:rPr>
            </w:pPr>
            <w:r w:rsidDel="00000000" w:rsidR="00000000" w:rsidRPr="00000000">
              <w:rPr>
                <w:sz w:val="18"/>
                <w:szCs w:val="18"/>
                <w:rtl w:val="0"/>
              </w:rPr>
              <w:t xml:space="preserve">Clinically Localized:</w:t>
            </w:r>
          </w:p>
          <w:p w:rsidR="00000000" w:rsidDel="00000000" w:rsidP="00000000" w:rsidRDefault="00000000" w:rsidRPr="00000000" w14:paraId="0000009C">
            <w:pPr>
              <w:spacing w:line="240" w:lineRule="auto"/>
              <w:ind w:firstLine="720"/>
              <w:rPr>
                <w:sz w:val="18"/>
                <w:szCs w:val="18"/>
              </w:rPr>
            </w:pPr>
            <w:r w:rsidDel="00000000" w:rsidR="00000000" w:rsidRPr="00000000">
              <w:rPr>
                <w:b w:val="1"/>
                <w:sz w:val="18"/>
                <w:szCs w:val="18"/>
                <w:rtl w:val="0"/>
              </w:rPr>
              <w:t xml:space="preserve">Very Low</w:t>
            </w:r>
            <w:r w:rsidDel="00000000" w:rsidR="00000000" w:rsidRPr="00000000">
              <w:rPr>
                <w:rFonts w:ascii="Gungsuh" w:cs="Gungsuh" w:eastAsia="Gungsuh" w:hAnsi="Gungsuh"/>
                <w:sz w:val="18"/>
                <w:szCs w:val="18"/>
                <w:rtl w:val="0"/>
              </w:rPr>
              <w:t xml:space="preserve">: T1c, GG1, PSA ≤ 10, 1-2 bx cores each ≤ 50% involved AND PSA density ≤ 0.15 ng/mL/g.</w:t>
            </w:r>
          </w:p>
          <w:p w:rsidR="00000000" w:rsidDel="00000000" w:rsidP="00000000" w:rsidRDefault="00000000" w:rsidRPr="00000000" w14:paraId="0000009D">
            <w:pPr>
              <w:spacing w:line="240" w:lineRule="auto"/>
              <w:ind w:firstLine="720"/>
              <w:rPr>
                <w:sz w:val="18"/>
                <w:szCs w:val="18"/>
              </w:rPr>
            </w:pPr>
            <w:r w:rsidDel="00000000" w:rsidR="00000000" w:rsidRPr="00000000">
              <w:rPr>
                <w:b w:val="1"/>
                <w:sz w:val="18"/>
                <w:szCs w:val="18"/>
                <w:rtl w:val="0"/>
              </w:rPr>
              <w:t xml:space="preserve">Low</w:t>
            </w:r>
            <w:r w:rsidDel="00000000" w:rsidR="00000000" w:rsidRPr="00000000">
              <w:rPr>
                <w:sz w:val="18"/>
                <w:szCs w:val="18"/>
                <w:rtl w:val="0"/>
              </w:rPr>
              <w:t xml:space="preserve">: T1-T2a, PSA &lt; 10 ng/mL and GG 1.</w:t>
            </w:r>
          </w:p>
          <w:p w:rsidR="00000000" w:rsidDel="00000000" w:rsidP="00000000" w:rsidRDefault="00000000" w:rsidRPr="00000000" w14:paraId="0000009E">
            <w:pPr>
              <w:spacing w:line="240" w:lineRule="auto"/>
              <w:ind w:firstLine="720"/>
              <w:rPr>
                <w:sz w:val="18"/>
                <w:szCs w:val="18"/>
              </w:rPr>
            </w:pPr>
            <w:r w:rsidDel="00000000" w:rsidR="00000000" w:rsidRPr="00000000">
              <w:rPr>
                <w:b w:val="1"/>
                <w:sz w:val="18"/>
                <w:szCs w:val="18"/>
                <w:rtl w:val="0"/>
              </w:rPr>
              <w:t xml:space="preserve">Intermediate</w:t>
            </w:r>
            <w:r w:rsidDel="00000000" w:rsidR="00000000" w:rsidRPr="00000000">
              <w:rPr>
                <w:rFonts w:ascii="Gungsuh" w:cs="Gungsuh" w:eastAsia="Gungsuh" w:hAnsi="Gungsuh"/>
                <w:sz w:val="18"/>
                <w:szCs w:val="18"/>
                <w:rtl w:val="0"/>
              </w:rPr>
              <w:t xml:space="preserve">: T2b-T2c, PSA ≤ 20 or GG2-3 not otherwise low-risk*.</w:t>
            </w:r>
          </w:p>
          <w:p w:rsidR="00000000" w:rsidDel="00000000" w:rsidP="00000000" w:rsidRDefault="00000000" w:rsidRPr="00000000" w14:paraId="0000009F">
            <w:pPr>
              <w:spacing w:line="240" w:lineRule="auto"/>
              <w:ind w:left="1440" w:firstLine="0"/>
              <w:rPr>
                <w:sz w:val="18"/>
                <w:szCs w:val="18"/>
              </w:rPr>
            </w:pPr>
            <w:r w:rsidDel="00000000" w:rsidR="00000000" w:rsidRPr="00000000">
              <w:rPr>
                <w:sz w:val="18"/>
                <w:szCs w:val="18"/>
                <w:rtl w:val="0"/>
              </w:rPr>
              <w:t xml:space="preserve">*Favorable intermediate risk: &lt; 50% cores, 1 intermediate risk factor.</w:t>
            </w:r>
          </w:p>
          <w:p w:rsidR="00000000" w:rsidDel="00000000" w:rsidP="00000000" w:rsidRDefault="00000000" w:rsidRPr="00000000" w14:paraId="000000A0">
            <w:pPr>
              <w:spacing w:line="240" w:lineRule="auto"/>
              <w:ind w:left="1440" w:firstLine="0"/>
              <w:rPr>
                <w:sz w:val="18"/>
                <w:szCs w:val="18"/>
              </w:rPr>
            </w:pPr>
            <w:r w:rsidDel="00000000" w:rsidR="00000000" w:rsidRPr="00000000">
              <w:rPr>
                <w:rFonts w:ascii="Gungsuh" w:cs="Gungsuh" w:eastAsia="Gungsuh" w:hAnsi="Gungsuh"/>
                <w:sz w:val="18"/>
                <w:szCs w:val="18"/>
                <w:rtl w:val="0"/>
              </w:rPr>
              <w:t xml:space="preserve">*Unfavorable intermediate risk: ≥ 50% cores, GG 3, &gt; 1 intermediate risk factor.</w:t>
            </w:r>
          </w:p>
          <w:p w:rsidR="00000000" w:rsidDel="00000000" w:rsidP="00000000" w:rsidRDefault="00000000" w:rsidRPr="00000000" w14:paraId="000000A1">
            <w:pPr>
              <w:spacing w:line="240" w:lineRule="auto"/>
              <w:ind w:firstLine="720"/>
              <w:rPr>
                <w:sz w:val="18"/>
                <w:szCs w:val="18"/>
              </w:rPr>
            </w:pPr>
            <w:r w:rsidDel="00000000" w:rsidR="00000000" w:rsidRPr="00000000">
              <w:rPr>
                <w:b w:val="1"/>
                <w:sz w:val="18"/>
                <w:szCs w:val="18"/>
                <w:rtl w:val="0"/>
              </w:rPr>
              <w:t xml:space="preserve">High</w:t>
            </w:r>
            <w:r w:rsidDel="00000000" w:rsidR="00000000" w:rsidRPr="00000000">
              <w:rPr>
                <w:sz w:val="18"/>
                <w:szCs w:val="18"/>
                <w:rtl w:val="0"/>
              </w:rPr>
              <w:t xml:space="preserve">: T3a or PSA &gt; 20 or GG 4+**.</w:t>
            </w:r>
          </w:p>
          <w:p w:rsidR="00000000" w:rsidDel="00000000" w:rsidP="00000000" w:rsidRDefault="00000000" w:rsidRPr="00000000" w14:paraId="000000A2">
            <w:pPr>
              <w:spacing w:line="240" w:lineRule="auto"/>
              <w:ind w:left="1440" w:firstLine="0"/>
              <w:rPr>
                <w:sz w:val="18"/>
                <w:szCs w:val="18"/>
              </w:rPr>
            </w:pPr>
            <w:r w:rsidDel="00000000" w:rsidR="00000000" w:rsidRPr="00000000">
              <w:rPr>
                <w:sz w:val="18"/>
                <w:szCs w:val="18"/>
                <w:rtl w:val="0"/>
              </w:rPr>
              <w:t xml:space="preserve">**Favorable high risk: T1c with either 1) GG 4 and PSA &lt; 10 or 2) GG 1 and PSA &gt; 20.</w:t>
            </w:r>
          </w:p>
          <w:p w:rsidR="00000000" w:rsidDel="00000000" w:rsidP="00000000" w:rsidRDefault="00000000" w:rsidRPr="00000000" w14:paraId="000000A3">
            <w:pPr>
              <w:spacing w:line="240" w:lineRule="auto"/>
              <w:ind w:left="0" w:firstLine="0"/>
              <w:rPr>
                <w:sz w:val="18"/>
                <w:szCs w:val="18"/>
              </w:rPr>
            </w:pPr>
            <w:r w:rsidDel="00000000" w:rsidR="00000000" w:rsidRPr="00000000">
              <w:rPr>
                <w:sz w:val="18"/>
                <w:szCs w:val="18"/>
                <w:rtl w:val="0"/>
              </w:rPr>
              <w:t xml:space="preserve">Locally Advanced:</w:t>
            </w:r>
          </w:p>
          <w:p w:rsidR="00000000" w:rsidDel="00000000" w:rsidP="00000000" w:rsidRDefault="00000000" w:rsidRPr="00000000" w14:paraId="000000A4">
            <w:pPr>
              <w:spacing w:line="240" w:lineRule="auto"/>
              <w:ind w:left="720" w:firstLine="0"/>
              <w:rPr>
                <w:sz w:val="18"/>
                <w:szCs w:val="18"/>
              </w:rPr>
            </w:pPr>
            <w:r w:rsidDel="00000000" w:rsidR="00000000" w:rsidRPr="00000000">
              <w:rPr>
                <w:b w:val="1"/>
                <w:sz w:val="18"/>
                <w:szCs w:val="18"/>
                <w:rtl w:val="0"/>
              </w:rPr>
              <w:t xml:space="preserve">Very high</w:t>
            </w:r>
            <w:r w:rsidDel="00000000" w:rsidR="00000000" w:rsidRPr="00000000">
              <w:rPr>
                <w:rFonts w:ascii="Gungsuh" w:cs="Gungsuh" w:eastAsia="Gungsuh" w:hAnsi="Gungsuh"/>
                <w:sz w:val="18"/>
                <w:szCs w:val="18"/>
                <w:rtl w:val="0"/>
              </w:rPr>
              <w:t xml:space="preserve">: T3b-T4 or Primary GS 5 or &gt; 4 cores with GS ≥ 4 + 4.</w:t>
            </w:r>
          </w:p>
          <w:p w:rsidR="00000000" w:rsidDel="00000000" w:rsidP="00000000" w:rsidRDefault="00000000" w:rsidRPr="00000000" w14:paraId="000000A5">
            <w:pPr>
              <w:spacing w:line="240" w:lineRule="auto"/>
              <w:ind w:left="0" w:firstLine="0"/>
              <w:rPr>
                <w:sz w:val="18"/>
                <w:szCs w:val="18"/>
              </w:rPr>
            </w:pPr>
            <w:r w:rsidDel="00000000" w:rsidR="00000000" w:rsidRPr="00000000">
              <w:rPr>
                <w:sz w:val="18"/>
                <w:szCs w:val="18"/>
                <w:rtl w:val="0"/>
              </w:rPr>
              <w:t xml:space="preserve">Nodal disease: </w:t>
            </w:r>
            <w:r w:rsidDel="00000000" w:rsidR="00000000" w:rsidRPr="00000000">
              <w:rPr>
                <w:b w:val="1"/>
                <w:sz w:val="18"/>
                <w:szCs w:val="18"/>
                <w:rtl w:val="0"/>
              </w:rPr>
              <w:t xml:space="preserve">Regional</w:t>
            </w:r>
            <w:r w:rsidDel="00000000" w:rsidR="00000000" w:rsidRPr="00000000">
              <w:rPr>
                <w:sz w:val="18"/>
                <w:szCs w:val="18"/>
                <w:rtl w:val="0"/>
              </w:rPr>
              <w:t xml:space="preserve"> risk group; Metastatic disease: </w:t>
            </w:r>
            <w:r w:rsidDel="00000000" w:rsidR="00000000" w:rsidRPr="00000000">
              <w:rPr>
                <w:b w:val="1"/>
                <w:sz w:val="18"/>
                <w:szCs w:val="18"/>
                <w:rtl w:val="0"/>
              </w:rPr>
              <w:t xml:space="preserve">Metastatic</w:t>
            </w:r>
            <w:r w:rsidDel="00000000" w:rsidR="00000000" w:rsidRPr="00000000">
              <w:rPr>
                <w:sz w:val="18"/>
                <w:szCs w:val="18"/>
                <w:rtl w:val="0"/>
              </w:rPr>
              <w:t xml:space="preserve"> risk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pStyle w:val="Heading2"/>
              <w:rPr>
                <w:sz w:val="18"/>
                <w:szCs w:val="18"/>
              </w:rPr>
            </w:pPr>
            <w:bookmarkStart w:colFirst="0" w:colLast="0" w:name="_46jslqlyhikw" w:id="8"/>
            <w:bookmarkEnd w:id="8"/>
            <w:hyperlink w:anchor="_hacuxkgwbl76">
              <w:r w:rsidDel="00000000" w:rsidR="00000000" w:rsidRPr="00000000">
                <w:rPr>
                  <w:sz w:val="18"/>
                  <w:szCs w:val="18"/>
                  <w:rtl w:val="0"/>
                </w:rPr>
                <w:t xml:space="preserve">General treatment paradigm</w:t>
              </w:r>
            </w:hyperlink>
            <w:r w:rsidDel="00000000" w:rsidR="00000000" w:rsidRPr="00000000">
              <w:rPr>
                <w:rtl w:val="0"/>
              </w:rPr>
            </w:r>
          </w:p>
          <w:p w:rsidR="00000000" w:rsidDel="00000000" w:rsidP="00000000" w:rsidRDefault="00000000" w:rsidRPr="00000000" w14:paraId="000000A7">
            <w:pPr>
              <w:spacing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LR or IR, if &lt; 10y expected survival, then Observation is appropriate [</w:t>
            </w:r>
            <w:hyperlink r:id="rId30">
              <w:r w:rsidDel="00000000" w:rsidR="00000000" w:rsidRPr="00000000">
                <w:rPr>
                  <w:rFonts w:ascii="Times New Roman" w:cs="Times New Roman" w:eastAsia="Times New Roman" w:hAnsi="Times New Roman"/>
                  <w:b w:val="1"/>
                  <w:sz w:val="18"/>
                  <w:szCs w:val="18"/>
                  <w:rtl w:val="0"/>
                </w:rPr>
                <w:t xml:space="preserve">SSA Life expectancy calculator</w:t>
              </w:r>
            </w:hyperlink>
            <w:r w:rsidDel="00000000" w:rsidR="00000000" w:rsidRPr="00000000">
              <w:rPr>
                <w:rFonts w:ascii="Times New Roman" w:cs="Times New Roman" w:eastAsia="Times New Roman" w:hAnsi="Times New Roman"/>
                <w:sz w:val="18"/>
                <w:szCs w:val="18"/>
                <w:rtl w:val="0"/>
              </w:rPr>
              <w:t xml:space="preserve">, </w:t>
            </w:r>
            <w:hyperlink r:id="rId31">
              <w:r w:rsidDel="00000000" w:rsidR="00000000" w:rsidRPr="00000000">
                <w:rPr>
                  <w:rFonts w:ascii="Times New Roman" w:cs="Times New Roman" w:eastAsia="Times New Roman" w:hAnsi="Times New Roman"/>
                  <w:b w:val="1"/>
                  <w:sz w:val="18"/>
                  <w:szCs w:val="18"/>
                  <w:rtl w:val="0"/>
                </w:rPr>
                <w:t xml:space="preserve">ePrognosis</w:t>
              </w:r>
            </w:hyperlink>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A8">
            <w:pPr>
              <w:spacing w:line="240" w:lineRule="auto"/>
              <w:ind w:left="0" w:firstLine="0"/>
              <w:rPr>
                <w:sz w:val="18"/>
                <w:szCs w:val="18"/>
              </w:rPr>
            </w:pPr>
            <w:r w:rsidDel="00000000" w:rsidR="00000000" w:rsidRPr="00000000">
              <w:rPr>
                <w:sz w:val="18"/>
                <w:szCs w:val="18"/>
                <w:rtl w:val="0"/>
              </w:rPr>
              <w:t xml:space="preserve">For SSA Life expectancy, add 50% if they are in the top quartile of health and subtract 50% if in the bottom quartile of health.</w:t>
            </w:r>
          </w:p>
          <w:p w:rsidR="00000000" w:rsidDel="00000000" w:rsidP="00000000" w:rsidRDefault="00000000" w:rsidRPr="00000000" w14:paraId="000000A9">
            <w:pPr>
              <w:widowControl w:val="0"/>
              <w:spacing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Observation for &lt; 10y life expectancy: Monitor q6 mo. Only tx for sx or PSA &gt;100, palliative ADT.</w:t>
            </w:r>
          </w:p>
          <w:p w:rsidR="00000000" w:rsidDel="00000000" w:rsidP="00000000" w:rsidRDefault="00000000" w:rsidRPr="00000000" w14:paraId="000000AA">
            <w:pPr>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Very Low Risk</w:t>
            </w:r>
            <w:r w:rsidDel="00000000" w:rsidR="00000000" w:rsidRPr="00000000">
              <w:rPr>
                <w:rFonts w:ascii="Gungsuh" w:cs="Gungsuh" w:eastAsia="Gungsuh" w:hAnsi="Gungsuh"/>
                <w:sz w:val="18"/>
                <w:szCs w:val="18"/>
                <w:rtl w:val="0"/>
              </w:rPr>
              <w:t xml:space="preserve">: No treatment unless ≥ 20y life expectancy. For 20y average life expectancy: Age of </w:t>
            </w:r>
            <w:r w:rsidDel="00000000" w:rsidR="00000000" w:rsidRPr="00000000">
              <w:rPr>
                <w:b w:val="1"/>
                <w:sz w:val="18"/>
                <w:szCs w:val="18"/>
                <w:rtl w:val="0"/>
              </w:rPr>
              <w:t xml:space="preserve">62</w:t>
            </w:r>
            <w:r w:rsidDel="00000000" w:rsidR="00000000" w:rsidRPr="00000000">
              <w:rPr>
                <w:sz w:val="18"/>
                <w:szCs w:val="18"/>
                <w:rtl w:val="0"/>
              </w:rPr>
              <w:t xml:space="preserve">.</w:t>
            </w:r>
          </w:p>
          <w:p w:rsidR="00000000" w:rsidDel="00000000" w:rsidP="00000000" w:rsidRDefault="00000000" w:rsidRPr="00000000" w14:paraId="000000AB">
            <w:pPr>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 requires life expectancy of 10 years. Observation recommended if &lt; 10y life expectancy.</w:t>
            </w:r>
          </w:p>
          <w:p w:rsidR="00000000" w:rsidDel="00000000" w:rsidP="00000000" w:rsidRDefault="00000000" w:rsidRPr="00000000" w14:paraId="000000AC">
            <w:pPr>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Gungsuh" w:cs="Gungsuh" w:eastAsia="Gungsuh" w:hAnsi="Gungsuh"/>
                <w:sz w:val="18"/>
                <w:szCs w:val="18"/>
                <w:rtl w:val="0"/>
              </w:rPr>
              <w:t xml:space="preserve">For ≥ 20y life expectancy: </w:t>
            </w: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(preferred), EBRT/BT, or RP w PLND if probability &gt;2%.</w:t>
            </w:r>
          </w:p>
          <w:p w:rsidR="00000000" w:rsidDel="00000000" w:rsidP="00000000" w:rsidRDefault="00000000" w:rsidRPr="00000000" w14:paraId="000000AD">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ctive Surveillance (AS)</w:t>
            </w:r>
            <w:r w:rsidDel="00000000" w:rsidR="00000000" w:rsidRPr="00000000">
              <w:rPr>
                <w:rFonts w:ascii="Times New Roman" w:cs="Times New Roman" w:eastAsia="Times New Roman" w:hAnsi="Times New Roman"/>
                <w:sz w:val="18"/>
                <w:szCs w:val="18"/>
                <w:rtl w:val="0"/>
              </w:rPr>
              <w:t xml:space="preserve">: PSA q6m, DRE q12m, Re-bx q12mo, pre AM MRI for baseline.</w:t>
            </w:r>
          </w:p>
          <w:p w:rsidR="00000000" w:rsidDel="00000000" w:rsidP="00000000" w:rsidRDefault="00000000" w:rsidRPr="00000000" w14:paraId="000000AE">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sz w:val="18"/>
                <w:szCs w:val="18"/>
                <w:rtl w:val="0"/>
              </w:rPr>
              <w:t xml:space="preserve">For younger patients (e.g., &lt; 62y): Consider MRI ± genomics (Decipher, Oncotype, Prolaris, Promark).</w:t>
            </w:r>
          </w:p>
          <w:p w:rsidR="00000000" w:rsidDel="00000000" w:rsidP="00000000" w:rsidRDefault="00000000" w:rsidRPr="00000000" w14:paraId="000000AF">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and start tx for: Progression on bx, pt preference. Triggers for bx: PSA or exam changes.</w:t>
            </w:r>
          </w:p>
          <w:p w:rsidR="00000000" w:rsidDel="00000000" w:rsidP="00000000" w:rsidRDefault="00000000" w:rsidRPr="00000000" w14:paraId="000000B0">
            <w:pPr>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10y life expectancy. For 10y average life expectancy: Age of </w:t>
            </w:r>
            <w:r w:rsidDel="00000000" w:rsidR="00000000" w:rsidRPr="00000000">
              <w:rPr>
                <w:b w:val="1"/>
                <w:sz w:val="18"/>
                <w:szCs w:val="18"/>
                <w:rtl w:val="0"/>
              </w:rPr>
              <w:t xml:space="preserve">77</w:t>
            </w:r>
            <w:r w:rsidDel="00000000" w:rsidR="00000000" w:rsidRPr="00000000">
              <w:rPr>
                <w:sz w:val="18"/>
                <w:szCs w:val="18"/>
                <w:rtl w:val="0"/>
              </w:rPr>
              <w:t xml:space="preserve">.</w:t>
            </w:r>
          </w:p>
          <w:p w:rsidR="00000000" w:rsidDel="00000000" w:rsidP="00000000" w:rsidRDefault="00000000" w:rsidRPr="00000000" w14:paraId="000000B1">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(preferred), RT, or RP </w:t>
            </w:r>
            <w:r w:rsidDel="00000000" w:rsidR="00000000" w:rsidRPr="00000000">
              <w:rPr>
                <w:sz w:val="18"/>
                <w:szCs w:val="18"/>
                <w:rtl w:val="0"/>
              </w:rPr>
              <w:t xml:space="preserve">(include </w:t>
            </w:r>
            <w:r w:rsidDel="00000000" w:rsidR="00000000" w:rsidRPr="00000000">
              <w:rPr>
                <w:rFonts w:ascii="Times New Roman" w:cs="Times New Roman" w:eastAsia="Times New Roman" w:hAnsi="Times New Roman"/>
                <w:sz w:val="18"/>
                <w:szCs w:val="18"/>
                <w:rtl w:val="0"/>
              </w:rPr>
              <w:t xml:space="preserve">PLND if probability of lymph nodes is &gt;2%). </w:t>
            </w:r>
            <w:r w:rsidDel="00000000" w:rsidR="00000000" w:rsidRPr="00000000">
              <w:rPr>
                <w:rtl w:val="0"/>
              </w:rPr>
            </w:r>
          </w:p>
          <w:p w:rsidR="00000000" w:rsidDel="00000000" w:rsidP="00000000" w:rsidRDefault="00000000" w:rsidRPr="00000000" w14:paraId="000000B2">
            <w:pPr>
              <w:widowControl w:val="0"/>
              <w:numPr>
                <w:ilvl w:val="2"/>
                <w:numId w:val="22"/>
              </w:numPr>
              <w:spacing w:line="240" w:lineRule="auto"/>
              <w:ind w:left="2160" w:hanging="360"/>
              <w:rPr>
                <w:sz w:val="18"/>
                <w:szCs w:val="18"/>
              </w:rPr>
            </w:pPr>
            <w:r w:rsidDel="00000000" w:rsidR="00000000" w:rsidRPr="00000000">
              <w:rPr>
                <w:sz w:val="18"/>
                <w:szCs w:val="18"/>
                <w:rtl w:val="0"/>
              </w:rPr>
              <w:t xml:space="preserve">Conside</w:t>
            </w:r>
            <w:r w:rsidDel="00000000" w:rsidR="00000000" w:rsidRPr="00000000">
              <w:rPr>
                <w:sz w:val="18"/>
                <w:szCs w:val="18"/>
                <w:rtl w:val="0"/>
              </w:rPr>
              <w:t xml:space="preserve">r [</w:t>
            </w:r>
            <w:hyperlink w:anchor="_et05u9a42mu">
              <w:r w:rsidDel="00000000" w:rsidR="00000000" w:rsidRPr="00000000">
                <w:rPr>
                  <w:sz w:val="18"/>
                  <w:szCs w:val="18"/>
                  <w:rtl w:val="0"/>
                </w:rPr>
                <w:t xml:space="preserve">Moderate hypofractionation</w:t>
              </w:r>
            </w:hyperlink>
            <w:r w:rsidDel="00000000" w:rsidR="00000000" w:rsidRPr="00000000">
              <w:rPr>
                <w:sz w:val="18"/>
                <w:szCs w:val="18"/>
                <w:rtl w:val="0"/>
              </w:rPr>
              <w:t xml:space="preserve">], [</w:t>
            </w:r>
            <w:hyperlink w:anchor="_8pomabl3qwvp">
              <w:r w:rsidDel="00000000" w:rsidR="00000000" w:rsidRPr="00000000">
                <w:rPr>
                  <w:sz w:val="18"/>
                  <w:szCs w:val="18"/>
                  <w:rtl w:val="0"/>
                </w:rPr>
                <w:t xml:space="preserve">36.25/5</w:t>
              </w:r>
            </w:hyperlink>
            <w:r w:rsidDel="00000000" w:rsidR="00000000" w:rsidRPr="00000000">
              <w:rPr>
                <w:sz w:val="18"/>
                <w:szCs w:val="18"/>
                <w:rtl w:val="0"/>
              </w:rPr>
              <w:t xml:space="preserve">], LDR alone, HDR-BT alone (27/2), or single fraction [</w:t>
            </w:r>
            <w:hyperlink w:anchor="p0oxvad2s4d2">
              <w:r w:rsidDel="00000000" w:rsidR="00000000" w:rsidRPr="00000000">
                <w:rPr>
                  <w:sz w:val="18"/>
                  <w:szCs w:val="18"/>
                  <w:rtl w:val="0"/>
                </w:rPr>
                <w:t xml:space="preserve">HDR-BT 15/1 with 37.5/15 prostate-only EBRT</w:t>
              </w:r>
            </w:hyperlink>
            <w:r w:rsidDel="00000000" w:rsidR="00000000" w:rsidRPr="00000000">
              <w:rPr>
                <w:sz w:val="18"/>
                <w:szCs w:val="18"/>
                <w:rtl w:val="0"/>
              </w:rPr>
              <w:t xml:space="preserve">].</w:t>
            </w:r>
          </w:p>
          <w:p w:rsidR="00000000" w:rsidDel="00000000" w:rsidP="00000000" w:rsidRDefault="00000000" w:rsidRPr="00000000" w14:paraId="000000B3">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was originally based on [Pivot] study </w:t>
            </w:r>
            <w:r w:rsidDel="00000000" w:rsidR="00000000" w:rsidRPr="00000000">
              <w:rPr>
                <w:sz w:val="18"/>
                <w:szCs w:val="18"/>
                <w:rtl w:val="0"/>
              </w:rPr>
              <w:t xml:space="preserve">of</w:t>
            </w:r>
            <w:r w:rsidDel="00000000" w:rsidR="00000000" w:rsidRPr="00000000">
              <w:rPr>
                <w:rFonts w:ascii="Times New Roman" w:cs="Times New Roman" w:eastAsia="Times New Roman" w:hAnsi="Times New Roman"/>
                <w:sz w:val="18"/>
                <w:szCs w:val="18"/>
                <w:rtl w:val="0"/>
              </w:rPr>
              <w:t xml:space="preserve"> VA men in poor health with only 10y follow-up. New</w:t>
            </w:r>
            <w:r w:rsidDel="00000000" w:rsidR="00000000" w:rsidRPr="00000000">
              <w:rPr>
                <w:b w:val="1"/>
                <w:sz w:val="18"/>
                <w:szCs w:val="18"/>
                <w:rtl w:val="0"/>
              </w:rPr>
              <w:t xml:space="preserve"> </w:t>
            </w:r>
            <w:r w:rsidDel="00000000" w:rsidR="00000000" w:rsidRPr="00000000">
              <w:rPr>
                <w:sz w:val="18"/>
                <w:szCs w:val="18"/>
                <w:rtl w:val="0"/>
              </w:rPr>
              <w:t xml:space="preserve">[</w:t>
            </w:r>
            <w:hyperlink w:anchor="oatjzrk02tkl">
              <w:r w:rsidDel="00000000" w:rsidR="00000000" w:rsidRPr="00000000">
                <w:rPr>
                  <w:sz w:val="18"/>
                  <w:szCs w:val="18"/>
                  <w:rtl w:val="0"/>
                </w:rPr>
                <w:t xml:space="preserve">ProtecT</w:t>
              </w:r>
            </w:hyperlink>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trial with &gt;50% falling out of AS at 10y, and </w:t>
            </w:r>
            <w:r w:rsidDel="00000000" w:rsidR="00000000" w:rsidRPr="00000000">
              <w:rPr>
                <w:sz w:val="18"/>
                <w:szCs w:val="18"/>
                <w:rtl w:val="0"/>
              </w:rPr>
              <w:t xml:space="preserve">AS with </w:t>
            </w:r>
            <w:r w:rsidDel="00000000" w:rsidR="00000000" w:rsidRPr="00000000">
              <w:rPr>
                <w:i w:val="1"/>
                <w:sz w:val="18"/>
                <w:szCs w:val="18"/>
                <w:rtl w:val="0"/>
              </w:rPr>
              <w:t xml:space="preserve">slightly</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increased chances of DM and clinical progression b</w:t>
            </w:r>
            <w:r w:rsidDel="00000000" w:rsidR="00000000" w:rsidRPr="00000000">
              <w:rPr>
                <w:sz w:val="18"/>
                <w:szCs w:val="18"/>
                <w:rtl w:val="0"/>
              </w:rPr>
              <w:t xml:space="preserve">ut 10y CSS ~99%</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sz w:val="18"/>
                <w:szCs w:val="18"/>
                <w:rtl w:val="0"/>
              </w:rPr>
              <w:t xml:space="preserve">RP: More upfront incontinence, late GU incontinence, and ED. EBRT: More late bloody stools, fecal incontinence and loose stools. LDR-BT: More LUTS in the first year and near-equivalent ED. ADT only for downsizing prostate prior to Brachy. See </w:t>
            </w:r>
            <w:r w:rsidDel="00000000" w:rsidR="00000000" w:rsidRPr="00000000">
              <w:rPr>
                <w:sz w:val="18"/>
                <w:szCs w:val="18"/>
                <w:rtl w:val="0"/>
              </w:rPr>
              <w:t xml:space="preserve">[</w:t>
            </w:r>
            <w:hyperlink w:anchor="wjqadxjt2mwo">
              <w:r w:rsidDel="00000000" w:rsidR="00000000" w:rsidRPr="00000000">
                <w:rPr>
                  <w:sz w:val="18"/>
                  <w:szCs w:val="18"/>
                  <w:rtl w:val="0"/>
                </w:rPr>
                <w:t xml:space="preserve">Comparison of Treatment Modalities</w:t>
              </w:r>
            </w:hyperlink>
            <w:r w:rsidDel="00000000" w:rsidR="00000000" w:rsidRPr="00000000">
              <w:rPr>
                <w:sz w:val="18"/>
                <w:szCs w:val="18"/>
                <w:rtl w:val="0"/>
              </w:rPr>
              <w:t xml:space="preserve">] for more.</w:t>
            </w:r>
            <w:r w:rsidDel="00000000" w:rsidR="00000000" w:rsidRPr="00000000">
              <w:rPr>
                <w:rtl w:val="0"/>
              </w:rPr>
            </w:r>
          </w:p>
          <w:p w:rsidR="00000000" w:rsidDel="00000000" w:rsidP="00000000" w:rsidRDefault="00000000" w:rsidRPr="00000000" w14:paraId="000000B4">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Intermediate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10y life expectancy. For 10y average life expectancy: Age of </w:t>
            </w:r>
            <w:r w:rsidDel="00000000" w:rsidR="00000000" w:rsidRPr="00000000">
              <w:rPr>
                <w:b w:val="1"/>
                <w:sz w:val="18"/>
                <w:szCs w:val="18"/>
                <w:rtl w:val="0"/>
              </w:rPr>
              <w:t xml:space="preserve">77</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5">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Dose escalation in both favorable-int and unfavorable-int risk </w:t>
            </w:r>
            <w:r w:rsidDel="00000000" w:rsidR="00000000" w:rsidRPr="00000000">
              <w:rPr>
                <w:sz w:val="18"/>
                <w:szCs w:val="18"/>
                <w:rtl w:val="0"/>
              </w:rPr>
              <w:t xml:space="preserve">is associated with a</w:t>
            </w:r>
            <w:r w:rsidDel="00000000" w:rsidR="00000000" w:rsidRPr="00000000">
              <w:rPr>
                <w:rFonts w:ascii="Times New Roman" w:cs="Times New Roman" w:eastAsia="Times New Roman" w:hAnsi="Times New Roman"/>
                <w:sz w:val="18"/>
                <w:szCs w:val="18"/>
                <w:rtl w:val="0"/>
              </w:rPr>
              <w:t xml:space="preserve"> 10-20% bcRFS benefit. </w:t>
            </w:r>
            <w:r w:rsidDel="00000000" w:rsidR="00000000" w:rsidRPr="00000000">
              <w:rPr>
                <w:rtl w:val="0"/>
              </w:rPr>
            </w:r>
          </w:p>
          <w:p w:rsidR="00000000" w:rsidDel="00000000" w:rsidP="00000000" w:rsidRDefault="00000000" w:rsidRPr="00000000" w14:paraId="000000B6">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bcRFS may be improved with brachy boost by ~20% </w:t>
            </w:r>
            <w:r w:rsidDel="00000000" w:rsidR="00000000" w:rsidRPr="00000000">
              <w:rPr>
                <w:sz w:val="18"/>
                <w:szCs w:val="18"/>
                <w:rtl w:val="0"/>
              </w:rPr>
              <w:t xml:space="preserve">[</w:t>
            </w:r>
            <w:hyperlink w:anchor="vkruo3hfpp9t">
              <w:r w:rsidDel="00000000" w:rsidR="00000000" w:rsidRPr="00000000">
                <w:rPr>
                  <w:rFonts w:ascii="Times New Roman" w:cs="Times New Roman" w:eastAsia="Times New Roman" w:hAnsi="Times New Roman"/>
                  <w:sz w:val="18"/>
                  <w:szCs w:val="18"/>
                  <w:rtl w:val="0"/>
                </w:rPr>
                <w:t xml:space="preserve">ASCENDE</w:t>
              </w:r>
            </w:hyperlink>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sz w:val="18"/>
                <w:szCs w:val="18"/>
                <w:rtl w:val="0"/>
              </w:rPr>
              <w:t xml:space="preserve"> Typically, however, lymph node coverage and EBRT is not required for favorable intermediate risk disease (BT alone is ok) [</w:t>
            </w:r>
            <w:hyperlink w:anchor="nkpjm1xtxr64">
              <w:r w:rsidDel="00000000" w:rsidR="00000000" w:rsidRPr="00000000">
                <w:rPr>
                  <w:sz w:val="18"/>
                  <w:szCs w:val="18"/>
                  <w:rtl w:val="0"/>
                </w:rPr>
                <w:t xml:space="preserve">RTOG 0232</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7">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sz w:val="18"/>
                <w:szCs w:val="18"/>
                <w:rtl w:val="0"/>
              </w:rPr>
              <w:t xml:space="preserve">[</w:t>
            </w:r>
            <w:hyperlink w:anchor="b9vs521mx0wa">
              <w:r w:rsidDel="00000000" w:rsidR="00000000" w:rsidRPr="00000000">
                <w:rPr>
                  <w:rFonts w:ascii="Times New Roman" w:cs="Times New Roman" w:eastAsia="Times New Roman" w:hAnsi="Times New Roman"/>
                  <w:sz w:val="18"/>
                  <w:szCs w:val="18"/>
                  <w:rtl w:val="0"/>
                </w:rPr>
                <w:t xml:space="preserve">RTOG </w:t>
              </w:r>
            </w:hyperlink>
            <w:hyperlink w:anchor="b9vs521mx0wa">
              <w:r w:rsidDel="00000000" w:rsidR="00000000" w:rsidRPr="00000000">
                <w:rPr>
                  <w:sz w:val="18"/>
                  <w:szCs w:val="18"/>
                  <w:rtl w:val="0"/>
                </w:rPr>
                <w:t xml:space="preserve">0924</w:t>
              </w:r>
            </w:hyperlink>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 is </w:t>
            </w:r>
            <w:r w:rsidDel="00000000" w:rsidR="00000000" w:rsidRPr="00000000">
              <w:rPr>
                <w:sz w:val="18"/>
                <w:szCs w:val="18"/>
                <w:rtl w:val="0"/>
              </w:rPr>
              <w:t xml:space="preserve">in</w:t>
            </w:r>
            <w:r w:rsidDel="00000000" w:rsidR="00000000" w:rsidRPr="00000000">
              <w:rPr>
                <w:sz w:val="18"/>
                <w:szCs w:val="18"/>
                <w:rtl w:val="0"/>
              </w:rPr>
              <w:t xml:space="preserve">vestigating the role</w:t>
            </w:r>
            <w:r w:rsidDel="00000000" w:rsidR="00000000" w:rsidRPr="00000000">
              <w:rPr>
                <w:rFonts w:ascii="Times New Roman" w:cs="Times New Roman" w:eastAsia="Times New Roman" w:hAnsi="Times New Roman"/>
                <w:sz w:val="18"/>
                <w:szCs w:val="18"/>
                <w:rtl w:val="0"/>
              </w:rPr>
              <w:t xml:space="preserve"> of pelvic LN in unfavorable intermediate risk patients.</w:t>
            </w:r>
          </w:p>
          <w:p w:rsidR="00000000" w:rsidDel="00000000" w:rsidP="00000000" w:rsidRDefault="00000000" w:rsidRPr="00000000" w14:paraId="000000B8">
            <w:pPr>
              <w:numPr>
                <w:ilvl w:val="2"/>
                <w:numId w:val="22"/>
              </w:numPr>
              <w:ind w:left="2160" w:hanging="360"/>
              <w:rPr>
                <w:sz w:val="18"/>
                <w:szCs w:val="18"/>
              </w:rPr>
            </w:pPr>
            <w:r w:rsidDel="00000000" w:rsidR="00000000" w:rsidRPr="00000000">
              <w:rPr>
                <w:sz w:val="18"/>
                <w:szCs w:val="18"/>
                <w:rtl w:val="0"/>
              </w:rPr>
              <w:t xml:space="preserve">[</w:t>
            </w:r>
            <w:hyperlink w:anchor="w4m1lnri8ylr">
              <w:r w:rsidDel="00000000" w:rsidR="00000000" w:rsidRPr="00000000">
                <w:rPr>
                  <w:sz w:val="18"/>
                  <w:szCs w:val="18"/>
                  <w:rtl w:val="0"/>
                </w:rPr>
                <w:t xml:space="preserve">RTOG 08-15</w:t>
              </w:r>
            </w:hyperlink>
            <w:r w:rsidDel="00000000" w:rsidR="00000000" w:rsidRPr="00000000">
              <w:rPr>
                <w:sz w:val="18"/>
                <w:szCs w:val="18"/>
                <w:rtl w:val="0"/>
              </w:rPr>
              <w:t xml:space="preserve">] is stratifying IR men with prostate cancer according to ACE-27 comorbidity status.</w:t>
            </w:r>
          </w:p>
          <w:p w:rsidR="00000000" w:rsidDel="00000000" w:rsidP="00000000" w:rsidRDefault="00000000" w:rsidRPr="00000000" w14:paraId="000000B9">
            <w:pPr>
              <w:widowControl w:val="0"/>
              <w:numPr>
                <w:ilvl w:val="1"/>
                <w:numId w:val="22"/>
              </w:numPr>
              <w:spacing w:line="240" w:lineRule="auto"/>
              <w:ind w:left="1440" w:hanging="360"/>
              <w:rPr>
                <w:sz w:val="18"/>
                <w:szCs w:val="18"/>
              </w:rPr>
            </w:pPr>
            <w:r w:rsidDel="00000000" w:rsidR="00000000" w:rsidRPr="00000000">
              <w:rPr>
                <w:rFonts w:ascii="Gungsuh" w:cs="Gungsuh" w:eastAsia="Gungsuh" w:hAnsi="Gungsuh"/>
                <w:sz w:val="18"/>
                <w:szCs w:val="18"/>
                <w:rtl w:val="0"/>
              </w:rPr>
              <w:t xml:space="preserve">There appears to be a DMFS benefit in ST-ADT for ≥ 50% cores or GS 4+3 d</w:t>
            </w:r>
            <w:r w:rsidDel="00000000" w:rsidR="00000000" w:rsidRPr="00000000">
              <w:rPr>
                <w:sz w:val="18"/>
                <w:szCs w:val="18"/>
                <w:rtl w:val="0"/>
              </w:rPr>
              <w:t xml:space="preserve">isease based on retro data. </w:t>
            </w:r>
            <w:hyperlink w:anchor="cgqkgbzo0s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0BA">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5y life expectancy. For 5y average life expectancy: Age of </w:t>
            </w:r>
            <w:r w:rsidDel="00000000" w:rsidR="00000000" w:rsidRPr="00000000">
              <w:rPr>
                <w:b w:val="1"/>
                <w:sz w:val="18"/>
                <w:szCs w:val="18"/>
                <w:rtl w:val="0"/>
              </w:rPr>
              <w:t xml:space="preserve">87</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B">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general: dose escalated EBRT to ~79.2 and LT-ADT (18-28 mo) ± BT ± Docetaxel or Abiraterone for Very HR. May consider RP + PLND for </w:t>
            </w:r>
            <w:r w:rsidDel="00000000" w:rsidR="00000000" w:rsidRPr="00000000">
              <w:rPr>
                <w:sz w:val="18"/>
                <w:szCs w:val="18"/>
                <w:rtl w:val="0"/>
              </w:rPr>
              <w:t xml:space="preserve">young patients if </w:t>
            </w:r>
            <w:r w:rsidDel="00000000" w:rsidR="00000000" w:rsidRPr="00000000">
              <w:rPr>
                <w:rFonts w:ascii="Times New Roman" w:cs="Times New Roman" w:eastAsia="Times New Roman" w:hAnsi="Times New Roman"/>
                <w:sz w:val="18"/>
                <w:szCs w:val="18"/>
                <w:rtl w:val="0"/>
              </w:rPr>
              <w:t xml:space="preserve">no fixation, as </w:t>
            </w:r>
            <w:r w:rsidDel="00000000" w:rsidR="00000000" w:rsidRPr="00000000">
              <w:rPr>
                <w:sz w:val="18"/>
                <w:szCs w:val="18"/>
                <w:rtl w:val="0"/>
              </w:rPr>
              <w:t xml:space="preserve">PORT and ADT are good salvage options. Counsel patients on worse QoL after surgery if adjuvant therapy will likely be indicated</w:t>
            </w:r>
            <w:r w:rsidDel="00000000" w:rsidR="00000000" w:rsidRPr="00000000">
              <w:rPr>
                <w:rFonts w:ascii="Times New Roman" w:cs="Times New Roman" w:eastAsia="Times New Roman" w:hAnsi="Times New Roman"/>
                <w:sz w:val="18"/>
                <w:szCs w:val="18"/>
                <w:rtl w:val="0"/>
              </w:rPr>
              <w:t xml:space="preserve">. </w:t>
            </w:r>
            <w:hyperlink w:anchor="g0dy0vwrwqj1">
              <w:r w:rsidDel="00000000" w:rsidR="00000000" w:rsidRPr="00000000">
                <w:rPr>
                  <w:rFonts w:ascii="Times New Roman" w:cs="Times New Roman" w:eastAsia="Times New Roman" w:hAnsi="Times New Roman"/>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0BC">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Node positive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sz w:val="18"/>
                <w:szCs w:val="18"/>
                <w:rtl w:val="0"/>
              </w:rPr>
              <w:t xml:space="preserve">ADT + </w:t>
            </w:r>
            <w:r w:rsidDel="00000000" w:rsidR="00000000" w:rsidRPr="00000000">
              <w:rPr>
                <w:rFonts w:ascii="Times New Roman" w:cs="Times New Roman" w:eastAsia="Times New Roman" w:hAnsi="Times New Roman"/>
                <w:sz w:val="18"/>
                <w:szCs w:val="18"/>
                <w:rtl w:val="0"/>
              </w:rPr>
              <w:t xml:space="preserve">EBRT ± BT boost ± abiraterone. Prefer definitive EBRT with limited LN disease.</w:t>
            </w:r>
          </w:p>
          <w:p w:rsidR="00000000" w:rsidDel="00000000" w:rsidP="00000000" w:rsidRDefault="00000000" w:rsidRPr="00000000" w14:paraId="000000BD">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Metastatic</w:t>
            </w:r>
            <w:r w:rsidDel="00000000" w:rsidR="00000000" w:rsidRPr="00000000">
              <w:rPr>
                <w:rFonts w:ascii="Gungsuh" w:cs="Gungsuh" w:eastAsia="Gungsuh" w:hAnsi="Gungsuh"/>
                <w:sz w:val="18"/>
                <w:szCs w:val="18"/>
                <w:rtl w:val="0"/>
              </w:rPr>
              <w:t xml:space="preserve">: ADT ≥ 2y ± (docetaxel ± prednisone). If castrate resistant, Docetaxel or abiraterone or enzalutamide or Ra-233. There </w:t>
            </w:r>
            <w:r w:rsidDel="00000000" w:rsidR="00000000" w:rsidRPr="00000000">
              <w:rPr>
                <w:sz w:val="18"/>
                <w:szCs w:val="18"/>
                <w:rtl w:val="0"/>
              </w:rPr>
              <w:t xml:space="preserve">is a suggestion</w:t>
            </w:r>
            <w:r w:rsidDel="00000000" w:rsidR="00000000" w:rsidRPr="00000000">
              <w:rPr>
                <w:rFonts w:ascii="Times New Roman" w:cs="Times New Roman" w:eastAsia="Times New Roman" w:hAnsi="Times New Roman"/>
                <w:sz w:val="18"/>
                <w:szCs w:val="18"/>
                <w:rtl w:val="0"/>
              </w:rPr>
              <w:t xml:space="preserve"> of more fractures when abiraterone is used with Ra-233 (</w:t>
            </w:r>
            <w:hyperlink r:id="rId32">
              <w:r w:rsidDel="00000000" w:rsidR="00000000" w:rsidRPr="00000000">
                <w:rPr>
                  <w:rFonts w:ascii="Times New Roman" w:cs="Times New Roman" w:eastAsia="Times New Roman" w:hAnsi="Times New Roman"/>
                  <w:sz w:val="18"/>
                  <w:szCs w:val="18"/>
                  <w:rtl w:val="0"/>
                </w:rPr>
                <w:t xml:space="preserve">ERA-223</w:t>
              </w:r>
            </w:hyperlink>
            <w:r w:rsidDel="00000000" w:rsidR="00000000" w:rsidRPr="00000000">
              <w:rPr>
                <w:rFonts w:ascii="Times New Roman" w:cs="Times New Roman" w:eastAsia="Times New Roman" w:hAnsi="Times New Roman"/>
                <w:sz w:val="18"/>
                <w:szCs w:val="18"/>
                <w:rtl w:val="0"/>
              </w:rPr>
              <w:t xml:space="preserve"> trial placed on hold for this reason). May consider orchiectomy. ADT may be intermittent or continuous. Bisphosphonates for bone mets.</w:t>
            </w:r>
          </w:p>
        </w:tc>
      </w:tr>
    </w:tbl>
    <w:p w:rsidR="00000000" w:rsidDel="00000000" w:rsidP="00000000" w:rsidRDefault="00000000" w:rsidRPr="00000000" w14:paraId="000000BE">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F">
      <w:pPr>
        <w:spacing w:line="240" w:lineRule="auto"/>
        <w:ind w:left="0" w:firstLine="0"/>
        <w:rPr>
          <w:i w:val="1"/>
        </w:rPr>
      </w:pPr>
      <w:hyperlink r:id="rId33">
        <w:r w:rsidDel="00000000" w:rsidR="00000000" w:rsidRPr="00000000">
          <w:rPr>
            <w:b w:val="1"/>
            <w:rtl w:val="0"/>
          </w:rPr>
          <w:t xml:space="preserve">StatPearls: Prostate</w:t>
        </w:r>
      </w:hyperlink>
      <w:r w:rsidDel="00000000" w:rsidR="00000000" w:rsidRPr="00000000">
        <w:rPr>
          <w:b w:val="1"/>
          <w:rtl w:val="0"/>
        </w:rPr>
        <w:t xml:space="preserve"> </w:t>
      </w:r>
      <w:r w:rsidDel="00000000" w:rsidR="00000000" w:rsidRPr="00000000">
        <w:rPr>
          <w:i w:val="1"/>
          <w:rtl w:val="0"/>
        </w:rPr>
        <w:t xml:space="preserve">Last update: 10/8/2019.</w:t>
      </w:r>
    </w:p>
    <w:p w:rsidR="00000000" w:rsidDel="00000000" w:rsidP="00000000" w:rsidRDefault="00000000" w:rsidRPr="00000000" w14:paraId="000000C0">
      <w:pPr>
        <w:spacing w:line="240" w:lineRule="auto"/>
        <w:ind w:left="0" w:firstLine="0"/>
        <w:rPr/>
      </w:pPr>
      <w:hyperlink r:id="rId34">
        <w:r w:rsidDel="00000000" w:rsidR="00000000" w:rsidRPr="00000000">
          <w:rPr>
            <w:color w:val="1155cc"/>
            <w:u w:val="single"/>
            <w:rtl w:val="0"/>
          </w:rPr>
          <w:t xml:space="preserve">www.prostatecancerfree.org</w:t>
        </w:r>
      </w:hyperlink>
      <w:r w:rsidDel="00000000" w:rsidR="00000000" w:rsidRPr="00000000">
        <w:rPr>
          <w:rtl w:val="0"/>
        </w:rPr>
      </w:r>
    </w:p>
    <w:p w:rsidR="00000000" w:rsidDel="00000000" w:rsidP="00000000" w:rsidRDefault="00000000" w:rsidRPr="00000000" w14:paraId="000000C1">
      <w:pPr>
        <w:ind w:left="0" w:right="200" w:firstLine="0"/>
        <w:rPr/>
      </w:pPr>
      <w:r w:rsidDel="00000000" w:rsidR="00000000" w:rsidRPr="00000000">
        <w:rPr>
          <w:rtl w:val="0"/>
        </w:rPr>
        <w:t xml:space="preserve">Zaorsky: [</w:t>
      </w:r>
      <w:hyperlink r:id="rId35">
        <w:r w:rsidDel="00000000" w:rsidR="00000000" w:rsidRPr="00000000">
          <w:rPr>
            <w:rtl w:val="0"/>
          </w:rPr>
          <w:t xml:space="preserve">Obesity and prostate cancer: Weighing the evidence</w:t>
        </w:r>
      </w:hyperlink>
      <w:r w:rsidDel="00000000" w:rsidR="00000000" w:rsidRPr="00000000">
        <w:rPr>
          <w:rtl w:val="0"/>
        </w:rPr>
        <w:t xml:space="preserve">], [</w:t>
      </w:r>
      <w:hyperlink r:id="rId36">
        <w:r w:rsidDel="00000000" w:rsidR="00000000" w:rsidRPr="00000000">
          <w:rPr>
            <w:rtl w:val="0"/>
          </w:rPr>
          <w:t xml:space="preserve">PTV advantage of brachytherapy</w:t>
        </w:r>
      </w:hyperlink>
      <w:r w:rsidDel="00000000" w:rsidR="00000000" w:rsidRPr="00000000">
        <w:rPr>
          <w:rtl w:val="0"/>
        </w:rPr>
        <w:t xml:space="preserve">], [</w:t>
      </w:r>
      <w:hyperlink r:id="rId37">
        <w:r w:rsidDel="00000000" w:rsidR="00000000" w:rsidRPr="00000000">
          <w:rPr>
            <w:rtl w:val="0"/>
          </w:rPr>
          <w:t xml:space="preserve">Risk of nodal involvement</w:t>
        </w:r>
      </w:hyperlink>
      <w:r w:rsidDel="00000000" w:rsidR="00000000" w:rsidRPr="00000000">
        <w:rPr>
          <w:rtl w:val="0"/>
        </w:rPr>
        <w:t xml:space="preserve">], [</w:t>
      </w:r>
      <w:hyperlink r:id="rId38">
        <w:r w:rsidDel="00000000" w:rsidR="00000000" w:rsidRPr="00000000">
          <w:rPr>
            <w:rtl w:val="0"/>
          </w:rPr>
          <w:t xml:space="preserve">importance of full/empty bladder</w:t>
        </w:r>
      </w:hyperlink>
      <w:r w:rsidDel="00000000" w:rsidR="00000000" w:rsidRPr="00000000">
        <w:rPr>
          <w:rtl w:val="0"/>
        </w:rPr>
        <w:t xml:space="preserve">], [</w:t>
      </w:r>
      <w:hyperlink r:id="rId39">
        <w:r w:rsidDel="00000000" w:rsidR="00000000" w:rsidRPr="00000000">
          <w:rPr>
            <w:rtl w:val="0"/>
          </w:rPr>
          <w:t xml:space="preserve">Prostate cancer failure patterns after prostatectomy</w:t>
        </w:r>
      </w:hyperlink>
      <w:r w:rsidDel="00000000" w:rsidR="00000000" w:rsidRPr="00000000">
        <w:rPr>
          <w:rtl w:val="0"/>
        </w:rPr>
        <w:t xml:space="preserve">]</w:t>
      </w:r>
    </w:p>
    <w:p w:rsidR="00000000" w:rsidDel="00000000" w:rsidP="00000000" w:rsidRDefault="00000000" w:rsidRPr="00000000" w14:paraId="000000C2">
      <w:pPr>
        <w:ind w:left="0" w:firstLine="0"/>
        <w:rPr/>
      </w:pPr>
      <w:r w:rsidDel="00000000" w:rsidR="00000000" w:rsidRPr="00000000">
        <w:rPr>
          <w:rtl w:val="0"/>
        </w:rPr>
        <w:t xml:space="preserve">ARRO: [</w:t>
      </w:r>
      <w:hyperlink r:id="rId40">
        <w:r w:rsidDel="00000000" w:rsidR="00000000" w:rsidRPr="00000000">
          <w:rPr>
            <w:rtl w:val="0"/>
          </w:rPr>
          <w:t xml:space="preserve">HDR prostate brachytherapy</w:t>
        </w:r>
      </w:hyperlink>
      <w:r w:rsidDel="00000000" w:rsidR="00000000" w:rsidRPr="00000000">
        <w:rPr>
          <w:rtl w:val="0"/>
        </w:rPr>
        <w:t xml:space="preserve">], [</w:t>
      </w:r>
      <w:hyperlink r:id="rId41">
        <w:r w:rsidDel="00000000" w:rsidR="00000000" w:rsidRPr="00000000">
          <w:rPr>
            <w:rtl w:val="0"/>
          </w:rPr>
          <w:t xml:space="preserve">Postoperative RT in Prostate cancer</w:t>
        </w:r>
      </w:hyperlink>
      <w:r w:rsidDel="00000000" w:rsidR="00000000" w:rsidRPr="00000000">
        <w:rPr>
          <w:rtl w:val="0"/>
        </w:rPr>
        <w:t xml:space="preserve">].</w:t>
      </w:r>
    </w:p>
    <w:p w:rsidR="00000000" w:rsidDel="00000000" w:rsidP="00000000" w:rsidRDefault="00000000" w:rsidRPr="00000000" w14:paraId="000000C3">
      <w:pPr>
        <w:ind w:left="0" w:right="200" w:firstLine="0"/>
        <w:rPr/>
      </w:pPr>
      <w:r w:rsidDel="00000000" w:rsidR="00000000" w:rsidRPr="00000000">
        <w:rPr>
          <w:rtl w:val="0"/>
        </w:rPr>
        <w:t xml:space="preserve">eContour training module: [</w:t>
      </w:r>
      <w:hyperlink r:id="rId42">
        <w:r w:rsidDel="00000000" w:rsidR="00000000" w:rsidRPr="00000000">
          <w:rPr>
            <w:rtl w:val="0"/>
          </w:rPr>
          <w:t xml:space="preserve">Prostate Fossa</w:t>
        </w:r>
      </w:hyperlink>
      <w:r w:rsidDel="00000000" w:rsidR="00000000" w:rsidRPr="00000000">
        <w:rPr>
          <w:rtl w:val="0"/>
        </w:rPr>
        <w:t xml:space="preserve">], [</w:t>
      </w:r>
      <w:hyperlink r:id="rId43">
        <w:r w:rsidDel="00000000" w:rsidR="00000000" w:rsidRPr="00000000">
          <w:rPr>
            <w:rtl w:val="0"/>
          </w:rPr>
          <w:t xml:space="preserve">Intact prostate</w:t>
        </w:r>
      </w:hyperlink>
      <w:r w:rsidDel="00000000" w:rsidR="00000000" w:rsidRPr="00000000">
        <w:rPr>
          <w:rtl w:val="0"/>
        </w:rPr>
        <w:t xml:space="preserve">], [</w:t>
      </w:r>
      <w:hyperlink r:id="rId44">
        <w:r w:rsidDel="00000000" w:rsidR="00000000" w:rsidRPr="00000000">
          <w:rPr>
            <w:rtl w:val="0"/>
          </w:rPr>
          <w:t xml:space="preserve">AVARO Prostate</w:t>
        </w:r>
      </w:hyperlink>
      <w:r w:rsidDel="00000000" w:rsidR="00000000" w:rsidRPr="00000000">
        <w:rPr>
          <w:rtl w:val="0"/>
        </w:rPr>
        <w:t xml:space="preserve">]</w:t>
      </w:r>
    </w:p>
    <w:p w:rsidR="00000000" w:rsidDel="00000000" w:rsidP="00000000" w:rsidRDefault="00000000" w:rsidRPr="00000000" w14:paraId="000000C4">
      <w:pPr>
        <w:ind w:left="0" w:firstLine="0"/>
        <w:rPr/>
      </w:pPr>
      <w:r w:rsidDel="00000000" w:rsidR="00000000" w:rsidRPr="00000000">
        <w:rPr>
          <w:rtl w:val="0"/>
        </w:rPr>
        <w:t xml:space="preserve">eContour cases: [</w:t>
      </w:r>
      <w:hyperlink r:id="rId45">
        <w:r w:rsidDel="00000000" w:rsidR="00000000" w:rsidRPr="00000000">
          <w:rPr>
            <w:rtl w:val="0"/>
          </w:rPr>
          <w:t xml:space="preserve">post-prostatectomy</w:t>
        </w:r>
      </w:hyperlink>
      <w:r w:rsidDel="00000000" w:rsidR="00000000" w:rsidRPr="00000000">
        <w:rPr>
          <w:rtl w:val="0"/>
        </w:rPr>
        <w:t xml:space="preserve">], [</w:t>
      </w:r>
      <w:hyperlink r:id="rId46">
        <w:r w:rsidDel="00000000" w:rsidR="00000000" w:rsidRPr="00000000">
          <w:rPr>
            <w:rtl w:val="0"/>
          </w:rPr>
          <w:t xml:space="preserve">intact conventional prostate</w:t>
        </w:r>
      </w:hyperlink>
      <w:r w:rsidDel="00000000" w:rsidR="00000000" w:rsidRPr="00000000">
        <w:rPr>
          <w:rtl w:val="0"/>
        </w:rPr>
        <w:t xml:space="preserve">] and [</w:t>
      </w:r>
      <w:hyperlink r:id="rId47">
        <w:r w:rsidDel="00000000" w:rsidR="00000000" w:rsidRPr="00000000">
          <w:rPr>
            <w:rtl w:val="0"/>
          </w:rPr>
          <w:t xml:space="preserve">intact hypofractionated prostate</w:t>
        </w:r>
      </w:hyperlink>
      <w:r w:rsidDel="00000000" w:rsidR="00000000" w:rsidRPr="00000000">
        <w:rPr>
          <w:rtl w:val="0"/>
        </w:rPr>
        <w:t xml:space="preserve">].</w:t>
      </w:r>
    </w:p>
    <w:p w:rsidR="00000000" w:rsidDel="00000000" w:rsidP="00000000" w:rsidRDefault="00000000" w:rsidRPr="00000000" w14:paraId="000000C5">
      <w:pPr>
        <w:ind w:left="0" w:right="200" w:firstLine="0"/>
        <w:rPr/>
      </w:pPr>
      <w:r w:rsidDel="00000000" w:rsidR="00000000" w:rsidRPr="00000000">
        <w:rPr>
          <w:rtl w:val="0"/>
        </w:rPr>
        <w:t xml:space="preserve">RTOG pelvic normal tissue contouring guidelines [</w:t>
      </w:r>
      <w:hyperlink r:id="rId48">
        <w:r w:rsidDel="00000000" w:rsidR="00000000" w:rsidRPr="00000000">
          <w:rPr>
            <w:rtl w:val="0"/>
          </w:rPr>
          <w:t xml:space="preserve">Gay IJROBP '12</w:t>
        </w:r>
      </w:hyperlink>
      <w:r w:rsidDel="00000000" w:rsidR="00000000" w:rsidRPr="00000000">
        <w:rPr>
          <w:rtl w:val="0"/>
        </w:rPr>
        <w:t xml:space="preserve">, </w:t>
      </w:r>
      <w:hyperlink r:id="rId49">
        <w:r w:rsidDel="00000000" w:rsidR="00000000" w:rsidRPr="00000000">
          <w:rPr>
            <w:rtl w:val="0"/>
          </w:rPr>
          <w:t xml:space="preserve">Male normal pelvis Atlas</w:t>
        </w:r>
      </w:hyperlink>
      <w:r w:rsidDel="00000000" w:rsidR="00000000" w:rsidRPr="00000000">
        <w:rPr>
          <w:rtl w:val="0"/>
        </w:rPr>
        <w:t xml:space="preserve">] </w:t>
      </w:r>
    </w:p>
    <w:p w:rsidR="00000000" w:rsidDel="00000000" w:rsidP="00000000" w:rsidRDefault="00000000" w:rsidRPr="00000000" w14:paraId="000000C6">
      <w:pPr>
        <w:ind w:left="0" w:right="200" w:firstLine="0"/>
        <w:rPr/>
      </w:pPr>
      <w:r w:rsidDel="00000000" w:rsidR="00000000" w:rsidRPr="00000000">
        <w:rPr>
          <w:rtl w:val="0"/>
        </w:rPr>
        <w:t xml:space="preserve">RTOG PLNs for prostate cancer [</w:t>
      </w:r>
      <w:hyperlink r:id="rId50">
        <w:r w:rsidDel="00000000" w:rsidR="00000000" w:rsidRPr="00000000">
          <w:rPr>
            <w:rtl w:val="0"/>
          </w:rPr>
          <w:t xml:space="preserve">Harris IJROBP '15</w:t>
        </w:r>
      </w:hyperlink>
      <w:r w:rsidDel="00000000" w:rsidR="00000000" w:rsidRPr="00000000">
        <w:rPr>
          <w:rtl w:val="0"/>
        </w:rPr>
        <w:t xml:space="preserve">, </w:t>
      </w:r>
      <w:hyperlink r:id="rId51">
        <w:r w:rsidDel="00000000" w:rsidR="00000000" w:rsidRPr="00000000">
          <w:rPr>
            <w:rtl w:val="0"/>
          </w:rPr>
          <w:t xml:space="preserve">RTOG Contouring Atlas</w:t>
        </w:r>
      </w:hyperlink>
      <w:r w:rsidDel="00000000" w:rsidR="00000000" w:rsidRPr="00000000">
        <w:rPr>
          <w:rtl w:val="0"/>
        </w:rPr>
        <w:t xml:space="preserve">]</w:t>
      </w:r>
    </w:p>
    <w:p w:rsidR="00000000" w:rsidDel="00000000" w:rsidP="00000000" w:rsidRDefault="00000000" w:rsidRPr="00000000" w14:paraId="000000C7">
      <w:pPr>
        <w:ind w:left="0" w:right="200" w:firstLine="0"/>
        <w:rPr/>
      </w:pPr>
      <w:r w:rsidDel="00000000" w:rsidR="00000000" w:rsidRPr="00000000">
        <w:rPr>
          <w:rtl w:val="0"/>
        </w:rPr>
        <w:t xml:space="preserve">RTOG consensus guidelines for delineation of postop CTV in prostate cancer </w:t>
      </w:r>
      <w:hyperlink r:id="rId52">
        <w:r w:rsidDel="00000000" w:rsidR="00000000" w:rsidRPr="00000000">
          <w:rPr>
            <w:rtl w:val="0"/>
          </w:rPr>
          <w:t xml:space="preserve">[Michalski IJROBP '10</w:t>
        </w:r>
      </w:hyperlink>
      <w:r w:rsidDel="00000000" w:rsidR="00000000" w:rsidRPr="00000000">
        <w:rPr>
          <w:rtl w:val="0"/>
        </w:rPr>
        <w:t xml:space="preserve">, </w:t>
      </w:r>
      <w:hyperlink r:id="rId53">
        <w:r w:rsidDel="00000000" w:rsidR="00000000" w:rsidRPr="00000000">
          <w:rPr>
            <w:rtl w:val="0"/>
          </w:rPr>
          <w:t xml:space="preserve">Post-op Atlas</w:t>
        </w:r>
      </w:hyperlink>
      <w:r w:rsidDel="00000000" w:rsidR="00000000" w:rsidRPr="00000000">
        <w:rPr>
          <w:rtl w:val="0"/>
        </w:rPr>
      </w:r>
    </w:p>
    <w:p w:rsidR="00000000" w:rsidDel="00000000" w:rsidP="00000000" w:rsidRDefault="00000000" w:rsidRPr="00000000" w14:paraId="000000C8">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4">
        <w:r w:rsidDel="00000000" w:rsidR="00000000" w:rsidRPr="00000000">
          <w:rPr>
            <w:rFonts w:ascii="Times New Roman" w:cs="Times New Roman" w:eastAsia="Times New Roman" w:hAnsi="Times New Roman"/>
            <w:b w:val="1"/>
            <w:sz w:val="20"/>
            <w:szCs w:val="20"/>
            <w:rtl w:val="0"/>
          </w:rPr>
          <w:t xml:space="preserve">Clinically Localized Prostate Cancer</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September 5, 2018</w:t>
      </w:r>
    </w:p>
    <w:p w:rsidR="00000000" w:rsidDel="00000000" w:rsidP="00000000" w:rsidRDefault="00000000" w:rsidRPr="00000000" w14:paraId="000000C9">
      <w:pPr>
        <w:spacing w:line="240" w:lineRule="auto"/>
        <w:ind w:left="0" w:firstLine="0"/>
        <w:rPr>
          <w:i w:val="1"/>
        </w:rPr>
      </w:pPr>
      <w:hyperlink r:id="rId55">
        <w:r w:rsidDel="00000000" w:rsidR="00000000" w:rsidRPr="00000000">
          <w:rPr>
            <w:b w:val="1"/>
            <w:rtl w:val="0"/>
          </w:rPr>
          <w:t xml:space="preserve">ASTRO/AUA/SUO Guideline on Clinically Localized Prostate Cancer </w:t>
        </w:r>
      </w:hyperlink>
      <w:r w:rsidDel="00000000" w:rsidR="00000000" w:rsidRPr="00000000">
        <w:rPr>
          <w:i w:val="1"/>
          <w:rtl w:val="0"/>
        </w:rPr>
        <w:t xml:space="preserve">April 2017</w:t>
      </w:r>
    </w:p>
    <w:p w:rsidR="00000000" w:rsidDel="00000000" w:rsidP="00000000" w:rsidRDefault="00000000" w:rsidRPr="00000000" w14:paraId="000000CA">
      <w:pPr>
        <w:spacing w:line="240" w:lineRule="auto"/>
        <w:ind w:left="0" w:firstLine="0"/>
        <w:rPr>
          <w:i w:val="1"/>
        </w:rPr>
      </w:pPr>
      <w:hyperlink r:id="rId56">
        <w:r w:rsidDel="00000000" w:rsidR="00000000" w:rsidRPr="00000000">
          <w:rPr>
            <w:b w:val="1"/>
            <w:rtl w:val="0"/>
          </w:rPr>
          <w:t xml:space="preserve">ASCO Guideline: Optimum Imaging Strategies for Advanced Prostate Cancer</w:t>
        </w:r>
      </w:hyperlink>
      <w:r w:rsidDel="00000000" w:rsidR="00000000" w:rsidRPr="00000000">
        <w:rPr>
          <w:b w:val="1"/>
          <w:rtl w:val="0"/>
        </w:rPr>
        <w:t xml:space="preserve"> </w:t>
      </w:r>
      <w:r w:rsidDel="00000000" w:rsidR="00000000" w:rsidRPr="00000000">
        <w:rPr>
          <w:i w:val="1"/>
          <w:rtl w:val="0"/>
        </w:rPr>
        <w:t xml:space="preserve">January 15, 2020</w:t>
      </w:r>
    </w:p>
    <w:p w:rsidR="00000000" w:rsidDel="00000000" w:rsidP="00000000" w:rsidRDefault="00000000" w:rsidRPr="00000000" w14:paraId="000000C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190k diagnosis per year, 26k deaths in 2015.</w:t>
      </w:r>
    </w:p>
    <w:p w:rsidR="00000000" w:rsidDel="00000000" w:rsidP="00000000" w:rsidRDefault="00000000" w:rsidRPr="00000000" w14:paraId="000000C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 men have PCA, 1/30 will die from it.</w:t>
      </w:r>
    </w:p>
    <w:p w:rsidR="00000000" w:rsidDel="00000000" w:rsidP="00000000" w:rsidRDefault="00000000" w:rsidRPr="00000000" w14:paraId="000000C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Incidental autopsy PrCa study [</w:t>
      </w:r>
      <w:hyperlink r:id="rId5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Cardo" w:cs="Cardo" w:eastAsia="Cardo" w:hAnsi="Cardo"/>
          <w:sz w:val="20"/>
          <w:szCs w:val="20"/>
          <w:rtl w:val="0"/>
        </w:rPr>
        <w:t xml:space="preserve">]: Age 50s/60s/70s with 23→ 35→ 46% PrCa.</w:t>
      </w:r>
    </w:p>
    <w:p w:rsidR="00000000" w:rsidDel="00000000" w:rsidP="00000000" w:rsidRDefault="00000000" w:rsidRPr="00000000" w14:paraId="000000CE">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GS 6-7.</w:t>
      </w:r>
    </w:p>
    <w:p w:rsidR="00000000" w:rsidDel="00000000" w:rsidP="00000000" w:rsidRDefault="00000000" w:rsidRPr="00000000" w14:paraId="000000C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GG2+ in 33% of biopsies, GG4 in 10% of biopsies from PLCO [</w:t>
      </w:r>
      <w:hyperlink r:id="rId5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D0">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of all prostate cancers are </w:t>
      </w:r>
      <w:r w:rsidDel="00000000" w:rsidR="00000000" w:rsidRPr="00000000">
        <w:rPr>
          <w:rtl w:val="0"/>
        </w:rPr>
        <w:t xml:space="preserve">adenocarcinomas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1">
      <w:pPr>
        <w:numPr>
          <w:ilvl w:val="0"/>
          <w:numId w:val="13"/>
        </w:numPr>
        <w:spacing w:line="240" w:lineRule="auto"/>
        <w:ind w:left="720" w:hanging="360"/>
        <w:rPr>
          <w:rFonts w:ascii="Times New Roman" w:cs="Times New Roman" w:eastAsia="Times New Roman" w:hAnsi="Times New Roman"/>
          <w:b w:val="1"/>
          <w:sz w:val="20"/>
          <w:szCs w:val="20"/>
        </w:rPr>
      </w:pPr>
      <w:bookmarkStart w:colFirst="0" w:colLast="0" w:name="_o75omdj39isw" w:id="9"/>
      <w:bookmarkEnd w:id="9"/>
      <w:r w:rsidDel="00000000" w:rsidR="00000000" w:rsidRPr="00000000">
        <w:rPr>
          <w:rFonts w:ascii="Times New Roman" w:cs="Times New Roman" w:eastAsia="Times New Roman" w:hAnsi="Times New Roman"/>
          <w:b w:val="1"/>
          <w:sz w:val="20"/>
          <w:szCs w:val="20"/>
          <w:rtl w:val="0"/>
        </w:rPr>
        <w:t xml:space="preserve">Prostate anatomy</w:t>
      </w:r>
    </w:p>
    <w:p w:rsidR="00000000" w:rsidDel="00000000" w:rsidP="00000000" w:rsidRDefault="00000000" w:rsidRPr="00000000" w14:paraId="000000D2">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4xz7an5xnu9w" w:id="10"/>
      <w:bookmarkEnd w:id="10"/>
      <w:r w:rsidDel="00000000" w:rsidR="00000000" w:rsidRPr="00000000">
        <w:rPr>
          <w:rFonts w:ascii="Times New Roman" w:cs="Times New Roman" w:eastAsia="Times New Roman" w:hAnsi="Times New Roman"/>
          <w:sz w:val="20"/>
          <w:szCs w:val="20"/>
          <w:rtl w:val="0"/>
        </w:rPr>
        <w:t xml:space="preserve">Zones of prostate</w:t>
      </w:r>
    </w:p>
    <w:p w:rsidR="00000000" w:rsidDel="00000000" w:rsidP="00000000" w:rsidRDefault="00000000" w:rsidRPr="00000000" w14:paraId="000000D3">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5kkmio9wg3mp" w:id="11"/>
      <w:bookmarkEnd w:id="11"/>
      <w:r w:rsidDel="00000000" w:rsidR="00000000" w:rsidRPr="00000000">
        <w:rPr>
          <w:rFonts w:ascii="Times New Roman" w:cs="Times New Roman" w:eastAsia="Times New Roman" w:hAnsi="Times New Roman"/>
          <w:sz w:val="20"/>
          <w:szCs w:val="20"/>
          <w:rtl w:val="0"/>
        </w:rPr>
        <w:t xml:space="preserve">Peripheral zone: 70% of glandular prostate and site of nearly all cancers.</w:t>
      </w:r>
    </w:p>
    <w:p w:rsidR="00000000" w:rsidDel="00000000" w:rsidP="00000000" w:rsidRDefault="00000000" w:rsidRPr="00000000" w14:paraId="000000D4">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jz2shsfvpvo" w:id="12"/>
      <w:bookmarkEnd w:id="12"/>
      <w:r w:rsidDel="00000000" w:rsidR="00000000" w:rsidRPr="00000000">
        <w:rPr>
          <w:rFonts w:ascii="Times New Roman" w:cs="Times New Roman" w:eastAsia="Times New Roman" w:hAnsi="Times New Roman"/>
          <w:sz w:val="20"/>
          <w:szCs w:val="20"/>
          <w:rtl w:val="0"/>
        </w:rPr>
        <w:t xml:space="preserve">Central zone: 25% of glandular prostate.</w:t>
      </w:r>
    </w:p>
    <w:p w:rsidR="00000000" w:rsidDel="00000000" w:rsidP="00000000" w:rsidRDefault="00000000" w:rsidRPr="00000000" w14:paraId="000000D5">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x70qjzp42sh1" w:id="13"/>
      <w:bookmarkEnd w:id="13"/>
      <w:r w:rsidDel="00000000" w:rsidR="00000000" w:rsidRPr="00000000">
        <w:rPr>
          <w:rFonts w:ascii="Times New Roman" w:cs="Times New Roman" w:eastAsia="Times New Roman" w:hAnsi="Times New Roman"/>
          <w:sz w:val="20"/>
          <w:szCs w:val="20"/>
          <w:rtl w:val="0"/>
        </w:rPr>
        <w:t xml:space="preserve">TZ: </w:t>
      </w:r>
      <w:r w:rsidDel="00000000" w:rsidR="00000000" w:rsidRPr="00000000">
        <w:rPr>
          <w:rtl w:val="0"/>
        </w:rPr>
        <w:t xml:space="preserve">Surrounds the urethra</w:t>
      </w:r>
      <w:r w:rsidDel="00000000" w:rsidR="00000000" w:rsidRPr="00000000">
        <w:rPr>
          <w:rFonts w:ascii="Times New Roman" w:cs="Times New Roman" w:eastAsia="Times New Roman" w:hAnsi="Times New Roman"/>
          <w:sz w:val="20"/>
          <w:szCs w:val="20"/>
          <w:rtl w:val="0"/>
        </w:rPr>
        <w:t xml:space="preserve">, site of BPH.</w:t>
      </w:r>
    </w:p>
    <w:p w:rsidR="00000000" w:rsidDel="00000000" w:rsidP="00000000" w:rsidRDefault="00000000" w:rsidRPr="00000000" w14:paraId="000000D6">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4l0u46yem5s" w:id="14"/>
      <w:bookmarkEnd w:id="14"/>
      <w:r w:rsidDel="00000000" w:rsidR="00000000" w:rsidRPr="00000000">
        <w:rPr>
          <w:rFonts w:ascii="Times New Roman" w:cs="Times New Roman" w:eastAsia="Times New Roman" w:hAnsi="Times New Roman"/>
          <w:sz w:val="20"/>
          <w:szCs w:val="20"/>
          <w:rtl w:val="0"/>
        </w:rPr>
        <w:t xml:space="preserve">Anterior fibromuscular stroma.</w:t>
      </w:r>
    </w:p>
    <w:p w:rsidR="00000000" w:rsidDel="00000000" w:rsidP="00000000" w:rsidRDefault="00000000" w:rsidRPr="00000000" w14:paraId="000000D7">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vdmkm5300pyv" w:id="15"/>
      <w:bookmarkEnd w:id="15"/>
      <w:r w:rsidDel="00000000" w:rsidR="00000000" w:rsidRPr="00000000">
        <w:rPr>
          <w:rFonts w:ascii="Times New Roman" w:cs="Times New Roman" w:eastAsia="Times New Roman" w:hAnsi="Times New Roman"/>
          <w:sz w:val="20"/>
          <w:szCs w:val="20"/>
          <w:rtl w:val="0"/>
        </w:rPr>
        <w:t xml:space="preserve">Apex: 50-80% of cancers, capsule not well defined here so difficult to ascertain ECE.</w:t>
      </w:r>
    </w:p>
    <w:p w:rsidR="00000000" w:rsidDel="00000000" w:rsidP="00000000" w:rsidRDefault="00000000" w:rsidRPr="00000000" w14:paraId="000000D8">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4kh0dkqrp1qx" w:id="16"/>
      <w:bookmarkEnd w:id="16"/>
      <w:r w:rsidDel="00000000" w:rsidR="00000000" w:rsidRPr="00000000">
        <w:rPr>
          <w:rFonts w:ascii="Times New Roman" w:cs="Times New Roman" w:eastAsia="Times New Roman" w:hAnsi="Times New Roman"/>
          <w:sz w:val="20"/>
          <w:szCs w:val="20"/>
          <w:rtl w:val="0"/>
        </w:rPr>
        <w:t xml:space="preserve">Median lobe hypertrophy: BPH that mushrooms superiorly into bladder lumen.</w:t>
      </w:r>
    </w:p>
    <w:p w:rsidR="00000000" w:rsidDel="00000000" w:rsidP="00000000" w:rsidRDefault="00000000" w:rsidRPr="00000000" w14:paraId="000000D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ci6se9cmn4b9" w:id="17"/>
      <w:bookmarkEnd w:id="17"/>
      <w:r w:rsidDel="00000000" w:rsidR="00000000" w:rsidRPr="00000000">
        <w:rPr>
          <w:rFonts w:ascii="Times New Roman" w:cs="Times New Roman" w:eastAsia="Times New Roman" w:hAnsi="Times New Roman"/>
          <w:sz w:val="20"/>
          <w:szCs w:val="20"/>
          <w:rtl w:val="0"/>
        </w:rPr>
        <w:t xml:space="preserve">ECE most common at postero-lateral prostate. 95% within 7mm (consider 7mm posterolateral expansion).</w:t>
      </w:r>
    </w:p>
    <w:p w:rsidR="00000000" w:rsidDel="00000000" w:rsidP="00000000" w:rsidRDefault="00000000" w:rsidRPr="00000000" w14:paraId="000000DA">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rfzlghx0c1z" w:id="18"/>
      <w:bookmarkEnd w:id="18"/>
      <w:r w:rsidDel="00000000" w:rsidR="00000000" w:rsidRPr="00000000">
        <w:rPr>
          <w:rFonts w:ascii="Times New Roman" w:cs="Times New Roman" w:eastAsia="Times New Roman" w:hAnsi="Times New Roman"/>
          <w:sz w:val="20"/>
          <w:szCs w:val="20"/>
          <w:rtl w:val="0"/>
        </w:rPr>
        <w:t xml:space="preserve">SV: ~95% of SVI is within proximal 1 cm.</w:t>
      </w:r>
    </w:p>
    <w:p w:rsidR="00000000" w:rsidDel="00000000" w:rsidP="00000000" w:rsidRDefault="00000000" w:rsidRPr="00000000" w14:paraId="000000DB">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7o5ttqvtaann" w:id="19"/>
      <w:bookmarkEnd w:id="19"/>
      <w:r w:rsidDel="00000000" w:rsidR="00000000" w:rsidRPr="00000000">
        <w:rPr>
          <w:rFonts w:ascii="Times New Roman" w:cs="Times New Roman" w:eastAsia="Times New Roman" w:hAnsi="Times New Roman"/>
          <w:sz w:val="20"/>
          <w:szCs w:val="20"/>
          <w:rtl w:val="0"/>
        </w:rPr>
        <w:t xml:space="preserve">Cell types in normal prostate:</w:t>
      </w:r>
    </w:p>
    <w:p w:rsidR="00000000" w:rsidDel="00000000" w:rsidP="00000000" w:rsidRDefault="00000000" w:rsidRPr="00000000" w14:paraId="000000DC">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ves3gjj5tw1j" w:id="20"/>
      <w:bookmarkEnd w:id="20"/>
      <w:r w:rsidDel="00000000" w:rsidR="00000000" w:rsidRPr="00000000">
        <w:rPr>
          <w:rFonts w:ascii="Times New Roman" w:cs="Times New Roman" w:eastAsia="Times New Roman" w:hAnsi="Times New Roman"/>
          <w:sz w:val="20"/>
          <w:szCs w:val="20"/>
          <w:rtl w:val="0"/>
        </w:rPr>
        <w:t xml:space="preserve">Secretory cells: produce PSA.</w:t>
      </w:r>
    </w:p>
    <w:p w:rsidR="00000000" w:rsidDel="00000000" w:rsidP="00000000" w:rsidRDefault="00000000" w:rsidRPr="00000000" w14:paraId="000000DD">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khwfcutxma2" w:id="21"/>
      <w:bookmarkEnd w:id="21"/>
      <w:r w:rsidDel="00000000" w:rsidR="00000000" w:rsidRPr="00000000">
        <w:rPr>
          <w:rFonts w:ascii="Times New Roman" w:cs="Times New Roman" w:eastAsia="Times New Roman" w:hAnsi="Times New Roman"/>
          <w:sz w:val="20"/>
          <w:szCs w:val="20"/>
          <w:rtl w:val="0"/>
        </w:rPr>
        <w:t xml:space="preserve">Basal cells: Stem cells for secretory, located in flattened basement membrane.</w:t>
      </w:r>
    </w:p>
    <w:p w:rsidR="00000000" w:rsidDel="00000000" w:rsidP="00000000" w:rsidRDefault="00000000" w:rsidRPr="00000000" w14:paraId="000000DE">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pt8skm1sliwx" w:id="22"/>
      <w:bookmarkEnd w:id="22"/>
      <w:r w:rsidDel="00000000" w:rsidR="00000000" w:rsidRPr="00000000">
        <w:rPr>
          <w:rFonts w:ascii="Times New Roman" w:cs="Times New Roman" w:eastAsia="Times New Roman" w:hAnsi="Times New Roman"/>
          <w:sz w:val="20"/>
          <w:szCs w:val="20"/>
          <w:rtl w:val="0"/>
        </w:rPr>
        <w:t xml:space="preserve">Neuroendocrine cells.</w:t>
      </w:r>
    </w:p>
    <w:p w:rsidR="00000000" w:rsidDel="00000000" w:rsidP="00000000" w:rsidRDefault="00000000" w:rsidRPr="00000000" w14:paraId="000000DF">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fiq111o351b1" w:id="23"/>
      <w:bookmarkEnd w:id="23"/>
      <w:r w:rsidDel="00000000" w:rsidR="00000000" w:rsidRPr="00000000">
        <w:rPr>
          <w:rFonts w:ascii="Times New Roman" w:cs="Times New Roman" w:eastAsia="Times New Roman" w:hAnsi="Times New Roman"/>
          <w:b w:val="1"/>
          <w:sz w:val="20"/>
          <w:szCs w:val="20"/>
          <w:rtl w:val="0"/>
        </w:rPr>
        <w:t xml:space="preserve">Pathology</w:t>
      </w:r>
    </w:p>
    <w:p w:rsidR="00000000" w:rsidDel="00000000" w:rsidP="00000000" w:rsidRDefault="00000000" w:rsidRPr="00000000" w14:paraId="000000E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hough GS6 can have some atypia, it is at least GS 8 if the glandular component has no lumen.</w:t>
      </w:r>
    </w:p>
    <w:p w:rsidR="00000000" w:rsidDel="00000000" w:rsidP="00000000" w:rsidRDefault="00000000" w:rsidRPr="00000000" w14:paraId="000000E1">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Pathology review</w:t>
      </w:r>
      <w:r w:rsidDel="00000000" w:rsidR="00000000" w:rsidRPr="00000000">
        <w:rPr>
          <w:rFonts w:ascii="Times New Roman" w:cs="Times New Roman" w:eastAsia="Times New Roman" w:hAnsi="Times New Roman"/>
          <w:sz w:val="20"/>
          <w:szCs w:val="20"/>
          <w:rtl w:val="0"/>
        </w:rPr>
        <w:t xml:space="preserve"> [</w:t>
      </w:r>
      <w:hyperlink r:id="rId59">
        <w:r w:rsidDel="00000000" w:rsidR="00000000" w:rsidRPr="00000000">
          <w:rPr>
            <w:rFonts w:ascii="Times New Roman" w:cs="Times New Roman" w:eastAsia="Times New Roman" w:hAnsi="Times New Roman"/>
            <w:sz w:val="20"/>
            <w:szCs w:val="20"/>
            <w:rtl w:val="0"/>
          </w:rPr>
          <w:t xml:space="preserve">'05</w:t>
        </w:r>
      </w:hyperlink>
      <w:r w:rsidDel="00000000" w:rsidR="00000000" w:rsidRPr="00000000">
        <w:rPr>
          <w:rFonts w:ascii="Times New Roman" w:cs="Times New Roman" w:eastAsia="Times New Roman" w:hAnsi="Times New Roman"/>
          <w:sz w:val="20"/>
          <w:szCs w:val="20"/>
          <w:rtl w:val="0"/>
        </w:rPr>
        <w:t xml:space="preserve">]: Int Soc of Uro Path consensus specified GS secondary be highest grade, not second most common. Therefore, tertiary 5 would take precedence if GS 3+4, tert 5 (Treat as if GS 3+5).</w:t>
      </w:r>
    </w:p>
    <w:p w:rsidR="00000000" w:rsidDel="00000000" w:rsidP="00000000" w:rsidRDefault="00000000" w:rsidRPr="00000000" w14:paraId="000000E2">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Finasteride </w:t>
      </w:r>
      <w:r w:rsidDel="00000000" w:rsidR="00000000" w:rsidRPr="00000000">
        <w:rPr>
          <w:rFonts w:ascii="Times New Roman" w:cs="Times New Roman" w:eastAsia="Times New Roman" w:hAnsi="Times New Roman"/>
          <w:sz w:val="20"/>
          <w:szCs w:val="20"/>
          <w:rtl w:val="0"/>
        </w:rPr>
        <w:t xml:space="preserve">makes high grade dz more easily detectable.</w:t>
      </w:r>
    </w:p>
    <w:p w:rsidR="00000000" w:rsidDel="00000000" w:rsidP="00000000" w:rsidRDefault="00000000" w:rsidRPr="00000000" w14:paraId="000000E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0E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PCPT </w:t>
      </w:r>
      <w:hyperlink r:id="rId6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61">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hyperlink r:id="rId62">
        <w:r w:rsidDel="00000000" w:rsidR="00000000" w:rsidRPr="00000000">
          <w:rPr>
            <w:rFonts w:ascii="Times New Roman" w:cs="Times New Roman" w:eastAsia="Times New Roman" w:hAnsi="Times New Roman"/>
            <w:sz w:val="20"/>
            <w:szCs w:val="20"/>
            <w:rtl w:val="0"/>
          </w:rPr>
          <w:t xml:space="preserve">3</w:t>
        </w:r>
      </w:hyperlink>
      <w:r w:rsidDel="00000000" w:rsidR="00000000" w:rsidRPr="00000000">
        <w:rPr>
          <w:rFonts w:ascii="Times New Roman" w:cs="Times New Roman" w:eastAsia="Times New Roman" w:hAnsi="Times New Roman"/>
          <w:sz w:val="20"/>
          <w:szCs w:val="20"/>
          <w:rtl w:val="0"/>
        </w:rPr>
        <w:t xml:space="preserve">] and [</w:t>
      </w:r>
      <w:hyperlink r:id="rId63">
        <w:r w:rsidDel="00000000" w:rsidR="00000000" w:rsidRPr="00000000">
          <w:rPr>
            <w:rFonts w:ascii="Times New Roman" w:cs="Times New Roman" w:eastAsia="Times New Roman" w:hAnsi="Times New Roman"/>
            <w:b w:val="1"/>
            <w:sz w:val="20"/>
            <w:szCs w:val="20"/>
            <w:rtl w:val="0"/>
          </w:rPr>
          <w:t xml:space="preserve">REDUCE</w:t>
        </w:r>
      </w:hyperlink>
      <w:r w:rsidDel="00000000" w:rsidR="00000000" w:rsidRPr="00000000">
        <w:rPr>
          <w:rFonts w:ascii="Times New Roman" w:cs="Times New Roman" w:eastAsia="Times New Roman" w:hAnsi="Times New Roman"/>
          <w:sz w:val="20"/>
          <w:szCs w:val="20"/>
          <w:rtl w:val="0"/>
        </w:rPr>
        <w:t xml:space="preserve">] showed inc high-grade disease </w:t>
      </w:r>
      <w:r w:rsidDel="00000000" w:rsidR="00000000" w:rsidRPr="00000000">
        <w:rPr>
          <w:rtl w:val="0"/>
        </w:rPr>
        <w:t xml:space="preserve">with finasteride</w:t>
      </w:r>
      <w:r w:rsidDel="00000000" w:rsidR="00000000" w:rsidRPr="00000000">
        <w:rPr>
          <w:rFonts w:ascii="Cardo" w:cs="Cardo" w:eastAsia="Cardo" w:hAnsi="Cardo"/>
          <w:sz w:val="20"/>
          <w:szCs w:val="20"/>
          <w:rtl w:val="0"/>
        </w:rPr>
        <w:t xml:space="preserve"> (PrCa dx 31→ 19%, GG2+ 22→ 37%) and dutasteride vs. placebo, respectively, [</w:t>
      </w:r>
      <w:hyperlink r:id="rId64">
        <w:r w:rsidDel="00000000" w:rsidR="00000000" w:rsidRPr="00000000">
          <w:rPr>
            <w:rFonts w:ascii="Times New Roman" w:cs="Times New Roman" w:eastAsia="Times New Roman" w:hAnsi="Times New Roman"/>
            <w:b w:val="1"/>
            <w:sz w:val="20"/>
            <w:szCs w:val="20"/>
            <w:rtl w:val="0"/>
          </w:rPr>
          <w:t xml:space="preserve">CombAT</w:t>
        </w:r>
      </w:hyperlink>
      <w:r w:rsidDel="00000000" w:rsidR="00000000" w:rsidRPr="00000000">
        <w:rPr>
          <w:rFonts w:ascii="Times New Roman" w:cs="Times New Roman" w:eastAsia="Times New Roman" w:hAnsi="Times New Roman"/>
          <w:sz w:val="20"/>
          <w:szCs w:val="20"/>
          <w:rtl w:val="0"/>
        </w:rPr>
        <w:t xml:space="preserve">] trial did not demonstrate </w:t>
      </w:r>
      <w:r w:rsidDel="00000000" w:rsidR="00000000" w:rsidRPr="00000000">
        <w:rPr>
          <w:rtl w:val="0"/>
        </w:rPr>
        <w:t xml:space="preserve">increased</w:t>
      </w:r>
      <w:r w:rsidDel="00000000" w:rsidR="00000000" w:rsidRPr="00000000">
        <w:rPr>
          <w:rFonts w:ascii="Times New Roman" w:cs="Times New Roman" w:eastAsia="Times New Roman" w:hAnsi="Times New Roman"/>
          <w:sz w:val="20"/>
          <w:szCs w:val="20"/>
          <w:rtl w:val="0"/>
        </w:rPr>
        <w:t xml:space="preserve"> high-grade disease w dutasteride and tamsulosin. </w:t>
      </w:r>
    </w:p>
    <w:p w:rsidR="00000000" w:rsidDel="00000000" w:rsidP="00000000" w:rsidRDefault="00000000" w:rsidRPr="00000000" w14:paraId="000000E5">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that finasteride does not change grade, but shrinks prostate, making high-grade dz more easily detected. There is no difference in finasteride use and OS.</w:t>
      </w:r>
    </w:p>
    <w:p w:rsidR="00000000" w:rsidDel="00000000" w:rsidP="00000000" w:rsidRDefault="00000000" w:rsidRPr="00000000" w14:paraId="000000E6">
      <w:pPr>
        <w:numPr>
          <w:ilvl w:val="0"/>
          <w:numId w:val="13"/>
        </w:numPr>
        <w:spacing w:line="240" w:lineRule="auto"/>
        <w:ind w:left="720" w:hanging="360"/>
        <w:rPr>
          <w:rFonts w:ascii="Times New Roman" w:cs="Times New Roman" w:eastAsia="Times New Roman" w:hAnsi="Times New Roman"/>
          <w:b w:val="1"/>
          <w:sz w:val="20"/>
          <w:szCs w:val="20"/>
        </w:rPr>
      </w:pPr>
      <w:bookmarkStart w:colFirst="0" w:colLast="0" w:name="_vxr01cevs5u9" w:id="24"/>
      <w:bookmarkEnd w:id="24"/>
      <w:r w:rsidDel="00000000" w:rsidR="00000000" w:rsidRPr="00000000">
        <w:rPr>
          <w:rFonts w:ascii="Times New Roman" w:cs="Times New Roman" w:eastAsia="Times New Roman" w:hAnsi="Times New Roman"/>
          <w:b w:val="1"/>
          <w:sz w:val="20"/>
          <w:szCs w:val="20"/>
          <w:rtl w:val="0"/>
        </w:rPr>
        <w:t xml:space="preserve">Risk Factors</w:t>
      </w:r>
    </w:p>
    <w:p w:rsidR="00000000" w:rsidDel="00000000" w:rsidP="00000000" w:rsidRDefault="00000000" w:rsidRPr="00000000" w14:paraId="000000E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Family Hx has correlation, but not to higher risk dz.</w:t>
      </w:r>
    </w:p>
    <w:p w:rsidR="00000000" w:rsidDel="00000000" w:rsidP="00000000" w:rsidRDefault="00000000" w:rsidRPr="00000000" w14:paraId="000000E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African </w:t>
      </w:r>
      <w:r w:rsidDel="00000000" w:rsidR="00000000" w:rsidRPr="00000000">
        <w:rPr>
          <w:rtl w:val="0"/>
        </w:rPr>
        <w:t xml:space="preserve">Americans are at</w:t>
      </w:r>
      <w:r w:rsidDel="00000000" w:rsidR="00000000" w:rsidRPr="00000000">
        <w:rPr>
          <w:rFonts w:ascii="Times New Roman" w:cs="Times New Roman" w:eastAsia="Times New Roman" w:hAnsi="Times New Roman"/>
          <w:sz w:val="20"/>
          <w:szCs w:val="20"/>
          <w:rtl w:val="0"/>
        </w:rPr>
        <w:t xml:space="preserve"> highest risk, with higher GS and more advanced </w:t>
      </w:r>
      <w:r w:rsidDel="00000000" w:rsidR="00000000" w:rsidRPr="00000000">
        <w:rPr>
          <w:rtl w:val="0"/>
        </w:rPr>
        <w:t xml:space="preserve">stages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Asians at </w:t>
      </w:r>
      <w:r w:rsidDel="00000000" w:rsidR="00000000" w:rsidRPr="00000000">
        <w:rPr>
          <w:rFonts w:ascii="Times New Roman" w:cs="Times New Roman" w:eastAsia="Times New Roman" w:hAnsi="Times New Roman"/>
          <w:sz w:val="20"/>
          <w:szCs w:val="20"/>
          <w:rtl w:val="0"/>
        </w:rPr>
        <w:t xml:space="preserve">lowers</w:t>
      </w:r>
      <w:r w:rsidDel="00000000" w:rsidR="00000000" w:rsidRPr="00000000">
        <w:rPr>
          <w:rFonts w:ascii="Times New Roman" w:cs="Times New Roman" w:eastAsia="Times New Roman" w:hAnsi="Times New Roman"/>
          <w:sz w:val="20"/>
          <w:szCs w:val="20"/>
          <w:rtl w:val="0"/>
        </w:rPr>
        <w:t xml:space="preserve"> risk, with black men having 30-50x incidence of disease than Asians [</w:t>
      </w:r>
      <w:hyperlink r:id="rId6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E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BRCA2 &gt; BRCA1.</w:t>
      </w:r>
    </w:p>
    <w:p w:rsidR="00000000" w:rsidDel="00000000" w:rsidP="00000000" w:rsidRDefault="00000000" w:rsidRPr="00000000" w14:paraId="000000E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Greater than one family member with prostate cancer &lt; 65y.</w:t>
      </w:r>
    </w:p>
    <w:p w:rsidR="00000000" w:rsidDel="00000000" w:rsidP="00000000" w:rsidRDefault="00000000" w:rsidRPr="00000000" w14:paraId="000000E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Roach formulas</w:t>
      </w:r>
      <w:r w:rsidDel="00000000" w:rsidR="00000000" w:rsidRPr="00000000">
        <w:rPr>
          <w:rFonts w:ascii="Times New Roman" w:cs="Times New Roman" w:eastAsia="Times New Roman" w:hAnsi="Times New Roman"/>
          <w:sz w:val="20"/>
          <w:szCs w:val="20"/>
          <w:rtl w:val="0"/>
        </w:rPr>
        <w:t xml:space="preserve">: Think -"ESL" and little/no risk of SVI or LN+ w GS6.</w:t>
      </w:r>
    </w:p>
    <w:p w:rsidR="00000000" w:rsidDel="00000000" w:rsidP="00000000" w:rsidRDefault="00000000" w:rsidRPr="00000000" w14:paraId="000000E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 3/2 x PSA + 10*(GS-3)</w:t>
      </w:r>
      <w:r w:rsidDel="00000000" w:rsidR="00000000" w:rsidRPr="00000000">
        <w:drawing>
          <wp:anchor allowOverlap="1" behindDoc="0" distB="0" distT="0" distL="0" distR="0" hidden="0" layoutInCell="1" locked="0" relativeHeight="0" simplePos="0">
            <wp:simplePos x="0" y="0"/>
            <wp:positionH relativeFrom="column">
              <wp:posOffset>4165600</wp:posOffset>
            </wp:positionH>
            <wp:positionV relativeFrom="paragraph">
              <wp:posOffset>31750</wp:posOffset>
            </wp:positionV>
            <wp:extent cx="2015172" cy="391612"/>
            <wp:effectExtent b="12700" l="12700" r="12700" t="12700"/>
            <wp:wrapSquare wrapText="bothSides" distB="0" distT="0" distL="0" distR="0"/>
            <wp:docPr id="7"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2015172" cy="391612"/>
                    </a:xfrm>
                    <a:prstGeom prst="rect"/>
                    <a:ln w="12700">
                      <a:solidFill>
                        <a:srgbClr val="000000"/>
                      </a:solidFill>
                      <a:prstDash val="solid"/>
                    </a:ln>
                  </pic:spPr>
                </pic:pic>
              </a:graphicData>
            </a:graphic>
          </wp:anchor>
        </w:drawing>
      </w:r>
    </w:p>
    <w:p w:rsidR="00000000" w:rsidDel="00000000" w:rsidP="00000000" w:rsidRDefault="00000000" w:rsidRPr="00000000" w14:paraId="000000E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SVI = PSA + 10*(GS-6)</w:t>
      </w:r>
    </w:p>
    <w:p w:rsidR="00000000" w:rsidDel="00000000" w:rsidP="00000000" w:rsidRDefault="00000000" w:rsidRPr="00000000" w14:paraId="000000E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2/3 x PSA + 10*(GS-6)</w:t>
      </w:r>
    </w:p>
    <w:bookmarkStart w:colFirst="0" w:colLast="0" w:name="g93fkn1ib7u5" w:id="25"/>
    <w:bookmarkEnd w:id="25"/>
    <w:p w:rsidR="00000000" w:rsidDel="00000000" w:rsidP="00000000" w:rsidRDefault="00000000" w:rsidRPr="00000000" w14:paraId="000000F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Better lymph node calculators: </w:t>
      </w:r>
      <w:hyperlink r:id="rId67">
        <w:r w:rsidDel="00000000" w:rsidR="00000000" w:rsidRPr="00000000">
          <w:rPr>
            <w:rFonts w:ascii="Times New Roman" w:cs="Times New Roman" w:eastAsia="Times New Roman" w:hAnsi="Times New Roman"/>
            <w:b w:val="1"/>
            <w:sz w:val="20"/>
            <w:szCs w:val="20"/>
            <w:rtl w:val="0"/>
          </w:rPr>
          <w:t xml:space="preserve">[Updated Partin '13]</w:t>
        </w:r>
      </w:hyperlink>
      <w:r w:rsidDel="00000000" w:rsidR="00000000" w:rsidRPr="00000000">
        <w:rPr>
          <w:rFonts w:ascii="Times New Roman" w:cs="Times New Roman" w:eastAsia="Times New Roman" w:hAnsi="Times New Roman"/>
          <w:b w:val="1"/>
          <w:sz w:val="20"/>
          <w:szCs w:val="20"/>
          <w:rtl w:val="0"/>
        </w:rPr>
        <w:t xml:space="preserve">, [</w:t>
      </w:r>
      <w:hyperlink r:id="rId68">
        <w:r w:rsidDel="00000000" w:rsidR="00000000" w:rsidRPr="00000000">
          <w:rPr>
            <w:rFonts w:ascii="Times New Roman" w:cs="Times New Roman" w:eastAsia="Times New Roman" w:hAnsi="Times New Roman"/>
            <w:b w:val="1"/>
            <w:sz w:val="20"/>
            <w:szCs w:val="20"/>
            <w:rtl w:val="0"/>
          </w:rPr>
          <w:t xml:space="preserve">Updated Briganti '12]</w:t>
        </w:r>
      </w:hyperlink>
      <w:r w:rsidDel="00000000" w:rsidR="00000000" w:rsidRPr="00000000">
        <w:rPr>
          <w:rFonts w:ascii="Times New Roman" w:cs="Times New Roman" w:eastAsia="Times New Roman" w:hAnsi="Times New Roman"/>
          <w:b w:val="1"/>
          <w:sz w:val="20"/>
          <w:szCs w:val="20"/>
          <w:rtl w:val="0"/>
        </w:rPr>
        <w:t xml:space="preserve">, </w:t>
      </w:r>
      <w:hyperlink r:id="rId69">
        <w:r w:rsidDel="00000000" w:rsidR="00000000" w:rsidRPr="00000000">
          <w:rPr>
            <w:rFonts w:ascii="Times New Roman" w:cs="Times New Roman" w:eastAsia="Times New Roman" w:hAnsi="Times New Roman"/>
            <w:b w:val="1"/>
            <w:sz w:val="20"/>
            <w:szCs w:val="20"/>
            <w:rtl w:val="0"/>
          </w:rPr>
          <w:t xml:space="preserve">MSKCC</w:t>
        </w:r>
      </w:hyperlink>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F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Briganti accounts for ePLND!</w:t>
      </w:r>
    </w:p>
    <w:p w:rsidR="00000000" w:rsidDel="00000000" w:rsidP="00000000" w:rsidRDefault="00000000" w:rsidRPr="00000000" w14:paraId="000000F2">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wf359gdcekbh" w:id="26"/>
      <w:bookmarkEnd w:id="26"/>
      <w:r w:rsidDel="00000000" w:rsidR="00000000" w:rsidRPr="00000000">
        <w:rPr>
          <w:b w:val="1"/>
          <w:rtl w:val="0"/>
        </w:rPr>
        <w:t xml:space="preserve">Nomograms</w:t>
      </w:r>
    </w:p>
    <w:p w:rsidR="00000000" w:rsidDel="00000000" w:rsidP="00000000" w:rsidRDefault="00000000" w:rsidRPr="00000000" w14:paraId="000000F3">
      <w:pPr>
        <w:numPr>
          <w:ilvl w:val="1"/>
          <w:numId w:val="13"/>
        </w:numPr>
        <w:ind w:left="1440" w:hanging="360"/>
        <w:rPr>
          <w:b w:val="1"/>
        </w:rPr>
      </w:pPr>
      <w:hyperlink r:id="rId70">
        <w:r w:rsidDel="00000000" w:rsidR="00000000" w:rsidRPr="00000000">
          <w:rPr>
            <w:color w:val="1155cc"/>
            <w:u w:val="single"/>
            <w:rtl w:val="0"/>
          </w:rPr>
          <w:t xml:space="preserve">www.prostatecancerfree.org</w:t>
        </w:r>
      </w:hyperlink>
      <w:r w:rsidDel="00000000" w:rsidR="00000000" w:rsidRPr="00000000">
        <w:rPr>
          <w:rtl w:val="0"/>
        </w:rPr>
      </w:r>
    </w:p>
    <w:p w:rsidR="00000000" w:rsidDel="00000000" w:rsidP="00000000" w:rsidRDefault="00000000" w:rsidRPr="00000000" w14:paraId="000000F4">
      <w:pPr>
        <w:numPr>
          <w:ilvl w:val="1"/>
          <w:numId w:val="13"/>
        </w:numPr>
        <w:ind w:left="1440" w:hanging="360"/>
        <w:rPr>
          <w:b w:val="1"/>
        </w:rPr>
      </w:pPr>
      <w:r w:rsidDel="00000000" w:rsidR="00000000" w:rsidRPr="00000000">
        <w:rPr>
          <w:rtl w:val="0"/>
        </w:rPr>
        <w:t xml:space="preserve">Prognosis of non-metastatic prost</w:t>
      </w:r>
      <w:r w:rsidDel="00000000" w:rsidR="00000000" w:rsidRPr="00000000">
        <w:rPr>
          <w:rtl w:val="0"/>
        </w:rPr>
        <w:t xml:space="preserve">ate cancer [</w:t>
      </w:r>
      <w:hyperlink r:id="rId71">
        <w:r w:rsidDel="00000000" w:rsidR="00000000" w:rsidRPr="00000000">
          <w:rPr>
            <w:rtl w:val="0"/>
          </w:rPr>
          <w:t xml:space="preserve">UK Predict Prostate Tool</w:t>
        </w:r>
      </w:hyperlink>
      <w:r w:rsidDel="00000000" w:rsidR="00000000" w:rsidRPr="00000000">
        <w:rPr>
          <w:rtl w:val="0"/>
        </w:rPr>
        <w:t xml:space="preserve">]</w:t>
      </w:r>
    </w:p>
    <w:p w:rsidR="00000000" w:rsidDel="00000000" w:rsidP="00000000" w:rsidRDefault="00000000" w:rsidRPr="00000000" w14:paraId="000000F5">
      <w:pPr>
        <w:numPr>
          <w:ilvl w:val="1"/>
          <w:numId w:val="13"/>
        </w:numPr>
        <w:ind w:left="1440" w:hanging="360"/>
        <w:rPr>
          <w:b w:val="1"/>
        </w:rPr>
      </w:pPr>
      <w:r w:rsidDel="00000000" w:rsidR="00000000" w:rsidRPr="00000000">
        <w:rPr>
          <w:rtl w:val="0"/>
        </w:rPr>
        <w:t xml:space="preserve">MSKCC Nomograms [</w:t>
      </w:r>
      <w:hyperlink r:id="rId72">
        <w:r w:rsidDel="00000000" w:rsidR="00000000" w:rsidRPr="00000000">
          <w:rPr>
            <w:rtl w:val="0"/>
          </w:rPr>
          <w:t xml:space="preserve">here</w:t>
        </w:r>
      </w:hyperlink>
      <w:r w:rsidDel="00000000" w:rsidR="00000000" w:rsidRPr="00000000">
        <w:rPr>
          <w:rtl w:val="0"/>
        </w:rPr>
        <w:t xml:space="preserve">]</w:t>
      </w:r>
    </w:p>
    <w:p w:rsidR="00000000" w:rsidDel="00000000" w:rsidP="00000000" w:rsidRDefault="00000000" w:rsidRPr="00000000" w14:paraId="000000F6">
      <w:pPr>
        <w:numPr>
          <w:ilvl w:val="1"/>
          <w:numId w:val="13"/>
        </w:numPr>
        <w:ind w:left="1440" w:hanging="360"/>
        <w:rPr>
          <w:b w:val="1"/>
        </w:rPr>
      </w:pPr>
      <w:r w:rsidDel="00000000" w:rsidR="00000000" w:rsidRPr="00000000">
        <w:rPr>
          <w:rtl w:val="0"/>
        </w:rPr>
        <w:t xml:space="preserve">Also see [</w:t>
      </w:r>
      <w:hyperlink w:anchor="gr9vzv9p30e2">
        <w:r w:rsidDel="00000000" w:rsidR="00000000" w:rsidRPr="00000000">
          <w:rPr>
            <w:rtl w:val="0"/>
          </w:rPr>
          <w:t xml:space="preserve">Tendulkar - DMFS</w:t>
        </w:r>
      </w:hyperlink>
      <w:r w:rsidDel="00000000" w:rsidR="00000000" w:rsidRPr="00000000">
        <w:rPr>
          <w:rtl w:val="0"/>
        </w:rPr>
        <w:t xml:space="preserve">, </w:t>
      </w:r>
      <w:hyperlink w:anchor="mik4oxj08824">
        <w:r w:rsidDel="00000000" w:rsidR="00000000" w:rsidRPr="00000000">
          <w:rPr>
            <w:rtl w:val="0"/>
          </w:rPr>
          <w:t xml:space="preserve">Campbell - PSA-DT and post op PSA</w:t>
        </w:r>
      </w:hyperlink>
      <w:r w:rsidDel="00000000" w:rsidR="00000000" w:rsidRPr="00000000">
        <w:rPr>
          <w:rtl w:val="0"/>
        </w:rPr>
        <w:t xml:space="preserve">] for prognosis after post-prostatectomy</w:t>
      </w:r>
      <w:r w:rsidDel="00000000" w:rsidR="00000000" w:rsidRPr="00000000">
        <w:rPr>
          <w:rtl w:val="0"/>
        </w:rPr>
        <w:t xml:space="preserve"> failure.</w:t>
      </w:r>
    </w:p>
    <w:p w:rsidR="00000000" w:rsidDel="00000000" w:rsidP="00000000" w:rsidRDefault="00000000" w:rsidRPr="00000000" w14:paraId="000000F7">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c45cjmmhhkot" w:id="27"/>
      <w:bookmarkEnd w:id="27"/>
      <w:r w:rsidDel="00000000" w:rsidR="00000000" w:rsidRPr="00000000">
        <w:rPr>
          <w:rFonts w:ascii="Times New Roman" w:cs="Times New Roman" w:eastAsia="Times New Roman" w:hAnsi="Times New Roman"/>
          <w:b w:val="1"/>
          <w:sz w:val="20"/>
          <w:szCs w:val="20"/>
          <w:rtl w:val="0"/>
        </w:rPr>
        <w:t xml:space="preserve">Lymph nodes</w:t>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F8">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rpi0eq68rjg2" w:id="28"/>
      <w:bookmarkEnd w:id="28"/>
      <w:r w:rsidDel="00000000" w:rsidR="00000000" w:rsidRPr="00000000">
        <w:rPr>
          <w:rFonts w:ascii="Times New Roman" w:cs="Times New Roman" w:eastAsia="Times New Roman" w:hAnsi="Times New Roman"/>
          <w:sz w:val="20"/>
          <w:szCs w:val="20"/>
          <w:rtl w:val="0"/>
        </w:rPr>
        <w:t xml:space="preserve">Internal iliac, obturator, external iliac, presacral nodes. Also perirectal, common iliac, and pAO.</w:t>
      </w:r>
    </w:p>
    <w:p w:rsidR="00000000" w:rsidDel="00000000" w:rsidP="00000000" w:rsidRDefault="00000000" w:rsidRPr="00000000" w14:paraId="000000F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9ircqzp4vm5v" w:id="29"/>
      <w:bookmarkEnd w:id="29"/>
      <w:r w:rsidDel="00000000" w:rsidR="00000000" w:rsidRPr="00000000">
        <w:rPr>
          <w:rFonts w:ascii="Times New Roman" w:cs="Times New Roman" w:eastAsia="Times New Roman" w:hAnsi="Times New Roman"/>
          <w:sz w:val="20"/>
          <w:szCs w:val="20"/>
          <w:rtl w:val="0"/>
        </w:rPr>
        <w:t xml:space="preserve">Limited PLND only resects 33% of lymph nodes at risk. Extended PLND (</w:t>
      </w:r>
      <w:r w:rsidDel="00000000" w:rsidR="00000000" w:rsidRPr="00000000">
        <w:rPr>
          <w:rFonts w:ascii="Times New Roman" w:cs="Times New Roman" w:eastAsia="Times New Roman" w:hAnsi="Times New Roman"/>
          <w:b w:val="1"/>
          <w:sz w:val="20"/>
          <w:szCs w:val="20"/>
          <w:rtl w:val="0"/>
        </w:rPr>
        <w:t xml:space="preserve">ePLND</w:t>
      </w:r>
      <w:r w:rsidDel="00000000" w:rsidR="00000000" w:rsidRPr="00000000">
        <w:rPr>
          <w:rFonts w:ascii="Times New Roman" w:cs="Times New Roman" w:eastAsia="Times New Roman" w:hAnsi="Times New Roman"/>
          <w:sz w:val="20"/>
          <w:szCs w:val="20"/>
          <w:rtl w:val="0"/>
        </w:rPr>
        <w:t xml:space="preserve">) resects around 75%.</w:t>
      </w:r>
    </w:p>
    <w:p w:rsidR="00000000" w:rsidDel="00000000" w:rsidP="00000000" w:rsidRDefault="00000000" w:rsidRPr="00000000" w14:paraId="000000FA">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293lw3y90ss" w:id="30"/>
      <w:bookmarkEnd w:id="30"/>
      <w:r w:rsidDel="00000000" w:rsidR="00000000" w:rsidRPr="00000000">
        <w:rPr>
          <w:rFonts w:ascii="Times New Roman" w:cs="Times New Roman" w:eastAsia="Times New Roman" w:hAnsi="Times New Roman"/>
          <w:sz w:val="20"/>
          <w:szCs w:val="20"/>
          <w:rtl w:val="0"/>
        </w:rPr>
        <w:t xml:space="preserve">Standard prostatectomy harvests obturator and external iliacs. </w:t>
      </w:r>
    </w:p>
    <w:p w:rsidR="00000000" w:rsidDel="00000000" w:rsidP="00000000" w:rsidRDefault="00000000" w:rsidRPr="00000000" w14:paraId="000000FB">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1zyklbzf6tmo" w:id="31"/>
      <w:bookmarkEnd w:id="31"/>
      <w:r w:rsidDel="00000000" w:rsidR="00000000" w:rsidRPr="00000000">
        <w:rPr>
          <w:rFonts w:ascii="Times New Roman" w:cs="Times New Roman" w:eastAsia="Times New Roman" w:hAnsi="Times New Roman"/>
          <w:sz w:val="20"/>
          <w:szCs w:val="20"/>
          <w:rtl w:val="0"/>
        </w:rPr>
        <w:t xml:space="preserve">~50% of involved nodes are located in the internal iliac and presacral chains, only harvested in ePLND.</w:t>
      </w:r>
    </w:p>
    <w:p w:rsidR="00000000" w:rsidDel="00000000" w:rsidP="00000000" w:rsidRDefault="00000000" w:rsidRPr="00000000" w14:paraId="000000FC">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sisr5rb4h450" w:id="32"/>
      <w:bookmarkEnd w:id="32"/>
      <w:r w:rsidDel="00000000" w:rsidR="00000000" w:rsidRPr="00000000">
        <w:rPr>
          <w:rFonts w:ascii="Times New Roman" w:cs="Times New Roman" w:eastAsia="Times New Roman" w:hAnsi="Times New Roman"/>
          <w:sz w:val="20"/>
          <w:szCs w:val="20"/>
          <w:rtl w:val="0"/>
        </w:rPr>
        <w:t xml:space="preserve">We want at least 15-20 nodes. </w:t>
      </w:r>
    </w:p>
    <w:p w:rsidR="00000000" w:rsidDel="00000000" w:rsidP="00000000" w:rsidRDefault="00000000" w:rsidRPr="00000000" w14:paraId="000000FD">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ejjsj39ozax9" w:id="33"/>
      <w:bookmarkEnd w:id="33"/>
      <w:r w:rsidDel="00000000" w:rsidR="00000000" w:rsidRPr="00000000">
        <w:rPr>
          <w:rFonts w:ascii="Times New Roman" w:cs="Times New Roman" w:eastAsia="Times New Roman" w:hAnsi="Times New Roman"/>
          <w:sz w:val="20"/>
          <w:szCs w:val="20"/>
          <w:rtl w:val="0"/>
        </w:rPr>
        <w:t xml:space="preserve">Keep in mind many of the lymph node calculators are based on standard (limited) PLND and may significantly underestimate the true prevalence of nodal involvement.</w:t>
      </w:r>
    </w:p>
    <w:p w:rsidR="00000000" w:rsidDel="00000000" w:rsidP="00000000" w:rsidRDefault="00000000" w:rsidRPr="00000000" w14:paraId="000000FE">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wh5a2n95ww05" w:id="34"/>
      <w:bookmarkEnd w:id="34"/>
      <w:r w:rsidDel="00000000" w:rsidR="00000000" w:rsidRPr="00000000">
        <w:rPr>
          <w:rFonts w:ascii="Times New Roman" w:cs="Times New Roman" w:eastAsia="Times New Roman" w:hAnsi="Times New Roman"/>
          <w:sz w:val="20"/>
          <w:szCs w:val="20"/>
          <w:rtl w:val="0"/>
        </w:rPr>
        <w:t xml:space="preserve">Best predictor is updated [</w:t>
      </w:r>
      <w:hyperlink w:anchor="g93fkn1ib7u5">
        <w:r w:rsidDel="00000000" w:rsidR="00000000" w:rsidRPr="00000000">
          <w:rPr>
            <w:rFonts w:ascii="Times New Roman" w:cs="Times New Roman" w:eastAsia="Times New Roman" w:hAnsi="Times New Roman"/>
            <w:sz w:val="20"/>
            <w:szCs w:val="20"/>
            <w:rtl w:val="0"/>
          </w:rPr>
          <w:t xml:space="preserve">Briganti</w:t>
        </w:r>
      </w:hyperlink>
      <w:r w:rsidDel="00000000" w:rsidR="00000000" w:rsidRPr="00000000">
        <w:rPr>
          <w:rFonts w:ascii="Times New Roman" w:cs="Times New Roman" w:eastAsia="Times New Roman" w:hAnsi="Times New Roman"/>
          <w:sz w:val="20"/>
          <w:szCs w:val="20"/>
          <w:rtl w:val="0"/>
        </w:rPr>
        <w:t xml:space="preserve">], which accounts for ePLND!</w:t>
      </w:r>
      <w:r w:rsidDel="00000000" w:rsidR="00000000" w:rsidRPr="00000000">
        <w:rPr>
          <w:rtl w:val="0"/>
        </w:rPr>
      </w:r>
    </w:p>
    <w:p w:rsidR="00000000" w:rsidDel="00000000" w:rsidP="00000000" w:rsidRDefault="00000000" w:rsidRPr="00000000" w14:paraId="000000FF">
      <w:pPr>
        <w:spacing w:line="240" w:lineRule="auto"/>
        <w:ind w:left="0" w:firstLine="0"/>
        <w:rPr>
          <w:b w:val="1"/>
        </w:rPr>
      </w:pPr>
      <w:hyperlink w:anchor="_hacuxkgwbl76">
        <w:r w:rsidDel="00000000" w:rsidR="00000000" w:rsidRPr="00000000">
          <w:rPr>
            <w:rFonts w:ascii="Times New Roman" w:cs="Times New Roman" w:eastAsia="Times New Roman" w:hAnsi="Times New Roman"/>
            <w:b w:val="1"/>
            <w:sz w:val="20"/>
            <w:szCs w:val="20"/>
            <w:rtl w:val="0"/>
          </w:rPr>
          <w:t xml:space="preserve">Surgery</w:t>
        </w:r>
      </w:hyperlink>
      <w:r w:rsidDel="00000000" w:rsidR="00000000" w:rsidRPr="00000000">
        <w:rPr>
          <w:rtl w:val="0"/>
        </w:rPr>
      </w:r>
    </w:p>
    <w:p w:rsidR="00000000" w:rsidDel="00000000" w:rsidP="00000000" w:rsidRDefault="00000000" w:rsidRPr="00000000" w14:paraId="00000100">
      <w:pPr>
        <w:widowControl w:val="0"/>
        <w:ind w:left="0" w:firstLine="0"/>
        <w:rPr>
          <w:b w:val="1"/>
        </w:rPr>
      </w:pPr>
      <w:r w:rsidDel="00000000" w:rsidR="00000000" w:rsidRPr="00000000">
        <w:rPr>
          <w:rtl w:val="0"/>
        </w:rPr>
        <w:t xml:space="preserve">See the [</w:t>
      </w:r>
      <w:hyperlink w:anchor="wjqadxjt2mwo">
        <w:r w:rsidDel="00000000" w:rsidR="00000000" w:rsidRPr="00000000">
          <w:rPr>
            <w:rtl w:val="0"/>
          </w:rPr>
          <w:t xml:space="preserve">Comparison of Treatment Modalities</w:t>
        </w:r>
      </w:hyperlink>
      <w:r w:rsidDel="00000000" w:rsidR="00000000" w:rsidRPr="00000000">
        <w:rPr>
          <w:rtl w:val="0"/>
        </w:rPr>
        <w:t xml:space="preserve">] section for differences in toxicity with different treatment modalities.</w:t>
      </w:r>
      <w:r w:rsidDel="00000000" w:rsidR="00000000" w:rsidRPr="00000000">
        <w:rPr>
          <w:rtl w:val="0"/>
        </w:rPr>
      </w:r>
    </w:p>
    <w:p w:rsidR="00000000" w:rsidDel="00000000" w:rsidP="00000000" w:rsidRDefault="00000000" w:rsidRPr="00000000" w14:paraId="00000101">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Retropubic RP</w:t>
      </w:r>
      <w:r w:rsidDel="00000000" w:rsidR="00000000" w:rsidRPr="00000000">
        <w:rPr>
          <w:rFonts w:ascii="Times New Roman" w:cs="Times New Roman" w:eastAsia="Times New Roman" w:hAnsi="Times New Roman"/>
          <w:sz w:val="20"/>
          <w:szCs w:val="20"/>
          <w:rtl w:val="0"/>
        </w:rPr>
        <w:t xml:space="preserve"> is standard, allowing for PLND. </w:t>
      </w:r>
    </w:p>
    <w:p w:rsidR="00000000" w:rsidDel="00000000" w:rsidP="00000000" w:rsidRDefault="00000000" w:rsidRPr="00000000" w14:paraId="0000010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Robotic assisted = RARP.</w:t>
      </w:r>
    </w:p>
    <w:p w:rsidR="00000000" w:rsidDel="00000000" w:rsidP="00000000" w:rsidRDefault="00000000" w:rsidRPr="00000000" w14:paraId="00000103">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Perineal approach</w:t>
      </w:r>
      <w:r w:rsidDel="00000000" w:rsidR="00000000" w:rsidRPr="00000000">
        <w:rPr>
          <w:rFonts w:ascii="Times New Roman" w:cs="Times New Roman" w:eastAsia="Times New Roman" w:hAnsi="Times New Roman"/>
          <w:sz w:val="20"/>
          <w:szCs w:val="20"/>
          <w:rtl w:val="0"/>
        </w:rPr>
        <w:t xml:space="preserve"> for LR and small prostate, but no PLND.</w:t>
      </w:r>
    </w:p>
    <w:p w:rsidR="00000000" w:rsidDel="00000000" w:rsidP="00000000" w:rsidRDefault="00000000" w:rsidRPr="00000000" w14:paraId="0000010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RARP vs. Retropubic RP</w:t>
      </w:r>
      <w:r w:rsidDel="00000000" w:rsidR="00000000" w:rsidRPr="00000000">
        <w:rPr>
          <w:rFonts w:ascii="Times New Roman" w:cs="Times New Roman" w:eastAsia="Times New Roman" w:hAnsi="Times New Roman"/>
          <w:sz w:val="20"/>
          <w:szCs w:val="20"/>
          <w:rtl w:val="0"/>
        </w:rPr>
        <w:t xml:space="preserve"> [</w:t>
      </w:r>
      <w:hyperlink r:id="rId73">
        <w:r w:rsidDel="00000000" w:rsidR="00000000" w:rsidRPr="00000000">
          <w:rPr>
            <w:rFonts w:ascii="Times New Roman" w:cs="Times New Roman" w:eastAsia="Times New Roman" w:hAnsi="Times New Roman"/>
            <w:sz w:val="20"/>
            <w:szCs w:val="20"/>
            <w:rtl w:val="0"/>
          </w:rPr>
          <w:t xml:space="preserve">Lancet '16]</w:t>
        </w:r>
      </w:hyperlink>
      <w:r w:rsidDel="00000000" w:rsidR="00000000" w:rsidRPr="00000000">
        <w:rPr>
          <w:rFonts w:ascii="Times New Roman" w:cs="Times New Roman" w:eastAsia="Times New Roman" w:hAnsi="Times New Roman"/>
          <w:sz w:val="20"/>
          <w:szCs w:val="20"/>
          <w:rtl w:val="0"/>
        </w:rPr>
        <w:t xml:space="preserve">: 326 men. </w:t>
        <w:br w:type="textWrapping"/>
      </w:r>
      <w:r w:rsidDel="00000000" w:rsidR="00000000" w:rsidRPr="00000000">
        <w:rPr>
          <w:rFonts w:ascii="Times New Roman" w:cs="Times New Roman" w:eastAsia="Times New Roman" w:hAnsi="Times New Roman"/>
          <w:sz w:val="20"/>
          <w:szCs w:val="20"/>
          <w:rtl w:val="0"/>
        </w:rPr>
        <w:t xml:space="preserve">Equivalent 12w urinary/sexual fxn, complications and margin status, but half the nodal yield.</w:t>
      </w:r>
    </w:p>
    <w:p w:rsidR="00000000" w:rsidDel="00000000" w:rsidP="00000000" w:rsidRDefault="00000000" w:rsidRPr="00000000" w14:paraId="0000010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Mean LN </w:t>
      </w:r>
      <w:r w:rsidDel="00000000" w:rsidR="00000000" w:rsidRPr="00000000">
        <w:rPr>
          <w:rFonts w:ascii="Times New Roman" w:cs="Times New Roman" w:eastAsia="Times New Roman" w:hAnsi="Times New Roman"/>
          <w:sz w:val="20"/>
          <w:szCs w:val="20"/>
          <w:rtl w:val="0"/>
        </w:rPr>
        <w:t xml:space="preserve">yield</w:t>
      </w:r>
      <w:r w:rsidDel="00000000" w:rsidR="00000000" w:rsidRPr="00000000">
        <w:rPr>
          <w:rFonts w:ascii="Cardo" w:cs="Cardo" w:eastAsia="Cardo" w:hAnsi="Cardo"/>
          <w:sz w:val="20"/>
          <w:szCs w:val="20"/>
          <w:rtl w:val="0"/>
        </w:rPr>
        <w:t xml:space="preserve"> 3.26→ 6.5 with RARP.</w:t>
      </w:r>
    </w:p>
    <w:p w:rsidR="00000000" w:rsidDel="00000000" w:rsidP="00000000" w:rsidRDefault="00000000" w:rsidRPr="00000000" w14:paraId="00000106">
      <w:pPr>
        <w:widowControl w:val="0"/>
        <w:numPr>
          <w:ilvl w:val="0"/>
          <w:numId w:val="13"/>
        </w:numPr>
      </w:pPr>
      <w:r w:rsidDel="00000000" w:rsidR="00000000" w:rsidRPr="00000000">
        <w:rPr>
          <w:rtl w:val="0"/>
        </w:rPr>
        <w:t xml:space="preserve">In the early days of DaVinci, robotic assisted laparoscopic RP (RALPs) were associated with less nerve sparing surgery and lymph node dissection [</w:t>
      </w:r>
      <w:hyperlink w:anchor="x21slhg28tc2">
        <w:r w:rsidDel="00000000" w:rsidR="00000000" w:rsidRPr="00000000">
          <w:rPr>
            <w:rtl w:val="0"/>
          </w:rPr>
          <w:t xml:space="preserve">PROST-QA</w:t>
        </w:r>
      </w:hyperlink>
      <w:r w:rsidDel="00000000" w:rsidR="00000000" w:rsidRPr="00000000">
        <w:rPr>
          <w:rtl w:val="0"/>
        </w:rPr>
        <w:t xml:space="preserve">]. Techniques have improved since then.</w:t>
      </w:r>
    </w:p>
    <w:p w:rsidR="00000000" w:rsidDel="00000000" w:rsidP="00000000" w:rsidRDefault="00000000" w:rsidRPr="00000000" w14:paraId="00000107">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PLND if LN metastasis risk is &gt;2%.</w:t>
      </w:r>
    </w:p>
    <w:p w:rsidR="00000000" w:rsidDel="00000000" w:rsidP="00000000" w:rsidRDefault="00000000" w:rsidRPr="00000000" w14:paraId="0000010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Standard prostatectomy harvests obturator and external iliacs. </w:t>
      </w:r>
    </w:p>
    <w:p w:rsidR="00000000" w:rsidDel="00000000" w:rsidP="00000000" w:rsidRDefault="00000000" w:rsidRPr="00000000" w14:paraId="0000010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1zyklbzf6tmo" w:id="31"/>
      <w:bookmarkEnd w:id="31"/>
      <w:r w:rsidDel="00000000" w:rsidR="00000000" w:rsidRPr="00000000">
        <w:rPr>
          <w:rFonts w:ascii="Times New Roman" w:cs="Times New Roman" w:eastAsia="Times New Roman" w:hAnsi="Times New Roman"/>
          <w:sz w:val="20"/>
          <w:szCs w:val="20"/>
          <w:rtl w:val="0"/>
        </w:rPr>
        <w:t xml:space="preserve">~50% of involved nodes are located in the internal iliac and presacral chains, only harvested in ePLND.</w:t>
      </w:r>
    </w:p>
    <w:p w:rsidR="00000000" w:rsidDel="00000000" w:rsidP="00000000" w:rsidRDefault="00000000" w:rsidRPr="00000000" w14:paraId="0000010A">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studies of ± nADT before surgery demonstrate decreased SM+ and tumor volume but ~bPFS[</w:t>
      </w:r>
      <w:hyperlink r:id="rId7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0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Occult LN mets found in 13% of men with pT3 who were pN0 by H&amp;E. These men still had ~PFS and ~OS.</w:t>
      </w:r>
    </w:p>
    <w:p w:rsidR="00000000" w:rsidDel="00000000" w:rsidP="00000000" w:rsidRDefault="00000000" w:rsidRPr="00000000" w14:paraId="0000010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Advantages of RP: Complete path, decreased SMN, possibility of avoiding long term ADT.</w:t>
      </w:r>
    </w:p>
    <w:p w:rsidR="00000000" w:rsidDel="00000000" w:rsidP="00000000" w:rsidRDefault="00000000" w:rsidRPr="00000000" w14:paraId="0000010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bx </w:t>
      </w:r>
      <w:r w:rsidDel="00000000" w:rsidR="00000000" w:rsidRPr="00000000">
        <w:rPr>
          <w:rtl w:val="0"/>
        </w:rPr>
        <w:t xml:space="preserve">specimens are more</w:t>
      </w:r>
      <w:r w:rsidDel="00000000" w:rsidR="00000000" w:rsidRPr="00000000">
        <w:rPr>
          <w:rFonts w:ascii="Caudex" w:cs="Caudex" w:eastAsia="Caudex" w:hAnsi="Caudex"/>
          <w:sz w:val="20"/>
          <w:szCs w:val="20"/>
          <w:rtl w:val="0"/>
        </w:rPr>
        <w:t xml:space="preserve"> likely upstaged (~⅓ from cT1/T2 to ≥ pT3) versus downstaged (11% cT3 to pT2).</w:t>
      </w:r>
    </w:p>
    <w:p w:rsidR="00000000" w:rsidDel="00000000" w:rsidP="00000000" w:rsidRDefault="00000000" w:rsidRPr="00000000" w14:paraId="0000010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evidence that RP is superior to RT ± ADT. No modern RCTs comparing RP with EBRT.</w:t>
      </w:r>
    </w:p>
    <w:p w:rsidR="00000000" w:rsidDel="00000000" w:rsidP="00000000" w:rsidRDefault="00000000" w:rsidRPr="00000000" w14:paraId="0000010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Caution with retrospective studies. Use reliability score to ensure RT represented appropriately: When comparing RP to RT, consider the use of ART, SRT, selection bias, comorbidities, ADT, EBRT dose and when the patient was staged (clinically vs. surgical path).</w:t>
      </w:r>
      <w:r w:rsidDel="00000000" w:rsidR="00000000" w:rsidRPr="00000000">
        <w:rPr>
          <w:rtl w:val="0"/>
        </w:rPr>
      </w:r>
    </w:p>
    <w:p w:rsidR="00000000" w:rsidDel="00000000" w:rsidP="00000000" w:rsidRDefault="00000000" w:rsidRPr="00000000" w14:paraId="00000110">
      <w:pPr>
        <w:spacing w:line="240" w:lineRule="auto"/>
        <w:ind w:left="0" w:firstLine="0"/>
        <w:rPr>
          <w:rFonts w:ascii="Times New Roman" w:cs="Times New Roman" w:eastAsia="Times New Roman" w:hAnsi="Times New Roman"/>
          <w:b w:val="1"/>
          <w:sz w:val="20"/>
          <w:szCs w:val="20"/>
        </w:rPr>
      </w:pPr>
      <w:hyperlink w:anchor="_hacuxkgwbl76">
        <w:r w:rsidDel="00000000" w:rsidR="00000000" w:rsidRPr="00000000">
          <w:rPr>
            <w:rFonts w:ascii="Times New Roman" w:cs="Times New Roman" w:eastAsia="Times New Roman" w:hAnsi="Times New Roman"/>
            <w:b w:val="1"/>
            <w:sz w:val="20"/>
            <w:szCs w:val="20"/>
            <w:rtl w:val="0"/>
          </w:rPr>
          <w:t xml:space="preserve">Work up</w:t>
        </w:r>
      </w:hyperlink>
      <w:r w:rsidDel="00000000" w:rsidR="00000000" w:rsidRPr="00000000">
        <w:rPr>
          <w:rtl w:val="0"/>
        </w:rPr>
      </w:r>
    </w:p>
    <w:p w:rsidR="00000000" w:rsidDel="00000000" w:rsidP="00000000" w:rsidRDefault="00000000" w:rsidRPr="00000000" w14:paraId="00000111">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w:t>
      </w:r>
      <w:r w:rsidDel="00000000" w:rsidR="00000000" w:rsidRPr="00000000">
        <w:rPr>
          <w:rFonts w:ascii="Times New Roman" w:cs="Times New Roman" w:eastAsia="Times New Roman" w:hAnsi="Times New Roman"/>
          <w:b w:val="1"/>
          <w:sz w:val="20"/>
          <w:szCs w:val="20"/>
          <w:rtl w:val="0"/>
        </w:rPr>
        <w:t xml:space="preserve">Comorbidities</w:t>
      </w:r>
      <w:r w:rsidDel="00000000" w:rsidR="00000000" w:rsidRPr="00000000">
        <w:rPr>
          <w:rFonts w:ascii="Times New Roman" w:cs="Times New Roman" w:eastAsia="Times New Roman" w:hAnsi="Times New Roman"/>
          <w:sz w:val="20"/>
          <w:szCs w:val="20"/>
          <w:rtl w:val="0"/>
        </w:rPr>
        <w:t xml:space="preserve">, KPS/life expectancy [</w:t>
      </w:r>
      <w:hyperlink r:id="rId75">
        <w:r w:rsidDel="00000000" w:rsidR="00000000" w:rsidRPr="00000000">
          <w:rPr>
            <w:rFonts w:ascii="Times New Roman" w:cs="Times New Roman" w:eastAsia="Times New Roman" w:hAnsi="Times New Roman"/>
            <w:sz w:val="20"/>
            <w:szCs w:val="20"/>
            <w:rtl w:val="0"/>
          </w:rPr>
          <w:t xml:space="preserve">Survival calculator here</w:t>
        </w:r>
      </w:hyperlink>
      <w:r w:rsidDel="00000000" w:rsidR="00000000" w:rsidRPr="00000000">
        <w:rPr>
          <w:rFonts w:ascii="Times New Roman" w:cs="Times New Roman" w:eastAsia="Times New Roman" w:hAnsi="Times New Roman"/>
          <w:sz w:val="20"/>
          <w:szCs w:val="20"/>
          <w:rtl w:val="0"/>
        </w:rPr>
        <w:t xml:space="preserve">], AUA, prior </w:t>
      </w:r>
      <w:r w:rsidDel="00000000" w:rsidR="00000000" w:rsidRPr="00000000">
        <w:rPr>
          <w:rFonts w:ascii="Times New Roman" w:cs="Times New Roman" w:eastAsia="Times New Roman" w:hAnsi="Times New Roman"/>
          <w:b w:val="1"/>
          <w:sz w:val="20"/>
          <w:szCs w:val="20"/>
          <w:rtl w:val="0"/>
        </w:rPr>
        <w:t xml:space="preserve">TURP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IBD</w:t>
      </w:r>
      <w:r w:rsidDel="00000000" w:rsidR="00000000" w:rsidRPr="00000000">
        <w:rPr>
          <w:rFonts w:ascii="Times New Roman" w:cs="Times New Roman" w:eastAsia="Times New Roman" w:hAnsi="Times New Roman"/>
          <w:sz w:val="20"/>
          <w:szCs w:val="20"/>
          <w:rtl w:val="0"/>
        </w:rPr>
        <w:t xml:space="preserve">, ED, FamHx, DRE. </w:t>
      </w:r>
    </w:p>
    <w:p w:rsidR="00000000" w:rsidDel="00000000" w:rsidP="00000000" w:rsidRDefault="00000000" w:rsidRPr="00000000" w14:paraId="0000011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AUA scored 0-5 (</w:t>
      </w:r>
      <w:r w:rsidDel="00000000" w:rsidR="00000000" w:rsidRPr="00000000">
        <w:rPr>
          <w:rFonts w:ascii="Times New Roman" w:cs="Times New Roman" w:eastAsia="Times New Roman" w:hAnsi="Times New Roman"/>
          <w:sz w:val="20"/>
          <w:szCs w:val="20"/>
          <w:rtl w:val="0"/>
        </w:rPr>
        <w:t xml:space="preserve">NEW-FUSH</w:t>
      </w:r>
      <w:r w:rsidDel="00000000" w:rsidR="00000000" w:rsidRPr="00000000">
        <w:rPr>
          <w:rFonts w:ascii="Times New Roman" w:cs="Times New Roman" w:eastAsia="Times New Roman" w:hAnsi="Times New Roman"/>
          <w:sz w:val="20"/>
          <w:szCs w:val="20"/>
          <w:rtl w:val="0"/>
        </w:rPr>
        <w:t xml:space="preserve">). Nocturia, Emptying, Weak stream, Frequency, Urgency, Strain, Hesitancy.</w:t>
      </w:r>
    </w:p>
    <w:p w:rsidR="00000000" w:rsidDel="00000000" w:rsidP="00000000" w:rsidRDefault="00000000" w:rsidRPr="00000000" w14:paraId="0000011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SHIM/IIEF-5: 5 questions. 1-7 Severe ED. 8-11 Mod ED. 17-21 Mild ED.</w:t>
      </w:r>
    </w:p>
    <w:p w:rsidR="00000000" w:rsidDel="00000000" w:rsidP="00000000" w:rsidRDefault="00000000" w:rsidRPr="00000000" w14:paraId="0000011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Labs</w:t>
      </w:r>
      <w:r w:rsidDel="00000000" w:rsidR="00000000" w:rsidRPr="00000000">
        <w:rPr>
          <w:rFonts w:ascii="Times New Roman" w:cs="Times New Roman" w:eastAsia="Times New Roman" w:hAnsi="Times New Roman"/>
          <w:sz w:val="20"/>
          <w:szCs w:val="20"/>
          <w:rtl w:val="0"/>
        </w:rPr>
        <w:t xml:space="preserve">: CBC, CMP, LFTs, PSA, Testosterone.</w:t>
      </w:r>
    </w:p>
    <w:p w:rsidR="00000000" w:rsidDel="00000000" w:rsidP="00000000" w:rsidRDefault="00000000" w:rsidRPr="00000000" w14:paraId="0000011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Subjectivity of DRE: W</w:t>
      </w:r>
      <w:r w:rsidDel="00000000" w:rsidR="00000000" w:rsidRPr="00000000">
        <w:rPr>
          <w:b w:val="1"/>
          <w:rtl w:val="0"/>
        </w:rPr>
        <w:t xml:space="preserve">hy I cannot fin</w:t>
      </w:r>
      <w:r w:rsidDel="00000000" w:rsidR="00000000" w:rsidRPr="00000000">
        <w:rPr>
          <w:rFonts w:ascii="Times New Roman" w:cs="Times New Roman" w:eastAsia="Times New Roman" w:hAnsi="Times New Roman"/>
          <w:b w:val="1"/>
          <w:sz w:val="20"/>
          <w:szCs w:val="20"/>
          <w:rtl w:val="0"/>
        </w:rPr>
        <w:t xml:space="preserve">d the prostate? </w:t>
      </w:r>
      <w:r w:rsidDel="00000000" w:rsidR="00000000" w:rsidRPr="00000000">
        <w:rPr>
          <w:rFonts w:ascii="Times New Roman" w:cs="Times New Roman" w:eastAsia="Times New Roman" w:hAnsi="Times New Roman"/>
          <w:sz w:val="20"/>
          <w:szCs w:val="20"/>
          <w:rtl w:val="0"/>
        </w:rPr>
        <w:t xml:space="preserve">[</w:t>
      </w:r>
      <w:hyperlink r:id="rId76">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Finger 8cm, but apex 5 cm and base 10 cm.</w:t>
      </w:r>
    </w:p>
    <w:p w:rsidR="00000000" w:rsidDel="00000000" w:rsidP="00000000" w:rsidRDefault="00000000" w:rsidRPr="00000000" w14:paraId="0000011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anal verge to prostate apex distance</w:t>
      </w:r>
      <w:r w:rsidDel="00000000" w:rsidR="00000000" w:rsidRPr="00000000">
        <w:rPr>
          <w:rFonts w:ascii="Times New Roman" w:cs="Times New Roman" w:eastAsia="Times New Roman" w:hAnsi="Times New Roman"/>
          <w:b w:val="1"/>
          <w:sz w:val="20"/>
          <w:szCs w:val="20"/>
          <w:rtl w:val="0"/>
        </w:rPr>
        <w:t xml:space="preserve"> 5 cm</w:t>
      </w:r>
      <w:r w:rsidDel="00000000" w:rsidR="00000000" w:rsidRPr="00000000">
        <w:rPr>
          <w:rFonts w:ascii="Times New Roman" w:cs="Times New Roman" w:eastAsia="Times New Roman" w:hAnsi="Times New Roman"/>
          <w:sz w:val="20"/>
          <w:szCs w:val="20"/>
          <w:rtl w:val="0"/>
        </w:rPr>
        <w:t xml:space="preserve"> (3-7.5 cm).</w:t>
      </w:r>
    </w:p>
    <w:p w:rsidR="00000000" w:rsidDel="00000000" w:rsidP="00000000" w:rsidRDefault="00000000" w:rsidRPr="00000000" w14:paraId="0000011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anal verge to prostate base distance </w:t>
      </w:r>
      <w:r w:rsidDel="00000000" w:rsidR="00000000" w:rsidRPr="00000000">
        <w:rPr>
          <w:rFonts w:ascii="Times New Roman" w:cs="Times New Roman" w:eastAsia="Times New Roman" w:hAnsi="Times New Roman"/>
          <w:b w:val="1"/>
          <w:sz w:val="20"/>
          <w:szCs w:val="20"/>
          <w:rtl w:val="0"/>
        </w:rPr>
        <w:t xml:space="preserve">10.3 cm</w:t>
      </w:r>
      <w:r w:rsidDel="00000000" w:rsidR="00000000" w:rsidRPr="00000000">
        <w:rPr>
          <w:rFonts w:ascii="Times New Roman" w:cs="Times New Roman" w:eastAsia="Times New Roman" w:hAnsi="Times New Roman"/>
          <w:sz w:val="20"/>
          <w:szCs w:val="20"/>
          <w:rtl w:val="0"/>
        </w:rPr>
        <w:t xml:space="preserve"> (7.3-15.7 cm).</w:t>
      </w:r>
    </w:p>
    <w:p w:rsidR="00000000" w:rsidDel="00000000" w:rsidP="00000000" w:rsidRDefault="00000000" w:rsidRPr="00000000" w14:paraId="0000011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urologist index finger length</w:t>
      </w:r>
      <w:r w:rsidDel="00000000" w:rsidR="00000000" w:rsidRPr="00000000">
        <w:rPr>
          <w:rFonts w:ascii="Times New Roman" w:cs="Times New Roman" w:eastAsia="Times New Roman" w:hAnsi="Times New Roman"/>
          <w:b w:val="1"/>
          <w:sz w:val="20"/>
          <w:szCs w:val="20"/>
          <w:rtl w:val="0"/>
        </w:rPr>
        <w:t xml:space="preserve"> 8.25 cm</w:t>
      </w:r>
      <w:r w:rsidDel="00000000" w:rsidR="00000000" w:rsidRPr="00000000">
        <w:rPr>
          <w:rFonts w:ascii="Times New Roman" w:cs="Times New Roman" w:eastAsia="Times New Roman" w:hAnsi="Times New Roman"/>
          <w:sz w:val="20"/>
          <w:szCs w:val="20"/>
          <w:rtl w:val="0"/>
        </w:rPr>
        <w:t xml:space="preserve"> (7-9 cm).</w:t>
      </w:r>
    </w:p>
    <w:p w:rsidR="00000000" w:rsidDel="00000000" w:rsidP="00000000" w:rsidRDefault="00000000" w:rsidRPr="00000000" w14:paraId="0000011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33% and 75% unable to palpate half and one-fourth of the prostate, respectively.</w:t>
      </w:r>
    </w:p>
    <w:p w:rsidR="00000000" w:rsidDel="00000000" w:rsidP="00000000" w:rsidRDefault="00000000" w:rsidRPr="00000000" w14:paraId="0000011A">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TRUS bx (12 cores). </w:t>
      </w:r>
      <w:r w:rsidDel="00000000" w:rsidR="00000000" w:rsidRPr="00000000">
        <w:rPr>
          <w:rtl w:val="0"/>
        </w:rPr>
        <w:t xml:space="preserve">Targeted biopsies should be documented as one core.</w:t>
      </w:r>
    </w:p>
    <w:p w:rsidR="00000000" w:rsidDel="00000000" w:rsidP="00000000" w:rsidRDefault="00000000" w:rsidRPr="00000000" w14:paraId="0000011B">
      <w:pPr>
        <w:numPr>
          <w:ilvl w:val="0"/>
          <w:numId w:val="13"/>
        </w:numPr>
        <w:spacing w:line="240" w:lineRule="auto"/>
        <w:rPr>
          <w:u w:val="none"/>
        </w:rPr>
      </w:pPr>
      <w:r w:rsidDel="00000000" w:rsidR="00000000" w:rsidRPr="00000000">
        <w:rPr>
          <w:b w:val="1"/>
          <w:rtl w:val="0"/>
        </w:rPr>
        <w:t xml:space="preserve">AI appears to be equivalent to expert pathologists when reading Gleason Scores</w:t>
      </w:r>
      <w:r w:rsidDel="00000000" w:rsidR="00000000" w:rsidRPr="00000000">
        <w:rPr>
          <w:rtl w:val="0"/>
        </w:rPr>
        <w:t xml:space="preserve"> [</w:t>
      </w:r>
      <w:hyperlink r:id="rId77">
        <w:r w:rsidDel="00000000" w:rsidR="00000000" w:rsidRPr="00000000">
          <w:rPr>
            <w:rtl w:val="0"/>
          </w:rPr>
          <w:t xml:space="preserve">Ström Lanc Onc '19</w:t>
        </w:r>
      </w:hyperlink>
      <w:r w:rsidDel="00000000" w:rsidR="00000000" w:rsidRPr="00000000">
        <w:rPr>
          <w:rtl w:val="0"/>
        </w:rPr>
        <w:t xml:space="preserve">]</w:t>
      </w:r>
    </w:p>
    <w:p w:rsidR="00000000" w:rsidDel="00000000" w:rsidP="00000000" w:rsidRDefault="00000000" w:rsidRPr="00000000" w14:paraId="0000011C">
      <w:pPr>
        <w:spacing w:line="240" w:lineRule="auto"/>
        <w:ind w:firstLine="720"/>
        <w:rPr/>
      </w:pPr>
      <w:r w:rsidDel="00000000" w:rsidR="00000000" w:rsidRPr="00000000">
        <w:rPr>
          <w:rtl w:val="0"/>
        </w:rPr>
      </w:r>
    </w:p>
    <w:tbl>
      <w:tblPr>
        <w:tblStyle w:val="Table4"/>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780"/>
        <w:gridCol w:w="5745"/>
        <w:tblGridChange w:id="0">
          <w:tblGrid>
            <w:gridCol w:w="1275"/>
            <w:gridCol w:w="3780"/>
            <w:gridCol w:w="574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D">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E">
            <w:pPr>
              <w:widowControl w:val="0"/>
              <w:jc w:val="center"/>
              <w:rPr>
                <w:b w:val="1"/>
              </w:rPr>
            </w:pPr>
            <w:r w:rsidDel="00000000" w:rsidR="00000000" w:rsidRPr="00000000">
              <w:rPr>
                <w:b w:val="1"/>
                <w:rtl w:val="0"/>
              </w:rPr>
              <w:t xml:space="preserve">Peripheral Zone: DWI / ADC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F">
            <w:pPr>
              <w:widowControl w:val="0"/>
              <w:ind w:left="0" w:firstLine="0"/>
              <w:jc w:val="center"/>
              <w:rPr>
                <w:b w:val="1"/>
              </w:rPr>
            </w:pPr>
            <w:r w:rsidDel="00000000" w:rsidR="00000000" w:rsidRPr="00000000">
              <w:rPr>
                <w:b w:val="1"/>
                <w:rtl w:val="0"/>
              </w:rPr>
              <w:t xml:space="preserve">Transition Zone: T2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0">
            <w:pPr>
              <w:widowControl w:val="0"/>
              <w:ind w:left="0" w:firstLine="0"/>
              <w:jc w:val="center"/>
              <w:rPr>
                <w:b w:val="1"/>
              </w:rPr>
            </w:pPr>
            <w:r w:rsidDel="00000000" w:rsidR="00000000" w:rsidRPr="00000000">
              <w:rPr>
                <w:b w:val="1"/>
                <w:rtl w:val="0"/>
              </w:rPr>
              <w:t xml:space="preserve">PI-RADS 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1">
            <w:pPr>
              <w:widowControl w:val="0"/>
              <w:ind w:left="0" w:firstLine="0"/>
              <w:rPr/>
            </w:pPr>
            <w:r w:rsidDel="00000000" w:rsidR="00000000" w:rsidRPr="00000000">
              <w:rPr>
                <w:rtl w:val="0"/>
              </w:rPr>
              <w:t xml:space="preserve">Normal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2">
            <w:pPr>
              <w:widowControl w:val="0"/>
              <w:ind w:left="0" w:firstLine="0"/>
              <w:rPr/>
            </w:pPr>
            <w:r w:rsidDel="00000000" w:rsidR="00000000" w:rsidRPr="00000000">
              <w:rPr>
                <w:rtl w:val="0"/>
              </w:rPr>
              <w:t xml:space="preserve">Normal</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3">
            <w:pPr>
              <w:widowControl w:val="0"/>
              <w:ind w:left="0" w:firstLine="0"/>
              <w:jc w:val="center"/>
              <w:rPr>
                <w:b w:val="1"/>
              </w:rPr>
            </w:pPr>
            <w:r w:rsidDel="00000000" w:rsidR="00000000" w:rsidRPr="00000000">
              <w:rPr>
                <w:b w:val="1"/>
                <w:rtl w:val="0"/>
              </w:rPr>
              <w:t xml:space="preserve">PI-RADS 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4">
            <w:pPr>
              <w:widowControl w:val="0"/>
              <w:ind w:left="0" w:firstLine="0"/>
              <w:rPr/>
            </w:pPr>
            <w:r w:rsidDel="00000000" w:rsidR="00000000" w:rsidRPr="00000000">
              <w:rPr>
                <w:rtl w:val="0"/>
              </w:rPr>
              <w:t xml:space="preserve">Indistinct hypointense.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5">
            <w:pPr>
              <w:widowControl w:val="0"/>
              <w:ind w:left="0" w:firstLine="0"/>
              <w:rPr/>
            </w:pPr>
            <w:r w:rsidDel="00000000" w:rsidR="00000000" w:rsidRPr="00000000">
              <w:rPr>
                <w:rtl w:val="0"/>
              </w:rPr>
              <w:t xml:space="preserve">Circumscribed hypointense or heterogeneous encapsulated nodules (BPH)</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6">
            <w:pPr>
              <w:widowControl w:val="0"/>
              <w:ind w:left="0" w:firstLine="0"/>
              <w:jc w:val="center"/>
              <w:rPr>
                <w:b w:val="1"/>
              </w:rPr>
            </w:pPr>
            <w:r w:rsidDel="00000000" w:rsidR="00000000" w:rsidRPr="00000000">
              <w:rPr>
                <w:b w:val="1"/>
                <w:rtl w:val="0"/>
              </w:rPr>
              <w:t xml:space="preserve">PI-RADS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7">
            <w:pPr>
              <w:widowControl w:val="0"/>
              <w:ind w:left="0" w:firstLine="0"/>
              <w:rPr/>
            </w:pPr>
            <w:r w:rsidDel="00000000" w:rsidR="00000000" w:rsidRPr="00000000">
              <w:rPr>
                <w:rtl w:val="0"/>
              </w:rPr>
              <w:t xml:space="preserve">ADC: Focal mild/moderate hypointense.</w:t>
            </w:r>
          </w:p>
          <w:p w:rsidR="00000000" w:rsidDel="00000000" w:rsidP="00000000" w:rsidRDefault="00000000" w:rsidRPr="00000000" w14:paraId="00000128">
            <w:pPr>
              <w:widowControl w:val="0"/>
              <w:ind w:left="0" w:firstLine="0"/>
              <w:rPr/>
            </w:pPr>
            <w:r w:rsidDel="00000000" w:rsidR="00000000" w:rsidRPr="00000000">
              <w:rPr>
                <w:rtl w:val="0"/>
              </w:rPr>
              <w:t xml:space="preserve">DWI: Iso/mild hyperintense.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9">
            <w:pPr>
              <w:widowControl w:val="0"/>
              <w:ind w:left="0" w:firstLine="0"/>
              <w:rPr/>
            </w:pPr>
            <w:r w:rsidDel="00000000" w:rsidR="00000000" w:rsidRPr="00000000">
              <w:rPr>
                <w:rtl w:val="0"/>
              </w:rPr>
              <w:t xml:space="preserve">Heterogeneous signal intensity with obscured margins or lesions that do not fall into other categories.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A">
            <w:pPr>
              <w:widowControl w:val="0"/>
              <w:ind w:left="0" w:firstLine="0"/>
              <w:jc w:val="center"/>
              <w:rPr>
                <w:b w:val="1"/>
              </w:rPr>
            </w:pPr>
            <w:r w:rsidDel="00000000" w:rsidR="00000000" w:rsidRPr="00000000">
              <w:rPr>
                <w:b w:val="1"/>
                <w:rtl w:val="0"/>
              </w:rPr>
              <w:t xml:space="preserve">PI-RADS 4</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B">
            <w:pPr>
              <w:widowControl w:val="0"/>
              <w:ind w:left="0" w:firstLine="0"/>
              <w:rPr/>
            </w:pPr>
            <w:r w:rsidDel="00000000" w:rsidR="00000000" w:rsidRPr="00000000">
              <w:rPr>
                <w:rtl w:val="0"/>
              </w:rPr>
              <w:t xml:space="preserve">ADC: Focal markedly hypointense.</w:t>
            </w:r>
          </w:p>
          <w:p w:rsidR="00000000" w:rsidDel="00000000" w:rsidP="00000000" w:rsidRDefault="00000000" w:rsidRPr="00000000" w14:paraId="0000012C">
            <w:pPr>
              <w:widowControl w:val="0"/>
              <w:ind w:left="0" w:firstLine="0"/>
              <w:rPr/>
            </w:pPr>
            <w:r w:rsidDel="00000000" w:rsidR="00000000" w:rsidRPr="00000000">
              <w:rPr>
                <w:rtl w:val="0"/>
              </w:rPr>
              <w:t xml:space="preserve">DWI: Markedly hyperintense.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D">
            <w:pPr>
              <w:widowControl w:val="0"/>
              <w:ind w:left="0" w:firstLine="0"/>
              <w:rPr/>
            </w:pPr>
            <w:r w:rsidDel="00000000" w:rsidR="00000000" w:rsidRPr="00000000">
              <w:rPr>
                <w:rtl w:val="0"/>
              </w:rPr>
              <w:t xml:space="preserve">Lenticular or non-circumscribed, homogeneous, moderately hypointense and &lt; 1.5 cm.</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E">
            <w:pPr>
              <w:widowControl w:val="0"/>
              <w:ind w:left="0" w:firstLine="0"/>
              <w:jc w:val="center"/>
              <w:rPr>
                <w:b w:val="1"/>
              </w:rPr>
            </w:pPr>
            <w:r w:rsidDel="00000000" w:rsidR="00000000" w:rsidRPr="00000000">
              <w:rPr>
                <w:b w:val="1"/>
                <w:rtl w:val="0"/>
              </w:rPr>
              <w:t xml:space="preserve">PI-RADS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F">
            <w:pPr>
              <w:widowControl w:val="0"/>
              <w:ind w:left="0" w:firstLine="0"/>
              <w:rPr/>
            </w:pPr>
            <w:r w:rsidDel="00000000" w:rsidR="00000000" w:rsidRPr="00000000">
              <w:rPr>
                <w:rFonts w:ascii="Gungsuh" w:cs="Gungsuh" w:eastAsia="Gungsuh" w:hAnsi="Gungsuh"/>
                <w:rtl w:val="0"/>
              </w:rPr>
              <w:t xml:space="preserve">Similar to 4 but ≥ 1.5 cm or definite EPE.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30">
            <w:pPr>
              <w:widowControl w:val="0"/>
              <w:ind w:left="0" w:firstLine="0"/>
              <w:rPr/>
            </w:pPr>
            <w:r w:rsidDel="00000000" w:rsidR="00000000" w:rsidRPr="00000000">
              <w:rPr>
                <w:rFonts w:ascii="Gungsuh" w:cs="Gungsuh" w:eastAsia="Gungsuh" w:hAnsi="Gungsuh"/>
                <w:rtl w:val="0"/>
              </w:rPr>
              <w:t xml:space="preserve">Similar to 4 but ≥ 1.5 cm or definite EPE.</w:t>
            </w:r>
          </w:p>
        </w:tc>
      </w:tr>
      <w:tr>
        <w:trPr>
          <w:trHeight w:val="40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31">
            <w:pPr>
              <w:widowControl w:val="0"/>
              <w:numPr>
                <w:ilvl w:val="0"/>
                <w:numId w:val="54"/>
              </w:numPr>
            </w:pPr>
            <w:r w:rsidDel="00000000" w:rsidR="00000000" w:rsidRPr="00000000">
              <w:rPr>
                <w:rFonts w:ascii="Gungsuh" w:cs="Gungsuh" w:eastAsia="Gungsuh" w:hAnsi="Gungsuh"/>
                <w:rtl w:val="0"/>
              </w:rPr>
              <w:t xml:space="preserve">PI-RADS determines the likelihood of clinically significant prostate cancer (GS ≥ 7). </w:t>
            </w:r>
          </w:p>
          <w:p w:rsidR="00000000" w:rsidDel="00000000" w:rsidP="00000000" w:rsidRDefault="00000000" w:rsidRPr="00000000" w14:paraId="00000132">
            <w:pPr>
              <w:numPr>
                <w:ilvl w:val="0"/>
                <w:numId w:val="54"/>
              </w:numPr>
            </w:pPr>
            <w:r w:rsidDel="00000000" w:rsidR="00000000" w:rsidRPr="00000000">
              <w:rPr>
                <w:rtl w:val="0"/>
              </w:rPr>
              <w:t xml:space="preserve">T1 or lower ADC = hemorrhage. Wait 6-8 weeks after biopsy to avoid artifact.</w:t>
            </w:r>
          </w:p>
          <w:p w:rsidR="00000000" w:rsidDel="00000000" w:rsidP="00000000" w:rsidRDefault="00000000" w:rsidRPr="00000000" w14:paraId="00000133">
            <w:pPr>
              <w:widowControl w:val="0"/>
              <w:numPr>
                <w:ilvl w:val="0"/>
                <w:numId w:val="54"/>
              </w:numPr>
            </w:pPr>
            <w:r w:rsidDel="00000000" w:rsidR="00000000" w:rsidRPr="00000000">
              <w:rPr>
                <w:rtl w:val="0"/>
              </w:rPr>
              <w:t xml:space="preserve">T2 lesions are predominant in transition zone, while well-circumscribed lesions are BPH. </w:t>
            </w:r>
          </w:p>
          <w:p w:rsidR="00000000" w:rsidDel="00000000" w:rsidP="00000000" w:rsidRDefault="00000000" w:rsidRPr="00000000" w14:paraId="00000134">
            <w:pPr>
              <w:widowControl w:val="0"/>
              <w:numPr>
                <w:ilvl w:val="1"/>
                <w:numId w:val="54"/>
              </w:numPr>
              <w:ind w:left="1440" w:hanging="360"/>
            </w:pPr>
            <w:r w:rsidDel="00000000" w:rsidR="00000000" w:rsidRPr="00000000">
              <w:rPr>
                <w:rtl w:val="0"/>
              </w:rPr>
              <w:t xml:space="preserve">DCE is not good in the TZ because BPH is hypervascular.</w:t>
            </w:r>
          </w:p>
          <w:p w:rsidR="00000000" w:rsidDel="00000000" w:rsidP="00000000" w:rsidRDefault="00000000" w:rsidRPr="00000000" w14:paraId="00000135">
            <w:pPr>
              <w:numPr>
                <w:ilvl w:val="1"/>
                <w:numId w:val="54"/>
              </w:numPr>
              <w:ind w:left="1440" w:hanging="360"/>
            </w:pPr>
            <w:r w:rsidDel="00000000" w:rsidR="00000000" w:rsidRPr="00000000">
              <w:rPr>
                <w:rtl w:val="0"/>
              </w:rPr>
              <w:t xml:space="preserve">DWI 5 in TZ can bump from PIRADS 3 to 4.</w:t>
            </w:r>
          </w:p>
          <w:p w:rsidR="00000000" w:rsidDel="00000000" w:rsidP="00000000" w:rsidRDefault="00000000" w:rsidRPr="00000000" w14:paraId="00000136">
            <w:pPr>
              <w:numPr>
                <w:ilvl w:val="0"/>
                <w:numId w:val="54"/>
              </w:numPr>
            </w:pPr>
            <w:r w:rsidDel="00000000" w:rsidR="00000000" w:rsidRPr="00000000">
              <w:rPr>
                <w:rtl w:val="0"/>
              </w:rPr>
              <w:t xml:space="preserve">T2: Dark signal in muscles, capsule, central zone. Intermediate signal in TZ. Lighter signal in PZ. </w:t>
            </w:r>
          </w:p>
        </w:tc>
      </w:tr>
    </w:tbl>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2"/>
        <w:ind w:left="0" w:firstLine="0"/>
        <w:rPr/>
      </w:pPr>
      <w:bookmarkStart w:colFirst="0" w:colLast="0" w:name="_3il9qxb6t93m" w:id="35"/>
      <w:bookmarkEnd w:id="35"/>
      <w:hyperlink w:anchor="_hacuxkgwbl76">
        <w:r w:rsidDel="00000000" w:rsidR="00000000" w:rsidRPr="00000000">
          <w:rPr>
            <w:rtl w:val="0"/>
          </w:rPr>
          <w:t xml:space="preserve">Imaging</w:t>
        </w:r>
      </w:hyperlink>
      <w:r w:rsidDel="00000000" w:rsidR="00000000" w:rsidRPr="00000000">
        <w:rPr>
          <w:rtl w:val="0"/>
        </w:rPr>
      </w:r>
    </w:p>
    <w:p w:rsidR="00000000" w:rsidDel="00000000" w:rsidP="00000000" w:rsidRDefault="00000000" w:rsidRPr="00000000" w14:paraId="0000013B">
      <w:pPr>
        <w:spacing w:line="240" w:lineRule="auto"/>
        <w:ind w:left="0" w:firstLine="0"/>
        <w:rPr/>
      </w:pPr>
      <w:r w:rsidDel="00000000" w:rsidR="00000000" w:rsidRPr="00000000">
        <w:rPr>
          <w:rtl w:val="0"/>
        </w:rPr>
        <w:t xml:space="preserve">See the MRI Summary Box above.</w:t>
      </w:r>
    </w:p>
    <w:p w:rsidR="00000000" w:rsidDel="00000000" w:rsidP="00000000" w:rsidRDefault="00000000" w:rsidRPr="00000000" w14:paraId="0000013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CT/MRI: if &gt;10% LN risk or T3/T4. </w:t>
      </w:r>
    </w:p>
    <w:p w:rsidR="00000000" w:rsidDel="00000000" w:rsidP="00000000" w:rsidRDefault="00000000" w:rsidRPr="00000000" w14:paraId="0000013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MRI</w:t>
      </w:r>
      <w:r w:rsidDel="00000000" w:rsidR="00000000" w:rsidRPr="00000000">
        <w:rPr>
          <w:rtl w:val="0"/>
        </w:rPr>
      </w:r>
    </w:p>
    <w:p w:rsidR="00000000" w:rsidDel="00000000" w:rsidP="00000000" w:rsidRDefault="00000000" w:rsidRPr="00000000" w14:paraId="0000013E">
      <w:pPr>
        <w:spacing w:line="240" w:lineRule="auto"/>
        <w:ind w:firstLine="720"/>
        <w:rPr/>
      </w:pPr>
      <w:r w:rsidDel="00000000" w:rsidR="00000000" w:rsidRPr="00000000">
        <w:rPr>
          <w:rtl w:val="0"/>
        </w:rPr>
        <w:t xml:space="preserve">Around 7-10% of men will miss clinically significant cancer if MRI-only without biopsy [</w:t>
      </w:r>
      <w:hyperlink r:id="rId78">
        <w:r w:rsidDel="00000000" w:rsidR="00000000" w:rsidRPr="00000000">
          <w:rPr>
            <w:rtl w:val="0"/>
          </w:rPr>
          <w:t xml:space="preserve">Sathianathen Eur Urol '20</w:t>
        </w:r>
      </w:hyperlink>
      <w:r w:rsidDel="00000000" w:rsidR="00000000" w:rsidRPr="00000000">
        <w:rPr>
          <w:rtl w:val="0"/>
        </w:rPr>
        <w:t xml:space="preserve">]</w:t>
      </w:r>
    </w:p>
    <w:p w:rsidR="00000000" w:rsidDel="00000000" w:rsidP="00000000" w:rsidRDefault="00000000" w:rsidRPr="00000000" w14:paraId="0000013F">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MRI if </w:t>
      </w:r>
      <w:r w:rsidDel="00000000" w:rsidR="00000000" w:rsidRPr="00000000">
        <w:rPr>
          <w:rtl w:val="0"/>
        </w:rPr>
        <w:t xml:space="preserve">concerned</w:t>
      </w:r>
      <w:r w:rsidDel="00000000" w:rsidR="00000000" w:rsidRPr="00000000">
        <w:rPr>
          <w:rFonts w:ascii="Times New Roman" w:cs="Times New Roman" w:eastAsia="Times New Roman" w:hAnsi="Times New Roman"/>
          <w:sz w:val="20"/>
          <w:szCs w:val="20"/>
          <w:rtl w:val="0"/>
        </w:rPr>
        <w:t xml:space="preserve"> for central lesion e.g. recent increase in LUTS. </w:t>
      </w:r>
    </w:p>
    <w:p w:rsidR="00000000" w:rsidDel="00000000" w:rsidP="00000000" w:rsidRDefault="00000000" w:rsidRPr="00000000" w14:paraId="00000140">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Cryoablation may need to get MRI even for early stage disease.</w:t>
      </w:r>
      <w:r w:rsidDel="00000000" w:rsidR="00000000" w:rsidRPr="00000000">
        <w:rPr>
          <w:rtl w:val="0"/>
        </w:rPr>
      </w:r>
    </w:p>
    <w:p w:rsidR="00000000" w:rsidDel="00000000" w:rsidP="00000000" w:rsidRDefault="00000000" w:rsidRPr="00000000" w14:paraId="00000141">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PROMIS study</w:t>
      </w:r>
      <w:r w:rsidDel="00000000" w:rsidR="00000000" w:rsidRPr="00000000">
        <w:rPr>
          <w:rFonts w:ascii="Times New Roman" w:cs="Times New Roman" w:eastAsia="Times New Roman" w:hAnsi="Times New Roman"/>
          <w:sz w:val="20"/>
          <w:szCs w:val="20"/>
          <w:rtl w:val="0"/>
        </w:rPr>
        <w:t xml:space="preserve"> [</w:t>
      </w:r>
      <w:hyperlink r:id="rId79">
        <w:r w:rsidDel="00000000" w:rsidR="00000000" w:rsidRPr="00000000">
          <w:rPr>
            <w:rFonts w:ascii="Times New Roman" w:cs="Times New Roman" w:eastAsia="Times New Roman" w:hAnsi="Times New Roman"/>
            <w:sz w:val="20"/>
            <w:szCs w:val="20"/>
            <w:rtl w:val="0"/>
          </w:rPr>
          <w:t xml:space="preserve">Lancet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TRUS vs. 1.5T MPMRI. </w:t>
        <w:br w:type="textWrapping"/>
      </w:r>
      <w:r w:rsidDel="00000000" w:rsidR="00000000" w:rsidRPr="00000000">
        <w:rPr>
          <w:rFonts w:ascii="Times New Roman" w:cs="Times New Roman" w:eastAsia="Times New Roman" w:hAnsi="Times New Roman"/>
          <w:sz w:val="20"/>
          <w:szCs w:val="20"/>
          <w:rtl w:val="0"/>
        </w:rPr>
        <w:t xml:space="preserve">Conclusion: </w:t>
      </w:r>
      <w:r w:rsidDel="00000000" w:rsidR="00000000" w:rsidRPr="00000000">
        <w:rPr>
          <w:rtl w:val="0"/>
        </w:rPr>
        <w:t xml:space="preserve">MP-MRI is better</w:t>
      </w:r>
      <w:r w:rsidDel="00000000" w:rsidR="00000000" w:rsidRPr="00000000">
        <w:rPr>
          <w:rFonts w:ascii="Gungsuh" w:cs="Gungsuh" w:eastAsia="Gungsuh" w:hAnsi="Gungsuh"/>
          <w:sz w:val="20"/>
          <w:szCs w:val="20"/>
          <w:rtl w:val="0"/>
        </w:rPr>
        <w:t xml:space="preserve"> at detecting clinically significant PrCa (GS ≥ 4+3) than is TRUS.</w:t>
      </w:r>
    </w:p>
    <w:p w:rsidR="00000000" w:rsidDel="00000000" w:rsidP="00000000" w:rsidRDefault="00000000" w:rsidRPr="00000000" w14:paraId="00000142">
      <w:pPr>
        <w:widowControl w:val="0"/>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TPM biopsy used as gold standard for dx.</w:t>
      </w:r>
    </w:p>
    <w:p w:rsidR="00000000" w:rsidDel="00000000" w:rsidP="00000000" w:rsidRDefault="00000000" w:rsidRPr="00000000" w14:paraId="00000143">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576 pts. 2012-2015. PSA up to 15 within 3 mo prior, DRE+, family hx.</w:t>
      </w:r>
    </w:p>
    <w:p w:rsidR="00000000" w:rsidDel="00000000" w:rsidP="00000000" w:rsidRDefault="00000000" w:rsidRPr="00000000" w14:paraId="00000144">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Clinically significant PrCa defined as GS ≥ 4+3 or max core length 6mm or greater.</w:t>
      </w:r>
    </w:p>
    <w:p w:rsidR="00000000" w:rsidDel="00000000" w:rsidP="00000000" w:rsidRDefault="00000000" w:rsidRPr="00000000" w14:paraId="00000145">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Template Prostate Mapping (TPM) biopsy: Core bx every 5 mm. </w:t>
      </w:r>
    </w:p>
    <w:p w:rsidR="00000000" w:rsidDel="00000000" w:rsidP="00000000" w:rsidRDefault="00000000" w:rsidRPr="00000000" w14:paraId="00000146">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TPM biopsy demonstrated 71% of men with PrCa with 40% clinically significant.</w:t>
      </w:r>
    </w:p>
    <w:p w:rsidR="00000000" w:rsidDel="00000000" w:rsidP="00000000" w:rsidRDefault="00000000" w:rsidRPr="00000000" w14:paraId="00000147">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Sn for clinically significant PrCa </w:t>
      </w:r>
      <w:r w:rsidDel="00000000" w:rsidR="00000000" w:rsidRPr="00000000">
        <w:rPr>
          <w:rFonts w:ascii="Cardo" w:cs="Cardo" w:eastAsia="Cardo" w:hAnsi="Cardo"/>
          <w:sz w:val="20"/>
          <w:szCs w:val="20"/>
          <w:rtl w:val="0"/>
        </w:rPr>
        <w:t xml:space="preserve">48→ </w:t>
      </w:r>
      <w:r w:rsidDel="00000000" w:rsidR="00000000" w:rsidRPr="00000000">
        <w:rPr>
          <w:rFonts w:ascii="Times New Roman" w:cs="Times New Roman" w:eastAsia="Times New Roman" w:hAnsi="Times New Roman"/>
          <w:b w:val="1"/>
          <w:sz w:val="20"/>
          <w:szCs w:val="20"/>
          <w:rtl w:val="0"/>
        </w:rPr>
        <w:t xml:space="preserve">93%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8">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MP-MRI NPV 89%</w:t>
      </w:r>
      <w:r w:rsidDel="00000000" w:rsidR="00000000" w:rsidRPr="00000000">
        <w:rPr>
          <w:rFonts w:ascii="Times New Roman" w:cs="Times New Roman" w:eastAsia="Times New Roman" w:hAnsi="Times New Roman"/>
          <w:sz w:val="20"/>
          <w:szCs w:val="20"/>
          <w:rtl w:val="0"/>
        </w:rPr>
        <w:t xml:space="preserve"> for clinically significant PrCa.</w:t>
      </w:r>
    </w:p>
    <w:p w:rsidR="00000000" w:rsidDel="00000000" w:rsidP="00000000" w:rsidRDefault="00000000" w:rsidRPr="00000000" w14:paraId="00000149">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7 missed cases were GS 3+4 with core lengths ranging from 6-12mm.</w:t>
      </w:r>
    </w:p>
    <w:p w:rsidR="00000000" w:rsidDel="00000000" w:rsidP="00000000" w:rsidRDefault="00000000" w:rsidRPr="00000000" w14:paraId="0000014A">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Sp for clinically significant PrCa 96→ 41%.</w:t>
      </w:r>
    </w:p>
    <w:p w:rsidR="00000000" w:rsidDel="00000000" w:rsidP="00000000" w:rsidRDefault="00000000" w:rsidRPr="00000000" w14:paraId="0000014B">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MP-MRI </w:t>
      </w:r>
      <w:r w:rsidDel="00000000" w:rsidR="00000000" w:rsidRPr="00000000">
        <w:rPr>
          <w:rFonts w:ascii="Times New Roman" w:cs="Times New Roman" w:eastAsia="Times New Roman" w:hAnsi="Times New Roman"/>
          <w:b w:val="1"/>
          <w:sz w:val="20"/>
          <w:szCs w:val="20"/>
          <w:rtl w:val="0"/>
        </w:rPr>
        <w:t xml:space="preserve">PPV 51%</w:t>
      </w:r>
      <w:r w:rsidDel="00000000" w:rsidR="00000000" w:rsidRPr="00000000">
        <w:rPr>
          <w:rFonts w:ascii="Times New Roman" w:cs="Times New Roman" w:eastAsia="Times New Roman" w:hAnsi="Times New Roman"/>
          <w:sz w:val="20"/>
          <w:szCs w:val="20"/>
          <w:rtl w:val="0"/>
        </w:rPr>
        <w:t xml:space="preserve"> for clinically significant PrCa.</w:t>
      </w:r>
      <w:r w:rsidDel="00000000" w:rsidR="00000000" w:rsidRPr="00000000">
        <w:rPr>
          <w:rtl w:val="0"/>
        </w:rPr>
      </w:r>
    </w:p>
    <w:p w:rsidR="00000000" w:rsidDel="00000000" w:rsidP="00000000" w:rsidRDefault="00000000" w:rsidRPr="00000000" w14:paraId="0000014C">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MP-MRI targeted </w:t>
      </w:r>
      <w:r w:rsidDel="00000000" w:rsidR="00000000" w:rsidRPr="00000000">
        <w:rPr>
          <w:rtl w:val="0"/>
        </w:rPr>
        <w:t xml:space="preserve">biopsies</w:t>
      </w:r>
      <w:r w:rsidDel="00000000" w:rsidR="00000000" w:rsidRPr="00000000">
        <w:rPr>
          <w:rFonts w:ascii="Times New Roman" w:cs="Times New Roman" w:eastAsia="Times New Roman" w:hAnsi="Times New Roman"/>
          <w:sz w:val="20"/>
          <w:szCs w:val="20"/>
          <w:rtl w:val="0"/>
        </w:rPr>
        <w:t xml:space="preserve"> without TRUS will detect 17% fewer GS 3+3 or low volume GS 3+4 cancers than TRUS, which may be favorable in the age of overdiagnosis [</w:t>
      </w:r>
      <w:hyperlink r:id="rId8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D">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Prediction of EPE</w:t>
      </w:r>
      <w:r w:rsidDel="00000000" w:rsidR="00000000" w:rsidRPr="00000000">
        <w:rPr>
          <w:rFonts w:ascii="Times New Roman" w:cs="Times New Roman" w:eastAsia="Times New Roman" w:hAnsi="Times New Roman"/>
          <w:sz w:val="20"/>
          <w:szCs w:val="20"/>
          <w:rtl w:val="0"/>
        </w:rPr>
        <w:t xml:space="preserve"> [</w:t>
      </w:r>
      <w:hyperlink r:id="rId81">
        <w:r w:rsidDel="00000000" w:rsidR="00000000" w:rsidRPr="00000000">
          <w:rPr>
            <w:rFonts w:ascii="Times New Roman" w:cs="Times New Roman" w:eastAsia="Times New Roman" w:hAnsi="Times New Roman"/>
            <w:sz w:val="20"/>
            <w:szCs w:val="20"/>
            <w:rtl w:val="0"/>
          </w:rPr>
          <w:t xml:space="preserve">J Uro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3T MPMRI w endorectal coil</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MRI best pre-op predictor of EPE.</w:t>
      </w:r>
    </w:p>
    <w:p w:rsidR="00000000" w:rsidDel="00000000" w:rsidP="00000000" w:rsidRDefault="00000000" w:rsidRPr="00000000" w14:paraId="0000014E">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 pts prior to RP. </w:t>
      </w:r>
    </w:p>
    <w:p w:rsidR="00000000" w:rsidDel="00000000" w:rsidP="00000000" w:rsidRDefault="00000000" w:rsidRPr="00000000" w14:paraId="0000014F">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EPE 50%, ranging from 25-75% between LR and HR categories.</w:t>
      </w:r>
    </w:p>
    <w:p w:rsidR="00000000" w:rsidDel="00000000" w:rsidP="00000000" w:rsidRDefault="00000000" w:rsidRPr="00000000" w14:paraId="00000150">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Staging accuracy 74% with Sn/Sp/PPV/NPV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58→ 89→ 84→ 68%.</w:t>
      </w:r>
    </w:p>
    <w:p w:rsidR="00000000" w:rsidDel="00000000" w:rsidP="00000000" w:rsidRDefault="00000000" w:rsidRPr="00000000" w14:paraId="00000151">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best in HR cohort 89%.</w:t>
      </w:r>
    </w:p>
    <w:p w:rsidR="00000000" w:rsidDel="00000000" w:rsidP="00000000" w:rsidRDefault="00000000" w:rsidRPr="00000000" w14:paraId="00000152">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NPV best in LR cohort 88</w:t>
      </w:r>
    </w:p>
    <w:p w:rsidR="00000000" w:rsidDel="00000000" w:rsidP="00000000" w:rsidRDefault="00000000" w:rsidRPr="00000000" w14:paraId="0000015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sz w:val="20"/>
          <w:szCs w:val="20"/>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Bone scan</w:t>
      </w:r>
      <w:r w:rsidDel="00000000" w:rsidR="00000000" w:rsidRPr="00000000">
        <w:rPr>
          <w:rFonts w:ascii="Times New Roman" w:cs="Times New Roman" w:eastAsia="Times New Roman" w:hAnsi="Times New Roman"/>
          <w:sz w:val="20"/>
          <w:szCs w:val="20"/>
          <w:rtl w:val="0"/>
        </w:rPr>
        <w:t xml:space="preserve">: Symptomatic, PSA &gt;10 and T2, </w:t>
      </w:r>
      <w:r w:rsidDel="00000000" w:rsidR="00000000" w:rsidRPr="00000000">
        <w:rPr>
          <w:rtl w:val="0"/>
        </w:rPr>
        <w:t xml:space="preserve">or High Risk </w:t>
      </w:r>
      <w:r w:rsidDel="00000000" w:rsidR="00000000" w:rsidRPr="00000000">
        <w:rPr>
          <w:rFonts w:ascii="Times New Roman" w:cs="Times New Roman" w:eastAsia="Times New Roman" w:hAnsi="Times New Roman"/>
          <w:sz w:val="20"/>
          <w:szCs w:val="20"/>
          <w:rtl w:val="0"/>
        </w:rPr>
        <w:t xml:space="preserve">(e.g. T3+, PSA &gt;20, or GG 4+).</w:t>
      </w:r>
    </w:p>
    <w:p w:rsidR="00000000" w:rsidDel="00000000" w:rsidP="00000000" w:rsidRDefault="00000000" w:rsidRPr="00000000" w14:paraId="00000154">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Positivity &lt; 5% of the time if PSA &lt; 10, unless unusually fast bcF or short PSA-DT. They are rarely positive until PSA values exceed 30</w:t>
      </w:r>
      <w:r w:rsidDel="00000000" w:rsidR="00000000" w:rsidRPr="00000000">
        <w:rPr>
          <w:rFonts w:ascii="Times New Roman" w:cs="Times New Roman" w:eastAsia="Times New Roman" w:hAnsi="Times New Roman"/>
          <w:sz w:val="20"/>
          <w:szCs w:val="20"/>
          <w:rtl w:val="0"/>
        </w:rPr>
        <w:t xml:space="preserve"> [</w:t>
      </w:r>
      <w:hyperlink r:id="rId82">
        <w:r w:rsidDel="00000000" w:rsidR="00000000" w:rsidRPr="00000000">
          <w:rPr>
            <w:rtl w:val="0"/>
          </w:rPr>
          <w:t xml:space="preserve">Cher J Uro '98</w:t>
        </w:r>
      </w:hyperlink>
      <w:r w:rsidDel="00000000" w:rsidR="00000000" w:rsidRPr="00000000">
        <w:rPr>
          <w:rFonts w:ascii="Times New Roman" w:cs="Times New Roman" w:eastAsia="Times New Roman" w:hAnsi="Times New Roman"/>
          <w:sz w:val="20"/>
          <w:szCs w:val="20"/>
          <w:rtl w:val="0"/>
        </w:rPr>
        <w:t xml:space="preserve">, </w:t>
      </w:r>
      <w:hyperlink r:id="rId83">
        <w:r w:rsidDel="00000000" w:rsidR="00000000" w:rsidRPr="00000000">
          <w:rPr>
            <w:rtl w:val="0"/>
          </w:rPr>
          <w:t xml:space="preserve">Kane Urology '03</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TRUS</w:t>
      </w:r>
      <w:r w:rsidDel="00000000" w:rsidR="00000000" w:rsidRPr="00000000">
        <w:rPr>
          <w:rFonts w:ascii="Times New Roman" w:cs="Times New Roman" w:eastAsia="Times New Roman" w:hAnsi="Times New Roman"/>
          <w:sz w:val="20"/>
          <w:szCs w:val="20"/>
          <w:rtl w:val="0"/>
        </w:rPr>
        <w:t xml:space="preserve">: Only ~⅓ of tumors are sonographically visible (hypoechoic) with up to ½ sonographically detected. Central or TZ lesions will have serial negative TRUS. </w:t>
      </w:r>
    </w:p>
    <w:p w:rsidR="00000000" w:rsidDel="00000000" w:rsidP="00000000" w:rsidRDefault="00000000" w:rsidRPr="00000000" w14:paraId="00000156">
      <w:pPr>
        <w:numPr>
          <w:ilvl w:val="1"/>
          <w:numId w:val="13"/>
        </w:numPr>
        <w:ind w:left="1440" w:hanging="360"/>
      </w:pPr>
      <w:r w:rsidDel="00000000" w:rsidR="00000000" w:rsidRPr="00000000">
        <w:rPr>
          <w:rtl w:val="0"/>
        </w:rPr>
        <w:t xml:space="preserve">Combination 12 core and targeted biopsies has a higher yield than either alone </w:t>
      </w:r>
      <w:hyperlink r:id="rId84">
        <w:r w:rsidDel="00000000" w:rsidR="00000000" w:rsidRPr="00000000">
          <w:rPr>
            <w:vertAlign w:val="superscript"/>
            <w:rtl w:val="0"/>
          </w:rPr>
          <w:t xml:space="preserve">QS</w:t>
        </w:r>
      </w:hyperlink>
      <w:hyperlink r:id="rId85">
        <w:r w:rsidDel="00000000" w:rsidR="00000000" w:rsidRPr="00000000">
          <w:rPr>
            <w:rtl w:val="0"/>
          </w:rPr>
          <w:t xml:space="preserve"> </w:t>
        </w:r>
      </w:hyperlink>
      <w:r w:rsidDel="00000000" w:rsidR="00000000" w:rsidRPr="00000000">
        <w:rPr>
          <w:rtl w:val="0"/>
        </w:rPr>
        <w:t xml:space="preserve">[</w:t>
      </w:r>
      <w:hyperlink r:id="rId86">
        <w:r w:rsidDel="00000000" w:rsidR="00000000" w:rsidRPr="00000000">
          <w:rPr>
            <w:rtl w:val="0"/>
          </w:rPr>
          <w:t xml:space="preserve">Trio Study Ahdoot NEJM '20</w:t>
        </w:r>
      </w:hyperlink>
      <w:r w:rsidDel="00000000" w:rsidR="00000000" w:rsidRPr="00000000">
        <w:rPr>
          <w:rtl w:val="0"/>
        </w:rPr>
        <w:t xml:space="preserve">].</w:t>
      </w:r>
    </w:p>
    <w:p w:rsidR="00000000" w:rsidDel="00000000" w:rsidP="00000000" w:rsidRDefault="00000000" w:rsidRPr="00000000" w14:paraId="0000015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Management of Bx results:</w:t>
      </w:r>
    </w:p>
    <w:p w:rsidR="00000000" w:rsidDel="00000000" w:rsidP="00000000" w:rsidRDefault="00000000" w:rsidRPr="00000000" w14:paraId="00000158">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Atypia: reBx in 6 mo.</w:t>
      </w:r>
    </w:p>
    <w:p w:rsidR="00000000" w:rsidDel="00000000" w:rsidP="00000000" w:rsidRDefault="00000000" w:rsidRPr="00000000" w14:paraId="00000159">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PIN: reBx in 6-24 mo and consider other lab tests with MP-MRI.</w:t>
      </w:r>
    </w:p>
    <w:p w:rsidR="00000000" w:rsidDel="00000000" w:rsidP="00000000" w:rsidRDefault="00000000" w:rsidRPr="00000000" w14:paraId="0000015A">
      <w:pPr>
        <w:numPr>
          <w:ilvl w:val="0"/>
          <w:numId w:val="13"/>
        </w:numPr>
      </w:pPr>
      <w:r w:rsidDel="00000000" w:rsidR="00000000" w:rsidRPr="00000000">
        <w:rPr>
          <w:rtl w:val="0"/>
        </w:rPr>
        <w:t xml:space="preserve">Urethrograms will have a more superior prostate.</w:t>
      </w:r>
    </w:p>
    <w:p w:rsidR="00000000" w:rsidDel="00000000" w:rsidP="00000000" w:rsidRDefault="00000000" w:rsidRPr="00000000" w14:paraId="0000015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 spectroscopy</w:t>
      </w:r>
      <w:r w:rsidDel="00000000" w:rsidR="00000000" w:rsidRPr="00000000">
        <w:rPr>
          <w:rFonts w:ascii="Times New Roman" w:cs="Times New Roman" w:eastAsia="Times New Roman" w:hAnsi="Times New Roman"/>
          <w:sz w:val="20"/>
          <w:szCs w:val="20"/>
          <w:rtl w:val="0"/>
        </w:rPr>
        <w:t xml:space="preserve">: Used to evaluate prostate, not SVs.</w:t>
      </w:r>
    </w:p>
    <w:p w:rsidR="00000000" w:rsidDel="00000000" w:rsidP="00000000" w:rsidRDefault="00000000" w:rsidRPr="00000000" w14:paraId="0000015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 = low choline, high citrate.</w:t>
      </w:r>
    </w:p>
    <w:p w:rsidR="00000000" w:rsidDel="00000000" w:rsidP="00000000" w:rsidRDefault="00000000" w:rsidRPr="00000000" w14:paraId="0000015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Cancer = increased choline (cellular integrity/membrane), decreased citrate.</w:t>
      </w:r>
    </w:p>
    <w:p w:rsidR="00000000" w:rsidDel="00000000" w:rsidP="00000000" w:rsidRDefault="00000000" w:rsidRPr="00000000" w14:paraId="0000015E">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PET/CT in Prostate Cancer</w:t>
            </w:r>
          </w:p>
          <w:p w:rsidR="00000000" w:rsidDel="00000000" w:rsidP="00000000" w:rsidRDefault="00000000" w:rsidRPr="00000000" w14:paraId="00000160">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Generally speaking, Axumin PET/CT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a low rate of detection for mets if PSA &lt; 0.7 ng/mL.</w:t>
            </w:r>
          </w:p>
          <w:p w:rsidR="00000000" w:rsidDel="00000000" w:rsidP="00000000" w:rsidRDefault="00000000" w:rsidRPr="00000000" w14:paraId="00000161">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PSMA PET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a higher sensitivity for detection of mets at low PSA, but is no</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 yet approved in the USA as of early 20</w:t>
            </w:r>
            <w:r w:rsidDel="00000000" w:rsidR="00000000" w:rsidRPr="00000000">
              <w:rPr>
                <w:rtl w:val="0"/>
              </w:rPr>
              <w:t xml:space="preserve">20.</w:t>
            </w:r>
          </w:p>
          <w:p w:rsidR="00000000" w:rsidDel="00000000" w:rsidP="00000000" w:rsidRDefault="00000000" w:rsidRPr="00000000" w14:paraId="00000162">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PSMA is also being tagged with Lutetium-177, giving the potential for diagnostic/therapeutic imaging (pre-clinical).</w:t>
            </w:r>
          </w:p>
          <w:p w:rsidR="00000000" w:rsidDel="00000000" w:rsidP="00000000" w:rsidRDefault="00000000" w:rsidRPr="00000000" w14:paraId="00000163">
            <w:pPr>
              <w:numPr>
                <w:ilvl w:val="0"/>
                <w:numId w:val="14"/>
              </w:numPr>
            </w:pPr>
            <w:r w:rsidDel="00000000" w:rsidR="00000000" w:rsidRPr="00000000">
              <w:rPr>
                <w:rtl w:val="0"/>
              </w:rPr>
              <w:t xml:space="preserve">See [</w:t>
            </w:r>
            <w:hyperlink w:anchor="_68zr6jm7364z">
              <w:r w:rsidDel="00000000" w:rsidR="00000000" w:rsidRPr="00000000">
                <w:rPr>
                  <w:rtl w:val="0"/>
                </w:rPr>
                <w:t xml:space="preserve">Failure after treatment</w:t>
              </w:r>
            </w:hyperlink>
            <w:r w:rsidDel="00000000" w:rsidR="00000000" w:rsidRPr="00000000">
              <w:rPr>
                <w:rtl w:val="0"/>
              </w:rPr>
              <w:t xml:space="preserve">] section for more information.</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b w:val="1"/>
                <w:rtl w:val="0"/>
              </w:rPr>
              <w:t xml:space="preserve">C-11 choline</w:t>
            </w:r>
            <w:r w:rsidDel="00000000" w:rsidR="00000000" w:rsidRPr="00000000">
              <w:rPr>
                <w:rtl w:val="0"/>
              </w:rPr>
              <w:t xml:space="preserve">: Sn 83-90% and Sp 88-97%, but </w:t>
            </w:r>
            <w:r w:rsidDel="00000000" w:rsidR="00000000" w:rsidRPr="00000000">
              <w:rPr>
                <w:b w:val="1"/>
                <w:rtl w:val="0"/>
              </w:rPr>
              <w:t xml:space="preserve">worse for low PSA</w:t>
            </w:r>
            <w:r w:rsidDel="00000000" w:rsidR="00000000" w:rsidRPr="00000000">
              <w:rPr>
                <w:rtl w:val="0"/>
              </w:rPr>
              <w:t xml:space="preserve">.</w:t>
            </w:r>
          </w:p>
          <w:p w:rsidR="00000000" w:rsidDel="00000000" w:rsidP="00000000" w:rsidRDefault="00000000" w:rsidRPr="00000000" w14:paraId="00000166">
            <w:pPr>
              <w:numPr>
                <w:ilvl w:val="0"/>
                <w:numId w:val="74"/>
              </w:numPr>
              <w:rPr>
                <w:u w:val="none"/>
              </w:rPr>
            </w:pPr>
            <w:r w:rsidDel="00000000" w:rsidR="00000000" w:rsidRPr="00000000">
              <w:rPr>
                <w:rtl w:val="0"/>
              </w:rPr>
              <w:t xml:space="preserve">Choline is seen in cancers, but also involved with benign processes like creating cell membranes.</w:t>
            </w:r>
          </w:p>
          <w:p w:rsidR="00000000" w:rsidDel="00000000" w:rsidP="00000000" w:rsidRDefault="00000000" w:rsidRPr="00000000" w14:paraId="00000167">
            <w:pPr>
              <w:ind w:left="0" w:firstLine="0"/>
              <w:rPr/>
            </w:pPr>
            <w:r w:rsidDel="00000000" w:rsidR="00000000" w:rsidRPr="00000000">
              <w:rPr>
                <w:b w:val="1"/>
                <w:rtl w:val="0"/>
              </w:rPr>
              <w:t xml:space="preserve">Axumin (F-18 Fluciclovine)</w:t>
            </w:r>
            <w:r w:rsidDel="00000000" w:rsidR="00000000" w:rsidRPr="00000000">
              <w:rPr>
                <w:rtl w:val="0"/>
              </w:rPr>
              <w:t xml:space="preserve">: Sn 87-89% for OB mets but Sp 80-91%, lower than bone scan due to FP.</w:t>
            </w:r>
          </w:p>
          <w:p w:rsidR="00000000" w:rsidDel="00000000" w:rsidP="00000000" w:rsidRDefault="00000000" w:rsidRPr="00000000" w14:paraId="00000168">
            <w:pPr>
              <w:numPr>
                <w:ilvl w:val="0"/>
                <w:numId w:val="37"/>
              </w:numPr>
              <w:rPr>
                <w:u w:val="none"/>
              </w:rPr>
            </w:pPr>
            <w:r w:rsidDel="00000000" w:rsidR="00000000" w:rsidRPr="00000000">
              <w:rPr>
                <w:rtl w:val="0"/>
              </w:rPr>
              <w:t xml:space="preserve">PPV was 62%, while 92% for extraprostatic and 72% for prostate/bed </w:t>
            </w:r>
            <w:r w:rsidDel="00000000" w:rsidR="00000000" w:rsidRPr="00000000">
              <w:rPr>
                <w:rtl w:val="0"/>
              </w:rPr>
              <w:t xml:space="preserve">involvement [</w:t>
            </w:r>
            <w:hyperlink r:id="rId87">
              <w:r w:rsidDel="00000000" w:rsidR="00000000" w:rsidRPr="00000000">
                <w:rPr>
                  <w:rtl w:val="0"/>
                </w:rPr>
                <w:t xml:space="preserve">Bach-Gansmo J Urol '17</w:t>
              </w:r>
            </w:hyperlink>
            <w:r w:rsidDel="00000000" w:rsidR="00000000" w:rsidRPr="00000000">
              <w:rPr>
                <w:rtl w:val="0"/>
              </w:rPr>
              <w:t xml:space="preserve">]</w:t>
            </w:r>
          </w:p>
          <w:p w:rsidR="00000000" w:rsidDel="00000000" w:rsidP="00000000" w:rsidRDefault="00000000" w:rsidRPr="00000000" w14:paraId="00000169">
            <w:pPr>
              <w:numPr>
                <w:ilvl w:val="0"/>
                <w:numId w:val="37"/>
              </w:numPr>
              <w:rPr>
                <w:u w:val="none"/>
              </w:rPr>
            </w:pPr>
            <w:r w:rsidDel="00000000" w:rsidR="00000000" w:rsidRPr="00000000">
              <w:rPr>
                <w:rtl w:val="0"/>
              </w:rPr>
              <w:t xml:space="preserve">Be sure to get a biopsy if in the prostate bed!</w:t>
            </w:r>
          </w:p>
          <w:p w:rsidR="00000000" w:rsidDel="00000000" w:rsidP="00000000" w:rsidRDefault="00000000" w:rsidRPr="00000000" w14:paraId="0000016A">
            <w:pPr>
              <w:ind w:left="0" w:firstLine="0"/>
              <w:rPr/>
            </w:pPr>
            <w:r w:rsidDel="00000000" w:rsidR="00000000" w:rsidRPr="00000000">
              <w:rPr>
                <w:b w:val="1"/>
                <w:rtl w:val="0"/>
              </w:rPr>
              <w:t xml:space="preserve">Ga-68 PSMA</w:t>
            </w:r>
            <w:r w:rsidDel="00000000" w:rsidR="00000000" w:rsidRPr="00000000">
              <w:rPr>
                <w:rtl w:val="0"/>
              </w:rPr>
              <w:t xml:space="preserve">: Sn 80-86%, Sp 86-97% </w:t>
            </w:r>
            <w:r w:rsidDel="00000000" w:rsidR="00000000" w:rsidRPr="00000000">
              <w:rPr>
                <w:b w:val="1"/>
                <w:rtl w:val="0"/>
              </w:rPr>
              <w:t xml:space="preserve">even at low PSA</w:t>
            </w:r>
            <w:r w:rsidDel="00000000" w:rsidR="00000000" w:rsidRPr="00000000">
              <w:rPr>
                <w:rtl w:val="0"/>
              </w:rPr>
              <w:t xml:space="preserve">.</w:t>
              <w:br w:type="textWrapping"/>
              <w:t xml:space="preserve">This test only costs $500 in Australia!</w:t>
            </w:r>
          </w:p>
          <w:p w:rsidR="00000000" w:rsidDel="00000000" w:rsidP="00000000" w:rsidRDefault="00000000" w:rsidRPr="00000000" w14:paraId="0000016B">
            <w:pPr>
              <w:numPr>
                <w:ilvl w:val="0"/>
                <w:numId w:val="60"/>
              </w:numPr>
              <w:rPr>
                <w:u w:val="none"/>
              </w:rPr>
            </w:pPr>
            <w:r w:rsidDel="00000000" w:rsidR="00000000" w:rsidRPr="00000000">
              <w:rPr>
                <w:rtl w:val="0"/>
              </w:rPr>
              <w:t xml:space="preserve">PSMA is seen in many different tissue types, including cancerous and benign tissue.</w:t>
            </w:r>
          </w:p>
          <w:p w:rsidR="00000000" w:rsidDel="00000000" w:rsidP="00000000" w:rsidRDefault="00000000" w:rsidRPr="00000000" w14:paraId="0000016C">
            <w:pPr>
              <w:numPr>
                <w:ilvl w:val="0"/>
                <w:numId w:val="60"/>
              </w:numPr>
              <w:rPr>
                <w:u w:val="none"/>
              </w:rPr>
            </w:pPr>
            <w:r w:rsidDel="00000000" w:rsidR="00000000" w:rsidRPr="00000000">
              <w:rPr>
                <w:rtl w:val="0"/>
              </w:rPr>
              <w:t xml:space="preserve">PSMA lines the prostatic epithelium that lines prostatic ducts, and is noted to be inc in CRPC.</w:t>
            </w:r>
          </w:p>
          <w:p w:rsidR="00000000" w:rsidDel="00000000" w:rsidP="00000000" w:rsidRDefault="00000000" w:rsidRPr="00000000" w14:paraId="0000016D">
            <w:pPr>
              <w:numPr>
                <w:ilvl w:val="0"/>
                <w:numId w:val="60"/>
              </w:numPr>
              <w:rPr>
                <w:u w:val="none"/>
              </w:rPr>
            </w:pPr>
            <w:r w:rsidDel="00000000" w:rsidR="00000000" w:rsidRPr="00000000">
              <w:rPr>
                <w:rtl w:val="0"/>
              </w:rPr>
              <w:t xml:space="preserve">Comparative studies may be superior to choline-PET, esp for low PSA, but currently not reimbursable in the USA. </w:t>
            </w:r>
            <w:r w:rsidDel="00000000" w:rsidR="00000000" w:rsidRPr="00000000">
              <w:rPr>
                <w:rtl w:val="0"/>
              </w:rPr>
            </w:r>
          </w:p>
          <w:p w:rsidR="00000000" w:rsidDel="00000000" w:rsidP="00000000" w:rsidRDefault="00000000" w:rsidRPr="00000000" w14:paraId="0000016E">
            <w:pPr>
              <w:numPr>
                <w:ilvl w:val="0"/>
                <w:numId w:val="60"/>
              </w:numPr>
              <w:rPr>
                <w:u w:val="none"/>
              </w:rPr>
            </w:pPr>
            <w:r w:rsidDel="00000000" w:rsidR="00000000" w:rsidRPr="00000000">
              <w:rPr>
                <w:rtl w:val="0"/>
              </w:rPr>
              <w:t xml:space="preserve">Less than 10% of PrCa have no uptake on PSMA PET.</w:t>
            </w:r>
            <w:r w:rsidDel="00000000" w:rsidR="00000000" w:rsidRPr="00000000">
              <w:rPr>
                <w:rtl w:val="0"/>
              </w:rPr>
            </w:r>
          </w:p>
        </w:tc>
      </w:tr>
    </w:tbl>
    <w:p w:rsidR="00000000" w:rsidDel="00000000" w:rsidP="00000000" w:rsidRDefault="00000000" w:rsidRPr="00000000" w14:paraId="0000016F">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pStyle w:val="Heading3"/>
        <w:ind w:left="0" w:firstLine="0"/>
        <w:rPr/>
      </w:pPr>
      <w:bookmarkStart w:colFirst="0" w:colLast="0" w:name="_405yneyqbvk" w:id="36"/>
      <w:bookmarkEnd w:id="36"/>
      <w:hyperlink w:anchor="_3il9qxb6t93m">
        <w:r w:rsidDel="00000000" w:rsidR="00000000" w:rsidRPr="00000000">
          <w:rPr>
            <w:u w:val="single"/>
            <w:rtl w:val="0"/>
          </w:rPr>
          <w:t xml:space="preserve">PET/CT</w:t>
        </w:r>
      </w:hyperlink>
      <w:r w:rsidDel="00000000" w:rsidR="00000000" w:rsidRPr="00000000">
        <w:rPr>
          <w:rtl w:val="0"/>
        </w:rPr>
        <w:t xml:space="preserve"> in Prostate cancer</w:t>
      </w:r>
      <w:r w:rsidDel="00000000" w:rsidR="00000000" w:rsidRPr="00000000">
        <w:rPr>
          <w:rtl w:val="0"/>
        </w:rPr>
      </w:r>
    </w:p>
    <w:p w:rsidR="00000000" w:rsidDel="00000000" w:rsidP="00000000" w:rsidRDefault="00000000" w:rsidRPr="00000000" w14:paraId="00000171">
      <w:pPr>
        <w:spacing w:line="240" w:lineRule="auto"/>
        <w:ind w:left="0" w:firstLine="0"/>
        <w:rPr/>
      </w:pPr>
      <w:r w:rsidDel="00000000" w:rsidR="00000000" w:rsidRPr="00000000">
        <w:rPr>
          <w:rtl w:val="0"/>
        </w:rPr>
        <w:t xml:space="preserve">See the Summary Box above and the [</w:t>
      </w:r>
      <w:hyperlink w:anchor="_68zr6jm7364z">
        <w:r w:rsidDel="00000000" w:rsidR="00000000" w:rsidRPr="00000000">
          <w:rPr>
            <w:rtl w:val="0"/>
          </w:rPr>
          <w:t xml:space="preserve">Failure after treatment</w:t>
        </w:r>
      </w:hyperlink>
      <w:r w:rsidDel="00000000" w:rsidR="00000000" w:rsidRPr="00000000">
        <w:rPr>
          <w:rtl w:val="0"/>
        </w:rPr>
        <w:t xml:space="preserve">] section for more information.</w:t>
      </w:r>
    </w:p>
    <w:p w:rsidR="00000000" w:rsidDel="00000000" w:rsidP="00000000" w:rsidRDefault="00000000" w:rsidRPr="00000000" w14:paraId="00000172">
      <w:pPr>
        <w:numPr>
          <w:ilvl w:val="0"/>
          <w:numId w:val="13"/>
        </w:numPr>
        <w:spacing w:line="240" w:lineRule="auto"/>
        <w:rPr>
          <w:rFonts w:ascii="Times New Roman" w:cs="Times New Roman" w:eastAsia="Times New Roman" w:hAnsi="Times New Roman"/>
          <w:sz w:val="20"/>
          <w:szCs w:val="20"/>
        </w:rPr>
      </w:pPr>
      <w:r w:rsidDel="00000000" w:rsidR="00000000" w:rsidRPr="00000000">
        <w:rPr>
          <w:b w:val="1"/>
          <w:rtl w:val="0"/>
        </w:rPr>
        <w:t xml:space="preserve">Multisite experience of Axumin (F-18) PET/CT in biochemically recurrent prostate cancer</w:t>
      </w:r>
      <w:r w:rsidDel="00000000" w:rsidR="00000000" w:rsidRPr="00000000">
        <w:rPr>
          <w:rtl w:val="0"/>
        </w:rPr>
        <w:t xml:space="preserve"> [</w:t>
      </w:r>
      <w:hyperlink r:id="rId88">
        <w:r w:rsidDel="00000000" w:rsidR="00000000" w:rsidRPr="00000000">
          <w:rPr>
            <w:rtl w:val="0"/>
          </w:rPr>
          <w:t xml:space="preserve">Bach-Gansmo J Urol '17</w:t>
        </w:r>
      </w:hyperlink>
      <w:r w:rsidDel="00000000" w:rsidR="00000000" w:rsidRPr="00000000">
        <w:rPr>
          <w:rtl w:val="0"/>
        </w:rPr>
        <w:t xml:space="preserve">]</w:t>
      </w:r>
    </w:p>
    <w:p w:rsidR="00000000" w:rsidDel="00000000" w:rsidP="00000000" w:rsidRDefault="00000000" w:rsidRPr="00000000" w14:paraId="00000173">
      <w:pPr>
        <w:numPr>
          <w:ilvl w:val="1"/>
          <w:numId w:val="13"/>
        </w:numPr>
        <w:spacing w:line="240" w:lineRule="auto"/>
        <w:ind w:left="1440" w:hanging="360"/>
        <w:rPr>
          <w:u w:val="none"/>
        </w:rPr>
      </w:pPr>
      <w:r w:rsidDel="00000000" w:rsidR="00000000" w:rsidRPr="00000000">
        <w:rPr>
          <w:rtl w:val="0"/>
        </w:rPr>
        <w:t xml:space="preserve">596 pts. Prostatectomy 33%, RT only 13%, CMT ~50%. Median PSA 5.4 ng/mL. </w:t>
      </w:r>
    </w:p>
    <w:p w:rsidR="00000000" w:rsidDel="00000000" w:rsidP="00000000" w:rsidRDefault="00000000" w:rsidRPr="00000000" w14:paraId="00000174">
      <w:pPr>
        <w:numPr>
          <w:ilvl w:val="1"/>
          <w:numId w:val="13"/>
        </w:numPr>
        <w:spacing w:line="240" w:lineRule="auto"/>
        <w:ind w:left="1440" w:hanging="360"/>
        <w:rPr>
          <w:u w:val="none"/>
        </w:rPr>
      </w:pPr>
      <w:r w:rsidDel="00000000" w:rsidR="00000000" w:rsidRPr="00000000">
        <w:rPr>
          <w:rtl w:val="0"/>
        </w:rPr>
        <w:t xml:space="preserve">F-18 lesions were detected in 68% of scans.</w:t>
      </w:r>
    </w:p>
    <w:p w:rsidR="00000000" w:rsidDel="00000000" w:rsidP="00000000" w:rsidRDefault="00000000" w:rsidRPr="00000000" w14:paraId="00000175">
      <w:pPr>
        <w:numPr>
          <w:ilvl w:val="1"/>
          <w:numId w:val="13"/>
        </w:numPr>
        <w:spacing w:line="240" w:lineRule="auto"/>
        <w:ind w:left="1440" w:hanging="360"/>
        <w:rPr>
          <w:u w:val="none"/>
        </w:rPr>
      </w:pPr>
      <w:r w:rsidDel="00000000" w:rsidR="00000000" w:rsidRPr="00000000">
        <w:rPr>
          <w:rtl w:val="0"/>
        </w:rPr>
        <w:t xml:space="preserve">Metastatic involvement was detected in 26% of scans. </w:t>
      </w:r>
    </w:p>
    <w:p w:rsidR="00000000" w:rsidDel="00000000" w:rsidP="00000000" w:rsidRDefault="00000000" w:rsidRPr="00000000" w14:paraId="00000176">
      <w:pPr>
        <w:numPr>
          <w:ilvl w:val="1"/>
          <w:numId w:val="13"/>
        </w:numPr>
        <w:spacing w:line="240" w:lineRule="auto"/>
        <w:ind w:left="1440" w:hanging="360"/>
        <w:rPr>
          <w:u w:val="none"/>
        </w:rPr>
      </w:pPr>
      <w:r w:rsidDel="00000000" w:rsidR="00000000" w:rsidRPr="00000000">
        <w:rPr>
          <w:rtl w:val="0"/>
        </w:rPr>
        <w:t xml:space="preserve">Detection rate for PSA &lt; 0.8 of 41%, or for 0.8 to 2.03 of 60%.</w:t>
      </w:r>
    </w:p>
    <w:p w:rsidR="00000000" w:rsidDel="00000000" w:rsidP="00000000" w:rsidRDefault="00000000" w:rsidRPr="00000000" w14:paraId="00000177">
      <w:pPr>
        <w:numPr>
          <w:ilvl w:val="1"/>
          <w:numId w:val="13"/>
        </w:numPr>
        <w:ind w:left="1440" w:hanging="360"/>
      </w:pPr>
      <w:r w:rsidDel="00000000" w:rsidR="00000000" w:rsidRPr="00000000">
        <w:rPr>
          <w:rtl w:val="0"/>
        </w:rPr>
        <w:t xml:space="preserve">PPV was 62%, while 92% for extraprostatic and 72% for prostate/bed involvement.</w:t>
      </w:r>
    </w:p>
    <w:p w:rsidR="00000000" w:rsidDel="00000000" w:rsidP="00000000" w:rsidRDefault="00000000" w:rsidRPr="00000000" w14:paraId="00000178">
      <w:pPr>
        <w:numPr>
          <w:ilvl w:val="1"/>
          <w:numId w:val="13"/>
        </w:numPr>
        <w:ind w:left="1440" w:hanging="360"/>
        <w:rPr>
          <w:u w:val="none"/>
        </w:rPr>
      </w:pPr>
      <w:r w:rsidDel="00000000" w:rsidR="00000000" w:rsidRPr="00000000">
        <w:rPr>
          <w:rtl w:val="0"/>
        </w:rPr>
        <w:t xml:space="preserve">There were 23% false positives in the prostate/bed while 7% false positives for extraprostatic lesions.</w:t>
      </w:r>
    </w:p>
    <w:p w:rsidR="00000000" w:rsidDel="00000000" w:rsidP="00000000" w:rsidRDefault="00000000" w:rsidRPr="00000000" w14:paraId="00000179">
      <w:pPr>
        <w:numPr>
          <w:ilvl w:val="0"/>
          <w:numId w:val="13"/>
        </w:numPr>
        <w:spacing w:line="240" w:lineRule="auto"/>
        <w:rPr>
          <w:rFonts w:ascii="Times New Roman" w:cs="Times New Roman" w:eastAsia="Times New Roman" w:hAnsi="Times New Roman"/>
          <w:sz w:val="20"/>
          <w:szCs w:val="20"/>
        </w:rPr>
      </w:pPr>
      <w:r w:rsidDel="00000000" w:rsidR="00000000" w:rsidRPr="00000000">
        <w:rPr>
          <w:b w:val="1"/>
          <w:rtl w:val="0"/>
        </w:rPr>
        <w:t xml:space="preserve">LOCATE trial</w:t>
      </w:r>
      <w:r w:rsidDel="00000000" w:rsidR="00000000" w:rsidRPr="00000000">
        <w:rPr>
          <w:rtl w:val="0"/>
        </w:rPr>
        <w:t xml:space="preserve"> [</w:t>
      </w:r>
      <w:hyperlink r:id="rId89">
        <w:r w:rsidDel="00000000" w:rsidR="00000000" w:rsidRPr="00000000">
          <w:rPr>
            <w:rtl w:val="0"/>
          </w:rPr>
          <w:t xml:space="preserve">Andriole J Urol '19</w:t>
        </w:r>
      </w:hyperlink>
      <w:r w:rsidDel="00000000" w:rsidR="00000000" w:rsidRPr="00000000">
        <w:rPr>
          <w:rtl w:val="0"/>
        </w:rPr>
        <w:t xml:space="preserve">]: Axumin.</w:t>
      </w:r>
    </w:p>
    <w:p w:rsidR="00000000" w:rsidDel="00000000" w:rsidP="00000000" w:rsidRDefault="00000000" w:rsidRPr="00000000" w14:paraId="0000017A">
      <w:pPr>
        <w:ind w:firstLine="720"/>
        <w:rPr/>
      </w:pPr>
      <w:r w:rsidDel="00000000" w:rsidR="00000000" w:rsidRPr="00000000">
        <w:rPr>
          <w:rtl w:val="0"/>
        </w:rPr>
        <w:t xml:space="preserve">Overall, 60% had a change in management, which were major in 80% and 70% were informed by positive Axumin findings. The most frequent major changes were from salvage or non-curative systemic therapy to watchful waiting (25%), from non-curative systemic therapy to salvage therapy (24%) and from salvage therapy to non-curative systemic therapy (9%).</w:t>
      </w:r>
    </w:p>
    <w:p w:rsidR="00000000" w:rsidDel="00000000" w:rsidP="00000000" w:rsidRDefault="00000000" w:rsidRPr="00000000" w14:paraId="0000017B">
      <w:pPr>
        <w:numPr>
          <w:ilvl w:val="1"/>
          <w:numId w:val="13"/>
        </w:numPr>
        <w:spacing w:line="240" w:lineRule="auto"/>
        <w:ind w:left="1440" w:hanging="360"/>
        <w:rPr/>
      </w:pPr>
      <w:r w:rsidDel="00000000" w:rsidR="00000000" w:rsidRPr="00000000">
        <w:rPr>
          <w:rtl w:val="0"/>
        </w:rPr>
        <w:t xml:space="preserve">213 pts. Median PSA 1. 2016-2017. </w:t>
      </w:r>
    </w:p>
    <w:p w:rsidR="00000000" w:rsidDel="00000000" w:rsidP="00000000" w:rsidRDefault="00000000" w:rsidRPr="00000000" w14:paraId="0000017C">
      <w:pPr>
        <w:numPr>
          <w:ilvl w:val="1"/>
          <w:numId w:val="13"/>
        </w:numPr>
        <w:spacing w:line="240" w:lineRule="auto"/>
        <w:ind w:left="1440" w:hanging="360"/>
        <w:rPr>
          <w:u w:val="none"/>
        </w:rPr>
      </w:pPr>
      <w:r w:rsidDel="00000000" w:rsidR="00000000" w:rsidRPr="00000000">
        <w:rPr>
          <w:rtl w:val="0"/>
        </w:rPr>
        <w:t xml:space="preserve">F-18 lesions were detected in 57% of patients. </w:t>
      </w:r>
    </w:p>
    <w:p w:rsidR="00000000" w:rsidDel="00000000" w:rsidP="00000000" w:rsidRDefault="00000000" w:rsidRPr="00000000" w14:paraId="0000017D">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rate for &lt; 0.5→ 1→ 2→ &gt; 2 of 31→ 50→ 66→ 80%.</w:t>
      </w:r>
    </w:p>
    <w:p w:rsidR="00000000" w:rsidDel="00000000" w:rsidP="00000000" w:rsidRDefault="00000000" w:rsidRPr="00000000" w14:paraId="0000017E">
      <w:pPr>
        <w:numPr>
          <w:ilvl w:val="1"/>
          <w:numId w:val="13"/>
        </w:numPr>
        <w:ind w:left="1440" w:hanging="360"/>
      </w:pPr>
      <w:r w:rsidDel="00000000" w:rsidR="00000000" w:rsidRPr="00000000">
        <w:rPr>
          <w:rtl w:val="0"/>
        </w:rPr>
        <w:t xml:space="preserve">70% had a positive F-18 scan, while 30% had a negative F-18 scan.</w:t>
      </w:r>
    </w:p>
    <w:bookmarkStart w:colFirst="0" w:colLast="0" w:name="bfn6dlv7i6in" w:id="37"/>
    <w:bookmarkEnd w:id="37"/>
    <w:p w:rsidR="00000000" w:rsidDel="00000000" w:rsidP="00000000" w:rsidRDefault="00000000" w:rsidRPr="00000000" w14:paraId="0000017F">
      <w:pPr>
        <w:numPr>
          <w:ilvl w:val="0"/>
          <w:numId w:val="13"/>
        </w:numPr>
        <w:rPr>
          <w:u w:val="none"/>
        </w:rPr>
      </w:pPr>
      <w:r w:rsidDel="00000000" w:rsidR="00000000" w:rsidRPr="00000000">
        <w:rPr>
          <w:b w:val="1"/>
          <w:rtl w:val="0"/>
        </w:rPr>
        <w:t xml:space="preserve">proPS</w:t>
      </w:r>
      <w:r w:rsidDel="00000000" w:rsidR="00000000" w:rsidRPr="00000000">
        <w:rPr>
          <w:b w:val="1"/>
          <w:rtl w:val="0"/>
        </w:rPr>
        <w:t xml:space="preserve">MA Study </w:t>
      </w:r>
      <w:r w:rsidDel="00000000" w:rsidR="00000000" w:rsidRPr="00000000">
        <w:rPr>
          <w:rtl w:val="0"/>
        </w:rPr>
        <w:t xml:space="preserve">(Australia) [</w:t>
      </w:r>
      <w:hyperlink r:id="rId90">
        <w:r w:rsidDel="00000000" w:rsidR="00000000" w:rsidRPr="00000000">
          <w:rPr>
            <w:rtl w:val="0"/>
          </w:rPr>
          <w:t xml:space="preserve">Hofman Lancet '20</w:t>
        </w:r>
      </w:hyperlink>
      <w:r w:rsidDel="00000000" w:rsidR="00000000" w:rsidRPr="00000000">
        <w:rPr>
          <w:rtl w:val="0"/>
        </w:rPr>
        <w:t xml:space="preserve">]: </w:t>
      </w:r>
      <w:r w:rsidDel="00000000" w:rsidR="00000000" w:rsidRPr="00000000">
        <w:rPr>
          <w:b w:val="1"/>
          <w:rtl w:val="0"/>
        </w:rPr>
        <w:t xml:space="preserve">CT </w:t>
      </w:r>
      <w:r w:rsidDel="00000000" w:rsidR="00000000" w:rsidRPr="00000000">
        <w:rPr>
          <w:b w:val="1"/>
          <w:rtl w:val="0"/>
        </w:rPr>
        <w:t xml:space="preserve">and bone scan vs. Ga-68 PSMA PET/CT</w:t>
      </w:r>
      <w:r w:rsidDel="00000000" w:rsidR="00000000" w:rsidRPr="00000000">
        <w:rPr>
          <w:rtl w:val="0"/>
        </w:rPr>
        <w:t xml:space="preserve">.</w:t>
      </w:r>
    </w:p>
    <w:p w:rsidR="00000000" w:rsidDel="00000000" w:rsidP="00000000" w:rsidRDefault="00000000" w:rsidRPr="00000000" w14:paraId="00000180">
      <w:pPr>
        <w:ind w:firstLine="720"/>
        <w:rPr/>
      </w:pPr>
      <w:r w:rsidDel="00000000" w:rsidR="00000000" w:rsidRPr="00000000">
        <w:rPr>
          <w:rtl w:val="0"/>
        </w:rPr>
        <w:t xml:space="preserve">TBL </w:t>
      </w:r>
      <w:hyperlink r:id="rId91">
        <w:r w:rsidDel="00000000" w:rsidR="00000000" w:rsidRPr="00000000">
          <w:rPr>
            <w:vertAlign w:val="superscript"/>
            <w:rtl w:val="0"/>
          </w:rPr>
          <w:t xml:space="preserve">QS</w:t>
        </w:r>
      </w:hyperlink>
      <w:r w:rsidDel="00000000" w:rsidR="00000000" w:rsidRPr="00000000">
        <w:rPr>
          <w:rtl w:val="0"/>
        </w:rPr>
        <w:t xml:space="preserve">: Initial staging with PSMA-PET is more accurate than CT and bone scan at identifying occult metastatic disease in men with high risk prostate cancer.</w:t>
      </w:r>
    </w:p>
    <w:p w:rsidR="00000000" w:rsidDel="00000000" w:rsidP="00000000" w:rsidRDefault="00000000" w:rsidRPr="00000000" w14:paraId="00000181">
      <w:pPr>
        <w:ind w:firstLine="720"/>
        <w:rPr>
          <w:vertAlign w:val="superscript"/>
        </w:rPr>
      </w:pPr>
      <w:r w:rsidDel="00000000" w:rsidR="00000000" w:rsidRPr="00000000">
        <w:rPr>
          <w:rtl w:val="0"/>
        </w:rPr>
        <w:t xml:space="preserve">For de novo node positive prostate cancer, PSMA demonstrated 37% of nodes are outside standard volum</w:t>
      </w:r>
      <w:r w:rsidDel="00000000" w:rsidR="00000000" w:rsidRPr="00000000">
        <w:rPr>
          <w:rtl w:val="0"/>
        </w:rPr>
        <w:t xml:space="preserve">es. </w:t>
      </w:r>
      <w:hyperlink w:anchor="kix.1x51zb949rc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82">
      <w:pPr>
        <w:numPr>
          <w:ilvl w:val="1"/>
          <w:numId w:val="13"/>
        </w:numPr>
        <w:ind w:left="1440" w:hanging="360"/>
        <w:rPr>
          <w:u w:val="none"/>
        </w:rPr>
      </w:pPr>
      <w:r w:rsidDel="00000000" w:rsidR="00000000" w:rsidRPr="00000000">
        <w:rPr>
          <w:rFonts w:ascii="Gungsuh" w:cs="Gungsuh" w:eastAsia="Gungsuh" w:hAnsi="Gungsuh"/>
          <w:rtl w:val="0"/>
        </w:rPr>
        <w:t xml:space="preserve">339 men. 1+ of GG3-5, cT3-4 or PSA &gt; 20. Cross-over to other imaging arm unless ≥ 3 mets. 2017-2018. </w:t>
      </w:r>
    </w:p>
    <w:p w:rsidR="00000000" w:rsidDel="00000000" w:rsidP="00000000" w:rsidRDefault="00000000" w:rsidRPr="00000000" w14:paraId="00000183">
      <w:pPr>
        <w:numPr>
          <w:ilvl w:val="1"/>
          <w:numId w:val="13"/>
        </w:numPr>
        <w:ind w:left="1440" w:hanging="360"/>
        <w:rPr>
          <w:u w:val="none"/>
        </w:rPr>
      </w:pPr>
      <w:r w:rsidDel="00000000" w:rsidR="00000000" w:rsidRPr="00000000">
        <w:rPr>
          <w:rFonts w:ascii="Cardo" w:cs="Cardo" w:eastAsia="Cardo" w:hAnsi="Cardo"/>
          <w:rtl w:val="0"/>
        </w:rPr>
        <w:t xml:space="preserve">Accuracy of 65→ 92%.</w:t>
      </w:r>
    </w:p>
    <w:p w:rsidR="00000000" w:rsidDel="00000000" w:rsidP="00000000" w:rsidRDefault="00000000" w:rsidRPr="00000000" w14:paraId="00000184">
      <w:pPr>
        <w:numPr>
          <w:ilvl w:val="1"/>
          <w:numId w:val="13"/>
        </w:numPr>
        <w:ind w:left="1440" w:hanging="360"/>
        <w:rPr>
          <w:u w:val="none"/>
        </w:rPr>
      </w:pPr>
      <w:r w:rsidDel="00000000" w:rsidR="00000000" w:rsidRPr="00000000">
        <w:rPr>
          <w:rFonts w:ascii="Cardo" w:cs="Cardo" w:eastAsia="Cardo" w:hAnsi="Cardo"/>
          <w:rtl w:val="0"/>
        </w:rPr>
        <w:t xml:space="preserve">Sensitivity 38→ 85%.</w:t>
      </w:r>
    </w:p>
    <w:p w:rsidR="00000000" w:rsidDel="00000000" w:rsidP="00000000" w:rsidRDefault="00000000" w:rsidRPr="00000000" w14:paraId="00000185">
      <w:pPr>
        <w:numPr>
          <w:ilvl w:val="1"/>
          <w:numId w:val="13"/>
        </w:numPr>
        <w:ind w:left="1440" w:hanging="360"/>
        <w:rPr>
          <w:u w:val="none"/>
        </w:rPr>
      </w:pPr>
      <w:r w:rsidDel="00000000" w:rsidR="00000000" w:rsidRPr="00000000">
        <w:rPr>
          <w:rFonts w:ascii="Cardo" w:cs="Cardo" w:eastAsia="Cardo" w:hAnsi="Cardo"/>
          <w:rtl w:val="0"/>
        </w:rPr>
        <w:t xml:space="preserve">Specificity 91→ 98%.</w:t>
      </w:r>
    </w:p>
    <w:p w:rsidR="00000000" w:rsidDel="00000000" w:rsidP="00000000" w:rsidRDefault="00000000" w:rsidRPr="00000000" w14:paraId="00000186">
      <w:pPr>
        <w:numPr>
          <w:ilvl w:val="1"/>
          <w:numId w:val="13"/>
        </w:numPr>
        <w:ind w:left="1440" w:hanging="360"/>
        <w:rPr>
          <w:u w:val="none"/>
        </w:rPr>
      </w:pPr>
      <w:r w:rsidDel="00000000" w:rsidR="00000000" w:rsidRPr="00000000">
        <w:rPr>
          <w:rFonts w:ascii="Cardo" w:cs="Cardo" w:eastAsia="Cardo" w:hAnsi="Cardo"/>
          <w:rtl w:val="0"/>
        </w:rPr>
        <w:t xml:space="preserve">Medium or high management changes in 15→ 28%.</w:t>
      </w:r>
    </w:p>
    <w:p w:rsidR="00000000" w:rsidDel="00000000" w:rsidP="00000000" w:rsidRDefault="00000000" w:rsidRPr="00000000" w14:paraId="00000187">
      <w:pPr>
        <w:numPr>
          <w:ilvl w:val="1"/>
          <w:numId w:val="13"/>
        </w:numPr>
        <w:ind w:left="1440" w:hanging="360"/>
        <w:rPr>
          <w:u w:val="none"/>
        </w:rPr>
      </w:pPr>
      <w:r w:rsidDel="00000000" w:rsidR="00000000" w:rsidRPr="00000000">
        <w:rPr>
          <w:rFonts w:ascii="Cardo" w:cs="Cardo" w:eastAsia="Cardo" w:hAnsi="Cardo"/>
          <w:rtl w:val="0"/>
        </w:rPr>
        <w:t xml:space="preserve">Equivocal results 23→ 7%.</w:t>
      </w:r>
    </w:p>
    <w:p w:rsidR="00000000" w:rsidDel="00000000" w:rsidP="00000000" w:rsidRDefault="00000000" w:rsidRPr="00000000" w14:paraId="00000188">
      <w:pPr>
        <w:numPr>
          <w:ilvl w:val="1"/>
          <w:numId w:val="13"/>
        </w:numPr>
        <w:ind w:left="1440" w:hanging="360"/>
        <w:rPr>
          <w:u w:val="none"/>
        </w:rPr>
      </w:pPr>
      <w:r w:rsidDel="00000000" w:rsidR="00000000" w:rsidRPr="00000000">
        <w:rPr>
          <w:rFonts w:ascii="Cardo" w:cs="Cardo" w:eastAsia="Cardo" w:hAnsi="Cardo"/>
          <w:rtl w:val="0"/>
        </w:rPr>
        <w:t xml:space="preserve">AUC for both nodal or distant metastases of 65→ 92%.</w:t>
      </w:r>
    </w:p>
    <w:p w:rsidR="00000000" w:rsidDel="00000000" w:rsidP="00000000" w:rsidRDefault="00000000" w:rsidRPr="00000000" w14:paraId="00000189">
      <w:pPr>
        <w:numPr>
          <w:ilvl w:val="1"/>
          <w:numId w:val="13"/>
        </w:numPr>
        <w:ind w:left="1440" w:hanging="360"/>
        <w:rPr>
          <w:u w:val="none"/>
        </w:rPr>
      </w:pPr>
      <w:r w:rsidDel="00000000" w:rsidR="00000000" w:rsidRPr="00000000">
        <w:rPr>
          <w:rtl w:val="0"/>
        </w:rPr>
        <w:t xml:space="preserve">For initial PSMA-PET, patterns of mets were pelvic nodal (20%), bone (10%), pAO (9%), and visceral (1%).</w:t>
      </w:r>
    </w:p>
    <w:bookmarkStart w:colFirst="0" w:colLast="0" w:name="kix.1x51zb949rc2" w:id="38"/>
    <w:bookmarkEnd w:id="38"/>
    <w:p w:rsidR="00000000" w:rsidDel="00000000" w:rsidP="00000000" w:rsidRDefault="00000000" w:rsidRPr="00000000" w14:paraId="0000018A">
      <w:pPr>
        <w:numPr>
          <w:ilvl w:val="0"/>
          <w:numId w:val="13"/>
        </w:numPr>
      </w:pPr>
      <w:bookmarkStart w:colFirst="0" w:colLast="0" w:name="_hgi7qrndqj3l" w:id="39"/>
      <w:bookmarkEnd w:id="39"/>
      <w:r w:rsidDel="00000000" w:rsidR="00000000" w:rsidRPr="00000000">
        <w:rPr>
          <w:b w:val="1"/>
          <w:rtl w:val="0"/>
        </w:rPr>
        <w:t xml:space="preserve">PSMA-PET guided RT for de novo node positive prostate cancer </w:t>
      </w:r>
      <w:r w:rsidDel="00000000" w:rsidR="00000000" w:rsidRPr="00000000">
        <w:rPr>
          <w:rtl w:val="0"/>
        </w:rPr>
        <w:t xml:space="preserve">[</w:t>
      </w:r>
      <w:hyperlink r:id="rId92">
        <w:r w:rsidDel="00000000" w:rsidR="00000000" w:rsidRPr="00000000">
          <w:rPr>
            <w:rtl w:val="0"/>
          </w:rPr>
          <w:t xml:space="preserve">Shakespeare RTO '19</w:t>
        </w:r>
      </w:hyperlink>
      <w:r w:rsidDel="00000000" w:rsidR="00000000" w:rsidRPr="00000000">
        <w:rPr>
          <w:rtl w:val="0"/>
        </w:rPr>
        <w:t xml:space="preserve">]</w:t>
        <w:br w:type="textWrapping"/>
        <w:t xml:space="preserve">For de novo LN+ prostate cancer patients at higher risk (e.g., GG4+, T3+, PSA &gt;10), Around 1/3 of LNs appear to be outside standard lymph node volumes when using PSMA PET-CT (e.g., mesorectum). Around 2/3 appear to be outside standard lymph nodule volumes for recurrences after RP and LND</w:t>
      </w:r>
      <w:r w:rsidDel="00000000" w:rsidR="00000000" w:rsidRPr="00000000">
        <w:rPr>
          <w:rtl w:val="0"/>
        </w:rPr>
        <w:t xml:space="preserve">. </w:t>
      </w:r>
      <w:hyperlink w:anchor="34n8n557so1m">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B">
      <w:pPr>
        <w:ind w:firstLine="720"/>
        <w:rPr/>
      </w:pPr>
      <w:bookmarkStart w:colFirst="0" w:colLast="0" w:name="_emxhkgvolkcm" w:id="40"/>
      <w:bookmarkEnd w:id="40"/>
      <w:r w:rsidDel="00000000" w:rsidR="00000000" w:rsidRPr="00000000">
        <w:rPr>
          <w:rtl w:val="0"/>
        </w:rPr>
        <w:t xml:space="preserve">Why isn't the FDA pro-PSMA yet? </w:t>
      </w:r>
      <w:hyperlink w:anchor="bfn6dlv7i6in">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8C">
      <w:pPr>
        <w:numPr>
          <w:ilvl w:val="1"/>
          <w:numId w:val="13"/>
        </w:numPr>
        <w:ind w:left="1440" w:hanging="360"/>
      </w:pPr>
      <w:bookmarkStart w:colFirst="0" w:colLast="0" w:name="_nlxc2ugjt2x" w:id="41"/>
      <w:bookmarkEnd w:id="41"/>
      <w:r w:rsidDel="00000000" w:rsidR="00000000" w:rsidRPr="00000000">
        <w:rPr>
          <w:rtl w:val="0"/>
        </w:rPr>
        <w:t xml:space="preserve">46 pts. GS 8-10 80%. T3-4 67%. Median LNs 2. Median PSA 13.</w:t>
      </w:r>
    </w:p>
    <w:p w:rsidR="00000000" w:rsidDel="00000000" w:rsidP="00000000" w:rsidRDefault="00000000" w:rsidRPr="00000000" w14:paraId="0000018D">
      <w:pPr>
        <w:numPr>
          <w:ilvl w:val="1"/>
          <w:numId w:val="13"/>
        </w:numPr>
        <w:ind w:left="1440" w:hanging="360"/>
      </w:pPr>
      <w:bookmarkStart w:colFirst="0" w:colLast="0" w:name="_blo59fnwy4e1" w:id="42"/>
      <w:bookmarkEnd w:id="42"/>
      <w:r w:rsidDel="00000000" w:rsidR="00000000" w:rsidRPr="00000000">
        <w:rPr>
          <w:rtl w:val="0"/>
        </w:rPr>
        <w:t xml:space="preserve">LNs were outside standard contouring volumes in 37%. Nearly half of these mesorectal, otherwise presacrals below S3, common iliacs, and pAO. </w:t>
      </w:r>
    </w:p>
    <w:p w:rsidR="00000000" w:rsidDel="00000000" w:rsidP="00000000" w:rsidRDefault="00000000" w:rsidRPr="00000000" w14:paraId="0000018E">
      <w:pPr>
        <w:numPr>
          <w:ilvl w:val="0"/>
          <w:numId w:val="13"/>
        </w:numPr>
      </w:pPr>
      <w:bookmarkStart w:colFirst="0" w:colLast="0" w:name="_chvarzf0lt60" w:id="43"/>
      <w:bookmarkEnd w:id="43"/>
      <w:r w:rsidDel="00000000" w:rsidR="00000000" w:rsidRPr="00000000">
        <w:rPr>
          <w:b w:val="1"/>
          <w:rtl w:val="0"/>
        </w:rPr>
        <w:t xml:space="preserve">PSMA-PET pre-operative nodal staging </w:t>
      </w:r>
      <w:r w:rsidDel="00000000" w:rsidR="00000000" w:rsidRPr="00000000">
        <w:rPr>
          <w:rtl w:val="0"/>
        </w:rPr>
        <w:t xml:space="preserve">[</w:t>
      </w:r>
      <w:hyperlink r:id="rId93">
        <w:r w:rsidDel="00000000" w:rsidR="00000000" w:rsidRPr="00000000">
          <w:rPr>
            <w:rtl w:val="0"/>
          </w:rPr>
          <w:t xml:space="preserve">Hope ASCO '20</w:t>
        </w:r>
      </w:hyperlink>
      <w:r w:rsidDel="00000000" w:rsidR="00000000" w:rsidRPr="00000000">
        <w:rPr>
          <w:rtl w:val="0"/>
        </w:rPr>
        <w:t xml:space="preserve">]: Phase III. </w:t>
      </w:r>
      <w:r w:rsidDel="00000000" w:rsidR="00000000" w:rsidRPr="00000000">
        <w:rPr>
          <w:b w:val="1"/>
          <w:rtl w:val="0"/>
        </w:rPr>
        <w:t xml:space="preserve">PSMA N+ with pathologic confirmation</w:t>
      </w:r>
      <w:r w:rsidDel="00000000" w:rsidR="00000000" w:rsidRPr="00000000">
        <w:rPr>
          <w:rtl w:val="0"/>
        </w:rPr>
        <w:t xml:space="preserve">.</w:t>
      </w:r>
    </w:p>
    <w:p w:rsidR="00000000" w:rsidDel="00000000" w:rsidP="00000000" w:rsidRDefault="00000000" w:rsidRPr="00000000" w14:paraId="0000018F">
      <w:pPr>
        <w:ind w:firstLine="720"/>
        <w:rPr/>
      </w:pPr>
      <w:bookmarkStart w:colFirst="0" w:colLast="0" w:name="_rycgt4ku7mz" w:id="44"/>
      <w:bookmarkEnd w:id="44"/>
      <w:r w:rsidDel="00000000" w:rsidR="00000000" w:rsidRPr="00000000">
        <w:rPr>
          <w:rFonts w:ascii="Gungsuh" w:cs="Gungsuh" w:eastAsia="Gungsuh" w:hAnsi="Gungsuh"/>
          <w:rtl w:val="0"/>
        </w:rPr>
        <w:t xml:space="preserve">Pelvic nodal metastasis are detected with a high specificity, while sensitivity was most reasonable for nodes ≥ 1 cm.</w:t>
      </w:r>
    </w:p>
    <w:p w:rsidR="00000000" w:rsidDel="00000000" w:rsidP="00000000" w:rsidRDefault="00000000" w:rsidRPr="00000000" w14:paraId="00000190">
      <w:pPr>
        <w:numPr>
          <w:ilvl w:val="1"/>
          <w:numId w:val="13"/>
        </w:numPr>
        <w:ind w:left="1440" w:hanging="360"/>
      </w:pPr>
      <w:bookmarkStart w:colFirst="0" w:colLast="0" w:name="_j9x4ikela76u" w:id="45"/>
      <w:bookmarkEnd w:id="45"/>
      <w:r w:rsidDel="00000000" w:rsidR="00000000" w:rsidRPr="00000000">
        <w:rPr>
          <w:rtl w:val="0"/>
        </w:rPr>
        <w:t xml:space="preserve">633 pts. 44% (n=277) underwent RP and PLND. Median PSA 11. 27% pN1. </w:t>
      </w:r>
    </w:p>
    <w:p w:rsidR="00000000" w:rsidDel="00000000" w:rsidP="00000000" w:rsidRDefault="00000000" w:rsidRPr="00000000" w14:paraId="00000191">
      <w:pPr>
        <w:numPr>
          <w:ilvl w:val="1"/>
          <w:numId w:val="13"/>
        </w:numPr>
        <w:ind w:left="1440" w:hanging="360"/>
      </w:pPr>
      <w:bookmarkStart w:colFirst="0" w:colLast="0" w:name="_hnnyedopvvi8" w:id="46"/>
      <w:bookmarkEnd w:id="46"/>
      <w:r w:rsidDel="00000000" w:rsidR="00000000" w:rsidRPr="00000000">
        <w:rPr>
          <w:rFonts w:ascii="Cardo" w:cs="Cardo" w:eastAsia="Cardo" w:hAnsi="Cardo"/>
          <w:rtl w:val="0"/>
        </w:rPr>
        <w:t xml:space="preserve">PSMA nodal Se / Sp / PPV and NPV for N1 detection of 0.40→ 0.95→ 0.75→ 0.81. </w:t>
      </w:r>
    </w:p>
    <w:p w:rsidR="00000000" w:rsidDel="00000000" w:rsidP="00000000" w:rsidRDefault="00000000" w:rsidRPr="00000000" w14:paraId="00000192">
      <w:pPr>
        <w:numPr>
          <w:ilvl w:val="1"/>
          <w:numId w:val="13"/>
        </w:numPr>
        <w:ind w:left="1440" w:hanging="360"/>
      </w:pPr>
      <w:bookmarkStart w:colFirst="0" w:colLast="0" w:name="_66zg7vxx3rh1" w:id="47"/>
      <w:bookmarkEnd w:id="47"/>
      <w:r w:rsidDel="00000000" w:rsidR="00000000" w:rsidRPr="00000000">
        <w:rPr>
          <w:rFonts w:ascii="Cardo" w:cs="Cardo" w:eastAsia="Cardo" w:hAnsi="Cardo"/>
          <w:rtl w:val="0"/>
        </w:rPr>
        <w:t xml:space="preserve">Sensitivity for N1 disease with PSA ± 11 of 0.29→ 0.48. </w:t>
      </w:r>
    </w:p>
    <w:p w:rsidR="00000000" w:rsidDel="00000000" w:rsidP="00000000" w:rsidRDefault="00000000" w:rsidRPr="00000000" w14:paraId="00000193">
      <w:pPr>
        <w:numPr>
          <w:ilvl w:val="1"/>
          <w:numId w:val="13"/>
        </w:numPr>
        <w:ind w:left="1440" w:hanging="360"/>
      </w:pPr>
      <w:bookmarkStart w:colFirst="0" w:colLast="0" w:name="_pjyny7skrqz0" w:id="48"/>
      <w:bookmarkEnd w:id="48"/>
      <w:r w:rsidDel="00000000" w:rsidR="00000000" w:rsidRPr="00000000">
        <w:rPr>
          <w:rFonts w:ascii="Cardo" w:cs="Cardo" w:eastAsia="Cardo" w:hAnsi="Cardo"/>
          <w:rtl w:val="0"/>
        </w:rPr>
        <w:t xml:space="preserve">Sensitivity for N1 disease with nodes ± 1 cm of 0.3→ 0.68. </w:t>
      </w:r>
    </w:p>
    <w:p w:rsidR="00000000" w:rsidDel="00000000" w:rsidP="00000000" w:rsidRDefault="00000000" w:rsidRPr="00000000" w14:paraId="00000194">
      <w:pPr>
        <w:numPr>
          <w:ilvl w:val="1"/>
          <w:numId w:val="13"/>
        </w:numPr>
        <w:ind w:left="1440" w:hanging="360"/>
      </w:pPr>
      <w:bookmarkStart w:colFirst="0" w:colLast="0" w:name="_65cwet3cizw4" w:id="49"/>
      <w:bookmarkEnd w:id="49"/>
      <w:r w:rsidDel="00000000" w:rsidR="00000000" w:rsidRPr="00000000">
        <w:rPr>
          <w:rtl w:val="0"/>
        </w:rPr>
        <w:t xml:space="preserve">Average node side in true positive patients was 10 mm vs. 4 mm in false negative patients.</w:t>
      </w:r>
      <w:r w:rsidDel="00000000" w:rsidR="00000000" w:rsidRPr="00000000">
        <w:rPr>
          <w:rtl w:val="0"/>
        </w:rPr>
      </w:r>
    </w:p>
    <w:p w:rsidR="00000000" w:rsidDel="00000000" w:rsidP="00000000" w:rsidRDefault="00000000" w:rsidRPr="00000000" w14:paraId="00000195">
      <w:pPr>
        <w:numPr>
          <w:ilvl w:val="0"/>
          <w:numId w:val="13"/>
        </w:numPr>
        <w:rPr>
          <w:u w:val="none"/>
        </w:rPr>
      </w:pPr>
      <w:r w:rsidDel="00000000" w:rsidR="00000000" w:rsidRPr="00000000">
        <w:rPr>
          <w:b w:val="1"/>
          <w:rtl w:val="0"/>
        </w:rPr>
        <w:t xml:space="preserve">CONDOR </w:t>
      </w:r>
      <w:r w:rsidDel="00000000" w:rsidR="00000000" w:rsidRPr="00000000">
        <w:rPr>
          <w:rtl w:val="0"/>
        </w:rPr>
        <w:t xml:space="preserve">[</w:t>
      </w:r>
      <w:hyperlink r:id="rId94">
        <w:r w:rsidDel="00000000" w:rsidR="00000000" w:rsidRPr="00000000">
          <w:rPr>
            <w:rtl w:val="0"/>
          </w:rPr>
          <w:t xml:space="preserve">Morris ASCO '20</w:t>
        </w:r>
      </w:hyperlink>
      <w:r w:rsidDel="00000000" w:rsidR="00000000" w:rsidRPr="00000000">
        <w:rPr>
          <w:rtl w:val="0"/>
        </w:rPr>
        <w:t xml:space="preserve">]: </w:t>
      </w:r>
      <w:r w:rsidDel="00000000" w:rsidR="00000000" w:rsidRPr="00000000">
        <w:rPr>
          <w:b w:val="1"/>
          <w:rtl w:val="0"/>
        </w:rPr>
        <w:t xml:space="preserve">18F-DCFPyl-PET/CT </w:t>
      </w:r>
      <w:r w:rsidDel="00000000" w:rsidR="00000000" w:rsidRPr="00000000">
        <w:rPr>
          <w:rtl w:val="0"/>
        </w:rPr>
        <w:t xml:space="preserve">(binds selectively with high affinity to PSMA).</w:t>
      </w:r>
    </w:p>
    <w:p w:rsidR="00000000" w:rsidDel="00000000" w:rsidP="00000000" w:rsidRDefault="00000000" w:rsidRPr="00000000" w14:paraId="00000196">
      <w:pPr>
        <w:ind w:firstLine="720"/>
        <w:rPr/>
      </w:pPr>
      <w:r w:rsidDel="00000000" w:rsidR="00000000" w:rsidRPr="00000000">
        <w:rPr>
          <w:rtl w:val="0"/>
        </w:rPr>
        <w:t xml:space="preserve">PSMA-targeted PyL-PET/CT detected and localized occult disease in most men with bCR presenting with negative or equivocal conventional imaging, leading to changed management plans in the majority of patients. </w:t>
      </w:r>
    </w:p>
    <w:p w:rsidR="00000000" w:rsidDel="00000000" w:rsidP="00000000" w:rsidRDefault="00000000" w:rsidRPr="00000000" w14:paraId="00000197">
      <w:pPr>
        <w:ind w:firstLine="720"/>
        <w:rPr/>
      </w:pPr>
      <w:r w:rsidDel="00000000" w:rsidR="00000000" w:rsidRPr="00000000">
        <w:rPr>
          <w:rtl w:val="0"/>
        </w:rPr>
        <w:t xml:space="preserve">TBL </w:t>
      </w:r>
      <w:r w:rsidDel="00000000" w:rsidR="00000000" w:rsidRPr="00000000">
        <w:rPr>
          <w:vertAlign w:val="superscript"/>
          <w:rtl w:val="0"/>
        </w:rPr>
        <w:t xml:space="preserve">QS</w:t>
      </w:r>
      <w:r w:rsidDel="00000000" w:rsidR="00000000" w:rsidRPr="00000000">
        <w:rPr>
          <w:rtl w:val="0"/>
        </w:rPr>
        <w:t xml:space="preserve">: PSMA-PET for initially radiographic elusive biochemically recurrent prostate cancer has a huge impact on determining appropriate management.</w:t>
      </w:r>
    </w:p>
    <w:p w:rsidR="00000000" w:rsidDel="00000000" w:rsidP="00000000" w:rsidRDefault="00000000" w:rsidRPr="00000000" w14:paraId="00000198">
      <w:pPr>
        <w:numPr>
          <w:ilvl w:val="1"/>
          <w:numId w:val="13"/>
        </w:numPr>
        <w:ind w:left="1440" w:hanging="360"/>
        <w:rPr/>
      </w:pPr>
      <w:r w:rsidDel="00000000" w:rsidR="00000000" w:rsidRPr="00000000">
        <w:rPr>
          <w:rtl w:val="0"/>
        </w:rPr>
        <w:t xml:space="preserve">208 men, recurrence &lt; 2 ng with negative or equivocal standard of care imaging (e.g., CT/MRI, NM bone scan). </w:t>
      </w:r>
    </w:p>
    <w:p w:rsidR="00000000" w:rsidDel="00000000" w:rsidP="00000000" w:rsidRDefault="00000000" w:rsidRPr="00000000" w14:paraId="00000199">
      <w:pPr>
        <w:numPr>
          <w:ilvl w:val="2"/>
          <w:numId w:val="13"/>
        </w:numPr>
        <w:ind w:left="2160" w:hanging="360"/>
        <w:rPr/>
      </w:pPr>
      <w:r w:rsidDel="00000000" w:rsidR="00000000" w:rsidRPr="00000000">
        <w:rPr>
          <w:rtl w:val="0"/>
        </w:rPr>
        <w:t xml:space="preserve">Correct localization rate (CLR): Requires at least 1 lesion to correlate with path, imaging or PSA response.</w:t>
      </w:r>
    </w:p>
    <w:p w:rsidR="00000000" w:rsidDel="00000000" w:rsidP="00000000" w:rsidRDefault="00000000" w:rsidRPr="00000000" w14:paraId="0000019A">
      <w:pPr>
        <w:numPr>
          <w:ilvl w:val="1"/>
          <w:numId w:val="13"/>
        </w:numPr>
        <w:ind w:left="1440" w:hanging="360"/>
        <w:rPr/>
      </w:pPr>
      <w:r w:rsidDel="00000000" w:rsidR="00000000" w:rsidRPr="00000000">
        <w:rPr>
          <w:rtl w:val="0"/>
        </w:rPr>
        <w:t xml:space="preserve">CLR ~85%. </w:t>
      </w:r>
    </w:p>
    <w:p w:rsidR="00000000" w:rsidDel="00000000" w:rsidP="00000000" w:rsidRDefault="00000000" w:rsidRPr="00000000" w14:paraId="0000019B">
      <w:pPr>
        <w:numPr>
          <w:ilvl w:val="1"/>
          <w:numId w:val="13"/>
        </w:numPr>
        <w:ind w:left="1440" w:hanging="360"/>
        <w:rPr/>
      </w:pPr>
      <w:r w:rsidDel="00000000" w:rsidR="00000000" w:rsidRPr="00000000">
        <w:rPr>
          <w:rtl w:val="0"/>
        </w:rPr>
        <w:t xml:space="preserve">PSMA-avid lesions identified in 69% of patients. </w:t>
      </w:r>
    </w:p>
    <w:p w:rsidR="00000000" w:rsidDel="00000000" w:rsidP="00000000" w:rsidRDefault="00000000" w:rsidRPr="00000000" w14:paraId="0000019C">
      <w:pPr>
        <w:numPr>
          <w:ilvl w:val="1"/>
          <w:numId w:val="13"/>
        </w:numPr>
        <w:ind w:left="1440" w:hanging="360"/>
        <w:rPr/>
      </w:pPr>
      <w:r w:rsidDel="00000000" w:rsidR="00000000" w:rsidRPr="00000000">
        <w:rPr>
          <w:rtl w:val="0"/>
        </w:rPr>
        <w:t xml:space="preserve">64% had change in intended management after PyL-PET/CT, of which nearly 80% attributable to positive findings.</w:t>
      </w:r>
    </w:p>
    <w:p w:rsidR="00000000" w:rsidDel="00000000" w:rsidP="00000000" w:rsidRDefault="00000000" w:rsidRPr="00000000" w14:paraId="0000019D">
      <w:pPr>
        <w:numPr>
          <w:ilvl w:val="0"/>
          <w:numId w:val="13"/>
        </w:numPr>
        <w:spacing w:line="240" w:lineRule="auto"/>
        <w:rPr/>
      </w:pPr>
      <w:r w:rsidDel="00000000" w:rsidR="00000000" w:rsidRPr="00000000">
        <w:rPr>
          <w:b w:val="1"/>
          <w:rtl w:val="0"/>
        </w:rPr>
        <w:t xml:space="preserve">A Review of Prostate Cancer specific PET radiotracers</w:t>
      </w:r>
      <w:r w:rsidDel="00000000" w:rsidR="00000000" w:rsidRPr="00000000">
        <w:rPr>
          <w:rFonts w:ascii="Times New Roman" w:cs="Times New Roman" w:eastAsia="Times New Roman" w:hAnsi="Times New Roman"/>
          <w:sz w:val="20"/>
          <w:szCs w:val="20"/>
          <w:rtl w:val="0"/>
        </w:rPr>
        <w:t xml:space="preserve"> [</w:t>
      </w:r>
      <w:hyperlink r:id="rId95">
        <w:r w:rsidDel="00000000" w:rsidR="00000000" w:rsidRPr="00000000">
          <w:rPr>
            <w:rFonts w:ascii="Times New Roman" w:cs="Times New Roman" w:eastAsia="Times New Roman" w:hAnsi="Times New Roman"/>
            <w:sz w:val="20"/>
            <w:szCs w:val="20"/>
            <w:rtl w:val="0"/>
          </w:rPr>
          <w:t xml:space="preserve">Evans PRO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C-11 choline vs. Ga-68 PSMA</w:t>
      </w:r>
      <w:r w:rsidDel="00000000" w:rsidR="00000000" w:rsidRPr="00000000">
        <w:rPr>
          <w:sz w:val="20"/>
          <w:szCs w:val="20"/>
          <w:rtl w:val="0"/>
        </w:rPr>
        <w:t xml:space="preserve">.</w:t>
      </w:r>
    </w:p>
    <w:p w:rsidR="00000000" w:rsidDel="00000000" w:rsidP="00000000" w:rsidRDefault="00000000" w:rsidRPr="00000000" w14:paraId="0000019E">
      <w:pPr>
        <w:spacing w:line="240" w:lineRule="auto"/>
        <w:ind w:firstLine="720"/>
        <w:rPr/>
      </w:pPr>
      <w:r w:rsidDel="00000000" w:rsidR="00000000" w:rsidRPr="00000000">
        <w:rPr>
          <w:rtl w:val="0"/>
        </w:rPr>
        <w:t xml:space="preserve">PSMA is superior for detection of metastasis, especially for PSA &lt; 1.</w:t>
      </w:r>
    </w:p>
    <w:p w:rsidR="00000000" w:rsidDel="00000000" w:rsidP="00000000" w:rsidRDefault="00000000" w:rsidRPr="00000000" w14:paraId="0000019F">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sz w:val="20"/>
          <w:szCs w:val="20"/>
          <w:rtl w:val="0"/>
        </w:rPr>
        <w:t xml:space="preserve">Detection of potential sites of recurrence for P</w:t>
      </w:r>
      <w:r w:rsidDel="00000000" w:rsidR="00000000" w:rsidRPr="00000000">
        <w:rPr>
          <w:rFonts w:ascii="Times New Roman" w:cs="Times New Roman" w:eastAsia="Times New Roman" w:hAnsi="Times New Roman"/>
          <w:sz w:val="20"/>
          <w:szCs w:val="20"/>
          <w:rtl w:val="0"/>
        </w:rPr>
        <w:t xml:space="preserve">SA &lt; 1</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20→ 50%.</w:t>
      </w:r>
    </w:p>
    <w:p w:rsidR="00000000" w:rsidDel="00000000" w:rsidP="00000000" w:rsidRDefault="00000000" w:rsidRPr="00000000" w14:paraId="000001A0">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Detection of potential sites of recurrence for PSA</w:t>
      </w:r>
      <w:r w:rsidDel="00000000" w:rsidR="00000000" w:rsidRPr="00000000">
        <w:rPr>
          <w:rFonts w:ascii="Times New Roman" w:cs="Times New Roman" w:eastAsia="Times New Roman" w:hAnsi="Times New Roman"/>
          <w:sz w:val="20"/>
          <w:szCs w:val="20"/>
          <w:rtl w:val="0"/>
        </w:rPr>
        <w:t xml:space="preserve"> 1-2</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45→ 75%.</w:t>
      </w:r>
    </w:p>
    <w:p w:rsidR="00000000" w:rsidDel="00000000" w:rsidP="00000000" w:rsidRDefault="00000000" w:rsidRPr="00000000" w14:paraId="000001A1">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Detection of potential sites of recurrence for PSA</w:t>
      </w:r>
      <w:r w:rsidDel="00000000" w:rsidR="00000000" w:rsidRPr="00000000">
        <w:rPr>
          <w:rFonts w:ascii="Times New Roman" w:cs="Times New Roman" w:eastAsia="Times New Roman" w:hAnsi="Times New Roman"/>
          <w:sz w:val="20"/>
          <w:szCs w:val="20"/>
          <w:rtl w:val="0"/>
        </w:rPr>
        <w:t xml:space="preserve"> &gt; 2</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75→ 90%.</w:t>
      </w:r>
      <w:r w:rsidDel="00000000" w:rsidR="00000000" w:rsidRPr="00000000">
        <w:rPr>
          <w:rtl w:val="0"/>
        </w:rPr>
      </w:r>
    </w:p>
    <w:bookmarkStart w:colFirst="0" w:colLast="0" w:name="dfpcfiq9bi1n" w:id="50"/>
    <w:bookmarkEnd w:id="50"/>
    <w:p w:rsidR="00000000" w:rsidDel="00000000" w:rsidP="00000000" w:rsidRDefault="00000000" w:rsidRPr="00000000" w14:paraId="000001A2">
      <w:pPr>
        <w:numPr>
          <w:ilvl w:val="0"/>
          <w:numId w:val="13"/>
        </w:numPr>
        <w:spacing w:line="240" w:lineRule="auto"/>
        <w:rPr>
          <w:u w:val="none"/>
        </w:rPr>
      </w:pPr>
      <w:r w:rsidDel="00000000" w:rsidR="00000000" w:rsidRPr="00000000">
        <w:rPr>
          <w:b w:val="1"/>
          <w:rtl w:val="0"/>
        </w:rPr>
        <w:t xml:space="preserve">UCLA </w:t>
      </w:r>
      <w:r w:rsidDel="00000000" w:rsidR="00000000" w:rsidRPr="00000000">
        <w:rPr>
          <w:rtl w:val="0"/>
        </w:rPr>
        <w:t xml:space="preserve">[</w:t>
      </w:r>
      <w:hyperlink r:id="rId96">
        <w:r w:rsidDel="00000000" w:rsidR="00000000" w:rsidRPr="00000000">
          <w:rPr>
            <w:rtl w:val="0"/>
          </w:rPr>
          <w:t xml:space="preserve">Calais Lancet Onc '19</w:t>
        </w:r>
      </w:hyperlink>
      <w:r w:rsidDel="00000000" w:rsidR="00000000" w:rsidRPr="00000000">
        <w:rPr>
          <w:rtl w:val="0"/>
        </w:rPr>
        <w:t xml:space="preserve">]: </w:t>
      </w:r>
      <w:r w:rsidDel="00000000" w:rsidR="00000000" w:rsidRPr="00000000">
        <w:rPr>
          <w:b w:val="1"/>
          <w:rtl w:val="0"/>
        </w:rPr>
        <w:t xml:space="preserve">F-18 Fluciclovine vs. PSMA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3">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97">
        <w:r w:rsidDel="00000000" w:rsidR="00000000" w:rsidRPr="00000000">
          <w:rPr>
            <w:vertAlign w:val="superscript"/>
            <w:rtl w:val="0"/>
          </w:rPr>
          <w:t xml:space="preserve">QS</w:t>
        </w:r>
      </w:hyperlink>
      <w:r w:rsidDel="00000000" w:rsidR="00000000" w:rsidRPr="00000000">
        <w:rPr>
          <w:rtl w:val="0"/>
        </w:rPr>
        <w:t xml:space="preserve">: The authors were forced to concede that biochemically-recurrent prostate tumours were better localised with PET-imaging using PSMA rather than fluciclovine among this enrolment of men.</w:t>
      </w:r>
    </w:p>
    <w:p w:rsidR="00000000" w:rsidDel="00000000" w:rsidP="00000000" w:rsidRDefault="00000000" w:rsidRPr="00000000" w14:paraId="000001A4">
      <w:pPr>
        <w:numPr>
          <w:ilvl w:val="1"/>
          <w:numId w:val="13"/>
        </w:numPr>
        <w:spacing w:line="240" w:lineRule="auto"/>
        <w:ind w:left="1440" w:hanging="360"/>
        <w:rPr>
          <w:u w:val="none"/>
        </w:rPr>
      </w:pPr>
      <w:r w:rsidDel="00000000" w:rsidR="00000000" w:rsidRPr="00000000">
        <w:rPr>
          <w:rtl w:val="0"/>
        </w:rPr>
        <w:t xml:space="preserve">50 men. Post-RP PSA 0.2 - 2.0 ng/mL. Median PSA 0.49. Max time between scans of 15 days. MFU 8 mo.</w:t>
        <w:br w:type="textWrapping"/>
        <w:t xml:space="preserve">Median PSA-DT 4 mo. Around 20% SM+. Around 2/3 at least high risk.</w:t>
      </w:r>
    </w:p>
    <w:p w:rsidR="00000000" w:rsidDel="00000000" w:rsidP="00000000" w:rsidRDefault="00000000" w:rsidRPr="00000000" w14:paraId="000001A5">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rate 26→ 56%. </w:t>
      </w:r>
    </w:p>
    <w:p w:rsidR="00000000" w:rsidDel="00000000" w:rsidP="00000000" w:rsidRDefault="00000000" w:rsidRPr="00000000" w14:paraId="000001A6">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pelvic nodes 8→ 30%.</w:t>
      </w:r>
    </w:p>
    <w:p w:rsidR="00000000" w:rsidDel="00000000" w:rsidP="00000000" w:rsidRDefault="00000000" w:rsidRPr="00000000" w14:paraId="000001A7">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extra-pelvic disease 0→ 16%.</w:t>
      </w:r>
    </w:p>
    <w:bookmarkStart w:colFirst="0" w:colLast="0" w:name="3mpln1wksfnj" w:id="51"/>
    <w:bookmarkEnd w:id="51"/>
    <w:p w:rsidR="00000000" w:rsidDel="00000000" w:rsidP="00000000" w:rsidRDefault="00000000" w:rsidRPr="00000000" w14:paraId="000001A8">
      <w:pPr>
        <w:numPr>
          <w:ilvl w:val="0"/>
          <w:numId w:val="13"/>
        </w:numPr>
        <w:spacing w:line="240" w:lineRule="auto"/>
        <w:rPr>
          <w:u w:val="none"/>
        </w:rPr>
      </w:pPr>
      <w:r w:rsidDel="00000000" w:rsidR="00000000" w:rsidRPr="00000000">
        <w:rPr>
          <w:b w:val="1"/>
          <w:rtl w:val="0"/>
        </w:rPr>
        <w:t xml:space="preserve">UCLA </w:t>
      </w:r>
      <w:r w:rsidDel="00000000" w:rsidR="00000000" w:rsidRPr="00000000">
        <w:rPr>
          <w:rtl w:val="0"/>
        </w:rPr>
        <w:t xml:space="preserve">[</w:t>
      </w:r>
      <w:hyperlink r:id="rId98">
        <w:r w:rsidDel="00000000" w:rsidR="00000000" w:rsidRPr="00000000">
          <w:rPr>
            <w:rtl w:val="0"/>
          </w:rPr>
          <w:t xml:space="preserve">Fendler JAMA Onc '19</w:t>
        </w:r>
      </w:hyperlink>
      <w:r w:rsidDel="00000000" w:rsidR="00000000" w:rsidRPr="00000000">
        <w:rPr>
          <w:rtl w:val="0"/>
        </w:rPr>
        <w:t xml:space="preserve">]: Prospective. </w:t>
      </w:r>
      <w:r w:rsidDel="00000000" w:rsidR="00000000" w:rsidRPr="00000000">
        <w:rPr>
          <w:b w:val="1"/>
          <w:rtl w:val="0"/>
        </w:rPr>
        <w:t xml:space="preserve">PSMA accuracy in localizing recurrent prostate cancer</w:t>
      </w:r>
      <w:r w:rsidDel="00000000" w:rsidR="00000000" w:rsidRPr="00000000">
        <w:rPr>
          <w:rtl w:val="0"/>
        </w:rPr>
        <w:t xml:space="preserve">.</w:t>
        <w:br w:type="textWrapping"/>
        <w:t xml:space="preserve">Endpoint: PPV, detection rate, inter-reader reproducibility, and safety.</w:t>
        <w:br w:type="textWrapping"/>
        <w:t xml:space="preserve">In patients with PSA &gt;1, disease more often spread to multiple regions and less often confined to the pelvis.</w:t>
      </w:r>
    </w:p>
    <w:p w:rsidR="00000000" w:rsidDel="00000000" w:rsidP="00000000" w:rsidRDefault="00000000" w:rsidRPr="00000000" w14:paraId="000001A9">
      <w:pPr>
        <w:numPr>
          <w:ilvl w:val="1"/>
          <w:numId w:val="13"/>
        </w:numPr>
        <w:spacing w:line="240" w:lineRule="auto"/>
        <w:ind w:left="1440" w:hanging="360"/>
        <w:rPr>
          <w:u w:val="none"/>
        </w:rPr>
      </w:pPr>
      <w:r w:rsidDel="00000000" w:rsidR="00000000" w:rsidRPr="00000000">
        <w:rPr>
          <w:rFonts w:ascii="Gungsuh" w:cs="Gungsuh" w:eastAsia="Gungsuh" w:hAnsi="Gungsuh"/>
          <w:rtl w:val="0"/>
        </w:rPr>
        <w:t xml:space="preserve">635 patients with PSA recurrence ≥ 0.2 after RP or nadir + 2 after RT (24%). Median PSA 2.1. </w:t>
      </w:r>
    </w:p>
    <w:p w:rsidR="00000000" w:rsidDel="00000000" w:rsidP="00000000" w:rsidRDefault="00000000" w:rsidRPr="00000000" w14:paraId="000001AA">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mets for PSA &lt; 0.5 / 1 / 2 / 5 of 38→ 57→ 84→ 86%. </w:t>
      </w:r>
    </w:p>
    <w:p w:rsidR="00000000" w:rsidDel="00000000" w:rsidP="00000000" w:rsidRDefault="00000000" w:rsidRPr="00000000" w14:paraId="000001AB">
      <w:pPr>
        <w:numPr>
          <w:ilvl w:val="1"/>
          <w:numId w:val="13"/>
        </w:numPr>
        <w:spacing w:line="240" w:lineRule="auto"/>
        <w:ind w:left="1440" w:hanging="360"/>
        <w:rPr>
          <w:u w:val="none"/>
        </w:rPr>
      </w:pPr>
      <w:r w:rsidDel="00000000" w:rsidR="00000000" w:rsidRPr="00000000">
        <w:rPr>
          <w:rtl w:val="0"/>
        </w:rPr>
        <w:t xml:space="preserve">PET-directed therapy alone led to PSA drop of 50% or more in 31 of 39 patients (80%). </w:t>
      </w:r>
      <w:r w:rsidDel="00000000" w:rsidR="00000000" w:rsidRPr="00000000">
        <w:rPr>
          <w:rtl w:val="0"/>
        </w:rPr>
      </w:r>
    </w:p>
    <w:p w:rsidR="00000000" w:rsidDel="00000000" w:rsidP="00000000" w:rsidRDefault="00000000" w:rsidRPr="00000000" w14:paraId="000001AC">
      <w:pPr>
        <w:spacing w:line="240" w:lineRule="auto"/>
        <w:ind w:left="1440" w:firstLine="0"/>
        <w:rPr/>
      </w:pPr>
      <w:r w:rsidDel="00000000" w:rsidR="00000000" w:rsidRPr="00000000">
        <w:rPr>
          <w:rtl w:val="0"/>
        </w:rPr>
      </w:r>
    </w:p>
    <w:p w:rsidR="00000000" w:rsidDel="00000000" w:rsidP="00000000" w:rsidRDefault="00000000" w:rsidRPr="00000000" w14:paraId="000001AD">
      <w:pPr>
        <w:pStyle w:val="Heading2"/>
        <w:spacing w:after="0" w:before="40" w:line="240" w:lineRule="auto"/>
        <w:rPr/>
      </w:pPr>
      <w:bookmarkStart w:colFirst="0" w:colLast="0" w:name="_79c675qxo00n" w:id="52"/>
      <w:bookmarkEnd w:id="52"/>
      <w:hyperlink w:anchor="_hacuxkgwbl76">
        <w:r w:rsidDel="00000000" w:rsidR="00000000" w:rsidRPr="00000000">
          <w:rPr>
            <w:rtl w:val="0"/>
          </w:rPr>
          <w:t xml:space="preserve">PSA Screening</w:t>
        </w:r>
      </w:hyperlink>
      <w:r w:rsidDel="00000000" w:rsidR="00000000" w:rsidRPr="00000000">
        <w:rPr>
          <w:rtl w:val="0"/>
        </w:rPr>
      </w:r>
    </w:p>
    <w:p w:rsidR="00000000" w:rsidDel="00000000" w:rsidP="00000000" w:rsidRDefault="00000000" w:rsidRPr="00000000" w14:paraId="000001AE">
      <w:pPr>
        <w:ind w:left="0" w:firstLine="0"/>
        <w:jc w:val="center"/>
        <w:rPr/>
      </w:pPr>
      <w:r w:rsidDel="00000000" w:rsidR="00000000" w:rsidRPr="00000000">
        <w:rPr>
          <w:rtl w:val="0"/>
        </w:rPr>
        <w:t xml:space="preserve">In 1994, FDA approved PSA + DRE for screening, with </w:t>
      </w:r>
      <w:r w:rsidDel="00000000" w:rsidR="00000000" w:rsidRPr="00000000">
        <w:rPr>
          <w:b w:val="1"/>
          <w:rtl w:val="0"/>
        </w:rPr>
        <w:t xml:space="preserve">ULN of 4 </w:t>
      </w:r>
      <w:r w:rsidDel="00000000" w:rsidR="00000000" w:rsidRPr="00000000">
        <w:rPr>
          <w:rtl w:val="0"/>
        </w:rPr>
        <w:t xml:space="preserve">for PSA. More recent studies suggest ~20% of men with PSA &lt; 4 have PrCa, while others above 4 do not (e.g. </w:t>
      </w:r>
      <w:r w:rsidDel="00000000" w:rsidR="00000000" w:rsidRPr="00000000">
        <w:rPr>
          <w:rtl w:val="0"/>
        </w:rPr>
        <w:t xml:space="preserve">prostatitis, BPH, bx, DRE, ejaculation)</w:t>
      </w:r>
      <w:r w:rsidDel="00000000" w:rsidR="00000000" w:rsidRPr="00000000">
        <w:rPr>
          <w:rtl w:val="0"/>
        </w:rPr>
        <w:t xml:space="preserve">. PSA screening has resulted in overdiagnosis and overtreatment of LR PrCa. However, due to PSA screening there has been a 45-70% decline in age-adjusted CSM since the early 90s, and a 52% decrease in incidence of metastatic PrCa from 1990-1994 [</w:t>
      </w:r>
      <w:hyperlink r:id="rId99">
        <w:r w:rsidDel="00000000" w:rsidR="00000000" w:rsidRPr="00000000">
          <w:rPr>
            <w:rtl w:val="0"/>
          </w:rPr>
          <w:t xml:space="preserve">1</w:t>
        </w:r>
      </w:hyperlink>
      <w:r w:rsidDel="00000000" w:rsidR="00000000" w:rsidRPr="00000000">
        <w:rPr>
          <w:rFonts w:ascii="Gungsuh" w:cs="Gungsuh" w:eastAsia="Gungsuh" w:hAnsi="Gungsuh"/>
          <w:rtl w:val="0"/>
        </w:rPr>
        <w:t xml:space="preserve">]. However, SEER analysis demonstrated increased incidence of metastatic prostate cancer suggesting association with USPSTF recommendation against PSA screening for men ≥ 75 in 2008 and against it altogether in 2012. These USPSTF recommendations were not revised until 2018, which recommended shared decision making for ages 55-69.</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DRE confers 2.5 fold probability of detection with PSA.</w:t>
      </w:r>
    </w:p>
    <w:p w:rsidR="00000000" w:rsidDel="00000000" w:rsidP="00000000" w:rsidRDefault="00000000" w:rsidRPr="00000000" w14:paraId="000001B1">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is a kallikrein-related serine protease produced by the epithelial cells of the prostate gland.</w:t>
      </w:r>
    </w:p>
    <w:p w:rsidR="00000000" w:rsidDel="00000000" w:rsidP="00000000" w:rsidRDefault="00000000" w:rsidRPr="00000000" w14:paraId="000001B2">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Normal PSA biosynthesis results in inactive free PSA. </w:t>
      </w:r>
    </w:p>
    <w:p w:rsidR="00000000" w:rsidDel="00000000" w:rsidP="00000000" w:rsidRDefault="00000000" w:rsidRPr="00000000" w14:paraId="000001B3">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Basement membrane compromise = less free PSA. </w:t>
      </w:r>
    </w:p>
    <w:p w:rsidR="00000000" w:rsidDel="00000000" w:rsidP="00000000" w:rsidRDefault="00000000" w:rsidRPr="00000000" w14:paraId="000001B4">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Pre-bx PSA 4-10 with risk of GS ≥ 7 ~50%, while PSA &gt;10 with risk of GS ≥ 7 ~66% [</w:t>
      </w:r>
      <w:hyperlink r:id="rId10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parameters concerning for cancer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(PSA/volume gland):</w:t>
      </w:r>
      <w:r w:rsidDel="00000000" w:rsidR="00000000" w:rsidRPr="00000000">
        <w:rPr>
          <w:rFonts w:ascii="Times New Roman" w:cs="Times New Roman" w:eastAsia="Times New Roman" w:hAnsi="Times New Roman"/>
          <w:b w:val="1"/>
          <w:sz w:val="20"/>
          <w:szCs w:val="20"/>
          <w:rtl w:val="0"/>
        </w:rPr>
        <w:t xml:space="preserve"> &gt; 0.15 ng/mL/g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fPSA/tPSA &lt; 10%</w:t>
      </w:r>
      <w:r w:rsidDel="00000000" w:rsidR="00000000" w:rsidRPr="00000000">
        <w:rPr>
          <w:rFonts w:ascii="Times New Roman" w:cs="Times New Roman" w:eastAsia="Times New Roman" w:hAnsi="Times New Roman"/>
          <w:sz w:val="20"/>
          <w:szCs w:val="20"/>
          <w:rtl w:val="0"/>
        </w:rPr>
        <w:t xml:space="preserve"> is concerning for PrCa (56% PrCa),</w:t>
      </w:r>
      <w:r w:rsidDel="00000000" w:rsidR="00000000" w:rsidRPr="00000000">
        <w:rPr>
          <w:rFonts w:ascii="Times New Roman" w:cs="Times New Roman" w:eastAsia="Times New Roman" w:hAnsi="Times New Roman"/>
          <w:b w:val="1"/>
          <w:sz w:val="20"/>
          <w:szCs w:val="20"/>
          <w:rtl w:val="0"/>
        </w:rPr>
        <w:t xml:space="preserve"> &gt;25%</w:t>
      </w:r>
      <w:r w:rsidDel="00000000" w:rsidR="00000000" w:rsidRPr="00000000">
        <w:rPr>
          <w:rFonts w:ascii="Times New Roman" w:cs="Times New Roman" w:eastAsia="Times New Roman" w:hAnsi="Times New Roman"/>
          <w:sz w:val="20"/>
          <w:szCs w:val="20"/>
          <w:rtl w:val="0"/>
        </w:rPr>
        <w:t xml:space="preserve"> is concerning for benign process (8% PrCa).</w:t>
      </w:r>
    </w:p>
    <w:p w:rsidR="00000000" w:rsidDel="00000000" w:rsidP="00000000" w:rsidRDefault="00000000" w:rsidRPr="00000000" w14:paraId="000001B8">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fPSA</w:t>
      </w:r>
      <w:r w:rsidDel="00000000" w:rsidR="00000000" w:rsidRPr="00000000">
        <w:rPr>
          <w:rFonts w:ascii="Times New Roman" w:cs="Times New Roman" w:eastAsia="Times New Roman" w:hAnsi="Times New Roman"/>
          <w:sz w:val="20"/>
          <w:szCs w:val="20"/>
          <w:rtl w:val="0"/>
        </w:rPr>
        <w:t xml:space="preserve"> accounts for 5-35% of tPSA, and </w:t>
      </w:r>
      <w:r w:rsidDel="00000000" w:rsidR="00000000" w:rsidRPr="00000000">
        <w:rPr>
          <w:rFonts w:ascii="Times New Roman" w:cs="Times New Roman" w:eastAsia="Times New Roman" w:hAnsi="Times New Roman"/>
          <w:b w:val="1"/>
          <w:sz w:val="20"/>
          <w:szCs w:val="20"/>
          <w:rtl w:val="0"/>
        </w:rPr>
        <w:t xml:space="preserve">has three forms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pro-PSA, benign PSA and intact PSA.</w:t>
      </w:r>
    </w:p>
    <w:p w:rsidR="00000000" w:rsidDel="00000000" w:rsidP="00000000" w:rsidRDefault="00000000" w:rsidRPr="00000000" w14:paraId="000001B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Velocity (annual rate of change): </w:t>
      </w:r>
      <w:r w:rsidDel="00000000" w:rsidR="00000000" w:rsidRPr="00000000">
        <w:rPr>
          <w:rFonts w:ascii="Times New Roman" w:cs="Times New Roman" w:eastAsia="Times New Roman" w:hAnsi="Times New Roman"/>
          <w:b w:val="1"/>
          <w:sz w:val="20"/>
          <w:szCs w:val="20"/>
          <w:rtl w:val="0"/>
        </w:rPr>
        <w:t xml:space="preserve">&gt; 2 ng/mL/y</w:t>
      </w:r>
      <w:r w:rsidDel="00000000" w:rsidR="00000000" w:rsidRPr="00000000">
        <w:rPr>
          <w:rFonts w:ascii="Times New Roman" w:cs="Times New Roman" w:eastAsia="Times New Roman" w:hAnsi="Times New Roman"/>
          <w:sz w:val="20"/>
          <w:szCs w:val="20"/>
          <w:rtl w:val="0"/>
        </w:rPr>
        <w:t xml:space="preserve"> is associated with higher risk of GS7+ on RP[</w:t>
      </w:r>
      <w:hyperlink r:id="rId10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A">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Doubling time: &lt; 9 months.</w:t>
      </w:r>
    </w:p>
    <w:p w:rsidR="00000000" w:rsidDel="00000000" w:rsidP="00000000" w:rsidRDefault="00000000" w:rsidRPr="00000000" w14:paraId="000001BB">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1BC">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PrCa for PSA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4: 5-25%.</w:t>
      </w:r>
    </w:p>
    <w:p w:rsidR="00000000" w:rsidDel="00000000" w:rsidP="00000000" w:rsidRDefault="00000000" w:rsidRPr="00000000" w14:paraId="000001B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4-10: 15-25%.</w:t>
      </w:r>
    </w:p>
    <w:p w:rsidR="00000000" w:rsidDel="00000000" w:rsidP="00000000" w:rsidRDefault="00000000" w:rsidRPr="00000000" w14:paraId="000001B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10: 50-67%.</w:t>
      </w:r>
    </w:p>
    <w:p w:rsidR="00000000" w:rsidDel="00000000" w:rsidP="00000000" w:rsidRDefault="00000000" w:rsidRPr="00000000" w14:paraId="000001C0">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varies </w:t>
      </w:r>
      <w:r w:rsidDel="00000000" w:rsidR="00000000" w:rsidRPr="00000000">
        <w:rPr>
          <w:b w:val="1"/>
          <w:rtl w:val="0"/>
        </w:rPr>
        <w:t xml:space="preserve">as a function</w:t>
      </w:r>
      <w:r w:rsidDel="00000000" w:rsidR="00000000" w:rsidRPr="00000000">
        <w:rPr>
          <w:rFonts w:ascii="Times New Roman" w:cs="Times New Roman" w:eastAsia="Times New Roman" w:hAnsi="Times New Roman"/>
          <w:b w:val="1"/>
          <w:sz w:val="20"/>
          <w:szCs w:val="20"/>
          <w:rtl w:val="0"/>
        </w:rPr>
        <w:t xml:space="preserve"> of 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1">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40-49y is 1.5-</w:t>
      </w:r>
      <w:r w:rsidDel="00000000" w:rsidR="00000000" w:rsidRPr="00000000">
        <w:rPr>
          <w:rFonts w:ascii="Times New Roman" w:cs="Times New Roman" w:eastAsia="Times New Roman" w:hAnsi="Times New Roman"/>
          <w:b w:val="1"/>
          <w:sz w:val="20"/>
          <w:szCs w:val="20"/>
          <w:rtl w:val="0"/>
        </w:rPr>
        <w:t xml:space="preserve">2.5 </w:t>
      </w:r>
      <w:r w:rsidDel="00000000" w:rsidR="00000000" w:rsidRPr="00000000">
        <w:rPr>
          <w:rFonts w:ascii="Times New Roman" w:cs="Times New Roman" w:eastAsia="Times New Roman" w:hAnsi="Times New Roman"/>
          <w:sz w:val="20"/>
          <w:szCs w:val="20"/>
          <w:rtl w:val="0"/>
        </w:rPr>
        <w:t xml:space="preserve">ng/ml.</w:t>
      </w:r>
    </w:p>
    <w:p w:rsidR="00000000" w:rsidDel="00000000" w:rsidP="00000000" w:rsidRDefault="00000000" w:rsidRPr="00000000" w14:paraId="000001C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50-59y is 2.5-</w:t>
      </w:r>
      <w:r w:rsidDel="00000000" w:rsidR="00000000" w:rsidRPr="00000000">
        <w:rPr>
          <w:rFonts w:ascii="Times New Roman" w:cs="Times New Roman" w:eastAsia="Times New Roman" w:hAnsi="Times New Roman"/>
          <w:b w:val="1"/>
          <w:sz w:val="20"/>
          <w:szCs w:val="20"/>
          <w:rtl w:val="0"/>
        </w:rPr>
        <w:t xml:space="preserve">4</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60-69y is 4-5.</w:t>
      </w: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70-79y is 5.5-</w:t>
      </w: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 45-75</w:t>
      </w:r>
      <w:r w:rsidDel="00000000" w:rsidR="00000000" w:rsidRPr="00000000">
        <w:rPr>
          <w:rFonts w:ascii="Gungsuh" w:cs="Gungsuh" w:eastAsia="Gungsuh" w:hAnsi="Gungsuh"/>
          <w:sz w:val="20"/>
          <w:szCs w:val="20"/>
          <w:rtl w:val="0"/>
        </w:rPr>
        <w:t xml:space="preserve">: Men ≥ 60y with PSA &lt; 1 may not benefit from further testing.</w:t>
      </w:r>
    </w:p>
    <w:p w:rsidR="00000000" w:rsidDel="00000000" w:rsidP="00000000" w:rsidRDefault="00000000" w:rsidRPr="00000000" w14:paraId="000001C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1: Repeat q2-4y.</w:t>
      </w:r>
    </w:p>
    <w:p w:rsidR="00000000" w:rsidDel="00000000" w:rsidP="00000000" w:rsidRDefault="00000000" w:rsidRPr="00000000" w14:paraId="000001C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1-3: Repeat q1-2y.</w:t>
      </w:r>
    </w:p>
    <w:p w:rsidR="00000000" w:rsidDel="00000000" w:rsidP="00000000" w:rsidRDefault="00000000" w:rsidRPr="00000000" w14:paraId="000001C8">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3 or +DRE: rpt PSA, benign dz? and Bx.</w:t>
      </w:r>
    </w:p>
    <w:p w:rsidR="00000000" w:rsidDel="00000000" w:rsidP="00000000" w:rsidRDefault="00000000" w:rsidRPr="00000000" w14:paraId="000001C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Take home: biopsy if &gt; 3, although 2.5 is reasonable based on Göteborg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A">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 &gt; 75</w:t>
      </w:r>
      <w:r w:rsidDel="00000000" w:rsidR="00000000" w:rsidRPr="00000000">
        <w:rPr>
          <w:rFonts w:ascii="Gungsuh" w:cs="Gungsuh" w:eastAsia="Gungsuh" w:hAnsi="Gungsuh"/>
          <w:sz w:val="20"/>
          <w:szCs w:val="20"/>
          <w:rtl w:val="0"/>
        </w:rPr>
        <w:t xml:space="preserve">: Men ≥ 75y with PSA &lt; 3 have low risk of poor outcome.</w:t>
      </w:r>
    </w:p>
    <w:p w:rsidR="00000000" w:rsidDel="00000000" w:rsidP="00000000" w:rsidRDefault="00000000" w:rsidRPr="00000000" w14:paraId="000001C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4: Repeat in selected individuals q1-4y.</w:t>
      </w:r>
    </w:p>
    <w:p w:rsidR="00000000" w:rsidDel="00000000" w:rsidP="00000000" w:rsidRDefault="00000000" w:rsidRPr="00000000" w14:paraId="000001C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4 or +DRE: rpt PSA, benign dz? and Bx</w:t>
      </w:r>
    </w:p>
    <w:p w:rsidR="00000000" w:rsidDel="00000000" w:rsidP="00000000" w:rsidRDefault="00000000" w:rsidRPr="00000000" w14:paraId="000001C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Screening guidelines</w:t>
      </w:r>
      <w:r w:rsidDel="00000000" w:rsidR="00000000" w:rsidRPr="00000000">
        <w:rPr>
          <w:rtl w:val="0"/>
        </w:rPr>
      </w:r>
    </w:p>
    <w:p w:rsidR="00000000" w:rsidDel="00000000" w:rsidP="00000000" w:rsidRDefault="00000000" w:rsidRPr="00000000" w14:paraId="000001CE">
      <w:pPr>
        <w:numPr>
          <w:ilvl w:val="0"/>
          <w:numId w:val="46"/>
        </w:numPr>
        <w:spacing w:line="240" w:lineRule="auto"/>
        <w:rPr>
          <w:rFonts w:ascii="Times New Roman" w:cs="Times New Roman" w:eastAsia="Times New Roman" w:hAnsi="Times New Roman"/>
          <w:sz w:val="20"/>
          <w:szCs w:val="20"/>
          <w:u w:val="none"/>
        </w:rPr>
      </w:pPr>
      <w:bookmarkStart w:colFirst="0" w:colLast="0" w:name="_ej1dmlq4wkpp" w:id="53"/>
      <w:bookmarkEnd w:id="53"/>
      <w:r w:rsidDel="00000000" w:rsidR="00000000" w:rsidRPr="00000000">
        <w:rPr>
          <w:rFonts w:ascii="Times New Roman" w:cs="Times New Roman" w:eastAsia="Times New Roman" w:hAnsi="Times New Roman"/>
          <w:sz w:val="20"/>
          <w:szCs w:val="20"/>
          <w:rtl w:val="0"/>
        </w:rPr>
        <w:t xml:space="preserve">Best consensus: </w:t>
      </w:r>
      <w:r w:rsidDel="00000000" w:rsidR="00000000" w:rsidRPr="00000000">
        <w:rPr>
          <w:rFonts w:ascii="Times New Roman" w:cs="Times New Roman" w:eastAsia="Times New Roman" w:hAnsi="Times New Roman"/>
          <w:b w:val="1"/>
          <w:sz w:val="20"/>
          <w:szCs w:val="20"/>
          <w:rtl w:val="0"/>
        </w:rPr>
        <w:t xml:space="preserve">Shared decision making at Age 55-69</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F">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g09egerxg3vp" w:id="54"/>
      <w:bookmarkEnd w:id="54"/>
      <w:r w:rsidDel="00000000" w:rsidR="00000000" w:rsidRPr="00000000">
        <w:rPr>
          <w:rFonts w:ascii="Times New Roman" w:cs="Times New Roman" w:eastAsia="Times New Roman" w:hAnsi="Times New Roman"/>
          <w:sz w:val="20"/>
          <w:szCs w:val="20"/>
          <w:rtl w:val="0"/>
        </w:rPr>
        <w:t xml:space="preserve">Greatest benefit of screening appears to be in men ages 55-69 years. </w:t>
      </w:r>
    </w:p>
    <w:p w:rsidR="00000000" w:rsidDel="00000000" w:rsidP="00000000" w:rsidRDefault="00000000" w:rsidRPr="00000000" w14:paraId="000001D0">
      <w:pPr>
        <w:numPr>
          <w:ilvl w:val="0"/>
          <w:numId w:val="46"/>
        </w:numPr>
        <w:spacing w:line="240" w:lineRule="auto"/>
        <w:rPr>
          <w:rFonts w:ascii="Times New Roman" w:cs="Times New Roman" w:eastAsia="Times New Roman" w:hAnsi="Times New Roman"/>
          <w:sz w:val="20"/>
          <w:szCs w:val="20"/>
          <w:u w:val="none"/>
        </w:rPr>
      </w:pPr>
      <w:bookmarkStart w:colFirst="0" w:colLast="0" w:name="_yub4g0ree2co" w:id="55"/>
      <w:bookmarkEnd w:id="55"/>
      <w:r w:rsidDel="00000000" w:rsidR="00000000" w:rsidRPr="00000000">
        <w:rPr>
          <w:rFonts w:ascii="Times New Roman" w:cs="Times New Roman" w:eastAsia="Times New Roman" w:hAnsi="Times New Roman"/>
          <w:sz w:val="20"/>
          <w:szCs w:val="20"/>
          <w:u w:val="single"/>
          <w:rtl w:val="0"/>
        </w:rPr>
        <w:t xml:space="preserve">AUA recommendations</w:t>
      </w:r>
      <w:r w:rsidDel="00000000" w:rsidR="00000000" w:rsidRPr="00000000">
        <w:rPr>
          <w:rFonts w:ascii="Times New Roman" w:cs="Times New Roman" w:eastAsia="Times New Roman" w:hAnsi="Times New Roman"/>
          <w:sz w:val="20"/>
          <w:szCs w:val="20"/>
          <w:rtl w:val="0"/>
        </w:rPr>
        <w:t xml:space="preserve"> [</w:t>
      </w:r>
      <w:hyperlink r:id="rId102">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w:t>
        <w:br w:type="textWrapping"/>
        <w:t xml:space="preserve">To reduce </w:t>
      </w:r>
      <w:r w:rsidDel="00000000" w:rsidR="00000000" w:rsidRPr="00000000">
        <w:rPr>
          <w:rtl w:val="0"/>
        </w:rPr>
        <w:t xml:space="preserve">harm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from </w:t>
      </w:r>
      <w:r w:rsidDel="00000000" w:rsidR="00000000" w:rsidRPr="00000000">
        <w:rPr>
          <w:rFonts w:ascii="Times New Roman" w:cs="Times New Roman" w:eastAsia="Times New Roman" w:hAnsi="Times New Roman"/>
          <w:sz w:val="20"/>
          <w:szCs w:val="20"/>
          <w:rtl w:val="0"/>
        </w:rPr>
        <w:t xml:space="preserve">screening, </w:t>
      </w:r>
      <w:r w:rsidDel="00000000" w:rsidR="00000000" w:rsidRPr="00000000">
        <w:rPr>
          <w:rFonts w:ascii="Times New Roman" w:cs="Times New Roman" w:eastAsia="Times New Roman" w:hAnsi="Times New Roman"/>
          <w:b w:val="1"/>
          <w:sz w:val="20"/>
          <w:szCs w:val="20"/>
          <w:rtl w:val="0"/>
        </w:rPr>
        <w:t xml:space="preserve">q2y screening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1">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qgio0c4nvs27" w:id="56"/>
      <w:bookmarkEnd w:id="56"/>
      <w:r w:rsidDel="00000000" w:rsidR="00000000" w:rsidRPr="00000000">
        <w:rPr>
          <w:rFonts w:ascii="Times New Roman" w:cs="Times New Roman" w:eastAsia="Times New Roman" w:hAnsi="Times New Roman"/>
          <w:sz w:val="20"/>
          <w:szCs w:val="20"/>
          <w:rtl w:val="0"/>
        </w:rPr>
        <w:t xml:space="preserve">Age &lt; 40 NO screening.</w:t>
      </w:r>
    </w:p>
    <w:p w:rsidR="00000000" w:rsidDel="00000000" w:rsidP="00000000" w:rsidRDefault="00000000" w:rsidRPr="00000000" w14:paraId="000001D2">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fv8928uljgzy" w:id="57"/>
      <w:bookmarkEnd w:id="57"/>
      <w:r w:rsidDel="00000000" w:rsidR="00000000" w:rsidRPr="00000000">
        <w:rPr>
          <w:rFonts w:ascii="Times New Roman" w:cs="Times New Roman" w:eastAsia="Times New Roman" w:hAnsi="Times New Roman"/>
          <w:sz w:val="20"/>
          <w:szCs w:val="20"/>
          <w:rtl w:val="0"/>
        </w:rPr>
        <w:t xml:space="preserve">Age 40-54: No routine screening but individualized if AA, FH. </w:t>
      </w:r>
    </w:p>
    <w:p w:rsidR="00000000" w:rsidDel="00000000" w:rsidP="00000000" w:rsidRDefault="00000000" w:rsidRPr="00000000" w14:paraId="000001D3">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jvngb4ivfxy" w:id="58"/>
      <w:bookmarkEnd w:id="58"/>
      <w:r w:rsidDel="00000000" w:rsidR="00000000" w:rsidRPr="00000000">
        <w:rPr>
          <w:rFonts w:ascii="Times New Roman" w:cs="Times New Roman" w:eastAsia="Times New Roman" w:hAnsi="Times New Roman"/>
          <w:b w:val="1"/>
          <w:sz w:val="20"/>
          <w:szCs w:val="20"/>
          <w:rtl w:val="0"/>
        </w:rPr>
        <w:t xml:space="preserve">Age 55-69: Shared decision making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4">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qgio0c4nvs27" w:id="56"/>
      <w:bookmarkEnd w:id="56"/>
      <w:r w:rsidDel="00000000" w:rsidR="00000000" w:rsidRPr="00000000">
        <w:rPr>
          <w:rFonts w:ascii="Times New Roman" w:cs="Times New Roman" w:eastAsia="Times New Roman" w:hAnsi="Times New Roman"/>
          <w:sz w:val="20"/>
          <w:szCs w:val="20"/>
          <w:rtl w:val="0"/>
        </w:rPr>
        <w:t xml:space="preserve">Age &gt;70: NO screening with life expectancy &lt; 10-15y.</w:t>
      </w:r>
    </w:p>
    <w:bookmarkStart w:colFirst="0" w:colLast="0" w:name="iphn9ngvo20w" w:id="59"/>
    <w:bookmarkEnd w:id="59"/>
    <w:p w:rsidR="00000000" w:rsidDel="00000000" w:rsidP="00000000" w:rsidRDefault="00000000" w:rsidRPr="00000000" w14:paraId="000001D5">
      <w:pPr>
        <w:numPr>
          <w:ilvl w:val="0"/>
          <w:numId w:val="46"/>
        </w:numPr>
        <w:spacing w:line="240" w:lineRule="auto"/>
        <w:rPr>
          <w:rFonts w:ascii="Times New Roman" w:cs="Times New Roman" w:eastAsia="Times New Roman" w:hAnsi="Times New Roman"/>
          <w:sz w:val="20"/>
          <w:szCs w:val="20"/>
          <w:u w:val="none"/>
        </w:rPr>
      </w:pPr>
      <w:bookmarkStart w:colFirst="0" w:colLast="0" w:name="_wodzdlp6c4yc" w:id="60"/>
      <w:bookmarkEnd w:id="60"/>
      <w:r w:rsidDel="00000000" w:rsidR="00000000" w:rsidRPr="00000000">
        <w:rPr>
          <w:rFonts w:ascii="Times New Roman" w:cs="Times New Roman" w:eastAsia="Times New Roman" w:hAnsi="Times New Roman"/>
          <w:sz w:val="20"/>
          <w:szCs w:val="20"/>
          <w:u w:val="single"/>
          <w:rtl w:val="0"/>
        </w:rPr>
        <w:t xml:space="preserve">USPSTF recommendations</w:t>
      </w:r>
      <w:r w:rsidDel="00000000" w:rsidR="00000000" w:rsidRPr="00000000">
        <w:rPr>
          <w:rFonts w:ascii="Times New Roman" w:cs="Times New Roman" w:eastAsia="Times New Roman" w:hAnsi="Times New Roman"/>
          <w:sz w:val="20"/>
          <w:szCs w:val="20"/>
          <w:rtl w:val="0"/>
        </w:rPr>
        <w:t xml:space="preserve"> [</w:t>
      </w:r>
      <w:hyperlink r:id="rId103">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D6">
      <w:pPr>
        <w:spacing w:line="240" w:lineRule="auto"/>
        <w:ind w:firstLine="720"/>
        <w:rPr>
          <w:rFonts w:ascii="Times New Roman" w:cs="Times New Roman" w:eastAsia="Times New Roman" w:hAnsi="Times New Roman"/>
          <w:sz w:val="20"/>
          <w:szCs w:val="20"/>
        </w:rPr>
      </w:pPr>
      <w:bookmarkStart w:colFirst="0" w:colLast="0" w:name="_afo7pl6i8ucz" w:id="61"/>
      <w:bookmarkEnd w:id="61"/>
      <w:r w:rsidDel="00000000" w:rsidR="00000000" w:rsidRPr="00000000">
        <w:rPr>
          <w:rFonts w:ascii="Times New Roman" w:cs="Times New Roman" w:eastAsia="Times New Roman" w:hAnsi="Times New Roman"/>
          <w:sz w:val="20"/>
          <w:szCs w:val="20"/>
          <w:rtl w:val="0"/>
        </w:rPr>
        <w:t xml:space="preserve">Previously, no PSA screening. As a result, screening rates have decreased and incidence of DM may have increased. Below are the 2018 recommendations.</w:t>
      </w:r>
    </w:p>
    <w:p w:rsidR="00000000" w:rsidDel="00000000" w:rsidP="00000000" w:rsidRDefault="00000000" w:rsidRPr="00000000" w14:paraId="000001D7">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jvngb4ivfxy" w:id="58"/>
      <w:bookmarkEnd w:id="58"/>
      <w:r w:rsidDel="00000000" w:rsidR="00000000" w:rsidRPr="00000000">
        <w:rPr>
          <w:rFonts w:ascii="Times New Roman" w:cs="Times New Roman" w:eastAsia="Times New Roman" w:hAnsi="Times New Roman"/>
          <w:b w:val="1"/>
          <w:sz w:val="20"/>
          <w:szCs w:val="20"/>
          <w:rtl w:val="0"/>
        </w:rPr>
        <w:t xml:space="preserve">Age 55-69: Shared decision making </w:t>
      </w:r>
      <w:r w:rsidDel="00000000" w:rsidR="00000000" w:rsidRPr="00000000">
        <w:rPr>
          <w:rFonts w:ascii="Times New Roman" w:cs="Times New Roman" w:eastAsia="Times New Roman" w:hAnsi="Times New Roman"/>
          <w:sz w:val="20"/>
          <w:szCs w:val="20"/>
          <w:rtl w:val="0"/>
        </w:rPr>
        <w:t xml:space="preserve">(Grade C recommendation).</w:t>
      </w:r>
    </w:p>
    <w:p w:rsidR="00000000" w:rsidDel="00000000" w:rsidP="00000000" w:rsidRDefault="00000000" w:rsidRPr="00000000" w14:paraId="000001D8">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oi1xt095jt4m" w:id="62"/>
      <w:bookmarkEnd w:id="62"/>
      <w:r w:rsidDel="00000000" w:rsidR="00000000" w:rsidRPr="00000000">
        <w:rPr>
          <w:rFonts w:ascii="Times New Roman" w:cs="Times New Roman" w:eastAsia="Times New Roman" w:hAnsi="Times New Roman"/>
          <w:sz w:val="20"/>
          <w:szCs w:val="20"/>
          <w:rtl w:val="0"/>
        </w:rPr>
        <w:t xml:space="preserve">Age 70: NO screening, regardless of life expectancy.</w:t>
      </w:r>
      <w:r w:rsidDel="00000000" w:rsidR="00000000" w:rsidRPr="00000000">
        <w:rPr>
          <w:rtl w:val="0"/>
        </w:rPr>
      </w:r>
    </w:p>
    <w:p w:rsidR="00000000" w:rsidDel="00000000" w:rsidP="00000000" w:rsidRDefault="00000000" w:rsidRPr="00000000" w14:paraId="000001D9">
      <w:pPr>
        <w:numPr>
          <w:ilvl w:val="0"/>
          <w:numId w:val="46"/>
        </w:numPr>
        <w:spacing w:line="240" w:lineRule="auto"/>
        <w:rPr>
          <w:rFonts w:ascii="Times New Roman" w:cs="Times New Roman" w:eastAsia="Times New Roman" w:hAnsi="Times New Roman"/>
          <w:sz w:val="20"/>
          <w:szCs w:val="20"/>
          <w:u w:val="none"/>
        </w:rPr>
      </w:pPr>
      <w:bookmarkStart w:colFirst="0" w:colLast="0" w:name="_xsh5i5b9p4r7" w:id="63"/>
      <w:bookmarkEnd w:id="63"/>
      <w:r w:rsidDel="00000000" w:rsidR="00000000" w:rsidRPr="00000000">
        <w:rPr>
          <w:rFonts w:ascii="Times New Roman" w:cs="Times New Roman" w:eastAsia="Times New Roman" w:hAnsi="Times New Roman"/>
          <w:sz w:val="20"/>
          <w:szCs w:val="20"/>
          <w:u w:val="single"/>
          <w:rtl w:val="0"/>
        </w:rPr>
        <w:t xml:space="preserve">ACS recommendations</w:t>
      </w:r>
      <w:r w:rsidDel="00000000" w:rsidR="00000000" w:rsidRPr="00000000">
        <w:rPr>
          <w:rFonts w:ascii="Times New Roman" w:cs="Times New Roman" w:eastAsia="Times New Roman" w:hAnsi="Times New Roman"/>
          <w:sz w:val="20"/>
          <w:szCs w:val="20"/>
          <w:rtl w:val="0"/>
        </w:rPr>
        <w:t xml:space="preserve"> [</w:t>
      </w:r>
      <w:hyperlink r:id="rId104">
        <w:r w:rsidDel="00000000" w:rsidR="00000000" w:rsidRPr="00000000">
          <w:rPr>
            <w:rFonts w:ascii="Times New Roman" w:cs="Times New Roman" w:eastAsia="Times New Roman" w:hAnsi="Times New Roman"/>
            <w:sz w:val="20"/>
            <w:szCs w:val="20"/>
            <w:rtl w:val="0"/>
          </w:rPr>
          <w:t xml:space="preserve">'16]</w:t>
        </w:r>
      </w:hyperlink>
      <w:r w:rsidDel="00000000" w:rsidR="00000000" w:rsidRPr="00000000">
        <w:rPr>
          <w:rFonts w:ascii="Times New Roman" w:cs="Times New Roman" w:eastAsia="Times New Roman" w:hAnsi="Times New Roman"/>
          <w:sz w:val="20"/>
          <w:szCs w:val="20"/>
          <w:rtl w:val="0"/>
        </w:rPr>
        <w:t xml:space="preserve">:</w:t>
        <w:br w:type="textWrapping"/>
        <w:t xml:space="preserve">If the pt asks the physician to decide for him, screening is recommended.</w:t>
      </w:r>
    </w:p>
    <w:p w:rsidR="00000000" w:rsidDel="00000000" w:rsidP="00000000" w:rsidRDefault="00000000" w:rsidRPr="00000000" w14:paraId="000001DA">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jrpod2ywhdde" w:id="64"/>
      <w:bookmarkEnd w:id="64"/>
      <w:r w:rsidDel="00000000" w:rsidR="00000000" w:rsidRPr="00000000">
        <w:rPr>
          <w:rFonts w:ascii="Times New Roman" w:cs="Times New Roman" w:eastAsia="Times New Roman" w:hAnsi="Times New Roman"/>
          <w:sz w:val="20"/>
          <w:szCs w:val="20"/>
          <w:rtl w:val="0"/>
        </w:rPr>
        <w:t xml:space="preserve">Age 40 for higher risk e.g. &gt;1 first degree relative diagnosed &lt; 65y.</w:t>
      </w:r>
    </w:p>
    <w:p w:rsidR="00000000" w:rsidDel="00000000" w:rsidP="00000000" w:rsidRDefault="00000000" w:rsidRPr="00000000" w14:paraId="000001DB">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ayv8nt4gdqt" w:id="65"/>
      <w:bookmarkEnd w:id="65"/>
      <w:r w:rsidDel="00000000" w:rsidR="00000000" w:rsidRPr="00000000">
        <w:rPr>
          <w:rFonts w:ascii="Times New Roman" w:cs="Times New Roman" w:eastAsia="Times New Roman" w:hAnsi="Times New Roman"/>
          <w:sz w:val="20"/>
          <w:szCs w:val="20"/>
          <w:rtl w:val="0"/>
        </w:rPr>
        <w:t xml:space="preserve">Age 45 for high risk e.g. AA or first degree relative diagnosed &lt; 65y.</w:t>
      </w:r>
    </w:p>
    <w:p w:rsidR="00000000" w:rsidDel="00000000" w:rsidP="00000000" w:rsidRDefault="00000000" w:rsidRPr="00000000" w14:paraId="000001DC">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vrz3vqorf9e5" w:id="66"/>
      <w:bookmarkEnd w:id="66"/>
      <w:r w:rsidDel="00000000" w:rsidR="00000000" w:rsidRPr="00000000">
        <w:rPr>
          <w:rFonts w:ascii="Times New Roman" w:cs="Times New Roman" w:eastAsia="Times New Roman" w:hAnsi="Times New Roman"/>
          <w:sz w:val="20"/>
          <w:szCs w:val="20"/>
          <w:rtl w:val="0"/>
        </w:rPr>
        <w:t xml:space="preserve">Age 50 for average risk men and &gt;10y life expectancy.</w:t>
      </w:r>
    </w:p>
    <w:p w:rsidR="00000000" w:rsidDel="00000000" w:rsidP="00000000" w:rsidRDefault="00000000" w:rsidRPr="00000000" w14:paraId="000001DD">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0"/>
          <w:szCs w:val="20"/>
          <w:u w:val="none"/>
        </w:rPr>
      </w:pPr>
      <w:bookmarkStart w:colFirst="0" w:colLast="0" w:name="_yhrtne70aekb" w:id="67"/>
      <w:bookmarkEnd w:id="67"/>
      <w:r w:rsidDel="00000000" w:rsidR="00000000" w:rsidRPr="00000000">
        <w:rPr>
          <w:rFonts w:ascii="Times New Roman" w:cs="Times New Roman" w:eastAsia="Times New Roman" w:hAnsi="Times New Roman"/>
          <w:sz w:val="20"/>
          <w:szCs w:val="20"/>
          <w:u w:val="single"/>
          <w:rtl w:val="0"/>
        </w:rPr>
        <w:t xml:space="preserve">NCCN</w:t>
      </w:r>
      <w:r w:rsidDel="00000000" w:rsidR="00000000" w:rsidRPr="00000000">
        <w:rPr>
          <w:rFonts w:ascii="Times New Roman" w:cs="Times New Roman" w:eastAsia="Times New Roman" w:hAnsi="Times New Roman"/>
          <w:sz w:val="20"/>
          <w:szCs w:val="20"/>
          <w:rtl w:val="0"/>
        </w:rPr>
        <w:t xml:space="preserve">: Have a discussion about screening.</w:t>
      </w:r>
    </w:p>
    <w:p w:rsidR="00000000" w:rsidDel="00000000" w:rsidP="00000000" w:rsidRDefault="00000000" w:rsidRPr="00000000" w14:paraId="000001DE">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vgxsl1mj4g76" w:id="68"/>
      <w:bookmarkEnd w:id="68"/>
      <w:r w:rsidDel="00000000" w:rsidR="00000000" w:rsidRPr="00000000">
        <w:rPr>
          <w:rFonts w:ascii="Times New Roman" w:cs="Times New Roman" w:eastAsia="Times New Roman" w:hAnsi="Times New Roman"/>
          <w:sz w:val="20"/>
          <w:szCs w:val="20"/>
          <w:rtl w:val="0"/>
        </w:rPr>
        <w:t xml:space="preserve">Most panel members favor informed testing at 45y, stopping at 75y (then only in selected pts).</w:t>
      </w:r>
    </w:p>
    <w:p w:rsidR="00000000" w:rsidDel="00000000" w:rsidP="00000000" w:rsidRDefault="00000000" w:rsidRPr="00000000" w14:paraId="000001DF">
      <w:pPr>
        <w:numPr>
          <w:ilvl w:val="2"/>
          <w:numId w:val="46"/>
        </w:numPr>
        <w:spacing w:line="240" w:lineRule="auto"/>
        <w:ind w:left="2160" w:hanging="360"/>
        <w:rPr>
          <w:rFonts w:ascii="Times New Roman" w:cs="Times New Roman" w:eastAsia="Times New Roman" w:hAnsi="Times New Roman"/>
          <w:sz w:val="20"/>
          <w:szCs w:val="20"/>
          <w:u w:val="none"/>
        </w:rPr>
      </w:pPr>
      <w:bookmarkStart w:colFirst="0" w:colLast="0" w:name="_j4zcvmwhigka" w:id="69"/>
      <w:bookmarkEnd w:id="69"/>
      <w:r w:rsidDel="00000000" w:rsidR="00000000" w:rsidRPr="00000000">
        <w:rPr>
          <w:rFonts w:ascii="Times New Roman" w:cs="Times New Roman" w:eastAsia="Times New Roman" w:hAnsi="Times New Roman"/>
          <w:sz w:val="20"/>
          <w:szCs w:val="20"/>
          <w:rtl w:val="0"/>
        </w:rPr>
        <w:t xml:space="preserve">ERSPC and Goteborg decreased CSM in 55-69y and 50-64y. </w:t>
      </w:r>
    </w:p>
    <w:p w:rsidR="00000000" w:rsidDel="00000000" w:rsidP="00000000" w:rsidRDefault="00000000" w:rsidRPr="00000000" w14:paraId="000001E0">
      <w:pPr>
        <w:numPr>
          <w:ilvl w:val="2"/>
          <w:numId w:val="46"/>
        </w:numPr>
        <w:spacing w:line="240" w:lineRule="auto"/>
        <w:ind w:left="2160" w:hanging="360"/>
        <w:rPr>
          <w:rFonts w:ascii="Times New Roman" w:cs="Times New Roman" w:eastAsia="Times New Roman" w:hAnsi="Times New Roman"/>
          <w:sz w:val="20"/>
          <w:szCs w:val="20"/>
          <w:u w:val="none"/>
        </w:rPr>
      </w:pPr>
      <w:bookmarkStart w:colFirst="0" w:colLast="0" w:name="_mii462xu07ob" w:id="70"/>
      <w:bookmarkEnd w:id="70"/>
      <w:r w:rsidDel="00000000" w:rsidR="00000000" w:rsidRPr="00000000">
        <w:rPr>
          <w:rFonts w:ascii="Times New Roman" w:cs="Times New Roman" w:eastAsia="Times New Roman" w:hAnsi="Times New Roman"/>
          <w:sz w:val="20"/>
          <w:szCs w:val="20"/>
          <w:rtl w:val="0"/>
        </w:rPr>
        <w:t xml:space="preserve">Swedish [</w:t>
      </w:r>
      <w:hyperlink r:id="rId105">
        <w:r w:rsidDel="00000000" w:rsidR="00000000" w:rsidRPr="00000000">
          <w:rPr>
            <w:rFonts w:ascii="Times New Roman" w:cs="Times New Roman" w:eastAsia="Times New Roman" w:hAnsi="Times New Roman"/>
            <w:sz w:val="20"/>
            <w:szCs w:val="20"/>
            <w:rtl w:val="0"/>
          </w:rPr>
          <w:t xml:space="preserve">lilja et al</w:t>
        </w:r>
      </w:hyperlink>
      <w:r w:rsidDel="00000000" w:rsidR="00000000" w:rsidRPr="00000000">
        <w:rPr>
          <w:rFonts w:ascii="Times New Roman" w:cs="Times New Roman" w:eastAsia="Times New Roman" w:hAnsi="Times New Roman"/>
          <w:sz w:val="20"/>
          <w:szCs w:val="20"/>
          <w:rtl w:val="0"/>
        </w:rPr>
        <w:t xml:space="preserve">] study showed all tPSA predictive 44-50y.</w:t>
      </w:r>
    </w:p>
    <w:p w:rsidR="00000000" w:rsidDel="00000000" w:rsidP="00000000" w:rsidRDefault="00000000" w:rsidRPr="00000000" w14:paraId="000001E1">
      <w:pPr>
        <w:numPr>
          <w:ilvl w:val="0"/>
          <w:numId w:val="46"/>
        </w:numPr>
        <w:spacing w:line="240" w:lineRule="auto"/>
        <w:rPr>
          <w:rFonts w:ascii="Times New Roman" w:cs="Times New Roman" w:eastAsia="Times New Roman" w:hAnsi="Times New Roman"/>
          <w:sz w:val="20"/>
          <w:szCs w:val="20"/>
          <w:u w:val="none"/>
        </w:rPr>
      </w:pPr>
      <w:bookmarkStart w:colFirst="0" w:colLast="0" w:name="_xg0uhp472olo" w:id="71"/>
      <w:bookmarkEnd w:id="71"/>
      <w:r w:rsidDel="00000000" w:rsidR="00000000" w:rsidRPr="00000000">
        <w:rPr>
          <w:rFonts w:ascii="Times New Roman" w:cs="Times New Roman" w:eastAsia="Times New Roman" w:hAnsi="Times New Roman"/>
          <w:sz w:val="20"/>
          <w:szCs w:val="20"/>
          <w:u w:val="single"/>
          <w:rtl w:val="0"/>
        </w:rPr>
        <w:t xml:space="preserve">ASCO</w:t>
      </w:r>
      <w:r w:rsidDel="00000000" w:rsidR="00000000" w:rsidRPr="00000000">
        <w:rPr>
          <w:rFonts w:ascii="Times New Roman" w:cs="Times New Roman" w:eastAsia="Times New Roman" w:hAnsi="Times New Roman"/>
          <w:sz w:val="20"/>
          <w:szCs w:val="20"/>
          <w:rtl w:val="0"/>
        </w:rPr>
        <w:t xml:space="preserve">: </w:t>
      </w:r>
      <w:hyperlink r:id="rId106">
        <w:r w:rsidDel="00000000" w:rsidR="00000000" w:rsidRPr="00000000">
          <w:rPr>
            <w:rFonts w:ascii="Times New Roman" w:cs="Times New Roman" w:eastAsia="Times New Roman" w:hAnsi="Times New Roman"/>
            <w:b w:val="1"/>
            <w:sz w:val="20"/>
            <w:szCs w:val="20"/>
            <w:rtl w:val="0"/>
          </w:rPr>
          <w:t xml:space="preserve">Screening for Prostate Cancer with PSA Testing PCO</w:t>
        </w:r>
      </w:hyperlink>
      <w:r w:rsidDel="00000000" w:rsidR="00000000" w:rsidRPr="00000000">
        <w:rPr>
          <w:rFonts w:ascii="Times New Roman" w:cs="Times New Roman" w:eastAsia="Times New Roman" w:hAnsi="Times New Roman"/>
          <w:i w:val="1"/>
          <w:sz w:val="20"/>
          <w:szCs w:val="20"/>
          <w:rtl w:val="0"/>
        </w:rPr>
        <w:t xml:space="preserve"> February 16, 2012</w:t>
      </w:r>
    </w:p>
    <w:p w:rsidR="00000000" w:rsidDel="00000000" w:rsidP="00000000" w:rsidRDefault="00000000" w:rsidRPr="00000000" w14:paraId="000001E2">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Calculate life expectancy [</w:t>
      </w:r>
      <w:hyperlink r:id="rId107">
        <w:r w:rsidDel="00000000" w:rsidR="00000000" w:rsidRPr="00000000">
          <w:rPr>
            <w:rFonts w:ascii="Times New Roman" w:cs="Times New Roman" w:eastAsia="Times New Roman" w:hAnsi="Times New Roman"/>
            <w:sz w:val="20"/>
            <w:szCs w:val="20"/>
            <w:rtl w:val="0"/>
          </w:rPr>
          <w:t xml:space="preserve">Life expectancy calculator here</w:t>
        </w:r>
      </w:hyperlink>
      <w:r w:rsidDel="00000000" w:rsidR="00000000" w:rsidRPr="00000000">
        <w:rPr>
          <w:rFonts w:ascii="Times New Roman" w:cs="Times New Roman" w:eastAsia="Times New Roman" w:hAnsi="Times New Roman"/>
          <w:sz w:val="20"/>
          <w:szCs w:val="20"/>
          <w:rtl w:val="0"/>
        </w:rPr>
        <w:t xml:space="preserve">, </w:t>
      </w:r>
      <w:hyperlink r:id="rId108">
        <w:r w:rsidDel="00000000" w:rsidR="00000000" w:rsidRPr="00000000">
          <w:rPr>
            <w:rFonts w:ascii="Times New Roman" w:cs="Times New Roman" w:eastAsia="Times New Roman" w:hAnsi="Times New Roman"/>
            <w:sz w:val="20"/>
            <w:szCs w:val="20"/>
            <w:rtl w:val="0"/>
          </w:rPr>
          <w:t xml:space="preserve">ePrognosis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3">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life expectancy &lt; 10y, general screening discouraged. </w:t>
      </w:r>
    </w:p>
    <w:p w:rsidR="00000000" w:rsidDel="00000000" w:rsidP="00000000" w:rsidRDefault="00000000" w:rsidRPr="00000000" w14:paraId="000001E4">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life expectancy &gt; 10y, balanced discussion.</w:t>
      </w:r>
    </w:p>
    <w:p w:rsidR="00000000" w:rsidDel="00000000" w:rsidP="00000000" w:rsidRDefault="00000000" w:rsidRPr="00000000" w14:paraId="000001E5">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edowl81mv4rr" w:id="72"/>
          <w:bookmarkEnd w:id="72"/>
          <w:p w:rsidR="00000000" w:rsidDel="00000000" w:rsidP="00000000" w:rsidRDefault="00000000" w:rsidRPr="00000000" w14:paraId="000001E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Reconciling the Effects of Screening on CSM in the ERSPC and PLCO trials </w:t>
            </w:r>
            <w:r w:rsidDel="00000000" w:rsidR="00000000" w:rsidRPr="00000000">
              <w:rPr>
                <w:rFonts w:ascii="Times New Roman" w:cs="Times New Roman" w:eastAsia="Times New Roman" w:hAnsi="Times New Roman"/>
                <w:sz w:val="20"/>
                <w:szCs w:val="20"/>
                <w:rtl w:val="0"/>
              </w:rPr>
              <w:t xml:space="preserve">[</w:t>
            </w:r>
            <w:hyperlink r:id="rId109">
              <w:r w:rsidDel="00000000" w:rsidR="00000000" w:rsidRPr="00000000">
                <w:rPr>
                  <w:rFonts w:ascii="Times New Roman" w:cs="Times New Roman" w:eastAsia="Times New Roman" w:hAnsi="Times New Roman"/>
                  <w:sz w:val="20"/>
                  <w:szCs w:val="20"/>
                  <w:rtl w:val="0"/>
                </w:rPr>
                <w:t xml:space="preserve">Tsodikov Ann Int Med '17</w:t>
              </w:r>
            </w:hyperlink>
            <w:r w:rsidDel="00000000" w:rsidR="00000000" w:rsidRPr="00000000">
              <w:rPr>
                <w:rFonts w:ascii="Times New Roman" w:cs="Times New Roman" w:eastAsia="Times New Roman" w:hAnsi="Times New Roman"/>
                <w:sz w:val="20"/>
                <w:szCs w:val="20"/>
                <w:rtl w:val="0"/>
              </w:rPr>
              <w:t xml:space="preserve">]:</w:t>
              <w:br w:type="textWrapping"/>
              <w:t xml:space="preserve">The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PSA</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screening controversy was best crystallized on </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26</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2009, the date two large companion studies assessing efficacy of screening were published in the NEJM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(1) The U.S. PLCO study demonstrated, despite a 22% increase in detection, no reduction in </w:t>
            </w:r>
            <w:r w:rsidDel="00000000" w:rsidR="00000000" w:rsidRPr="00000000">
              <w:rPr>
                <w:rtl w:val="0"/>
              </w:rPr>
              <w:t xml:space="preserve">10y</w:t>
            </w:r>
            <w:r w:rsidDel="00000000" w:rsidR="00000000" w:rsidRPr="00000000">
              <w:rPr>
                <w:rFonts w:ascii="Times New Roman" w:cs="Times New Roman" w:eastAsia="Times New Roman" w:hAnsi="Times New Roman"/>
                <w:sz w:val="20"/>
                <w:szCs w:val="20"/>
                <w:rtl w:val="0"/>
              </w:rPr>
              <w:t xml:space="preserve"> mortality, while (2) the E.U. ERSPC study reported a 70% increase in detection associated with a 20% reduction in mortality. Bearing in mind the cost of over-treatment, the </w:t>
            </w:r>
            <w:r w:rsidDel="00000000" w:rsidR="00000000" w:rsidRPr="00000000">
              <w:rPr>
                <w:rtl w:val="0"/>
              </w:rPr>
              <w:t xml:space="preserve">USPSTF</w:t>
            </w:r>
            <w:r w:rsidDel="00000000" w:rsidR="00000000" w:rsidRPr="00000000">
              <w:rPr>
                <w:rFonts w:ascii="Times New Roman" w:cs="Times New Roman" w:eastAsia="Times New Roman" w:hAnsi="Times New Roman"/>
                <w:sz w:val="20"/>
                <w:szCs w:val="20"/>
                <w:rtl w:val="0"/>
              </w:rPr>
              <w:t xml:space="preserve"> used the data generated on this side of the pond to support a 2012 official recommendation against PSA screening. But why were the results so disparate? That is the subject of this week’s published re-analysis of the combined PLCO and ERSPC data, and it’s generating big headlines.</w:t>
            </w:r>
          </w:p>
          <w:p w:rsidR="00000000" w:rsidDel="00000000" w:rsidP="00000000" w:rsidRDefault="00000000" w:rsidRPr="00000000" w14:paraId="000001E7">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11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PLCO randomization were more like suggestions, with 46% of those in the no-screening arm getting PSA draws anyway (you just can't keep Americans away from an available medical test). When taking this into account, the two once-disparate studies now have remarkably similar outcomes: PSA screening in both PLCO and ERSPC approximates a 30% reduction in </w:t>
            </w:r>
            <w:r w:rsidDel="00000000" w:rsidR="00000000" w:rsidRPr="00000000">
              <w:rPr>
                <w:rtl w:val="0"/>
              </w:rPr>
              <w:t xml:space="preserve">CSM</w:t>
            </w:r>
            <w:r w:rsidDel="00000000" w:rsidR="00000000" w:rsidRPr="00000000">
              <w:rPr>
                <w:rFonts w:ascii="Times New Roman" w:cs="Times New Roman" w:eastAsia="Times New Roman" w:hAnsi="Times New Roman"/>
                <w:sz w:val="20"/>
                <w:szCs w:val="20"/>
                <w:rtl w:val="0"/>
              </w:rPr>
              <w:t xml:space="preserve">. The </w:t>
            </w:r>
            <w:r w:rsidDel="00000000" w:rsidR="00000000" w:rsidRPr="00000000">
              <w:rPr>
                <w:rtl w:val="0"/>
              </w:rPr>
              <w:t xml:space="preserve">USPSTF</w:t>
            </w:r>
            <w:r w:rsidDel="00000000" w:rsidR="00000000" w:rsidRPr="00000000">
              <w:rPr>
                <w:rFonts w:ascii="Times New Roman" w:cs="Times New Roman" w:eastAsia="Times New Roman" w:hAnsi="Times New Roman"/>
                <w:sz w:val="20"/>
                <w:szCs w:val="20"/>
                <w:rtl w:val="0"/>
              </w:rPr>
              <w:t xml:space="preserve"> will probably revise recommendations again soon (and </w:t>
            </w:r>
            <w:hyperlink w:anchor="iphn9ngvo20w">
              <w:r w:rsidDel="00000000" w:rsidR="00000000" w:rsidRPr="00000000">
                <w:rPr>
                  <w:rFonts w:ascii="Times New Roman" w:cs="Times New Roman" w:eastAsia="Times New Roman" w:hAnsi="Times New Roman"/>
                  <w:color w:val="1155cc"/>
                  <w:sz w:val="20"/>
                  <w:szCs w:val="20"/>
                  <w:u w:val="single"/>
                  <w:rtl w:val="0"/>
                </w:rPr>
                <w:t xml:space="preserve">they did in 2018</w:t>
              </w:r>
            </w:hyperlink>
            <w:r w:rsidDel="00000000" w:rsidR="00000000" w:rsidRPr="00000000">
              <w:rPr>
                <w:rFonts w:ascii="Times New Roman" w:cs="Times New Roman" w:eastAsia="Times New Roman" w:hAnsi="Times New Roman"/>
                <w:sz w:val="20"/>
                <w:szCs w:val="20"/>
                <w:rtl w:val="0"/>
              </w:rPr>
              <w:t xml:space="preserve">), but for now we say keep the big picture in mind.</w:t>
            </w:r>
          </w:p>
        </w:tc>
      </w:tr>
    </w:tbl>
    <w:p w:rsidR="00000000" w:rsidDel="00000000" w:rsidP="00000000" w:rsidRDefault="00000000" w:rsidRPr="00000000" w14:paraId="000001E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9">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PLCO</w:t>
      </w:r>
      <w:r w:rsidDel="00000000" w:rsidR="00000000" w:rsidRPr="00000000">
        <w:rPr>
          <w:rtl w:val="0"/>
        </w:rPr>
        <w:t xml:space="preserve"> (</w:t>
      </w:r>
      <w:r w:rsidDel="00000000" w:rsidR="00000000" w:rsidRPr="00000000">
        <w:rPr>
          <w:b w:val="1"/>
          <w:rtl w:val="0"/>
        </w:rPr>
        <w:t xml:space="preserve">P</w:t>
      </w:r>
      <w:r w:rsidDel="00000000" w:rsidR="00000000" w:rsidRPr="00000000">
        <w:rPr>
          <w:rtl w:val="0"/>
        </w:rPr>
        <w:t xml:space="preserve">retty </w:t>
      </w:r>
      <w:r w:rsidDel="00000000" w:rsidR="00000000" w:rsidRPr="00000000">
        <w:rPr>
          <w:b w:val="1"/>
          <w:rtl w:val="0"/>
        </w:rPr>
        <w:t xml:space="preserve">L</w:t>
      </w:r>
      <w:r w:rsidDel="00000000" w:rsidR="00000000" w:rsidRPr="00000000">
        <w:rPr>
          <w:rtl w:val="0"/>
        </w:rPr>
        <w:t xml:space="preserve">ame</w:t>
      </w:r>
      <w:r w:rsidDel="00000000" w:rsidR="00000000" w:rsidRPr="00000000">
        <w:rPr>
          <w:rtl w:val="0"/>
        </w:rPr>
        <w:t xml:space="preserve"> </w:t>
      </w:r>
      <w:r w:rsidDel="00000000" w:rsidR="00000000" w:rsidRPr="00000000">
        <w:rPr>
          <w:b w:val="1"/>
          <w:rtl w:val="0"/>
        </w:rPr>
        <w:t xml:space="preserve">CO</w:t>
      </w:r>
      <w:r w:rsidDel="00000000" w:rsidR="00000000" w:rsidRPr="00000000">
        <w:rPr>
          <w:rtl w:val="0"/>
        </w:rPr>
        <w:t xml:space="preserve">ntamination</w:t>
      </w:r>
      <w:r w:rsidDel="00000000" w:rsidR="00000000" w:rsidRPr="00000000">
        <w:rPr>
          <w:rtl w:val="0"/>
        </w:rPr>
        <w:t xml:space="preserve"> trial)</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w:t>
      </w:r>
      <w:hyperlink r:id="rId111">
        <w:r w:rsidDel="00000000" w:rsidR="00000000" w:rsidRPr="00000000">
          <w:rPr>
            <w:rFonts w:ascii="Times New Roman" w:cs="Times New Roman" w:eastAsia="Times New Roman" w:hAnsi="Times New Roman"/>
            <w:sz w:val="20"/>
            <w:szCs w:val="20"/>
            <w:rtl w:val="0"/>
          </w:rPr>
          <w:t xml:space="preserve">Andrioloe 11y</w:t>
        </w:r>
      </w:hyperlink>
      <w:r w:rsidDel="00000000" w:rsidR="00000000" w:rsidRPr="00000000">
        <w:rPr>
          <w:rFonts w:ascii="Times New Roman" w:cs="Times New Roman" w:eastAsia="Times New Roman" w:hAnsi="Times New Roman"/>
          <w:sz w:val="20"/>
          <w:szCs w:val="20"/>
          <w:rtl w:val="0"/>
        </w:rPr>
        <w:t xml:space="preserve">, </w:t>
      </w:r>
      <w:hyperlink r:id="rId112">
        <w:r w:rsidDel="00000000" w:rsidR="00000000" w:rsidRPr="00000000">
          <w:rPr>
            <w:rFonts w:ascii="Times New Roman" w:cs="Times New Roman" w:eastAsia="Times New Roman" w:hAnsi="Times New Roman"/>
            <w:sz w:val="20"/>
            <w:szCs w:val="20"/>
            <w:rtl w:val="0"/>
          </w:rPr>
          <w:t xml:space="preserve">Crawford 13y</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"usual care" vs. PSA </w:t>
      </w:r>
      <w:r w:rsidDel="00000000" w:rsidR="00000000" w:rsidRPr="00000000">
        <w:rPr>
          <w:b w:val="1"/>
          <w:rtl w:val="0"/>
        </w:rPr>
        <w:t xml:space="preserve">q</w:t>
      </w:r>
      <w:r w:rsidDel="00000000" w:rsidR="00000000" w:rsidRPr="00000000">
        <w:rPr>
          <w:rFonts w:ascii="Times New Roman" w:cs="Times New Roman" w:eastAsia="Times New Roman" w:hAnsi="Times New Roman"/>
          <w:b w:val="1"/>
          <w:sz w:val="20"/>
          <w:szCs w:val="20"/>
          <w:rtl w:val="0"/>
        </w:rPr>
        <w:t xml:space="preserve">6y + DRE </w:t>
      </w:r>
      <w:r w:rsidDel="00000000" w:rsidR="00000000" w:rsidRPr="00000000">
        <w:rPr>
          <w:b w:val="1"/>
          <w:rtl w:val="0"/>
        </w:rPr>
        <w:t xml:space="preserve">q</w:t>
      </w:r>
      <w:r w:rsidDel="00000000" w:rsidR="00000000" w:rsidRPr="00000000">
        <w:rPr>
          <w:rFonts w:ascii="Times New Roman" w:cs="Times New Roman" w:eastAsia="Times New Roman" w:hAnsi="Times New Roman"/>
          <w:b w:val="1"/>
          <w:sz w:val="20"/>
          <w:szCs w:val="20"/>
          <w:rtl w:val="0"/>
        </w:rPr>
        <w:t xml:space="preserve">4y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reduction in 10y mortality, with nearly 50% in the no-screening arm getting PSA draws anyways.</w:t>
      </w:r>
    </w:p>
    <w:p w:rsidR="00000000" w:rsidDel="00000000" w:rsidP="00000000" w:rsidRDefault="00000000" w:rsidRPr="00000000" w14:paraId="000001EB">
      <w:pPr>
        <w:spacing w:line="240" w:lineRule="auto"/>
        <w:ind w:left="720" w:firstLine="0"/>
        <w:rPr/>
      </w:pPr>
      <w:r w:rsidDel="00000000" w:rsidR="00000000" w:rsidRPr="00000000">
        <w:rPr>
          <w:rtl w:val="0"/>
        </w:rPr>
        <w:t xml:space="preserve">[</w:t>
      </w:r>
      <w:hyperlink w:anchor="edowl81mv4rr">
        <w:r w:rsidDel="00000000" w:rsidR="00000000" w:rsidRPr="00000000">
          <w:rPr>
            <w:rtl w:val="0"/>
          </w:rPr>
          <w:t xml:space="preserve">2017 re-analysis</w:t>
        </w:r>
      </w:hyperlink>
      <w:r w:rsidDel="00000000" w:rsidR="00000000" w:rsidRPr="00000000">
        <w:rPr>
          <w:rtl w:val="0"/>
        </w:rPr>
        <w:t xml:space="preserve">]: PSA screening in both PLCO and ERSPC approximates a 30% reduction in CSM.</w:t>
      </w:r>
    </w:p>
    <w:p w:rsidR="00000000" w:rsidDel="00000000" w:rsidP="00000000" w:rsidRDefault="00000000" w:rsidRPr="00000000" w14:paraId="000001E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77k pts. 55-74y.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Bx indicated if PSA &gt; 4 or abnormal DRE. Very few pts w HR factors. </w:t>
      </w:r>
    </w:p>
    <w:p w:rsidR="00000000" w:rsidDel="00000000" w:rsidP="00000000" w:rsidRDefault="00000000" w:rsidRPr="00000000" w14:paraId="000001E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 care: opportunistic screening with PSA or DRE.</w:t>
      </w:r>
    </w:p>
    <w:p w:rsidR="00000000" w:rsidDel="00000000" w:rsidP="00000000" w:rsidRDefault="00000000" w:rsidRPr="00000000" w14:paraId="000001E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very high PSA screening contamination with nearly 50% prescreened in both arms. Just over 50% </w:t>
      </w:r>
      <w:r w:rsidDel="00000000" w:rsidR="00000000" w:rsidRPr="00000000">
        <w:rPr>
          <w:rtl w:val="0"/>
        </w:rPr>
        <w:t xml:space="preserve">of the usual</w:t>
      </w:r>
      <w:r w:rsidDel="00000000" w:rsidR="00000000" w:rsidRPr="00000000">
        <w:rPr>
          <w:rFonts w:ascii="Times New Roman" w:cs="Times New Roman" w:eastAsia="Times New Roman" w:hAnsi="Times New Roman"/>
          <w:sz w:val="20"/>
          <w:szCs w:val="20"/>
          <w:rtl w:val="0"/>
        </w:rPr>
        <w:t xml:space="preserve"> care arm continued screening, while only 85% of screening arm was screened.</w:t>
      </w:r>
    </w:p>
    <w:p w:rsidR="00000000" w:rsidDel="00000000" w:rsidP="00000000" w:rsidRDefault="00000000" w:rsidRPr="00000000" w14:paraId="000001EF">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Revisiting baseline screening contamination [</w:t>
      </w:r>
      <w:hyperlink r:id="rId113">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Nearly</w:t>
      </w:r>
      <w:r w:rsidDel="00000000" w:rsidR="00000000" w:rsidRPr="00000000">
        <w:rPr>
          <w:rFonts w:ascii="Times New Roman" w:cs="Times New Roman" w:eastAsia="Times New Roman" w:hAnsi="Times New Roman"/>
          <w:b w:val="1"/>
          <w:sz w:val="20"/>
          <w:szCs w:val="20"/>
          <w:rtl w:val="0"/>
        </w:rPr>
        <w:t xml:space="preserve"> 90% of control group </w:t>
      </w:r>
      <w:r w:rsidDel="00000000" w:rsidR="00000000" w:rsidRPr="00000000">
        <w:rPr>
          <w:rFonts w:ascii="Gungsuh" w:cs="Gungsuh" w:eastAsia="Gungsuh" w:hAnsi="Gungsuh"/>
          <w:sz w:val="20"/>
          <w:szCs w:val="20"/>
          <w:rtl w:val="0"/>
        </w:rPr>
        <w:t xml:space="preserve">had ≥ 2 PSA tests within 3y before trial entry! Of those, over half underwent testing within the past year.</w:t>
      </w:r>
    </w:p>
    <w:p w:rsidR="00000000" w:rsidDel="00000000" w:rsidP="00000000" w:rsidRDefault="00000000" w:rsidRPr="00000000" w14:paraId="000001F0">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13y PrCa detection 9.9→ 11.1%</w:t>
      </w:r>
      <w:r w:rsidDel="00000000" w:rsidR="00000000" w:rsidRPr="00000000">
        <w:rPr>
          <w:rFonts w:ascii="Cardo" w:cs="Cardo" w:eastAsia="Cardo" w:hAnsi="Cardo"/>
          <w:sz w:val="20"/>
          <w:szCs w:val="20"/>
          <w:rtl w:val="0"/>
        </w:rPr>
        <w:t xml:space="preserve">... Only 1% difference! 97→ 108 cases/10,000 person-years.</w:t>
      </w:r>
    </w:p>
    <w:p w:rsidR="00000000" w:rsidDel="00000000" w:rsidP="00000000" w:rsidRDefault="00000000" w:rsidRPr="00000000" w14:paraId="000001F1">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in men with no/minimal comorbidity, there was </w:t>
      </w:r>
      <w:r w:rsidDel="00000000" w:rsidR="00000000" w:rsidRPr="00000000">
        <w:rPr>
          <w:rtl w:val="0"/>
        </w:rPr>
        <w:t xml:space="preserve">a statistically significant</w:t>
      </w:r>
      <w:r w:rsidDel="00000000" w:rsidR="00000000" w:rsidRPr="00000000">
        <w:rPr>
          <w:rFonts w:ascii="Times New Roman" w:cs="Times New Roman" w:eastAsia="Times New Roman" w:hAnsi="Times New Roman"/>
          <w:sz w:val="20"/>
          <w:szCs w:val="20"/>
          <w:rtl w:val="0"/>
        </w:rPr>
        <w:t xml:space="preserve"> decrease in CSM.</w:t>
      </w:r>
    </w:p>
    <w:p w:rsidR="00000000" w:rsidDel="00000000" w:rsidP="00000000" w:rsidRDefault="00000000" w:rsidRPr="00000000" w14:paraId="000001F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13y RR for PrCa death of ~1.09 (95% CI 0.87-1.36). ~3.4→ 3.7 deaths/10,000 person-years.</w:t>
      </w:r>
    </w:p>
    <w:p w:rsidR="00000000" w:rsidDel="00000000" w:rsidP="00000000" w:rsidRDefault="00000000" w:rsidRPr="00000000" w14:paraId="000001F3">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ERSPC </w:t>
      </w:r>
      <w:r w:rsidDel="00000000" w:rsidR="00000000" w:rsidRPr="00000000">
        <w:rPr>
          <w:rFonts w:ascii="Times New Roman" w:cs="Times New Roman" w:eastAsia="Times New Roman" w:hAnsi="Times New Roman"/>
          <w:sz w:val="20"/>
          <w:szCs w:val="20"/>
          <w:rtl w:val="0"/>
        </w:rPr>
        <w:t xml:space="preserve">[</w:t>
      </w:r>
      <w:hyperlink r:id="rId114">
        <w:r w:rsidDel="00000000" w:rsidR="00000000" w:rsidRPr="00000000">
          <w:rPr>
            <w:rFonts w:ascii="Times New Roman" w:cs="Times New Roman" w:eastAsia="Times New Roman" w:hAnsi="Times New Roman"/>
            <w:sz w:val="20"/>
            <w:szCs w:val="20"/>
            <w:rtl w:val="0"/>
          </w:rPr>
          <w:t xml:space="preserve">Shroder 9y</w:t>
        </w:r>
      </w:hyperlink>
      <w:r w:rsidDel="00000000" w:rsidR="00000000" w:rsidRPr="00000000">
        <w:rPr>
          <w:rFonts w:ascii="Times New Roman" w:cs="Times New Roman" w:eastAsia="Times New Roman" w:hAnsi="Times New Roman"/>
          <w:sz w:val="20"/>
          <w:szCs w:val="20"/>
          <w:rtl w:val="0"/>
        </w:rPr>
        <w:t xml:space="preserve">, </w:t>
      </w:r>
      <w:hyperlink r:id="rId115">
        <w:r w:rsidDel="00000000" w:rsidR="00000000" w:rsidRPr="00000000">
          <w:rPr>
            <w:rFonts w:ascii="Times New Roman" w:cs="Times New Roman" w:eastAsia="Times New Roman" w:hAnsi="Times New Roman"/>
            <w:sz w:val="20"/>
            <w:szCs w:val="20"/>
            <w:rtl w:val="0"/>
          </w:rPr>
          <w:t xml:space="preserve">11y</w:t>
        </w:r>
      </w:hyperlink>
      <w:r w:rsidDel="00000000" w:rsidR="00000000" w:rsidRPr="00000000">
        <w:rPr>
          <w:rFonts w:ascii="Times New Roman" w:cs="Times New Roman" w:eastAsia="Times New Roman" w:hAnsi="Times New Roman"/>
          <w:sz w:val="20"/>
          <w:szCs w:val="20"/>
          <w:rtl w:val="0"/>
        </w:rPr>
        <w:t xml:space="preserve">, </w:t>
      </w:r>
      <w:hyperlink r:id="rId116">
        <w:r w:rsidDel="00000000" w:rsidR="00000000" w:rsidRPr="00000000">
          <w:rPr>
            <w:rFonts w:ascii="Times New Roman" w:cs="Times New Roman" w:eastAsia="Times New Roman" w:hAnsi="Times New Roman"/>
            <w:sz w:val="20"/>
            <w:szCs w:val="20"/>
            <w:rtl w:val="0"/>
          </w:rPr>
          <w:t xml:space="preserve">Hugosson 13y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Obs vs. PSA q4y</w:t>
      </w:r>
      <w:r w:rsidDel="00000000" w:rsidR="00000000" w:rsidRPr="00000000">
        <w:rPr>
          <w:rtl w:val="0"/>
        </w:rPr>
        <w:t xml:space="preserve">. DRE </w:t>
      </w:r>
      <w:r w:rsidDel="00000000" w:rsidR="00000000" w:rsidRPr="00000000">
        <w:rPr>
          <w:rtl w:val="0"/>
        </w:rPr>
        <w:t xml:space="preserve">per each country's</w:t>
      </w:r>
      <w:r w:rsidDel="00000000" w:rsidR="00000000" w:rsidRPr="00000000">
        <w:rPr>
          <w:rtl w:val="0"/>
        </w:rPr>
        <w:t xml:space="preserve"> standard.</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Screening r</w:t>
      </w:r>
      <w:r w:rsidDel="00000000" w:rsidR="00000000" w:rsidRPr="00000000">
        <w:rPr>
          <w:rFonts w:ascii="Times New Roman" w:cs="Times New Roman" w:eastAsia="Times New Roman" w:hAnsi="Times New Roman"/>
          <w:sz w:val="20"/>
          <w:szCs w:val="20"/>
          <w:rtl w:val="0"/>
        </w:rPr>
        <w:t xml:space="preserve">educed PCSM </w:t>
      </w:r>
      <w:r w:rsidDel="00000000" w:rsidR="00000000" w:rsidRPr="00000000">
        <w:rPr>
          <w:rtl w:val="0"/>
        </w:rPr>
        <w:t xml:space="preserve">&gt;</w:t>
      </w:r>
      <w:r w:rsidDel="00000000" w:rsidR="00000000" w:rsidRPr="00000000">
        <w:rPr>
          <w:rFonts w:ascii="Times New Roman" w:cs="Times New Roman" w:eastAsia="Times New Roman" w:hAnsi="Times New Roman"/>
          <w:sz w:val="20"/>
          <w:szCs w:val="20"/>
          <w:rtl w:val="0"/>
        </w:rPr>
        <w:t xml:space="preserve"> 20%. Conta</w:t>
      </w:r>
      <w:r w:rsidDel="00000000" w:rsidR="00000000" w:rsidRPr="00000000">
        <w:rPr>
          <w:rtl w:val="0"/>
        </w:rPr>
        <w:t xml:space="preserve">mination: 20% of obs were screened, while 82% of screening arm were screened.</w:t>
      </w:r>
      <w:r w:rsidDel="00000000" w:rsidR="00000000" w:rsidRPr="00000000">
        <w:rPr>
          <w:rtl w:val="0"/>
        </w:rPr>
      </w:r>
    </w:p>
    <w:p w:rsidR="00000000" w:rsidDel="00000000" w:rsidP="00000000" w:rsidRDefault="00000000" w:rsidRPr="00000000" w14:paraId="000001F4">
      <w:pPr>
        <w:ind w:firstLine="720"/>
        <w:rPr/>
      </w:pPr>
      <w:r w:rsidDel="00000000" w:rsidR="00000000" w:rsidRPr="00000000">
        <w:rPr>
          <w:rtl w:val="0"/>
        </w:rPr>
        <w:t xml:space="preserve">[</w:t>
      </w:r>
      <w:hyperlink w:anchor="edowl81mv4rr">
        <w:r w:rsidDel="00000000" w:rsidR="00000000" w:rsidRPr="00000000">
          <w:rPr>
            <w:rtl w:val="0"/>
          </w:rPr>
          <w:t xml:space="preserve">2017 re-analysis</w:t>
        </w:r>
      </w:hyperlink>
      <w:r w:rsidDel="00000000" w:rsidR="00000000" w:rsidRPr="00000000">
        <w:rPr>
          <w:rtl w:val="0"/>
        </w:rPr>
        <w:t xml:space="preserve">]: PSA screening in both PLCO and ERSPC approximates a 30% reduction in CSM</w:t>
      </w:r>
    </w:p>
    <w:p w:rsidR="00000000" w:rsidDel="00000000" w:rsidP="00000000" w:rsidRDefault="00000000" w:rsidRPr="00000000" w14:paraId="000001F5">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analysis [</w:t>
      </w:r>
      <w:hyperlink r:id="rId117">
        <w:r w:rsidDel="00000000" w:rsidR="00000000" w:rsidRPr="00000000">
          <w:rPr>
            <w:rFonts w:ascii="Times New Roman" w:cs="Times New Roman" w:eastAsia="Times New Roman" w:hAnsi="Times New Roman"/>
            <w:sz w:val="20"/>
            <w:szCs w:val="20"/>
            <w:rtl w:val="0"/>
          </w:rPr>
          <w:t xml:space="preserve">Carlsson Eur Urol '19</w:t>
        </w:r>
      </w:hyperlink>
      <w:r w:rsidDel="00000000" w:rsidR="00000000" w:rsidRPr="00000000">
        <w:rPr>
          <w:rFonts w:ascii="Times New Roman" w:cs="Times New Roman" w:eastAsia="Times New Roman" w:hAnsi="Times New Roman"/>
          <w:sz w:val="20"/>
          <w:szCs w:val="20"/>
          <w:rtl w:val="0"/>
        </w:rPr>
        <w:t xml:space="preserve">]: Could differences in treatment between trial arms explain the reduction in CSM? </w:t>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118">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more we scrutinize PSA screening studies, the more they point towards a population based survival advantage with the routine use of age-based PSA screening.</w:t>
      </w:r>
    </w:p>
    <w:p w:rsidR="00000000" w:rsidDel="00000000" w:rsidP="00000000" w:rsidRDefault="00000000" w:rsidRPr="00000000" w14:paraId="000001F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182k men aged 55-74y (50 if in sweden). Bx indicated if PSA &gt; 3-4.</w:t>
      </w:r>
    </w:p>
    <w:p w:rsidR="00000000" w:rsidDel="00000000" w:rsidP="00000000" w:rsidRDefault="00000000" w:rsidRPr="00000000" w14:paraId="000001F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13y PrCa detection 6.8→ 10.2%... 4% difference!</w:t>
      </w:r>
    </w:p>
    <w:p w:rsidR="00000000" w:rsidDel="00000000" w:rsidP="00000000" w:rsidRDefault="00000000" w:rsidRPr="00000000" w14:paraId="000001F8">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13y RR PrCa death 0.79</w:t>
      </w:r>
      <w:r w:rsidDel="00000000" w:rsidR="00000000" w:rsidRPr="00000000">
        <w:rPr>
          <w:rFonts w:ascii="Times New Roman" w:cs="Times New Roman" w:eastAsia="Times New Roman" w:hAnsi="Times New Roman"/>
          <w:color w:val="9900ff"/>
          <w:sz w:val="20"/>
          <w:szCs w:val="20"/>
          <w:rtl w:val="0"/>
        </w:rPr>
        <w:t xml:space="preserve"> </w:t>
      </w:r>
      <w:r w:rsidDel="00000000" w:rsidR="00000000" w:rsidRPr="00000000">
        <w:rPr>
          <w:rFonts w:ascii="Cardo" w:cs="Cardo" w:eastAsia="Cardo" w:hAnsi="Cardo"/>
          <w:sz w:val="20"/>
          <w:szCs w:val="20"/>
          <w:rtl w:val="0"/>
        </w:rPr>
        <w:t xml:space="preserve">(95% CI 0.69-0.91), or 462→ 299 deaths.</w:t>
      </w:r>
    </w:p>
    <w:p w:rsidR="00000000" w:rsidDel="00000000" w:rsidP="00000000" w:rsidRDefault="00000000" w:rsidRPr="00000000" w14:paraId="000001F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13y NNS = 781 wi</w:t>
      </w:r>
      <w:r w:rsidDel="00000000" w:rsidR="00000000" w:rsidRPr="00000000">
        <w:rPr>
          <w:rtl w:val="0"/>
        </w:rPr>
        <w:t xml:space="preserve">th</w:t>
      </w:r>
      <w:r w:rsidDel="00000000" w:rsidR="00000000" w:rsidRPr="00000000">
        <w:rPr>
          <w:rFonts w:ascii="Times New Roman" w:cs="Times New Roman" w:eastAsia="Times New Roman" w:hAnsi="Times New Roman"/>
          <w:sz w:val="20"/>
          <w:szCs w:val="20"/>
          <w:rtl w:val="0"/>
        </w:rPr>
        <w:t xml:space="preserve"> 27 NNT to save a life. </w:t>
      </w:r>
    </w:p>
    <w:p w:rsidR="00000000" w:rsidDel="00000000" w:rsidP="00000000" w:rsidRDefault="00000000" w:rsidRPr="00000000" w14:paraId="000001FA">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LR/IR of 70→ 82% in screened arm, i.e. earlier stage dz in screening arm.</w:t>
      </w:r>
    </w:p>
    <w:p w:rsidR="00000000" w:rsidDel="00000000" w:rsidP="00000000" w:rsidRDefault="00000000" w:rsidRPr="00000000" w14:paraId="000001FB">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of biopsy utilizing PSA 3 as trigger for biopsy of 24%.</w:t>
      </w:r>
    </w:p>
    <w:p w:rsidR="00000000" w:rsidDel="00000000" w:rsidP="00000000" w:rsidRDefault="00000000" w:rsidRPr="00000000" w14:paraId="000001FC">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Lead time bias model </w:t>
      </w:r>
      <w:r w:rsidDel="00000000" w:rsidR="00000000" w:rsidRPr="00000000">
        <w:rPr>
          <w:rFonts w:ascii="Times New Roman" w:cs="Times New Roman" w:eastAsia="Times New Roman" w:hAnsi="Times New Roman"/>
          <w:sz w:val="20"/>
          <w:szCs w:val="20"/>
          <w:rtl w:val="0"/>
        </w:rPr>
        <w:t xml:space="preserve">[</w:t>
      </w:r>
      <w:hyperlink r:id="rId119">
        <w:r w:rsidDel="00000000" w:rsidR="00000000" w:rsidRPr="00000000">
          <w:rPr>
            <w:rFonts w:ascii="Times New Roman" w:cs="Times New Roman" w:eastAsia="Times New Roman" w:hAnsi="Times New Roman"/>
            <w:sz w:val="20"/>
            <w:szCs w:val="20"/>
            <w:rtl w:val="0"/>
          </w:rPr>
          <w:t xml:space="preserve">JNCI '03</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PSA screening intervals may be greater than one year! (See AUA guidelines, which recommends every other year)</w:t>
      </w:r>
    </w:p>
    <w:p w:rsidR="00000000" w:rsidDel="00000000" w:rsidP="00000000" w:rsidRDefault="00000000" w:rsidRPr="00000000" w14:paraId="000001F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42,376 men enrolled at Rotterdam for </w:t>
      </w:r>
      <w:r w:rsidDel="00000000" w:rsidR="00000000" w:rsidRPr="00000000">
        <w:rPr>
          <w:rFonts w:ascii="Times New Roman" w:cs="Times New Roman" w:eastAsia="Times New Roman" w:hAnsi="Times New Roman"/>
          <w:b w:val="1"/>
          <w:sz w:val="20"/>
          <w:szCs w:val="20"/>
          <w:rtl w:val="0"/>
        </w:rPr>
        <w:t xml:space="preserve">ERSPC</w:t>
      </w:r>
      <w:r w:rsidDel="00000000" w:rsidR="00000000" w:rsidRPr="00000000">
        <w:rPr>
          <w:rFonts w:ascii="Times New Roman" w:cs="Times New Roman" w:eastAsia="Times New Roman" w:hAnsi="Times New Roman"/>
          <w:sz w:val="20"/>
          <w:szCs w:val="20"/>
          <w:rtl w:val="0"/>
        </w:rPr>
        <w:t xml:space="preserve">, w 1498 cases of PCA.</w:t>
      </w:r>
    </w:p>
    <w:p w:rsidR="00000000" w:rsidDel="00000000" w:rsidP="00000000" w:rsidRDefault="00000000" w:rsidRPr="00000000" w14:paraId="000001F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Outcome: Mean lead time bias and rats of overdiagnosis depends on man's age at screening.</w:t>
      </w:r>
    </w:p>
    <w:p w:rsidR="00000000" w:rsidDel="00000000" w:rsidP="00000000" w:rsidRDefault="00000000" w:rsidRPr="00000000" w14:paraId="000001F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55y w mean lead time 12.3y, overdetection rate 27%.</w:t>
      </w:r>
    </w:p>
    <w:p w:rsidR="00000000" w:rsidDel="00000000" w:rsidP="00000000" w:rsidRDefault="00000000" w:rsidRPr="00000000" w14:paraId="00000200">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75y w mean lead time 6y, overdetection rate 56%.</w:t>
      </w:r>
    </w:p>
    <w:p w:rsidR="00000000" w:rsidDel="00000000" w:rsidP="00000000" w:rsidRDefault="00000000" w:rsidRPr="00000000" w14:paraId="00000201">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q4y screening from age 55-67, mean lead time 11.2y w overdetection rate 48%.</w:t>
      </w:r>
    </w:p>
    <w:p w:rsidR="00000000" w:rsidDel="00000000" w:rsidP="00000000" w:rsidRDefault="00000000" w:rsidRPr="00000000" w14:paraId="0000020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Lifetime risk of PrCa dx 6.4→ 10.6%, RR 1.65. </w:t>
      </w:r>
    </w:p>
    <w:p w:rsidR="00000000" w:rsidDel="00000000" w:rsidP="00000000" w:rsidRDefault="00000000" w:rsidRPr="00000000" w14:paraId="0000020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q1y screening from age 55-67, estimated overdetection rate 50% w lifetime PrCa RR 1.80.</w:t>
      </w:r>
    </w:p>
    <w:p w:rsidR="00000000" w:rsidDel="00000000" w:rsidP="00000000" w:rsidRDefault="00000000" w:rsidRPr="00000000" w14:paraId="0000020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Increasing annual or quadrennial screening to the age of 75 results in at least two cases of overdetection for every clinically relevant cancer detected.</w:t>
      </w:r>
    </w:p>
    <w:p w:rsidR="00000000" w:rsidDel="00000000" w:rsidP="00000000" w:rsidRDefault="00000000" w:rsidRPr="00000000" w14:paraId="0000020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Göteborg </w:t>
      </w:r>
      <w:r w:rsidDel="00000000" w:rsidR="00000000" w:rsidRPr="00000000">
        <w:rPr>
          <w:rFonts w:ascii="Times New Roman" w:cs="Times New Roman" w:eastAsia="Times New Roman" w:hAnsi="Times New Roman"/>
          <w:sz w:val="20"/>
          <w:szCs w:val="20"/>
          <w:rtl w:val="0"/>
        </w:rPr>
        <w:t xml:space="preserve">[Sweden </w:t>
      </w:r>
      <w:hyperlink r:id="rId120">
        <w:r w:rsidDel="00000000" w:rsidR="00000000" w:rsidRPr="00000000">
          <w:rPr>
            <w:rFonts w:ascii="Times New Roman" w:cs="Times New Roman" w:eastAsia="Times New Roman" w:hAnsi="Times New Roman"/>
            <w:sz w:val="20"/>
            <w:szCs w:val="20"/>
            <w:rtl w:val="0"/>
          </w:rPr>
          <w:t xml:space="preserve">14y</w:t>
        </w:r>
      </w:hyperlink>
      <w:r w:rsidDel="00000000" w:rsidR="00000000" w:rsidRPr="00000000">
        <w:rPr>
          <w:rFonts w:ascii="Times New Roman" w:cs="Times New Roman" w:eastAsia="Times New Roman" w:hAnsi="Times New Roman"/>
          <w:sz w:val="20"/>
          <w:szCs w:val="20"/>
          <w:rtl w:val="0"/>
        </w:rPr>
        <w:t xml:space="preserve">,</w:t>
      </w:r>
      <w:hyperlink r:id="rId121">
        <w:r w:rsidDel="00000000" w:rsidR="00000000" w:rsidRPr="00000000">
          <w:rPr>
            <w:rFonts w:ascii="Times New Roman" w:cs="Times New Roman" w:eastAsia="Times New Roman" w:hAnsi="Times New Roman"/>
            <w:sz w:val="20"/>
            <w:szCs w:val="20"/>
            <w:rtl w:val="0"/>
          </w:rPr>
          <w:t xml:space="preserve">18y</w:t>
        </w:r>
      </w:hyperlink>
      <w:r w:rsidDel="00000000" w:rsidR="00000000" w:rsidRPr="00000000">
        <w:rPr>
          <w:rFonts w:ascii="Times New Roman" w:cs="Times New Roman" w:eastAsia="Times New Roman" w:hAnsi="Times New Roman"/>
          <w:sz w:val="20"/>
          <w:szCs w:val="20"/>
          <w:rtl w:val="0"/>
        </w:rPr>
        <w:t xml:space="preserve">] (part of its pts reported in ERSPC) </w:t>
      </w:r>
      <w:r w:rsidDel="00000000" w:rsidR="00000000" w:rsidRPr="00000000">
        <w:rPr>
          <w:rFonts w:ascii="Times New Roman" w:cs="Times New Roman" w:eastAsia="Times New Roman" w:hAnsi="Times New Roman"/>
          <w:b w:val="1"/>
          <w:sz w:val="20"/>
          <w:szCs w:val="20"/>
          <w:rtl w:val="0"/>
        </w:rPr>
        <w:t xml:space="preserve">Obs vs. PSA q2y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00ff"/>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PSA screening reduces </w:t>
      </w:r>
      <w:r w:rsidDel="00000000" w:rsidR="00000000" w:rsidRPr="00000000">
        <w:rPr>
          <w:rFonts w:ascii="Times New Roman" w:cs="Times New Roman" w:eastAsia="Times New Roman" w:hAnsi="Times New Roman"/>
          <w:sz w:val="20"/>
          <w:szCs w:val="20"/>
          <w:rtl w:val="0"/>
        </w:rPr>
        <w:t xml:space="preserve">PCSM 50% for 55-59y.</w:t>
      </w:r>
    </w:p>
    <w:p w:rsidR="00000000" w:rsidDel="00000000" w:rsidP="00000000" w:rsidRDefault="00000000" w:rsidRPr="00000000" w14:paraId="0000020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20,000 men aged 50-64y. Last screening before age 70. Bx indicated if PSA &gt; 2.5-3.4 (dep on yr).</w:t>
      </w:r>
    </w:p>
    <w:p w:rsidR="00000000" w:rsidDel="00000000" w:rsidP="00000000" w:rsidRDefault="00000000" w:rsidRPr="00000000" w14:paraId="0000020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CSM HR 0.65 (35% RRR) with CSM 1→ 1.5% for obs.</w:t>
      </w:r>
    </w:p>
    <w:p w:rsidR="00000000" w:rsidDel="00000000" w:rsidP="00000000" w:rsidRDefault="00000000" w:rsidRPr="00000000" w14:paraId="0000020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started</w:t>
      </w:r>
      <w:r w:rsidDel="00000000" w:rsidR="00000000" w:rsidRPr="00000000">
        <w:rPr>
          <w:rFonts w:ascii="Times New Roman" w:cs="Times New Roman" w:eastAsia="Times New Roman" w:hAnsi="Times New Roman"/>
          <w:sz w:val="20"/>
          <w:szCs w:val="20"/>
          <w:rtl w:val="0"/>
        </w:rPr>
        <w:t xml:space="preserve"> screening at age 55-59y, CSM HR 0.47 (53% RRR). </w:t>
      </w:r>
      <w:r w:rsidDel="00000000" w:rsidR="00000000" w:rsidRPr="00000000">
        <w:rPr>
          <w:rFonts w:ascii="Times New Roman" w:cs="Times New Roman" w:eastAsia="Times New Roman" w:hAnsi="Times New Roman"/>
          <w:sz w:val="20"/>
          <w:szCs w:val="20"/>
          <w:rtl w:val="0"/>
        </w:rPr>
        <w:t xml:space="preserve">Earlier the better?</w:t>
      </w:r>
    </w:p>
    <w:p w:rsidR="00000000" w:rsidDel="00000000" w:rsidP="00000000" w:rsidRDefault="00000000" w:rsidRPr="00000000" w14:paraId="0000020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14y PrCa detection 8.2→ 12.7%... 4% difference!</w:t>
      </w:r>
    </w:p>
    <w:p w:rsidR="00000000" w:rsidDel="00000000" w:rsidP="00000000" w:rsidRDefault="00000000" w:rsidRPr="00000000" w14:paraId="0000020A">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14y RR PrCa death 0.56 (95% CI 0.39-0.82), or 78→ 44 deaths.</w:t>
      </w:r>
    </w:p>
    <w:p w:rsidR="00000000" w:rsidDel="00000000" w:rsidP="00000000" w:rsidRDefault="00000000" w:rsidRPr="00000000" w14:paraId="0000020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14y NNS = 293 w 12 diagnosed to save a life.</w:t>
      </w:r>
    </w:p>
    <w:p w:rsidR="00000000" w:rsidDel="00000000" w:rsidP="00000000" w:rsidRDefault="00000000" w:rsidRPr="00000000" w14:paraId="0000020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18y NNS = 231 w 10 diagnosed to save a life.</w:t>
      </w:r>
    </w:p>
    <w:p w:rsidR="00000000" w:rsidDel="00000000" w:rsidP="00000000" w:rsidRDefault="00000000" w:rsidRPr="00000000" w14:paraId="0000020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better than PLCO? Younger pts, </w:t>
      </w:r>
      <w:r w:rsidDel="00000000" w:rsidR="00000000" w:rsidRPr="00000000">
        <w:rPr>
          <w:rFonts w:ascii="Times New Roman" w:cs="Times New Roman" w:eastAsia="Times New Roman" w:hAnsi="Times New Roman"/>
          <w:sz w:val="20"/>
          <w:szCs w:val="20"/>
          <w:rtl w:val="0"/>
        </w:rPr>
        <w:t xml:space="preserve">less contamination</w:t>
      </w:r>
      <w:r w:rsidDel="00000000" w:rsidR="00000000" w:rsidRPr="00000000">
        <w:rPr>
          <w:rFonts w:ascii="Times New Roman" w:cs="Times New Roman" w:eastAsia="Times New Roman" w:hAnsi="Times New Roman"/>
          <w:sz w:val="20"/>
          <w:szCs w:val="20"/>
          <w:rtl w:val="0"/>
        </w:rPr>
        <w:t xml:space="preserve">, lower bx threshold, screened longer than PLCO.</w:t>
      </w:r>
    </w:p>
    <w:p w:rsidR="00000000" w:rsidDel="00000000" w:rsidP="00000000" w:rsidRDefault="00000000" w:rsidRPr="00000000" w14:paraId="0000020E">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vs. MMA screening</w:t>
      </w:r>
      <w:r w:rsidDel="00000000" w:rsidR="00000000" w:rsidRPr="00000000">
        <w:rPr>
          <w:rFonts w:ascii="Times New Roman" w:cs="Times New Roman" w:eastAsia="Times New Roman" w:hAnsi="Times New Roman"/>
          <w:sz w:val="20"/>
          <w:szCs w:val="20"/>
          <w:rtl w:val="0"/>
        </w:rPr>
        <w:t xml:space="preserve">: NNS are similar to screening mammography! But, up until 2018, USPSTF recommended AGAINST screening in large part due to the Pretty Lame COntamination trial. </w:t>
      </w:r>
    </w:p>
    <w:p w:rsidR="00000000" w:rsidDel="00000000" w:rsidP="00000000" w:rsidRDefault="00000000" w:rsidRPr="00000000" w14:paraId="0000020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USPSTF </w:t>
      </w:r>
      <w:r w:rsidDel="00000000" w:rsidR="00000000" w:rsidRPr="00000000">
        <w:rPr>
          <w:rFonts w:ascii="Times New Roman" w:cs="Times New Roman" w:eastAsia="Times New Roman" w:hAnsi="Times New Roman"/>
          <w:sz w:val="20"/>
          <w:szCs w:val="20"/>
          <w:rtl w:val="0"/>
        </w:rPr>
        <w:t xml:space="preserve">['09]: </w:t>
      </w:r>
      <w:r w:rsidDel="00000000" w:rsidR="00000000" w:rsidRPr="00000000">
        <w:rPr>
          <w:rFonts w:ascii="Times New Roman" w:cs="Times New Roman" w:eastAsia="Times New Roman" w:hAnsi="Times New Roman"/>
          <w:b w:val="1"/>
          <w:sz w:val="20"/>
          <w:szCs w:val="20"/>
          <w:rtl w:val="0"/>
        </w:rPr>
        <w:t xml:space="preserve">Similar NNS for mammography as for prostate cancer.</w:t>
      </w:r>
    </w:p>
    <w:p w:rsidR="00000000" w:rsidDel="00000000" w:rsidP="00000000" w:rsidRDefault="00000000" w:rsidRPr="00000000" w14:paraId="00000210">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40-49, NNS w mammography estimated at 1904.</w:t>
      </w:r>
    </w:p>
    <w:p w:rsidR="00000000" w:rsidDel="00000000" w:rsidP="00000000" w:rsidRDefault="00000000" w:rsidRPr="00000000" w14:paraId="00000211">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50-59, NNS w mammography estimated at 1339.</w:t>
      </w:r>
    </w:p>
    <w:p w:rsidR="00000000" w:rsidDel="00000000" w:rsidP="00000000" w:rsidRDefault="00000000" w:rsidRPr="00000000" w14:paraId="0000021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Cancer Intervention and Surveillance Modeling Network (CISNET) Modeling </w:t>
      </w:r>
      <w:r w:rsidDel="00000000" w:rsidR="00000000" w:rsidRPr="00000000">
        <w:rPr>
          <w:rFonts w:ascii="Times New Roman" w:cs="Times New Roman" w:eastAsia="Times New Roman" w:hAnsi="Times New Roman"/>
          <w:sz w:val="20"/>
          <w:szCs w:val="20"/>
          <w:rtl w:val="0"/>
        </w:rPr>
        <w:t xml:space="preserve">[</w:t>
      </w:r>
      <w:hyperlink r:id="rId122">
        <w:r w:rsidDel="00000000" w:rsidR="00000000" w:rsidRPr="00000000">
          <w:rPr>
            <w:rFonts w:ascii="Times New Roman" w:cs="Times New Roman" w:eastAsia="Times New Roman" w:hAnsi="Times New Roman"/>
            <w:sz w:val="20"/>
            <w:szCs w:val="20"/>
            <w:rtl w:val="0"/>
          </w:rPr>
          <w:t xml:space="preserve">AJR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1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40-49, NNS w mammography estimated at 746.</w:t>
      </w:r>
    </w:p>
    <w:p w:rsidR="00000000" w:rsidDel="00000000" w:rsidP="00000000" w:rsidRDefault="00000000" w:rsidRPr="00000000" w14:paraId="0000021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50-59, NNS w mammography estimated at 351.</w:t>
      </w:r>
    </w:p>
    <w:p w:rsidR="00000000" w:rsidDel="00000000" w:rsidP="00000000" w:rsidRDefault="00000000" w:rsidRPr="00000000" w14:paraId="00000215">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60-69, NNS w mammography estimated at 233.</w:t>
      </w:r>
    </w:p>
    <w:p w:rsidR="00000000" w:rsidDel="00000000" w:rsidP="00000000" w:rsidRDefault="00000000" w:rsidRPr="00000000" w14:paraId="00000216">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70-79, NNS w mammography estimated at 377.</w:t>
      </w:r>
    </w:p>
    <w:p w:rsidR="00000000" w:rsidDel="00000000" w:rsidP="00000000" w:rsidRDefault="00000000" w:rsidRPr="00000000" w14:paraId="00000217">
      <w:pPr>
        <w:pStyle w:val="Heading2"/>
        <w:ind w:left="0" w:firstLine="0"/>
        <w:rPr/>
      </w:pPr>
      <w:bookmarkStart w:colFirst="0" w:colLast="0" w:name="_ql7hqq9qbrfi" w:id="73"/>
      <w:bookmarkEnd w:id="73"/>
      <w:r w:rsidDel="00000000" w:rsidR="00000000" w:rsidRPr="00000000">
        <w:rPr>
          <w:rtl w:val="0"/>
        </w:rPr>
      </w:r>
    </w:p>
    <w:p w:rsidR="00000000" w:rsidDel="00000000" w:rsidP="00000000" w:rsidRDefault="00000000" w:rsidRPr="00000000" w14:paraId="00000218">
      <w:pPr>
        <w:pStyle w:val="Heading2"/>
        <w:ind w:left="0" w:firstLine="0"/>
        <w:rPr/>
      </w:pPr>
      <w:bookmarkStart w:colFirst="0" w:colLast="0" w:name="_f2yhgf4ujjds" w:id="74"/>
      <w:bookmarkEnd w:id="74"/>
      <w:hyperlink w:anchor="_hacuxkgwbl76">
        <w:r w:rsidDel="00000000" w:rsidR="00000000" w:rsidRPr="00000000">
          <w:rPr>
            <w:rtl w:val="0"/>
          </w:rPr>
          <w:t xml:space="preserve">Prognostic biomarkers</w:t>
        </w:r>
      </w:hyperlink>
      <w:r w:rsidDel="00000000" w:rsidR="00000000" w:rsidRPr="00000000">
        <w:rPr>
          <w:rtl w:val="0"/>
        </w:rPr>
      </w:r>
    </w:p>
    <w:p w:rsidR="00000000" w:rsidDel="00000000" w:rsidP="00000000" w:rsidRDefault="00000000" w:rsidRPr="00000000" w14:paraId="00000219">
      <w:pPr>
        <w:spacing w:line="240" w:lineRule="auto"/>
        <w:ind w:left="0" w:firstLine="0"/>
        <w:rPr/>
      </w:pPr>
      <w:r w:rsidDel="00000000" w:rsidR="00000000" w:rsidRPr="00000000">
        <w:rPr>
          <w:rtl w:val="0"/>
        </w:rPr>
        <w:t xml:space="preserve">NCCN 2020 now adds consideration of molecular biomarker analysis for unfavorable IR and HR tumors and life expectancy &gt; 10y (not just for favorable IR and low risk anymore).</w:t>
      </w:r>
    </w:p>
    <w:p w:rsidR="00000000" w:rsidDel="00000000" w:rsidP="00000000" w:rsidRDefault="00000000" w:rsidRPr="00000000" w14:paraId="0000021A">
      <w:pPr>
        <w:numPr>
          <w:ilvl w:val="0"/>
          <w:numId w:val="46"/>
        </w:numPr>
        <w:spacing w:line="240" w:lineRule="auto"/>
        <w:rPr>
          <w:rFonts w:ascii="Times New Roman" w:cs="Times New Roman" w:eastAsia="Times New Roman" w:hAnsi="Times New Roman"/>
          <w:sz w:val="20"/>
          <w:szCs w:val="20"/>
        </w:rPr>
      </w:pPr>
      <w:hyperlink r:id="rId123">
        <w:r w:rsidDel="00000000" w:rsidR="00000000" w:rsidRPr="00000000">
          <w:rPr>
            <w:b w:val="1"/>
            <w:rtl w:val="0"/>
          </w:rPr>
          <w:t xml:space="preserve">ASCO Guideline: Molecular Biomarkers in Localized Prostate Cancer </w:t>
        </w:r>
      </w:hyperlink>
      <w:r w:rsidDel="00000000" w:rsidR="00000000" w:rsidRPr="00000000">
        <w:rPr>
          <w:i w:val="1"/>
          <w:rtl w:val="0"/>
        </w:rPr>
        <w:t xml:space="preserve">December 12, 2019.</w:t>
      </w:r>
    </w:p>
    <w:p w:rsidR="00000000" w:rsidDel="00000000" w:rsidP="00000000" w:rsidRDefault="00000000" w:rsidRPr="00000000" w14:paraId="0000021B">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Excellent summary articles here [</w:t>
      </w:r>
      <w:hyperlink r:id="rId124">
        <w:r w:rsidDel="00000000" w:rsidR="00000000" w:rsidRPr="00000000">
          <w:rPr>
            <w:rFonts w:ascii="Times New Roman" w:cs="Times New Roman" w:eastAsia="Times New Roman" w:hAnsi="Times New Roman"/>
            <w:sz w:val="20"/>
            <w:szCs w:val="20"/>
            <w:rtl w:val="0"/>
          </w:rPr>
          <w:t xml:space="preserve">2016</w:t>
        </w:r>
      </w:hyperlink>
      <w:r w:rsidDel="00000000" w:rsidR="00000000" w:rsidRPr="00000000">
        <w:rPr>
          <w:rFonts w:ascii="Times New Roman" w:cs="Times New Roman" w:eastAsia="Times New Roman" w:hAnsi="Times New Roman"/>
          <w:sz w:val="20"/>
          <w:szCs w:val="20"/>
          <w:rtl w:val="0"/>
        </w:rPr>
        <w:t xml:space="preserve">, </w:t>
      </w:r>
      <w:hyperlink r:id="rId125">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or see NCCN guidelines for a nice table.</w:t>
      </w:r>
    </w:p>
    <w:p w:rsidR="00000000" w:rsidDel="00000000" w:rsidP="00000000" w:rsidRDefault="00000000" w:rsidRPr="00000000" w14:paraId="0000021C">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(2.2017): Developed with extensive industry support, guidance and involvement. Marketed under the less rigorous FDA regulatory pathway for biomarkers. Full assessment of clinical utility requires prospective RCT, which are unlikely to be done. Remember, "A bad tumor marker is as bad as a bad drug" (Dr. Hayes).</w:t>
      </w:r>
      <w:r w:rsidDel="00000000" w:rsidR="00000000" w:rsidRPr="00000000">
        <w:rPr>
          <w:rtl w:val="0"/>
        </w:rPr>
      </w:r>
    </w:p>
    <w:p w:rsidR="00000000" w:rsidDel="00000000" w:rsidP="00000000" w:rsidRDefault="00000000" w:rsidRPr="00000000" w14:paraId="0000021D">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Molecular Diagnostic Services Program (MolDx) for covered tests [</w:t>
      </w:r>
      <w:hyperlink r:id="rId12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21E">
      <w:pPr>
        <w:numPr>
          <w:ilvl w:val="0"/>
          <w:numId w:val="46"/>
        </w:numPr>
      </w:pPr>
      <w:r w:rsidDel="00000000" w:rsidR="00000000" w:rsidRPr="00000000">
        <w:rPr>
          <w:b w:val="1"/>
          <w:rtl w:val="0"/>
        </w:rPr>
        <w:t xml:space="preserve">Approval Key = </w:t>
      </w:r>
      <w:r w:rsidDel="00000000" w:rsidR="00000000" w:rsidRPr="00000000">
        <w:rPr>
          <w:b w:val="1"/>
          <w:u w:val="single"/>
          <w:rtl w:val="0"/>
        </w:rPr>
        <w:t xml:space="preserve">FDA</w:t>
      </w:r>
      <w:r w:rsidDel="00000000" w:rsidR="00000000" w:rsidRPr="00000000">
        <w:rPr>
          <w:b w:val="1"/>
          <w:rtl w:val="0"/>
        </w:rPr>
        <w:t xml:space="preserve">, </w:t>
      </w:r>
      <w:r w:rsidDel="00000000" w:rsidR="00000000" w:rsidRPr="00000000">
        <w:rPr>
          <w:b w:val="1"/>
          <w:vertAlign w:val="superscript"/>
          <w:rtl w:val="0"/>
        </w:rPr>
        <w:t xml:space="preserve">†</w:t>
      </w:r>
      <w:r w:rsidDel="00000000" w:rsidR="00000000" w:rsidRPr="00000000">
        <w:rPr>
          <w:b w:val="1"/>
          <w:rtl w:val="0"/>
        </w:rPr>
        <w:t xml:space="preserve">College of American Pathologists, or </w:t>
      </w:r>
      <w:r w:rsidDel="00000000" w:rsidR="00000000" w:rsidRPr="00000000">
        <w:rPr>
          <w:b w:val="1"/>
          <w:vertAlign w:val="superscript"/>
          <w:rtl w:val="0"/>
        </w:rPr>
        <w:t xml:space="preserve">‡</w:t>
      </w:r>
      <w:r w:rsidDel="00000000" w:rsidR="00000000" w:rsidRPr="00000000">
        <w:rPr>
          <w:b w:val="1"/>
          <w:rtl w:val="0"/>
        </w:rPr>
        <w:t xml:space="preserve">Clinical Laboratory Improvement Amendments (CLIA)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F">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Diagnostic: When to biopsy?</w:t>
      </w:r>
    </w:p>
    <w:p w:rsidR="00000000" w:rsidDel="00000000" w:rsidP="00000000" w:rsidRDefault="00000000" w:rsidRPr="00000000" w14:paraId="00000220">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p>
    <w:p w:rsidR="00000000" w:rsidDel="00000000" w:rsidP="00000000" w:rsidRDefault="00000000" w:rsidRPr="00000000" w14:paraId="00000221">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Free 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fPSA</w:t>
      </w:r>
      <w:r w:rsidDel="00000000" w:rsidR="00000000" w:rsidRPr="00000000">
        <w:rPr>
          <w:rFonts w:ascii="Times New Roman" w:cs="Times New Roman" w:eastAsia="Times New Roman" w:hAnsi="Times New Roman"/>
          <w:sz w:val="20"/>
          <w:szCs w:val="20"/>
          <w:rtl w:val="0"/>
        </w:rPr>
        <w:t xml:space="preserve"> accounts for 5-35% of tPSA, and </w:t>
      </w:r>
      <w:r w:rsidDel="00000000" w:rsidR="00000000" w:rsidRPr="00000000">
        <w:rPr>
          <w:rFonts w:ascii="Times New Roman" w:cs="Times New Roman" w:eastAsia="Times New Roman" w:hAnsi="Times New Roman"/>
          <w:b w:val="1"/>
          <w:sz w:val="20"/>
          <w:szCs w:val="20"/>
          <w:rtl w:val="0"/>
        </w:rPr>
        <w:t xml:space="preserve">has three forms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pro-PSA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benign PSA</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sz w:val="20"/>
          <w:szCs w:val="20"/>
          <w:u w:val="single"/>
          <w:rtl w:val="0"/>
        </w:rPr>
        <w:t xml:space="preserve">intact PSA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fPSA/tPSA is lower in prostate cancer, and improves Sp of PrCa detection in men w </w:t>
      </w:r>
      <w:r w:rsidDel="00000000" w:rsidR="00000000" w:rsidRPr="00000000">
        <w:rPr>
          <w:rFonts w:ascii="Times New Roman" w:cs="Times New Roman" w:eastAsia="Times New Roman" w:hAnsi="Times New Roman"/>
          <w:b w:val="1"/>
          <w:sz w:val="20"/>
          <w:szCs w:val="20"/>
          <w:rtl w:val="0"/>
        </w:rPr>
        <w:t xml:space="preserve">tPSA 4-10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fPSA/tPSA &lt; 10%</w:t>
      </w:r>
      <w:r w:rsidDel="00000000" w:rsidR="00000000" w:rsidRPr="00000000">
        <w:rPr>
          <w:rFonts w:ascii="Times New Roman" w:cs="Times New Roman" w:eastAsia="Times New Roman" w:hAnsi="Times New Roman"/>
          <w:sz w:val="20"/>
          <w:szCs w:val="20"/>
          <w:rtl w:val="0"/>
        </w:rPr>
        <w:t xml:space="preserve"> more likely PrCa (56% PrCa),</w:t>
      </w:r>
      <w:r w:rsidDel="00000000" w:rsidR="00000000" w:rsidRPr="00000000">
        <w:rPr>
          <w:rFonts w:ascii="Times New Roman" w:cs="Times New Roman" w:eastAsia="Times New Roman" w:hAnsi="Times New Roman"/>
          <w:b w:val="1"/>
          <w:sz w:val="20"/>
          <w:szCs w:val="20"/>
          <w:rtl w:val="0"/>
        </w:rPr>
        <w:t xml:space="preserve"> &gt;25%</w:t>
      </w:r>
      <w:r w:rsidDel="00000000" w:rsidR="00000000" w:rsidRPr="00000000">
        <w:rPr>
          <w:rFonts w:ascii="Times New Roman" w:cs="Times New Roman" w:eastAsia="Times New Roman" w:hAnsi="Times New Roman"/>
          <w:sz w:val="20"/>
          <w:szCs w:val="20"/>
          <w:rtl w:val="0"/>
        </w:rPr>
        <w:t xml:space="preserve"> more likely benign process (8% PrCa).</w:t>
      </w:r>
    </w:p>
    <w:p w:rsidR="00000000" w:rsidDel="00000000" w:rsidP="00000000" w:rsidRDefault="00000000" w:rsidRPr="00000000" w14:paraId="0000022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due </w:t>
      </w:r>
      <w:r w:rsidDel="00000000" w:rsidR="00000000" w:rsidRPr="00000000">
        <w:rPr>
          <w:rtl w:val="0"/>
        </w:rPr>
        <w:t xml:space="preserve">to the </w:t>
      </w:r>
      <w:r w:rsidDel="00000000" w:rsidR="00000000" w:rsidRPr="00000000">
        <w:rPr>
          <w:b w:val="1"/>
          <w:rtl w:val="0"/>
        </w:rPr>
        <w:t xml:space="preserve">instability</w:t>
      </w:r>
      <w:r w:rsidDel="00000000" w:rsidR="00000000" w:rsidRPr="00000000">
        <w:rPr>
          <w:rFonts w:ascii="Times New Roman" w:cs="Times New Roman" w:eastAsia="Times New Roman" w:hAnsi="Times New Roman"/>
          <w:b w:val="1"/>
          <w:sz w:val="20"/>
          <w:szCs w:val="20"/>
          <w:rtl w:val="0"/>
        </w:rPr>
        <w:t xml:space="preserve"> of fPSA</w:t>
      </w:r>
      <w:r w:rsidDel="00000000" w:rsidR="00000000" w:rsidRPr="00000000">
        <w:rPr>
          <w:rFonts w:ascii="Gungsuh" w:cs="Gungsuh" w:eastAsia="Gungsuh" w:hAnsi="Gungsuh"/>
          <w:sz w:val="20"/>
          <w:szCs w:val="20"/>
          <w:rtl w:val="0"/>
        </w:rPr>
        <w:t xml:space="preserve">, there is wide analytical variability ∴ not used to screen.</w:t>
      </w:r>
    </w:p>
    <w:p w:rsidR="00000000" w:rsidDel="00000000" w:rsidP="00000000" w:rsidRDefault="00000000" w:rsidRPr="00000000" w14:paraId="00000225">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Pro-PSA</w:t>
      </w:r>
      <w:r w:rsidDel="00000000" w:rsidR="00000000" w:rsidRPr="00000000">
        <w:rPr>
          <w:rFonts w:ascii="Times New Roman" w:cs="Times New Roman" w:eastAsia="Times New Roman" w:hAnsi="Times New Roman"/>
          <w:sz w:val="20"/>
          <w:szCs w:val="20"/>
          <w:rtl w:val="0"/>
        </w:rPr>
        <w:t xml:space="preserve">: inactive proenzyme of PSA which is normally cleaved by hK enzymes, i.e. hK-2/4 to PSA.</w:t>
      </w:r>
    </w:p>
    <w:p w:rsidR="00000000" w:rsidDel="00000000" w:rsidP="00000000" w:rsidRDefault="00000000" w:rsidRPr="00000000" w14:paraId="00000226">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Found to be more stable than fPSA and best biomarker for PrCa detection, esp w PSA 2-10.</w:t>
      </w:r>
    </w:p>
    <w:p w:rsidR="00000000" w:rsidDel="00000000" w:rsidP="00000000" w:rsidRDefault="00000000" w:rsidRPr="00000000" w14:paraId="00000227">
      <w:pPr>
        <w:numPr>
          <w:ilvl w:val="3"/>
          <w:numId w:val="4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Centrifuge within 1h at room temp or 3h if refrigerated.</w:t>
      </w:r>
    </w:p>
    <w:p w:rsidR="00000000" w:rsidDel="00000000" w:rsidP="00000000" w:rsidRDefault="00000000" w:rsidRPr="00000000" w14:paraId="0000022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 proPSA</w:t>
      </w:r>
      <w:r w:rsidDel="00000000" w:rsidR="00000000" w:rsidRPr="00000000">
        <w:rPr>
          <w:rFonts w:ascii="Times New Roman" w:cs="Times New Roman" w:eastAsia="Times New Roman" w:hAnsi="Times New Roman"/>
          <w:sz w:val="20"/>
          <w:szCs w:val="20"/>
          <w:rtl w:val="0"/>
        </w:rPr>
        <w:t xml:space="preserve"> has emerged as a prominent biomarker for PrCa.</w:t>
      </w:r>
    </w:p>
    <w:p w:rsidR="00000000" w:rsidDel="00000000" w:rsidP="00000000" w:rsidRDefault="00000000" w:rsidRPr="00000000" w14:paraId="00000229">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PHI &gt;35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 proPSA/fPSA) x PSA^1/2</w:t>
      </w:r>
      <w:r w:rsidDel="00000000" w:rsidR="00000000" w:rsidRPr="00000000">
        <w:rPr>
          <w:rFonts w:ascii="Times New Roman" w:cs="Times New Roman" w:eastAsia="Times New Roman" w:hAnsi="Times New Roman"/>
          <w:sz w:val="20"/>
          <w:szCs w:val="20"/>
          <w:rtl w:val="0"/>
        </w:rPr>
        <w:t xml:space="preserve">. This test </w:t>
      </w:r>
      <w:r w:rsidDel="00000000" w:rsidR="00000000" w:rsidRPr="00000000">
        <w:rPr>
          <w:rtl w:val="0"/>
        </w:rPr>
        <w:t xml:space="preserve">determines the need</w:t>
      </w:r>
      <w:r w:rsidDel="00000000" w:rsidR="00000000" w:rsidRPr="00000000">
        <w:rPr>
          <w:rFonts w:ascii="Gungsuh" w:cs="Gungsuh" w:eastAsia="Gungsuh" w:hAnsi="Gungsuh"/>
          <w:sz w:val="20"/>
          <w:szCs w:val="20"/>
          <w:rtl w:val="0"/>
        </w:rPr>
        <w:t xml:space="preserve"> of bx in cases of men ≥ 50y w tPSA 4-10, thereby reducing unnecessary bx. Several studies suggest use of PHI along w [-2] pro PSA imp PrCa detection for GS7+ and improves accuracy PrCa predictors at bx compared to PSA and fPSA. PPV 72%.</w:t>
      </w:r>
    </w:p>
    <w:p w:rsidR="00000000" w:rsidDel="00000000" w:rsidP="00000000" w:rsidRDefault="00000000" w:rsidRPr="00000000" w14:paraId="0000022A">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Shortcomings: very weak discrimination to tell GS or stage at time of RP. Consider GPS instead.</w:t>
      </w:r>
    </w:p>
    <w:p w:rsidR="00000000" w:rsidDel="00000000" w:rsidP="00000000" w:rsidRDefault="00000000" w:rsidRPr="00000000" w14:paraId="0000022B">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4K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Measures </w:t>
      </w:r>
      <w:r w:rsidDel="00000000" w:rsidR="00000000" w:rsidRPr="00000000">
        <w:rPr>
          <w:rFonts w:ascii="Times New Roman" w:cs="Times New Roman" w:eastAsia="Times New Roman" w:hAnsi="Times New Roman"/>
          <w:b w:val="1"/>
          <w:sz w:val="20"/>
          <w:szCs w:val="20"/>
          <w:rtl w:val="0"/>
        </w:rPr>
        <w:t xml:space="preserve">blood </w:t>
      </w:r>
      <w:r w:rsidDel="00000000" w:rsidR="00000000" w:rsidRPr="00000000">
        <w:rPr>
          <w:rFonts w:ascii="Times New Roman" w:cs="Times New Roman" w:eastAsia="Times New Roman" w:hAnsi="Times New Roman"/>
          <w:sz w:val="20"/>
          <w:szCs w:val="20"/>
          <w:rtl w:val="0"/>
        </w:rPr>
        <w:t xml:space="preserve">plasma of four prostate-derived kallikrein proteins: total PSA, free PSA, intact PSA and hK2 (activates pro-PSA to PSA). These parameters combined with age, DRE, and prior bx status. Many non-comparative studies suggest higher discriminatory power of 4K over PHI.</w:t>
      </w:r>
    </w:p>
    <w:p w:rsidR="00000000" w:rsidDel="00000000" w:rsidP="00000000" w:rsidRDefault="00000000" w:rsidRPr="00000000" w14:paraId="0000022C">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Calculates risk of pathologically insignificant vs. aggressive PrCa, as well as risk of late </w:t>
      </w:r>
      <w:r w:rsidDel="00000000" w:rsidR="00000000" w:rsidRPr="00000000">
        <w:rPr>
          <w:rtl w:val="0"/>
        </w:rPr>
        <w:t xml:space="preserve">mets</w:t>
      </w:r>
      <w:r w:rsidDel="00000000" w:rsidR="00000000" w:rsidRPr="00000000">
        <w:rPr>
          <w:rFonts w:ascii="Times New Roman" w:cs="Times New Roman" w:eastAsia="Times New Roman" w:hAnsi="Times New Roman"/>
          <w:sz w:val="20"/>
          <w:szCs w:val="20"/>
          <w:rtl w:val="0"/>
        </w:rPr>
        <w:t xml:space="preserve">. It helps to ID pts eligible for bx based on probability of having aggressive PrCa, and helps to avoid unnec bx in</w:t>
      </w:r>
      <w:r w:rsidDel="00000000" w:rsidR="00000000" w:rsidRPr="00000000">
        <w:rPr>
          <w:rtl w:val="0"/>
        </w:rPr>
        <w:t xml:space="preserve"> LR </w:t>
      </w:r>
      <w:r w:rsidDel="00000000" w:rsidR="00000000" w:rsidRPr="00000000">
        <w:rPr>
          <w:rFonts w:ascii="Times New Roman" w:cs="Times New Roman" w:eastAsia="Times New Roman" w:hAnsi="Times New Roman"/>
          <w:sz w:val="20"/>
          <w:szCs w:val="20"/>
          <w:rtl w:val="0"/>
        </w:rPr>
        <w:t xml:space="preserve">pts.</w:t>
      </w:r>
    </w:p>
    <w:p w:rsidR="00000000" w:rsidDel="00000000" w:rsidP="00000000" w:rsidRDefault="00000000" w:rsidRPr="00000000" w14:paraId="0000022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82% for aggressive prostate cancer. $400.</w:t>
      </w:r>
    </w:p>
    <w:p w:rsidR="00000000" w:rsidDel="00000000" w:rsidP="00000000" w:rsidRDefault="00000000" w:rsidRPr="00000000" w14:paraId="0000022E">
      <w:pPr>
        <w:numPr>
          <w:ilvl w:val="2"/>
          <w:numId w:val="46"/>
        </w:numPr>
        <w:spacing w:line="240" w:lineRule="auto"/>
        <w:ind w:left="2160" w:hanging="360"/>
        <w:rPr>
          <w:u w:val="none"/>
        </w:rPr>
      </w:pPr>
      <w:r w:rsidDel="00000000" w:rsidR="00000000" w:rsidRPr="00000000">
        <w:rPr>
          <w:rtl w:val="0"/>
        </w:rPr>
        <w:t xml:space="preserve">4K appears to outperform SelectMDx when deciding threshold for biopsy [</w:t>
      </w:r>
      <w:hyperlink r:id="rId127">
        <w:r w:rsidDel="00000000" w:rsidR="00000000" w:rsidRPr="00000000">
          <w:rPr>
            <w:rtl w:val="0"/>
          </w:rPr>
          <w:t xml:space="preserve">Wysock Urology '20</w:t>
        </w:r>
      </w:hyperlink>
      <w:r w:rsidDel="00000000" w:rsidR="00000000" w:rsidRPr="00000000">
        <w:rPr>
          <w:rtl w:val="0"/>
        </w:rPr>
        <w:t xml:space="preserve">]</w:t>
      </w:r>
    </w:p>
    <w:p w:rsidR="00000000" w:rsidDel="00000000" w:rsidP="00000000" w:rsidRDefault="00000000" w:rsidRPr="00000000" w14:paraId="0000022F">
      <w:pPr>
        <w:numPr>
          <w:ilvl w:val="0"/>
          <w:numId w:val="4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Diagnostic: When to re-biopsy? </w:t>
      </w:r>
      <w:r w:rsidDel="00000000" w:rsidR="00000000" w:rsidRPr="00000000">
        <w:rPr>
          <w:rtl w:val="0"/>
        </w:rPr>
      </w:r>
    </w:p>
    <w:p w:rsidR="00000000" w:rsidDel="00000000" w:rsidP="00000000" w:rsidRDefault="00000000" w:rsidRPr="00000000" w14:paraId="00000230">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r w:rsidDel="00000000" w:rsidR="00000000" w:rsidRPr="00000000">
        <w:rPr>
          <w:rFonts w:ascii="Times New Roman" w:cs="Times New Roman" w:eastAsia="Times New Roman" w:hAnsi="Times New Roman"/>
          <w:sz w:val="20"/>
          <w:szCs w:val="20"/>
          <w:rtl w:val="0"/>
        </w:rPr>
        <w:t xml:space="preserve">: See above.</w:t>
      </w:r>
      <w:r w:rsidDel="00000000" w:rsidR="00000000" w:rsidRPr="00000000">
        <w:rPr>
          <w:rtl w:val="0"/>
        </w:rPr>
      </w:r>
    </w:p>
    <w:p w:rsidR="00000000" w:rsidDel="00000000" w:rsidP="00000000" w:rsidRDefault="00000000" w:rsidRPr="00000000" w14:paraId="00000231">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PCA3</w:t>
      </w:r>
      <w:r w:rsidDel="00000000" w:rsidR="00000000" w:rsidRPr="00000000">
        <w:rPr>
          <w:rFonts w:ascii="Times New Roman" w:cs="Times New Roman" w:eastAsia="Times New Roman" w:hAnsi="Times New Roman"/>
          <w:b w:val="1"/>
          <w:sz w:val="20"/>
          <w:szCs w:val="20"/>
          <w:rtl w:val="0"/>
        </w:rPr>
        <w:t xml:space="preserve"> &gt; 35 </w:t>
      </w:r>
      <w:r w:rsidDel="00000000" w:rsidR="00000000" w:rsidRPr="00000000">
        <w:rPr>
          <w:rFonts w:ascii="Times New Roman" w:cs="Times New Roman" w:eastAsia="Times New Roman" w:hAnsi="Times New Roman"/>
          <w:sz w:val="20"/>
          <w:szCs w:val="20"/>
          <w:rtl w:val="0"/>
        </w:rPr>
        <w:t xml:space="preserve">(aka DD3): Digital massage, collect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PrCaSA encoded by ch 9q21-22. It is not detected in normal prostate tissue, low levels for BPH, and high levels in PrCa. High expression in &gt;95% of primary and metastatic cases. The most widely studied utility is </w:t>
      </w:r>
      <w:r w:rsidDel="00000000" w:rsidR="00000000" w:rsidRPr="00000000">
        <w:rPr>
          <w:rtl w:val="0"/>
        </w:rPr>
        <w:t xml:space="preserve">the </w:t>
      </w:r>
      <w:r w:rsidDel="00000000" w:rsidR="00000000" w:rsidRPr="00000000">
        <w:rPr>
          <w:rFonts w:ascii="Times New Roman" w:cs="Times New Roman" w:eastAsia="Times New Roman" w:hAnsi="Times New Roman"/>
          <w:sz w:val="20"/>
          <w:szCs w:val="20"/>
          <w:rtl w:val="0"/>
        </w:rPr>
        <w:t xml:space="preserve">ability to predict PrCa in men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elevated PSA and prior negative bx.</w:t>
      </w:r>
    </w:p>
    <w:p w:rsidR="00000000" w:rsidDel="00000000" w:rsidP="00000000" w:rsidRDefault="00000000" w:rsidRPr="00000000" w14:paraId="0000023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Mi-Prostate Score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MiPS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Incorporates blood PSA and </w:t>
      </w:r>
      <w:r w:rsidDel="00000000" w:rsidR="00000000" w:rsidRPr="00000000">
        <w:rPr>
          <w:rFonts w:ascii="Times New Roman" w:cs="Times New Roman" w:eastAsia="Times New Roman" w:hAnsi="Times New Roman"/>
          <w:b w:val="1"/>
          <w:sz w:val="20"/>
          <w:szCs w:val="20"/>
          <w:rtl w:val="0"/>
        </w:rPr>
        <w:t xml:space="preserve">urine </w:t>
      </w:r>
      <w:r w:rsidDel="00000000" w:rsidR="00000000" w:rsidRPr="00000000">
        <w:rPr>
          <w:rFonts w:ascii="Times New Roman" w:cs="Times New Roman" w:eastAsia="Times New Roman" w:hAnsi="Times New Roman"/>
          <w:sz w:val="20"/>
          <w:szCs w:val="20"/>
          <w:rtl w:val="0"/>
        </w:rPr>
        <w:t xml:space="preserve">levels of </w:t>
      </w:r>
      <w:r w:rsidDel="00000000" w:rsidR="00000000" w:rsidRPr="00000000">
        <w:rPr>
          <w:rFonts w:ascii="Times New Roman" w:cs="Times New Roman" w:eastAsia="Times New Roman" w:hAnsi="Times New Roman"/>
          <w:b w:val="1"/>
          <w:sz w:val="20"/>
          <w:szCs w:val="20"/>
          <w:rtl w:val="0"/>
        </w:rPr>
        <w:t xml:space="preserve">TMPRSS2-ERG</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PCA3</w:t>
      </w:r>
      <w:r w:rsidDel="00000000" w:rsidR="00000000" w:rsidRPr="00000000">
        <w:rPr>
          <w:rFonts w:ascii="Times New Roman" w:cs="Times New Roman" w:eastAsia="Times New Roman" w:hAnsi="Times New Roman"/>
          <w:sz w:val="20"/>
          <w:szCs w:val="20"/>
          <w:rtl w:val="0"/>
        </w:rPr>
        <w:t xml:space="preserve"> for PrCa risk assessment. </w:t>
      </w:r>
      <w:r w:rsidDel="00000000" w:rsidR="00000000" w:rsidRPr="00000000">
        <w:rPr>
          <w:rtl w:val="0"/>
        </w:rPr>
        <w:t xml:space="preserve">Improves the utility</w:t>
      </w:r>
      <w:r w:rsidDel="00000000" w:rsidR="00000000" w:rsidRPr="00000000">
        <w:rPr>
          <w:rFonts w:ascii="Times New Roman" w:cs="Times New Roman" w:eastAsia="Times New Roman" w:hAnsi="Times New Roman"/>
          <w:sz w:val="20"/>
          <w:szCs w:val="20"/>
          <w:rtl w:val="0"/>
        </w:rPr>
        <w:t xml:space="preserve"> of PSA blood test and allows risk stratification of PrCa, while avoiding unnecessary bx. Together with PHI (proPSA), better at predicting GS 7+ at time of RP than traditional clinicopathological metrics.</w:t>
      </w:r>
    </w:p>
    <w:p w:rsidR="00000000" w:rsidDel="00000000" w:rsidP="00000000" w:rsidRDefault="00000000" w:rsidRPr="00000000" w14:paraId="0000023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TMPRSS2:ERG</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~50% of PrCa tumors have recurrent gene fusions involving ETS TF genes (usu ERG) and androgen regulated gene TMPRSS2.  Digital massage, collect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Sp 93%, PPV 94%, but Sn 37%. However, </w:t>
      </w:r>
      <w:r w:rsidDel="00000000" w:rsidR="00000000" w:rsidRPr="00000000">
        <w:rPr>
          <w:rtl w:val="0"/>
        </w:rPr>
        <w:t xml:space="preserve">there are not</w:t>
      </w:r>
      <w:r w:rsidDel="00000000" w:rsidR="00000000" w:rsidRPr="00000000">
        <w:rPr>
          <w:rFonts w:ascii="Times New Roman" w:cs="Times New Roman" w:eastAsia="Times New Roman" w:hAnsi="Times New Roman"/>
          <w:sz w:val="20"/>
          <w:szCs w:val="20"/>
          <w:rtl w:val="0"/>
        </w:rPr>
        <w:t xml:space="preserve"> clearly defined prognostic implications. Therefore, it has been combined with PCA3 in order to develop a urine-based test. This has resulted </w:t>
      </w:r>
      <w:r w:rsidDel="00000000" w:rsidR="00000000" w:rsidRPr="00000000">
        <w:rPr>
          <w:rtl w:val="0"/>
        </w:rPr>
        <w:t xml:space="preserve">in an improved</w:t>
      </w:r>
      <w:r w:rsidDel="00000000" w:rsidR="00000000" w:rsidRPr="00000000">
        <w:rPr>
          <w:rFonts w:ascii="Times New Roman" w:cs="Times New Roman" w:eastAsia="Times New Roman" w:hAnsi="Times New Roman"/>
          <w:sz w:val="20"/>
          <w:szCs w:val="20"/>
          <w:rtl w:val="0"/>
        </w:rPr>
        <w:t xml:space="preserve"> Sn to 76%. When combined with </w:t>
      </w:r>
      <w:r w:rsidDel="00000000" w:rsidR="00000000" w:rsidRPr="00000000">
        <w:rPr>
          <w:rFonts w:ascii="Times New Roman" w:cs="Times New Roman" w:eastAsia="Times New Roman" w:hAnsi="Times New Roman"/>
          <w:b w:val="1"/>
          <w:sz w:val="20"/>
          <w:szCs w:val="20"/>
          <w:rtl w:val="0"/>
        </w:rPr>
        <w:t xml:space="preserve">PCA3</w:t>
      </w:r>
      <w:r w:rsidDel="00000000" w:rsidR="00000000" w:rsidRPr="00000000">
        <w:rPr>
          <w:rFonts w:ascii="Times New Roman" w:cs="Times New Roman" w:eastAsia="Times New Roman" w:hAnsi="Times New Roman"/>
          <w:sz w:val="20"/>
          <w:szCs w:val="20"/>
          <w:rtl w:val="0"/>
        </w:rPr>
        <w:t xml:space="preserve">, it </w:t>
      </w:r>
      <w:r w:rsidDel="00000000" w:rsidR="00000000" w:rsidRPr="00000000">
        <w:rPr>
          <w:rtl w:val="0"/>
        </w:rPr>
        <w:t xml:space="preserve">improves the performance</w:t>
      </w:r>
      <w:r w:rsidDel="00000000" w:rsidR="00000000" w:rsidRPr="00000000">
        <w:rPr>
          <w:rFonts w:ascii="Times New Roman" w:cs="Times New Roman" w:eastAsia="Times New Roman" w:hAnsi="Times New Roman"/>
          <w:sz w:val="20"/>
          <w:szCs w:val="20"/>
          <w:rtl w:val="0"/>
        </w:rPr>
        <w:t xml:space="preserve"> of PSA for predicting PrCa and HG PrCa at biopsy (see Mi-Prostate).</w:t>
      </w:r>
    </w:p>
    <w:p w:rsidR="00000000" w:rsidDel="00000000" w:rsidP="00000000" w:rsidRDefault="00000000" w:rsidRPr="00000000" w14:paraId="0000023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ConfirmMDx</w:t>
      </w:r>
      <w:r w:rsidDel="00000000" w:rsidR="00000000" w:rsidRPr="00000000">
        <w:rPr>
          <w:rFonts w:ascii="Times New Roman" w:cs="Times New Roman" w:eastAsia="Times New Roman" w:hAnsi="Times New Roman"/>
          <w:sz w:val="20"/>
          <w:szCs w:val="20"/>
          <w:rtl w:val="0"/>
        </w:rPr>
        <w:t xml:space="preserve">: Detects epigenetic field effect or "halo" assoc w cancerization process at the DNA methylation level in cells adjacent to cancer foci. Can detect PrCa cases that are histologically normal/benign. Helps to distinguish pts who have a true-negative bx from those who may have occult cancer with a 90% NPV. Further, it may be used to ID HR men who may need a rpt bx, and, potentially, tx.</w:t>
      </w:r>
      <w:r w:rsidDel="00000000" w:rsidR="00000000" w:rsidRPr="00000000">
        <w:rPr>
          <w:rtl w:val="0"/>
        </w:rPr>
      </w:r>
    </w:p>
    <w:p w:rsidR="00000000" w:rsidDel="00000000" w:rsidP="00000000" w:rsidRDefault="00000000" w:rsidRPr="00000000" w14:paraId="00000235">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Prostate Core Mitomic Test</w:t>
      </w:r>
      <w:r w:rsidDel="00000000" w:rsidR="00000000" w:rsidRPr="00000000">
        <w:rPr>
          <w:rFonts w:ascii="Times New Roman" w:cs="Times New Roman" w:eastAsia="Times New Roman" w:hAnsi="Times New Roman"/>
          <w:sz w:val="20"/>
          <w:szCs w:val="20"/>
          <w:rtl w:val="0"/>
        </w:rPr>
        <w:t xml:space="preserve">: Based on mtDNA alterations in PrCa bx. Used to detect large-scale mtDNA in normal/benign appearing tissues of negative samples. Sn 85%, Sp 54%, NPV 92%. This test helps ID men who do not require a repeat biopsy. </w:t>
      </w:r>
      <w:r w:rsidDel="00000000" w:rsidR="00000000" w:rsidRPr="00000000">
        <w:rPr>
          <w:rtl w:val="0"/>
        </w:rPr>
      </w:r>
    </w:p>
    <w:p w:rsidR="00000000" w:rsidDel="00000000" w:rsidP="00000000" w:rsidRDefault="00000000" w:rsidRPr="00000000" w14:paraId="00000236">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PTEN</w:t>
      </w:r>
      <w:r w:rsidDel="00000000" w:rsidR="00000000" w:rsidRPr="00000000">
        <w:rPr>
          <w:rFonts w:ascii="Times New Roman" w:cs="Times New Roman" w:eastAsia="Times New Roman" w:hAnsi="Times New Roman"/>
          <w:sz w:val="20"/>
          <w:szCs w:val="20"/>
          <w:rtl w:val="0"/>
        </w:rPr>
        <w:t xml:space="preserve">: TSG located on ch 10 that is commonly lost in PrCa, leading to activation of PI3K signaling, which plays a cardinal role in cell growth, prolif, mets, and inhibition of the AR signaling pathway. Associated w poor prognosis and hormone refractory disease, and are used as a predictive biomarker for response to tx. </w:t>
      </w:r>
    </w:p>
    <w:p w:rsidR="00000000" w:rsidDel="00000000" w:rsidP="00000000" w:rsidRDefault="00000000" w:rsidRPr="00000000" w14:paraId="00000237">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is a suggestion</w:t>
      </w:r>
      <w:r w:rsidDel="00000000" w:rsidR="00000000" w:rsidRPr="00000000">
        <w:rPr>
          <w:rFonts w:ascii="Times New Roman" w:cs="Times New Roman" w:eastAsia="Times New Roman" w:hAnsi="Times New Roman"/>
          <w:sz w:val="20"/>
          <w:szCs w:val="20"/>
          <w:rtl w:val="0"/>
        </w:rPr>
        <w:t xml:space="preserve"> of PTEN playing a direct role in negative regulation of the androgen receptor. PTEN deletion leads to increased expression of AR proteins [</w:t>
      </w:r>
      <w:hyperlink r:id="rId128">
        <w:r w:rsidDel="00000000" w:rsidR="00000000" w:rsidRPr="00000000">
          <w:rPr>
            <w:rFonts w:ascii="Times New Roman" w:cs="Times New Roman" w:eastAsia="Times New Roman" w:hAnsi="Times New Roman"/>
            <w:sz w:val="20"/>
            <w:szCs w:val="20"/>
            <w:rtl w:val="0"/>
          </w:rPr>
          <w:t xml:space="preserve">Ngyuen Cancer Research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8">
      <w:pPr>
        <w:numPr>
          <w:ilvl w:val="2"/>
          <w:numId w:val="4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 and PI3K pathways regulate each other by reciprocal negative feedback, so inhibition of one activates the other </w:t>
      </w:r>
      <w:r w:rsidDel="00000000" w:rsidR="00000000" w:rsidRPr="00000000">
        <w:rPr>
          <w:rFonts w:ascii="Times New Roman" w:cs="Times New Roman" w:eastAsia="Times New Roman" w:hAnsi="Times New Roman"/>
          <w:sz w:val="20"/>
          <w:szCs w:val="20"/>
          <w:rtl w:val="0"/>
        </w:rPr>
        <w:t xml:space="preserve">[</w:t>
      </w:r>
      <w:hyperlink r:id="rId129">
        <w:r w:rsidDel="00000000" w:rsidR="00000000" w:rsidRPr="00000000">
          <w:rPr>
            <w:rFonts w:ascii="Times New Roman" w:cs="Times New Roman" w:eastAsia="Times New Roman" w:hAnsi="Times New Roman"/>
            <w:sz w:val="20"/>
            <w:szCs w:val="20"/>
            <w:rtl w:val="0"/>
          </w:rPr>
          <w:t xml:space="preserve">Carver Cell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9">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PSCM after TURP, Upgrade from GG1 to GG2+ on RP, and bcF after RP.</w:t>
      </w:r>
    </w:p>
    <w:p w:rsidR="00000000" w:rsidDel="00000000" w:rsidP="00000000" w:rsidRDefault="00000000" w:rsidRPr="00000000" w14:paraId="0000023A">
      <w:pPr>
        <w:numPr>
          <w:ilvl w:val="0"/>
          <w:numId w:val="4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Prognostic/Predictive: To treat or not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3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r w:rsidDel="00000000" w:rsidR="00000000" w:rsidRPr="00000000">
        <w:rPr>
          <w:rFonts w:ascii="Times New Roman" w:cs="Times New Roman" w:eastAsia="Times New Roman" w:hAnsi="Times New Roman"/>
          <w:sz w:val="20"/>
          <w:szCs w:val="20"/>
          <w:rtl w:val="0"/>
        </w:rPr>
        <w:t xml:space="preserve">: See above.</w:t>
      </w:r>
      <w:r w:rsidDel="00000000" w:rsidR="00000000" w:rsidRPr="00000000">
        <w:rPr>
          <w:rtl w:val="0"/>
        </w:rPr>
      </w:r>
    </w:p>
    <w:bookmarkStart w:colFirst="0" w:colLast="0" w:name="guc9bmtc6a8s" w:id="75"/>
    <w:bookmarkEnd w:id="75"/>
    <w:p w:rsidR="00000000" w:rsidDel="00000000" w:rsidP="00000000" w:rsidRDefault="00000000" w:rsidRPr="00000000" w14:paraId="0000023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Decipher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w:t>
      </w:r>
      <w:hyperlink r:id="rId13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Use after needle biopsy or RP </w:t>
      </w:r>
      <w:r w:rsidDel="00000000" w:rsidR="00000000" w:rsidRPr="00000000">
        <w:rPr>
          <w:b w:val="1"/>
          <w:rtl w:val="0"/>
        </w:rPr>
        <w:t xml:space="preserve">to </w:t>
      </w:r>
      <w:r w:rsidDel="00000000" w:rsidR="00000000" w:rsidRPr="00000000">
        <w:rPr>
          <w:rFonts w:ascii="Times New Roman" w:cs="Times New Roman" w:eastAsia="Times New Roman" w:hAnsi="Times New Roman"/>
          <w:b w:val="1"/>
          <w:sz w:val="20"/>
          <w:szCs w:val="20"/>
          <w:rtl w:val="0"/>
        </w:rPr>
        <w:t xml:space="preserve">predict DM, PCSM in patients without adjuvant </w:t>
      </w:r>
      <w:r w:rsidDel="00000000" w:rsidR="00000000" w:rsidRPr="00000000">
        <w:rPr>
          <w:b w:val="1"/>
          <w:rtl w:val="0"/>
        </w:rPr>
        <w:t xml:space="preserve">tx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D">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Assesses</w:t>
      </w:r>
      <w:r w:rsidDel="00000000" w:rsidR="00000000" w:rsidRPr="00000000">
        <w:rPr>
          <w:b w:val="1"/>
          <w:sz w:val="20"/>
          <w:szCs w:val="20"/>
          <w:rtl w:val="0"/>
        </w:rPr>
        <w:t xml:space="preserve"> </w:t>
      </w:r>
      <w:r w:rsidDel="00000000" w:rsidR="00000000" w:rsidRPr="00000000">
        <w:rPr>
          <w:b w:val="1"/>
          <w:sz w:val="20"/>
          <w:szCs w:val="20"/>
          <w:rtl w:val="0"/>
        </w:rPr>
        <w:t xml:space="preserve">22 genes</w:t>
      </w:r>
      <w:r w:rsidDel="00000000" w:rsidR="00000000" w:rsidRPr="00000000">
        <w:rPr>
          <w:rFonts w:ascii="Times New Roman" w:cs="Times New Roman" w:eastAsia="Times New Roman" w:hAnsi="Times New Roman"/>
          <w:sz w:val="20"/>
          <w:szCs w:val="20"/>
          <w:rtl w:val="0"/>
        </w:rPr>
        <w:t xml:space="preserve">/RNA biomarkers for pts </w:t>
      </w:r>
      <w:r w:rsidDel="00000000" w:rsidR="00000000" w:rsidRPr="00000000">
        <w:rPr>
          <w:sz w:val="20"/>
          <w:szCs w:val="20"/>
          <w:rtl w:val="0"/>
        </w:rPr>
        <w:t xml:space="preserve">at high clinical risk or who did not receive adjuvant treatment. </w:t>
      </w:r>
      <w:r w:rsidDel="00000000" w:rsidR="00000000" w:rsidRPr="00000000">
        <w:rPr>
          <w:rtl w:val="0"/>
        </w:rPr>
      </w:r>
    </w:p>
    <w:p w:rsidR="00000000" w:rsidDel="00000000" w:rsidP="00000000" w:rsidRDefault="00000000" w:rsidRPr="00000000" w14:paraId="0000023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high discrimination in predicting clinical metastasis (0.75-0.83) and CSM (0.78), outperforming all routinely available clinicopathologic variables. </w:t>
      </w:r>
    </w:p>
    <w:p w:rsidR="00000000" w:rsidDel="00000000" w:rsidP="00000000" w:rsidRDefault="00000000" w:rsidRPr="00000000" w14:paraId="0000023F">
      <w:pPr>
        <w:numPr>
          <w:ilvl w:val="2"/>
          <w:numId w:val="46"/>
        </w:numPr>
        <w:ind w:left="2160" w:hanging="360"/>
      </w:pPr>
      <w:r w:rsidDel="00000000" w:rsidR="00000000" w:rsidRPr="00000000">
        <w:rPr>
          <w:rtl w:val="0"/>
        </w:rPr>
        <w:t xml:space="preserve">Independently predicts upgrade from GG1 to GG2+ at the time of RP.</w:t>
      </w:r>
    </w:p>
    <w:p w:rsidR="00000000" w:rsidDel="00000000" w:rsidP="00000000" w:rsidRDefault="00000000" w:rsidRPr="00000000" w14:paraId="00000240">
      <w:pPr>
        <w:numPr>
          <w:ilvl w:val="2"/>
          <w:numId w:val="46"/>
        </w:numPr>
        <w:ind w:left="2160" w:hanging="360"/>
      </w:pPr>
      <w:r w:rsidDel="00000000" w:rsidR="00000000" w:rsidRPr="00000000">
        <w:rPr>
          <w:rtl w:val="0"/>
        </w:rPr>
        <w:t xml:space="preserve">Independently predicts probability of clinical DM within 5y of RP, or within 3y after bcF which may be used to guide adjuvant versus salvage RT.</w:t>
      </w:r>
    </w:p>
    <w:bookmarkStart w:colFirst="0" w:colLast="0" w:name="8ekf01rsq1rn" w:id="76"/>
    <w:bookmarkEnd w:id="76"/>
    <w:p w:rsidR="00000000" w:rsidDel="00000000" w:rsidP="00000000" w:rsidRDefault="00000000" w:rsidRPr="00000000" w14:paraId="00000241">
      <w:pPr>
        <w:spacing w:line="240" w:lineRule="auto"/>
        <w:ind w:left="1440" w:firstLine="0"/>
        <w:rPr/>
      </w:pPr>
      <w:r w:rsidDel="00000000" w:rsidR="00000000" w:rsidRPr="00000000">
        <w:rPr>
          <w:b w:val="1"/>
          <w:rtl w:val="0"/>
        </w:rPr>
        <w:t xml:space="preserve">Development and Validation of a Novel Integrated Clinical-Genomic Risk Group Classification for Localized Prostate Cancer </w:t>
      </w:r>
      <w:r w:rsidDel="00000000" w:rsidR="00000000" w:rsidRPr="00000000">
        <w:rPr>
          <w:rtl w:val="0"/>
        </w:rPr>
        <w:t xml:space="preserve">[</w:t>
      </w:r>
      <w:hyperlink r:id="rId131">
        <w:r w:rsidDel="00000000" w:rsidR="00000000" w:rsidRPr="00000000">
          <w:rPr>
            <w:rtl w:val="0"/>
          </w:rPr>
          <w:t xml:space="preserve">Spratt JCO '18</w:t>
        </w:r>
      </w:hyperlink>
      <w:r w:rsidDel="00000000" w:rsidR="00000000" w:rsidRPr="00000000">
        <w:rPr>
          <w:rtl w:val="0"/>
        </w:rPr>
        <w:t xml:space="preserve">]: Decipher was designed to predict DMFS from the ground up. </w:t>
      </w:r>
    </w:p>
    <w:p w:rsidR="00000000" w:rsidDel="00000000" w:rsidP="00000000" w:rsidRDefault="00000000" w:rsidRPr="00000000" w14:paraId="00000242">
      <w:pPr>
        <w:numPr>
          <w:ilvl w:val="2"/>
          <w:numId w:val="46"/>
        </w:numPr>
        <w:spacing w:line="240" w:lineRule="auto"/>
        <w:ind w:left="2160" w:hanging="360"/>
        <w:rPr>
          <w:u w:val="none"/>
        </w:rPr>
      </w:pPr>
      <w:r w:rsidDel="00000000" w:rsidR="00000000" w:rsidRPr="00000000">
        <w:rPr>
          <w:rtl w:val="0"/>
        </w:rPr>
        <w:t xml:space="preserve">NCCN risk groups DON’T accurately prognosticate patients.</w:t>
      </w:r>
    </w:p>
    <w:p w:rsidR="00000000" w:rsidDel="00000000" w:rsidP="00000000" w:rsidRDefault="00000000" w:rsidRPr="00000000" w14:paraId="00000243">
      <w:pPr>
        <w:numPr>
          <w:ilvl w:val="2"/>
          <w:numId w:val="46"/>
        </w:numPr>
        <w:spacing w:line="240" w:lineRule="auto"/>
        <w:ind w:left="2160" w:hanging="360"/>
        <w:rPr>
          <w:u w:val="none"/>
        </w:rPr>
      </w:pPr>
      <w:r w:rsidDel="00000000" w:rsidR="00000000" w:rsidRPr="00000000">
        <w:rPr>
          <w:rtl w:val="0"/>
        </w:rPr>
        <w:t xml:space="preserve">A Decipher-based NCCN clinical-genomic model is highly prognostic.</w:t>
      </w:r>
    </w:p>
    <w:p w:rsidR="00000000" w:rsidDel="00000000" w:rsidP="00000000" w:rsidRDefault="00000000" w:rsidRPr="00000000" w14:paraId="00000244">
      <w:pPr>
        <w:numPr>
          <w:ilvl w:val="2"/>
          <w:numId w:val="46"/>
        </w:numPr>
        <w:spacing w:line="240" w:lineRule="auto"/>
        <w:ind w:left="2160" w:hanging="360"/>
        <w:rPr>
          <w:u w:val="none"/>
        </w:rPr>
      </w:pPr>
      <w:r w:rsidDel="00000000" w:rsidR="00000000" w:rsidRPr="00000000">
        <w:rPr>
          <w:rtl w:val="0"/>
        </w:rPr>
        <w:t xml:space="preserve">Decipher-NCCN model reclassifies around 2/3 of pts. Not surprisingly, around half of fav IR will be reclassified as LR, while around half of unfav IR will be reclassified as HR. </w:t>
      </w:r>
    </w:p>
    <w:p w:rsidR="00000000" w:rsidDel="00000000" w:rsidP="00000000" w:rsidRDefault="00000000" w:rsidRPr="00000000" w14:paraId="00000245">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44% of Fav Intermediate→  Low risk.</w:t>
      </w:r>
    </w:p>
    <w:p w:rsidR="00000000" w:rsidDel="00000000" w:rsidP="00000000" w:rsidRDefault="00000000" w:rsidRPr="00000000" w14:paraId="00000246">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41% of Unfav Intermediate→ High risk. </w:t>
      </w:r>
    </w:p>
    <w:p w:rsidR="00000000" w:rsidDel="00000000" w:rsidP="00000000" w:rsidRDefault="00000000" w:rsidRPr="00000000" w14:paraId="00000247">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63% of High risk→ Very high risk.</w:t>
      </w:r>
    </w:p>
    <w:p w:rsidR="00000000" w:rsidDel="00000000" w:rsidP="00000000" w:rsidRDefault="00000000" w:rsidRPr="00000000" w14:paraId="0000024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AUC of 0.84 to predict metastatic disease!</w:t>
      </w:r>
      <w:r w:rsidDel="00000000" w:rsidR="00000000" w:rsidRPr="00000000">
        <w:rPr>
          <w:rtl w:val="0"/>
        </w:rPr>
      </w:r>
    </w:p>
    <w:p w:rsidR="00000000" w:rsidDel="00000000" w:rsidP="00000000" w:rsidRDefault="00000000" w:rsidRPr="00000000" w14:paraId="0000024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Oncotype DX (GPS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Can be used after </w:t>
      </w:r>
      <w:r w:rsidDel="00000000" w:rsidR="00000000" w:rsidRPr="00000000">
        <w:rPr>
          <w:b w:val="1"/>
          <w:sz w:val="20"/>
          <w:szCs w:val="20"/>
          <w:rtl w:val="0"/>
        </w:rPr>
        <w:t xml:space="preserve">needle </w:t>
      </w:r>
      <w:r w:rsidDel="00000000" w:rsidR="00000000" w:rsidRPr="00000000">
        <w:rPr>
          <w:rFonts w:ascii="Times New Roman" w:cs="Times New Roman" w:eastAsia="Times New Roman" w:hAnsi="Times New Roman"/>
          <w:b w:val="1"/>
          <w:sz w:val="20"/>
          <w:szCs w:val="20"/>
          <w:rtl w:val="0"/>
        </w:rPr>
        <w:t xml:space="preserve">bx or RP </w:t>
      </w:r>
      <w:r w:rsidDel="00000000" w:rsidR="00000000" w:rsidRPr="00000000">
        <w:rPr>
          <w:b w:val="1"/>
          <w:rtl w:val="0"/>
        </w:rPr>
        <w:t xml:space="preserve">with</w:t>
      </w:r>
      <w:r w:rsidDel="00000000" w:rsidR="00000000" w:rsidRPr="00000000">
        <w:rPr>
          <w:b w:val="1"/>
          <w:sz w:val="20"/>
          <w:szCs w:val="20"/>
          <w:rtl w:val="0"/>
        </w:rPr>
        <w:t xml:space="preserve"> as little as 1 mm of PrCa</w:t>
      </w:r>
      <w:r w:rsidDel="00000000" w:rsidR="00000000" w:rsidRPr="00000000">
        <w:rPr>
          <w:rFonts w:ascii="Times New Roman" w:cs="Times New Roman" w:eastAsia="Times New Roman" w:hAnsi="Times New Roman"/>
          <w:sz w:val="20"/>
          <w:szCs w:val="20"/>
          <w:rtl w:val="0"/>
        </w:rPr>
        <w:t xml:space="preserve">. </w:t>
        <w:br w:type="textWrapping"/>
        <w:t xml:space="preserve">Assesses </w:t>
      </w:r>
      <w:r w:rsidDel="00000000" w:rsidR="00000000" w:rsidRPr="00000000">
        <w:rPr>
          <w:b w:val="1"/>
          <w:sz w:val="20"/>
          <w:szCs w:val="20"/>
          <w:rtl w:val="0"/>
        </w:rPr>
        <w:t xml:space="preserve">17 genes</w:t>
      </w:r>
      <w:r w:rsidDel="00000000" w:rsidR="00000000" w:rsidRPr="00000000">
        <w:rPr>
          <w:rFonts w:ascii="Times New Roman" w:cs="Times New Roman" w:eastAsia="Times New Roman" w:hAnsi="Times New Roman"/>
          <w:sz w:val="20"/>
          <w:szCs w:val="20"/>
          <w:rtl w:val="0"/>
        </w:rPr>
        <w:t xml:space="preserve">: 12 cancer related, 5 reference. </w:t>
      </w:r>
    </w:p>
    <w:p w:rsidR="00000000" w:rsidDel="00000000" w:rsidP="00000000" w:rsidRDefault="00000000" w:rsidRPr="00000000" w14:paraId="0000024A">
      <w:pPr>
        <w:spacing w:line="240" w:lineRule="auto"/>
        <w:ind w:left="1440" w:firstLine="0"/>
        <w:rPr/>
      </w:pPr>
      <w:r w:rsidDel="00000000" w:rsidR="00000000" w:rsidRPr="00000000">
        <w:rPr>
          <w:rtl w:val="0"/>
        </w:rPr>
        <w:t xml:space="preserve">Canary Prostate Active Surveillance study </w:t>
      </w:r>
      <w:r w:rsidDel="00000000" w:rsidR="00000000" w:rsidRPr="00000000">
        <w:rPr>
          <w:rtl w:val="0"/>
        </w:rPr>
        <w:t xml:space="preserve">[</w:t>
      </w:r>
      <w:hyperlink r:id="rId132">
        <w:r w:rsidDel="00000000" w:rsidR="00000000" w:rsidRPr="00000000">
          <w:rPr>
            <w:rtl w:val="0"/>
          </w:rPr>
          <w:t xml:space="preserve">Lin JCO '20</w:t>
        </w:r>
      </w:hyperlink>
      <w:r w:rsidDel="00000000" w:rsidR="00000000" w:rsidRPr="00000000">
        <w:rPr>
          <w:rtl w:val="0"/>
        </w:rPr>
        <w:t xml:space="preserve">]: </w:t>
      </w:r>
    </w:p>
    <w:p w:rsidR="00000000" w:rsidDel="00000000" w:rsidP="00000000" w:rsidRDefault="00000000" w:rsidRPr="00000000" w14:paraId="0000024B">
      <w:pPr>
        <w:spacing w:line="240" w:lineRule="auto"/>
        <w:ind w:left="1440" w:firstLine="0"/>
        <w:rPr/>
      </w:pPr>
      <w:r w:rsidDel="00000000" w:rsidR="00000000" w:rsidRPr="00000000">
        <w:rPr>
          <w:rtl w:val="0"/>
        </w:rPr>
        <w:t xml:space="preserve">TBL </w:t>
      </w:r>
      <w:hyperlink r:id="rId133">
        <w:r w:rsidDel="00000000" w:rsidR="00000000" w:rsidRPr="00000000">
          <w:rPr>
            <w:vertAlign w:val="superscript"/>
            <w:rtl w:val="0"/>
          </w:rPr>
          <w:t xml:space="preserve">QS</w:t>
        </w:r>
      </w:hyperlink>
      <w:r w:rsidDel="00000000" w:rsidR="00000000" w:rsidRPr="00000000">
        <w:rPr>
          <w:rtl w:val="0"/>
        </w:rPr>
        <w:t xml:space="preserve">: Oncotype doesn’t appear to be the silver bullet for identifying which men should feel most comfortable with active surveillance for prostate cancer.</w:t>
      </w:r>
    </w:p>
    <w:p w:rsidR="00000000" w:rsidDel="00000000" w:rsidP="00000000" w:rsidRDefault="00000000" w:rsidRPr="00000000" w14:paraId="0000024C">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non-organ confined pT3 and/or GG2+ at time of RP.</w:t>
      </w:r>
    </w:p>
    <w:p w:rsidR="00000000" w:rsidDel="00000000" w:rsidP="00000000" w:rsidRDefault="00000000" w:rsidRPr="00000000" w14:paraId="0000024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Predicts bcF after RP, which may be used to guide ART vs. SRT.</w:t>
      </w:r>
    </w:p>
    <w:p w:rsidR="00000000" w:rsidDel="00000000" w:rsidP="00000000" w:rsidRDefault="00000000" w:rsidRPr="00000000" w14:paraId="0000024E">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approved in 6 states that require their own audit before validation of test.</w:t>
      </w:r>
    </w:p>
    <w:p w:rsidR="00000000" w:rsidDel="00000000" w:rsidP="00000000" w:rsidRDefault="00000000" w:rsidRPr="00000000" w14:paraId="0000024F">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Prolaris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Predicts PrCa aggressiveness based on clinical parameters such as GS (</w:t>
      </w:r>
      <w:r w:rsidDel="00000000" w:rsidR="00000000" w:rsidRPr="00000000">
        <w:rPr>
          <w:rFonts w:ascii="Times New Roman" w:cs="Times New Roman" w:eastAsia="Times New Roman" w:hAnsi="Times New Roman"/>
          <w:b w:val="1"/>
          <w:sz w:val="20"/>
          <w:szCs w:val="20"/>
          <w:rtl w:val="0"/>
        </w:rPr>
        <w:t xml:space="preserve">bx or RP</w:t>
      </w:r>
      <w:r w:rsidDel="00000000" w:rsidR="00000000" w:rsidRPr="00000000">
        <w:rPr>
          <w:rFonts w:ascii="Times New Roman" w:cs="Times New Roman" w:eastAsia="Times New Roman" w:hAnsi="Times New Roman"/>
          <w:sz w:val="20"/>
          <w:szCs w:val="20"/>
          <w:rtl w:val="0"/>
        </w:rPr>
        <w:t xml:space="preserve">) and PSA. Assesses </w:t>
      </w:r>
      <w:r w:rsidDel="00000000" w:rsidR="00000000" w:rsidRPr="00000000">
        <w:rPr>
          <w:b w:val="1"/>
          <w:sz w:val="20"/>
          <w:szCs w:val="20"/>
          <w:rtl w:val="0"/>
        </w:rPr>
        <w:t xml:space="preserve">46 genes</w:t>
      </w:r>
      <w:r w:rsidDel="00000000" w:rsidR="00000000" w:rsidRPr="00000000">
        <w:rPr>
          <w:rFonts w:ascii="Times New Roman" w:cs="Times New Roman" w:eastAsia="Times New Roman" w:hAnsi="Times New Roman"/>
          <w:sz w:val="20"/>
          <w:szCs w:val="20"/>
          <w:rtl w:val="0"/>
        </w:rPr>
        <w:t xml:space="preserve">: 31 cell cycle progression and 15 housekeeping genes to predict dz progression. </w:t>
      </w:r>
    </w:p>
    <w:p w:rsidR="00000000" w:rsidDel="00000000" w:rsidP="00000000" w:rsidRDefault="00000000" w:rsidRPr="00000000" w14:paraId="00000250">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Can be used at time of Dx to help determine AM candidates </w:t>
      </w:r>
    </w:p>
    <w:p w:rsidR="00000000" w:rsidDel="00000000" w:rsidP="00000000" w:rsidRDefault="00000000" w:rsidRPr="00000000" w14:paraId="00000251">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Independently predicts 10y bcF after RP for pts at low clinical risk for relapse, outperforming all routinely used clinicopathological variables. </w:t>
      </w:r>
    </w:p>
    <w:p w:rsidR="00000000" w:rsidDel="00000000" w:rsidP="00000000" w:rsidRDefault="00000000" w:rsidRPr="00000000" w14:paraId="00000252">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May help to guide PORT ± ADT in IR pts, if low-risk by Prolaris, may only need PORT alone.</w:t>
      </w:r>
    </w:p>
    <w:p w:rsidR="00000000" w:rsidDel="00000000" w:rsidP="00000000" w:rsidRDefault="00000000" w:rsidRPr="00000000" w14:paraId="0000025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ProMark</w:t>
      </w:r>
      <w:r w:rsidDel="00000000" w:rsidR="00000000" w:rsidRPr="00000000">
        <w:rPr>
          <w:rFonts w:ascii="Times New Roman" w:cs="Times New Roman" w:eastAsia="Times New Roman" w:hAnsi="Times New Roman"/>
          <w:sz w:val="20"/>
          <w:szCs w:val="20"/>
          <w:rtl w:val="0"/>
        </w:rPr>
        <w:t xml:space="preserve">: Protein-based prognostic test for predicting PrCa aggressiveness, </w:t>
      </w:r>
      <w:r w:rsidDel="00000000" w:rsidR="00000000" w:rsidRPr="00000000">
        <w:rPr>
          <w:rtl w:val="0"/>
        </w:rPr>
        <w:t xml:space="preserve">particularly</w:t>
      </w:r>
      <w:r w:rsidDel="00000000" w:rsidR="00000000" w:rsidRPr="00000000">
        <w:rPr>
          <w:rFonts w:ascii="Times New Roman" w:cs="Times New Roman" w:eastAsia="Times New Roman" w:hAnsi="Times New Roman"/>
          <w:sz w:val="20"/>
          <w:szCs w:val="20"/>
          <w:rtl w:val="0"/>
        </w:rPr>
        <w:t xml:space="preserve"> in pts w GS 3+3 or 3+4. It measures 8 proteins in </w:t>
      </w:r>
      <w:r w:rsidDel="00000000" w:rsidR="00000000" w:rsidRPr="00000000">
        <w:rPr>
          <w:rFonts w:ascii="Times New Roman" w:cs="Times New Roman" w:eastAsia="Times New Roman" w:hAnsi="Times New Roman"/>
          <w:b w:val="1"/>
          <w:sz w:val="20"/>
          <w:szCs w:val="20"/>
          <w:rtl w:val="0"/>
        </w:rPr>
        <w:t xml:space="preserve">bx tissue</w:t>
      </w:r>
      <w:r w:rsidDel="00000000" w:rsidR="00000000" w:rsidRPr="00000000">
        <w:rPr>
          <w:rFonts w:ascii="Gungsuh" w:cs="Gungsuh" w:eastAsia="Gungsuh" w:hAnsi="Gungsuh"/>
          <w:sz w:val="20"/>
          <w:szCs w:val="20"/>
          <w:rtl w:val="0"/>
        </w:rPr>
        <w:t xml:space="preserve"> using an automated immunofluorescence method. A risk score of ≤0.33 is ‘favorable’ and a score of &gt;0.80 is ‘unfavorable’, w FNR 10% and FPR 5%. </w:t>
      </w:r>
    </w:p>
    <w:p w:rsidR="00000000" w:rsidDel="00000000" w:rsidP="00000000" w:rsidRDefault="00000000" w:rsidRPr="00000000" w14:paraId="0000025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 predictor of PrCa aggressiveness and can aid to stratify between AS and intervention.</w:t>
      </w:r>
    </w:p>
    <w:p w:rsidR="00000000" w:rsidDel="00000000" w:rsidP="00000000" w:rsidRDefault="00000000" w:rsidRPr="00000000" w14:paraId="00000255">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non-organ confined pT3 or Gleason pattern 4 dz on RP.</w:t>
      </w:r>
      <w:r w:rsidDel="00000000" w:rsidR="00000000" w:rsidRPr="00000000">
        <w:rPr>
          <w:rtl w:val="0"/>
        </w:rPr>
      </w:r>
    </w:p>
    <w:p w:rsidR="00000000" w:rsidDel="00000000" w:rsidP="00000000" w:rsidRDefault="00000000" w:rsidRPr="00000000" w14:paraId="0000025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Prostarix </w:t>
      </w:r>
      <w:r w:rsidDel="00000000" w:rsidR="00000000" w:rsidRPr="00000000">
        <w:rPr>
          <w:rFonts w:ascii="Times New Roman" w:cs="Times New Roman" w:eastAsia="Times New Roman" w:hAnsi="Times New Roman"/>
          <w:sz w:val="20"/>
          <w:szCs w:val="20"/>
          <w:rtl w:val="0"/>
        </w:rPr>
        <w:t xml:space="preserve">(not approved): Based on panel of four metabolites in the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including sarcosine, which are increased during PrCa progression. Liquid mass SPECT in urine samples after DRE. Increased Sn/Sp compared to PSA. May help w negative DRE or modestly elevated serum PSA. </w:t>
      </w:r>
    </w:p>
    <w:p w:rsidR="00000000" w:rsidDel="00000000" w:rsidP="00000000" w:rsidRDefault="00000000" w:rsidRPr="00000000" w14:paraId="00000257">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PTEN</w:t>
      </w:r>
      <w:r w:rsidDel="00000000" w:rsidR="00000000" w:rsidRPr="00000000">
        <w:rPr>
          <w:rFonts w:ascii="Times New Roman" w:cs="Times New Roman" w:eastAsia="Times New Roman" w:hAnsi="Times New Roman"/>
          <w:sz w:val="20"/>
          <w:szCs w:val="20"/>
          <w:rtl w:val="0"/>
        </w:rPr>
        <w:t xml:space="preserve">: See above.</w:t>
      </w:r>
    </w:p>
    <w:p w:rsidR="00000000" w:rsidDel="00000000" w:rsidP="00000000" w:rsidRDefault="00000000" w:rsidRPr="00000000" w14:paraId="00000258">
      <w:pPr>
        <w:ind w:left="0" w:firstLine="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9">
            <w:pPr>
              <w:ind w:left="0" w:firstLine="0"/>
              <w:rPr>
                <w:i w:val="1"/>
              </w:rPr>
            </w:pPr>
            <w:r w:rsidDel="00000000" w:rsidR="00000000" w:rsidRPr="00000000">
              <w:rPr>
                <w:b w:val="1"/>
                <w:rtl w:val="0"/>
              </w:rPr>
              <w:t xml:space="preserve">ASCO Guideline: </w:t>
            </w:r>
            <w:hyperlink r:id="rId134">
              <w:r w:rsidDel="00000000" w:rsidR="00000000" w:rsidRPr="00000000">
                <w:rPr>
                  <w:b w:val="1"/>
                  <w:rtl w:val="0"/>
                </w:rPr>
                <w:t xml:space="preserve">Active Surveillance for the Mgmt of Localized Prostate Cancer Endorsement</w:t>
              </w:r>
            </w:hyperlink>
            <w:r w:rsidDel="00000000" w:rsidR="00000000" w:rsidRPr="00000000">
              <w:rPr>
                <w:b w:val="1"/>
                <w:i w:val="1"/>
                <w:rtl w:val="0"/>
              </w:rPr>
              <w:t xml:space="preserve"> </w:t>
            </w:r>
            <w:r w:rsidDel="00000000" w:rsidR="00000000" w:rsidRPr="00000000">
              <w:rPr>
                <w:i w:val="1"/>
                <w:rtl w:val="0"/>
              </w:rPr>
              <w:t xml:space="preserve">February 16, 2016</w:t>
            </w:r>
          </w:p>
          <w:p w:rsidR="00000000" w:rsidDel="00000000" w:rsidP="00000000" w:rsidRDefault="00000000" w:rsidRPr="00000000" w14:paraId="0000025A">
            <w:pPr>
              <w:numPr>
                <w:ilvl w:val="0"/>
                <w:numId w:val="75"/>
              </w:numPr>
            </w:pPr>
            <w:r w:rsidDel="00000000" w:rsidR="00000000" w:rsidRPr="00000000">
              <w:rPr>
                <w:rFonts w:ascii="Gungsuh" w:cs="Gungsuh" w:eastAsia="Gungsuh" w:hAnsi="Gungsuh"/>
                <w:rtl w:val="0"/>
              </w:rPr>
              <w:t xml:space="preserve">Most pts w LR (GS ≤ 6) should be offered AS.</w:t>
            </w:r>
          </w:p>
          <w:p w:rsidR="00000000" w:rsidDel="00000000" w:rsidP="00000000" w:rsidRDefault="00000000" w:rsidRPr="00000000" w14:paraId="0000025B">
            <w:pPr>
              <w:numPr>
                <w:ilvl w:val="0"/>
                <w:numId w:val="75"/>
              </w:numPr>
            </w:pPr>
            <w:r w:rsidDel="00000000" w:rsidR="00000000" w:rsidRPr="00000000">
              <w:rPr>
                <w:rtl w:val="0"/>
              </w:rPr>
              <w:t xml:space="preserve">Factors such as younger age, prostate cancer volume, pt preference, and ethnicity should be taken into account.</w:t>
            </w:r>
          </w:p>
          <w:p w:rsidR="00000000" w:rsidDel="00000000" w:rsidP="00000000" w:rsidRDefault="00000000" w:rsidRPr="00000000" w14:paraId="0000025C">
            <w:pPr>
              <w:numPr>
                <w:ilvl w:val="0"/>
                <w:numId w:val="75"/>
              </w:numPr>
            </w:pPr>
            <w:r w:rsidDel="00000000" w:rsidR="00000000" w:rsidRPr="00000000">
              <w:rPr>
                <w:rtl w:val="0"/>
              </w:rPr>
              <w:t xml:space="preserve">Select pts w low-volume, IR GG 2 may be offered AS.</w:t>
            </w:r>
          </w:p>
          <w:p w:rsidR="00000000" w:rsidDel="00000000" w:rsidP="00000000" w:rsidRDefault="00000000" w:rsidRPr="00000000" w14:paraId="0000025D">
            <w:pPr>
              <w:numPr>
                <w:ilvl w:val="0"/>
                <w:numId w:val="75"/>
              </w:numPr>
            </w:pPr>
            <w:r w:rsidDel="00000000" w:rsidR="00000000" w:rsidRPr="00000000">
              <w:rPr>
                <w:rtl w:val="0"/>
              </w:rPr>
              <w:t xml:space="preserve">AS protocols should include PSA testing, DRE, and serial prostate biopsies. </w:t>
            </w:r>
          </w:p>
          <w:p w:rsidR="00000000" w:rsidDel="00000000" w:rsidP="00000000" w:rsidRDefault="00000000" w:rsidRPr="00000000" w14:paraId="0000025E">
            <w:pPr>
              <w:numPr>
                <w:ilvl w:val="0"/>
                <w:numId w:val="75"/>
              </w:numPr>
            </w:pPr>
            <w:r w:rsidDel="00000000" w:rsidR="00000000" w:rsidRPr="00000000">
              <w:rPr>
                <w:rtl w:val="0"/>
              </w:rPr>
              <w:t xml:space="preserve">Ancillary radiologic and genomic tests are investigational, but may have a role in pts with discordant clinical and/or path results.</w:t>
            </w:r>
          </w:p>
          <w:p w:rsidR="00000000" w:rsidDel="00000000" w:rsidP="00000000" w:rsidRDefault="00000000" w:rsidRPr="00000000" w14:paraId="0000025F">
            <w:pPr>
              <w:numPr>
                <w:ilvl w:val="0"/>
                <w:numId w:val="75"/>
              </w:numPr>
            </w:pPr>
            <w:r w:rsidDel="00000000" w:rsidR="00000000" w:rsidRPr="00000000">
              <w:rPr>
                <w:rFonts w:ascii="Gungsuh" w:cs="Gungsuh" w:eastAsia="Gungsuh" w:hAnsi="Gungsuh"/>
                <w:rtl w:val="0"/>
              </w:rPr>
              <w:t xml:space="preserve">Pts who are reclassified to a higher risk category (GS ≥ 7) or with significant increases in tumor volume on subsequent biopsies should be offered active therapy.</w:t>
            </w:r>
          </w:p>
        </w:tc>
      </w:tr>
    </w:tbl>
    <w:p w:rsidR="00000000" w:rsidDel="00000000" w:rsidP="00000000" w:rsidRDefault="00000000" w:rsidRPr="00000000" w14:paraId="00000260">
      <w:pPr>
        <w:spacing w:line="240" w:lineRule="auto"/>
        <w:ind w:left="0" w:firstLine="0"/>
        <w:rPr/>
      </w:pPr>
      <w:r w:rsidDel="00000000" w:rsidR="00000000" w:rsidRPr="00000000">
        <w:rPr>
          <w:rtl w:val="0"/>
        </w:rPr>
      </w:r>
    </w:p>
    <w:p w:rsidR="00000000" w:rsidDel="00000000" w:rsidP="00000000" w:rsidRDefault="00000000" w:rsidRPr="00000000" w14:paraId="00000261">
      <w:pPr>
        <w:pStyle w:val="Heading2"/>
        <w:spacing w:line="240" w:lineRule="auto"/>
        <w:rPr/>
      </w:pPr>
      <w:bookmarkStart w:colFirst="0" w:colLast="0" w:name="_orti8z9kuam4" w:id="77"/>
      <w:bookmarkEnd w:id="77"/>
      <w:hyperlink w:anchor="_hacuxkgwbl76">
        <w:r w:rsidDel="00000000" w:rsidR="00000000" w:rsidRPr="00000000">
          <w:rPr>
            <w:rtl w:val="0"/>
          </w:rPr>
          <w:t xml:space="preserve">Active Surveillance and Watchful Waiting</w:t>
        </w:r>
      </w:hyperlink>
      <w:r w:rsidDel="00000000" w:rsidR="00000000" w:rsidRPr="00000000">
        <w:rPr>
          <w:rtl w:val="0"/>
        </w:rPr>
      </w:r>
    </w:p>
    <w:p w:rsidR="00000000" w:rsidDel="00000000" w:rsidP="00000000" w:rsidRDefault="00000000" w:rsidRPr="00000000" w14:paraId="00000262">
      <w:pPr>
        <w:spacing w:line="240" w:lineRule="auto"/>
        <w:ind w:left="0" w:firstLine="0"/>
        <w:rPr/>
      </w:pPr>
      <w:r w:rsidDel="00000000" w:rsidR="00000000" w:rsidRPr="00000000">
        <w:rPr>
          <w:rtl w:val="0"/>
        </w:rPr>
        <w:t xml:space="preserve">See Active Surveillance Summary Box above. </w:t>
      </w:r>
    </w:p>
    <w:p w:rsidR="00000000" w:rsidDel="00000000" w:rsidP="00000000" w:rsidRDefault="00000000" w:rsidRPr="00000000" w14:paraId="00000263">
      <w:pPr>
        <w:spacing w:line="240" w:lineRule="auto"/>
        <w:ind w:left="0" w:firstLine="0"/>
        <w:rPr/>
      </w:pPr>
      <w:r w:rsidDel="00000000" w:rsidR="00000000" w:rsidRPr="00000000">
        <w:rPr>
          <w:rtl w:val="0"/>
        </w:rPr>
        <w:t xml:space="preserve">Average lifespan:</w:t>
      </w:r>
    </w:p>
    <w:p w:rsidR="00000000" w:rsidDel="00000000" w:rsidP="00000000" w:rsidRDefault="00000000" w:rsidRPr="00000000" w14:paraId="00000264">
      <w:pPr>
        <w:spacing w:line="240" w:lineRule="auto"/>
        <w:ind w:left="0" w:firstLine="0"/>
        <w:rPr/>
      </w:pPr>
      <w:r w:rsidDel="00000000" w:rsidR="00000000" w:rsidRPr="00000000">
        <w:rPr>
          <w:rtl w:val="0"/>
        </w:rPr>
        <w:t xml:space="preserve">For 20y average life expectancy: Age of 62 (trigger for treatment of VLR).</w:t>
      </w:r>
    </w:p>
    <w:p w:rsidR="00000000" w:rsidDel="00000000" w:rsidP="00000000" w:rsidRDefault="00000000" w:rsidRPr="00000000" w14:paraId="00000265">
      <w:pPr>
        <w:spacing w:line="240" w:lineRule="auto"/>
        <w:ind w:left="0" w:firstLine="0"/>
        <w:rPr/>
      </w:pPr>
      <w:r w:rsidDel="00000000" w:rsidR="00000000" w:rsidRPr="00000000">
        <w:rPr>
          <w:rtl w:val="0"/>
        </w:rPr>
        <w:t xml:space="preserve">For 10y average life expectancy: Age of 77 (trigger for treatment of LR/IR).</w:t>
      </w:r>
    </w:p>
    <w:p w:rsidR="00000000" w:rsidDel="00000000" w:rsidP="00000000" w:rsidRDefault="00000000" w:rsidRPr="00000000" w14:paraId="00000266">
      <w:pPr>
        <w:spacing w:line="240" w:lineRule="auto"/>
        <w:ind w:left="0" w:firstLine="0"/>
        <w:rPr/>
      </w:pPr>
      <w:r w:rsidDel="00000000" w:rsidR="00000000" w:rsidRPr="00000000">
        <w:rPr>
          <w:rtl w:val="0"/>
        </w:rPr>
        <w:t xml:space="preserve">For 5y average life expectancy: Age of 87 (trigger for treatment of HR).</w:t>
      </w:r>
    </w:p>
    <w:p w:rsidR="00000000" w:rsidDel="00000000" w:rsidP="00000000" w:rsidRDefault="00000000" w:rsidRPr="00000000" w14:paraId="00000267">
      <w:pPr>
        <w:spacing w:line="240" w:lineRule="auto"/>
        <w:ind w:left="0" w:firstLine="0"/>
        <w:rPr/>
      </w:pPr>
      <w:r w:rsidDel="00000000" w:rsidR="00000000" w:rsidRPr="00000000">
        <w:rPr>
          <w:rtl w:val="0"/>
        </w:rPr>
      </w:r>
    </w:p>
    <w:p w:rsidR="00000000" w:rsidDel="00000000" w:rsidP="00000000" w:rsidRDefault="00000000" w:rsidRPr="00000000" w14:paraId="00000268">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Cost of active surveillance </w:t>
      </w:r>
      <w:r w:rsidDel="00000000" w:rsidR="00000000" w:rsidRPr="00000000">
        <w:rPr>
          <w:rtl w:val="0"/>
        </w:rPr>
        <w:t xml:space="preserve">[</w:t>
      </w:r>
      <w:hyperlink r:id="rId135">
        <w:r w:rsidDel="00000000" w:rsidR="00000000" w:rsidRPr="00000000">
          <w:rPr>
            <w:rtl w:val="0"/>
          </w:rPr>
          <w:t xml:space="preserve">Laviana Cancer '16</w:t>
        </w:r>
      </w:hyperlink>
      <w:r w:rsidDel="00000000" w:rsidR="00000000" w:rsidRPr="00000000">
        <w:rPr>
          <w:rtl w:val="0"/>
        </w:rPr>
        <w:t xml:space="preserve">]:</w:t>
      </w:r>
    </w:p>
    <w:p w:rsidR="00000000" w:rsidDel="00000000" w:rsidP="00000000" w:rsidRDefault="00000000" w:rsidRPr="00000000" w14:paraId="00000269">
      <w:pPr>
        <w:numPr>
          <w:ilvl w:val="1"/>
          <w:numId w:val="52"/>
        </w:numPr>
        <w:spacing w:line="240" w:lineRule="auto"/>
        <w:ind w:left="1440" w:hanging="360"/>
        <w:rPr/>
      </w:pPr>
      <w:r w:rsidDel="00000000" w:rsidR="00000000" w:rsidRPr="00000000">
        <w:rPr>
          <w:rtl w:val="0"/>
        </w:rPr>
        <w:t xml:space="preserve">The cost of active surveillance increases over the years. It is debatable as to whether AS is actually cheaper, as many of the older patients will choose radiation after years of costly active surveillance.</w:t>
      </w:r>
    </w:p>
    <w:p w:rsidR="00000000" w:rsidDel="00000000" w:rsidP="00000000" w:rsidRDefault="00000000" w:rsidRPr="00000000" w14:paraId="0000026A">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NCDB</w:t>
      </w:r>
      <w:r w:rsidDel="00000000" w:rsidR="00000000" w:rsidRPr="00000000">
        <w:rPr>
          <w:rtl w:val="0"/>
        </w:rPr>
        <w:t xml:space="preserve"> [</w:t>
      </w:r>
      <w:hyperlink r:id="rId136">
        <w:r w:rsidDel="00000000" w:rsidR="00000000" w:rsidRPr="00000000">
          <w:rPr>
            <w:rtl w:val="0"/>
          </w:rPr>
          <w:t xml:space="preserve">Gray Eur Urol '16</w:t>
        </w:r>
      </w:hyperlink>
      <w:r w:rsidDel="00000000" w:rsidR="00000000" w:rsidRPr="00000000">
        <w:rPr>
          <w:rtl w:val="0"/>
        </w:rPr>
        <w:t xml:space="preserve">]:</w:t>
      </w:r>
    </w:p>
    <w:p w:rsidR="00000000" w:rsidDel="00000000" w:rsidP="00000000" w:rsidRDefault="00000000" w:rsidRPr="00000000" w14:paraId="0000026B">
      <w:pPr>
        <w:numPr>
          <w:ilvl w:val="1"/>
          <w:numId w:val="52"/>
        </w:numPr>
        <w:spacing w:line="240" w:lineRule="auto"/>
        <w:ind w:left="1440" w:hanging="360"/>
        <w:rPr/>
      </w:pPr>
      <w:r w:rsidDel="00000000" w:rsidR="00000000" w:rsidRPr="00000000">
        <w:rPr>
          <w:rtl w:val="0"/>
        </w:rPr>
        <w:t xml:space="preserve">Follow up to 2012.</w:t>
      </w:r>
    </w:p>
    <w:p w:rsidR="00000000" w:rsidDel="00000000" w:rsidP="00000000" w:rsidRDefault="00000000" w:rsidRPr="00000000" w14:paraId="0000026C">
      <w:pPr>
        <w:numPr>
          <w:ilvl w:val="1"/>
          <w:numId w:val="52"/>
        </w:numPr>
        <w:spacing w:line="240" w:lineRule="auto"/>
        <w:ind w:left="1440" w:hanging="360"/>
        <w:rPr/>
      </w:pPr>
      <w:r w:rsidDel="00000000" w:rsidR="00000000" w:rsidRPr="00000000">
        <w:rPr>
          <w:rtl w:val="0"/>
        </w:rPr>
        <w:t xml:space="preserve">Around 20% of low risk patients are undergoing active surveillance.</w:t>
      </w:r>
    </w:p>
    <w:p w:rsidR="00000000" w:rsidDel="00000000" w:rsidP="00000000" w:rsidRDefault="00000000" w:rsidRPr="00000000" w14:paraId="0000026D">
      <w:pPr>
        <w:numPr>
          <w:ilvl w:val="0"/>
          <w:numId w:val="52"/>
        </w:numPr>
        <w:spacing w:line="240" w:lineRule="auto"/>
        <w:rPr>
          <w:b w:val="1"/>
          <w:u w:val="none"/>
        </w:rPr>
      </w:pPr>
      <w:r w:rsidDel="00000000" w:rsidR="00000000" w:rsidRPr="00000000">
        <w:rPr>
          <w:b w:val="1"/>
          <w:rtl w:val="0"/>
        </w:rPr>
        <w:t xml:space="preserve">SEER</w:t>
      </w:r>
      <w:r w:rsidDel="00000000" w:rsidR="00000000" w:rsidRPr="00000000">
        <w:rPr>
          <w:rtl w:val="0"/>
        </w:rPr>
        <w:t xml:space="preserve"> [</w:t>
      </w:r>
      <w:hyperlink r:id="rId137">
        <w:r w:rsidDel="00000000" w:rsidR="00000000" w:rsidRPr="00000000">
          <w:rPr>
            <w:rtl w:val="0"/>
          </w:rPr>
          <w:t xml:space="preserve">Mahal JAMA '19</w:t>
        </w:r>
      </w:hyperlink>
      <w:r w:rsidDel="00000000" w:rsidR="00000000" w:rsidRPr="00000000">
        <w:rPr>
          <w:rtl w:val="0"/>
        </w:rPr>
        <w:t xml:space="preserve">]:</w:t>
      </w:r>
    </w:p>
    <w:p w:rsidR="00000000" w:rsidDel="00000000" w:rsidP="00000000" w:rsidRDefault="00000000" w:rsidRPr="00000000" w14:paraId="0000026E">
      <w:pPr>
        <w:numPr>
          <w:ilvl w:val="1"/>
          <w:numId w:val="52"/>
        </w:numPr>
        <w:spacing w:line="240" w:lineRule="auto"/>
        <w:ind w:left="1440" w:hanging="360"/>
        <w:rPr/>
      </w:pPr>
      <w:r w:rsidDel="00000000" w:rsidR="00000000" w:rsidRPr="00000000">
        <w:rPr>
          <w:rtl w:val="0"/>
        </w:rPr>
        <w:t xml:space="preserve">Follow up to 2015</w:t>
      </w:r>
    </w:p>
    <w:p w:rsidR="00000000" w:rsidDel="00000000" w:rsidP="00000000" w:rsidRDefault="00000000" w:rsidRPr="00000000" w14:paraId="0000026F">
      <w:pPr>
        <w:numPr>
          <w:ilvl w:val="1"/>
          <w:numId w:val="52"/>
        </w:numPr>
        <w:spacing w:line="240" w:lineRule="auto"/>
        <w:ind w:left="1440" w:hanging="360"/>
        <w:rPr/>
      </w:pPr>
      <w:r w:rsidDel="00000000" w:rsidR="00000000" w:rsidRPr="00000000">
        <w:rPr>
          <w:rtl w:val="0"/>
        </w:rPr>
        <w:t xml:space="preserve">Around 40% of low risk patients are undergoing active surveillance.</w:t>
      </w:r>
    </w:p>
    <w:p w:rsidR="00000000" w:rsidDel="00000000" w:rsidP="00000000" w:rsidRDefault="00000000" w:rsidRPr="00000000" w14:paraId="00000270">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q3-</w:t>
      </w:r>
      <w:r w:rsidDel="00000000" w:rsidR="00000000" w:rsidRPr="00000000">
        <w:rPr>
          <w:rFonts w:ascii="Times New Roman" w:cs="Times New Roman" w:eastAsia="Times New Roman" w:hAnsi="Times New Roman"/>
          <w:b w:val="1"/>
          <w:sz w:val="20"/>
          <w:szCs w:val="20"/>
          <w:u w:val="single"/>
          <w:rtl w:val="0"/>
        </w:rPr>
        <w:t xml:space="preserve">6</w:t>
      </w:r>
      <w:r w:rsidDel="00000000" w:rsidR="00000000" w:rsidRPr="00000000">
        <w:rPr>
          <w:rFonts w:ascii="Times New Roman" w:cs="Times New Roman" w:eastAsia="Times New Roman" w:hAnsi="Times New Roman"/>
          <w:b w:val="1"/>
          <w:sz w:val="20"/>
          <w:szCs w:val="20"/>
          <w:rtl w:val="0"/>
        </w:rPr>
        <w:t xml:space="preserve">m, DRE q12m, pre AM MRI for baseline. Routine repeat bx in 1-2y with definitive tx if dz progresses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Until ProtecT, there was no trial comparing AS to intervention.</w:t>
      </w:r>
    </w:p>
    <w:p w:rsidR="00000000" w:rsidDel="00000000" w:rsidP="00000000" w:rsidRDefault="00000000" w:rsidRPr="00000000" w14:paraId="0000027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should be repeated if initial bx &lt; 10 core or assessment discordant.</w:t>
      </w:r>
    </w:p>
    <w:p w:rsidR="00000000" w:rsidDel="00000000" w:rsidP="00000000" w:rsidRDefault="00000000" w:rsidRPr="00000000" w14:paraId="00000273">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(1.2017): </w:t>
      </w:r>
      <w:r w:rsidDel="00000000" w:rsidR="00000000" w:rsidRPr="00000000">
        <w:rPr>
          <w:rFonts w:ascii="Times New Roman" w:cs="Times New Roman" w:eastAsia="Times New Roman" w:hAnsi="Times New Roman"/>
          <w:b w:val="1"/>
          <w:sz w:val="20"/>
          <w:szCs w:val="20"/>
          <w:rtl w:val="0"/>
        </w:rPr>
        <w:t xml:space="preserve">Rpt prostate bx considered as often as annually </w:t>
      </w:r>
      <w:r w:rsidDel="00000000" w:rsidR="00000000" w:rsidRPr="00000000">
        <w:rPr>
          <w:rFonts w:ascii="Times New Roman" w:cs="Times New Roman" w:eastAsia="Times New Roman" w:hAnsi="Times New Roman"/>
          <w:sz w:val="20"/>
          <w:szCs w:val="20"/>
          <w:rtl w:val="0"/>
        </w:rPr>
        <w:t xml:space="preserve">as PSA kinetics may not be as reliable to determine progression of disease. Biopsy is no longer indicated when life expectancy is &lt;10 years. AM may be used for favorable intermediate, LR, and very low risk groups.</w:t>
      </w:r>
    </w:p>
    <w:p w:rsidR="00000000" w:rsidDel="00000000" w:rsidP="00000000" w:rsidRDefault="00000000" w:rsidRPr="00000000" w14:paraId="00000274">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Toronto experience </w:t>
      </w:r>
      <w:r w:rsidDel="00000000" w:rsidR="00000000" w:rsidRPr="00000000">
        <w:rPr>
          <w:rFonts w:ascii="Times New Roman" w:cs="Times New Roman" w:eastAsia="Times New Roman" w:hAnsi="Times New Roman"/>
          <w:sz w:val="20"/>
          <w:szCs w:val="20"/>
          <w:rtl w:val="0"/>
        </w:rPr>
        <w:t xml:space="preserve">[</w:t>
      </w:r>
      <w:hyperlink r:id="rId138">
        <w:r w:rsidDel="00000000" w:rsidR="00000000" w:rsidRPr="00000000">
          <w:rPr>
            <w:rFonts w:ascii="Times New Roman" w:cs="Times New Roman" w:eastAsia="Times New Roman" w:hAnsi="Times New Roman"/>
            <w:sz w:val="20"/>
            <w:szCs w:val="20"/>
            <w:rtl w:val="0"/>
          </w:rPr>
          <w:t xml:space="preserve">Klotz JCO '10</w:t>
        </w:r>
      </w:hyperlink>
      <w:r w:rsidDel="00000000" w:rsidR="00000000" w:rsidRPr="00000000">
        <w:rPr>
          <w:rFonts w:ascii="Times New Roman" w:cs="Times New Roman" w:eastAsia="Times New Roman" w:hAnsi="Times New Roman"/>
          <w:sz w:val="20"/>
          <w:szCs w:val="20"/>
          <w:rtl w:val="0"/>
        </w:rPr>
        <w:t xml:space="preserve">, </w:t>
      </w:r>
      <w:hyperlink r:id="rId139">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Confirmatory bx at 6-12 mo, then q3-4y until age 80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5">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Johns Hopkins</w:t>
      </w:r>
      <w:r w:rsidDel="00000000" w:rsidR="00000000" w:rsidRPr="00000000">
        <w:rPr>
          <w:rFonts w:ascii="Times New Roman" w:cs="Times New Roman" w:eastAsia="Times New Roman" w:hAnsi="Times New Roman"/>
          <w:sz w:val="20"/>
          <w:szCs w:val="20"/>
          <w:rtl w:val="0"/>
        </w:rPr>
        <w:t xml:space="preserve"> [</w:t>
      </w:r>
      <w:hyperlink r:id="rId140">
        <w:r w:rsidDel="00000000" w:rsidR="00000000" w:rsidRPr="00000000">
          <w:rPr>
            <w:rFonts w:ascii="Times New Roman" w:cs="Times New Roman" w:eastAsia="Times New Roman" w:hAnsi="Times New Roman"/>
            <w:sz w:val="20"/>
            <w:szCs w:val="20"/>
            <w:rtl w:val="0"/>
          </w:rPr>
          <w:t xml:space="preserve">Tosoian JCO '11</w:t>
        </w:r>
      </w:hyperlink>
      <w:r w:rsidDel="00000000" w:rsidR="00000000" w:rsidRPr="00000000">
        <w:rPr>
          <w:rFonts w:ascii="Times New Roman" w:cs="Times New Roman" w:eastAsia="Times New Roman" w:hAnsi="Times New Roman"/>
          <w:sz w:val="20"/>
          <w:szCs w:val="20"/>
          <w:rtl w:val="0"/>
        </w:rPr>
        <w:t xml:space="preserve">, </w:t>
      </w:r>
      <w:hyperlink r:id="rId141">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Annual biopsies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6">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WW</w:t>
      </w:r>
      <w:r w:rsidDel="00000000" w:rsidR="00000000" w:rsidRPr="00000000">
        <w:rPr>
          <w:rFonts w:ascii="Times New Roman" w:cs="Times New Roman" w:eastAsia="Times New Roman" w:hAnsi="Times New Roman"/>
          <w:sz w:val="20"/>
          <w:szCs w:val="20"/>
          <w:rtl w:val="0"/>
        </w:rPr>
        <w:t xml:space="preserve">: Wait for symptoms to arise. Typically for men who would not be treated definitively/short life expectancy.</w:t>
      </w:r>
    </w:p>
    <w:p w:rsidR="00000000" w:rsidDel="00000000" w:rsidP="00000000" w:rsidRDefault="00000000" w:rsidRPr="00000000" w14:paraId="0000027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low or intermediate risk, if &lt; 10y expected survival, Observation is appropriate [Life expectancy</w:t>
      </w:r>
      <w:hyperlink r:id="rId142">
        <w:r w:rsidDel="00000000" w:rsidR="00000000" w:rsidRPr="00000000">
          <w:rPr>
            <w:rFonts w:ascii="Times New Roman" w:cs="Times New Roman" w:eastAsia="Times New Roman" w:hAnsi="Times New Roman"/>
            <w:sz w:val="20"/>
            <w:szCs w:val="20"/>
            <w:rtl w:val="0"/>
          </w:rPr>
          <w:t xml:space="preserve"> calculator</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8">
      <w:pPr>
        <w:widowControl w:val="0"/>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Observation for &lt; 10y life expectancy: Monitor q6mo. Only tx for sx or PSA &gt;100, palliative ADT.</w:t>
      </w:r>
    </w:p>
    <w:p w:rsidR="00000000" w:rsidDel="00000000" w:rsidP="00000000" w:rsidRDefault="00000000" w:rsidRPr="00000000" w14:paraId="00000279">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Canadian</w:t>
      </w:r>
      <w:r w:rsidDel="00000000" w:rsidR="00000000" w:rsidRPr="00000000">
        <w:rPr>
          <w:rFonts w:ascii="Times New Roman" w:cs="Times New Roman" w:eastAsia="Times New Roman" w:hAnsi="Times New Roman"/>
          <w:sz w:val="20"/>
          <w:szCs w:val="20"/>
          <w:rtl w:val="0"/>
        </w:rPr>
        <w:t xml:space="preserve"> [</w:t>
      </w:r>
      <w:hyperlink r:id="rId143">
        <w:r w:rsidDel="00000000" w:rsidR="00000000" w:rsidRPr="00000000">
          <w:rPr>
            <w:rFonts w:ascii="Times New Roman" w:cs="Times New Roman" w:eastAsia="Times New Roman" w:hAnsi="Times New Roman"/>
            <w:sz w:val="20"/>
            <w:szCs w:val="20"/>
            <w:rtl w:val="0"/>
          </w:rPr>
          <w:t xml:space="preserve">Klotz JCO '1</w:t>
        </w:r>
      </w:hyperlink>
      <w:hyperlink r:id="rId144">
        <w:r w:rsidDel="00000000" w:rsidR="00000000" w:rsidRPr="00000000">
          <w:rPr>
            <w:rtl w:val="0"/>
          </w:rPr>
          <w:t xml:space="preserve">0</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hyperlink r:id="rId145">
        <w:r w:rsidDel="00000000" w:rsidR="00000000" w:rsidRPr="00000000">
          <w:rPr>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q3m x 2y, q6m thereafter. Confirmatory bx at 6-12 mo, then q3-4y until age 80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Only 7 years of follow up. CSM is low and DM is low, therefore AM is reasonable. This study includes up to favorable IR! </w:t>
      </w:r>
    </w:p>
    <w:p w:rsidR="00000000" w:rsidDel="00000000" w:rsidP="00000000" w:rsidRDefault="00000000" w:rsidRPr="00000000" w14:paraId="0000027A">
      <w:pPr>
        <w:spacing w:line="240" w:lineRule="auto"/>
        <w:ind w:firstLine="720"/>
        <w:rPr/>
      </w:pPr>
      <w:r w:rsidDel="00000000" w:rsidR="00000000" w:rsidRPr="00000000">
        <w:rPr>
          <w:rtl w:val="0"/>
        </w:rPr>
        <w:t xml:space="preserve">Median age 68y. Recall: 10y life expectancy for individuals at the age of 77 (trigger for treatment of LR/IR). 20y life expectancy for individuals at the age of 62 (trigger for treatment of VLR). </w:t>
      </w:r>
      <w:r w:rsidDel="00000000" w:rsidR="00000000" w:rsidRPr="00000000">
        <w:rPr>
          <w:rtl w:val="0"/>
        </w:rPr>
      </w:r>
    </w:p>
    <w:p w:rsidR="00000000" w:rsidDel="00000000" w:rsidP="00000000" w:rsidRDefault="00000000" w:rsidRPr="00000000" w14:paraId="0000027B">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450 pts. AM for GS ≤ 6, PSA ≤ 10, ≤ T2a, &lt; 3 cores/50% involved, or GS ≤ 3+4, PSA ≤ 15 if &gt;70 y. MFU 6.4y.</w:t>
      </w:r>
    </w:p>
    <w:p w:rsidR="00000000" w:rsidDel="00000000" w:rsidP="00000000" w:rsidRDefault="00000000" w:rsidRPr="00000000" w14:paraId="0000027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tx recommended if PSA-DT &lt; 3y, GS progression to 4+3, or unequivocal clinical progression.</w:t>
      </w:r>
    </w:p>
    <w:p w:rsidR="00000000" w:rsidDel="00000000" w:rsidP="00000000" w:rsidRDefault="00000000" w:rsidRPr="00000000" w14:paraId="0000027D">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PSADT &lt; 3y could not be improved on </w:t>
      </w:r>
      <w:r w:rsidDel="00000000" w:rsidR="00000000" w:rsidRPr="00000000">
        <w:rPr>
          <w:rtl w:val="0"/>
        </w:rPr>
        <w:t xml:space="preserve">as a trigger</w:t>
      </w:r>
      <w:r w:rsidDel="00000000" w:rsidR="00000000" w:rsidRPr="00000000">
        <w:rPr>
          <w:rFonts w:ascii="Times New Roman" w:cs="Times New Roman" w:eastAsia="Times New Roman" w:hAnsi="Times New Roman"/>
          <w:sz w:val="20"/>
          <w:szCs w:val="20"/>
          <w:rtl w:val="0"/>
        </w:rPr>
        <w:t xml:space="preserve"> for bx.</w:t>
      </w:r>
    </w:p>
    <w:p w:rsidR="00000000" w:rsidDel="00000000" w:rsidP="00000000" w:rsidRDefault="00000000" w:rsidRPr="00000000" w14:paraId="0000027E">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 993 pts w favorable or IR. MFU 6.4y. </w:t>
      </w:r>
    </w:p>
    <w:p w:rsidR="00000000" w:rsidDel="00000000" w:rsidP="00000000" w:rsidRDefault="00000000" w:rsidRPr="00000000" w14:paraId="0000027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 CSM 1.5%, with 2.8% developing DM (median time 7.3y).</w:t>
      </w:r>
    </w:p>
    <w:p w:rsidR="00000000" w:rsidDel="00000000" w:rsidP="00000000" w:rsidRDefault="00000000" w:rsidRPr="00000000" w14:paraId="0000028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fell out of AM at 5y, 45% by 15y (similar to ProtecT).</w:t>
      </w:r>
    </w:p>
    <w:p w:rsidR="00000000" w:rsidDel="00000000" w:rsidP="00000000" w:rsidRDefault="00000000" w:rsidRPr="00000000" w14:paraId="0000028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15y CSS 94.3% (includes IR disease).</w:t>
      </w:r>
    </w:p>
    <w:p w:rsidR="00000000" w:rsidDel="00000000" w:rsidP="00000000" w:rsidRDefault="00000000" w:rsidRPr="00000000" w14:paraId="00000282">
      <w:pPr>
        <w:numPr>
          <w:ilvl w:val="1"/>
          <w:numId w:val="52"/>
        </w:numPr>
        <w:spacing w:line="240" w:lineRule="auto"/>
        <w:ind w:left="1440" w:hanging="360"/>
        <w:rPr>
          <w:u w:val="none"/>
        </w:rPr>
      </w:pPr>
      <w:r w:rsidDel="00000000" w:rsidR="00000000" w:rsidRPr="00000000">
        <w:rPr>
          <w:rtl w:val="0"/>
        </w:rPr>
        <w:t xml:space="preserve">CSM 1.5%.</w:t>
      </w:r>
    </w:p>
    <w:p w:rsidR="00000000" w:rsidDel="00000000" w:rsidP="00000000" w:rsidRDefault="00000000" w:rsidRPr="00000000" w14:paraId="00000283">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Johns Hopkins</w:t>
      </w:r>
      <w:r w:rsidDel="00000000" w:rsidR="00000000" w:rsidRPr="00000000">
        <w:rPr>
          <w:rFonts w:ascii="Times New Roman" w:cs="Times New Roman" w:eastAsia="Times New Roman" w:hAnsi="Times New Roman"/>
          <w:sz w:val="20"/>
          <w:szCs w:val="20"/>
          <w:rtl w:val="0"/>
        </w:rPr>
        <w:t xml:space="preserve"> [</w:t>
      </w:r>
      <w:hyperlink r:id="rId146">
        <w:r w:rsidDel="00000000" w:rsidR="00000000" w:rsidRPr="00000000">
          <w:rPr>
            <w:rFonts w:ascii="Times New Roman" w:cs="Times New Roman" w:eastAsia="Times New Roman" w:hAnsi="Times New Roman"/>
            <w:sz w:val="20"/>
            <w:szCs w:val="20"/>
            <w:rtl w:val="0"/>
          </w:rPr>
          <w:t xml:space="preserve">Tosoian JCO '11</w:t>
        </w:r>
      </w:hyperlink>
      <w:r w:rsidDel="00000000" w:rsidR="00000000" w:rsidRPr="00000000">
        <w:rPr>
          <w:rFonts w:ascii="Times New Roman" w:cs="Times New Roman" w:eastAsia="Times New Roman" w:hAnsi="Times New Roman"/>
          <w:sz w:val="20"/>
          <w:szCs w:val="20"/>
          <w:rtl w:val="0"/>
        </w:rPr>
        <w:t xml:space="preserve">, </w:t>
      </w:r>
      <w:hyperlink r:id="rId147">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q6m w DRE, annual bx</w:t>
      </w:r>
      <w:r w:rsidDel="00000000" w:rsidR="00000000" w:rsidRPr="00000000">
        <w:rPr>
          <w:rFonts w:ascii="Times New Roman" w:cs="Times New Roman" w:eastAsia="Times New Roman" w:hAnsi="Times New Roman"/>
          <w:sz w:val="20"/>
          <w:szCs w:val="20"/>
          <w:rtl w:val="0"/>
        </w:rPr>
        <w:t xml:space="preserve">.</w:t>
        <w:br w:type="textWrapping"/>
        <w:t xml:space="preserve">Like Klotz above, </w:t>
      </w:r>
      <w:r w:rsidDel="00000000" w:rsidR="00000000" w:rsidRPr="00000000">
        <w:rPr>
          <w:rtl w:val="0"/>
        </w:rPr>
        <w:t xml:space="preserve">more selective inclusion of VLR and LR patients (Klotz did contain some favorable IR patients). </w:t>
      </w:r>
    </w:p>
    <w:p w:rsidR="00000000" w:rsidDel="00000000" w:rsidP="00000000" w:rsidRDefault="00000000" w:rsidRPr="00000000" w14:paraId="00000284">
      <w:pPr>
        <w:spacing w:line="240" w:lineRule="auto"/>
        <w:ind w:firstLine="720"/>
        <w:rPr/>
      </w:pPr>
      <w:r w:rsidDel="00000000" w:rsidR="00000000" w:rsidRPr="00000000">
        <w:rPr>
          <w:rtl w:val="0"/>
        </w:rPr>
        <w:t xml:space="preserve">Long term active surveillance seems acceptable in VLR and LR patients, with ~1% rates of CSM and DM.</w:t>
      </w:r>
    </w:p>
    <w:p w:rsidR="00000000" w:rsidDel="00000000" w:rsidP="00000000" w:rsidRDefault="00000000" w:rsidRPr="00000000" w14:paraId="0000028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770 pts. T1c, PSA density &lt; 0.15, GS6 &lt; 50% of ≤ 2 cores. MFU 5y.</w:t>
      </w:r>
    </w:p>
    <w:p w:rsidR="00000000" w:rsidDel="00000000" w:rsidP="00000000" w:rsidRDefault="00000000" w:rsidRPr="00000000" w14:paraId="00000286">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tx </w:t>
      </w:r>
      <w:r w:rsidDel="00000000" w:rsidR="00000000" w:rsidRPr="00000000">
        <w:rPr>
          <w:rtl w:val="0"/>
        </w:rPr>
        <w:t xml:space="preserve">enrollment criteria no longer met.</w:t>
      </w:r>
      <w:r w:rsidDel="00000000" w:rsidR="00000000" w:rsidRPr="00000000">
        <w:rPr>
          <w:rtl w:val="0"/>
        </w:rPr>
      </w:r>
    </w:p>
    <w:p w:rsidR="00000000" w:rsidDel="00000000" w:rsidP="00000000" w:rsidRDefault="00000000" w:rsidRPr="00000000" w14:paraId="0000028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 fell out of AM at 2y, 41% by 3y, 50% by 10y (similar to ProtecT), 57% by 15 years.</w:t>
      </w:r>
    </w:p>
    <w:p w:rsidR="00000000" w:rsidDel="00000000" w:rsidP="00000000" w:rsidRDefault="00000000" w:rsidRPr="00000000" w14:paraId="00000288">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intervention 2.2y (75% of whom were due to re-bx results).</w:t>
      </w:r>
    </w:p>
    <w:p w:rsidR="00000000" w:rsidDel="00000000" w:rsidP="00000000" w:rsidRDefault="00000000" w:rsidRPr="00000000" w14:paraId="00000289">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15y CSM 0.4%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15y DMFS 99.4%. </w:t>
      </w:r>
      <w:r w:rsidDel="00000000" w:rsidR="00000000" w:rsidRPr="00000000">
        <w:rPr>
          <w:rtl w:val="0"/>
        </w:rPr>
      </w:r>
    </w:p>
    <w:p w:rsidR="00000000" w:rsidDel="00000000" w:rsidP="00000000" w:rsidRDefault="00000000" w:rsidRPr="00000000" w14:paraId="0000028A">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ERSPC subset analysis </w:t>
      </w:r>
      <w:r w:rsidDel="00000000" w:rsidR="00000000" w:rsidRPr="00000000">
        <w:rPr>
          <w:rFonts w:ascii="Times New Roman" w:cs="Times New Roman" w:eastAsia="Times New Roman" w:hAnsi="Times New Roman"/>
          <w:sz w:val="20"/>
          <w:szCs w:val="20"/>
          <w:rtl w:val="0"/>
        </w:rPr>
        <w:t xml:space="preserve">[</w:t>
      </w:r>
      <w:hyperlink r:id="rId148">
        <w:r w:rsidDel="00000000" w:rsidR="00000000" w:rsidRPr="00000000">
          <w:rPr>
            <w:rFonts w:ascii="Times New Roman" w:cs="Times New Roman" w:eastAsia="Times New Roman" w:hAnsi="Times New Roman"/>
            <w:sz w:val="20"/>
            <w:szCs w:val="20"/>
            <w:rtl w:val="0"/>
          </w:rPr>
          <w:t xml:space="preserve">Bul BJUI '12]</w:t>
        </w:r>
      </w:hyperlink>
      <w:r w:rsidDel="00000000" w:rsidR="00000000" w:rsidRPr="00000000">
        <w:rPr>
          <w:rFonts w:ascii="Times New Roman" w:cs="Times New Roman" w:eastAsia="Times New Roman" w:hAnsi="Times New Roman"/>
          <w:sz w:val="20"/>
          <w:szCs w:val="20"/>
          <w:rtl w:val="0"/>
        </w:rPr>
        <w:t xml:space="preserve">: AM after diagnosed </w:t>
      </w:r>
      <w:r w:rsidDel="00000000" w:rsidR="00000000" w:rsidRPr="00000000">
        <w:rPr>
          <w:rtl w:val="0"/>
        </w:rPr>
        <w:t xml:space="preserve">on the screening</w:t>
      </w:r>
      <w:r w:rsidDel="00000000" w:rsidR="00000000" w:rsidRPr="00000000">
        <w:rPr>
          <w:rFonts w:ascii="Times New Roman" w:cs="Times New Roman" w:eastAsia="Times New Roman" w:hAnsi="Times New Roman"/>
          <w:sz w:val="20"/>
          <w:szCs w:val="20"/>
          <w:rtl w:val="0"/>
        </w:rPr>
        <w:t xml:space="preserve"> arm of ERSPC.</w:t>
        <w:br w:type="textWrapping"/>
      </w:r>
      <w:r w:rsidDel="00000000" w:rsidR="00000000" w:rsidRPr="00000000">
        <w:rPr>
          <w:rtl w:val="0"/>
        </w:rPr>
        <w:t xml:space="preserve">Included GS 7 patients. </w:t>
      </w:r>
      <w:r w:rsidDel="00000000" w:rsidR="00000000" w:rsidRPr="00000000">
        <w:rPr>
          <w:rtl w:val="0"/>
        </w:rPr>
      </w:r>
    </w:p>
    <w:p w:rsidR="00000000" w:rsidDel="00000000" w:rsidP="00000000" w:rsidRDefault="00000000" w:rsidRPr="00000000" w14:paraId="0000028B">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509 pts. LR 75%, IR 25%. Median age 68. AM = physician's discretion. MFU 7y.</w:t>
      </w:r>
    </w:p>
    <w:p w:rsidR="00000000" w:rsidDel="00000000" w:rsidP="00000000" w:rsidRDefault="00000000" w:rsidRPr="00000000" w14:paraId="0000028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LR: T1/T2, PSA ≤ 10, PSA density &lt; 0.2, GG1, max 2 positive bx cores.</w:t>
      </w:r>
    </w:p>
    <w:p w:rsidR="00000000" w:rsidDel="00000000" w:rsidP="00000000" w:rsidRDefault="00000000" w:rsidRPr="00000000" w14:paraId="0000028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T1/T2, PSA 10-20, GS7, 3 positive bx cores.</w:t>
      </w:r>
    </w:p>
    <w:p w:rsidR="00000000" w:rsidDel="00000000" w:rsidP="00000000" w:rsidRDefault="00000000" w:rsidRPr="00000000" w14:paraId="0000028E">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 fell out of AM after median of 2.6y. </w:t>
      </w:r>
    </w:p>
    <w:p w:rsidR="00000000" w:rsidDel="00000000" w:rsidP="00000000" w:rsidRDefault="00000000" w:rsidRPr="00000000" w14:paraId="0000028F">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CSS ~98%, 10y DMFS ~97%.</w:t>
      </w:r>
    </w:p>
    <w:p w:rsidR="00000000" w:rsidDel="00000000" w:rsidP="00000000" w:rsidRDefault="00000000" w:rsidRPr="00000000" w14:paraId="0000029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10y CSS for LR / IR of 99→ 96%. </w:t>
      </w:r>
    </w:p>
    <w:p w:rsidR="00000000" w:rsidDel="00000000" w:rsidP="00000000" w:rsidRDefault="00000000" w:rsidRPr="00000000" w14:paraId="00000291">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98 pts (~20%) died during follow-up, but only </w:t>
      </w:r>
      <w:r w:rsidDel="00000000" w:rsidR="00000000" w:rsidRPr="00000000">
        <w:rPr>
          <w:rtl w:val="0"/>
        </w:rPr>
        <w:t xml:space="preserve">5 were attributed</w:t>
      </w:r>
      <w:r w:rsidDel="00000000" w:rsidR="00000000" w:rsidRPr="00000000">
        <w:rPr>
          <w:rFonts w:ascii="Times New Roman" w:cs="Times New Roman" w:eastAsia="Times New Roman" w:hAnsi="Times New Roman"/>
          <w:sz w:val="20"/>
          <w:szCs w:val="20"/>
          <w:rtl w:val="0"/>
        </w:rPr>
        <w:t xml:space="preserve"> to PrCa.</w:t>
      </w:r>
    </w:p>
    <w:p w:rsidR="00000000" w:rsidDel="00000000" w:rsidP="00000000" w:rsidRDefault="00000000" w:rsidRPr="00000000" w14:paraId="0000029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for LR / IR </w:t>
      </w:r>
      <w:r w:rsidDel="00000000" w:rsidR="00000000" w:rsidRPr="00000000">
        <w:rPr>
          <w:rtl w:val="0"/>
        </w:rPr>
        <w:t xml:space="preserve">of </w:t>
      </w:r>
      <w:r w:rsidDel="00000000" w:rsidR="00000000" w:rsidRPr="00000000">
        <w:rPr>
          <w:rFonts w:ascii="Times New Roman" w:cs="Times New Roman" w:eastAsia="Times New Roman" w:hAnsi="Times New Roman"/>
          <w:sz w:val="20"/>
          <w:szCs w:val="20"/>
          <w:rtl w:val="0"/>
        </w:rPr>
        <w:t xml:space="preserve">79</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65%.</w:t>
      </w:r>
      <w:r w:rsidDel="00000000" w:rsidR="00000000" w:rsidRPr="00000000">
        <w:rPr>
          <w:rtl w:val="0"/>
        </w:rPr>
      </w:r>
    </w:p>
    <w:bookmarkStart w:colFirst="0" w:colLast="0" w:name="wv2a79v8mi00" w:id="78"/>
    <w:bookmarkEnd w:id="78"/>
    <w:p w:rsidR="00000000" w:rsidDel="00000000" w:rsidP="00000000" w:rsidRDefault="00000000" w:rsidRPr="00000000" w14:paraId="00000293">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Scandanavian </w:t>
      </w:r>
      <w:r w:rsidDel="00000000" w:rsidR="00000000" w:rsidRPr="00000000">
        <w:rPr>
          <w:rFonts w:ascii="Times New Roman" w:cs="Times New Roman" w:eastAsia="Times New Roman" w:hAnsi="Times New Roman"/>
          <w:b w:val="1"/>
          <w:sz w:val="20"/>
          <w:szCs w:val="20"/>
          <w:rtl w:val="0"/>
        </w:rPr>
        <w:t xml:space="preserve">SPCG-4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49">
        <w:r w:rsidDel="00000000" w:rsidR="00000000" w:rsidRPr="00000000">
          <w:rPr>
            <w:rFonts w:ascii="Times New Roman" w:cs="Times New Roman" w:eastAsia="Times New Roman" w:hAnsi="Times New Roman"/>
            <w:sz w:val="20"/>
            <w:szCs w:val="20"/>
            <w:rtl w:val="0"/>
          </w:rPr>
          <w:t xml:space="preserve">Bill-</w:t>
        </w:r>
      </w:hyperlink>
      <w:hyperlink r:id="rId150">
        <w:r w:rsidDel="00000000" w:rsidR="00000000" w:rsidRPr="00000000">
          <w:rPr>
            <w:rtl w:val="0"/>
          </w:rPr>
          <w:t xml:space="preserve">Axelson NEJM '05</w:t>
        </w:r>
      </w:hyperlink>
      <w:r w:rsidDel="00000000" w:rsidR="00000000" w:rsidRPr="00000000">
        <w:rPr>
          <w:rtl w:val="0"/>
        </w:rPr>
        <w:t xml:space="preserve">, </w:t>
      </w:r>
      <w:hyperlink r:id="rId151">
        <w:r w:rsidDel="00000000" w:rsidR="00000000" w:rsidRPr="00000000">
          <w:rPr>
            <w:rFonts w:ascii="Times New Roman" w:cs="Times New Roman" w:eastAsia="Times New Roman" w:hAnsi="Times New Roman"/>
            <w:sz w:val="20"/>
            <w:szCs w:val="20"/>
            <w:rtl w:val="0"/>
          </w:rPr>
          <w:t xml:space="preserve">'14, </w:t>
        </w:r>
      </w:hyperlink>
      <w:hyperlink r:id="rId152">
        <w:r w:rsidDel="00000000" w:rsidR="00000000" w:rsidRPr="00000000">
          <w:rPr>
            <w:rtl w:val="0"/>
          </w:rPr>
          <w:t xml:space="preserve">'18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WW vs</w:t>
      </w:r>
      <w:r w:rsidDel="00000000" w:rsidR="00000000" w:rsidRPr="00000000">
        <w:rPr>
          <w:rFonts w:ascii="Times New Roman" w:cs="Times New Roman" w:eastAsia="Times New Roman" w:hAnsi="Times New Roman"/>
          <w:b w:val="1"/>
          <w:sz w:val="20"/>
          <w:szCs w:val="20"/>
          <w:rtl w:val="0"/>
        </w:rPr>
        <w:t xml:space="preserve">. RP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Pre-PSA screening era, observed GG2+. This trial included GS 7-10 </w:t>
      </w:r>
      <w:r w:rsidDel="00000000" w:rsidR="00000000" w:rsidRPr="00000000">
        <w:rPr>
          <w:rtl w:val="0"/>
        </w:rPr>
        <w:t xml:space="preserve">(clinically detected prostate cancer, as opposed to PSA-screened on PIVOT and ProtecT)</w:t>
      </w:r>
      <w:r w:rsidDel="00000000" w:rsidR="00000000" w:rsidRPr="00000000">
        <w:rPr>
          <w:rFonts w:ascii="Times New Roman" w:cs="Times New Roman" w:eastAsia="Times New Roman" w:hAnsi="Times New Roman"/>
          <w:sz w:val="20"/>
          <w:szCs w:val="20"/>
          <w:rtl w:val="0"/>
        </w:rPr>
        <w:t xml:space="preserve">. ECE and GS7 highly </w:t>
      </w:r>
      <w:r w:rsidDel="00000000" w:rsidR="00000000" w:rsidRPr="00000000">
        <w:rPr>
          <w:rtl w:val="0"/>
        </w:rPr>
        <w:t xml:space="preserve">increase the risk</w:t>
      </w:r>
      <w:r w:rsidDel="00000000" w:rsidR="00000000" w:rsidRPr="00000000">
        <w:rPr>
          <w:rFonts w:ascii="Times New Roman" w:cs="Times New Roman" w:eastAsia="Times New Roman" w:hAnsi="Times New Roman"/>
          <w:sz w:val="20"/>
          <w:szCs w:val="20"/>
          <w:rtl w:val="0"/>
        </w:rPr>
        <w:t xml:space="preserve"> of death.</w:t>
        <w:br w:type="textWrapping"/>
      </w:r>
      <w:r w:rsidDel="00000000" w:rsidR="00000000" w:rsidRPr="00000000">
        <w:rPr>
          <w:rtl w:val="0"/>
        </w:rPr>
        <w:t xml:space="preserve">RP decreased PCSM by 11%, DM by 12% and use of ADT by 25%. Benefit appears most pronounced in &lt; 65y, IR group.</w:t>
      </w:r>
    </w:p>
    <w:p w:rsidR="00000000" w:rsidDel="00000000" w:rsidP="00000000" w:rsidRDefault="00000000" w:rsidRPr="00000000" w14:paraId="00000294">
      <w:pPr>
        <w:spacing w:line="240" w:lineRule="auto"/>
        <w:ind w:firstLine="720"/>
        <w:rPr/>
      </w:pPr>
      <w:r w:rsidDel="00000000" w:rsidR="00000000" w:rsidRPr="00000000">
        <w:rPr>
          <w:rtl w:val="0"/>
        </w:rPr>
        <w:t xml:space="preserve">TBL </w:t>
      </w:r>
      <w:hyperlink r:id="rId153">
        <w:r w:rsidDel="00000000" w:rsidR="00000000" w:rsidRPr="00000000">
          <w:rPr>
            <w:vertAlign w:val="superscript"/>
            <w:rtl w:val="0"/>
          </w:rPr>
          <w:t xml:space="preserve">QS</w:t>
        </w:r>
      </w:hyperlink>
      <w:r w:rsidDel="00000000" w:rsidR="00000000" w:rsidRPr="00000000">
        <w:rPr>
          <w:rtl w:val="0"/>
        </w:rPr>
        <w:t xml:space="preserve">: Long-term results support current guidelines that draw a line in the sand for offering active surveillance to (white) men with up to Gleason 3+4=7 prostate cancer.</w:t>
      </w:r>
    </w:p>
    <w:p w:rsidR="00000000" w:rsidDel="00000000" w:rsidP="00000000" w:rsidRDefault="00000000" w:rsidRPr="00000000" w14:paraId="0000029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 pts. T1b-T2. Median 65y</w:t>
      </w:r>
      <w:r w:rsidDel="00000000" w:rsidR="00000000" w:rsidRPr="00000000">
        <w:rPr>
          <w:rtl w:val="0"/>
        </w:rPr>
        <w:t xml:space="preserve">. Age &lt; 75. </w:t>
      </w:r>
      <w:r w:rsidDel="00000000" w:rsidR="00000000" w:rsidRPr="00000000">
        <w:rPr>
          <w:rFonts w:ascii="Times New Roman" w:cs="Times New Roman" w:eastAsia="Times New Roman" w:hAnsi="Times New Roman"/>
          <w:sz w:val="20"/>
          <w:szCs w:val="20"/>
          <w:rtl w:val="0"/>
        </w:rPr>
        <w:t xml:space="preserve">Pre-PSA screening era, </w:t>
      </w:r>
      <w:r w:rsidDel="00000000" w:rsidR="00000000" w:rsidRPr="00000000">
        <w:rPr>
          <w:rtl w:val="0"/>
        </w:rPr>
        <w:t xml:space="preserve">including</w:t>
      </w:r>
      <w:r w:rsidDel="00000000" w:rsidR="00000000" w:rsidRPr="00000000">
        <w:rPr>
          <w:rFonts w:ascii="Times New Roman" w:cs="Times New Roman" w:eastAsia="Times New Roman" w:hAnsi="Times New Roman"/>
          <w:sz w:val="20"/>
          <w:szCs w:val="20"/>
          <w:rtl w:val="0"/>
        </w:rPr>
        <w:t xml:space="preserve"> GS 7-10. Negative bone scan. MFU 2</w:t>
      </w:r>
      <w:r w:rsidDel="00000000" w:rsidR="00000000" w:rsidRPr="00000000">
        <w:rPr>
          <w:rtl w:val="0"/>
        </w:rPr>
        <w:t xml:space="preserve">9y.</w:t>
      </w:r>
      <w:r w:rsidDel="00000000" w:rsidR="00000000" w:rsidRPr="00000000">
        <w:rPr>
          <w:rFonts w:ascii="Times New Roman" w:cs="Times New Roman" w:eastAsia="Times New Roman" w:hAnsi="Times New Roman"/>
          <w:sz w:val="20"/>
          <w:szCs w:val="20"/>
          <w:rtl w:val="0"/>
        </w:rPr>
        <w:br w:type="textWrapping"/>
        <w:t xml:space="preserve">Recall: 10y life expectancy for </w:t>
      </w:r>
      <w:r w:rsidDel="00000000" w:rsidR="00000000" w:rsidRPr="00000000">
        <w:rPr>
          <w:rtl w:val="0"/>
        </w:rPr>
        <w:t xml:space="preserve">individuals</w:t>
      </w:r>
      <w:r w:rsidDel="00000000" w:rsidR="00000000" w:rsidRPr="00000000">
        <w:rPr>
          <w:rFonts w:ascii="Times New Roman" w:cs="Times New Roman" w:eastAsia="Times New Roman" w:hAnsi="Times New Roman"/>
          <w:sz w:val="20"/>
          <w:szCs w:val="20"/>
          <w:rtl w:val="0"/>
        </w:rPr>
        <w:t xml:space="preserve"> at the age of 77</w:t>
      </w:r>
      <w:r w:rsidDel="00000000" w:rsidR="00000000" w:rsidRPr="00000000">
        <w:rPr>
          <w:rtl w:val="0"/>
        </w:rPr>
        <w:t xml:space="preserve"> (trigger for treatment of LR/IR). 20y life expectancy for individuals at the age of 62 (trigger for treatment of VLR). </w:t>
      </w:r>
      <w:r w:rsidDel="00000000" w:rsidR="00000000" w:rsidRPr="00000000">
        <w:rPr>
          <w:rtl w:val="0"/>
        </w:rPr>
      </w:r>
    </w:p>
    <w:p w:rsidR="00000000" w:rsidDel="00000000" w:rsidP="00000000" w:rsidRDefault="00000000" w:rsidRPr="00000000" w14:paraId="00000296">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23y CSM 31→ 20%. </w:t>
      </w:r>
      <w:r w:rsidDel="00000000" w:rsidR="00000000" w:rsidRPr="00000000">
        <w:rPr>
          <w:rFonts w:ascii="Times New Roman" w:cs="Times New Roman" w:eastAsia="Times New Roman" w:hAnsi="Times New Roman"/>
          <w:sz w:val="20"/>
          <w:szCs w:val="20"/>
          <w:rtl w:val="0"/>
        </w:rPr>
        <w:t xml:space="preserve">23y O</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16→ 28%. 23y ADT use 67→ 43%. </w:t>
      </w:r>
      <w:r w:rsidDel="00000000" w:rsidR="00000000" w:rsidRPr="00000000">
        <w:rPr>
          <w:rtl w:val="0"/>
        </w:rPr>
      </w:r>
    </w:p>
    <w:p w:rsidR="00000000" w:rsidDel="00000000" w:rsidP="00000000" w:rsidRDefault="00000000" w:rsidRPr="00000000" w14:paraId="00000297">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18y CSM 29→ 18%</w:t>
      </w:r>
    </w:p>
    <w:p w:rsidR="00000000" w:rsidDel="00000000" w:rsidP="00000000" w:rsidRDefault="00000000" w:rsidRPr="00000000" w14:paraId="00000298">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18y DM 38→ 26%.</w:t>
      </w:r>
    </w:p>
    <w:p w:rsidR="00000000" w:rsidDel="00000000" w:rsidP="00000000" w:rsidRDefault="00000000" w:rsidRPr="00000000" w14:paraId="00000299">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Survival benefit limited to men &lt; 65y</w:t>
      </w:r>
      <w:r w:rsidDel="00000000" w:rsidR="00000000" w:rsidRPr="00000000">
        <w:rPr>
          <w:rFonts w:ascii="Cardo" w:cs="Cardo" w:eastAsia="Cardo" w:hAnsi="Cardo"/>
          <w:rtl w:val="0"/>
        </w:rPr>
        <w:t xml:space="preserve">: 23y DM 43→ 27%. </w:t>
      </w:r>
    </w:p>
    <w:p w:rsidR="00000000" w:rsidDel="00000000" w:rsidP="00000000" w:rsidRDefault="00000000" w:rsidRPr="00000000" w14:paraId="0000029A">
      <w:pPr>
        <w:numPr>
          <w:ilvl w:val="1"/>
          <w:numId w:val="52"/>
        </w:numPr>
        <w:spacing w:line="240" w:lineRule="auto"/>
        <w:ind w:left="1440" w:hanging="360"/>
        <w:rPr>
          <w:u w:val="none"/>
        </w:rPr>
      </w:pPr>
      <w:r w:rsidDel="00000000" w:rsidR="00000000" w:rsidRPr="00000000">
        <w:rPr>
          <w:rFonts w:ascii="Cardo" w:cs="Cardo" w:eastAsia="Cardo" w:hAnsi="Cardo"/>
          <w:rtl w:val="0"/>
        </w:rPr>
        <w:t xml:space="preserve">Absolute rate of prostate cancer death for GG 1 / 2 / 3 of 3→ 5→ 30%. </w:t>
      </w:r>
      <w:r w:rsidDel="00000000" w:rsidR="00000000" w:rsidRPr="00000000">
        <w:rPr>
          <w:rtl w:val="0"/>
        </w:rPr>
      </w:r>
    </w:p>
    <w:bookmarkStart w:colFirst="0" w:colLast="0" w:name="th87viutjin" w:id="79"/>
    <w:bookmarkEnd w:id="79"/>
    <w:p w:rsidR="00000000" w:rsidDel="00000000" w:rsidP="00000000" w:rsidRDefault="00000000" w:rsidRPr="00000000" w14:paraId="0000029B">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PIVOT </w:t>
      </w:r>
      <w:r w:rsidDel="00000000" w:rsidR="00000000" w:rsidRPr="00000000">
        <w:rPr>
          <w:rFonts w:ascii="Times New Roman" w:cs="Times New Roman" w:eastAsia="Times New Roman" w:hAnsi="Times New Roman"/>
          <w:sz w:val="20"/>
          <w:szCs w:val="20"/>
          <w:rtl w:val="0"/>
        </w:rPr>
        <w:t xml:space="preserve">[</w:t>
      </w:r>
      <w:hyperlink r:id="rId154">
        <w:r w:rsidDel="00000000" w:rsidR="00000000" w:rsidRPr="00000000">
          <w:rPr>
            <w:rtl w:val="0"/>
          </w:rPr>
          <w:t xml:space="preserve">Wilt Eur Uro '20</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RT </w:t>
      </w:r>
      <w:hyperlink r:id="rId15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color w:val="cccccc"/>
          <w:sz w:val="20"/>
          <w:szCs w:val="20"/>
          <w:rtl w:val="0"/>
        </w:rPr>
        <w:t xml:space="preserve">. RP </w:t>
      </w:r>
      <w:hyperlink r:id="rId156">
        <w:r w:rsidDel="00000000" w:rsidR="00000000" w:rsidRPr="00000000">
          <w:rPr>
            <w:rFonts w:ascii="Times New Roman" w:cs="Times New Roman" w:eastAsia="Times New Roman" w:hAnsi="Times New Roman"/>
            <w:color w:val="cccccc"/>
            <w:sz w:val="20"/>
            <w:szCs w:val="20"/>
            <w:rtl w:val="0"/>
          </w:rPr>
          <w:t xml:space="preserve">1</w:t>
        </w:r>
      </w:hyperlink>
      <w:r w:rsidDel="00000000" w:rsidR="00000000" w:rsidRPr="00000000">
        <w:rPr>
          <w:rFonts w:ascii="Times New Roman" w:cs="Times New Roman" w:eastAsia="Times New Roman" w:hAnsi="Times New Roman"/>
          <w:color w:val="cccccc"/>
          <w:sz w:val="20"/>
          <w:szCs w:val="20"/>
          <w:rtl w:val="0"/>
        </w:rPr>
        <w:t xml:space="preserve">,</w:t>
      </w:r>
      <w:hyperlink r:id="rId157">
        <w:r w:rsidDel="00000000" w:rsidR="00000000" w:rsidRPr="00000000">
          <w:rPr>
            <w:rFonts w:ascii="Times New Roman" w:cs="Times New Roman" w:eastAsia="Times New Roman" w:hAnsi="Times New Roman"/>
            <w:color w:val="cccccc"/>
            <w:sz w:val="20"/>
            <w:szCs w:val="20"/>
            <w:rtl w:val="0"/>
          </w:rPr>
          <w:t xml:space="preserve">2</w:t>
        </w:r>
      </w:hyperlink>
      <w:r w:rsidDel="00000000" w:rsidR="00000000" w:rsidRPr="00000000">
        <w:rPr>
          <w:rFonts w:ascii="Times New Roman" w:cs="Times New Roman" w:eastAsia="Times New Roman" w:hAnsi="Times New Roman"/>
          <w:color w:val="cccccc"/>
          <w:sz w:val="20"/>
          <w:szCs w:val="20"/>
          <w:rtl w:val="0"/>
        </w:rPr>
        <w:t xml:space="preserve">,</w:t>
      </w:r>
      <w:hyperlink r:id="rId158">
        <w:r w:rsidDel="00000000" w:rsidR="00000000" w:rsidRPr="00000000">
          <w:rPr>
            <w:rFonts w:ascii="Times New Roman" w:cs="Times New Roman" w:eastAsia="Times New Roman" w:hAnsi="Times New Roman"/>
            <w:color w:val="cccccc"/>
            <w:sz w:val="20"/>
            <w:szCs w:val="20"/>
            <w:rtl w:val="0"/>
          </w:rPr>
          <w:t xml:space="preserve">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VA men in poor health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AM vs. RP vs.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PCSM is low for all groups (around 1% CSM at 10y), AS </w:t>
      </w:r>
      <w:r w:rsidDel="00000000" w:rsidR="00000000" w:rsidRPr="00000000">
        <w:rPr>
          <w:rtl w:val="0"/>
        </w:rPr>
        <w:t xml:space="preserve">is associated with</w:t>
      </w:r>
      <w:r w:rsidDel="00000000" w:rsidR="00000000" w:rsidRPr="00000000">
        <w:rPr>
          <w:rFonts w:ascii="Times New Roman" w:cs="Times New Roman" w:eastAsia="Times New Roman" w:hAnsi="Times New Roman"/>
          <w:sz w:val="20"/>
          <w:szCs w:val="20"/>
          <w:rtl w:val="0"/>
        </w:rPr>
        <w:t xml:space="preserve"> more DM (around 6% DM at 10y).</w:t>
      </w:r>
    </w:p>
    <w:p w:rsidR="00000000" w:rsidDel="00000000" w:rsidP="00000000" w:rsidRDefault="00000000" w:rsidRPr="00000000" w14:paraId="0000029C">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1643 men. Localized prostate cancer. Median age 68y. 77% GS 6. 76% T1c. Median PSA 4.6. </w:t>
      </w:r>
    </w:p>
    <w:p w:rsidR="00000000" w:rsidDel="00000000" w:rsidP="00000000" w:rsidRDefault="00000000" w:rsidRPr="00000000" w14:paraId="0000029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 PSA q3m x1y, q6m thereafter. Rise of 50% in 12 mo, consider bx (not standard, e.g. PSA &gt;3 = bx). </w:t>
      </w:r>
    </w:p>
    <w:p w:rsidR="00000000" w:rsidDel="00000000" w:rsidP="00000000" w:rsidRDefault="00000000" w:rsidRPr="00000000" w14:paraId="0000029E">
      <w:pPr>
        <w:numPr>
          <w:ilvl w:val="2"/>
          <w:numId w:val="52"/>
        </w:numPr>
        <w:ind w:left="2160" w:hanging="360"/>
      </w:pPr>
      <w:r w:rsidDel="00000000" w:rsidR="00000000" w:rsidRPr="00000000">
        <w:rPr>
          <w:rtl w:val="0"/>
        </w:rPr>
        <w:t xml:space="preserve">Trigger for treatment for PSA-DT &lt; 3y, biopsy progression, or positive biopsy.</w:t>
      </w:r>
    </w:p>
    <w:p w:rsidR="00000000" w:rsidDel="00000000" w:rsidP="00000000" w:rsidRDefault="00000000" w:rsidRPr="00000000" w14:paraId="0000029F">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CSS 98.8% for AS, 99% for RP, 99.6% for RT. </w:t>
      </w:r>
    </w:p>
    <w:p w:rsidR="00000000" w:rsidDel="00000000" w:rsidP="00000000" w:rsidRDefault="00000000" w:rsidRPr="00000000" w14:paraId="000002A0">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DM 6→ 2.4→ 2.9%.</w:t>
      </w:r>
    </w:p>
    <w:p w:rsidR="00000000" w:rsidDel="00000000" w:rsidP="00000000" w:rsidRDefault="00000000" w:rsidRPr="00000000" w14:paraId="000002A1">
      <w:pPr>
        <w:numPr>
          <w:ilvl w:val="1"/>
          <w:numId w:val="52"/>
        </w:numPr>
        <w:spacing w:line="240" w:lineRule="auto"/>
        <w:ind w:left="1440" w:hanging="360"/>
        <w:rPr>
          <w:u w:val="none"/>
        </w:rPr>
      </w:pPr>
      <w:r w:rsidDel="00000000" w:rsidR="00000000" w:rsidRPr="00000000">
        <w:rPr>
          <w:rtl w:val="0"/>
        </w:rPr>
        <w:t xml:space="preserve">15y OS 62%. </w:t>
      </w:r>
    </w:p>
    <w:p w:rsidR="00000000" w:rsidDel="00000000" w:rsidP="00000000" w:rsidRDefault="00000000" w:rsidRPr="00000000" w14:paraId="000002A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 10y OS advantage for RP over WW unless PSA &gt;10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A3">
      <w:pPr>
        <w:numPr>
          <w:ilvl w:val="1"/>
          <w:numId w:val="52"/>
        </w:numPr>
        <w:ind w:left="1440" w:hanging="360"/>
      </w:pPr>
      <w:r w:rsidDel="00000000" w:rsidR="00000000" w:rsidRPr="00000000">
        <w:rPr>
          <w:rtl w:val="0"/>
        </w:rPr>
        <w:t xml:space="preserve">[</w:t>
      </w:r>
      <w:hyperlink r:id="rId159">
        <w:r w:rsidDel="00000000" w:rsidR="00000000" w:rsidRPr="00000000">
          <w:rPr>
            <w:rtl w:val="0"/>
          </w:rPr>
          <w:t xml:space="preserve">Wilt Eur Uro '20</w:t>
        </w:r>
      </w:hyperlink>
      <w:r w:rsidDel="00000000" w:rsidR="00000000" w:rsidRPr="00000000">
        <w:rPr>
          <w:rFonts w:ascii="Gungsuh" w:cs="Gungsuh" w:eastAsia="Gungsuh" w:hAnsi="Gungsuh"/>
          <w:rtl w:val="0"/>
        </w:rPr>
        <w:t xml:space="preserve">]: 20 year follow up. A mean of 1 year of life was gained with surgery as compared to intervention. Results did not significantly vary by patient or tumor characteristics, although differences were larger favoring RP among men &lt; 65y, white race, fewer comorbidities, ≥ 34% positive prostate biopsy cores, and IR disease.</w:t>
      </w:r>
      <w:r w:rsidDel="00000000" w:rsidR="00000000" w:rsidRPr="00000000">
        <w:rPr>
          <w:rtl w:val="0"/>
        </w:rPr>
      </w:r>
    </w:p>
    <w:bookmarkStart w:colFirst="0" w:colLast="0" w:name="oatjzrk02tkl" w:id="80"/>
    <w:bookmarkEnd w:id="80"/>
    <w:p w:rsidR="00000000" w:rsidDel="00000000" w:rsidP="00000000" w:rsidRDefault="00000000" w:rsidRPr="00000000" w14:paraId="000002A4">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ProtecT</w:t>
      </w:r>
      <w:r w:rsidDel="00000000" w:rsidR="00000000" w:rsidRPr="00000000">
        <w:rPr>
          <w:rFonts w:ascii="Times New Roman" w:cs="Times New Roman" w:eastAsia="Times New Roman" w:hAnsi="Times New Roman"/>
          <w:sz w:val="20"/>
          <w:szCs w:val="20"/>
          <w:rtl w:val="0"/>
        </w:rPr>
        <w:t xml:space="preserve"> [</w:t>
      </w:r>
      <w:hyperlink r:id="rId160">
        <w:r w:rsidDel="00000000" w:rsidR="00000000" w:rsidRPr="00000000">
          <w:rPr>
            <w:rFonts w:ascii="Times New Roman" w:cs="Times New Roman" w:eastAsia="Times New Roman" w:hAnsi="Times New Roman"/>
            <w:sz w:val="20"/>
            <w:szCs w:val="20"/>
            <w:rtl w:val="0"/>
          </w:rPr>
          <w:t xml:space="preserve">Hamdy NEJM '16, </w:t>
        </w:r>
      </w:hyperlink>
      <w:hyperlink r:id="rId161">
        <w:r w:rsidDel="00000000" w:rsidR="00000000" w:rsidRPr="00000000">
          <w:rPr>
            <w:rtl w:val="0"/>
          </w:rPr>
          <w:t xml:space="preserve">Neal Euro Uro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AM vs.</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b w:val="1"/>
          <w:rtl w:val="0"/>
        </w:rPr>
        <w:t xml:space="preserve">ADT x3-6mo </w:t>
      </w:r>
      <w:r w:rsidDel="00000000" w:rsidR="00000000" w:rsidRPr="00000000">
        <w:rPr>
          <w:rFonts w:ascii="Times New Roman" w:cs="Times New Roman" w:eastAsia="Times New Roman" w:hAnsi="Times New Roman"/>
          <w:sz w:val="20"/>
          <w:szCs w:val="20"/>
          <w:rtl w:val="0"/>
        </w:rPr>
        <w:t xml:space="preserve">(EBRT vs. BT) </w:t>
      </w:r>
      <w:r w:rsidDel="00000000" w:rsidR="00000000" w:rsidRPr="00000000">
        <w:rPr>
          <w:rFonts w:ascii="Times New Roman" w:cs="Times New Roman" w:eastAsia="Times New Roman" w:hAnsi="Times New Roman"/>
          <w:b w:val="1"/>
          <w:sz w:val="20"/>
          <w:szCs w:val="20"/>
          <w:rtl w:val="0"/>
        </w:rPr>
        <w:t xml:space="preserve">vs. RP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cccccc"/>
          <w:sz w:val="20"/>
          <w:szCs w:val="20"/>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Primary endpoint of PCSM at 10y. Results: 10y PCSM is low for all groups (including AM) at around 1%.</w:t>
      </w:r>
    </w:p>
    <w:p w:rsidR="00000000" w:rsidDel="00000000" w:rsidP="00000000" w:rsidRDefault="00000000" w:rsidRPr="00000000" w14:paraId="000002A5">
      <w:pPr>
        <w:ind w:firstLine="720"/>
        <w:rPr/>
      </w:pPr>
      <w:r w:rsidDel="00000000" w:rsidR="00000000" w:rsidRPr="00000000">
        <w:rPr>
          <w:rtl w:val="0"/>
        </w:rPr>
        <w:t xml:space="preserve">However, 10y DM risk with AS is around 6%. This value becomes approximately cut half with treatment.</w:t>
      </w:r>
    </w:p>
    <w:p w:rsidR="00000000" w:rsidDel="00000000" w:rsidP="00000000" w:rsidRDefault="00000000" w:rsidRPr="00000000" w14:paraId="000002A6">
      <w:pPr>
        <w:ind w:firstLine="720"/>
        <w:rPr>
          <w:i w:val="1"/>
        </w:rPr>
      </w:pPr>
      <w:r w:rsidDel="00000000" w:rsidR="00000000" w:rsidRPr="00000000">
        <w:rPr>
          <w:rtl w:val="0"/>
        </w:rPr>
        <w:t xml:space="preserve">TBL </w:t>
      </w:r>
      <w:hyperlink r:id="rId162">
        <w:r w:rsidDel="00000000" w:rsidR="00000000" w:rsidRPr="00000000">
          <w:rPr>
            <w:vertAlign w:val="superscript"/>
            <w:rtl w:val="0"/>
          </w:rPr>
          <w:t xml:space="preserve">QS</w:t>
        </w:r>
      </w:hyperlink>
      <w:r w:rsidDel="00000000" w:rsidR="00000000" w:rsidRPr="00000000">
        <w:rPr>
          <w:rtl w:val="0"/>
        </w:rPr>
        <w:t xml:space="preserve">: Active monitoring in men with (mostly) low risk prostate cancer can defer treatment for going on a decade at the cost of a slightly higher risk of cancer metastases. </w:t>
      </w:r>
      <w:r w:rsidDel="00000000" w:rsidR="00000000" w:rsidRPr="00000000">
        <w:rPr>
          <w:i w:val="1"/>
          <w:rtl w:val="0"/>
        </w:rPr>
        <w:t xml:space="preserve">Around 50% of men move from AM to treatment.</w:t>
      </w:r>
    </w:p>
    <w:p w:rsidR="00000000" w:rsidDel="00000000" w:rsidP="00000000" w:rsidRDefault="00000000" w:rsidRPr="00000000" w14:paraId="000002A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1643 pts. 50-69yo. ~75% GS 6 and/or T1c. Stratified by age, PSA (medial 4.6) and GS. MFU 10y.</w:t>
      </w:r>
    </w:p>
    <w:p w:rsidR="00000000" w:rsidDel="00000000" w:rsidP="00000000" w:rsidRDefault="00000000" w:rsidRPr="00000000" w14:paraId="000002A8">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Excluded patients with PSA ≥ 20 (90% with PSA &lt; 10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T3-4, N1, M1 disease. </w:t>
      </w:r>
    </w:p>
    <w:p w:rsidR="00000000" w:rsidDel="00000000" w:rsidP="00000000" w:rsidRDefault="00000000" w:rsidRPr="00000000" w14:paraId="000002A9">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q3m x1y, then q6-12m after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Consider bx for 50% rise in 12 mo</w:t>
      </w:r>
      <w:r w:rsidDel="00000000" w:rsidR="00000000" w:rsidRPr="00000000">
        <w:rPr>
          <w:rFonts w:ascii="Times New Roman" w:cs="Times New Roman" w:eastAsia="Times New Roman" w:hAnsi="Times New Roman"/>
          <w:sz w:val="20"/>
          <w:szCs w:val="20"/>
          <w:rtl w:val="0"/>
        </w:rPr>
        <w:t xml:space="preserve"> (not standard). </w:t>
      </w:r>
    </w:p>
    <w:p w:rsidR="00000000" w:rsidDel="00000000" w:rsidP="00000000" w:rsidRDefault="00000000" w:rsidRPr="00000000" w14:paraId="000002AA">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SPCG-4 and PIVOT w no planned protocol for curative radical intervention for PSA progression.</w:t>
      </w:r>
    </w:p>
    <w:p w:rsidR="00000000" w:rsidDel="00000000" w:rsidP="00000000" w:rsidRDefault="00000000" w:rsidRPr="00000000" w14:paraId="000002AB">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DRE and repeat Bx not part of AM protocol</w:t>
      </w:r>
      <w:r w:rsidDel="00000000" w:rsidR="00000000" w:rsidRPr="00000000">
        <w:rPr>
          <w:rtl w:val="0"/>
        </w:rPr>
      </w:r>
    </w:p>
    <w:p w:rsidR="00000000" w:rsidDel="00000000" w:rsidP="00000000" w:rsidRDefault="00000000" w:rsidRPr="00000000" w14:paraId="000002A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18% robotic</w:t>
      </w:r>
      <w:r w:rsidDel="00000000" w:rsidR="00000000" w:rsidRPr="00000000">
        <w:rPr>
          <w:rFonts w:ascii="Times New Roman" w:cs="Times New Roman" w:eastAsia="Times New Roman" w:hAnsi="Times New Roman"/>
          <w:sz w:val="20"/>
          <w:szCs w:val="20"/>
          <w:rtl w:val="0"/>
        </w:rPr>
        <w:t xml:space="preserve">, 66% nerve sparing. q3m x1y, q6m x2y, then q12m. </w:t>
      </w:r>
      <w:r w:rsidDel="00000000" w:rsidR="00000000" w:rsidRPr="00000000">
        <w:rPr>
          <w:rFonts w:ascii="Times New Roman" w:cs="Times New Roman" w:eastAsia="Times New Roman" w:hAnsi="Times New Roman"/>
          <w:b w:val="1"/>
          <w:sz w:val="20"/>
          <w:szCs w:val="20"/>
          <w:rtl w:val="0"/>
        </w:rPr>
        <w:t xml:space="preserve">PSA failure 5%</w:t>
      </w:r>
      <w:r w:rsidDel="00000000" w:rsidR="00000000" w:rsidRPr="00000000">
        <w:rPr>
          <w:rFonts w:ascii="Gungsuh" w:cs="Gungsuh" w:eastAsia="Gungsuh" w:hAnsi="Gungsuh"/>
          <w:sz w:val="20"/>
          <w:szCs w:val="20"/>
          <w:rtl w:val="0"/>
        </w:rPr>
        <w:t xml:space="preserve"> (≥ 0.2 at 3 mo).</w:t>
      </w:r>
    </w:p>
    <w:p w:rsidR="00000000" w:rsidDel="00000000" w:rsidP="00000000" w:rsidRDefault="00000000" w:rsidRPr="00000000" w14:paraId="000002AD">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PLND if PSA ≥ 10, GS ≥ 7. ECE in 29%.</w:t>
      </w:r>
    </w:p>
    <w:p w:rsidR="00000000" w:rsidDel="00000000" w:rsidP="00000000" w:rsidRDefault="00000000" w:rsidRPr="00000000" w14:paraId="000002AE">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in 24%, which is higher than 14% of modern-day reports. Robotic likely has less toxicity.</w:t>
      </w:r>
    </w:p>
    <w:p w:rsidR="00000000" w:rsidDel="00000000" w:rsidP="00000000" w:rsidRDefault="00000000" w:rsidRPr="00000000" w14:paraId="000002A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3D </w:t>
      </w:r>
      <w:r w:rsidDel="00000000" w:rsidR="00000000" w:rsidRPr="00000000">
        <w:rPr>
          <w:b w:val="1"/>
          <w:sz w:val="20"/>
          <w:szCs w:val="20"/>
          <w:rtl w:val="0"/>
        </w:rPr>
        <w:t xml:space="preserve">74/37</w:t>
      </w:r>
      <w:r w:rsidDel="00000000" w:rsidR="00000000" w:rsidRPr="00000000">
        <w:rPr>
          <w:rFonts w:ascii="Times New Roman" w:cs="Times New Roman" w:eastAsia="Times New Roman" w:hAnsi="Times New Roman"/>
          <w:sz w:val="20"/>
          <w:szCs w:val="20"/>
          <w:rtl w:val="0"/>
        </w:rPr>
        <w:t xml:space="preserve">. Review if PSA rises 2ng/mL above nadir. </w:t>
      </w:r>
      <w:r w:rsidDel="00000000" w:rsidR="00000000" w:rsidRPr="00000000">
        <w:rPr>
          <w:rFonts w:ascii="Times New Roman" w:cs="Times New Roman" w:eastAsia="Times New Roman" w:hAnsi="Times New Roman"/>
          <w:b w:val="1"/>
          <w:sz w:val="20"/>
          <w:szCs w:val="20"/>
          <w:rtl w:val="0"/>
        </w:rPr>
        <w:t xml:space="preserve">PSA failure 14%</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~80% compliance in each arm, higher compliance in AM.</w:t>
      </w:r>
    </w:p>
    <w:p w:rsidR="00000000" w:rsidDel="00000000" w:rsidP="00000000" w:rsidRDefault="00000000" w:rsidRPr="00000000" w14:paraId="000002B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10y CSS ~99%</w:t>
      </w:r>
      <w:r w:rsidDel="00000000" w:rsidR="00000000" w:rsidRPr="00000000">
        <w:rPr>
          <w:rFonts w:ascii="Cardo" w:cs="Cardo" w:eastAsia="Cardo" w:hAnsi="Cardo"/>
          <w:sz w:val="20"/>
          <w:szCs w:val="20"/>
          <w:rtl w:val="0"/>
        </w:rPr>
        <w:t xml:space="preserve">, but DM 6→ ~2.5% and clinical progression 2</w:t>
      </w:r>
      <w:r w:rsidDel="00000000" w:rsidR="00000000" w:rsidRPr="00000000">
        <w:rPr>
          <w:rtl w:val="0"/>
        </w:rPr>
        <w:t xml:space="preserve">0</w:t>
      </w:r>
      <w:r w:rsidDel="00000000" w:rsidR="00000000" w:rsidRPr="00000000">
        <w:rPr>
          <w:rFonts w:ascii="Cardo" w:cs="Cardo" w:eastAsia="Cardo" w:hAnsi="Cardo"/>
          <w:sz w:val="20"/>
          <w:szCs w:val="20"/>
          <w:rtl w:val="0"/>
        </w:rPr>
        <w:t xml:space="preserve">→ ~</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 with either local treatment. </w:t>
      </w:r>
    </w:p>
    <w:p w:rsidR="00000000" w:rsidDel="00000000" w:rsidP="00000000" w:rsidRDefault="00000000" w:rsidRPr="00000000" w14:paraId="000002B2">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DM in 6.3→ 3→ 2.4 per 1000 </w:t>
      </w:r>
      <w:r w:rsidDel="00000000" w:rsidR="00000000" w:rsidRPr="00000000">
        <w:rPr>
          <w:rtl w:val="0"/>
        </w:rPr>
        <w:t xml:space="preserve">person-years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3">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 </w:t>
      </w:r>
      <w:r w:rsidDel="00000000" w:rsidR="00000000" w:rsidRPr="00000000">
        <w:rPr>
          <w:rFonts w:ascii="Times New Roman" w:cs="Times New Roman" w:eastAsia="Times New Roman" w:hAnsi="Times New Roman"/>
          <w:b w:val="1"/>
          <w:sz w:val="20"/>
          <w:szCs w:val="20"/>
          <w:rtl w:val="0"/>
        </w:rPr>
        <w:t xml:space="preserve">33 for RT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27 for RP</w:t>
      </w:r>
      <w:r w:rsidDel="00000000" w:rsidR="00000000" w:rsidRPr="00000000">
        <w:rPr>
          <w:rFonts w:ascii="Times New Roman" w:cs="Times New Roman" w:eastAsia="Times New Roman" w:hAnsi="Times New Roman"/>
          <w:sz w:val="20"/>
          <w:szCs w:val="20"/>
          <w:rtl w:val="0"/>
        </w:rPr>
        <w:t xml:space="preserve"> to avoid 1 pt having metastatic dz.</w:t>
      </w:r>
    </w:p>
    <w:p w:rsidR="00000000" w:rsidDel="00000000" w:rsidP="00000000" w:rsidRDefault="00000000" w:rsidRPr="00000000" w14:paraId="000002B4">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 9 for RP or RT to avoid 1 pt having clinical progression.</w:t>
      </w:r>
    </w:p>
    <w:p w:rsidR="00000000" w:rsidDel="00000000" w:rsidP="00000000" w:rsidRDefault="00000000" w:rsidRPr="00000000" w14:paraId="000002B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duration of active monitoring 7.5y. </w:t>
      </w:r>
    </w:p>
    <w:p w:rsidR="00000000" w:rsidDel="00000000" w:rsidP="00000000" w:rsidRDefault="00000000" w:rsidRPr="00000000" w14:paraId="000002B6">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fell out of AM at 10y, inc chance of mets/disease progression. 19% tx within 9 mo.</w:t>
      </w:r>
    </w:p>
    <w:p w:rsidR="00000000" w:rsidDel="00000000" w:rsidP="00000000" w:rsidRDefault="00000000" w:rsidRPr="00000000" w14:paraId="000002B7">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real-world crossover rate: ~one-third of pts in the AM arm elected to undergo tx secondary to anxiety and suspicion, and an addn'l one-fifth pursued tx for dz progression, leaving &lt; 50% on AM at 10y.</w:t>
      </w:r>
    </w:p>
    <w:bookmarkStart w:colFirst="0" w:colLast="0" w:name="hct7ox581mgn" w:id="81"/>
    <w:bookmarkEnd w:id="81"/>
    <w:p w:rsidR="00000000" w:rsidDel="00000000" w:rsidP="00000000" w:rsidRDefault="00000000" w:rsidRPr="00000000" w14:paraId="000002B8">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Patient reported outcomes </w:t>
      </w:r>
      <w:r w:rsidDel="00000000" w:rsidR="00000000" w:rsidRPr="00000000">
        <w:rPr>
          <w:rFonts w:ascii="Times New Roman" w:cs="Times New Roman" w:eastAsia="Times New Roman" w:hAnsi="Times New Roman"/>
          <w:sz w:val="20"/>
          <w:szCs w:val="20"/>
          <w:rtl w:val="0"/>
        </w:rPr>
        <w:t xml:space="preserve">[</w:t>
      </w:r>
      <w:hyperlink r:id="rId163">
        <w:r w:rsidDel="00000000" w:rsidR="00000000" w:rsidRPr="00000000">
          <w:rPr>
            <w:rFonts w:ascii="Times New Roman" w:cs="Times New Roman" w:eastAsia="Times New Roman" w:hAnsi="Times New Roman"/>
            <w:sz w:val="20"/>
            <w:szCs w:val="20"/>
            <w:rtl w:val="0"/>
          </w:rPr>
          <w:t xml:space="preserve">Donovan NEJM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AM vs. RT/ADT x3-6 mo</w:t>
      </w:r>
      <w:r w:rsidDel="00000000" w:rsidR="00000000" w:rsidRPr="00000000">
        <w:rPr>
          <w:rtl w:val="0"/>
        </w:rPr>
        <w:t xml:space="preserve"> (EBRT vs. BT) </w:t>
      </w:r>
      <w:r w:rsidDel="00000000" w:rsidR="00000000" w:rsidRPr="00000000">
        <w:rPr>
          <w:b w:val="1"/>
          <w:rtl w:val="0"/>
        </w:rPr>
        <w:t xml:space="preserve">vs. RP</w:t>
      </w:r>
      <w:r w:rsidDel="00000000" w:rsidR="00000000" w:rsidRPr="00000000">
        <w:rPr>
          <w:rtl w:val="0"/>
        </w:rPr>
        <w:t xml:space="preserve">.</w:t>
      </w:r>
    </w:p>
    <w:p w:rsidR="00000000" w:rsidDel="00000000" w:rsidP="00000000" w:rsidRDefault="00000000" w:rsidRPr="00000000" w14:paraId="000002B9">
      <w:pPr>
        <w:spacing w:line="240" w:lineRule="auto"/>
        <w:ind w:left="1440" w:firstLine="0"/>
        <w:rPr/>
      </w:pPr>
      <w:r w:rsidDel="00000000" w:rsidR="00000000" w:rsidRPr="00000000">
        <w:rPr>
          <w:rtl w:val="0"/>
        </w:rPr>
        <w:t xml:space="preserve">See the [</w:t>
      </w:r>
      <w:hyperlink w:anchor="_p8i68uxcasyp">
        <w:r w:rsidDel="00000000" w:rsidR="00000000" w:rsidRPr="00000000">
          <w:rPr>
            <w:rtl w:val="0"/>
          </w:rPr>
          <w:t xml:space="preserve">Comparison of Modalities</w:t>
        </w:r>
      </w:hyperlink>
      <w:r w:rsidDel="00000000" w:rsidR="00000000" w:rsidRPr="00000000">
        <w:rPr>
          <w:rtl w:val="0"/>
        </w:rPr>
        <w:t xml:space="preserve">] section in the Toxicity section for more.</w:t>
      </w:r>
      <w:r w:rsidDel="00000000" w:rsidR="00000000" w:rsidRPr="00000000">
        <w:rPr>
          <w:rtl w:val="0"/>
        </w:rPr>
      </w:r>
    </w:p>
    <w:p w:rsidR="00000000" w:rsidDel="00000000" w:rsidP="00000000" w:rsidRDefault="00000000" w:rsidRPr="00000000" w14:paraId="000002BA">
      <w:pPr>
        <w:spacing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RP had the greatest effect on sexual fxn and urinary continence, whereas RT had more effect on the bowel.</w:t>
      </w:r>
    </w:p>
    <w:p w:rsidR="00000000" w:rsidDel="00000000" w:rsidP="00000000" w:rsidRDefault="00000000" w:rsidRPr="00000000" w14:paraId="000002BB">
      <w:pPr>
        <w:spacing w:line="240" w:lineRule="auto"/>
        <w:ind w:left="720" w:firstLine="720"/>
        <w:rPr/>
      </w:pPr>
      <w:r w:rsidDel="00000000" w:rsidR="00000000" w:rsidRPr="00000000">
        <w:rPr>
          <w:rtl w:val="0"/>
        </w:rPr>
        <w:t xml:space="preserve">In general, GU is worse with surgery with 1 in 8 patients experiencing long term 1 pad per day urinary incontinence.</w:t>
      </w:r>
    </w:p>
    <w:p w:rsidR="00000000" w:rsidDel="00000000" w:rsidP="00000000" w:rsidRDefault="00000000" w:rsidRPr="00000000" w14:paraId="000002BC">
      <w:pPr>
        <w:spacing w:line="240" w:lineRule="auto"/>
        <w:ind w:left="720" w:firstLine="720"/>
        <w:rPr/>
      </w:pPr>
      <w:r w:rsidDel="00000000" w:rsidR="00000000" w:rsidRPr="00000000">
        <w:rPr>
          <w:rtl w:val="0"/>
        </w:rPr>
        <w:t xml:space="preserve">In general, GI is worse with radiation with 1 in 8 patients complaining of "bowel bother".</w:t>
      </w:r>
    </w:p>
    <w:p w:rsidR="00000000" w:rsidDel="00000000" w:rsidP="00000000" w:rsidRDefault="00000000" w:rsidRPr="00000000" w14:paraId="000002B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Questionnaire completed at Dx, 6, and 12 mo then annually.</w:t>
      </w:r>
    </w:p>
    <w:p w:rsidR="00000000" w:rsidDel="00000000" w:rsidP="00000000" w:rsidRDefault="00000000" w:rsidRPr="00000000" w14:paraId="000002BE">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for </w:t>
      </w:r>
      <w:r w:rsidDel="00000000" w:rsidR="00000000" w:rsidRPr="00000000">
        <w:rPr>
          <w:rFonts w:ascii="Gungsuh" w:cs="Gungsuh" w:eastAsia="Gungsuh" w:hAnsi="Gungsuh"/>
          <w:b w:val="1"/>
          <w:sz w:val="20"/>
          <w:szCs w:val="20"/>
          <w:rtl w:val="0"/>
        </w:rPr>
        <w:t xml:space="preserve">≥ 1 pad urinary incontinence</w:t>
      </w:r>
      <w:r w:rsidDel="00000000" w:rsidR="00000000" w:rsidRPr="00000000">
        <w:rPr>
          <w:rFonts w:ascii="Cardo" w:cs="Cardo" w:eastAsia="Cardo" w:hAnsi="Cardo"/>
          <w:sz w:val="20"/>
          <w:szCs w:val="20"/>
          <w:rtl w:val="0"/>
        </w:rPr>
        <w:t xml:space="preserve"> at 6m 4→ 5→ 46%, 6y 8→ 4→ 17%. </w:t>
        <w:br w:type="textWrapping"/>
        <w:t xml:space="preserve">Nearly half of RP patients will have </w:t>
      </w:r>
      <w:r w:rsidDel="00000000" w:rsidR="00000000" w:rsidRPr="00000000">
        <w:rPr>
          <w:rFonts w:ascii="Gungsuh" w:cs="Gungsuh" w:eastAsia="Gungsuh" w:hAnsi="Gungsuh"/>
          <w:rtl w:val="0"/>
        </w:rPr>
        <w:t xml:space="preserve">≥ 1 pad urinary incontinence at 6 mo, recovering to around 1/8 at 6y.</w:t>
      </w:r>
      <w:r w:rsidDel="00000000" w:rsidR="00000000" w:rsidRPr="00000000">
        <w:rPr>
          <w:rtl w:val="0"/>
        </w:rPr>
      </w:r>
    </w:p>
    <w:p w:rsidR="00000000" w:rsidDel="00000000" w:rsidP="00000000" w:rsidRDefault="00000000" w:rsidRPr="00000000" w14:paraId="000002B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Erections firm for sex at baseline in 67%: 6m 52→ 22→ 12%. 3y 41→ 34→ 21%. 6y 30→ 27→ 17%.</w:t>
      </w:r>
    </w:p>
    <w:p w:rsidR="00000000" w:rsidDel="00000000" w:rsidP="00000000" w:rsidRDefault="00000000" w:rsidRPr="00000000" w14:paraId="000002C0">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6 months, even when RT pts are still receiving ADT, RP has worse ED than RT!</w:t>
      </w:r>
    </w:p>
    <w:p w:rsidR="00000000" w:rsidDel="00000000" w:rsidP="00000000" w:rsidRDefault="00000000" w:rsidRPr="00000000" w14:paraId="000002C1">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3y ED for those with adequate baseline sexual function after RT / RP of 50→ 67%. </w:t>
      </w:r>
      <w:r w:rsidDel="00000000" w:rsidR="00000000" w:rsidRPr="00000000">
        <w:rPr>
          <w:i w:val="1"/>
          <w:rtl w:val="0"/>
        </w:rPr>
        <w:t xml:space="preserve">Surgeon critique of ProtecT: Only 66% nerve sparing, 18% robotic.</w:t>
      </w:r>
      <w:r w:rsidDel="00000000" w:rsidR="00000000" w:rsidRPr="00000000">
        <w:rPr>
          <w:rtl w:val="0"/>
        </w:rPr>
      </w:r>
    </w:p>
    <w:p w:rsidR="00000000" w:rsidDel="00000000" w:rsidP="00000000" w:rsidRDefault="00000000" w:rsidRPr="00000000" w14:paraId="000002C2">
      <w:pPr>
        <w:numPr>
          <w:ilvl w:val="2"/>
          <w:numId w:val="52"/>
        </w:numPr>
        <w:ind w:left="2160" w:hanging="360"/>
      </w:pPr>
      <w:r w:rsidDel="00000000" w:rsidR="00000000" w:rsidRPr="00000000">
        <w:rPr>
          <w:rFonts w:ascii="Cardo" w:cs="Cardo" w:eastAsia="Cardo" w:hAnsi="Cardo"/>
          <w:rtl w:val="0"/>
        </w:rPr>
        <w:t xml:space="preserve">6y bloody stools 1.3→ 5.6→ 1.1%. </w:t>
      </w:r>
      <w:r w:rsidDel="00000000" w:rsidR="00000000" w:rsidRPr="00000000">
        <w:rPr>
          <w:i w:val="1"/>
          <w:rtl w:val="0"/>
        </w:rPr>
        <w:t xml:space="preserve">Bloody stools are worse with RT.</w:t>
      </w:r>
    </w:p>
    <w:p w:rsidR="00000000" w:rsidDel="00000000" w:rsidP="00000000" w:rsidRDefault="00000000" w:rsidRPr="00000000" w14:paraId="000002C3">
      <w:pPr>
        <w:numPr>
          <w:ilvl w:val="2"/>
          <w:numId w:val="52"/>
        </w:numPr>
        <w:ind w:left="2160" w:hanging="360"/>
      </w:pPr>
      <w:r w:rsidDel="00000000" w:rsidR="00000000" w:rsidRPr="00000000">
        <w:rPr>
          <w:rFonts w:ascii="Cardo" w:cs="Cardo" w:eastAsia="Cardo" w:hAnsi="Cardo"/>
          <w:rtl w:val="0"/>
        </w:rPr>
        <w:t xml:space="preserve">6y fecal incontinence 2.6→ 4.1→ 1.9%. </w:t>
      </w:r>
      <w:r w:rsidDel="00000000" w:rsidR="00000000" w:rsidRPr="00000000">
        <w:rPr>
          <w:i w:val="1"/>
          <w:rtl w:val="0"/>
        </w:rPr>
        <w:t xml:space="preserve">Fecal incontinence appears worse with RT.</w:t>
      </w:r>
      <w:r w:rsidDel="00000000" w:rsidR="00000000" w:rsidRPr="00000000">
        <w:rPr>
          <w:rtl w:val="0"/>
        </w:rPr>
      </w:r>
    </w:p>
    <w:p w:rsidR="00000000" w:rsidDel="00000000" w:rsidP="00000000" w:rsidRDefault="00000000" w:rsidRPr="00000000" w14:paraId="000002C4">
      <w:pPr>
        <w:numPr>
          <w:ilvl w:val="2"/>
          <w:numId w:val="52"/>
        </w:numPr>
        <w:ind w:left="2160" w:hanging="360"/>
      </w:pPr>
      <w:r w:rsidDel="00000000" w:rsidR="00000000" w:rsidRPr="00000000">
        <w:rPr>
          <w:rFonts w:ascii="Cardo" w:cs="Cardo" w:eastAsia="Cardo" w:hAnsi="Cardo"/>
          <w:rtl w:val="0"/>
        </w:rPr>
        <w:t xml:space="preserve">6y loose stools 13.1→ 15.5→ 12.2%. </w:t>
      </w:r>
      <w:r w:rsidDel="00000000" w:rsidR="00000000" w:rsidRPr="00000000">
        <w:rPr>
          <w:i w:val="1"/>
          <w:rtl w:val="0"/>
        </w:rPr>
        <w:t xml:space="preserve">Loose stools appear worse with RT.</w:t>
      </w:r>
      <w:r w:rsidDel="00000000" w:rsidR="00000000" w:rsidRPr="00000000">
        <w:rPr>
          <w:rtl w:val="0"/>
        </w:rPr>
      </w:r>
    </w:p>
    <w:p w:rsidR="00000000" w:rsidDel="00000000" w:rsidP="00000000" w:rsidRDefault="00000000" w:rsidRPr="00000000" w14:paraId="000002C5">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yx9gmc20bvbv" w:id="82"/>
          <w:bookmarkEnd w:id="82"/>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Principles of ADT</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w:t>
            </w:r>
            <w:hyperlink w:anchor="_ehq5q81ywp08">
              <w:r w:rsidDel="00000000" w:rsidR="00000000" w:rsidRPr="00000000">
                <w:rPr>
                  <w:rtl w:val="0"/>
                </w:rPr>
                <w:t xml:space="preserve">Systemic Therapy</w:t>
              </w:r>
            </w:hyperlink>
            <w:r w:rsidDel="00000000" w:rsidR="00000000" w:rsidRPr="00000000">
              <w:rPr>
                <w:rtl w:val="0"/>
              </w:rPr>
              <w:t xml:space="preserve">] section for more information.</w:t>
            </w:r>
          </w:p>
          <w:p w:rsidR="00000000" w:rsidDel="00000000" w:rsidP="00000000" w:rsidRDefault="00000000" w:rsidRPr="00000000" w14:paraId="000002C8">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Mechanism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C9">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Better dz eradication locally (e.g. hypoxic scars - improved tumor oxygenation?).</w:t>
            </w:r>
          </w:p>
          <w:p w:rsidR="00000000" w:rsidDel="00000000" w:rsidP="00000000" w:rsidRDefault="00000000" w:rsidRPr="00000000" w14:paraId="000002CA">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Improved distant control.</w:t>
            </w:r>
          </w:p>
          <w:p w:rsidR="00000000" w:rsidDel="00000000" w:rsidP="00000000" w:rsidRDefault="00000000" w:rsidRPr="00000000" w14:paraId="000002CB">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ADT + RT may alter PSA kinetics in pts who eventually relapse by an unknown mechanism.</w:t>
            </w:r>
            <w:r w:rsidDel="00000000" w:rsidR="00000000" w:rsidRPr="00000000">
              <w:rPr>
                <w:rtl w:val="0"/>
              </w:rPr>
            </w:r>
          </w:p>
          <w:p w:rsidR="00000000" w:rsidDel="00000000" w:rsidP="00000000" w:rsidRDefault="00000000" w:rsidRPr="00000000" w14:paraId="000002CC">
            <w:pPr>
              <w:numPr>
                <w:ilvl w:val="0"/>
                <w:numId w:val="17"/>
              </w:numPr>
              <w:spacing w:line="24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Types of hormones</w:t>
            </w:r>
            <w:r w:rsidDel="00000000" w:rsidR="00000000" w:rsidRPr="00000000">
              <w:rPr>
                <w:sz w:val="20"/>
                <w:szCs w:val="20"/>
                <w:rtl w:val="0"/>
              </w:rPr>
              <w:t xml:space="preserve">: See the </w:t>
            </w:r>
            <w:r w:rsidDel="00000000" w:rsidR="00000000" w:rsidRPr="00000000">
              <w:rPr>
                <w:sz w:val="20"/>
                <w:szCs w:val="20"/>
                <w:rtl w:val="0"/>
              </w:rPr>
              <w:t xml:space="preserve">[</w:t>
            </w:r>
            <w:hyperlink w:anchor="_ehq5q81ywp08">
              <w:r w:rsidDel="00000000" w:rsidR="00000000" w:rsidRPr="00000000">
                <w:rPr>
                  <w:sz w:val="20"/>
                  <w:szCs w:val="20"/>
                  <w:rtl w:val="0"/>
                </w:rPr>
                <w:t xml:space="preserve">Systemic </w:t>
              </w:r>
            </w:hyperlink>
            <w:hyperlink w:anchor="_ehq5q81ywp08">
              <w:r w:rsidDel="00000000" w:rsidR="00000000" w:rsidRPr="00000000">
                <w:rPr>
                  <w:rtl w:val="0"/>
                </w:rPr>
                <w:t xml:space="preserve">Therapy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2C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antagonists </w:t>
            </w:r>
            <w:r w:rsidDel="00000000" w:rsidR="00000000" w:rsidRPr="00000000">
              <w:rPr>
                <w:rFonts w:ascii="Times New Roman" w:cs="Times New Roman" w:eastAsia="Times New Roman" w:hAnsi="Times New Roman"/>
                <w:sz w:val="20"/>
                <w:szCs w:val="20"/>
                <w:rtl w:val="0"/>
              </w:rPr>
              <w:t xml:space="preserve">are </w:t>
            </w:r>
            <w:r w:rsidDel="00000000" w:rsidR="00000000" w:rsidRPr="00000000">
              <w:rPr>
                <w:rFonts w:ascii="Times New Roman" w:cs="Times New Roman" w:eastAsia="Times New Roman" w:hAnsi="Times New Roman"/>
                <w:b w:val="1"/>
                <w:sz w:val="20"/>
                <w:szCs w:val="20"/>
                <w:rtl w:val="0"/>
              </w:rPr>
              <w:t xml:space="preserve">not associated with flare </w:t>
            </w:r>
            <w:r w:rsidDel="00000000" w:rsidR="00000000" w:rsidRPr="00000000">
              <w:rPr>
                <w:rFonts w:ascii="Times New Roman" w:cs="Times New Roman" w:eastAsia="Times New Roman" w:hAnsi="Times New Roman"/>
                <w:sz w:val="20"/>
                <w:szCs w:val="20"/>
                <w:rtl w:val="0"/>
              </w:rPr>
              <w:t xml:space="preserve">due to no initial stimulation of LH.</w:t>
            </w:r>
          </w:p>
          <w:p w:rsidR="00000000" w:rsidDel="00000000" w:rsidP="00000000" w:rsidRDefault="00000000" w:rsidRPr="00000000" w14:paraId="000002CE">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Degarelix (Firmagon)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2CF">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GnRH agonists</w:t>
            </w:r>
            <w:r w:rsidDel="00000000" w:rsidR="00000000" w:rsidRPr="00000000">
              <w:rPr>
                <w:rFonts w:ascii="Gungsuh" w:cs="Gungsuh" w:eastAsia="Gungsuh" w:hAnsi="Gungsuh"/>
                <w:sz w:val="20"/>
                <w:szCs w:val="20"/>
                <w:rtl w:val="0"/>
              </w:rPr>
              <w:t xml:space="preserve"> induces hypogonadism by reducing the secretion of gonadotropin and ∴  testosterone and DHT. </w:t>
            </w:r>
          </w:p>
          <w:p w:rsidR="00000000" w:rsidDel="00000000" w:rsidP="00000000" w:rsidRDefault="00000000" w:rsidRPr="00000000" w14:paraId="000002D0">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Goserelin (Zoladex)</w:t>
            </w:r>
            <w:r w:rsidDel="00000000" w:rsidR="00000000" w:rsidRPr="00000000">
              <w:rPr>
                <w:rFonts w:ascii="Times New Roman" w:cs="Times New Roman" w:eastAsia="Times New Roman" w:hAnsi="Times New Roman"/>
                <w:sz w:val="20"/>
                <w:szCs w:val="20"/>
                <w:rtl w:val="0"/>
              </w:rPr>
              <w:t xml:space="preserve"> 3.6 mg implant SC q28 days or 10.8 mg SC q12 weeks.</w:t>
            </w:r>
          </w:p>
          <w:p w:rsidR="00000000" w:rsidDel="00000000" w:rsidP="00000000" w:rsidRDefault="00000000" w:rsidRPr="00000000" w14:paraId="000002D1">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Leuprolide (Lupron)</w:t>
            </w:r>
            <w:r w:rsidDel="00000000" w:rsidR="00000000" w:rsidRPr="00000000">
              <w:rPr>
                <w:rFonts w:ascii="Times New Roman" w:cs="Times New Roman" w:eastAsia="Times New Roman" w:hAnsi="Times New Roman"/>
                <w:sz w:val="20"/>
                <w:szCs w:val="20"/>
                <w:rtl w:val="0"/>
              </w:rPr>
              <w:t xml:space="preserve"> 1 mg SC qday, 7.5 mg IM q1 mo, </w:t>
            </w:r>
            <w:r w:rsidDel="00000000" w:rsidR="00000000" w:rsidRPr="00000000">
              <w:rPr>
                <w:rFonts w:ascii="Times New Roman" w:cs="Times New Roman" w:eastAsia="Times New Roman" w:hAnsi="Times New Roman"/>
                <w:b w:val="1"/>
                <w:sz w:val="20"/>
                <w:szCs w:val="20"/>
                <w:rtl w:val="0"/>
              </w:rPr>
              <w:t xml:space="preserve">22.5 mg </w:t>
            </w:r>
            <w:r w:rsidDel="00000000" w:rsidR="00000000" w:rsidRPr="00000000">
              <w:rPr>
                <w:sz w:val="20"/>
                <w:szCs w:val="20"/>
                <w:rtl w:val="0"/>
              </w:rPr>
              <w:t xml:space="preserve">I</w:t>
            </w:r>
            <w:r w:rsidDel="00000000" w:rsidR="00000000" w:rsidRPr="00000000">
              <w:rPr>
                <w:rFonts w:ascii="Times New Roman" w:cs="Times New Roman" w:eastAsia="Times New Roman" w:hAnsi="Times New Roman"/>
                <w:sz w:val="20"/>
                <w:szCs w:val="20"/>
                <w:rtl w:val="0"/>
              </w:rPr>
              <w:t xml:space="preserve">M q3 m</w:t>
            </w:r>
            <w:r w:rsidDel="00000000" w:rsidR="00000000" w:rsidRPr="00000000">
              <w:rPr>
                <w:rtl w:val="0"/>
              </w:rPr>
              <w:t xml:space="preserve">o, 45 mg IM q6 mo.</w:t>
            </w:r>
            <w:r w:rsidDel="00000000" w:rsidR="00000000" w:rsidRPr="00000000">
              <w:rPr>
                <w:rtl w:val="0"/>
              </w:rPr>
            </w:r>
          </w:p>
          <w:p w:rsidR="00000000" w:rsidDel="00000000" w:rsidP="00000000" w:rsidRDefault="00000000" w:rsidRPr="00000000" w14:paraId="000002D2">
            <w:pPr>
              <w:numPr>
                <w:ilvl w:val="2"/>
                <w:numId w:val="17"/>
              </w:numPr>
              <w:spacing w:line="240" w:lineRule="auto"/>
              <w:ind w:left="216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Triptorelin (Trelstar) </w:t>
            </w:r>
            <w:r w:rsidDel="00000000" w:rsidR="00000000" w:rsidRPr="00000000">
              <w:rPr>
                <w:sz w:val="20"/>
                <w:szCs w:val="20"/>
                <w:rtl w:val="0"/>
              </w:rPr>
              <w:t xml:space="preserve">3.75 mg IM q4wk, 11.25 mg IM q12wk, 22.5 mg IM q24w</w:t>
            </w:r>
            <w:r w:rsidDel="00000000" w:rsidR="00000000" w:rsidRPr="00000000">
              <w:rPr>
                <w:sz w:val="20"/>
                <w:szCs w:val="20"/>
                <w:rtl w:val="0"/>
              </w:rPr>
              <w:t xml:space="preserve">k</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D3">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NSAAs</w:t>
            </w:r>
            <w:r w:rsidDel="00000000" w:rsidR="00000000" w:rsidRPr="00000000">
              <w:rPr>
                <w:rFonts w:ascii="Times New Roman" w:cs="Times New Roman" w:eastAsia="Times New Roman" w:hAnsi="Times New Roman"/>
                <w:sz w:val="20"/>
                <w:szCs w:val="20"/>
                <w:rtl w:val="0"/>
              </w:rPr>
              <w:t xml:space="preserve"> block AR, give before GnRH agonist to prevent flare caused by initial stimulation of LH.</w:t>
            </w:r>
          </w:p>
          <w:p w:rsidR="00000000" w:rsidDel="00000000" w:rsidP="00000000" w:rsidRDefault="00000000" w:rsidRPr="00000000" w14:paraId="000002D4">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Bicalutamide (Casodex)</w:t>
            </w:r>
            <w:r w:rsidDel="00000000" w:rsidR="00000000" w:rsidRPr="00000000">
              <w:rPr>
                <w:rFonts w:ascii="Times New Roman" w:cs="Times New Roman" w:eastAsia="Times New Roman" w:hAnsi="Times New Roman"/>
                <w:sz w:val="20"/>
                <w:szCs w:val="20"/>
                <w:rtl w:val="0"/>
              </w:rPr>
              <w:t xml:space="preserve"> 50 mg po qday.</w:t>
            </w:r>
          </w:p>
          <w:p w:rsidR="00000000" w:rsidDel="00000000" w:rsidP="00000000" w:rsidRDefault="00000000" w:rsidRPr="00000000" w14:paraId="000002D5">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Give Casodex for 1week – 30 days prior to beginning GnRH agonist.</w:t>
            </w:r>
          </w:p>
          <w:p w:rsidR="00000000" w:rsidDel="00000000" w:rsidP="00000000" w:rsidRDefault="00000000" w:rsidRPr="00000000" w14:paraId="000002D6">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 Breast tenderness and gynecomastia in 50%, loss of libido, diarrhea, hepatotoxicity.</w:t>
            </w:r>
          </w:p>
          <w:p w:rsidR="00000000" w:rsidDel="00000000" w:rsidP="00000000" w:rsidRDefault="00000000" w:rsidRPr="00000000" w14:paraId="000002D7">
            <w:pPr>
              <w:numPr>
                <w:ilvl w:val="4"/>
                <w:numId w:val="17"/>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LFTs &gt;2x ULN, then stop.</w:t>
            </w:r>
          </w:p>
          <w:p w:rsidR="00000000" w:rsidDel="00000000" w:rsidP="00000000" w:rsidRDefault="00000000" w:rsidRPr="00000000" w14:paraId="000002D8">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Flutamide (Eulexin) </w:t>
            </w:r>
            <w:r w:rsidDel="00000000" w:rsidR="00000000" w:rsidRPr="00000000">
              <w:rPr>
                <w:rFonts w:ascii="Times New Roman" w:cs="Times New Roman" w:eastAsia="Times New Roman" w:hAnsi="Times New Roman"/>
                <w:sz w:val="20"/>
                <w:szCs w:val="20"/>
                <w:rtl w:val="0"/>
              </w:rPr>
              <w:t xml:space="preserve">250 mg po TID.</w:t>
            </w:r>
          </w:p>
          <w:p w:rsidR="00000000" w:rsidDel="00000000" w:rsidP="00000000" w:rsidRDefault="00000000" w:rsidRPr="00000000" w14:paraId="000002D9">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Enzalutamide (Xtandi)</w:t>
            </w:r>
            <w:r w:rsidDel="00000000" w:rsidR="00000000" w:rsidRPr="00000000">
              <w:rPr>
                <w:rFonts w:ascii="Times New Roman" w:cs="Times New Roman" w:eastAsia="Times New Roman" w:hAnsi="Times New Roman"/>
                <w:sz w:val="20"/>
                <w:szCs w:val="20"/>
                <w:rtl w:val="0"/>
              </w:rPr>
              <w:t xml:space="preserve"> 160 mg po qday.</w:t>
            </w:r>
          </w:p>
          <w:p w:rsidR="00000000" w:rsidDel="00000000" w:rsidP="00000000" w:rsidRDefault="00000000" w:rsidRPr="00000000" w14:paraId="000002DA">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generation NSAR antagonist that prevents AR binding to DNA.</w:t>
            </w:r>
          </w:p>
          <w:p w:rsidR="00000000" w:rsidDel="00000000" w:rsidP="00000000" w:rsidRDefault="00000000" w:rsidRPr="00000000" w14:paraId="000002DB">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It is known th</w:t>
            </w:r>
            <w:r w:rsidDel="00000000" w:rsidR="00000000" w:rsidRPr="00000000">
              <w:rPr>
                <w:rtl w:val="0"/>
              </w:rPr>
              <w:t xml:space="preserve">at</w:t>
            </w:r>
            <w:r w:rsidDel="00000000" w:rsidR="00000000" w:rsidRPr="00000000">
              <w:rPr>
                <w:rFonts w:ascii="Times New Roman" w:cs="Times New Roman" w:eastAsia="Times New Roman" w:hAnsi="Times New Roman"/>
                <w:sz w:val="20"/>
                <w:szCs w:val="20"/>
                <w:rtl w:val="0"/>
              </w:rPr>
              <w:t xml:space="preserve"> enzalutamide is more effective in metastatic dz than conventional NSAAs.</w:t>
            </w:r>
          </w:p>
          <w:p w:rsidR="00000000" w:rsidDel="00000000" w:rsidP="00000000" w:rsidRDefault="00000000" w:rsidRPr="00000000" w14:paraId="000002DC">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D'Amico commentary [</w:t>
            </w:r>
            <w:hyperlink r:id="rId16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"Enzalutamide doesn’t drop serum testosterone, so you may get the benefit of hormonal therapy but without the cardiovascular risk."</w:t>
            </w:r>
          </w:p>
          <w:p w:rsidR="00000000" w:rsidDel="00000000" w:rsidP="00000000" w:rsidRDefault="00000000" w:rsidRPr="00000000" w14:paraId="000002DD">
            <w:pPr>
              <w:numPr>
                <w:ilvl w:val="2"/>
                <w:numId w:val="17"/>
              </w:numPr>
              <w:spacing w:line="240" w:lineRule="auto"/>
              <w:ind w:left="2160" w:hanging="360"/>
              <w:rPr>
                <w:u w:val="none"/>
              </w:rPr>
            </w:pPr>
            <w:r w:rsidDel="00000000" w:rsidR="00000000" w:rsidRPr="00000000">
              <w:rPr>
                <w:rtl w:val="0"/>
              </w:rPr>
              <w:t xml:space="preserve">Apalutamide, Darolutamide: Like Enzalutamide, there is a DMFS benefit of around 20 mo when adding these next-gen NSAAs to ADT. Darolutamide has an advantage over the other two agents in that it adds an overall survival benefit likely due to its low toxicity profile [</w:t>
            </w:r>
            <w:hyperlink w:anchor="e8bn6qrv6v66">
              <w:r w:rsidDel="00000000" w:rsidR="00000000" w:rsidRPr="00000000">
                <w:rPr>
                  <w:rtl w:val="0"/>
                </w:rPr>
                <w:t xml:space="preserve">ARAMIS</w:t>
              </w:r>
            </w:hyperlink>
            <w:r w:rsidDel="00000000" w:rsidR="00000000" w:rsidRPr="00000000">
              <w:rPr>
                <w:rtl w:val="0"/>
              </w:rPr>
              <w:t xml:space="preserve">].</w:t>
            </w:r>
          </w:p>
          <w:p w:rsidR="00000000" w:rsidDel="00000000" w:rsidP="00000000" w:rsidRDefault="00000000" w:rsidRPr="00000000" w14:paraId="000002DE">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Steroidal CYP17A1 inhibitor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Abiraterone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DF">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Also is a 5αR inhibitor (blocks T→ DHT).</w:t>
            </w:r>
          </w:p>
          <w:p w:rsidR="00000000" w:rsidDel="00000000" w:rsidP="00000000" w:rsidRDefault="00000000" w:rsidRPr="00000000" w14:paraId="000002E0">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5αR inhibitors</w:t>
            </w:r>
            <w:r w:rsidDel="00000000" w:rsidR="00000000" w:rsidRPr="00000000">
              <w:rPr>
                <w:rFonts w:ascii="Cardo" w:cs="Cardo" w:eastAsia="Cardo" w:hAnsi="Cardo"/>
                <w:sz w:val="20"/>
                <w:szCs w:val="20"/>
                <w:rtl w:val="0"/>
              </w:rPr>
              <w:t xml:space="preserve"> (blocks T→ DHT): </w:t>
            </w:r>
            <w:r w:rsidDel="00000000" w:rsidR="00000000" w:rsidRPr="00000000">
              <w:rPr>
                <w:rFonts w:ascii="Times New Roman" w:cs="Times New Roman" w:eastAsia="Times New Roman" w:hAnsi="Times New Roman"/>
                <w:b w:val="1"/>
                <w:sz w:val="20"/>
                <w:szCs w:val="20"/>
                <w:rtl w:val="0"/>
              </w:rPr>
              <w:t xml:space="preserve">Finasteride </w:t>
            </w:r>
            <w:r w:rsidDel="00000000" w:rsidR="00000000" w:rsidRPr="00000000">
              <w:rPr>
                <w:rFonts w:ascii="Times New Roman" w:cs="Times New Roman" w:eastAsia="Times New Roman" w:hAnsi="Times New Roman"/>
                <w:sz w:val="20"/>
                <w:szCs w:val="20"/>
                <w:rtl w:val="0"/>
              </w:rPr>
              <w:t xml:space="preserve">(Proscar)</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Dutasteride</w:t>
            </w:r>
            <w:r w:rsidDel="00000000" w:rsidR="00000000" w:rsidRPr="00000000">
              <w:rPr>
                <w:rFonts w:ascii="Times New Roman" w:cs="Times New Roman" w:eastAsia="Times New Roman" w:hAnsi="Times New Roman"/>
                <w:sz w:val="20"/>
                <w:szCs w:val="20"/>
                <w:rtl w:val="0"/>
              </w:rPr>
              <w:t xml:space="preserve"> (Avodart).</w:t>
            </w:r>
          </w:p>
          <w:p w:rsidR="00000000" w:rsidDel="00000000" w:rsidP="00000000" w:rsidRDefault="00000000" w:rsidRPr="00000000" w14:paraId="000002E1">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2E2">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May make high grade PrCa more easily detectable by shrinking the prostate.</w:t>
            </w:r>
          </w:p>
          <w:p w:rsidR="00000000" w:rsidDel="00000000" w:rsidP="00000000" w:rsidRDefault="00000000" w:rsidRPr="00000000" w14:paraId="000002E3">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Side effects</w:t>
            </w:r>
            <w:r w:rsidDel="00000000" w:rsidR="00000000" w:rsidRPr="00000000">
              <w:rPr>
                <w:rFonts w:ascii="Times New Roman" w:cs="Times New Roman" w:eastAsia="Times New Roman" w:hAnsi="Times New Roman"/>
                <w:sz w:val="20"/>
                <w:szCs w:val="20"/>
                <w:rtl w:val="0"/>
              </w:rPr>
              <w:t xml:space="preserve">: loss of libido/impotence, muscle loss/fat increase, hot flashes, anemia, metabolic syndrome, gynecomastia.</w:t>
            </w:r>
          </w:p>
          <w:p w:rsidR="00000000" w:rsidDel="00000000" w:rsidP="00000000" w:rsidRDefault="00000000" w:rsidRPr="00000000" w14:paraId="000002E4">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Check LFTs, CBC prior to ADT initiation.</w:t>
            </w:r>
          </w:p>
          <w:p w:rsidR="00000000" w:rsidDel="00000000" w:rsidP="00000000" w:rsidRDefault="00000000" w:rsidRPr="00000000" w14:paraId="000002E5">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Get baseline DEXA, then annually. Give 1200 Ca2+ and 1000 U Vit D daily.</w:t>
            </w:r>
          </w:p>
          <w:p w:rsidR="00000000" w:rsidDel="00000000" w:rsidP="00000000" w:rsidRDefault="00000000" w:rsidRPr="00000000" w14:paraId="000002E6">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Add denosumab (check Ca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zoledronic acid (check Cr) or alendronate for high risk fracture by FRAX.</w:t>
            </w:r>
          </w:p>
        </w:tc>
      </w:tr>
    </w:tbl>
    <w:p w:rsidR="00000000" w:rsidDel="00000000" w:rsidP="00000000" w:rsidRDefault="00000000" w:rsidRPr="00000000" w14:paraId="000002E7">
      <w:pPr>
        <w:spacing w:line="240" w:lineRule="auto"/>
        <w:ind w:left="0" w:firstLine="0"/>
        <w:rPr/>
      </w:pPr>
      <w:r w:rsidDel="00000000" w:rsidR="00000000" w:rsidRPr="00000000">
        <w:rPr>
          <w:rtl w:val="0"/>
        </w:rPr>
      </w:r>
    </w:p>
    <w:p w:rsidR="00000000" w:rsidDel="00000000" w:rsidP="00000000" w:rsidRDefault="00000000" w:rsidRPr="00000000" w14:paraId="000002E8">
      <w:pPr>
        <w:pStyle w:val="Heading2"/>
        <w:spacing w:line="240" w:lineRule="auto"/>
        <w:rPr/>
      </w:pPr>
      <w:bookmarkStart w:colFirst="0" w:colLast="0" w:name="_dyuvqyv75v4" w:id="83"/>
      <w:bookmarkEnd w:id="83"/>
      <w:hyperlink w:anchor="_hacuxkgwbl76">
        <w:r w:rsidDel="00000000" w:rsidR="00000000" w:rsidRPr="00000000">
          <w:rPr>
            <w:rtl w:val="0"/>
          </w:rPr>
          <w:t xml:space="preserve">ADT</w:t>
        </w:r>
      </w:hyperlink>
      <w:r w:rsidDel="00000000" w:rsidR="00000000" w:rsidRPr="00000000">
        <w:rPr>
          <w:rtl w:val="0"/>
        </w:rPr>
      </w:r>
    </w:p>
    <w:p w:rsidR="00000000" w:rsidDel="00000000" w:rsidP="00000000" w:rsidRDefault="00000000" w:rsidRPr="00000000" w14:paraId="000002E9">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Since WWII era, testosterone has been linked to growth and survival of PrCa. Testosterone→ potent DHT in target tissues, binding with high affinity to AR in PrCa cells. The DH</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-AR complex translocated to cancer cell nucleus, binding to DNA androgen response elements and facilitating many PrCa growth pathways. This is why ADT is used [</w:t>
      </w:r>
      <w:hyperlink r:id="rId16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numPr>
          <w:ilvl w:val="0"/>
          <w:numId w:val="8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OS benefit for long or short term ADT compared to no ADT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B">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CSS benefit when long term compared to short term. </w:t>
      </w:r>
    </w:p>
    <w:p w:rsidR="00000000" w:rsidDel="00000000" w:rsidP="00000000" w:rsidRDefault="00000000" w:rsidRPr="00000000" w14:paraId="000002EC">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~75% of men can </w:t>
      </w:r>
      <w:r w:rsidDel="00000000" w:rsidR="00000000" w:rsidRPr="00000000">
        <w:rPr>
          <w:rtl w:val="0"/>
        </w:rPr>
        <w:t xml:space="preserve">complete the entire</w:t>
      </w:r>
      <w:r w:rsidDel="00000000" w:rsidR="00000000" w:rsidRPr="00000000">
        <w:rPr>
          <w:rFonts w:ascii="Times New Roman" w:cs="Times New Roman" w:eastAsia="Times New Roman" w:hAnsi="Times New Roman"/>
          <w:sz w:val="20"/>
          <w:szCs w:val="20"/>
          <w:rtl w:val="0"/>
        </w:rPr>
        <w:t xml:space="preserve"> recommended course.</w:t>
      </w:r>
    </w:p>
    <w:p w:rsidR="00000000" w:rsidDel="00000000" w:rsidP="00000000" w:rsidRDefault="00000000" w:rsidRPr="00000000" w14:paraId="000002ED">
      <w:pPr>
        <w:numPr>
          <w:ilvl w:val="0"/>
          <w:numId w:val="83"/>
        </w:numPr>
        <w:spacing w:line="240" w:lineRule="auto"/>
        <w:ind w:left="720" w:hanging="360"/>
        <w:rPr>
          <w:u w:val="none"/>
        </w:rPr>
      </w:pPr>
      <w:r w:rsidDel="00000000" w:rsidR="00000000" w:rsidRPr="00000000">
        <w:rPr>
          <w:b w:val="1"/>
          <w:rtl w:val="0"/>
        </w:rPr>
        <w:t xml:space="preserve">HE</w:t>
      </w:r>
      <w:r w:rsidDel="00000000" w:rsidR="00000000" w:rsidRPr="00000000">
        <w:rPr>
          <w:b w:val="1"/>
          <w:rtl w:val="0"/>
        </w:rPr>
        <w:t xml:space="preserve">RO</w:t>
      </w:r>
      <w:r w:rsidDel="00000000" w:rsidR="00000000" w:rsidRPr="00000000">
        <w:rPr>
          <w:rtl w:val="0"/>
        </w:rPr>
        <w:t xml:space="preserve"> [</w:t>
      </w:r>
      <w:hyperlink r:id="rId166">
        <w:r w:rsidDel="00000000" w:rsidR="00000000" w:rsidRPr="00000000">
          <w:rPr>
            <w:rtl w:val="0"/>
          </w:rPr>
          <w:t xml:space="preserve">Shore NEJM '20</w:t>
        </w:r>
      </w:hyperlink>
      <w:r w:rsidDel="00000000" w:rsidR="00000000" w:rsidRPr="00000000">
        <w:rPr>
          <w:rtl w:val="0"/>
        </w:rPr>
        <w:t xml:space="preserve">]: 1:2 </w:t>
      </w:r>
      <w:r w:rsidDel="00000000" w:rsidR="00000000" w:rsidRPr="00000000">
        <w:rPr>
          <w:b w:val="1"/>
          <w:rtl w:val="0"/>
        </w:rPr>
        <w:t xml:space="preserve">Leuprolide q3mo vs. Relugolix 120 qd x48 weeks.</w:t>
      </w:r>
    </w:p>
    <w:p w:rsidR="00000000" w:rsidDel="00000000" w:rsidP="00000000" w:rsidRDefault="00000000" w:rsidRPr="00000000" w14:paraId="000002EE">
      <w:pPr>
        <w:spacing w:line="240" w:lineRule="auto"/>
        <w:ind w:firstLine="720"/>
        <w:rPr/>
      </w:pPr>
      <w:r w:rsidDel="00000000" w:rsidR="00000000" w:rsidRPr="00000000">
        <w:rPr>
          <w:rtl w:val="0"/>
        </w:rPr>
        <w:t xml:space="preserve">TBL </w:t>
      </w:r>
      <w:hyperlink r:id="rId167">
        <w:r w:rsidDel="00000000" w:rsidR="00000000" w:rsidRPr="00000000">
          <w:rPr>
            <w:vertAlign w:val="superscript"/>
            <w:rtl w:val="0"/>
          </w:rPr>
          <w:t xml:space="preserve">QS</w:t>
        </w:r>
      </w:hyperlink>
      <w:r w:rsidDel="00000000" w:rsidR="00000000" w:rsidRPr="00000000">
        <w:rPr>
          <w:rtl w:val="0"/>
        </w:rPr>
        <w:t xml:space="preserve">: The oral GnRH antagonist relugolix provides superior androgen suppression compared to the long-reigning leuprolide with half the rate of major adverse cardiac events.</w:t>
      </w:r>
    </w:p>
    <w:p w:rsidR="00000000" w:rsidDel="00000000" w:rsidP="00000000" w:rsidRDefault="00000000" w:rsidRPr="00000000" w14:paraId="000002EF">
      <w:pPr>
        <w:numPr>
          <w:ilvl w:val="1"/>
          <w:numId w:val="83"/>
        </w:numPr>
        <w:spacing w:line="240" w:lineRule="auto"/>
        <w:ind w:left="1440" w:hanging="360"/>
        <w:rPr/>
      </w:pPr>
      <w:r w:rsidDel="00000000" w:rsidR="00000000" w:rsidRPr="00000000">
        <w:rPr>
          <w:rtl w:val="0"/>
        </w:rPr>
        <w:t xml:space="preserve">622 received relugolix and 208 received leuprolide. Advanced prostate cancer.</w:t>
      </w:r>
    </w:p>
    <w:p w:rsidR="00000000" w:rsidDel="00000000" w:rsidP="00000000" w:rsidRDefault="00000000" w:rsidRPr="00000000" w14:paraId="000002F0">
      <w:pPr>
        <w:numPr>
          <w:ilvl w:val="1"/>
          <w:numId w:val="83"/>
        </w:numPr>
        <w:spacing w:line="240" w:lineRule="auto"/>
        <w:ind w:left="1440" w:hanging="360"/>
        <w:rPr/>
      </w:pPr>
      <w:r w:rsidDel="00000000" w:rsidR="00000000" w:rsidRPr="00000000">
        <w:rPr>
          <w:rFonts w:ascii="Cardo" w:cs="Cardo" w:eastAsia="Cardo" w:hAnsi="Cardo"/>
          <w:rtl w:val="0"/>
        </w:rPr>
        <w:t xml:space="preserve">Maintained castration through 48 weeks in 89→ 97%. </w:t>
      </w:r>
    </w:p>
    <w:p w:rsidR="00000000" w:rsidDel="00000000" w:rsidP="00000000" w:rsidRDefault="00000000" w:rsidRPr="00000000" w14:paraId="000002F1">
      <w:pPr>
        <w:numPr>
          <w:ilvl w:val="1"/>
          <w:numId w:val="83"/>
        </w:numPr>
        <w:spacing w:line="240" w:lineRule="auto"/>
        <w:ind w:left="1440" w:hanging="360"/>
        <w:rPr/>
      </w:pPr>
      <w:r w:rsidDel="00000000" w:rsidR="00000000" w:rsidRPr="00000000">
        <w:rPr>
          <w:rFonts w:ascii="Cardo" w:cs="Cardo" w:eastAsia="Cardo" w:hAnsi="Cardo"/>
          <w:rtl w:val="0"/>
        </w:rPr>
        <w:t xml:space="preserve">Castrate levels of testosterone on day 4 of 0→ 56%. </w:t>
      </w:r>
    </w:p>
    <w:p w:rsidR="00000000" w:rsidDel="00000000" w:rsidP="00000000" w:rsidRDefault="00000000" w:rsidRPr="00000000" w14:paraId="000002F2">
      <w:pPr>
        <w:numPr>
          <w:ilvl w:val="1"/>
          <w:numId w:val="83"/>
        </w:numPr>
        <w:spacing w:line="240" w:lineRule="auto"/>
        <w:ind w:left="1440" w:hanging="360"/>
        <w:rPr/>
      </w:pPr>
      <w:r w:rsidDel="00000000" w:rsidR="00000000" w:rsidRPr="00000000">
        <w:rPr>
          <w:rFonts w:ascii="Cardo" w:cs="Cardo" w:eastAsia="Cardo" w:hAnsi="Cardo"/>
          <w:rtl w:val="0"/>
        </w:rPr>
        <w:t xml:space="preserve">Subgroup (n=184) followed for testosterone recovery with mean 90d level of 59→ 288 ng/dL.</w:t>
      </w:r>
    </w:p>
    <w:p w:rsidR="00000000" w:rsidDel="00000000" w:rsidP="00000000" w:rsidRDefault="00000000" w:rsidRPr="00000000" w14:paraId="000002F3">
      <w:pPr>
        <w:numPr>
          <w:ilvl w:val="1"/>
          <w:numId w:val="83"/>
        </w:numPr>
        <w:spacing w:line="240" w:lineRule="auto"/>
        <w:ind w:left="1440" w:hanging="360"/>
        <w:rPr/>
      </w:pPr>
      <w:r w:rsidDel="00000000" w:rsidR="00000000" w:rsidRPr="00000000">
        <w:rPr>
          <w:rFonts w:ascii="Cardo" w:cs="Cardo" w:eastAsia="Cardo" w:hAnsi="Cardo"/>
          <w:rtl w:val="0"/>
        </w:rPr>
        <w:t xml:space="preserve">Major adverse CV events of 6→ 3%. </w:t>
      </w:r>
    </w:p>
    <w:p w:rsidR="00000000" w:rsidDel="00000000" w:rsidP="00000000" w:rsidRDefault="00000000" w:rsidRPr="00000000" w14:paraId="000002F4">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ADT ± EBRT analyzed in 2 RCTs demonstrate an OS advantage of at least 6%</w:t>
            </w:r>
            <w:r w:rsidDel="00000000" w:rsidR="00000000" w:rsidRPr="00000000">
              <w:rPr>
                <w:rFonts w:ascii="Times New Roman" w:cs="Times New Roman" w:eastAsia="Times New Roman" w:hAnsi="Times New Roman"/>
                <w:sz w:val="20"/>
                <w:szCs w:val="20"/>
                <w:rtl w:val="0"/>
              </w:rPr>
              <w:t xml:space="preserve"> (both included T3 disease).</w:t>
            </w:r>
          </w:p>
          <w:p w:rsidR="00000000" w:rsidDel="00000000" w:rsidP="00000000" w:rsidRDefault="00000000" w:rsidRPr="00000000" w14:paraId="000002F6">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Widmark (SPCG-7): 10y OS 61→ 70%.</w:t>
            </w:r>
          </w:p>
          <w:p w:rsidR="00000000" w:rsidDel="00000000" w:rsidP="00000000" w:rsidRDefault="00000000" w:rsidRPr="00000000" w14:paraId="000002F7">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Mason (MRC trial): 10y OS 49→ 55%.</w:t>
            </w:r>
          </w:p>
        </w:tc>
      </w:tr>
    </w:tbl>
    <w:p w:rsidR="00000000" w:rsidDel="00000000" w:rsidP="00000000" w:rsidRDefault="00000000" w:rsidRPr="00000000" w14:paraId="000002F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pStyle w:val="Heading3"/>
        <w:rPr/>
      </w:pPr>
      <w:bookmarkStart w:colFirst="0" w:colLast="0" w:name="_5mit59iq1u8p" w:id="84"/>
      <w:bookmarkEnd w:id="84"/>
      <w:hyperlink w:anchor="_dyuvqyv75v4">
        <w:r w:rsidDel="00000000" w:rsidR="00000000" w:rsidRPr="00000000">
          <w:rPr>
            <w:u w:val="single"/>
            <w:rtl w:val="0"/>
          </w:rPr>
          <w:t xml:space="preserve">ADT: Omission of RT? </w:t>
        </w:r>
      </w:hyperlink>
      <w:r w:rsidDel="00000000" w:rsidR="00000000" w:rsidRPr="00000000">
        <w:rPr>
          <w:rtl w:val="0"/>
        </w:rPr>
      </w:r>
    </w:p>
    <w:p w:rsidR="00000000" w:rsidDel="00000000" w:rsidP="00000000" w:rsidRDefault="00000000" w:rsidRPr="00000000" w14:paraId="000002FA">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SPCG-7/SFUO-3</w:t>
      </w:r>
      <w:r w:rsidDel="00000000" w:rsidR="00000000" w:rsidRPr="00000000">
        <w:rPr>
          <w:rFonts w:ascii="Times New Roman" w:cs="Times New Roman" w:eastAsia="Times New Roman" w:hAnsi="Times New Roman"/>
          <w:sz w:val="20"/>
          <w:szCs w:val="20"/>
          <w:rtl w:val="0"/>
        </w:rPr>
        <w:t xml:space="preserve"> [</w:t>
      </w:r>
      <w:hyperlink r:id="rId168">
        <w:r w:rsidDel="00000000" w:rsidR="00000000" w:rsidRPr="00000000">
          <w:rPr>
            <w:rFonts w:ascii="Times New Roman" w:cs="Times New Roman" w:eastAsia="Times New Roman" w:hAnsi="Times New Roman"/>
            <w:sz w:val="20"/>
            <w:szCs w:val="20"/>
            <w:rtl w:val="0"/>
          </w:rPr>
          <w:t xml:space="preserve">Widmark Lancet '09</w:t>
        </w:r>
      </w:hyperlink>
      <w:r w:rsidDel="00000000" w:rsidR="00000000" w:rsidRPr="00000000">
        <w:rPr>
          <w:rtl w:val="0"/>
        </w:rPr>
        <w:t xml:space="preserve">, </w:t>
      </w:r>
      <w:hyperlink r:id="rId169">
        <w:r w:rsidDel="00000000" w:rsidR="00000000" w:rsidRPr="00000000">
          <w:rPr>
            <w:rtl w:val="0"/>
          </w:rPr>
          <w:t xml:space="preserve">Aksnessæther IJROBP '19</w:t>
        </w:r>
      </w:hyperlink>
      <w:r w:rsidDel="00000000" w:rsidR="00000000" w:rsidRPr="00000000">
        <w:rPr>
          <w:rFonts w:ascii="Cardo" w:cs="Cardo" w:eastAsia="Cardo" w:hAnsi="Cardo"/>
          <w:sz w:val="20"/>
          <w:szCs w:val="20"/>
          <w:rtl w:val="0"/>
        </w:rPr>
        <w:t xml:space="preserve">]: ADT x3mo→ cont flutamide</w:t>
      </w:r>
      <w:r w:rsidDel="00000000" w:rsidR="00000000" w:rsidRPr="00000000">
        <w:rPr>
          <w:rFonts w:ascii="Times New Roman" w:cs="Times New Roman" w:eastAsia="Times New Roman" w:hAnsi="Times New Roman"/>
          <w:b w:val="1"/>
          <w:sz w:val="20"/>
          <w:szCs w:val="20"/>
          <w:rtl w:val="0"/>
        </w:rPr>
        <w:t xml:space="preserve"> ± 70 Gy</w:t>
      </w:r>
      <w:r w:rsidDel="00000000" w:rsidR="00000000" w:rsidRPr="00000000">
        <w:rPr>
          <w:rFonts w:ascii="Times New Roman" w:cs="Times New Roman" w:eastAsia="Times New Roman" w:hAnsi="Times New Roman"/>
          <w:sz w:val="20"/>
          <w:szCs w:val="20"/>
          <w:rtl w:val="0"/>
        </w:rPr>
        <w:t xml:space="preserve">. </w:t>
        <w:br w:type="textWrapping"/>
        <w:t xml:space="preserve">CSS RRR of 50%. 10y OS benefit of 10%.</w:t>
      </w:r>
    </w:p>
    <w:p w:rsidR="00000000" w:rsidDel="00000000" w:rsidP="00000000" w:rsidRDefault="00000000" w:rsidRPr="00000000" w14:paraId="000002FB">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875 pts. 90%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78% T3, Median PSA 16. MFU 12y.</w:t>
      </w:r>
    </w:p>
    <w:p w:rsidR="00000000" w:rsidDel="00000000" w:rsidP="00000000" w:rsidRDefault="00000000" w:rsidRPr="00000000" w14:paraId="000002FC">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RT: 50 Gy 3D→ 20 Gy boost to prostate. Prostate + SV, no WPRT.</w:t>
      </w:r>
    </w:p>
    <w:p w:rsidR="00000000" w:rsidDel="00000000" w:rsidP="00000000" w:rsidRDefault="00000000" w:rsidRPr="00000000" w14:paraId="000002FD">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61→ 70%</w:t>
      </w:r>
      <w:r w:rsidDel="00000000" w:rsidR="00000000" w:rsidRPr="00000000">
        <w:rPr>
          <w:rFonts w:ascii="Cardo" w:cs="Cardo" w:eastAsia="Cardo" w:hAnsi="Cardo"/>
          <w:sz w:val="20"/>
          <w:szCs w:val="20"/>
          <w:rtl w:val="0"/>
        </w:rPr>
        <w:t xml:space="preserve">. 10y CSM 24→ 12%. 15y CSM 34→ 17%.</w:t>
      </w:r>
    </w:p>
    <w:p w:rsidR="00000000" w:rsidDel="00000000" w:rsidP="00000000" w:rsidRDefault="00000000" w:rsidRPr="00000000" w14:paraId="000002FE">
      <w:pPr>
        <w:numPr>
          <w:ilvl w:val="1"/>
          <w:numId w:val="92"/>
        </w:numPr>
        <w:spacing w:line="240" w:lineRule="auto"/>
        <w:ind w:left="1440" w:hanging="360"/>
        <w:rPr>
          <w:u w:val="none"/>
        </w:rPr>
      </w:pPr>
      <w:r w:rsidDel="00000000" w:rsidR="00000000" w:rsidRPr="00000000">
        <w:rPr>
          <w:rFonts w:ascii="Cardo" w:cs="Cardo" w:eastAsia="Cardo" w:hAnsi="Cardo"/>
          <w:rtl w:val="0"/>
        </w:rPr>
        <w:t xml:space="preserve">MS 13→ 15y. </w:t>
      </w:r>
    </w:p>
    <w:p w:rsidR="00000000" w:rsidDel="00000000" w:rsidP="00000000" w:rsidRDefault="00000000" w:rsidRPr="00000000" w14:paraId="000002FF">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bCF 75→ 26%.</w:t>
      </w:r>
    </w:p>
    <w:p w:rsidR="00000000" w:rsidDel="00000000" w:rsidP="00000000" w:rsidRDefault="00000000" w:rsidRPr="00000000" w14:paraId="00000300">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to avert 1 prostate cancer death 5.9. </w:t>
      </w:r>
    </w:p>
    <w:p w:rsidR="00000000" w:rsidDel="00000000" w:rsidP="00000000" w:rsidRDefault="00000000" w:rsidRPr="00000000" w14:paraId="00000301">
      <w:pPr>
        <w:numPr>
          <w:ilvl w:val="1"/>
          <w:numId w:val="92"/>
        </w:numPr>
        <w:spacing w:line="240" w:lineRule="auto"/>
        <w:ind w:left="1440" w:hanging="360"/>
        <w:rPr>
          <w:u w:val="none"/>
        </w:rPr>
      </w:pPr>
      <w:r w:rsidDel="00000000" w:rsidR="00000000" w:rsidRPr="00000000">
        <w:rPr>
          <w:rFonts w:ascii="Cardo" w:cs="Cardo" w:eastAsia="Cardo" w:hAnsi="Cardo"/>
          <w:rtl w:val="0"/>
        </w:rPr>
        <w:t xml:space="preserve">Secondary superficial bladder cancers 2→ 5%. </w:t>
      </w:r>
    </w:p>
    <w:p w:rsidR="00000000" w:rsidDel="00000000" w:rsidP="00000000" w:rsidRDefault="00000000" w:rsidRPr="00000000" w14:paraId="00000302">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increased 4y mod/sev urinary bother by 6%, dysuria by 2%, bowel bother by 4% and ED by 13%. </w:t>
      </w:r>
    </w:p>
    <w:p w:rsidR="00000000" w:rsidDel="00000000" w:rsidP="00000000" w:rsidRDefault="00000000" w:rsidRPr="00000000" w14:paraId="0000030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trial</w:t>
      </w:r>
      <w:r w:rsidDel="00000000" w:rsidR="00000000" w:rsidRPr="00000000">
        <w:rPr>
          <w:rFonts w:ascii="Times New Roman" w:cs="Times New Roman" w:eastAsia="Times New Roman" w:hAnsi="Times New Roman"/>
          <w:sz w:val="20"/>
          <w:szCs w:val="20"/>
          <w:rtl w:val="0"/>
        </w:rPr>
        <w:t xml:space="preserve"> [</w:t>
      </w:r>
      <w:hyperlink r:id="rId170">
        <w:r w:rsidDel="00000000" w:rsidR="00000000" w:rsidRPr="00000000">
          <w:rPr>
            <w:rFonts w:ascii="Times New Roman" w:cs="Times New Roman" w:eastAsia="Times New Roman" w:hAnsi="Times New Roman"/>
            <w:sz w:val="20"/>
            <w:szCs w:val="20"/>
            <w:rtl w:val="0"/>
          </w:rPr>
          <w:t xml:space="preserve">Warde Lancet '11</w:t>
        </w:r>
      </w:hyperlink>
      <w:r w:rsidDel="00000000" w:rsidR="00000000" w:rsidRPr="00000000">
        <w:rPr>
          <w:rFonts w:ascii="Times New Roman" w:cs="Times New Roman" w:eastAsia="Times New Roman" w:hAnsi="Times New Roman"/>
          <w:sz w:val="20"/>
          <w:szCs w:val="20"/>
          <w:rtl w:val="0"/>
        </w:rPr>
        <w:t xml:space="preserve">, </w:t>
      </w:r>
      <w:hyperlink r:id="rId171">
        <w:r w:rsidDel="00000000" w:rsidR="00000000" w:rsidRPr="00000000">
          <w:rPr>
            <w:rFonts w:ascii="Times New Roman" w:cs="Times New Roman" w:eastAsia="Times New Roman" w:hAnsi="Times New Roman"/>
            <w:sz w:val="20"/>
            <w:szCs w:val="20"/>
            <w:rtl w:val="0"/>
          </w:rPr>
          <w:t xml:space="preserve">Mason JCO '15</w:t>
        </w:r>
      </w:hyperlink>
      <w:r w:rsidDel="00000000" w:rsidR="00000000" w:rsidRPr="00000000">
        <w:rPr>
          <w:rFonts w:ascii="Times New Roman" w:cs="Times New Roman" w:eastAsia="Times New Roman" w:hAnsi="Times New Roman"/>
          <w:sz w:val="20"/>
          <w:szCs w:val="20"/>
          <w:rtl w:val="0"/>
        </w:rPr>
        <w:t xml:space="preserve">]: ADT </w:t>
      </w:r>
      <w:r w:rsidDel="00000000" w:rsidR="00000000" w:rsidRPr="00000000">
        <w:rPr>
          <w:rFonts w:ascii="Times New Roman" w:cs="Times New Roman" w:eastAsia="Times New Roman" w:hAnsi="Times New Roman"/>
          <w:b w:val="1"/>
          <w:sz w:val="20"/>
          <w:szCs w:val="20"/>
          <w:rtl w:val="0"/>
        </w:rPr>
        <w:t xml:space="preserve">±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4">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T3-4N0M0 or T1-T2 + PSA &gt; 40 or GS 8-10 + PSA 20-40. </w:t>
      </w:r>
    </w:p>
    <w:p w:rsidR="00000000" w:rsidDel="00000000" w:rsidP="00000000" w:rsidRDefault="00000000" w:rsidRPr="00000000" w14:paraId="00000305">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(PO)RT to 65-69 Gy ± WPRT 45 Gy.</w:t>
      </w:r>
    </w:p>
    <w:p w:rsidR="00000000" w:rsidDel="00000000" w:rsidP="00000000" w:rsidRDefault="00000000" w:rsidRPr="00000000" w14:paraId="00000306">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49→ 55%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7">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PSCM 22→ 11%.</w:t>
      </w:r>
    </w:p>
    <w:p w:rsidR="00000000" w:rsidDel="00000000" w:rsidP="00000000" w:rsidRDefault="00000000" w:rsidRPr="00000000" w14:paraId="00000308">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increased urinary frequency by 3%, mild to moderate bowel side effects by 12%, and severe diarrhea &lt; 0.5%.</w:t>
      </w:r>
    </w:p>
    <w:p w:rsidR="00000000" w:rsidDel="00000000" w:rsidP="00000000" w:rsidRDefault="00000000" w:rsidRPr="00000000" w14:paraId="00000309">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cgqkgbzo0sv" w:id="85"/>
          <w:bookmarkEnd w:id="85"/>
          <w:p w:rsidR="00000000" w:rsidDel="00000000" w:rsidP="00000000" w:rsidRDefault="00000000" w:rsidRPr="00000000" w14:paraId="0000030A">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Short term ADT (4-6 mo) for Intermediate Risk Disease</w:t>
              <w:br w:type="textWrapping"/>
            </w:r>
            <w:r w:rsidDel="00000000" w:rsidR="00000000" w:rsidRPr="00000000">
              <w:rPr>
                <w:rtl w:val="0"/>
              </w:rPr>
              <w:t xml:space="preserve">There appears to be a bcPFS benefit for ST-ADT in unfavorable IR disease according to retro MDACC data [</w:t>
            </w:r>
            <w:hyperlink r:id="rId172">
              <w:r w:rsidDel="00000000" w:rsidR="00000000" w:rsidRPr="00000000">
                <w:rPr>
                  <w:rtl w:val="0"/>
                </w:rPr>
                <w:t xml:space="preserve">Castle IJROBP '13]</w:t>
              </w:r>
            </w:hyperlink>
            <w:r w:rsidDel="00000000" w:rsidR="00000000" w:rsidRPr="00000000">
              <w:rPr>
                <w:rtl w:val="0"/>
              </w:rPr>
              <w:t xml:space="preserve">, while retro MSKCC data suggests bcPFS benefit for all IR disease, but DM benefit only observed in unfavorable-IR.</w:t>
            </w:r>
            <w:r w:rsidDel="00000000" w:rsidR="00000000" w:rsidRPr="00000000">
              <w:rPr>
                <w:rtl w:val="0"/>
              </w:rPr>
            </w:r>
          </w:p>
          <w:p w:rsidR="00000000" w:rsidDel="00000000" w:rsidP="00000000" w:rsidRDefault="00000000" w:rsidRPr="00000000" w14:paraId="0000030B">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ST-</w:t>
            </w:r>
            <w:r w:rsidDel="00000000" w:rsidR="00000000" w:rsidRPr="00000000">
              <w:rPr>
                <w:rFonts w:ascii="Times New Roman" w:cs="Times New Roman" w:eastAsia="Times New Roman" w:hAnsi="Times New Roman"/>
                <w:b w:val="1"/>
                <w:sz w:val="20"/>
                <w:szCs w:val="20"/>
                <w:rtl w:val="0"/>
              </w:rPr>
              <w:t xml:space="preserve">ADT confers a 10y OS benefit of ~10-15%</w:t>
            </w:r>
            <w:r w:rsidDel="00000000" w:rsidR="00000000" w:rsidRPr="00000000">
              <w:rPr>
                <w:b w:val="1"/>
                <w:rtl w:val="0"/>
              </w:rPr>
              <w:t xml:space="preserve"> in the pre-dose escalated era </w:t>
            </w:r>
            <w:r w:rsidDel="00000000" w:rsidR="00000000" w:rsidRPr="00000000">
              <w:rPr>
                <w:rtl w:val="0"/>
              </w:rPr>
              <w:t xml:space="preserve">(mostly d</w:t>
            </w:r>
            <w:r w:rsidDel="00000000" w:rsidR="00000000" w:rsidRPr="00000000">
              <w:rPr>
                <w:sz w:val="20"/>
                <w:szCs w:val="20"/>
                <w:rtl w:val="0"/>
              </w:rPr>
              <w:t xml:space="preserve">riven by IR/HR disease). </w:t>
            </w:r>
          </w:p>
          <w:p w:rsidR="00000000" w:rsidDel="00000000" w:rsidP="00000000" w:rsidRDefault="00000000" w:rsidRPr="00000000" w14:paraId="0000030C">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ST-</w:t>
            </w:r>
            <w:r w:rsidDel="00000000" w:rsidR="00000000" w:rsidRPr="00000000">
              <w:rPr>
                <w:rFonts w:ascii="Times New Roman" w:cs="Times New Roman" w:eastAsia="Times New Roman" w:hAnsi="Times New Roman"/>
                <w:sz w:val="20"/>
                <w:szCs w:val="20"/>
                <w:rtl w:val="0"/>
              </w:rPr>
              <w:t xml:space="preserve">ADT also confers 10y bcPFS benefit of ~20% in the pre-dose escalated era.</w:t>
            </w:r>
          </w:p>
          <w:p w:rsidR="00000000" w:rsidDel="00000000" w:rsidP="00000000" w:rsidRDefault="00000000" w:rsidRPr="00000000" w14:paraId="0000030D">
            <w:pPr>
              <w:numPr>
                <w:ilvl w:val="0"/>
                <w:numId w:val="85"/>
              </w:numPr>
            </w:pPr>
            <w:r w:rsidDel="00000000" w:rsidR="00000000" w:rsidRPr="00000000">
              <w:rPr>
                <w:b w:val="1"/>
                <w:rtl w:val="0"/>
              </w:rPr>
              <w:t xml:space="preserve">MDACC </w:t>
            </w:r>
            <w:r w:rsidDel="00000000" w:rsidR="00000000" w:rsidRPr="00000000">
              <w:rPr>
                <w:rtl w:val="0"/>
              </w:rPr>
              <w:t xml:space="preserve">[</w:t>
            </w:r>
            <w:hyperlink r:id="rId173">
              <w:r w:rsidDel="00000000" w:rsidR="00000000" w:rsidRPr="00000000">
                <w:rPr>
                  <w:rtl w:val="0"/>
                </w:rPr>
                <w:t xml:space="preserve">Castle IJROBP '13</w:t>
              </w:r>
            </w:hyperlink>
            <w:r w:rsidDel="00000000" w:rsidR="00000000" w:rsidRPr="00000000">
              <w:rPr>
                <w:rtl w:val="0"/>
              </w:rPr>
              <w:t xml:space="preserve">]: Retro. </w:t>
            </w:r>
            <w:r w:rsidDel="00000000" w:rsidR="00000000" w:rsidRPr="00000000">
              <w:rPr>
                <w:b w:val="1"/>
                <w:rtl w:val="0"/>
              </w:rPr>
              <w:t xml:space="preserve">75.6-78 Gy ± ADT</w:t>
            </w:r>
            <w:r w:rsidDel="00000000" w:rsidR="00000000" w:rsidRPr="00000000">
              <w:rPr>
                <w:rFonts w:ascii="Gungsuh" w:cs="Gungsuh" w:eastAsia="Gungsuh" w:hAnsi="Gungsuh"/>
                <w:rtl w:val="0"/>
              </w:rPr>
              <w:t xml:space="preserve"> ≤ 6 mo. </w:t>
              <w:br w:type="textWrapping"/>
              <w:t xml:space="preserve">There is a bcPFS benefit for unfavorable-IR.</w:t>
            </w:r>
          </w:p>
          <w:p w:rsidR="00000000" w:rsidDel="00000000" w:rsidP="00000000" w:rsidRDefault="00000000" w:rsidRPr="00000000" w14:paraId="0000030E">
            <w:pPr>
              <w:numPr>
                <w:ilvl w:val="1"/>
                <w:numId w:val="85"/>
              </w:numPr>
              <w:ind w:left="1440" w:hanging="360"/>
            </w:pPr>
            <w:r w:rsidDel="00000000" w:rsidR="00000000" w:rsidRPr="00000000">
              <w:rPr>
                <w:rtl w:val="0"/>
              </w:rPr>
              <w:t xml:space="preserve">818 pts. Intermediate risk patients. MFU only 58 mo.</w:t>
            </w:r>
          </w:p>
          <w:p w:rsidR="00000000" w:rsidDel="00000000" w:rsidP="00000000" w:rsidRDefault="00000000" w:rsidRPr="00000000" w14:paraId="0000030F">
            <w:pPr>
              <w:numPr>
                <w:ilvl w:val="1"/>
                <w:numId w:val="85"/>
              </w:numPr>
              <w:ind w:left="1440" w:hanging="360"/>
            </w:pPr>
            <w:r w:rsidDel="00000000" w:rsidR="00000000" w:rsidRPr="00000000">
              <w:rPr>
                <w:rFonts w:ascii="Cardo" w:cs="Cardo" w:eastAsia="Cardo" w:hAnsi="Cardo"/>
                <w:rtl w:val="0"/>
              </w:rPr>
              <w:t xml:space="preserve">5y FFF 74→ 94%. </w:t>
            </w:r>
          </w:p>
          <w:p w:rsidR="00000000" w:rsidDel="00000000" w:rsidP="00000000" w:rsidRDefault="00000000" w:rsidRPr="00000000" w14:paraId="00000310">
            <w:pPr>
              <w:numPr>
                <w:ilvl w:val="1"/>
                <w:numId w:val="85"/>
              </w:numPr>
              <w:ind w:left="1440" w:hanging="360"/>
            </w:pPr>
            <w:r w:rsidDel="00000000" w:rsidR="00000000" w:rsidRPr="00000000">
              <w:rPr>
                <w:rtl w:val="0"/>
              </w:rPr>
              <w:t xml:space="preserve">5y FFF for favorable IR of ~95%, approaching 5y FFF of 98% in low risk patients treated with RT only.</w:t>
            </w:r>
            <w:r w:rsidDel="00000000" w:rsidR="00000000" w:rsidRPr="00000000">
              <w:rPr>
                <w:rtl w:val="0"/>
              </w:rPr>
            </w:r>
          </w:p>
          <w:p w:rsidR="00000000" w:rsidDel="00000000" w:rsidP="00000000" w:rsidRDefault="00000000" w:rsidRPr="00000000" w14:paraId="00000311">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MSKCC </w:t>
            </w:r>
            <w:r w:rsidDel="00000000" w:rsidR="00000000" w:rsidRPr="00000000">
              <w:rPr>
                <w:rFonts w:ascii="Times New Roman" w:cs="Times New Roman" w:eastAsia="Times New Roman" w:hAnsi="Times New Roman"/>
                <w:sz w:val="20"/>
                <w:szCs w:val="20"/>
                <w:rtl w:val="0"/>
              </w:rPr>
              <w:t xml:space="preserve">[</w:t>
            </w:r>
            <w:hyperlink r:id="rId174">
              <w:r w:rsidDel="00000000" w:rsidR="00000000" w:rsidRPr="00000000">
                <w:rPr>
                  <w:rFonts w:ascii="Times New Roman" w:cs="Times New Roman" w:eastAsia="Times New Roman" w:hAnsi="Times New Roman"/>
                  <w:sz w:val="20"/>
                  <w:szCs w:val="20"/>
                  <w:rtl w:val="0"/>
                </w:rPr>
                <w:t xml:space="preserve">Zumsteg Euro Uro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&gt; 81 Gy ± ADT</w:t>
            </w:r>
            <w:r w:rsidDel="00000000" w:rsidR="00000000" w:rsidRPr="00000000">
              <w:rPr>
                <w:rFonts w:ascii="Times New Roman" w:cs="Times New Roman" w:eastAsia="Times New Roman" w:hAnsi="Times New Roman"/>
                <w:sz w:val="20"/>
                <w:szCs w:val="20"/>
                <w:rtl w:val="0"/>
              </w:rPr>
              <w:t xml:space="preserve"> ~6 mo. </w:t>
              <w:br w:type="textWrapping"/>
              <w:t xml:space="preserve">There is a bcPFS benefit for all IR dz, while a DMFS benefit can be seen only in unfavorable</w:t>
            </w:r>
            <w:r w:rsidDel="00000000" w:rsidR="00000000" w:rsidRPr="00000000">
              <w:rPr>
                <w:rFonts w:ascii="Gungsuh" w:cs="Gungsuh" w:eastAsia="Gungsuh" w:hAnsi="Gungsuh"/>
                <w:rtl w:val="0"/>
              </w:rPr>
              <w:t xml:space="preserve">. PCSM was notably increased in men with GG3 (4+3) or ≥ 50% cores, but not those with multiple intermediate risk factors.</w:t>
            </w:r>
            <w:r w:rsidDel="00000000" w:rsidR="00000000" w:rsidRPr="00000000">
              <w:rPr>
                <w:rtl w:val="0"/>
              </w:rPr>
            </w:r>
          </w:p>
          <w:p w:rsidR="00000000" w:rsidDel="00000000" w:rsidP="00000000" w:rsidRDefault="00000000" w:rsidRPr="00000000" w14:paraId="00000312">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lymph node directed RT.</w:t>
            </w:r>
          </w:p>
          <w:p w:rsidR="00000000" w:rsidDel="00000000" w:rsidP="00000000" w:rsidRDefault="00000000" w:rsidRPr="00000000" w14:paraId="00000313">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bcPFS for favorable IR of 81→ 94% but 8y DM ~2%, 8y CSM ~ 1%. </w:t>
            </w:r>
            <w:r w:rsidDel="00000000" w:rsidR="00000000" w:rsidRPr="00000000">
              <w:rPr>
                <w:rFonts w:ascii="Times New Roman" w:cs="Times New Roman" w:eastAsia="Times New Roman" w:hAnsi="Times New Roman"/>
                <w:sz w:val="20"/>
                <w:szCs w:val="20"/>
                <w:rtl w:val="0"/>
              </w:rPr>
              <w:t xml:space="preserve">No benefit in DM.</w:t>
            </w:r>
          </w:p>
          <w:p w:rsidR="00000000" w:rsidDel="00000000" w:rsidP="00000000" w:rsidRDefault="00000000" w:rsidRPr="00000000" w14:paraId="00000314">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bcPFS for unfavorable IR of 65→ 75%, 8y DM 10.6→ 6.4%, 8y CSM 7.2→ 2.2%.</w:t>
            </w:r>
          </w:p>
          <w:p w:rsidR="00000000" w:rsidDel="00000000" w:rsidP="00000000" w:rsidRDefault="00000000" w:rsidRPr="00000000" w14:paraId="00000315">
            <w:pPr>
              <w:numPr>
                <w:ilvl w:val="0"/>
                <w:numId w:val="85"/>
              </w:numPr>
              <w:spacing w:line="240" w:lineRule="auto"/>
              <w:rPr>
                <w:u w:val="none"/>
              </w:rPr>
            </w:pPr>
            <w:r w:rsidDel="00000000" w:rsidR="00000000" w:rsidRPr="00000000">
              <w:rPr>
                <w:rtl w:val="0"/>
              </w:rPr>
              <w:t xml:space="preserve">There may not be a benefit in unfavorable intermediate men at high cardiac risk. For example, be wary if your patient has had a heart attack in the last year. Maybe enroll in an apalutamide trial instead.</w:t>
            </w:r>
          </w:p>
        </w:tc>
      </w:tr>
    </w:tbl>
    <w:p w:rsidR="00000000" w:rsidDel="00000000" w:rsidP="00000000" w:rsidRDefault="00000000" w:rsidRPr="00000000" w14:paraId="00000316">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7">
      <w:pPr>
        <w:pStyle w:val="Heading3"/>
        <w:rPr/>
      </w:pPr>
      <w:bookmarkStart w:colFirst="0" w:colLast="0" w:name="_gd1plm7jl9w5" w:id="86"/>
      <w:bookmarkEnd w:id="86"/>
      <w:hyperlink w:anchor="_dyuvqyv75v4">
        <w:r w:rsidDel="00000000" w:rsidR="00000000" w:rsidRPr="00000000">
          <w:rPr>
            <w:rtl w:val="0"/>
          </w:rPr>
          <w:t xml:space="preserve">Short term ADT in 70 Gy era</w:t>
        </w:r>
      </w:hyperlink>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t xml:space="preserve">There appears to be an OS advantage for IR disease treated with ST-ADT prior to the dose-escalated era.</w:t>
      </w:r>
    </w:p>
    <w:p w:rsidR="00000000" w:rsidDel="00000000" w:rsidP="00000000" w:rsidRDefault="00000000" w:rsidRPr="00000000" w14:paraId="00000319">
      <w:pPr>
        <w:ind w:left="0" w:firstLine="0"/>
        <w:rPr/>
      </w:pPr>
      <w:r w:rsidDel="00000000" w:rsidR="00000000" w:rsidRPr="00000000">
        <w:rPr>
          <w:rtl w:val="0"/>
        </w:rPr>
      </w:r>
    </w:p>
    <w:bookmarkStart w:colFirst="0" w:colLast="0" w:name="6zkb8zq1t4dg" w:id="87"/>
    <w:bookmarkEnd w:id="87"/>
    <w:p w:rsidR="00000000" w:rsidDel="00000000" w:rsidP="00000000" w:rsidRDefault="00000000" w:rsidRPr="00000000" w14:paraId="0000031A">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9408</w:t>
      </w:r>
      <w:r w:rsidDel="00000000" w:rsidR="00000000" w:rsidRPr="00000000">
        <w:rPr>
          <w:rFonts w:ascii="Times New Roman" w:cs="Times New Roman" w:eastAsia="Times New Roman" w:hAnsi="Times New Roman"/>
          <w:sz w:val="20"/>
          <w:szCs w:val="20"/>
          <w:rtl w:val="0"/>
        </w:rPr>
        <w:t xml:space="preserve"> [</w:t>
      </w:r>
      <w:hyperlink r:id="rId175">
        <w:r w:rsidDel="00000000" w:rsidR="00000000" w:rsidRPr="00000000">
          <w:rPr>
            <w:rFonts w:ascii="Times New Roman" w:cs="Times New Roman" w:eastAsia="Times New Roman" w:hAnsi="Times New Roman"/>
            <w:sz w:val="20"/>
            <w:szCs w:val="20"/>
            <w:rtl w:val="0"/>
          </w:rPr>
          <w:t xml:space="preserve">Jones NEJM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WPRT 66.6 Gy or (PO)RT 68.4 Gy </w:t>
      </w:r>
      <w:r w:rsidDel="00000000" w:rsidR="00000000" w:rsidRPr="00000000">
        <w:rPr>
          <w:rFonts w:ascii="Times New Roman" w:cs="Times New Roman" w:eastAsia="Times New Roman" w:hAnsi="Times New Roman"/>
          <w:b w:val="1"/>
          <w:sz w:val="20"/>
          <w:szCs w:val="20"/>
          <w:rtl w:val="0"/>
        </w:rPr>
        <w:t xml:space="preserve">± 4 mo ADT </w:t>
      </w:r>
      <w:r w:rsidDel="00000000" w:rsidR="00000000" w:rsidRPr="00000000">
        <w:rPr>
          <w:rFonts w:ascii="Times New Roman" w:cs="Times New Roman" w:eastAsia="Times New Roman" w:hAnsi="Times New Roman"/>
          <w:sz w:val="20"/>
          <w:szCs w:val="20"/>
          <w:rtl w:val="0"/>
        </w:rPr>
        <w:t xml:space="preserve">(2mo neo/2mo concurrent). </w:t>
      </w:r>
    </w:p>
    <w:p w:rsidR="00000000" w:rsidDel="00000000" w:rsidP="00000000" w:rsidRDefault="00000000" w:rsidRPr="00000000" w14:paraId="0000031B">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There is a 7% OS advantage in IR dz. There is on</w:t>
      </w:r>
      <w:r w:rsidDel="00000000" w:rsidR="00000000" w:rsidRPr="00000000">
        <w:rPr>
          <w:rtl w:val="0"/>
        </w:rPr>
        <w:t xml:space="preserve">ly a bcPFS benefit in low risk disease.</w:t>
      </w:r>
    </w:p>
    <w:p w:rsidR="00000000" w:rsidDel="00000000" w:rsidP="00000000" w:rsidRDefault="00000000" w:rsidRPr="00000000" w14:paraId="0000031C">
      <w:pPr>
        <w:spacing w:line="240" w:lineRule="auto"/>
        <w:ind w:left="720" w:firstLine="0"/>
        <w:rPr/>
      </w:pPr>
      <w:r w:rsidDel="00000000" w:rsidR="00000000" w:rsidRPr="00000000">
        <w:rPr>
          <w:rtl w:val="0"/>
        </w:rPr>
        <w:t xml:space="preserve">There is no need for ADT in low risk disease.</w:t>
      </w:r>
    </w:p>
    <w:p w:rsidR="00000000" w:rsidDel="00000000" w:rsidP="00000000" w:rsidRDefault="00000000" w:rsidRPr="00000000" w14:paraId="0000031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1,979 pts. </w:t>
      </w:r>
      <w:r w:rsidDel="00000000" w:rsidR="00000000" w:rsidRPr="00000000">
        <w:rPr>
          <w:rFonts w:ascii="Times New Roman" w:cs="Times New Roman" w:eastAsia="Times New Roman" w:hAnsi="Times New Roman"/>
          <w:sz w:val="20"/>
          <w:szCs w:val="20"/>
          <w:u w:val="single"/>
          <w:rtl w:val="0"/>
        </w:rPr>
        <w:t xml:space="preserve">Mostly L/IR</w:t>
      </w:r>
      <w:r w:rsidDel="00000000" w:rsidR="00000000" w:rsidRPr="00000000">
        <w:rPr>
          <w:rFonts w:ascii="Times New Roman" w:cs="Times New Roman" w:eastAsia="Times New Roman" w:hAnsi="Times New Roman"/>
          <w:sz w:val="20"/>
          <w:szCs w:val="20"/>
          <w:rtl w:val="0"/>
        </w:rPr>
        <w:t xml:space="preserve">. 54% IR. 11% HR. T1b/2b PSA &lt; 20. Palpable T2-4. MFU 9y.</w:t>
      </w:r>
    </w:p>
    <w:p w:rsidR="00000000" w:rsidDel="00000000" w:rsidP="00000000" w:rsidRDefault="00000000" w:rsidRPr="00000000" w14:paraId="0000031E">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WPRT 46.8 Gy + 19.8 Gy (PO)RT to 66.6 Gy, or (PO)RT alone to 68.4 Gy if WPRT omitted.</w:t>
      </w:r>
    </w:p>
    <w:p w:rsidR="00000000" w:rsidDel="00000000" w:rsidP="00000000" w:rsidRDefault="00000000" w:rsidRPr="00000000" w14:paraId="0000031F">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WPRT omitted in pts w -LND or PSA &lt;10 and GS&lt;6.</w:t>
      </w:r>
    </w:p>
    <w:p w:rsidR="00000000" w:rsidDel="00000000" w:rsidP="00000000" w:rsidRDefault="00000000" w:rsidRPr="00000000" w14:paraId="0000032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flutamide and LHRH agonist.</w:t>
      </w:r>
    </w:p>
    <w:p w:rsidR="00000000" w:rsidDel="00000000" w:rsidP="00000000" w:rsidRDefault="00000000" w:rsidRPr="00000000" w14:paraId="00000321">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57→ 62%, 10y CSM 8→ 4%.</w:t>
      </w:r>
    </w:p>
    <w:p w:rsidR="00000000" w:rsidDel="00000000" w:rsidP="00000000" w:rsidRDefault="00000000" w:rsidRPr="00000000" w14:paraId="00000322">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w:t>
      </w:r>
      <w:r w:rsidDel="00000000" w:rsidR="00000000" w:rsidRPr="00000000">
        <w:rPr>
          <w:rtl w:val="0"/>
        </w:rPr>
        <w:t xml:space="preserve">R: </w:t>
      </w:r>
      <w:r w:rsidDel="00000000" w:rsidR="00000000" w:rsidRPr="00000000">
        <w:rPr>
          <w:rFonts w:ascii="Cardo" w:cs="Cardo" w:eastAsia="Cardo" w:hAnsi="Cardo"/>
          <w:sz w:val="20"/>
          <w:szCs w:val="20"/>
          <w:rtl w:val="0"/>
        </w:rPr>
        <w:t xml:space="preserve">10y OS 57→ 61%, 10y PCSM 10→ 3%, 10y bcPFS 59→ 74%. </w:t>
      </w:r>
    </w:p>
    <w:p w:rsidR="00000000" w:rsidDel="00000000" w:rsidP="00000000" w:rsidRDefault="00000000" w:rsidRPr="00000000" w14:paraId="00000323">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PCSM and OS benefit are limited</w:t>
      </w:r>
      <w:r w:rsidDel="00000000" w:rsidR="00000000" w:rsidRPr="00000000">
        <w:rPr>
          <w:rFonts w:ascii="Times New Roman" w:cs="Times New Roman" w:eastAsia="Times New Roman" w:hAnsi="Times New Roman"/>
          <w:sz w:val="20"/>
          <w:szCs w:val="20"/>
          <w:rtl w:val="0"/>
        </w:rPr>
        <w:t xml:space="preserve"> only to IR, suggesting LR no benefit and HR 4 mo may not be enough. </w:t>
      </w:r>
    </w:p>
    <w:p w:rsidR="00000000" w:rsidDel="00000000" w:rsidP="00000000" w:rsidRDefault="00000000" w:rsidRPr="00000000" w14:paraId="00000324">
      <w:pPr>
        <w:numPr>
          <w:ilvl w:val="2"/>
          <w:numId w:val="85"/>
        </w:numPr>
        <w:spacing w:line="240" w:lineRule="auto"/>
        <w:ind w:left="2160" w:hanging="360"/>
        <w:rPr>
          <w:u w:val="none"/>
        </w:rPr>
      </w:pPr>
      <w:r w:rsidDel="00000000" w:rsidR="00000000" w:rsidRPr="00000000">
        <w:rPr>
          <w:rFonts w:ascii="Cardo" w:cs="Cardo" w:eastAsia="Cardo" w:hAnsi="Cardo"/>
          <w:rtl w:val="0"/>
        </w:rPr>
        <w:t xml:space="preserve">For LR, 10y bcPFS 68→ 78%. </w:t>
      </w:r>
    </w:p>
    <w:p w:rsidR="00000000" w:rsidDel="00000000" w:rsidP="00000000" w:rsidRDefault="00000000" w:rsidRPr="00000000" w14:paraId="00000325">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positive bx 39→ 20%.</w:t>
      </w:r>
    </w:p>
    <w:bookmarkStart w:colFirst="0" w:colLast="0" w:name="pbee5zaras3c" w:id="88"/>
    <w:bookmarkEnd w:id="88"/>
    <w:p w:rsidR="00000000" w:rsidDel="00000000" w:rsidP="00000000" w:rsidRDefault="00000000" w:rsidRPr="00000000" w14:paraId="00000326">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Harvard/DFCI Trial</w:t>
      </w:r>
      <w:r w:rsidDel="00000000" w:rsidR="00000000" w:rsidRPr="00000000">
        <w:rPr>
          <w:rFonts w:ascii="Times New Roman" w:cs="Times New Roman" w:eastAsia="Times New Roman" w:hAnsi="Times New Roman"/>
          <w:sz w:val="20"/>
          <w:szCs w:val="20"/>
          <w:rtl w:val="0"/>
        </w:rPr>
        <w:t xml:space="preserve"> [</w:t>
      </w:r>
      <w:hyperlink r:id="rId176">
        <w:r w:rsidDel="00000000" w:rsidR="00000000" w:rsidRPr="00000000">
          <w:rPr>
            <w:rFonts w:ascii="Times New Roman" w:cs="Times New Roman" w:eastAsia="Times New Roman" w:hAnsi="Times New Roman"/>
            <w:b w:val="1"/>
            <w:sz w:val="20"/>
            <w:szCs w:val="20"/>
            <w:rtl w:val="0"/>
          </w:rPr>
          <w:t xml:space="preserve">D'Amico </w:t>
        </w:r>
      </w:hyperlink>
      <w:hyperlink r:id="rId177">
        <w:r w:rsidDel="00000000" w:rsidR="00000000" w:rsidRPr="00000000">
          <w:rPr>
            <w:rFonts w:ascii="Times New Roman" w:cs="Times New Roman" w:eastAsia="Times New Roman" w:hAnsi="Times New Roman"/>
            <w:sz w:val="20"/>
            <w:szCs w:val="20"/>
            <w:rtl w:val="0"/>
          </w:rPr>
          <w:t xml:space="preserve">JAMA '08</w:t>
        </w:r>
      </w:hyperlink>
      <w:r w:rsidDel="00000000" w:rsidR="00000000" w:rsidRPr="00000000">
        <w:rPr>
          <w:rFonts w:ascii="Times New Roman" w:cs="Times New Roman" w:eastAsia="Times New Roman" w:hAnsi="Times New Roman"/>
          <w:sz w:val="20"/>
          <w:szCs w:val="20"/>
          <w:rtl w:val="0"/>
        </w:rPr>
        <w:t xml:space="preserve">, </w:t>
      </w:r>
      <w:hyperlink r:id="rId178">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Isocenter </w:t>
      </w:r>
      <w:r w:rsidDel="00000000" w:rsidR="00000000" w:rsidRPr="00000000">
        <w:rPr>
          <w:rFonts w:ascii="Times New Roman" w:cs="Times New Roman" w:eastAsia="Times New Roman" w:hAnsi="Times New Roman"/>
          <w:b w:val="1"/>
          <w:sz w:val="20"/>
          <w:szCs w:val="20"/>
          <w:rtl w:val="0"/>
        </w:rPr>
        <w:t xml:space="preserve">70 Gy ± 6 mo ADT</w:t>
      </w:r>
      <w:r w:rsidDel="00000000" w:rsidR="00000000" w:rsidRPr="00000000">
        <w:rPr>
          <w:rFonts w:ascii="Times New Roman" w:cs="Times New Roman" w:eastAsia="Times New Roman" w:hAnsi="Times New Roman"/>
          <w:sz w:val="20"/>
          <w:szCs w:val="20"/>
          <w:rtl w:val="0"/>
        </w:rPr>
        <w:t xml:space="preserve">. </w:t>
        <w:br w:type="textWrapping"/>
        <w:t xml:space="preserve">There is &gt; 10% OS advantage for short term ADT in intermediate risk disease, unless high ACE-27 score.</w:t>
        <w:br w:type="textWrapping"/>
        <w:t xml:space="preserve">This study suggested ACE-27 to be a risk stratification for longer term ADT and cardiovascular risk factors.</w:t>
      </w:r>
    </w:p>
    <w:p w:rsidR="00000000" w:rsidDel="00000000" w:rsidP="00000000" w:rsidRDefault="00000000" w:rsidRPr="00000000" w14:paraId="00000327">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 pts.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Gungsuh" w:cs="Gungsuh" w:eastAsia="Gungsuh" w:hAnsi="Gungsuh"/>
          <w:sz w:val="20"/>
          <w:szCs w:val="20"/>
          <w:rtl w:val="0"/>
        </w:rPr>
        <w:t xml:space="preserve"> (~75%). PSA 10-40 or GS ≥ 7,  LR included if MRI evidence of T3. </w:t>
      </w:r>
    </w:p>
    <w:p w:rsidR="00000000" w:rsidDel="00000000" w:rsidP="00000000" w:rsidRDefault="00000000" w:rsidRPr="00000000" w14:paraId="0000032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Among men with no or minimal comorbidity by ACE-27, 15y OS 31→ 44%, but equivalent OS in men with moderate to severe comorbidity.</w:t>
      </w:r>
    </w:p>
    <w:p w:rsidR="00000000" w:rsidDel="00000000" w:rsidP="00000000" w:rsidRDefault="00000000" w:rsidRPr="00000000" w14:paraId="0000032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OS 61→ 74%.</w:t>
      </w:r>
    </w:p>
    <w:p w:rsidR="00000000" w:rsidDel="00000000" w:rsidP="00000000" w:rsidRDefault="00000000" w:rsidRPr="00000000" w14:paraId="0000032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 hoc ACE-27 analysis [</w:t>
      </w:r>
      <w:hyperlink r:id="rId179">
        <w:r w:rsidDel="00000000" w:rsidR="00000000" w:rsidRPr="00000000">
          <w:rPr>
            <w:rtl w:val="0"/>
          </w:rPr>
          <w:t xml:space="preserve">Nguyen IJROBP '10</w:t>
        </w:r>
      </w:hyperlink>
      <w:r w:rsidDel="00000000" w:rsidR="00000000" w:rsidRPr="00000000">
        <w:rPr>
          <w:rtl w:val="0"/>
        </w:rPr>
        <w:t xml:space="preserve">]: Both IR and HR benefitted from ADT if no or mild comorbidity.</w:t>
      </w:r>
    </w:p>
    <w:p w:rsidR="00000000" w:rsidDel="00000000" w:rsidP="00000000" w:rsidRDefault="00000000" w:rsidRPr="00000000" w14:paraId="0000032B">
      <w:pPr>
        <w:numPr>
          <w:ilvl w:val="2"/>
          <w:numId w:val="85"/>
        </w:numPr>
        <w:spacing w:line="240" w:lineRule="auto"/>
        <w:ind w:left="2160" w:hanging="360"/>
        <w:rPr>
          <w:u w:val="none"/>
        </w:rPr>
      </w:pPr>
      <w:r w:rsidDel="00000000" w:rsidR="00000000" w:rsidRPr="00000000">
        <w:rPr>
          <w:rFonts w:ascii="Cardo" w:cs="Cardo" w:eastAsia="Cardo" w:hAnsi="Cardo"/>
          <w:rtl w:val="0"/>
        </w:rPr>
        <w:t xml:space="preserve">7y OS for IR with no or mild comorbidity of 86→ 91%.</w:t>
      </w:r>
    </w:p>
    <w:p w:rsidR="00000000" w:rsidDel="00000000" w:rsidP="00000000" w:rsidRDefault="00000000" w:rsidRPr="00000000" w14:paraId="0000032C">
      <w:pPr>
        <w:numPr>
          <w:ilvl w:val="2"/>
          <w:numId w:val="85"/>
        </w:numPr>
        <w:ind w:left="2160" w:hanging="360"/>
      </w:pPr>
      <w:r w:rsidDel="00000000" w:rsidR="00000000" w:rsidRPr="00000000">
        <w:rPr>
          <w:rFonts w:ascii="Cardo" w:cs="Cardo" w:eastAsia="Cardo" w:hAnsi="Cardo"/>
          <w:rtl w:val="0"/>
        </w:rPr>
        <w:t xml:space="preserve">7y OS for HR with no or mild comorbidity of 51→ 89%.</w:t>
      </w:r>
    </w:p>
    <w:p w:rsidR="00000000" w:rsidDel="00000000" w:rsidP="00000000" w:rsidRDefault="00000000" w:rsidRPr="00000000" w14:paraId="0000032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failure appears to be useless in predicting death [</w:t>
      </w:r>
      <w:hyperlink r:id="rId180">
        <w:r w:rsidDel="00000000" w:rsidR="00000000" w:rsidRPr="00000000">
          <w:rPr>
            <w:rFonts w:ascii="Times New Roman" w:cs="Times New Roman" w:eastAsia="Times New Roman" w:hAnsi="Times New Roman"/>
            <w:sz w:val="20"/>
            <w:szCs w:val="20"/>
            <w:rtl w:val="0"/>
          </w:rPr>
          <w:t xml:space="preserve">Royce JAMA Onc '17</w:t>
        </w:r>
      </w:hyperlink>
      <w:r w:rsidDel="00000000" w:rsidR="00000000" w:rsidRPr="00000000">
        <w:rPr>
          <w:rFonts w:ascii="Gungsuh" w:cs="Gungsuh" w:eastAsia="Gungsuh" w:hAnsi="Gungsuh"/>
          <w:sz w:val="20"/>
          <w:szCs w:val="20"/>
          <w:rtl w:val="0"/>
        </w:rPr>
        <w:t xml:space="preserve">] though PSADT &lt; 9mo, TTbcF ≤ 30 mo and PSA nadir &gt; 0.5 predicts for death, each with HR ~2 and PSADT most significant.</w:t>
      </w:r>
    </w:p>
    <w:p w:rsidR="00000000" w:rsidDel="00000000" w:rsidP="00000000" w:rsidRDefault="00000000" w:rsidRPr="00000000" w14:paraId="0000032E">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9910 </w:t>
      </w:r>
      <w:r w:rsidDel="00000000" w:rsidR="00000000" w:rsidRPr="00000000">
        <w:rPr>
          <w:rFonts w:ascii="Times New Roman" w:cs="Times New Roman" w:eastAsia="Times New Roman" w:hAnsi="Times New Roman"/>
          <w:sz w:val="20"/>
          <w:szCs w:val="20"/>
          <w:rtl w:val="0"/>
        </w:rPr>
        <w:t xml:space="preserve">[</w:t>
      </w:r>
      <w:hyperlink r:id="rId181">
        <w:r w:rsidDel="00000000" w:rsidR="00000000" w:rsidRPr="00000000">
          <w:rPr>
            <w:rFonts w:ascii="Times New Roman" w:cs="Times New Roman" w:eastAsia="Times New Roman" w:hAnsi="Times New Roman"/>
            <w:sz w:val="20"/>
            <w:szCs w:val="20"/>
            <w:rtl w:val="0"/>
          </w:rPr>
          <w:t xml:space="preserve">Pisansky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Gy + 4 vs. 9 mo nADT</w:t>
      </w:r>
      <w:r w:rsidDel="00000000" w:rsidR="00000000" w:rsidRPr="00000000">
        <w:rPr>
          <w:rFonts w:ascii="Times New Roman" w:cs="Times New Roman" w:eastAsia="Times New Roman" w:hAnsi="Times New Roman"/>
          <w:sz w:val="20"/>
          <w:szCs w:val="20"/>
          <w:rtl w:val="0"/>
        </w:rPr>
        <w:t xml:space="preserve"> (2m nADT). </w:t>
        <w:br w:type="textWrapping"/>
        <w:t xml:space="preserve">There does not appear to be a benefit in extending ADT over 6 months for intermediate risk disease. </w:t>
      </w:r>
      <w:r w:rsidDel="00000000" w:rsidR="00000000" w:rsidRPr="00000000">
        <w:rPr>
          <w:rtl w:val="0"/>
        </w:rPr>
      </w:r>
    </w:p>
    <w:p w:rsidR="00000000" w:rsidDel="00000000" w:rsidP="00000000" w:rsidRDefault="00000000" w:rsidRPr="00000000" w14:paraId="0000032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1,570 pts. Any T, GG1, PSA 10-100; or Any T, GS7, PSA &lt; 20; or T1b/c GG4+, PSA &lt;20.</w:t>
      </w:r>
    </w:p>
    <w:p w:rsidR="00000000" w:rsidDel="00000000" w:rsidP="00000000" w:rsidRDefault="00000000" w:rsidRPr="00000000" w14:paraId="0000033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nADT: LHRHa w bicalutamide 50 qday or flutamide 250 TID until end of designated completion time.</w:t>
      </w:r>
    </w:p>
    <w:p w:rsidR="00000000" w:rsidDel="00000000" w:rsidP="00000000" w:rsidRDefault="00000000" w:rsidRPr="00000000" w14:paraId="00000331">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nADT arm given </w:t>
      </w:r>
      <w:r w:rsidDel="00000000" w:rsidR="00000000" w:rsidRPr="00000000">
        <w:rPr>
          <w:rtl w:val="0"/>
        </w:rPr>
        <w:t xml:space="preserve">within</w:t>
      </w:r>
      <w:r w:rsidDel="00000000" w:rsidR="00000000" w:rsidRPr="00000000">
        <w:rPr>
          <w:rFonts w:ascii="Times New Roman" w:cs="Times New Roman" w:eastAsia="Times New Roman" w:hAnsi="Times New Roman"/>
          <w:sz w:val="20"/>
          <w:szCs w:val="20"/>
          <w:rtl w:val="0"/>
        </w:rPr>
        <w:t xml:space="preserve"> two month </w:t>
      </w:r>
      <w:r w:rsidDel="00000000" w:rsidR="00000000" w:rsidRPr="00000000">
        <w:rPr>
          <w:rFonts w:ascii="Times New Roman" w:cs="Times New Roman" w:eastAsia="Times New Roman" w:hAnsi="Times New Roman"/>
          <w:sz w:val="20"/>
          <w:szCs w:val="20"/>
          <w:rtl w:val="0"/>
        </w:rPr>
        <w:t xml:space="preserve">overlap</w:t>
      </w:r>
      <w:r w:rsidDel="00000000" w:rsidR="00000000" w:rsidRPr="00000000">
        <w:rPr>
          <w:rFonts w:ascii="Times New Roman" w:cs="Times New Roman" w:eastAsia="Times New Roman" w:hAnsi="Times New Roman"/>
          <w:sz w:val="20"/>
          <w:szCs w:val="20"/>
          <w:rtl w:val="0"/>
        </w:rPr>
        <w:t xml:space="preserve"> with RT.</w:t>
      </w:r>
    </w:p>
    <w:p w:rsidR="00000000" w:rsidDel="00000000" w:rsidP="00000000" w:rsidRDefault="00000000" w:rsidRPr="00000000" w14:paraId="00000332">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DSS 95%. 10y OS ~66%, 10y LRP ~5%, 10y DM ~6%. 10y bcPFS ~27%. </w:t>
      </w:r>
      <w:r w:rsidDel="00000000" w:rsidR="00000000" w:rsidRPr="00000000">
        <w:rPr>
          <w:rtl w:val="0"/>
        </w:rPr>
      </w:r>
    </w:p>
    <w:p w:rsidR="00000000" w:rsidDel="00000000" w:rsidP="00000000" w:rsidRDefault="00000000" w:rsidRPr="00000000" w14:paraId="00000333">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8610</w:t>
      </w:r>
      <w:r w:rsidDel="00000000" w:rsidR="00000000" w:rsidRPr="00000000">
        <w:rPr>
          <w:rFonts w:ascii="Times New Roman" w:cs="Times New Roman" w:eastAsia="Times New Roman" w:hAnsi="Times New Roman"/>
          <w:sz w:val="20"/>
          <w:szCs w:val="20"/>
          <w:rtl w:val="0"/>
        </w:rPr>
        <w:t xml:space="preserve"> [</w:t>
      </w:r>
      <w:hyperlink r:id="rId182">
        <w:r w:rsidDel="00000000" w:rsidR="00000000" w:rsidRPr="00000000">
          <w:rPr>
            <w:rFonts w:ascii="Times New Roman" w:cs="Times New Roman" w:eastAsia="Times New Roman" w:hAnsi="Times New Roman"/>
            <w:sz w:val="20"/>
            <w:szCs w:val="20"/>
            <w:rtl w:val="0"/>
          </w:rPr>
          <w:t xml:space="preserve">Roach JCO '07</w:t>
        </w:r>
      </w:hyperlink>
      <w:r w:rsidDel="00000000" w:rsidR="00000000" w:rsidRPr="00000000">
        <w:rPr>
          <w:rFonts w:ascii="Times New Roman" w:cs="Times New Roman" w:eastAsia="Times New Roman" w:hAnsi="Times New Roman"/>
          <w:sz w:val="20"/>
          <w:szCs w:val="20"/>
          <w:rtl w:val="0"/>
        </w:rPr>
        <w:t xml:space="preserve">]: 66-</w:t>
      </w:r>
      <w:r w:rsidDel="00000000" w:rsidR="00000000" w:rsidRPr="00000000">
        <w:rPr>
          <w:rFonts w:ascii="Times New Roman" w:cs="Times New Roman" w:eastAsia="Times New Roman" w:hAnsi="Times New Roman"/>
          <w:b w:val="1"/>
          <w:sz w:val="20"/>
          <w:szCs w:val="20"/>
          <w:rtl w:val="0"/>
        </w:rPr>
        <w:t xml:space="preserve">70 Gy ± 4mo ADT </w:t>
      </w:r>
      <w:r w:rsidDel="00000000" w:rsidR="00000000" w:rsidRPr="00000000">
        <w:rPr>
          <w:rFonts w:ascii="Times New Roman" w:cs="Times New Roman" w:eastAsia="Times New Roman" w:hAnsi="Times New Roman"/>
          <w:sz w:val="20"/>
          <w:szCs w:val="20"/>
          <w:rtl w:val="0"/>
        </w:rPr>
        <w:t xml:space="preserve">(2mo neo, 2mo concurrent).  </w:t>
        <w:br w:type="textWrapping"/>
        <w:t xml:space="preserve">There is a trend to a 10% OS advantage for 4 mo ADT in high risk disease. Perhaps a longer duration for HR is indicated.</w:t>
      </w:r>
      <w:r w:rsidDel="00000000" w:rsidR="00000000" w:rsidRPr="00000000">
        <w:rPr>
          <w:rtl w:val="0"/>
        </w:rPr>
      </w:r>
    </w:p>
    <w:p w:rsidR="00000000" w:rsidDel="00000000" w:rsidP="00000000" w:rsidRDefault="00000000" w:rsidRPr="00000000" w14:paraId="00000334">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456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Palpable cT2-4 ± N+ if below common iliac.</w:t>
      </w:r>
    </w:p>
    <w:p w:rsidR="00000000" w:rsidDel="00000000" w:rsidP="00000000" w:rsidRDefault="00000000" w:rsidRPr="00000000" w14:paraId="00000335">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given at relapse on no ADT arm.</w:t>
      </w:r>
    </w:p>
    <w:p w:rsidR="00000000" w:rsidDel="00000000" w:rsidP="00000000" w:rsidRDefault="00000000" w:rsidRPr="00000000" w14:paraId="0000033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CSM 36→ 23%. 10y DM 47→ 35%. 10y OS ~34→ 43%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p=0.12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7">
      <w:pPr>
        <w:numPr>
          <w:ilvl w:val="0"/>
          <w:numId w:val="85"/>
        </w:numPr>
        <w:spacing w:line="240" w:lineRule="auto"/>
        <w:ind w:left="720" w:hanging="360"/>
        <w:rPr>
          <w:rFonts w:ascii="Times New Roman" w:cs="Times New Roman" w:eastAsia="Times New Roman" w:hAnsi="Times New Roman"/>
          <w:sz w:val="20"/>
          <w:szCs w:val="20"/>
        </w:rPr>
      </w:pPr>
      <w:hyperlink r:id="rId183">
        <w:r w:rsidDel="00000000" w:rsidR="00000000" w:rsidRPr="00000000">
          <w:rPr>
            <w:rFonts w:ascii="Times New Roman" w:cs="Times New Roman" w:eastAsia="Times New Roman" w:hAnsi="Times New Roman"/>
            <w:b w:val="1"/>
            <w:sz w:val="20"/>
            <w:szCs w:val="20"/>
            <w:rtl w:val="0"/>
          </w:rPr>
          <w:t xml:space="preserve">TROG 96.01 </w:t>
        </w:r>
      </w:hyperlink>
      <w:hyperlink r:id="rId184">
        <w:r w:rsidDel="00000000" w:rsidR="00000000" w:rsidRPr="00000000">
          <w:rPr>
            <w:rFonts w:ascii="Times New Roman" w:cs="Times New Roman" w:eastAsia="Times New Roman" w:hAnsi="Times New Roman"/>
            <w:sz w:val="20"/>
            <w:szCs w:val="20"/>
            <w:rtl w:val="0"/>
          </w:rPr>
          <w:t xml:space="preserve">[Denham Lanc Onc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66 Gy ± 3 vs. 6 mo nADT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There is around 15% OS advantage for 6 mo ADT in high risk disease, but not 3 mo ADT. </w:t>
      </w:r>
    </w:p>
    <w:p w:rsidR="00000000" w:rsidDel="00000000" w:rsidP="00000000" w:rsidRDefault="00000000" w:rsidRPr="00000000" w14:paraId="0000033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818 pts. </w:t>
      </w:r>
      <w:r w:rsidDel="00000000" w:rsidR="00000000" w:rsidRPr="00000000">
        <w:rPr>
          <w:rFonts w:ascii="Times New Roman" w:cs="Times New Roman" w:eastAsia="Times New Roman" w:hAnsi="Times New Roman"/>
          <w:sz w:val="20"/>
          <w:szCs w:val="20"/>
          <w:u w:val="single"/>
          <w:rtl w:val="0"/>
        </w:rPr>
        <w:t xml:space="preserve">Mostly HR</w:t>
      </w:r>
      <w:r w:rsidDel="00000000" w:rsidR="00000000" w:rsidRPr="00000000">
        <w:rPr>
          <w:rFonts w:ascii="Times New Roman" w:cs="Times New Roman" w:eastAsia="Times New Roman" w:hAnsi="Times New Roman"/>
          <w:sz w:val="20"/>
          <w:szCs w:val="20"/>
          <w:rtl w:val="0"/>
        </w:rPr>
        <w:t xml:space="preserve">. T2b-T4. 15% IR, 85% HR.</w:t>
      </w:r>
    </w:p>
    <w:p w:rsidR="00000000" w:rsidDel="00000000" w:rsidP="00000000" w:rsidRDefault="00000000" w:rsidRPr="00000000" w14:paraId="0000033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Goserelin and flutamide. Each nADT arm given with only one month overlap with RT.</w:t>
      </w:r>
    </w:p>
    <w:p w:rsidR="00000000" w:rsidDel="00000000" w:rsidP="00000000" w:rsidRDefault="00000000" w:rsidRPr="00000000" w14:paraId="0000033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Compared to no ADT, 3 and 6 mo ADT improved DM, PCSM, and OS. </w:t>
      </w:r>
    </w:p>
    <w:p w:rsidR="00000000" w:rsidDel="00000000" w:rsidP="00000000" w:rsidRDefault="00000000" w:rsidRPr="00000000" w14:paraId="0000033B">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26→ 40→ 47%, 10y LP 28→ 16→ 13%.</w:t>
      </w:r>
    </w:p>
    <w:p w:rsidR="00000000" w:rsidDel="00000000" w:rsidP="00000000" w:rsidRDefault="00000000" w:rsidRPr="00000000" w14:paraId="0000033C">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13→ 29→ 36%.</w:t>
      </w:r>
    </w:p>
    <w:p w:rsidR="00000000" w:rsidDel="00000000" w:rsidP="00000000" w:rsidRDefault="00000000" w:rsidRPr="00000000" w14:paraId="0000033D">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CSM 22→ 19*→ 11%, </w:t>
      </w:r>
      <w:r w:rsidDel="00000000" w:rsidR="00000000" w:rsidRPr="00000000">
        <w:rPr>
          <w:rFonts w:ascii="Times New Roman" w:cs="Times New Roman" w:eastAsia="Times New Roman" w:hAnsi="Times New Roman"/>
          <w:b w:val="1"/>
          <w:sz w:val="20"/>
          <w:szCs w:val="20"/>
          <w:rtl w:val="0"/>
        </w:rPr>
        <w:t xml:space="preserve">10y OM 43</w:t>
      </w:r>
      <w:r w:rsidDel="00000000" w:rsidR="00000000" w:rsidRPr="00000000">
        <w:rPr>
          <w:rFonts w:ascii="Cardo" w:cs="Cardo" w:eastAsia="Cardo" w:hAnsi="Cardo"/>
          <w:sz w:val="20"/>
          <w:szCs w:val="20"/>
          <w:rtl w:val="0"/>
        </w:rPr>
        <w:t xml:space="preserve">→ 37*</w:t>
      </w:r>
      <w:r w:rsidDel="00000000" w:rsidR="00000000" w:rsidRPr="00000000">
        <w:rPr>
          <w:rFonts w:ascii="Cardo" w:cs="Cardo" w:eastAsia="Cardo" w:hAnsi="Cardo"/>
          <w:b w:val="1"/>
          <w:sz w:val="20"/>
          <w:szCs w:val="20"/>
          <w:rtl w:val="0"/>
        </w:rPr>
        <w:t xml:space="preserve">→ 29%</w:t>
      </w:r>
    </w:p>
    <w:p w:rsidR="00000000" w:rsidDel="00000000" w:rsidP="00000000" w:rsidRDefault="00000000" w:rsidRPr="00000000" w14:paraId="0000033E">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*NS for </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mo vs. RT alone.</w:t>
      </w:r>
    </w:p>
    <w:p w:rsidR="00000000" w:rsidDel="00000000" w:rsidP="00000000" w:rsidRDefault="00000000" w:rsidRPr="00000000" w14:paraId="0000033F">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Long Term ADT for High Risk disease</w:t>
            </w:r>
          </w:p>
          <w:p w:rsidR="00000000" w:rsidDel="00000000" w:rsidP="00000000" w:rsidRDefault="00000000" w:rsidRPr="00000000" w14:paraId="00000341">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OS benefit for long or short term ADT vs. no ADT, but only CSS benefit when long term compared to short term. </w:t>
            </w:r>
          </w:p>
          <w:p w:rsidR="00000000" w:rsidDel="00000000" w:rsidP="00000000" w:rsidRDefault="00000000" w:rsidRPr="00000000" w14:paraId="00000342">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high risk disease, utilize 18 vs. 28 mo ADT based on Nabid, 92-02, and GICOR (dose escalated) study.</w:t>
            </w:r>
          </w:p>
          <w:p w:rsidR="00000000" w:rsidDel="00000000" w:rsidP="00000000" w:rsidRDefault="00000000" w:rsidRPr="00000000" w14:paraId="00000343">
            <w:pPr>
              <w:numPr>
                <w:ilvl w:val="1"/>
                <w:numId w:val="5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Subsets of </w:t>
            </w:r>
            <w:r w:rsidDel="00000000" w:rsidR="00000000" w:rsidRPr="00000000">
              <w:rPr>
                <w:rFonts w:ascii="Times New Roman" w:cs="Times New Roman" w:eastAsia="Times New Roman" w:hAnsi="Times New Roman"/>
                <w:b w:val="1"/>
                <w:sz w:val="20"/>
                <w:szCs w:val="20"/>
                <w:rtl w:val="0"/>
              </w:rPr>
              <w:t xml:space="preserve">92-02</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GICOR </w:t>
            </w:r>
            <w:r w:rsidDel="00000000" w:rsidR="00000000" w:rsidRPr="00000000">
              <w:rPr>
                <w:rFonts w:ascii="Times New Roman" w:cs="Times New Roman" w:eastAsia="Times New Roman" w:hAnsi="Times New Roman"/>
                <w:sz w:val="20"/>
                <w:szCs w:val="20"/>
                <w:rtl w:val="0"/>
              </w:rPr>
              <w:t xml:space="preserve">w OS advantage for HR disease, the latter of which is </w:t>
            </w:r>
            <w:r w:rsidDel="00000000" w:rsidR="00000000" w:rsidRPr="00000000">
              <w:rPr>
                <w:rtl w:val="0"/>
              </w:rPr>
              <w:t xml:space="preserve">in the dose-escalated</w:t>
            </w:r>
            <w:r w:rsidDel="00000000" w:rsidR="00000000" w:rsidRPr="00000000">
              <w:rPr>
                <w:rFonts w:ascii="Times New Roman" w:cs="Times New Roman" w:eastAsia="Times New Roman" w:hAnsi="Times New Roman"/>
                <w:sz w:val="20"/>
                <w:szCs w:val="20"/>
                <w:rtl w:val="0"/>
              </w:rPr>
              <w:t xml:space="preserve"> era.</w:t>
            </w:r>
          </w:p>
          <w:p w:rsidR="00000000" w:rsidDel="00000000" w:rsidP="00000000" w:rsidRDefault="00000000" w:rsidRPr="00000000" w14:paraId="00000344">
            <w:pPr>
              <w:numPr>
                <w:ilvl w:val="1"/>
                <w:numId w:val="5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men see improved DFS, CSS and OS with long-term ADT vs. none or up to 4-6 mo of ADT.</w:t>
            </w:r>
          </w:p>
          <w:p w:rsidR="00000000" w:rsidDel="00000000" w:rsidP="00000000" w:rsidRDefault="00000000" w:rsidRPr="00000000" w14:paraId="00000345">
            <w:pPr>
              <w:numPr>
                <w:ilvl w:val="1"/>
                <w:numId w:val="5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HR men </w:t>
            </w:r>
            <w:r w:rsidDel="00000000" w:rsidR="00000000" w:rsidRPr="00000000">
              <w:rPr>
                <w:rtl w:val="0"/>
              </w:rPr>
              <w:t xml:space="preserve">recommended 2-3y</w:t>
            </w:r>
            <w:r w:rsidDel="00000000" w:rsidR="00000000" w:rsidRPr="00000000">
              <w:rPr>
                <w:rFonts w:ascii="Times New Roman" w:cs="Times New Roman" w:eastAsia="Times New Roman" w:hAnsi="Times New Roman"/>
                <w:sz w:val="20"/>
                <w:szCs w:val="20"/>
                <w:rtl w:val="0"/>
              </w:rPr>
              <w:t xml:space="preserve"> ADT, although 18</w:t>
            </w:r>
            <w:r w:rsidDel="00000000" w:rsidR="00000000" w:rsidRPr="00000000">
              <w:rPr>
                <w:rtl w:val="0"/>
              </w:rPr>
              <w:t xml:space="preserve"> - 24 mo</w:t>
            </w:r>
            <w:r w:rsidDel="00000000" w:rsidR="00000000" w:rsidRPr="00000000">
              <w:rPr>
                <w:rFonts w:ascii="Times New Roman" w:cs="Times New Roman" w:eastAsia="Times New Roman" w:hAnsi="Times New Roman"/>
                <w:sz w:val="20"/>
                <w:szCs w:val="20"/>
                <w:rtl w:val="0"/>
              </w:rPr>
              <w:t xml:space="preserve"> may be reasonable for limited HR features.</w:t>
            </w:r>
          </w:p>
          <w:p w:rsidR="00000000" w:rsidDel="00000000" w:rsidP="00000000" w:rsidRDefault="00000000" w:rsidRPr="00000000" w14:paraId="00000346">
            <w:pPr>
              <w:numPr>
                <w:ilvl w:val="0"/>
                <w:numId w:val="55"/>
              </w:numPr>
              <w:rPr>
                <w:u w:val="none"/>
              </w:rPr>
            </w:pPr>
            <w:r w:rsidDel="00000000" w:rsidR="00000000" w:rsidRPr="00000000">
              <w:rPr>
                <w:rtl w:val="0"/>
              </w:rPr>
              <w:t xml:space="preserve">Sasse [</w:t>
            </w:r>
            <w:hyperlink r:id="rId185">
              <w:r w:rsidDel="00000000" w:rsidR="00000000" w:rsidRPr="00000000">
                <w:rPr>
                  <w:rtl w:val="0"/>
                </w:rPr>
                <w:t xml:space="preserve">BMCC '12</w:t>
              </w:r>
            </w:hyperlink>
            <w:r w:rsidDel="00000000" w:rsidR="00000000" w:rsidRPr="00000000">
              <w:rPr>
                <w:rtl w:val="0"/>
              </w:rPr>
              <w:t xml:space="preserve">]: Systematic review of ADT + RT for HR PC: Up to 6 mo ADT demonstrated a 21% RRR of mortality, with 1+ year of ADT demonstrated a 39% RRR of mortality. </w:t>
            </w:r>
            <w:r w:rsidDel="00000000" w:rsidR="00000000" w:rsidRPr="00000000">
              <w:rPr>
                <w:rtl w:val="0"/>
              </w:rPr>
            </w:r>
          </w:p>
          <w:p w:rsidR="00000000" w:rsidDel="00000000" w:rsidP="00000000" w:rsidRDefault="00000000" w:rsidRPr="00000000" w14:paraId="00000347">
            <w:pPr>
              <w:numPr>
                <w:ilvl w:val="0"/>
                <w:numId w:val="55"/>
              </w:numPr>
              <w:spacing w:line="240" w:lineRule="auto"/>
              <w:rPr>
                <w:u w:val="none"/>
              </w:rPr>
            </w:pPr>
            <w:r w:rsidDel="00000000" w:rsidR="00000000" w:rsidRPr="00000000">
              <w:rPr>
                <w:b w:val="1"/>
                <w:sz w:val="20"/>
                <w:szCs w:val="20"/>
                <w:rtl w:val="0"/>
              </w:rPr>
              <w:t xml:space="preserve">Is there a duration of ADT that is too long? </w:t>
            </w:r>
            <w:r w:rsidDel="00000000" w:rsidR="00000000" w:rsidRPr="00000000">
              <w:rPr>
                <w:rtl w:val="0"/>
              </w:rPr>
              <w:t xml:space="preserve">There is a </w:t>
            </w:r>
            <w:r w:rsidDel="00000000" w:rsidR="00000000" w:rsidRPr="00000000">
              <w:rPr>
                <w:rFonts w:ascii="Times New Roman" w:cs="Times New Roman" w:eastAsia="Times New Roman" w:hAnsi="Times New Roman"/>
                <w:sz w:val="20"/>
                <w:szCs w:val="20"/>
                <w:rtl w:val="0"/>
              </w:rPr>
              <w:t xml:space="preserve">suggest</w:t>
            </w:r>
            <w:r w:rsidDel="00000000" w:rsidR="00000000" w:rsidRPr="00000000">
              <w:rPr>
                <w:rtl w:val="0"/>
              </w:rPr>
              <w:t xml:space="preserve">ion</w:t>
            </w:r>
            <w:r w:rsidDel="00000000" w:rsidR="00000000" w:rsidRPr="00000000">
              <w:rPr>
                <w:rFonts w:ascii="Times New Roman" w:cs="Times New Roman" w:eastAsia="Times New Roman" w:hAnsi="Times New Roman"/>
                <w:sz w:val="20"/>
                <w:szCs w:val="20"/>
                <w:rtl w:val="0"/>
              </w:rPr>
              <w:t xml:space="preserve"> of no additional benefit </w:t>
            </w:r>
            <w:r w:rsidDel="00000000" w:rsidR="00000000" w:rsidRPr="00000000">
              <w:rPr>
                <w:rtl w:val="0"/>
              </w:rPr>
              <w:t xml:space="preserve">for extending the duration</w:t>
            </w:r>
            <w:r w:rsidDel="00000000" w:rsidR="00000000" w:rsidRPr="00000000">
              <w:rPr>
                <w:rFonts w:ascii="Times New Roman" w:cs="Times New Roman" w:eastAsia="Times New Roman" w:hAnsi="Times New Roman"/>
                <w:sz w:val="20"/>
                <w:szCs w:val="20"/>
                <w:rtl w:val="0"/>
              </w:rPr>
              <w:t xml:space="preserve"> of ADT </w:t>
            </w:r>
            <w:r w:rsidDel="00000000" w:rsidR="00000000" w:rsidRPr="00000000">
              <w:rPr>
                <w:rtl w:val="0"/>
              </w:rPr>
              <w:t xml:space="preserve">longer</w:t>
            </w:r>
            <w:r w:rsidDel="00000000" w:rsidR="00000000" w:rsidRPr="00000000">
              <w:rPr>
                <w:rFonts w:ascii="Times New Roman" w:cs="Times New Roman" w:eastAsia="Times New Roman" w:hAnsi="Times New Roman"/>
                <w:sz w:val="20"/>
                <w:szCs w:val="20"/>
                <w:rtl w:val="0"/>
              </w:rPr>
              <w:t xml:space="preserve"> than 2 y</w:t>
            </w:r>
            <w:r w:rsidDel="00000000" w:rsidR="00000000" w:rsidRPr="00000000">
              <w:rPr>
                <w:rFonts w:ascii="Times New Roman" w:cs="Times New Roman" w:eastAsia="Times New Roman" w:hAnsi="Times New Roman"/>
                <w:sz w:val="20"/>
                <w:szCs w:val="20"/>
                <w:rtl w:val="0"/>
              </w:rPr>
              <w:t xml:space="preserve">ears. However, caution in apply</w:t>
            </w:r>
            <w:r w:rsidDel="00000000" w:rsidR="00000000" w:rsidRPr="00000000">
              <w:rPr>
                <w:rtl w:val="0"/>
              </w:rPr>
              <w:t xml:space="preserve">ing this data to younger patients, as the median age on this study was 70y (like Nabid). </w:t>
            </w:r>
            <w:hyperlink w:anchor="kix.hi05q7uplhwx">
              <w:r w:rsidDel="00000000" w:rsidR="00000000" w:rsidRPr="00000000">
                <w:rPr>
                  <w:vertAlign w:val="superscript"/>
                  <w:rtl w:val="0"/>
                </w:rPr>
                <w:t xml:space="preserve">RoR</w:t>
              </w:r>
            </w:hyperlink>
            <w:hyperlink w:anchor="kix.hi05q7uplhwx">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48">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Regardless, 2-3y ADT is typically recommended for HR.</w:t>
            </w:r>
          </w:p>
        </w:tc>
      </w:tr>
    </w:tbl>
    <w:p w:rsidR="00000000" w:rsidDel="00000000" w:rsidP="00000000" w:rsidRDefault="00000000" w:rsidRPr="00000000" w14:paraId="0000034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A">
      <w:pPr>
        <w:pStyle w:val="Heading3"/>
        <w:rPr/>
      </w:pPr>
      <w:bookmarkStart w:colFirst="0" w:colLast="0" w:name="_rtaxznmpvxv6" w:id="89"/>
      <w:bookmarkEnd w:id="89"/>
      <w:hyperlink w:anchor="_dyuvqyv75v4">
        <w:r w:rsidDel="00000000" w:rsidR="00000000" w:rsidRPr="00000000">
          <w:rPr>
            <w:u w:val="single"/>
            <w:rtl w:val="0"/>
          </w:rPr>
          <w:t xml:space="preserve">Long term ADT in 70 Gy era</w:t>
        </w:r>
      </w:hyperlink>
      <w:r w:rsidDel="00000000" w:rsidR="00000000" w:rsidRPr="00000000">
        <w:rPr>
          <w:rtl w:val="0"/>
        </w:rPr>
      </w:r>
    </w:p>
    <w:bookmarkStart w:colFirst="0" w:colLast="0" w:name="uwmz4w250rvg" w:id="90"/>
    <w:bookmarkEnd w:id="90"/>
    <w:p w:rsidR="00000000" w:rsidDel="00000000" w:rsidP="00000000" w:rsidRDefault="00000000" w:rsidRPr="00000000" w14:paraId="0000034B">
      <w:pPr>
        <w:numPr>
          <w:ilvl w:val="0"/>
          <w:numId w:val="64"/>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RTOG 8531 </w:t>
      </w:r>
      <w:r w:rsidDel="00000000" w:rsidR="00000000" w:rsidRPr="00000000">
        <w:rPr>
          <w:rFonts w:ascii="Times New Roman" w:cs="Times New Roman" w:eastAsia="Times New Roman" w:hAnsi="Times New Roman"/>
          <w:sz w:val="20"/>
          <w:szCs w:val="20"/>
          <w:rtl w:val="0"/>
        </w:rPr>
        <w:t xml:space="preserve">[</w:t>
      </w:r>
      <w:hyperlink r:id="rId186">
        <w:r w:rsidDel="00000000" w:rsidR="00000000" w:rsidRPr="00000000">
          <w:rPr>
            <w:rFonts w:ascii="Times New Roman" w:cs="Times New Roman" w:eastAsia="Times New Roman" w:hAnsi="Times New Roman"/>
            <w:sz w:val="20"/>
            <w:szCs w:val="20"/>
            <w:rtl w:val="0"/>
          </w:rPr>
          <w:t xml:space="preserve">Pilepich IJROBP '05</w:t>
        </w:r>
      </w:hyperlink>
      <w:r w:rsidDel="00000000" w:rsidR="00000000" w:rsidRPr="00000000">
        <w:rPr>
          <w:rFonts w:ascii="Times New Roman" w:cs="Times New Roman" w:eastAsia="Times New Roman" w:hAnsi="Times New Roman"/>
          <w:sz w:val="20"/>
          <w:szCs w:val="20"/>
          <w:rtl w:val="0"/>
        </w:rPr>
        <w:t xml:space="preserve">, </w:t>
      </w:r>
      <w:hyperlink r:id="rId187">
        <w:r w:rsidDel="00000000" w:rsidR="00000000" w:rsidRPr="00000000">
          <w:rPr>
            <w:rtl w:val="0"/>
          </w:rPr>
          <w:t xml:space="preserve">Lawton JCO '05</w:t>
        </w:r>
      </w:hyperlink>
      <w:r w:rsidDel="00000000" w:rsidR="00000000" w:rsidRPr="00000000">
        <w:rPr>
          <w:rFonts w:ascii="Times New Roman" w:cs="Times New Roman" w:eastAsia="Times New Roman" w:hAnsi="Times New Roman"/>
          <w:sz w:val="20"/>
          <w:szCs w:val="20"/>
          <w:rtl w:val="0"/>
        </w:rPr>
        <w:t xml:space="preserve">]: 65-</w:t>
      </w:r>
      <w:r w:rsidDel="00000000" w:rsidR="00000000" w:rsidRPr="00000000">
        <w:rPr>
          <w:rFonts w:ascii="Times New Roman" w:cs="Times New Roman" w:eastAsia="Times New Roman" w:hAnsi="Times New Roman"/>
          <w:b w:val="1"/>
          <w:sz w:val="20"/>
          <w:szCs w:val="20"/>
          <w:rtl w:val="0"/>
        </w:rPr>
        <w:t xml:space="preserve">70 Gy + delayed vs. immediate indefinite goserelin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There is around 10% OS advantage with indefinite ADT in high risk patients. This be</w:t>
      </w:r>
      <w:r w:rsidDel="00000000" w:rsidR="00000000" w:rsidRPr="00000000">
        <w:rPr>
          <w:rtl w:val="0"/>
        </w:rPr>
        <w:t xml:space="preserve">comes more pronounced in N+ group.</w:t>
      </w:r>
      <w:r w:rsidDel="00000000" w:rsidR="00000000" w:rsidRPr="00000000">
        <w:rPr>
          <w:rtl w:val="0"/>
        </w:rPr>
      </w:r>
    </w:p>
    <w:p w:rsidR="00000000" w:rsidDel="00000000" w:rsidP="00000000" w:rsidRDefault="00000000" w:rsidRPr="00000000" w14:paraId="0000034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977 pts. 1987</w:t>
      </w:r>
      <w:r w:rsidDel="00000000" w:rsidR="00000000" w:rsidRPr="00000000">
        <w:rPr>
          <w:rtl w:val="0"/>
        </w:rPr>
        <w:t xml:space="preserve">-1992.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cT3, pT3 or N+. 173 pts N+. ~49% no initial PSA values. </w:t>
      </w:r>
    </w:p>
    <w:p w:rsidR="00000000" w:rsidDel="00000000" w:rsidP="00000000" w:rsidRDefault="00000000" w:rsidRPr="00000000" w14:paraId="0000034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Definitive to 65-70 Gy, post-op to 60-65 Gy.</w:t>
      </w:r>
    </w:p>
    <w:p w:rsidR="00000000" w:rsidDel="00000000" w:rsidP="00000000" w:rsidRDefault="00000000" w:rsidRPr="00000000" w14:paraId="0000034E">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bcPFS measured by PSA &lt; 4 and &lt; 1.5 (not Phoenix definition).</w:t>
      </w:r>
    </w:p>
    <w:p w:rsidR="00000000" w:rsidDel="00000000" w:rsidP="00000000" w:rsidRDefault="00000000" w:rsidRPr="00000000" w14:paraId="0000034F">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Goserelin given indefinitely or until sign of disease progression.</w:t>
      </w:r>
    </w:p>
    <w:p w:rsidR="00000000" w:rsidDel="00000000" w:rsidP="00000000" w:rsidRDefault="00000000" w:rsidRPr="00000000" w14:paraId="00000350">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comers: </w:t>
      </w:r>
      <w:r w:rsidDel="00000000" w:rsidR="00000000" w:rsidRPr="00000000">
        <w:rPr>
          <w:rFonts w:ascii="Cardo" w:cs="Cardo" w:eastAsia="Cardo" w:hAnsi="Cardo"/>
          <w:b w:val="1"/>
          <w:sz w:val="20"/>
          <w:szCs w:val="20"/>
          <w:rtl w:val="0"/>
        </w:rPr>
        <w:t xml:space="preserve">10y OS 39→ 49%</w:t>
      </w:r>
      <w:r w:rsidDel="00000000" w:rsidR="00000000" w:rsidRPr="00000000">
        <w:rPr>
          <w:rFonts w:ascii="Cardo" w:cs="Cardo" w:eastAsia="Cardo" w:hAnsi="Cardo"/>
          <w:sz w:val="20"/>
          <w:szCs w:val="20"/>
          <w:rtl w:val="0"/>
        </w:rPr>
        <w:t xml:space="preserve">, 10y CSM 22→ 16%, 10y alive w PSA &lt; 1.5 of 9→ 31%.</w:t>
      </w:r>
    </w:p>
    <w:p w:rsidR="00000000" w:rsidDel="00000000" w:rsidP="00000000" w:rsidRDefault="00000000" w:rsidRPr="00000000" w14:paraId="0000035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LF 38→ 23%, 10y DM 39→ 24%.</w:t>
      </w:r>
    </w:p>
    <w:p w:rsidR="00000000" w:rsidDel="00000000" w:rsidP="00000000" w:rsidRDefault="00000000" w:rsidRPr="00000000" w14:paraId="0000035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 subset: 9y OS 38→ 62%, 9y bcPFS 4→ 10% (very low), 9y DM 48→ 33%.</w:t>
      </w:r>
    </w:p>
    <w:bookmarkStart w:colFirst="0" w:colLast="0" w:name="pacwyrxtgyqd" w:id="91"/>
    <w:bookmarkEnd w:id="91"/>
    <w:p w:rsidR="00000000" w:rsidDel="00000000" w:rsidP="00000000" w:rsidRDefault="00000000" w:rsidRPr="00000000" w14:paraId="00000353">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22863</w:t>
      </w:r>
      <w:r w:rsidDel="00000000" w:rsidR="00000000" w:rsidRPr="00000000">
        <w:rPr>
          <w:rFonts w:ascii="Times New Roman" w:cs="Times New Roman" w:eastAsia="Times New Roman" w:hAnsi="Times New Roman"/>
          <w:sz w:val="20"/>
          <w:szCs w:val="20"/>
          <w:rtl w:val="0"/>
        </w:rPr>
        <w:t xml:space="preserve"> [Bolla </w:t>
      </w:r>
      <w:hyperlink r:id="rId188">
        <w:r w:rsidDel="00000000" w:rsidR="00000000" w:rsidRPr="00000000">
          <w:rPr>
            <w:rFonts w:ascii="Times New Roman" w:cs="Times New Roman" w:eastAsia="Times New Roman" w:hAnsi="Times New Roman"/>
            <w:sz w:val="20"/>
            <w:szCs w:val="20"/>
            <w:rtl w:val="0"/>
          </w:rPr>
          <w:t xml:space="preserve">Lancet Onc '02</w:t>
        </w:r>
      </w:hyperlink>
      <w:r w:rsidDel="00000000" w:rsidR="00000000" w:rsidRPr="00000000">
        <w:rPr>
          <w:rFonts w:ascii="Times New Roman" w:cs="Times New Roman" w:eastAsia="Times New Roman" w:hAnsi="Times New Roman"/>
          <w:sz w:val="20"/>
          <w:szCs w:val="20"/>
          <w:rtl w:val="0"/>
        </w:rPr>
        <w:t xml:space="preserve">, </w:t>
      </w:r>
      <w:hyperlink r:id="rId189">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36 mo ADT</w:t>
      </w:r>
      <w:r w:rsidDel="00000000" w:rsidR="00000000" w:rsidRPr="00000000">
        <w:rPr>
          <w:rFonts w:ascii="Times New Roman" w:cs="Times New Roman" w:eastAsia="Times New Roman" w:hAnsi="Times New Roman"/>
          <w:sz w:val="20"/>
          <w:szCs w:val="20"/>
          <w:rtl w:val="0"/>
        </w:rPr>
        <w:t xml:space="preserve">. </w:t>
        <w:br w:type="textWrapping"/>
        <w:t xml:space="preserve">There is </w:t>
      </w:r>
      <w:r w:rsidDel="00000000" w:rsidR="00000000" w:rsidRPr="00000000">
        <w:rPr>
          <w:rtl w:val="0"/>
        </w:rPr>
        <w:t xml:space="preserve">around a 20%</w:t>
      </w:r>
      <w:r w:rsidDel="00000000" w:rsidR="00000000" w:rsidRPr="00000000">
        <w:rPr>
          <w:rFonts w:ascii="Times New Roman" w:cs="Times New Roman" w:eastAsia="Times New Roman" w:hAnsi="Times New Roman"/>
          <w:sz w:val="20"/>
          <w:szCs w:val="20"/>
          <w:rtl w:val="0"/>
        </w:rPr>
        <w:t xml:space="preserve"> OS advantage with 3y of ADT without evidence of late CV toxicity.</w:t>
      </w:r>
    </w:p>
    <w:p w:rsidR="00000000" w:rsidDel="00000000" w:rsidP="00000000" w:rsidRDefault="00000000" w:rsidRPr="00000000" w14:paraId="00000354">
      <w:pPr>
        <w:spacing w:line="240" w:lineRule="auto"/>
        <w:ind w:firstLine="720"/>
        <w:rPr/>
      </w:pPr>
      <w:r w:rsidDel="00000000" w:rsidR="00000000" w:rsidRPr="00000000">
        <w:rPr>
          <w:rtl w:val="0"/>
        </w:rPr>
        <w:t xml:space="preserve">The two EORTC/Bolla trials were the first to look at 3y ADT, while Nabid asked the most relevant question (18 mo vs. 3y)</w:t>
      </w:r>
    </w:p>
    <w:p w:rsidR="00000000" w:rsidDel="00000000" w:rsidP="00000000" w:rsidRDefault="00000000" w:rsidRPr="00000000" w14:paraId="0000035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415 pts. &lt; 80y.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cT1-2 w WHO histologic grade 3 or T3-4 (90%). WPRT to 50 + 20 Gy prostate boost.</w:t>
      </w:r>
    </w:p>
    <w:p w:rsidR="00000000" w:rsidDel="00000000" w:rsidP="00000000" w:rsidRDefault="00000000" w:rsidRPr="00000000" w14:paraId="00000356">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62→ 78, 5y CSM 21→ 6%, 5y LF 16→ 2%, 5y DM 29→ 10%.</w:t>
      </w:r>
    </w:p>
    <w:p w:rsidR="00000000" w:rsidDel="00000000" w:rsidP="00000000" w:rsidRDefault="00000000" w:rsidRPr="00000000" w14:paraId="0000035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40→ 58%</w:t>
      </w:r>
      <w:r w:rsidDel="00000000" w:rsidR="00000000" w:rsidRPr="00000000">
        <w:rPr>
          <w:rFonts w:ascii="Cardo" w:cs="Cardo" w:eastAsia="Cardo" w:hAnsi="Cardo"/>
          <w:sz w:val="20"/>
          <w:szCs w:val="20"/>
          <w:rtl w:val="0"/>
        </w:rPr>
        <w:t xml:space="preserve">, 10y CSM 30→ 10%, 10y LRF 24→ 6%, 10y DM 70→ 49%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increased late CV toxicity in patients with or without </w:t>
      </w:r>
      <w:r w:rsidDel="00000000" w:rsidR="00000000" w:rsidRPr="00000000">
        <w:rPr>
          <w:rtl w:val="0"/>
        </w:rPr>
        <w:t xml:space="preserve">cardiovascular risk factors </w:t>
      </w:r>
      <w:r w:rsidDel="00000000" w:rsidR="00000000" w:rsidRPr="00000000">
        <w:rPr>
          <w:rFonts w:ascii="Times New Roman" w:cs="Times New Roman" w:eastAsia="Times New Roman" w:hAnsi="Times New Roman"/>
          <w:sz w:val="20"/>
          <w:szCs w:val="20"/>
          <w:rtl w:val="0"/>
        </w:rPr>
        <w:t xml:space="preserve">with 3y ADT.</w:t>
      </w:r>
      <w:r w:rsidDel="00000000" w:rsidR="00000000" w:rsidRPr="00000000">
        <w:rPr>
          <w:rtl w:val="0"/>
        </w:rPr>
      </w:r>
    </w:p>
    <w:bookmarkStart w:colFirst="0" w:colLast="0" w:name="mcl3f5n0w1wt" w:id="92"/>
    <w:bookmarkEnd w:id="92"/>
    <w:p w:rsidR="00000000" w:rsidDel="00000000" w:rsidP="00000000" w:rsidRDefault="00000000" w:rsidRPr="00000000" w14:paraId="0000035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22961 </w:t>
      </w:r>
      <w:r w:rsidDel="00000000" w:rsidR="00000000" w:rsidRPr="00000000">
        <w:rPr>
          <w:rFonts w:ascii="Times New Roman" w:cs="Times New Roman" w:eastAsia="Times New Roman" w:hAnsi="Times New Roman"/>
          <w:sz w:val="20"/>
          <w:szCs w:val="20"/>
          <w:rtl w:val="0"/>
        </w:rPr>
        <w:t xml:space="preserve">[</w:t>
      </w:r>
      <w:hyperlink r:id="rId190">
        <w:r w:rsidDel="00000000" w:rsidR="00000000" w:rsidRPr="00000000">
          <w:rPr>
            <w:rFonts w:ascii="Times New Roman" w:cs="Times New Roman" w:eastAsia="Times New Roman" w:hAnsi="Times New Roman"/>
            <w:sz w:val="20"/>
            <w:szCs w:val="20"/>
            <w:rtl w:val="0"/>
          </w:rPr>
          <w:t xml:space="preserve">Bolla NEJM '09</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70 Gy + 6 vs. 36 mo nADT</w:t>
      </w:r>
      <w:r w:rsidDel="00000000" w:rsidR="00000000" w:rsidRPr="00000000">
        <w:rPr>
          <w:rFonts w:ascii="Times New Roman" w:cs="Times New Roman" w:eastAsia="Times New Roman" w:hAnsi="Times New Roman"/>
          <w:sz w:val="20"/>
          <w:szCs w:val="20"/>
          <w:rtl w:val="0"/>
        </w:rPr>
        <w:t xml:space="preserve">. </w:t>
        <w:br w:type="textWrapping"/>
        <w:t xml:space="preserve">There is around 5% OS advantage with 36 mo ADT over 6 mo ADT for high risk disease.</w:t>
        <w:br w:type="textWrapping"/>
      </w:r>
      <w:r w:rsidDel="00000000" w:rsidR="00000000" w:rsidRPr="00000000">
        <w:rPr>
          <w:rtl w:val="0"/>
        </w:rPr>
        <w:t xml:space="preserve">The two EORTC/Bolla trials were the first to look at 3y ADT, while Nabid asked the most relevant question (18 mo vs. 3y)</w:t>
      </w:r>
    </w:p>
    <w:p w:rsidR="00000000" w:rsidDel="00000000" w:rsidP="00000000" w:rsidRDefault="00000000" w:rsidRPr="00000000" w14:paraId="0000035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970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T2c-T4 or T1c-T2bN+. Fewer than 20% had T2 disease.</w:t>
      </w:r>
    </w:p>
    <w:p w:rsidR="00000000" w:rsidDel="00000000" w:rsidP="00000000" w:rsidRDefault="00000000" w:rsidRPr="00000000" w14:paraId="0000035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6 mo given as nADT.</w:t>
      </w:r>
    </w:p>
    <w:p w:rsidR="00000000" w:rsidDel="00000000" w:rsidP="00000000" w:rsidRDefault="00000000" w:rsidRPr="00000000" w14:paraId="0000035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5y PCSM 5→ 3%. 5y OM 19→ 15%.</w:t>
      </w:r>
    </w:p>
    <w:p w:rsidR="00000000" w:rsidDel="00000000" w:rsidP="00000000" w:rsidRDefault="00000000" w:rsidRPr="00000000" w14:paraId="0000035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all men had HR cancer, and 5y </w:t>
      </w:r>
      <w:r w:rsidDel="00000000" w:rsidR="00000000" w:rsidRPr="00000000">
        <w:rPr>
          <w:rFonts w:ascii="Times New Roman" w:cs="Times New Roman" w:eastAsia="Times New Roman" w:hAnsi="Times New Roman"/>
          <w:sz w:val="20"/>
          <w:szCs w:val="20"/>
          <w:rtl w:val="0"/>
        </w:rPr>
        <w:t xml:space="preserve">OM still</w:t>
      </w:r>
      <w:r w:rsidDel="00000000" w:rsidR="00000000" w:rsidRPr="00000000">
        <w:rPr>
          <w:rFonts w:ascii="Times New Roman" w:cs="Times New Roman" w:eastAsia="Times New Roman" w:hAnsi="Times New Roman"/>
          <w:sz w:val="20"/>
          <w:szCs w:val="20"/>
          <w:rtl w:val="0"/>
        </w:rPr>
        <w:t xml:space="preserve"> &lt; 20%.</w:t>
      </w:r>
    </w:p>
    <w:bookmarkStart w:colFirst="0" w:colLast="0" w:name="hbj8zx7jr9f" w:id="93"/>
    <w:bookmarkEnd w:id="93"/>
    <w:p w:rsidR="00000000" w:rsidDel="00000000" w:rsidP="00000000" w:rsidRDefault="00000000" w:rsidRPr="00000000" w14:paraId="0000035E">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9202 </w:t>
      </w:r>
      <w:r w:rsidDel="00000000" w:rsidR="00000000" w:rsidRPr="00000000">
        <w:rPr>
          <w:rFonts w:ascii="Times New Roman" w:cs="Times New Roman" w:eastAsia="Times New Roman" w:hAnsi="Times New Roman"/>
          <w:sz w:val="20"/>
          <w:szCs w:val="20"/>
          <w:rtl w:val="0"/>
        </w:rPr>
        <w:t xml:space="preserve">[</w:t>
      </w:r>
      <w:hyperlink r:id="rId191">
        <w:r w:rsidDel="00000000" w:rsidR="00000000" w:rsidRPr="00000000">
          <w:rPr>
            <w:rFonts w:ascii="Times New Roman" w:cs="Times New Roman" w:eastAsia="Times New Roman" w:hAnsi="Times New Roman"/>
            <w:sz w:val="20"/>
            <w:szCs w:val="20"/>
            <w:rtl w:val="0"/>
          </w:rPr>
          <w:t xml:space="preserve">Horwitz JCO '07</w:t>
        </w:r>
      </w:hyperlink>
      <w:r w:rsidDel="00000000" w:rsidR="00000000" w:rsidRPr="00000000">
        <w:rPr>
          <w:rFonts w:ascii="Times New Roman" w:cs="Times New Roman" w:eastAsia="Times New Roman" w:hAnsi="Times New Roman"/>
          <w:sz w:val="20"/>
          <w:szCs w:val="20"/>
          <w:rtl w:val="0"/>
        </w:rPr>
        <w:t xml:space="preserve">, </w:t>
      </w:r>
      <w:hyperlink r:id="rId192">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65-</w:t>
      </w:r>
      <w:r w:rsidDel="00000000" w:rsidR="00000000" w:rsidRPr="00000000">
        <w:rPr>
          <w:rFonts w:ascii="Times New Roman" w:cs="Times New Roman" w:eastAsia="Times New Roman" w:hAnsi="Times New Roman"/>
          <w:b w:val="1"/>
          <w:sz w:val="20"/>
          <w:szCs w:val="20"/>
          <w:rtl w:val="0"/>
        </w:rPr>
        <w:t xml:space="preserve">70 Gy + 4 vs. 28 mo nADT</w:t>
      </w:r>
      <w:r w:rsidDel="00000000" w:rsidR="00000000" w:rsidRPr="00000000">
        <w:rPr>
          <w:rFonts w:ascii="Times New Roman" w:cs="Times New Roman" w:eastAsia="Times New Roman" w:hAnsi="Times New Roman"/>
          <w:sz w:val="20"/>
          <w:szCs w:val="20"/>
          <w:rtl w:val="0"/>
        </w:rPr>
        <w:t xml:space="preserve">. </w:t>
        <w:br w:type="textWrapping"/>
        <w:t xml:space="preserve">There is a greater than 10% 10y OS advantage with 28 mo ADT over 4 mo ADT for </w:t>
      </w:r>
      <w:r w:rsidDel="00000000" w:rsidR="00000000" w:rsidRPr="00000000">
        <w:rPr>
          <w:rtl w:val="0"/>
        </w:rPr>
        <w:t xml:space="preserve">HR </w:t>
      </w:r>
      <w:r w:rsidDel="00000000" w:rsidR="00000000" w:rsidRPr="00000000">
        <w:rPr>
          <w:rFonts w:ascii="Times New Roman" w:cs="Times New Roman" w:eastAsia="Times New Roman" w:hAnsi="Times New Roman"/>
          <w:sz w:val="20"/>
          <w:szCs w:val="20"/>
          <w:rtl w:val="0"/>
        </w:rPr>
        <w:t xml:space="preserve">disease</w:t>
      </w:r>
      <w:r w:rsidDel="00000000" w:rsidR="00000000" w:rsidRPr="00000000">
        <w:rPr>
          <w:rtl w:val="0"/>
        </w:rPr>
        <w:t xml:space="preserve">, although the OS was improved only in a post-hoc analysis of GS 8-10 subgroup.</w:t>
      </w:r>
      <w:r w:rsidDel="00000000" w:rsidR="00000000" w:rsidRPr="00000000">
        <w:rPr>
          <w:rtl w:val="0"/>
        </w:rPr>
      </w:r>
    </w:p>
    <w:p w:rsidR="00000000" w:rsidDel="00000000" w:rsidP="00000000" w:rsidRDefault="00000000" w:rsidRPr="00000000" w14:paraId="0000035F">
      <w:pPr>
        <w:spacing w:line="240" w:lineRule="auto"/>
        <w:ind w:firstLine="720"/>
        <w:rPr/>
      </w:pPr>
      <w:r w:rsidDel="00000000" w:rsidR="00000000" w:rsidRPr="00000000">
        <w:rPr>
          <w:rtl w:val="0"/>
        </w:rPr>
        <w:t xml:space="preserve">There appears to be no DFS benefit with 28 mo over 4 mo of ADT for IR disease in the dose-escalated era [</w:t>
      </w:r>
      <w:hyperlink w:anchor="kix.e3l2ore4ci9f">
        <w:r w:rsidDel="00000000" w:rsidR="00000000" w:rsidRPr="00000000">
          <w:rPr>
            <w:rtl w:val="0"/>
          </w:rPr>
          <w:t xml:space="preserve">DART/GICOR</w:t>
        </w:r>
      </w:hyperlink>
      <w:r w:rsidDel="00000000" w:rsidR="00000000" w:rsidRPr="00000000">
        <w:rPr>
          <w:rtl w:val="0"/>
        </w:rPr>
        <w:t xml:space="preserve">].</w:t>
      </w:r>
    </w:p>
    <w:p w:rsidR="00000000" w:rsidDel="00000000" w:rsidP="00000000" w:rsidRDefault="00000000" w:rsidRPr="00000000" w14:paraId="00000360">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1554 pts. </w:t>
      </w:r>
      <w:r w:rsidDel="00000000" w:rsidR="00000000" w:rsidRPr="00000000">
        <w:rPr>
          <w:rFonts w:ascii="Times New Roman" w:cs="Times New Roman" w:eastAsia="Times New Roman" w:hAnsi="Times New Roman"/>
          <w:sz w:val="20"/>
          <w:szCs w:val="20"/>
          <w:u w:val="single"/>
          <w:rtl w:val="0"/>
        </w:rPr>
        <w:t xml:space="preserve">IR/HR</w:t>
      </w:r>
      <w:r w:rsidDel="00000000" w:rsidR="00000000" w:rsidRPr="00000000">
        <w:rPr>
          <w:rFonts w:ascii="Times New Roman" w:cs="Times New Roman" w:eastAsia="Times New Roman" w:hAnsi="Times New Roman"/>
          <w:sz w:val="20"/>
          <w:szCs w:val="20"/>
          <w:rtl w:val="0"/>
        </w:rPr>
        <w:t xml:space="preserve">. T2c-T4 (45% T2c). PSA &lt; 150. </w:t>
      </w:r>
      <w:r w:rsidDel="00000000" w:rsidR="00000000" w:rsidRPr="00000000">
        <w:rPr>
          <w:rtl w:val="0"/>
        </w:rPr>
        <w:t xml:space="preserve">MFU 20y.</w:t>
      </w:r>
    </w:p>
    <w:p w:rsidR="00000000" w:rsidDel="00000000" w:rsidP="00000000" w:rsidRDefault="00000000" w:rsidRPr="00000000" w14:paraId="00000361">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Each arm with 2 mo nADT. Given to obs at relapse.</w:t>
      </w:r>
    </w:p>
    <w:p w:rsidR="00000000" w:rsidDel="00000000" w:rsidP="00000000" w:rsidRDefault="00000000" w:rsidRPr="00000000" w14:paraId="0000036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91→ 95%, 5y DM 17→ 12%, 5y bcPFS 44→ 72%, 5y LF 12→ 6%.</w:t>
      </w:r>
    </w:p>
    <w:p w:rsidR="00000000" w:rsidDel="00000000" w:rsidP="00000000" w:rsidRDefault="00000000" w:rsidRPr="00000000" w14:paraId="0000036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CSS 84→ 89%, 10y DM 23→ 15%, 10y bcPFS 32→ 48%, 10y LF 22→ 12%. ~10y OS ~53%.</w:t>
      </w:r>
    </w:p>
    <w:p w:rsidR="00000000" w:rsidDel="00000000" w:rsidP="00000000" w:rsidRDefault="00000000" w:rsidRPr="00000000" w14:paraId="0000036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GS 8-10 subset: 10y OS 32→ 45%.</w:t>
      </w:r>
    </w:p>
    <w:p w:rsidR="00000000" w:rsidDel="00000000" w:rsidP="00000000" w:rsidRDefault="00000000" w:rsidRPr="00000000" w14:paraId="0000036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CSS 78→ 84%. 15y DM 26→ 17%. 15y bcPFS 39→ 55%, 15y LF 23→ 13%. 15y OS 27→ 30%.</w:t>
      </w:r>
    </w:p>
    <w:p w:rsidR="00000000" w:rsidDel="00000000" w:rsidP="00000000" w:rsidRDefault="00000000" w:rsidRPr="00000000" w14:paraId="0000036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GS 8-10 subset: 15y OS 17→ 21%.</w:t>
      </w:r>
    </w:p>
    <w:p w:rsidR="00000000" w:rsidDel="00000000" w:rsidP="00000000" w:rsidRDefault="00000000" w:rsidRPr="00000000" w14:paraId="0000036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15y non-cancer related deaths ~47%.</w:t>
      </w:r>
    </w:p>
    <w:p w:rsidR="00000000" w:rsidDel="00000000" w:rsidP="00000000" w:rsidRDefault="00000000" w:rsidRPr="00000000" w14:paraId="0000036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men with improved DFS, CSS and OS with long-term ADT vs. none or up to 4-6 mo of ADT.</w:t>
      </w:r>
    </w:p>
    <w:bookmarkStart w:colFirst="0" w:colLast="0" w:name="hgbsxeob090m" w:id="94"/>
    <w:bookmarkEnd w:id="94"/>
    <w:p w:rsidR="00000000" w:rsidDel="00000000" w:rsidP="00000000" w:rsidRDefault="00000000" w:rsidRPr="00000000" w14:paraId="0000036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PCS IV Canadian</w:t>
      </w:r>
      <w:r w:rsidDel="00000000" w:rsidR="00000000" w:rsidRPr="00000000">
        <w:rPr>
          <w:rFonts w:ascii="Times New Roman" w:cs="Times New Roman" w:eastAsia="Times New Roman" w:hAnsi="Times New Roman"/>
          <w:sz w:val="20"/>
          <w:szCs w:val="20"/>
          <w:rtl w:val="0"/>
        </w:rPr>
        <w:t xml:space="preserve"> [</w:t>
      </w:r>
      <w:hyperlink r:id="rId193">
        <w:r w:rsidDel="00000000" w:rsidR="00000000" w:rsidRPr="00000000">
          <w:rPr>
            <w:rFonts w:ascii="Times New Roman" w:cs="Times New Roman" w:eastAsia="Times New Roman" w:hAnsi="Times New Roman"/>
            <w:b w:val="1"/>
            <w:sz w:val="20"/>
            <w:szCs w:val="20"/>
            <w:rtl w:val="0"/>
          </w:rPr>
          <w:t xml:space="preserve">Nabid</w:t>
        </w:r>
      </w:hyperlink>
      <w:hyperlink r:id="rId194">
        <w:r w:rsidDel="00000000" w:rsidR="00000000" w:rsidRPr="00000000">
          <w:rPr>
            <w:rFonts w:ascii="Times New Roman" w:cs="Times New Roman" w:eastAsia="Times New Roman" w:hAnsi="Times New Roman"/>
            <w:sz w:val="20"/>
            <w:szCs w:val="20"/>
            <w:rtl w:val="0"/>
          </w:rPr>
          <w:t xml:space="preserve"> IJROBP '16</w:t>
        </w:r>
      </w:hyperlink>
      <w:r w:rsidDel="00000000" w:rsidR="00000000" w:rsidRPr="00000000">
        <w:rPr>
          <w:rFonts w:ascii="Times New Roman" w:cs="Times New Roman" w:eastAsia="Times New Roman" w:hAnsi="Times New Roman"/>
          <w:sz w:val="20"/>
          <w:szCs w:val="20"/>
          <w:rtl w:val="0"/>
        </w:rPr>
        <w:t xml:space="preserve">, </w:t>
      </w:r>
      <w:hyperlink r:id="rId195">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+ 18 vs. 36 mo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18 mo ADT may be acceptable for HR, better QoL. Testosterone recovery may take twice as long after 3y of ADT. </w:t>
      </w:r>
    </w:p>
    <w:p w:rsidR="00000000" w:rsidDel="00000000" w:rsidP="00000000" w:rsidRDefault="00000000" w:rsidRPr="00000000" w14:paraId="0000036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lack of separation of OS from 5y to 10y suggests a potential deleterious effect of prolonged ADT.</w:t>
      </w:r>
    </w:p>
    <w:p w:rsidR="00000000" w:rsidDel="00000000" w:rsidP="00000000" w:rsidRDefault="00000000" w:rsidRPr="00000000" w14:paraId="0000036B">
      <w:pPr>
        <w:spacing w:line="240" w:lineRule="auto"/>
        <w:ind w:left="720" w:firstLine="0"/>
        <w:rPr/>
      </w:pPr>
      <w:r w:rsidDel="00000000" w:rsidR="00000000" w:rsidRPr="00000000">
        <w:rPr>
          <w:rtl w:val="0"/>
        </w:rPr>
        <w:t xml:space="preserve">This was not powered as a non-inferiority study, it was set as a superiority trial. Therefore, 18 mo is not standard.</w:t>
      </w:r>
    </w:p>
    <w:p w:rsidR="00000000" w:rsidDel="00000000" w:rsidP="00000000" w:rsidRDefault="00000000" w:rsidRPr="00000000" w14:paraId="0000036C">
      <w:pPr>
        <w:ind w:firstLine="720"/>
        <w:rPr/>
      </w:pPr>
      <w:r w:rsidDel="00000000" w:rsidR="00000000" w:rsidRPr="00000000">
        <w:rPr>
          <w:rtl w:val="0"/>
        </w:rPr>
        <w:t xml:space="preserve">Median age 71y, caution applying to younger patients. But… What about 24 months of ADT? </w:t>
      </w:r>
      <w:hyperlink w:anchor="kix.hi05q7uplhwx">
        <w:r w:rsidDel="00000000" w:rsidR="00000000" w:rsidRPr="00000000">
          <w:rPr>
            <w:vertAlign w:val="superscript"/>
            <w:rtl w:val="0"/>
          </w:rPr>
          <w:t xml:space="preserve">RoR</w:t>
        </w:r>
      </w:hyperlink>
      <w:hyperlink w:anchor="kix.hi05q7uplhwx">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6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T3-4 (25%) or PSA &gt;20 (45%) or GS &gt; 7 (40%). MFU 9y.</w:t>
      </w:r>
    </w:p>
    <w:p w:rsidR="00000000" w:rsidDel="00000000" w:rsidP="00000000" w:rsidRDefault="00000000" w:rsidRPr="00000000" w14:paraId="0000036E">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44 Gy WPRT + boost to 70 Gy.</w:t>
      </w:r>
    </w:p>
    <w:p w:rsidR="00000000" w:rsidDel="00000000" w:rsidP="00000000" w:rsidRDefault="00000000" w:rsidRPr="00000000" w14:paraId="0000036F">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Only 5</w:t>
      </w:r>
      <w:r w:rsidDel="00000000" w:rsidR="00000000" w:rsidRPr="00000000">
        <w:rPr>
          <w:rtl w:val="0"/>
        </w:rPr>
        <w:t xml:space="preserve">9</w:t>
      </w:r>
      <w:r w:rsidDel="00000000" w:rsidR="00000000" w:rsidRPr="00000000">
        <w:rPr>
          <w:rFonts w:ascii="Times New Roman" w:cs="Times New Roman" w:eastAsia="Times New Roman" w:hAnsi="Times New Roman"/>
          <w:sz w:val="20"/>
          <w:szCs w:val="20"/>
          <w:rtl w:val="0"/>
        </w:rPr>
        <w:t xml:space="preserve">% completed 36 </w:t>
      </w:r>
      <w:r w:rsidDel="00000000" w:rsidR="00000000" w:rsidRPr="00000000">
        <w:rPr>
          <w:rtl w:val="0"/>
        </w:rPr>
        <w:t xml:space="preserve">mo arm (25% only completed 1.5y) while</w:t>
      </w:r>
      <w:r w:rsidDel="00000000" w:rsidR="00000000" w:rsidRPr="00000000">
        <w:rPr>
          <w:rFonts w:ascii="Times New Roman" w:cs="Times New Roman" w:eastAsia="Times New Roman" w:hAnsi="Times New Roman"/>
          <w:sz w:val="20"/>
          <w:szCs w:val="20"/>
          <w:rtl w:val="0"/>
        </w:rPr>
        <w:t xml:space="preserve"> 90% completed </w:t>
      </w:r>
      <w:r w:rsidDel="00000000" w:rsidR="00000000" w:rsidRPr="00000000">
        <w:rPr>
          <w:rtl w:val="0"/>
        </w:rPr>
        <w:t xml:space="preserve">18 mo arm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0">
      <w:pPr>
        <w:numPr>
          <w:ilvl w:val="2"/>
          <w:numId w:val="64"/>
        </w:numPr>
        <w:spacing w:line="240" w:lineRule="auto"/>
        <w:ind w:left="2160" w:hanging="360"/>
        <w:rPr>
          <w:u w:val="none"/>
        </w:rPr>
      </w:pPr>
      <w:r w:rsidDel="00000000" w:rsidR="00000000" w:rsidRPr="00000000">
        <w:rPr>
          <w:rtl w:val="0"/>
        </w:rPr>
        <w:t xml:space="preserve">This is an issue when there becomes bias towards the null hypothesis.</w:t>
      </w:r>
    </w:p>
    <w:p w:rsidR="00000000" w:rsidDel="00000000" w:rsidP="00000000" w:rsidRDefault="00000000" w:rsidRPr="00000000" w14:paraId="0000037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~84→ 88% </w:t>
      </w:r>
      <w:r w:rsidDel="00000000" w:rsidR="00000000" w:rsidRPr="00000000">
        <w:rPr>
          <w:rtl w:val="0"/>
        </w:rPr>
        <w:t xml:space="preserve">(p=0.12)</w:t>
      </w:r>
      <w:r w:rsidDel="00000000" w:rsidR="00000000" w:rsidRPr="00000000">
        <w:rPr>
          <w:rFonts w:ascii="Cardo" w:cs="Cardo" w:eastAsia="Cardo" w:hAnsi="Cardo"/>
          <w:sz w:val="20"/>
          <w:szCs w:val="20"/>
          <w:rtl w:val="0"/>
        </w:rPr>
        <w:t xml:space="preserve">, 10y bcPFS 69→ 75% .</w:t>
      </w:r>
    </w:p>
    <w:p w:rsidR="00000000" w:rsidDel="00000000" w:rsidP="00000000" w:rsidRDefault="00000000" w:rsidRPr="00000000" w14:paraId="0000037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DFS 69→ 77%, 10y DFS ~39→ 45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p=0.055</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DSS ~98%, 10y DSS ~92%.</w:t>
      </w:r>
    </w:p>
    <w:p w:rsidR="00000000" w:rsidDel="00000000" w:rsidP="00000000" w:rsidRDefault="00000000" w:rsidRPr="00000000" w14:paraId="0000037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~8</w:t>
      </w:r>
      <w:r w:rsidDel="00000000" w:rsidR="00000000" w:rsidRPr="00000000">
        <w:rPr>
          <w:rtl w:val="0"/>
        </w:rPr>
        <w:t xml:space="preserve">5</w:t>
      </w:r>
      <w:r w:rsidDel="00000000" w:rsidR="00000000" w:rsidRPr="00000000">
        <w:rPr>
          <w:rFonts w:ascii="Cardo" w:cs="Cardo" w:eastAsia="Cardo" w:hAnsi="Cardo"/>
          <w:sz w:val="20"/>
          <w:szCs w:val="20"/>
          <w:rtl w:val="0"/>
        </w:rPr>
        <w:t xml:space="preserve">→ 91%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p=0.07</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10y OS ~62%.</w:t>
      </w:r>
      <w:r w:rsidDel="00000000" w:rsidR="00000000" w:rsidRPr="00000000">
        <w:rPr>
          <w:rtl w:val="0"/>
        </w:rPr>
      </w:r>
    </w:p>
    <w:p w:rsidR="00000000" w:rsidDel="00000000" w:rsidP="00000000" w:rsidRDefault="00000000" w:rsidRPr="00000000" w14:paraId="0000037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 </w:t>
      </w:r>
      <w:r w:rsidDel="00000000" w:rsidR="00000000" w:rsidRPr="00000000">
        <w:rPr>
          <w:rtl w:val="0"/>
        </w:rPr>
        <w:t xml:space="preserve">mos ADT</w:t>
      </w:r>
      <w:r w:rsidDel="00000000" w:rsidR="00000000" w:rsidRPr="00000000">
        <w:rPr>
          <w:rFonts w:ascii="Times New Roman" w:cs="Times New Roman" w:eastAsia="Times New Roman" w:hAnsi="Times New Roman"/>
          <w:sz w:val="20"/>
          <w:szCs w:val="20"/>
          <w:rtl w:val="0"/>
        </w:rPr>
        <w:t xml:space="preserve"> experienced better QoL, which may be attributed to faster testosterone recovery.</w:t>
      </w:r>
    </w:p>
    <w:p w:rsidR="00000000" w:rsidDel="00000000" w:rsidP="00000000" w:rsidRDefault="00000000" w:rsidRPr="00000000" w14:paraId="0000037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Testosterone recovery 2.1→ 4y </w:t>
      </w:r>
      <w:r w:rsidDel="00000000" w:rsidR="00000000" w:rsidRPr="00000000">
        <w:rPr>
          <w:rtl w:val="0"/>
        </w:rPr>
        <w:t xml:space="preserve">from the end</w:t>
      </w:r>
      <w:r w:rsidDel="00000000" w:rsidR="00000000" w:rsidRPr="00000000">
        <w:rPr>
          <w:rFonts w:ascii="Times New Roman" w:cs="Times New Roman" w:eastAsia="Times New Roman" w:hAnsi="Times New Roman"/>
          <w:sz w:val="20"/>
          <w:szCs w:val="20"/>
          <w:rtl w:val="0"/>
        </w:rPr>
        <w:t xml:space="preserve"> of ADT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7">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Testosterone recovery to normal levels of 58→ 48%.</w:t>
      </w:r>
    </w:p>
    <w:p w:rsidR="00000000" w:rsidDel="00000000" w:rsidP="00000000" w:rsidRDefault="00000000" w:rsidRPr="00000000" w14:paraId="00000378">
      <w:pPr>
        <w:numPr>
          <w:ilvl w:val="0"/>
          <w:numId w:val="64"/>
        </w:numPr>
      </w:pPr>
      <w:r w:rsidDel="00000000" w:rsidR="00000000" w:rsidRPr="00000000">
        <w:rPr>
          <w:b w:val="1"/>
          <w:rtl w:val="0"/>
        </w:rPr>
        <w:t xml:space="preserve">TROG RADAR</w:t>
      </w:r>
      <w:r w:rsidDel="00000000" w:rsidR="00000000" w:rsidRPr="00000000">
        <w:rPr>
          <w:rtl w:val="0"/>
        </w:rPr>
        <w:t xml:space="preserve"> [</w:t>
      </w:r>
      <w:hyperlink r:id="rId196">
        <w:r w:rsidDel="00000000" w:rsidR="00000000" w:rsidRPr="00000000">
          <w:rPr>
            <w:rtl w:val="0"/>
          </w:rPr>
          <w:t xml:space="preserve">Denham Lanc Onc '19</w:t>
        </w:r>
      </w:hyperlink>
      <w:r w:rsidDel="00000000" w:rsidR="00000000" w:rsidRPr="00000000">
        <w:rPr>
          <w:rtl w:val="0"/>
        </w:rPr>
        <w:t xml:space="preserve">, </w:t>
      </w:r>
      <w:hyperlink r:id="rId197">
        <w:r w:rsidDel="00000000" w:rsidR="00000000" w:rsidRPr="00000000">
          <w:rPr>
            <w:rtl w:val="0"/>
          </w:rPr>
          <w:t xml:space="preserve">Joseph IJROBP '20</w:t>
        </w:r>
      </w:hyperlink>
      <w:r w:rsidDel="00000000" w:rsidR="00000000" w:rsidRPr="00000000">
        <w:rPr>
          <w:rtl w:val="0"/>
        </w:rPr>
        <w:t xml:space="preserve">]: 2x2. (</w:t>
      </w:r>
      <w:r w:rsidDel="00000000" w:rsidR="00000000" w:rsidRPr="00000000">
        <w:rPr>
          <w:b w:val="1"/>
          <w:rtl w:val="0"/>
        </w:rPr>
        <w:t xml:space="preserve">66-70-74 Gy</w:t>
      </w:r>
      <w:r w:rsidDel="00000000" w:rsidR="00000000" w:rsidRPr="00000000">
        <w:rPr>
          <w:rtl w:val="0"/>
        </w:rPr>
        <w:t xml:space="preserve"> or </w:t>
      </w:r>
      <w:r w:rsidDel="00000000" w:rsidR="00000000" w:rsidRPr="00000000">
        <w:rPr>
          <w:b w:val="1"/>
          <w:rtl w:val="0"/>
        </w:rPr>
        <w:t xml:space="preserve">46/23 + 19.5/3 BT</w:t>
      </w:r>
      <w:r w:rsidDel="00000000" w:rsidR="00000000" w:rsidRPr="00000000">
        <w:rPr>
          <w:rtl w:val="0"/>
        </w:rPr>
        <w:t xml:space="preserve">) + </w:t>
      </w:r>
      <w:r w:rsidDel="00000000" w:rsidR="00000000" w:rsidRPr="00000000">
        <w:rPr>
          <w:b w:val="1"/>
          <w:rtl w:val="0"/>
        </w:rPr>
        <w:t xml:space="preserve">6 vs 18 mo ADT</w:t>
      </w:r>
      <w:r w:rsidDel="00000000" w:rsidR="00000000" w:rsidRPr="00000000">
        <w:rPr>
          <w:rtl w:val="0"/>
        </w:rPr>
        <w:t xml:space="preserve">. </w:t>
      </w:r>
    </w:p>
    <w:p w:rsidR="00000000" w:rsidDel="00000000" w:rsidP="00000000" w:rsidRDefault="00000000" w:rsidRPr="00000000" w14:paraId="00000379">
      <w:pPr>
        <w:ind w:firstLine="720"/>
        <w:rPr/>
      </w:pPr>
      <w:r w:rsidDel="00000000" w:rsidR="00000000" w:rsidRPr="00000000">
        <w:rPr>
          <w:rtl w:val="0"/>
        </w:rPr>
        <w:t xml:space="preserve">TBL </w:t>
      </w:r>
      <w:hyperlink r:id="rId198">
        <w:r w:rsidDel="00000000" w:rsidR="00000000" w:rsidRPr="00000000">
          <w:rPr>
            <w:vertAlign w:val="superscript"/>
            <w:rtl w:val="0"/>
          </w:rPr>
          <w:t xml:space="preserve">QS</w:t>
        </w:r>
      </w:hyperlink>
      <w:r w:rsidDel="00000000" w:rsidR="00000000" w:rsidRPr="00000000">
        <w:rPr>
          <w:rtl w:val="0"/>
        </w:rPr>
        <w:t xml:space="preserve">: Intermediate duration ADT for 18 versus 6 months resulted in superior prostate cancer specific mortality among a group of men with mostly high-risk prostate cancer.</w:t>
      </w:r>
    </w:p>
    <w:p w:rsidR="00000000" w:rsidDel="00000000" w:rsidP="00000000" w:rsidRDefault="00000000" w:rsidRPr="00000000" w14:paraId="0000037A">
      <w:pPr>
        <w:ind w:firstLine="720"/>
        <w:rPr/>
      </w:pPr>
      <w:r w:rsidDel="00000000" w:rsidR="00000000" w:rsidRPr="00000000">
        <w:rPr>
          <w:rtl w:val="0"/>
        </w:rPr>
        <w:t xml:space="preserve">TBL </w:t>
      </w:r>
      <w:hyperlink r:id="rId199">
        <w:r w:rsidDel="00000000" w:rsidR="00000000" w:rsidRPr="00000000">
          <w:rPr>
            <w:vertAlign w:val="superscript"/>
            <w:rtl w:val="0"/>
          </w:rPr>
          <w:t xml:space="preserve">QS</w:t>
        </w:r>
      </w:hyperlink>
      <w:r w:rsidDel="00000000" w:rsidR="00000000" w:rsidRPr="00000000">
        <w:rPr>
          <w:rtl w:val="0"/>
        </w:rPr>
        <w:t xml:space="preserve">: The distant progression benefit of longer ADT was independent of radiation dose in the TROG RADAR trial, and patients who received non-randomized HDR boost achieved better clinical outcomes.</w:t>
      </w:r>
    </w:p>
    <w:p w:rsidR="00000000" w:rsidDel="00000000" w:rsidP="00000000" w:rsidRDefault="00000000" w:rsidRPr="00000000" w14:paraId="0000037B">
      <w:pPr>
        <w:numPr>
          <w:ilvl w:val="1"/>
          <w:numId w:val="64"/>
        </w:numPr>
        <w:ind w:left="1440" w:hanging="360"/>
      </w:pPr>
      <w:r w:rsidDel="00000000" w:rsidR="00000000" w:rsidRPr="00000000">
        <w:rPr>
          <w:rtl w:val="0"/>
        </w:rPr>
        <w:t xml:space="preserve">1,071 pts. </w:t>
      </w:r>
      <w:r w:rsidDel="00000000" w:rsidR="00000000" w:rsidRPr="00000000">
        <w:rPr>
          <w:u w:val="single"/>
          <w:rtl w:val="0"/>
        </w:rPr>
        <w:t xml:space="preserve">IR/HR</w:t>
      </w:r>
      <w:r w:rsidDel="00000000" w:rsidR="00000000" w:rsidRPr="00000000">
        <w:rPr>
          <w:rtl w:val="0"/>
        </w:rPr>
        <w:t xml:space="preserve"> (66% HR). T3/4 (37%). MFU 10y. </w:t>
      </w:r>
    </w:p>
    <w:p w:rsidR="00000000" w:rsidDel="00000000" w:rsidP="00000000" w:rsidRDefault="00000000" w:rsidRPr="00000000" w14:paraId="0000037C">
      <w:pPr>
        <w:numPr>
          <w:ilvl w:val="2"/>
          <w:numId w:val="64"/>
        </w:numPr>
        <w:ind w:left="2160" w:hanging="360"/>
      </w:pPr>
      <w:r w:rsidDel="00000000" w:rsidR="00000000" w:rsidRPr="00000000">
        <w:rPr>
          <w:rtl w:val="0"/>
        </w:rPr>
        <w:t xml:space="preserve">The addition of zoledronic acid did not affect PCSM.</w:t>
      </w:r>
    </w:p>
    <w:p w:rsidR="00000000" w:rsidDel="00000000" w:rsidP="00000000" w:rsidRDefault="00000000" w:rsidRPr="00000000" w14:paraId="0000037D">
      <w:pPr>
        <w:numPr>
          <w:ilvl w:val="1"/>
          <w:numId w:val="64"/>
        </w:numPr>
        <w:ind w:left="1440" w:hanging="360"/>
      </w:pPr>
      <w:r w:rsidDel="00000000" w:rsidR="00000000" w:rsidRPr="00000000">
        <w:rPr>
          <w:rFonts w:ascii="Cardo" w:cs="Cardo" w:eastAsia="Cardo" w:hAnsi="Cardo"/>
          <w:rtl w:val="0"/>
        </w:rPr>
        <w:t xml:space="preserve">10y PCSM 10→ 13%.</w:t>
      </w:r>
    </w:p>
    <w:p w:rsidR="00000000" w:rsidDel="00000000" w:rsidP="00000000" w:rsidRDefault="00000000" w:rsidRPr="00000000" w14:paraId="0000037E">
      <w:pPr>
        <w:numPr>
          <w:ilvl w:val="1"/>
          <w:numId w:val="64"/>
        </w:numPr>
        <w:ind w:left="1440" w:hanging="360"/>
      </w:pPr>
      <w:r w:rsidDel="00000000" w:rsidR="00000000" w:rsidRPr="00000000">
        <w:rPr>
          <w:rFonts w:ascii="Cardo" w:cs="Cardo" w:eastAsia="Cardo" w:hAnsi="Cardo"/>
          <w:rtl w:val="0"/>
        </w:rPr>
        <w:t xml:space="preserve">MTT testosterone recovery of 6 mo→ 1y from the end of ADT. </w:t>
      </w:r>
    </w:p>
    <w:p w:rsidR="00000000" w:rsidDel="00000000" w:rsidP="00000000" w:rsidRDefault="00000000" w:rsidRPr="00000000" w14:paraId="0000037F">
      <w:pPr>
        <w:numPr>
          <w:ilvl w:val="1"/>
          <w:numId w:val="64"/>
        </w:numPr>
        <w:ind w:left="1440" w:hanging="360"/>
      </w:pPr>
      <w:r w:rsidDel="00000000" w:rsidR="00000000" w:rsidRPr="00000000">
        <w:rPr>
          <w:rtl w:val="0"/>
        </w:rPr>
        <w:t xml:space="preserve">Around 90% of men recover testosterone by 2y in the 6 mo in the ADT arm, while 80% by 4y in 18 mo ADT arm. Therefore, curves separate after 2 years.</w:t>
      </w:r>
    </w:p>
    <w:p w:rsidR="00000000" w:rsidDel="00000000" w:rsidP="00000000" w:rsidRDefault="00000000" w:rsidRPr="00000000" w14:paraId="00000380">
      <w:pPr>
        <w:numPr>
          <w:ilvl w:val="1"/>
          <w:numId w:val="64"/>
        </w:numPr>
        <w:ind w:left="1440" w:hanging="360"/>
      </w:pPr>
      <w:r w:rsidDel="00000000" w:rsidR="00000000" w:rsidRPr="00000000">
        <w:rPr>
          <w:rtl w:val="0"/>
        </w:rPr>
        <w:t xml:space="preserve">18 months of androgen suppression significantly reduced distant progression independently of radiation dose.</w:t>
      </w:r>
    </w:p>
    <w:p w:rsidR="00000000" w:rsidDel="00000000" w:rsidP="00000000" w:rsidRDefault="00000000" w:rsidRPr="00000000" w14:paraId="00000381">
      <w:pPr>
        <w:pStyle w:val="Heading4"/>
        <w:spacing w:after="0" w:before="0" w:line="240" w:lineRule="auto"/>
        <w:jc w:val="center"/>
        <w:rPr>
          <w:rFonts w:ascii="Times New Roman" w:cs="Times New Roman" w:eastAsia="Times New Roman" w:hAnsi="Times New Roman"/>
          <w:b w:val="1"/>
          <w:color w:val="000000"/>
          <w:sz w:val="20"/>
          <w:szCs w:val="20"/>
        </w:rPr>
      </w:pPr>
      <w:bookmarkStart w:colFirst="0" w:colLast="0" w:name="_px2g48hrapv" w:id="95"/>
      <w:bookmarkEnd w:id="95"/>
      <w:r w:rsidDel="00000000" w:rsidR="00000000" w:rsidRPr="00000000">
        <w:rPr>
          <w:rtl w:val="0"/>
        </w:rPr>
      </w:r>
    </w:p>
    <w:p w:rsidR="00000000" w:rsidDel="00000000" w:rsidP="00000000" w:rsidRDefault="00000000" w:rsidRPr="00000000" w14:paraId="00000382">
      <w:pPr>
        <w:pStyle w:val="Heading3"/>
        <w:rPr/>
      </w:pPr>
      <w:bookmarkStart w:colFirst="0" w:colLast="0" w:name="_g96pfg831a1m" w:id="96"/>
      <w:bookmarkEnd w:id="96"/>
      <w:hyperlink w:anchor="_dyuvqyv75v4">
        <w:r w:rsidDel="00000000" w:rsidR="00000000" w:rsidRPr="00000000">
          <w:rPr>
            <w:u w:val="single"/>
            <w:rtl w:val="0"/>
          </w:rPr>
          <w:t xml:space="preserve">ADT in Dose Escalated era</w:t>
        </w:r>
      </w:hyperlink>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t xml:space="preserve">There is a potential DMFS benefit with 4-6 mo ADT in unfavorable intermediate risk patients. Awaiting [</w:t>
      </w:r>
      <w:hyperlink w:anchor="w4m1lnri8ylr">
        <w:r w:rsidDel="00000000" w:rsidR="00000000" w:rsidRPr="00000000">
          <w:rPr>
            <w:rtl w:val="0"/>
          </w:rPr>
          <w:t xml:space="preserve">RTOG 08-15</w:t>
        </w:r>
      </w:hyperlink>
      <w:r w:rsidDel="00000000" w:rsidR="00000000" w:rsidRPr="00000000">
        <w:rPr>
          <w:rtl w:val="0"/>
        </w:rPr>
        <w:t xml:space="preserve">] to investigate potential for increased cardiac complications with this duration of ADT in men at baseline higher cardiac risk (e.g. ACE-27).</w:t>
      </w:r>
    </w:p>
    <w:p w:rsidR="00000000" w:rsidDel="00000000" w:rsidP="00000000" w:rsidRDefault="00000000" w:rsidRPr="00000000" w14:paraId="00000384">
      <w:pPr>
        <w:ind w:left="0" w:firstLine="0"/>
        <w:rPr/>
      </w:pPr>
      <w:r w:rsidDel="00000000" w:rsidR="00000000" w:rsidRPr="00000000">
        <w:rPr>
          <w:rtl w:val="0"/>
        </w:rPr>
        <w:t xml:space="preserve">There is an OS benefit with 18-24 mo in ADT in HR patients. This duration may be cut down to 12 mo in the setting of EBRT/BT.</w:t>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 14</w:t>
      </w:r>
      <w:r w:rsidDel="00000000" w:rsidR="00000000" w:rsidRPr="00000000">
        <w:rPr>
          <w:rFonts w:ascii="Times New Roman" w:cs="Times New Roman" w:eastAsia="Times New Roman" w:hAnsi="Times New Roman"/>
          <w:sz w:val="20"/>
          <w:szCs w:val="20"/>
          <w:rtl w:val="0"/>
        </w:rPr>
        <w:t xml:space="preserve"> [</w:t>
      </w:r>
      <w:hyperlink r:id="rId200">
        <w:r w:rsidDel="00000000" w:rsidR="00000000" w:rsidRPr="00000000">
          <w:rPr>
            <w:rFonts w:ascii="Times New Roman" w:cs="Times New Roman" w:eastAsia="Times New Roman" w:hAnsi="Times New Roman"/>
            <w:sz w:val="20"/>
            <w:szCs w:val="20"/>
            <w:rtl w:val="0"/>
          </w:rPr>
          <w:t xml:space="preserve">Dubray ASCO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80 Gy ± 4 mo ADT </w:t>
      </w:r>
      <w:r w:rsidDel="00000000" w:rsidR="00000000" w:rsidRPr="00000000">
        <w:rPr>
          <w:rFonts w:ascii="Times New Roman" w:cs="Times New Roman" w:eastAsia="Times New Roman" w:hAnsi="Times New Roman"/>
          <w:sz w:val="20"/>
          <w:szCs w:val="20"/>
          <w:rtl w:val="0"/>
        </w:rPr>
        <w:t xml:space="preserve">(2mo neo/2mo concurrent).</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87">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50% RRR in D</w:t>
      </w:r>
      <w:r w:rsidDel="00000000" w:rsidR="00000000" w:rsidRPr="00000000">
        <w:rPr>
          <w:rtl w:val="0"/>
        </w:rPr>
        <w:t xml:space="preserve">FS</w:t>
      </w:r>
      <w:r w:rsidDel="00000000" w:rsidR="00000000" w:rsidRPr="00000000">
        <w:rPr>
          <w:rFonts w:ascii="Times New Roman" w:cs="Times New Roman" w:eastAsia="Times New Roman" w:hAnsi="Times New Roman"/>
          <w:sz w:val="20"/>
          <w:szCs w:val="20"/>
          <w:rtl w:val="0"/>
        </w:rPr>
        <w:t xml:space="preserve"> with 4 mo of ADT in IR disease.</w:t>
      </w:r>
    </w:p>
    <w:p w:rsidR="00000000" w:rsidDel="00000000" w:rsidP="00000000" w:rsidRDefault="00000000" w:rsidRPr="00000000" w14:paraId="0000038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377 pts.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LND if [</w:t>
      </w:r>
      <w:hyperlink r:id="rId201">
        <w:r w:rsidDel="00000000" w:rsidR="00000000" w:rsidRPr="00000000">
          <w:rPr>
            <w:rFonts w:ascii="Times New Roman" w:cs="Times New Roman" w:eastAsia="Times New Roman" w:hAnsi="Times New Roman"/>
            <w:sz w:val="20"/>
            <w:szCs w:val="20"/>
            <w:rtl w:val="0"/>
          </w:rPr>
          <w:t xml:space="preserve">Partin] </w:t>
        </w:r>
      </w:hyperlink>
      <w:r w:rsidDel="00000000" w:rsidR="00000000" w:rsidRPr="00000000">
        <w:rPr>
          <w:rFonts w:ascii="Times New Roman" w:cs="Times New Roman" w:eastAsia="Times New Roman" w:hAnsi="Times New Roman"/>
          <w:sz w:val="20"/>
          <w:szCs w:val="20"/>
          <w:rtl w:val="0"/>
        </w:rPr>
        <w:t xml:space="preserve">risk of LN &gt;10%. </w:t>
      </w:r>
    </w:p>
    <w:p w:rsidR="00000000" w:rsidDel="00000000" w:rsidP="00000000" w:rsidRDefault="00000000" w:rsidRPr="00000000" w14:paraId="0000038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80/40 to prostate, SV 46/23. </w:t>
      </w:r>
    </w:p>
    <w:p w:rsidR="00000000" w:rsidDel="00000000" w:rsidP="00000000" w:rsidRDefault="00000000" w:rsidRPr="00000000" w14:paraId="0000038A">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Flutamide + Triptorelin.</w:t>
      </w:r>
    </w:p>
    <w:p w:rsidR="00000000" w:rsidDel="00000000" w:rsidP="00000000" w:rsidRDefault="00000000" w:rsidRPr="00000000" w14:paraId="0000038B">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without bcF 76→ 84%. 5y OS ~93%.</w:t>
      </w:r>
    </w:p>
    <w:p w:rsidR="00000000" w:rsidDel="00000000" w:rsidP="00000000" w:rsidRDefault="00000000" w:rsidRPr="00000000" w14:paraId="0000038C">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79→ 90%.</w:t>
      </w:r>
    </w:p>
    <w:p w:rsidR="00000000" w:rsidDel="00000000" w:rsidP="00000000" w:rsidRDefault="00000000" w:rsidRPr="00000000" w14:paraId="0000038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G3+ GI ≤ 5%, G3+ GU ≤ 8%.</w:t>
      </w:r>
      <w:r w:rsidDel="00000000" w:rsidR="00000000" w:rsidRPr="00000000">
        <w:rPr>
          <w:rtl w:val="0"/>
        </w:rPr>
      </w:r>
    </w:p>
    <w:p w:rsidR="00000000" w:rsidDel="00000000" w:rsidP="00000000" w:rsidRDefault="00000000" w:rsidRPr="00000000" w14:paraId="0000038E">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22991 </w:t>
      </w:r>
      <w:r w:rsidDel="00000000" w:rsidR="00000000" w:rsidRPr="00000000">
        <w:rPr>
          <w:rFonts w:ascii="Times New Roman" w:cs="Times New Roman" w:eastAsia="Times New Roman" w:hAnsi="Times New Roman"/>
          <w:sz w:val="20"/>
          <w:szCs w:val="20"/>
          <w:rtl w:val="0"/>
        </w:rPr>
        <w:t xml:space="preserve">[</w:t>
      </w:r>
      <w:hyperlink r:id="rId202">
        <w:r w:rsidDel="00000000" w:rsidR="00000000" w:rsidRPr="00000000">
          <w:rPr>
            <w:rFonts w:ascii="Times New Roman" w:cs="Times New Roman" w:eastAsia="Times New Roman" w:hAnsi="Times New Roman"/>
            <w:sz w:val="20"/>
            <w:szCs w:val="20"/>
            <w:rtl w:val="0"/>
          </w:rPr>
          <w:t xml:space="preserve">Bolla JCO '16</w:t>
        </w:r>
      </w:hyperlink>
      <w:r w:rsidDel="00000000" w:rsidR="00000000" w:rsidRPr="00000000">
        <w:rPr>
          <w:rFonts w:ascii="Times New Roman" w:cs="Times New Roman" w:eastAsia="Times New Roman" w:hAnsi="Times New Roman"/>
          <w:sz w:val="20"/>
          <w:szCs w:val="20"/>
          <w:rtl w:val="0"/>
        </w:rPr>
        <w:t xml:space="preserve">]: 78 / </w:t>
      </w:r>
      <w:r w:rsidDel="00000000" w:rsidR="00000000" w:rsidRPr="00000000">
        <w:rPr>
          <w:rFonts w:ascii="Times New Roman" w:cs="Times New Roman" w:eastAsia="Times New Roman" w:hAnsi="Times New Roman"/>
          <w:b w:val="1"/>
          <w:sz w:val="20"/>
          <w:szCs w:val="20"/>
          <w:rtl w:val="0"/>
        </w:rPr>
        <w:t xml:space="preserve">74 </w:t>
      </w:r>
      <w:r w:rsidDel="00000000" w:rsidR="00000000" w:rsidRPr="00000000">
        <w:rPr>
          <w:rFonts w:ascii="Times New Roman" w:cs="Times New Roman" w:eastAsia="Times New Roman" w:hAnsi="Times New Roman"/>
          <w:sz w:val="20"/>
          <w:szCs w:val="20"/>
          <w:rtl w:val="0"/>
        </w:rPr>
        <w:t xml:space="preserve">/ 70</w:t>
      </w:r>
      <w:r w:rsidDel="00000000" w:rsidR="00000000" w:rsidRPr="00000000">
        <w:rPr>
          <w:rFonts w:ascii="Times New Roman" w:cs="Times New Roman" w:eastAsia="Times New Roman" w:hAnsi="Times New Roman"/>
          <w:b w:val="1"/>
          <w:sz w:val="20"/>
          <w:szCs w:val="20"/>
          <w:rtl w:val="0"/>
        </w:rPr>
        <w:t xml:space="preserve"> Gy ± 6 mo ADT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br w:type="textWrapping"/>
      </w:r>
      <w:r w:rsidDel="00000000" w:rsidR="00000000" w:rsidRPr="00000000">
        <w:rPr>
          <w:rtl w:val="0"/>
        </w:rPr>
        <w:t xml:space="preserve">ST-ADT adds a DFS benefit, with </w:t>
      </w:r>
      <w:r w:rsidDel="00000000" w:rsidR="00000000" w:rsidRPr="00000000">
        <w:rPr>
          <w:rFonts w:ascii="Times New Roman" w:cs="Times New Roman" w:eastAsia="Times New Roman" w:hAnsi="Times New Roman"/>
          <w:sz w:val="20"/>
          <w:szCs w:val="20"/>
          <w:rtl w:val="0"/>
        </w:rPr>
        <w:t xml:space="preserve">no difference by RT dose level. OS </w:t>
      </w:r>
      <w:r w:rsidDel="00000000" w:rsidR="00000000" w:rsidRPr="00000000">
        <w:rPr>
          <w:rtl w:val="0"/>
        </w:rPr>
        <w:t xml:space="preserve">data is not</w:t>
      </w:r>
      <w:r w:rsidDel="00000000" w:rsidR="00000000" w:rsidRPr="00000000">
        <w:rPr>
          <w:rFonts w:ascii="Times New Roman" w:cs="Times New Roman" w:eastAsia="Times New Roman" w:hAnsi="Times New Roman"/>
          <w:sz w:val="20"/>
          <w:szCs w:val="20"/>
          <w:rtl w:val="0"/>
        </w:rPr>
        <w:t xml:space="preserve"> yet mature. </w:t>
      </w:r>
    </w:p>
    <w:p w:rsidR="00000000" w:rsidDel="00000000" w:rsidP="00000000" w:rsidRDefault="00000000" w:rsidRPr="00000000" w14:paraId="0000038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819 pts.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Times New Roman" w:cs="Times New Roman" w:eastAsia="Times New Roman" w:hAnsi="Times New Roman"/>
          <w:sz w:val="20"/>
          <w:szCs w:val="20"/>
          <w:rtl w:val="0"/>
        </w:rPr>
        <w:t xml:space="preserve">. 75% IR, 25% HR. </w:t>
      </w:r>
    </w:p>
    <w:p w:rsidR="00000000" w:rsidDel="00000000" w:rsidP="00000000" w:rsidRDefault="00000000" w:rsidRPr="00000000" w14:paraId="0000039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depends on "center policy", as a result, 50% got 74 Gy, while 70 or 78 Gy each 25%.</w:t>
      </w:r>
    </w:p>
    <w:p w:rsidR="00000000" w:rsidDel="00000000" w:rsidP="00000000" w:rsidRDefault="00000000" w:rsidRPr="00000000" w14:paraId="00000391">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bPFS 70→ 83%, DFS 81→ 89%, LF 7→ 2%, DM 8→ 4%. </w:t>
      </w:r>
      <w:r w:rsidDel="00000000" w:rsidR="00000000" w:rsidRPr="00000000">
        <w:rPr>
          <w:rtl w:val="0"/>
        </w:rPr>
      </w:r>
    </w:p>
    <w:bookmarkStart w:colFirst="0" w:colLast="0" w:name="w4m1lnri8ylr" w:id="97"/>
    <w:bookmarkEnd w:id="97"/>
    <w:p w:rsidR="00000000" w:rsidDel="00000000" w:rsidP="00000000" w:rsidRDefault="00000000" w:rsidRPr="00000000" w14:paraId="00000392">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0815</w:t>
      </w:r>
      <w:r w:rsidDel="00000000" w:rsidR="00000000" w:rsidRPr="00000000">
        <w:rPr>
          <w:rFonts w:ascii="Times New Roman" w:cs="Times New Roman" w:eastAsia="Times New Roman" w:hAnsi="Times New Roman"/>
          <w:sz w:val="20"/>
          <w:szCs w:val="20"/>
          <w:rtl w:val="0"/>
        </w:rPr>
        <w:t xml:space="preserve"> [</w:t>
      </w:r>
      <w:hyperlink r:id="rId203">
        <w:r w:rsidDel="00000000" w:rsidR="00000000" w:rsidRPr="00000000">
          <w:rPr>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79.2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or EBRT ± brachy ± 6 mo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RTOG 08-15 is stratifying according to ACE-27 comorbidity status!</w:t>
      </w:r>
      <w:r w:rsidDel="00000000" w:rsidR="00000000" w:rsidRPr="00000000">
        <w:rPr>
          <w:rtl w:val="0"/>
        </w:rPr>
      </w:r>
    </w:p>
    <w:p w:rsidR="00000000" w:rsidDel="00000000" w:rsidP="00000000" w:rsidRDefault="00000000" w:rsidRPr="00000000" w14:paraId="00000393">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Gungsuh" w:cs="Gungsuh" w:eastAsia="Gungsuh" w:hAnsi="Gungsuh"/>
          <w:sz w:val="20"/>
          <w:szCs w:val="20"/>
          <w:rtl w:val="0"/>
        </w:rPr>
        <w:t xml:space="preserve"> (excludes all 3 IR factors and ≥ 50% positive cores). Planned 1520 pts.</w:t>
      </w:r>
    </w:p>
    <w:p w:rsidR="00000000" w:rsidDel="00000000" w:rsidP="00000000" w:rsidRDefault="00000000" w:rsidRPr="00000000" w14:paraId="00000394">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escalated RT per physician: 79.2/44 to PTV vs. 45/25 EBRT to prostate/SV w 110 Gy I-125 or 100 Gy Pd-103 or 21 Gy/2 fx HDR</w:t>
      </w:r>
    </w:p>
    <w:p w:rsidR="00000000" w:rsidDel="00000000" w:rsidP="00000000" w:rsidRDefault="00000000" w:rsidRPr="00000000" w14:paraId="00000395">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Normalized to D98 = 100%.</w:t>
      </w:r>
    </w:p>
    <w:p w:rsidR="00000000" w:rsidDel="00000000" w:rsidP="00000000" w:rsidRDefault="00000000" w:rsidRPr="00000000" w14:paraId="0000039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Maximum allowable dose to V107% Rx ≤ 0.03 cc. Must cover at least V95% Rx ≥ 0.03 cc.</w:t>
      </w:r>
    </w:p>
    <w:p w:rsidR="00000000" w:rsidDel="00000000" w:rsidP="00000000" w:rsidRDefault="00000000" w:rsidRPr="00000000" w14:paraId="00000397">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Variation acceptable V110% Rx ≤ 0.03cc, V93% Rx ≥ 0.03cc. </w:t>
      </w:r>
    </w:p>
    <w:p w:rsidR="00000000" w:rsidDel="00000000" w:rsidP="00000000" w:rsidRDefault="00000000" w:rsidRPr="00000000" w14:paraId="00000398">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Deviation unacceptable V &gt;110% Rx ≤ 0.03 cc, V&lt; 93% Rx ≥ 0.03 cc. </w:t>
      </w:r>
    </w:p>
    <w:bookmarkStart w:colFirst="0" w:colLast="0" w:name="kix.e3l2ore4ci9f" w:id="98"/>
    <w:bookmarkEnd w:id="98"/>
    <w:p w:rsidR="00000000" w:rsidDel="00000000" w:rsidP="00000000" w:rsidRDefault="00000000" w:rsidRPr="00000000" w14:paraId="00000399">
      <w:pPr>
        <w:numPr>
          <w:ilvl w:val="0"/>
          <w:numId w:val="85"/>
        </w:numPr>
      </w:pPr>
      <w:r w:rsidDel="00000000" w:rsidR="00000000" w:rsidRPr="00000000">
        <w:rPr>
          <w:b w:val="1"/>
          <w:rtl w:val="0"/>
        </w:rPr>
        <w:t xml:space="preserve">DART 01/05 GICOR</w:t>
      </w:r>
      <w:r w:rsidDel="00000000" w:rsidR="00000000" w:rsidRPr="00000000">
        <w:rPr>
          <w:rtl w:val="0"/>
        </w:rPr>
        <w:t xml:space="preserve"> [</w:t>
      </w:r>
      <w:hyperlink r:id="rId204">
        <w:r w:rsidDel="00000000" w:rsidR="00000000" w:rsidRPr="00000000">
          <w:rPr>
            <w:rtl w:val="0"/>
          </w:rPr>
          <w:t xml:space="preserve">Zapatero Lancet '15</w:t>
        </w:r>
      </w:hyperlink>
      <w:r w:rsidDel="00000000" w:rsidR="00000000" w:rsidRPr="00000000">
        <w:rPr>
          <w:rtl w:val="0"/>
        </w:rPr>
        <w:t xml:space="preserve">, </w:t>
      </w:r>
      <w:hyperlink r:id="rId205">
        <w:r w:rsidDel="00000000" w:rsidR="00000000" w:rsidRPr="00000000">
          <w:rPr>
            <w:rtl w:val="0"/>
          </w:rPr>
          <w:t xml:space="preserve">IJROBP '16</w:t>
        </w:r>
      </w:hyperlink>
      <w:r w:rsidDel="00000000" w:rsidR="00000000" w:rsidRPr="00000000">
        <w:rPr>
          <w:rtl w:val="0"/>
        </w:rPr>
        <w:t xml:space="preserve">]:</w:t>
      </w:r>
      <w:r w:rsidDel="00000000" w:rsidR="00000000" w:rsidRPr="00000000">
        <w:rPr>
          <w:b w:val="1"/>
          <w:rtl w:val="0"/>
        </w:rPr>
        <w:t xml:space="preserve"> 78 Gy + 4 vs. 28 mo</w:t>
      </w:r>
      <w:r w:rsidDel="00000000" w:rsidR="00000000" w:rsidRPr="00000000">
        <w:rPr>
          <w:rtl w:val="0"/>
        </w:rPr>
        <w:t xml:space="preserve"> </w:t>
      </w:r>
      <w:r w:rsidDel="00000000" w:rsidR="00000000" w:rsidRPr="00000000">
        <w:rPr>
          <w:b w:val="1"/>
          <w:rtl w:val="0"/>
        </w:rPr>
        <w:t xml:space="preserve">ADT</w:t>
      </w:r>
      <w:r w:rsidDel="00000000" w:rsidR="00000000" w:rsidRPr="00000000">
        <w:rPr>
          <w:rtl w:val="0"/>
        </w:rPr>
        <w:t xml:space="preserve">.</w:t>
        <w:br w:type="textWrapping"/>
        <w:t xml:space="preserve">There is a 15% OS benefit with 28 mo over 4 mo of ADT for HR patients. There was a trend to bcF benefit in IR. </w:t>
      </w:r>
    </w:p>
    <w:p w:rsidR="00000000" w:rsidDel="00000000" w:rsidP="00000000" w:rsidRDefault="00000000" w:rsidRPr="00000000" w14:paraId="0000039A">
      <w:pPr>
        <w:ind w:firstLine="720"/>
        <w:rPr/>
      </w:pPr>
      <w:r w:rsidDel="00000000" w:rsidR="00000000" w:rsidRPr="00000000">
        <w:rPr>
          <w:rtl w:val="0"/>
        </w:rPr>
        <w:t xml:space="preserve">There appears to be no DFS benefit with 28 mo over 4 mo of ADT for IR disease in the 70 Gy era [</w:t>
      </w:r>
      <w:hyperlink w:anchor="hbj8zx7jr9f">
        <w:r w:rsidDel="00000000" w:rsidR="00000000" w:rsidRPr="00000000">
          <w:rPr>
            <w:rtl w:val="0"/>
          </w:rPr>
          <w:t xml:space="preserve">RTOG 9202</w:t>
        </w:r>
      </w:hyperlink>
      <w:r w:rsidDel="00000000" w:rsidR="00000000" w:rsidRPr="00000000">
        <w:rPr>
          <w:rtl w:val="0"/>
        </w:rPr>
        <w:t xml:space="preserve">].</w:t>
      </w:r>
    </w:p>
    <w:p w:rsidR="00000000" w:rsidDel="00000000" w:rsidP="00000000" w:rsidRDefault="00000000" w:rsidRPr="00000000" w14:paraId="0000039B">
      <w:pPr>
        <w:numPr>
          <w:ilvl w:val="1"/>
          <w:numId w:val="85"/>
        </w:numPr>
        <w:ind w:left="1440" w:hanging="360"/>
      </w:pPr>
      <w:r w:rsidDel="00000000" w:rsidR="00000000" w:rsidRPr="00000000">
        <w:rPr>
          <w:rtl w:val="0"/>
        </w:rPr>
        <w:t xml:space="preserve">355 pts. </w:t>
      </w:r>
      <w:r w:rsidDel="00000000" w:rsidR="00000000" w:rsidRPr="00000000">
        <w:rPr>
          <w:u w:val="single"/>
          <w:rtl w:val="0"/>
        </w:rPr>
        <w:t xml:space="preserve">IR/HR</w:t>
      </w:r>
      <w:r w:rsidDel="00000000" w:rsidR="00000000" w:rsidRPr="00000000">
        <w:rPr>
          <w:rtl w:val="0"/>
        </w:rPr>
        <w:t xml:space="preserve">. 46% IR, 54% HR. 2005-2010. </w:t>
      </w:r>
    </w:p>
    <w:p w:rsidR="00000000" w:rsidDel="00000000" w:rsidP="00000000" w:rsidRDefault="00000000" w:rsidRPr="00000000" w14:paraId="0000039C">
      <w:pPr>
        <w:numPr>
          <w:ilvl w:val="1"/>
          <w:numId w:val="85"/>
        </w:numPr>
        <w:ind w:left="1440" w:hanging="360"/>
      </w:pPr>
      <w:r w:rsidDel="00000000" w:rsidR="00000000" w:rsidRPr="00000000">
        <w:rPr>
          <w:rFonts w:ascii="Cardo" w:cs="Cardo" w:eastAsia="Cardo" w:hAnsi="Cardo"/>
          <w:rtl w:val="0"/>
        </w:rPr>
        <w:t xml:space="preserve">5y bcPFS 81→ 90%. 5y DM 17→ 6%. 5y OS 86→ 95%. </w:t>
      </w:r>
    </w:p>
    <w:p w:rsidR="00000000" w:rsidDel="00000000" w:rsidP="00000000" w:rsidRDefault="00000000" w:rsidRPr="00000000" w14:paraId="0000039D">
      <w:pPr>
        <w:numPr>
          <w:ilvl w:val="1"/>
          <w:numId w:val="85"/>
        </w:numPr>
        <w:ind w:left="1440" w:hanging="360"/>
      </w:pPr>
      <w:r w:rsidDel="00000000" w:rsidR="00000000" w:rsidRPr="00000000">
        <w:rPr>
          <w:rFonts w:ascii="Cardo" w:cs="Cardo" w:eastAsia="Cardo" w:hAnsi="Cardo"/>
          <w:rtl w:val="0"/>
        </w:rPr>
        <w:t xml:space="preserve">HR group: 5y bPFS 76→ 88%, 5y DM 21→ 6%, 5y OS 82→ 96%</w:t>
      </w:r>
    </w:p>
    <w:p w:rsidR="00000000" w:rsidDel="00000000" w:rsidP="00000000" w:rsidRDefault="00000000" w:rsidRPr="00000000" w14:paraId="0000039E">
      <w:pPr>
        <w:numPr>
          <w:ilvl w:val="1"/>
          <w:numId w:val="85"/>
        </w:numPr>
        <w:ind w:left="1440" w:hanging="360"/>
      </w:pPr>
      <w:r w:rsidDel="00000000" w:rsidR="00000000" w:rsidRPr="00000000">
        <w:rPr>
          <w:rFonts w:ascii="Cardo" w:cs="Cardo" w:eastAsia="Cardo" w:hAnsi="Cardo"/>
          <w:rtl w:val="0"/>
        </w:rPr>
        <w:t xml:space="preserve">IR group: 5y bcPFS ~88→ 92% (p=0.174). 5y OS ~92%. 5y DM ~8%. </w:t>
      </w:r>
      <w:r w:rsidDel="00000000" w:rsidR="00000000" w:rsidRPr="00000000">
        <w:rPr>
          <w:i w:val="1"/>
          <w:rtl w:val="0"/>
        </w:rPr>
        <w:t xml:space="preserve">No significant benefit in IR disease. </w:t>
      </w:r>
    </w:p>
    <w:p w:rsidR="00000000" w:rsidDel="00000000" w:rsidP="00000000" w:rsidRDefault="00000000" w:rsidRPr="00000000" w14:paraId="0000039F">
      <w:pPr>
        <w:numPr>
          <w:ilvl w:val="1"/>
          <w:numId w:val="85"/>
        </w:numPr>
        <w:ind w:left="1440" w:hanging="360"/>
      </w:pPr>
      <w:r w:rsidDel="00000000" w:rsidR="00000000" w:rsidRPr="00000000">
        <w:rPr>
          <w:rtl w:val="0"/>
        </w:rPr>
        <w:t xml:space="preserve">CV toxicity [</w:t>
      </w:r>
      <w:hyperlink r:id="rId206">
        <w:r w:rsidDel="00000000" w:rsidR="00000000" w:rsidRPr="00000000">
          <w:rPr>
            <w:rtl w:val="0"/>
          </w:rPr>
          <w:t xml:space="preserve">Zapatero IJROBP '16</w:t>
        </w:r>
      </w:hyperlink>
      <w:r w:rsidDel="00000000" w:rsidR="00000000" w:rsidRPr="00000000">
        <w:rPr>
          <w:rtl w:val="0"/>
        </w:rPr>
        <w:t xml:space="preserve">]: Long term ADT HR 2.09, previous MI HR 2.080 for CV events.</w:t>
      </w:r>
    </w:p>
    <w:p w:rsidR="00000000" w:rsidDel="00000000" w:rsidP="00000000" w:rsidRDefault="00000000" w:rsidRPr="00000000" w14:paraId="000003A0">
      <w:pPr>
        <w:numPr>
          <w:ilvl w:val="2"/>
          <w:numId w:val="85"/>
        </w:numPr>
        <w:ind w:left="2160" w:hanging="360"/>
      </w:pPr>
      <w:r w:rsidDel="00000000" w:rsidR="00000000" w:rsidRPr="00000000">
        <w:rPr>
          <w:rFonts w:ascii="Cardo" w:cs="Cardo" w:eastAsia="Cardo" w:hAnsi="Cardo"/>
          <w:rtl w:val="0"/>
        </w:rPr>
        <w:t xml:space="preserve">5y cardiac events 7→ 18%. </w:t>
      </w:r>
      <w:r w:rsidDel="00000000" w:rsidR="00000000" w:rsidRPr="00000000">
        <w:rPr>
          <w:rtl w:val="0"/>
        </w:rPr>
      </w:r>
    </w:p>
    <w:p w:rsidR="00000000" w:rsidDel="00000000" w:rsidP="00000000" w:rsidRDefault="00000000" w:rsidRPr="00000000" w14:paraId="000003A1">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ENZARAD </w:t>
      </w:r>
      <w:r w:rsidDel="00000000" w:rsidR="00000000" w:rsidRPr="00000000">
        <w:rPr>
          <w:rFonts w:ascii="Times New Roman" w:cs="Times New Roman" w:eastAsia="Times New Roman" w:hAnsi="Times New Roman"/>
          <w:sz w:val="20"/>
          <w:szCs w:val="20"/>
          <w:rtl w:val="0"/>
        </w:rPr>
        <w:t xml:space="preserve">[</w:t>
      </w:r>
      <w:hyperlink r:id="rId207">
        <w:r w:rsidDel="00000000" w:rsidR="00000000" w:rsidRPr="00000000">
          <w:rPr>
            <w:rFonts w:ascii="Times New Roman" w:cs="Times New Roman" w:eastAsia="Times New Roman" w:hAnsi="Times New Roman"/>
            <w:sz w:val="20"/>
            <w:szCs w:val="20"/>
            <w:rtl w:val="0"/>
          </w:rPr>
          <w:t xml:space="preserve">Williams JCO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78</w:t>
      </w:r>
      <w:r w:rsidDel="00000000" w:rsidR="00000000" w:rsidRPr="00000000">
        <w:rPr>
          <w:rFonts w:ascii="Times New Roman" w:cs="Times New Roman" w:eastAsia="Times New Roman" w:hAnsi="Times New Roman"/>
          <w:b w:val="1"/>
          <w:sz w:val="20"/>
          <w:szCs w:val="20"/>
          <w:rtl w:val="0"/>
        </w:rPr>
        <w:t xml:space="preserve"> Gy + 2y LHRH +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enzalutamide </w:t>
      </w:r>
      <w:r w:rsidDel="00000000" w:rsidR="00000000" w:rsidRPr="00000000">
        <w:rPr>
          <w:rFonts w:ascii="Times New Roman" w:cs="Times New Roman" w:eastAsia="Times New Roman" w:hAnsi="Times New Roman"/>
          <w:sz w:val="20"/>
          <w:szCs w:val="20"/>
          <w:rtl w:val="0"/>
        </w:rPr>
        <w:t xml:space="preserve">160 mg x2y </w:t>
      </w:r>
      <w:r w:rsidDel="00000000" w:rsidR="00000000" w:rsidRPr="00000000">
        <w:rPr>
          <w:rFonts w:ascii="Times New Roman" w:cs="Times New Roman" w:eastAsia="Times New Roman" w:hAnsi="Times New Roman"/>
          <w:b w:val="1"/>
          <w:sz w:val="20"/>
          <w:szCs w:val="20"/>
          <w:rtl w:val="0"/>
        </w:rPr>
        <w:t xml:space="preserve">vs. conventional NSAA </w:t>
      </w:r>
      <w:r w:rsidDel="00000000" w:rsidR="00000000" w:rsidRPr="00000000">
        <w:rPr>
          <w:rFonts w:ascii="Times New Roman" w:cs="Times New Roman" w:eastAsia="Times New Roman" w:hAnsi="Times New Roman"/>
          <w:sz w:val="20"/>
          <w:szCs w:val="20"/>
          <w:rtl w:val="0"/>
        </w:rPr>
        <w:t xml:space="preserve">x6 mo).</w:t>
      </w:r>
    </w:p>
    <w:p w:rsidR="00000000" w:rsidDel="00000000" w:rsidP="00000000" w:rsidRDefault="00000000" w:rsidRPr="00000000" w14:paraId="000003A2">
      <w:pPr>
        <w:spacing w:line="240" w:lineRule="auto"/>
        <w:ind w:firstLine="720"/>
        <w:rPr>
          <w:vertAlign w:val="superscript"/>
        </w:rPr>
      </w:pPr>
      <w:r w:rsidDel="00000000" w:rsidR="00000000" w:rsidRPr="00000000">
        <w:rPr>
          <w:rFonts w:ascii="Times New Roman" w:cs="Times New Roman" w:eastAsia="Times New Roman" w:hAnsi="Times New Roman"/>
          <w:sz w:val="20"/>
          <w:szCs w:val="20"/>
          <w:rtl w:val="0"/>
        </w:rPr>
        <w:t xml:space="preserve">It is known </w:t>
      </w:r>
      <w:r w:rsidDel="00000000" w:rsidR="00000000" w:rsidRPr="00000000">
        <w:rPr>
          <w:rtl w:val="0"/>
        </w:rPr>
        <w:t xml:space="preserve">that</w:t>
      </w:r>
      <w:r w:rsidDel="00000000" w:rsidR="00000000" w:rsidRPr="00000000">
        <w:rPr>
          <w:rFonts w:ascii="Times New Roman" w:cs="Times New Roman" w:eastAsia="Times New Roman" w:hAnsi="Times New Roman"/>
          <w:sz w:val="20"/>
          <w:szCs w:val="20"/>
          <w:rtl w:val="0"/>
        </w:rPr>
        <w:t xml:space="preserve"> enzalutamide is more effective in metastatic dz than conventional NSAAs. </w:t>
      </w:r>
      <w:hyperlink w:anchor="d9ay4hssw95p">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3A3">
      <w:pPr>
        <w:ind w:firstLine="720"/>
        <w:rPr>
          <w:vertAlign w:val="superscript"/>
        </w:rPr>
      </w:pPr>
      <w:r w:rsidDel="00000000" w:rsidR="00000000" w:rsidRPr="00000000">
        <w:rPr>
          <w:rtl w:val="0"/>
        </w:rPr>
        <w:t xml:space="preserve">D'Amico [</w:t>
      </w:r>
      <w:hyperlink r:id="rId208">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r w:rsidDel="00000000" w:rsidR="00000000" w:rsidRPr="00000000">
        <w:rPr>
          <w:rtl w:val="0"/>
        </w:rPr>
      </w:r>
    </w:p>
    <w:p w:rsidR="00000000" w:rsidDel="00000000" w:rsidP="00000000" w:rsidRDefault="00000000" w:rsidRPr="00000000" w14:paraId="000003A4">
      <w:pPr>
        <w:numPr>
          <w:ilvl w:val="1"/>
          <w:numId w:val="85"/>
        </w:numPr>
        <w:spacing w:line="240" w:lineRule="auto"/>
        <w:ind w:left="1440" w:hanging="360"/>
        <w:rPr/>
      </w:pPr>
      <w:r w:rsidDel="00000000" w:rsidR="00000000" w:rsidRPr="00000000">
        <w:rPr>
          <w:rtl w:val="0"/>
        </w:rPr>
        <w:t xml:space="preserve">Now closed to accrual.</w:t>
      </w:r>
    </w:p>
    <w:p w:rsidR="00000000" w:rsidDel="00000000" w:rsidP="00000000" w:rsidRDefault="00000000" w:rsidRPr="00000000" w14:paraId="000003A5">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ATLAS </w:t>
      </w:r>
      <w:r w:rsidDel="00000000" w:rsidR="00000000" w:rsidRPr="00000000">
        <w:rPr>
          <w:rtl w:val="0"/>
        </w:rPr>
        <w:t xml:space="preserve">[</w:t>
      </w:r>
      <w:hyperlink r:id="rId209">
        <w:r w:rsidDel="00000000" w:rsidR="00000000" w:rsidRPr="00000000">
          <w:rPr>
            <w:rtl w:val="0"/>
          </w:rPr>
          <w:t xml:space="preserve">NCT02531516</w:t>
        </w:r>
      </w:hyperlink>
      <w:r w:rsidDel="00000000" w:rsidR="00000000" w:rsidRPr="00000000">
        <w:rPr>
          <w:rtl w:val="0"/>
        </w:rPr>
        <w:t xml:space="preserve">]: </w:t>
      </w:r>
      <w:r w:rsidDel="00000000" w:rsidR="00000000" w:rsidRPr="00000000">
        <w:rPr>
          <w:b w:val="1"/>
          <w:rtl w:val="0"/>
        </w:rPr>
        <w:t xml:space="preserve">74-80 Gy + 30 mo ADT + </w:t>
      </w:r>
      <w:r w:rsidDel="00000000" w:rsidR="00000000" w:rsidRPr="00000000">
        <w:rPr>
          <w:rtl w:val="0"/>
        </w:rPr>
        <w:t xml:space="preserve">(</w:t>
      </w:r>
      <w:r w:rsidDel="00000000" w:rsidR="00000000" w:rsidRPr="00000000">
        <w:rPr>
          <w:b w:val="1"/>
          <w:rtl w:val="0"/>
        </w:rPr>
        <w:t xml:space="preserve">Bicalutamide 50 mg vs. apalutamide 240 mg</w:t>
      </w:r>
      <w:r w:rsidDel="00000000" w:rsidR="00000000" w:rsidRPr="00000000">
        <w:rPr>
          <w:rtl w:val="0"/>
        </w:rPr>
        <w:t xml:space="preserve">).</w:t>
      </w:r>
    </w:p>
    <w:p w:rsidR="00000000" w:rsidDel="00000000" w:rsidP="00000000" w:rsidRDefault="00000000" w:rsidRPr="00000000" w14:paraId="000003A6">
      <w:pPr>
        <w:numPr>
          <w:ilvl w:val="1"/>
          <w:numId w:val="85"/>
        </w:numPr>
        <w:spacing w:line="240" w:lineRule="auto"/>
        <w:ind w:left="1440" w:hanging="360"/>
        <w:rPr>
          <w:u w:val="none"/>
        </w:rPr>
      </w:pPr>
      <w:r w:rsidDel="00000000" w:rsidR="00000000" w:rsidRPr="00000000">
        <w:rPr>
          <w:rtl w:val="0"/>
        </w:rPr>
        <w:t xml:space="preserve">1503 pts. HR, localized or locally advanced prostate cancer.</w:t>
      </w:r>
    </w:p>
    <w:p w:rsidR="00000000" w:rsidDel="00000000" w:rsidP="00000000" w:rsidRDefault="00000000" w:rsidRPr="00000000" w14:paraId="000003A7">
      <w:pPr>
        <w:numPr>
          <w:ilvl w:val="1"/>
          <w:numId w:val="85"/>
        </w:numPr>
        <w:spacing w:line="240" w:lineRule="auto"/>
        <w:ind w:left="1440" w:hanging="360"/>
        <w:rPr>
          <w:u w:val="none"/>
        </w:rPr>
      </w:pPr>
      <w:r w:rsidDel="00000000" w:rsidR="00000000" w:rsidRPr="00000000">
        <w:rPr>
          <w:rtl w:val="0"/>
        </w:rPr>
        <w:t xml:space="preserve">Study has closed.</w:t>
      </w:r>
    </w:p>
    <w:p w:rsidR="00000000" w:rsidDel="00000000" w:rsidP="00000000" w:rsidRDefault="00000000" w:rsidRPr="00000000" w14:paraId="000003A8">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AbiRT </w:t>
      </w:r>
      <w:r w:rsidDel="00000000" w:rsidR="00000000" w:rsidRPr="00000000">
        <w:rPr>
          <w:sz w:val="20"/>
          <w:szCs w:val="20"/>
          <w:rtl w:val="0"/>
        </w:rPr>
        <w:t xml:space="preserve">[</w:t>
      </w:r>
      <w:hyperlink r:id="rId210">
        <w:r w:rsidDel="00000000" w:rsidR="00000000" w:rsidRPr="00000000">
          <w:rPr>
            <w:sz w:val="20"/>
            <w:szCs w:val="20"/>
            <w:rtl w:val="0"/>
          </w:rPr>
          <w:t xml:space="preserve">Koontz ASCO ' 18</w:t>
        </w:r>
      </w:hyperlink>
      <w:r w:rsidDel="00000000" w:rsidR="00000000" w:rsidRPr="00000000">
        <w:rPr>
          <w:rtl w:val="0"/>
        </w:rPr>
        <w:t xml:space="preserve">, </w:t>
      </w:r>
      <w:hyperlink r:id="rId211">
        <w:r w:rsidDel="00000000" w:rsidR="00000000" w:rsidRPr="00000000">
          <w:rPr>
            <w:rtl w:val="0"/>
          </w:rPr>
          <w:t xml:space="preserve">NCT01717053</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Single arm. </w:t>
      </w:r>
      <w:r w:rsidDel="00000000" w:rsidR="00000000" w:rsidRPr="00000000">
        <w:rPr>
          <w:b w:val="1"/>
          <w:sz w:val="20"/>
          <w:szCs w:val="20"/>
          <w:rtl w:val="0"/>
        </w:rPr>
        <w:t xml:space="preserve">6mo LHRH </w:t>
      </w:r>
      <w:r w:rsidDel="00000000" w:rsidR="00000000" w:rsidRPr="00000000">
        <w:rPr>
          <w:b w:val="1"/>
          <w:rtl w:val="0"/>
        </w:rPr>
        <w:t xml:space="preserve">/ </w:t>
      </w:r>
      <w:r w:rsidDel="00000000" w:rsidR="00000000" w:rsidRPr="00000000">
        <w:rPr>
          <w:b w:val="1"/>
          <w:sz w:val="20"/>
          <w:szCs w:val="20"/>
          <w:rtl w:val="0"/>
        </w:rPr>
        <w:t xml:space="preserve">Abiraterone </w:t>
      </w:r>
      <w:r w:rsidDel="00000000" w:rsidR="00000000" w:rsidRPr="00000000">
        <w:rPr>
          <w:b w:val="1"/>
          <w:rtl w:val="0"/>
        </w:rPr>
        <w:t xml:space="preserve">/</w:t>
      </w:r>
      <w:r w:rsidDel="00000000" w:rsidR="00000000" w:rsidRPr="00000000">
        <w:rPr>
          <w:b w:val="1"/>
          <w:sz w:val="20"/>
          <w:szCs w:val="20"/>
          <w:rtl w:val="0"/>
        </w:rPr>
        <w:t xml:space="preserve"> prednisone</w:t>
      </w:r>
      <w:r w:rsidDel="00000000" w:rsidR="00000000" w:rsidRPr="00000000">
        <w:rPr>
          <w:rtl w:val="0"/>
        </w:rPr>
        <w:t xml:space="preserve"> + </w:t>
      </w:r>
      <w:r w:rsidDel="00000000" w:rsidR="00000000" w:rsidRPr="00000000">
        <w:rPr>
          <w:b w:val="1"/>
          <w:rtl w:val="0"/>
        </w:rPr>
        <w:t xml:space="preserve">78 Gy</w:t>
      </w:r>
      <w:r w:rsidDel="00000000" w:rsidR="00000000" w:rsidRPr="00000000">
        <w:rPr>
          <w:rtl w:val="0"/>
        </w:rPr>
        <w:t xml:space="preserve"> (week 9).</w:t>
      </w:r>
    </w:p>
    <w:p w:rsidR="00000000" w:rsidDel="00000000" w:rsidP="00000000" w:rsidRDefault="00000000" w:rsidRPr="00000000" w14:paraId="000003A9">
      <w:pPr>
        <w:spacing w:line="240" w:lineRule="auto"/>
        <w:ind w:firstLine="720"/>
        <w:rPr/>
      </w:pPr>
      <w:r w:rsidDel="00000000" w:rsidR="00000000" w:rsidRPr="00000000">
        <w:rPr>
          <w:rtl w:val="0"/>
        </w:rPr>
        <w:t xml:space="preserve">Men with high risk intermediate and limited high risk disease, ST-ADT with abiraterone demonstrated high rate of testosterone recovery, good QoL, and excellent PSA control at 1-2 years.</w:t>
      </w:r>
      <w:r w:rsidDel="00000000" w:rsidR="00000000" w:rsidRPr="00000000">
        <w:rPr>
          <w:rtl w:val="0"/>
        </w:rPr>
      </w:r>
    </w:p>
    <w:p w:rsidR="00000000" w:rsidDel="00000000" w:rsidP="00000000" w:rsidRDefault="00000000" w:rsidRPr="00000000" w14:paraId="000003A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37 pts. 2+ IR or 1 HR factor. Localized. MFU 2y.</w:t>
      </w:r>
    </w:p>
    <w:p w:rsidR="00000000" w:rsidDel="00000000" w:rsidP="00000000" w:rsidRDefault="00000000" w:rsidRPr="00000000" w14:paraId="000003AB">
      <w:pPr>
        <w:numPr>
          <w:ilvl w:val="1"/>
          <w:numId w:val="85"/>
        </w:numPr>
        <w:spacing w:line="240" w:lineRule="auto"/>
        <w:ind w:left="1440" w:hanging="360"/>
        <w:rPr>
          <w:u w:val="none"/>
        </w:rPr>
      </w:pPr>
      <w:r w:rsidDel="00000000" w:rsidR="00000000" w:rsidRPr="00000000">
        <w:rPr>
          <w:rtl w:val="0"/>
        </w:rPr>
        <w:t xml:space="preserve">1y PSA undetectable in 52%. 1y testosterone recovery in 62%.</w:t>
      </w:r>
    </w:p>
    <w:p w:rsidR="00000000" w:rsidDel="00000000" w:rsidP="00000000" w:rsidRDefault="00000000" w:rsidRPr="00000000" w14:paraId="000003AC">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AD">
      <w:pPr>
        <w:pStyle w:val="Heading3"/>
        <w:rPr/>
      </w:pPr>
      <w:bookmarkStart w:colFirst="0" w:colLast="0" w:name="_x8qrx72vmox2" w:id="99"/>
      <w:bookmarkEnd w:id="99"/>
      <w:hyperlink w:anchor="_dyuvqyv75v4">
        <w:r w:rsidDel="00000000" w:rsidR="00000000" w:rsidRPr="00000000">
          <w:rPr>
            <w:u w:val="single"/>
            <w:rtl w:val="0"/>
          </w:rPr>
          <w:t xml:space="preserve">ADT in post-</w:t>
        </w:r>
      </w:hyperlink>
      <w:hyperlink w:anchor="_dyuvqyv75v4">
        <w:r w:rsidDel="00000000" w:rsidR="00000000" w:rsidRPr="00000000">
          <w:rPr>
            <w:rtl w:val="0"/>
          </w:rPr>
          <w:t xml:space="preserve">RP</w:t>
        </w:r>
      </w:hyperlink>
      <w:hyperlink w:anchor="_dyuvqyv75v4">
        <w:r w:rsidDel="00000000" w:rsidR="00000000" w:rsidRPr="00000000">
          <w:rPr>
            <w:u w:val="single"/>
            <w:rtl w:val="0"/>
          </w:rPr>
          <w:t xml:space="preserve"> setting</w:t>
        </w:r>
      </w:hyperlink>
      <w:r w:rsidDel="00000000" w:rsidR="00000000" w:rsidRPr="00000000">
        <w:rPr>
          <w:rtl w:val="0"/>
        </w:rPr>
      </w:r>
    </w:p>
    <w:p w:rsidR="00000000" w:rsidDel="00000000" w:rsidP="00000000" w:rsidRDefault="00000000" w:rsidRPr="00000000" w14:paraId="000003A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pathologic lymph node involvement, there is no evidence of OS benefit in adding local treatment to ADT. </w:t>
      </w:r>
    </w:p>
    <w:p w:rsidR="00000000" w:rsidDel="00000000" w:rsidP="00000000" w:rsidRDefault="00000000" w:rsidRPr="00000000" w14:paraId="000003A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of the belief that these patients have DM and cannot be salvaged with further local therapy.</w:t>
      </w:r>
    </w:p>
    <w:p w:rsidR="00000000" w:rsidDel="00000000" w:rsidP="00000000" w:rsidRDefault="00000000" w:rsidRPr="00000000" w14:paraId="000003B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Incidental post-op N1 disease in Lymph Nodes section. </w:t>
      </w:r>
    </w:p>
    <w:p w:rsidR="00000000" w:rsidDel="00000000" w:rsidP="00000000" w:rsidRDefault="00000000" w:rsidRPr="00000000" w14:paraId="000003B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Immediate ADT has OS benefit over observation alone [</w:t>
      </w:r>
      <w:hyperlink r:id="rId212">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213">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2">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 of RT to immediate ADT has OS benefit according to Milan retrospective for up to 5 nodes [</w:t>
      </w:r>
      <w:hyperlink r:id="rId21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215">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3">
      <w:pPr>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prospective evidence for OS benefit when adding local therapy to ADT.</w:t>
      </w:r>
      <w:r w:rsidDel="00000000" w:rsidR="00000000" w:rsidRPr="00000000">
        <w:rPr>
          <w:rtl w:val="0"/>
        </w:rPr>
      </w:r>
    </w:p>
    <w:p w:rsidR="00000000" w:rsidDel="00000000" w:rsidP="00000000" w:rsidRDefault="00000000" w:rsidRPr="00000000" w14:paraId="000003B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 of Post-op N1 disease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Immediate ADT ± EBRT</w:t>
      </w:r>
      <w:r w:rsidDel="00000000" w:rsidR="00000000" w:rsidRPr="00000000">
        <w:rPr>
          <w:rFonts w:ascii="Times New Roman" w:cs="Times New Roman" w:eastAsia="Times New Roman" w:hAnsi="Times New Roman"/>
          <w:sz w:val="20"/>
          <w:szCs w:val="20"/>
          <w:rtl w:val="0"/>
        </w:rPr>
        <w:t xml:space="preserve"> (If &lt; 5 nodes) </w:t>
      </w:r>
      <w:r w:rsidDel="00000000" w:rsidR="00000000" w:rsidRPr="00000000">
        <w:rPr>
          <w:rFonts w:ascii="Times New Roman" w:cs="Times New Roman" w:eastAsia="Times New Roman" w:hAnsi="Times New Roman"/>
          <w:b w:val="1"/>
          <w:sz w:val="20"/>
          <w:szCs w:val="20"/>
          <w:rtl w:val="0"/>
        </w:rPr>
        <w:t xml:space="preserve">vs. Observation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w:t>
      </w:r>
      <w:r w:rsidDel="00000000" w:rsidR="00000000" w:rsidRPr="00000000">
        <w:rPr>
          <w:rFonts w:ascii="Times New Roman" w:cs="Times New Roman" w:eastAsia="Times New Roman" w:hAnsi="Times New Roman"/>
          <w:sz w:val="20"/>
          <w:szCs w:val="20"/>
          <w:rtl w:val="0"/>
        </w:rPr>
        <w:t xml:space="preserve">e </w:t>
      </w:r>
      <w:hyperlink w:anchor="4ow42z6z244k">
        <w:r w:rsidDel="00000000" w:rsidR="00000000" w:rsidRPr="00000000">
          <w:rPr>
            <w:rFonts w:ascii="Times New Roman" w:cs="Times New Roman" w:eastAsia="Times New Roman" w:hAnsi="Times New Roman"/>
            <w:b w:val="1"/>
            <w:sz w:val="20"/>
            <w:szCs w:val="20"/>
            <w:rtl w:val="0"/>
          </w:rPr>
          <w:t xml:space="preserve">RTOG 96-01</w:t>
        </w:r>
      </w:hyperlink>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216">
        <w:r w:rsidDel="00000000" w:rsidR="00000000" w:rsidRPr="00000000">
          <w:rPr>
            <w:rFonts w:ascii="Times New Roman" w:cs="Times New Roman" w:eastAsia="Times New Roman" w:hAnsi="Times New Roman"/>
            <w:sz w:val="20"/>
            <w:szCs w:val="20"/>
            <w:rtl w:val="0"/>
          </w:rPr>
          <w:t xml:space="preserve">Shipley NEJM '16</w:t>
        </w:r>
      </w:hyperlink>
      <w:r w:rsidDel="00000000" w:rsidR="00000000" w:rsidRPr="00000000">
        <w:rPr>
          <w:rFonts w:ascii="Times New Roman" w:cs="Times New Roman" w:eastAsia="Times New Roman" w:hAnsi="Times New Roman"/>
          <w:sz w:val="20"/>
          <w:szCs w:val="20"/>
          <w:rtl w:val="0"/>
        </w:rPr>
        <w:t xml:space="preserve">]: SRT Bed 64.8 Gy </w:t>
      </w:r>
      <w:r w:rsidDel="00000000" w:rsidR="00000000" w:rsidRPr="00000000">
        <w:rPr>
          <w:rFonts w:ascii="Times New Roman" w:cs="Times New Roman" w:eastAsia="Times New Roman" w:hAnsi="Times New Roman"/>
          <w:b w:val="1"/>
          <w:sz w:val="20"/>
          <w:szCs w:val="20"/>
          <w:rtl w:val="0"/>
        </w:rPr>
        <w:t xml:space="preserve">± 2y bicalutamide 150 mg.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Greatest OS benefit if PSA 0.7.</w:t>
      </w:r>
    </w:p>
    <w:p w:rsidR="00000000" w:rsidDel="00000000" w:rsidP="00000000" w:rsidRDefault="00000000" w:rsidRPr="00000000" w14:paraId="000003B6">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1ig9dxtklvt">
        <w:r w:rsidDel="00000000" w:rsidR="00000000" w:rsidRPr="00000000">
          <w:rPr>
            <w:rFonts w:ascii="Times New Roman" w:cs="Times New Roman" w:eastAsia="Times New Roman" w:hAnsi="Times New Roman"/>
            <w:b w:val="1"/>
            <w:sz w:val="20"/>
            <w:szCs w:val="20"/>
            <w:rtl w:val="0"/>
          </w:rPr>
          <w:t xml:space="preserve">GETUG AFU 16</w:t>
        </w:r>
      </w:hyperlink>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w:anchor="1ig9dxtklvt">
        <w:r w:rsidDel="00000000" w:rsidR="00000000" w:rsidRPr="00000000">
          <w:rPr>
            <w:rFonts w:ascii="Times New Roman" w:cs="Times New Roman" w:eastAsia="Times New Roman" w:hAnsi="Times New Roman"/>
            <w:sz w:val="20"/>
            <w:szCs w:val="20"/>
            <w:rtl w:val="0"/>
          </w:rPr>
          <w:t xml:space="preserve">Car</w:t>
        </w:r>
      </w:hyperlink>
      <w:hyperlink w:anchor="1ig9dxtklvt">
        <w:r w:rsidDel="00000000" w:rsidR="00000000" w:rsidRPr="00000000">
          <w:rPr>
            <w:rFonts w:ascii="Times New Roman" w:cs="Times New Roman" w:eastAsia="Times New Roman" w:hAnsi="Times New Roman"/>
            <w:sz w:val="20"/>
            <w:szCs w:val="20"/>
            <w:rtl w:val="0"/>
          </w:rPr>
          <w:t xml:space="preserve">rie Lancet '16</w:t>
        </w:r>
      </w:hyperlink>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 6mo goserelin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7">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Cheung [</w:t>
      </w:r>
      <w:hyperlink r:id="rId217">
        <w:r w:rsidDel="00000000" w:rsidR="00000000" w:rsidRPr="00000000">
          <w:rPr>
            <w:rFonts w:ascii="Times New Roman" w:cs="Times New Roman" w:eastAsia="Times New Roman" w:hAnsi="Times New Roman"/>
            <w:sz w:val="20"/>
            <w:szCs w:val="20"/>
            <w:rtl w:val="0"/>
          </w:rPr>
          <w:t xml:space="preserve">IJROBP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Adding ADT to SRT benefits all patients EXCEPT those w SM+ and PSA &lt; 0.5. </w:t>
        <w:br w:type="textWrapping"/>
        <w:t xml:space="preserve">Suggests there is most benefit with ADT in patients </w:t>
      </w:r>
      <w:r w:rsidDel="00000000" w:rsidR="00000000" w:rsidRPr="00000000">
        <w:rPr>
          <w:rtl w:val="0"/>
        </w:rPr>
        <w:t xml:space="preserve">with negative surgical margins, as this would suggest disease outside of the prostatic fossa. </w:t>
      </w:r>
      <w:r w:rsidDel="00000000" w:rsidR="00000000" w:rsidRPr="00000000">
        <w:rPr>
          <w:rtl w:val="0"/>
        </w:rPr>
      </w:r>
    </w:p>
    <w:p w:rsidR="00000000" w:rsidDel="00000000" w:rsidP="00000000" w:rsidRDefault="00000000" w:rsidRPr="00000000" w14:paraId="000003B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pts. SRT between 1990-2001 for bcF after RP. 59 pts got ADT. </w:t>
      </w:r>
    </w:p>
    <w:p w:rsidR="00000000" w:rsidDel="00000000" w:rsidP="00000000" w:rsidRDefault="00000000" w:rsidRPr="00000000" w14:paraId="000003B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62→ 84% for pre-RT PSA &lt; 0.5 and SM+, suggesting ADT most beneficial in higher PSA and SM-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BA">
      <w:pPr>
        <w:numPr>
          <w:ilvl w:val="0"/>
          <w:numId w:val="13"/>
        </w:numPr>
      </w:pPr>
      <w:r w:rsidDel="00000000" w:rsidR="00000000" w:rsidRPr="00000000">
        <w:rPr>
          <w:b w:val="1"/>
          <w:rtl w:val="0"/>
        </w:rPr>
        <w:t xml:space="preserve">TROG 03.06 </w:t>
      </w:r>
      <w:r w:rsidDel="00000000" w:rsidR="00000000" w:rsidRPr="00000000">
        <w:rPr>
          <w:rtl w:val="0"/>
        </w:rPr>
        <w:t xml:space="preserve">[</w:t>
      </w:r>
      <w:hyperlink r:id="rId218">
        <w:r w:rsidDel="00000000" w:rsidR="00000000" w:rsidRPr="00000000">
          <w:rPr>
            <w:rtl w:val="0"/>
          </w:rPr>
          <w:t xml:space="preserve">Duchesne Lanc Onc '16</w:t>
        </w:r>
      </w:hyperlink>
      <w:r w:rsidDel="00000000" w:rsidR="00000000" w:rsidRPr="00000000">
        <w:rPr>
          <w:rtl w:val="0"/>
        </w:rPr>
        <w:t xml:space="preserve">]: </w:t>
      </w:r>
      <w:r w:rsidDel="00000000" w:rsidR="00000000" w:rsidRPr="00000000">
        <w:rPr>
          <w:b w:val="1"/>
          <w:rtl w:val="0"/>
        </w:rPr>
        <w:t xml:space="preserve">Immediate vs. delayed ADT </w:t>
      </w:r>
      <w:r w:rsidDel="00000000" w:rsidR="00000000" w:rsidRPr="00000000">
        <w:rPr>
          <w:rtl w:val="0"/>
        </w:rPr>
        <w:t xml:space="preserve">by 2 years.</w:t>
        <w:br w:type="textWrapping"/>
        <w:t xml:space="preserve">There appears to be a detriment to delayed ADT in the setting of PSA-relapsed or non-curable prostate cancer.</w:t>
      </w:r>
    </w:p>
    <w:p w:rsidR="00000000" w:rsidDel="00000000" w:rsidP="00000000" w:rsidRDefault="00000000" w:rsidRPr="00000000" w14:paraId="000003BB">
      <w:pPr>
        <w:numPr>
          <w:ilvl w:val="1"/>
          <w:numId w:val="13"/>
        </w:numPr>
        <w:ind w:left="1440" w:hanging="360"/>
      </w:pPr>
      <w:r w:rsidDel="00000000" w:rsidR="00000000" w:rsidRPr="00000000">
        <w:rPr>
          <w:rtl w:val="0"/>
        </w:rPr>
        <w:t xml:space="preserve">293 men relapsed after RT or RP with or without ART. 2004-2012. MFU 5y.</w:t>
      </w:r>
    </w:p>
    <w:p w:rsidR="00000000" w:rsidDel="00000000" w:rsidP="00000000" w:rsidRDefault="00000000" w:rsidRPr="00000000" w14:paraId="000003BC">
      <w:pPr>
        <w:numPr>
          <w:ilvl w:val="2"/>
          <w:numId w:val="13"/>
        </w:numPr>
        <w:ind w:left="2160" w:hanging="360"/>
      </w:pPr>
      <w:r w:rsidDel="00000000" w:rsidR="00000000" w:rsidRPr="00000000">
        <w:rPr>
          <w:rFonts w:ascii="Gungsuh" w:cs="Gungsuh" w:eastAsia="Gungsuh" w:hAnsi="Gungsuh"/>
          <w:rtl w:val="0"/>
        </w:rPr>
        <w:t xml:space="preserve">Delayed ADT recommended NFT for two years unless PSA-DT ≤ 6 mo, mets, or symptoms. </w:t>
      </w:r>
    </w:p>
    <w:p w:rsidR="00000000" w:rsidDel="00000000" w:rsidP="00000000" w:rsidRDefault="00000000" w:rsidRPr="00000000" w14:paraId="000003BD">
      <w:pPr>
        <w:numPr>
          <w:ilvl w:val="1"/>
          <w:numId w:val="13"/>
        </w:numPr>
        <w:ind w:left="1440" w:hanging="360"/>
      </w:pPr>
      <w:r w:rsidDel="00000000" w:rsidR="00000000" w:rsidRPr="00000000">
        <w:rPr>
          <w:rFonts w:ascii="Cardo" w:cs="Cardo" w:eastAsia="Cardo" w:hAnsi="Cardo"/>
          <w:rtl w:val="0"/>
        </w:rPr>
        <w:t xml:space="preserve">5y OS 86→ 91%. </w:t>
      </w:r>
    </w:p>
    <w:p w:rsidR="00000000" w:rsidDel="00000000" w:rsidP="00000000" w:rsidRDefault="00000000" w:rsidRPr="00000000" w14:paraId="000003BE">
      <w:pPr>
        <w:numPr>
          <w:ilvl w:val="1"/>
          <w:numId w:val="13"/>
        </w:numPr>
        <w:ind w:left="1440" w:hanging="360"/>
      </w:pPr>
      <w:r w:rsidDel="00000000" w:rsidR="00000000" w:rsidRPr="00000000">
        <w:rPr>
          <w:rFonts w:ascii="Cardo" w:cs="Cardo" w:eastAsia="Cardo" w:hAnsi="Cardo"/>
          <w:rtl w:val="0"/>
        </w:rPr>
        <w:t xml:space="preserve">Cardiovascular serious AE 9→ 6%. </w:t>
      </w:r>
    </w:p>
    <w:p w:rsidR="00000000" w:rsidDel="00000000" w:rsidP="00000000" w:rsidRDefault="00000000" w:rsidRPr="00000000" w14:paraId="000003BF">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0">
      <w:pPr>
        <w:pStyle w:val="Heading3"/>
        <w:rPr/>
      </w:pPr>
      <w:bookmarkStart w:colFirst="0" w:colLast="0" w:name="_onvinpeg2qj3" w:id="100"/>
      <w:bookmarkEnd w:id="100"/>
      <w:hyperlink w:anchor="_dyuvqyv75v4">
        <w:r w:rsidDel="00000000" w:rsidR="00000000" w:rsidRPr="00000000">
          <w:rPr>
            <w:rtl w:val="0"/>
          </w:rPr>
          <w:t xml:space="preserve">Post-op N1 disease</w:t>
        </w:r>
      </w:hyperlink>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Should ADT be started immediately? </w:t>
      </w:r>
    </w:p>
    <w:p w:rsidR="00000000" w:rsidDel="00000000" w:rsidP="00000000" w:rsidRDefault="00000000" w:rsidRPr="00000000" w14:paraId="000003C2">
      <w:pPr>
        <w:ind w:left="0" w:firstLine="0"/>
        <w:rPr/>
      </w:pPr>
      <w:r w:rsidDel="00000000" w:rsidR="00000000" w:rsidRPr="00000000">
        <w:rPr>
          <w:rtl w:val="0"/>
        </w:rPr>
        <w:t xml:space="preserve">See [</w:t>
      </w:r>
      <w:hyperlink w:anchor="_myqrwtkzmrir">
        <w:r w:rsidDel="00000000" w:rsidR="00000000" w:rsidRPr="00000000">
          <w:rPr>
            <w:rtl w:val="0"/>
          </w:rPr>
          <w:t xml:space="preserve">Lymph nodes</w:t>
        </w:r>
      </w:hyperlink>
      <w:r w:rsidDel="00000000" w:rsidR="00000000" w:rsidRPr="00000000">
        <w:rPr>
          <w:rtl w:val="0"/>
        </w:rPr>
        <w:t xml:space="preserve">] in the intact section and [</w:t>
      </w:r>
      <w:hyperlink w:anchor="_vgblazhts0vf">
        <w:r w:rsidDel="00000000" w:rsidR="00000000" w:rsidRPr="00000000">
          <w:rPr>
            <w:rtl w:val="0"/>
          </w:rPr>
          <w:t xml:space="preserve">nodal coverage</w:t>
        </w:r>
      </w:hyperlink>
      <w:r w:rsidDel="00000000" w:rsidR="00000000" w:rsidRPr="00000000">
        <w:rPr>
          <w:rtl w:val="0"/>
        </w:rPr>
        <w:t xml:space="preserve">] in the post-operative section for more.</w:t>
      </w:r>
    </w:p>
    <w:p w:rsidR="00000000" w:rsidDel="00000000" w:rsidP="00000000" w:rsidRDefault="00000000" w:rsidRPr="00000000" w14:paraId="000003C3">
      <w:pPr>
        <w:numPr>
          <w:ilvl w:val="0"/>
          <w:numId w:val="38"/>
        </w:numPr>
        <w:rPr>
          <w:u w:val="none"/>
        </w:rPr>
      </w:pPr>
      <w:r w:rsidDel="00000000" w:rsidR="00000000" w:rsidRPr="00000000">
        <w:rPr>
          <w:b w:val="1"/>
          <w:rtl w:val="0"/>
        </w:rPr>
        <w:t xml:space="preserve">Incidental post-op N1 disease </w:t>
      </w:r>
      <w:hyperlink r:id="rId219">
        <w:r w:rsidDel="00000000" w:rsidR="00000000" w:rsidRPr="00000000">
          <w:rPr>
            <w:rtl w:val="0"/>
          </w:rPr>
          <w:t xml:space="preserve">[Messing NEJM '99</w:t>
        </w:r>
      </w:hyperlink>
      <w:r w:rsidDel="00000000" w:rsidR="00000000" w:rsidRPr="00000000">
        <w:rPr>
          <w:rtl w:val="0"/>
        </w:rPr>
        <w:t xml:space="preserve">, </w:t>
      </w:r>
      <w:hyperlink r:id="rId220">
        <w:r w:rsidDel="00000000" w:rsidR="00000000" w:rsidRPr="00000000">
          <w:rPr>
            <w:rtl w:val="0"/>
          </w:rPr>
          <w:t xml:space="preserve">Lancet '06</w:t>
        </w:r>
      </w:hyperlink>
      <w:r w:rsidDel="00000000" w:rsidR="00000000" w:rsidRPr="00000000">
        <w:rPr>
          <w:rtl w:val="0"/>
        </w:rPr>
        <w:t xml:space="preserve">]:</w:t>
      </w:r>
      <w:r w:rsidDel="00000000" w:rsidR="00000000" w:rsidRPr="00000000">
        <w:rPr>
          <w:b w:val="1"/>
          <w:rtl w:val="0"/>
        </w:rPr>
        <w:t xml:space="preserve"> Obs. vs. Immediate ADT</w:t>
      </w:r>
      <w:r w:rsidDel="00000000" w:rsidR="00000000" w:rsidRPr="00000000">
        <w:rPr>
          <w:rtl w:val="0"/>
        </w:rPr>
        <w:t xml:space="preserve">. </w:t>
        <w:br w:type="textWrapping"/>
        <w:t xml:space="preserve">There is an overall survival benefit for immediate ADT after incidental N1 disease is discovered at the time of surgery.</w:t>
      </w:r>
    </w:p>
    <w:p w:rsidR="00000000" w:rsidDel="00000000" w:rsidP="00000000" w:rsidRDefault="00000000" w:rsidRPr="00000000" w14:paraId="000003C4">
      <w:pPr>
        <w:ind w:firstLine="720"/>
        <w:rPr/>
      </w:pPr>
      <w:r w:rsidDel="00000000" w:rsidR="00000000" w:rsidRPr="00000000">
        <w:rPr>
          <w:rtl w:val="0"/>
        </w:rPr>
        <w:t xml:space="preserve">However, ADT was not initiated in Obs arm until clinical disease progression. This is not how we treat patients today.</w:t>
      </w:r>
    </w:p>
    <w:p w:rsidR="00000000" w:rsidDel="00000000" w:rsidP="00000000" w:rsidRDefault="00000000" w:rsidRPr="00000000" w14:paraId="000003C5">
      <w:pPr>
        <w:numPr>
          <w:ilvl w:val="1"/>
          <w:numId w:val="38"/>
        </w:numPr>
        <w:ind w:left="1440" w:hanging="360"/>
        <w:rPr>
          <w:u w:val="none"/>
        </w:rPr>
      </w:pPr>
      <w:r w:rsidDel="00000000" w:rsidR="00000000" w:rsidRPr="00000000">
        <w:rPr>
          <w:rtl w:val="0"/>
        </w:rPr>
        <w:t xml:space="preserve">ADT was not initiated in Obs arm until clinical dz progression, not PSA metrics (absolute, velocity, etc).</w:t>
      </w:r>
    </w:p>
    <w:p w:rsidR="00000000" w:rsidDel="00000000" w:rsidP="00000000" w:rsidRDefault="00000000" w:rsidRPr="00000000" w14:paraId="000003C6">
      <w:pPr>
        <w:numPr>
          <w:ilvl w:val="1"/>
          <w:numId w:val="38"/>
        </w:numPr>
        <w:ind w:left="1440" w:hanging="360"/>
        <w:rPr>
          <w:u w:val="none"/>
        </w:rPr>
      </w:pPr>
      <w:r w:rsidDel="00000000" w:rsidR="00000000" w:rsidRPr="00000000">
        <w:rPr>
          <w:rFonts w:ascii="Cardo" w:cs="Cardo" w:eastAsia="Cardo" w:hAnsi="Cardo"/>
          <w:rtl w:val="0"/>
        </w:rPr>
        <w:t xml:space="preserve">7y bcPFS 18→ 77%. MS 11.3→ 13.9y.</w:t>
      </w:r>
    </w:p>
    <w:p w:rsidR="00000000" w:rsidDel="00000000" w:rsidP="00000000" w:rsidRDefault="00000000" w:rsidRPr="00000000" w14:paraId="000003C7">
      <w:pPr>
        <w:numPr>
          <w:ilvl w:val="1"/>
          <w:numId w:val="38"/>
        </w:numPr>
        <w:ind w:left="1440" w:hanging="360"/>
        <w:rPr>
          <w:u w:val="none"/>
        </w:rPr>
      </w:pPr>
      <w:r w:rsidDel="00000000" w:rsidR="00000000" w:rsidRPr="00000000">
        <w:rPr>
          <w:rtl w:val="0"/>
        </w:rPr>
        <w:t xml:space="preserve">12y OS [HR 1.84], 12y CSS [HR 4.09]. 12y PFS [HR 3.42].</w:t>
      </w:r>
    </w:p>
    <w:p w:rsidR="00000000" w:rsidDel="00000000" w:rsidP="00000000" w:rsidRDefault="00000000" w:rsidRPr="00000000" w14:paraId="000003C8">
      <w:pPr>
        <w:numPr>
          <w:ilvl w:val="0"/>
          <w:numId w:val="38"/>
        </w:numPr>
        <w:rPr>
          <w:u w:val="none"/>
        </w:rPr>
      </w:pPr>
      <w:r w:rsidDel="00000000" w:rsidR="00000000" w:rsidRPr="00000000">
        <w:rPr>
          <w:b w:val="1"/>
          <w:rtl w:val="0"/>
        </w:rPr>
        <w:t xml:space="preserve">Milan / Mayo Rochester </w:t>
      </w:r>
      <w:r w:rsidDel="00000000" w:rsidR="00000000" w:rsidRPr="00000000">
        <w:rPr>
          <w:rtl w:val="0"/>
        </w:rPr>
        <w:t xml:space="preserve">[</w:t>
      </w:r>
      <w:hyperlink r:id="rId221">
        <w:r w:rsidDel="00000000" w:rsidR="00000000" w:rsidRPr="00000000">
          <w:rPr>
            <w:rtl w:val="0"/>
          </w:rPr>
          <w:t xml:space="preserve">Briganti Euro Uro '11</w:t>
        </w:r>
      </w:hyperlink>
      <w:r w:rsidDel="00000000" w:rsidR="00000000" w:rsidRPr="00000000">
        <w:rPr>
          <w:rtl w:val="0"/>
        </w:rPr>
        <w:t xml:space="preserve">, </w:t>
      </w:r>
      <w:hyperlink r:id="rId222">
        <w:r w:rsidDel="00000000" w:rsidR="00000000" w:rsidRPr="00000000">
          <w:rPr>
            <w:rtl w:val="0"/>
          </w:rPr>
          <w:t xml:space="preserve">Abdollah '14</w:t>
        </w:r>
      </w:hyperlink>
      <w:r w:rsidDel="00000000" w:rsidR="00000000" w:rsidRPr="00000000">
        <w:rPr>
          <w:rtl w:val="0"/>
        </w:rPr>
        <w:t xml:space="preserve">]: Retro. </w:t>
      </w:r>
      <w:r w:rsidDel="00000000" w:rsidR="00000000" w:rsidRPr="00000000">
        <w:rPr>
          <w:b w:val="1"/>
          <w:rtl w:val="0"/>
        </w:rPr>
        <w:t xml:space="preserve">ADT ± RT</w:t>
      </w:r>
      <w:r w:rsidDel="00000000" w:rsidR="00000000" w:rsidRPr="00000000">
        <w:rPr>
          <w:rFonts w:ascii="Gungsuh" w:cs="Gungsuh" w:eastAsia="Gungsuh" w:hAnsi="Gungsuh"/>
          <w:rtl w:val="0"/>
        </w:rPr>
        <w:t xml:space="preserve">. </w:t>
        <w:br w:type="textWrapping"/>
        <w:t xml:space="preserve">There appears to be no benefit in adding RT to ADT for ≥ 5 nodes.</w:t>
      </w:r>
      <w:r w:rsidDel="00000000" w:rsidR="00000000" w:rsidRPr="00000000">
        <w:rPr>
          <w:rtl w:val="0"/>
        </w:rPr>
      </w:r>
    </w:p>
    <w:p w:rsidR="00000000" w:rsidDel="00000000" w:rsidP="00000000" w:rsidRDefault="00000000" w:rsidRPr="00000000" w14:paraId="000003C9">
      <w:pPr>
        <w:numPr>
          <w:ilvl w:val="1"/>
          <w:numId w:val="38"/>
        </w:numPr>
        <w:ind w:left="1440" w:hanging="360"/>
        <w:rPr>
          <w:u w:val="none"/>
        </w:rPr>
      </w:pPr>
      <w:r w:rsidDel="00000000" w:rsidR="00000000" w:rsidRPr="00000000">
        <w:rPr>
          <w:rtl w:val="0"/>
        </w:rPr>
        <w:t xml:space="preserve">1,107 </w:t>
      </w:r>
      <w:r w:rsidDel="00000000" w:rsidR="00000000" w:rsidRPr="00000000">
        <w:rPr>
          <w:rtl w:val="0"/>
        </w:rPr>
        <w:t xml:space="preserve">pts (171 ADT/RT, 532 ADT alone). RP, PLND and adjuvant tx between 1988-2010. MFU 8y.  </w:t>
      </w:r>
    </w:p>
    <w:p w:rsidR="00000000" w:rsidDel="00000000" w:rsidP="00000000" w:rsidRDefault="00000000" w:rsidRPr="00000000" w14:paraId="000003CA">
      <w:pPr>
        <w:numPr>
          <w:ilvl w:val="2"/>
          <w:numId w:val="38"/>
        </w:numPr>
        <w:ind w:left="2160" w:hanging="360"/>
        <w:rPr>
          <w:u w:val="none"/>
        </w:rPr>
      </w:pPr>
      <w:r w:rsidDel="00000000" w:rsidR="00000000" w:rsidRPr="00000000">
        <w:rPr>
          <w:rtl w:val="0"/>
        </w:rPr>
        <w:t xml:space="preserve">All underwent CT and bone scan prior to surgery. </w:t>
      </w:r>
    </w:p>
    <w:p w:rsidR="00000000" w:rsidDel="00000000" w:rsidP="00000000" w:rsidRDefault="00000000" w:rsidRPr="00000000" w14:paraId="000003CB">
      <w:pPr>
        <w:numPr>
          <w:ilvl w:val="1"/>
          <w:numId w:val="38"/>
        </w:numPr>
        <w:ind w:left="1440" w:hanging="360"/>
        <w:rPr>
          <w:u w:val="none"/>
        </w:rPr>
      </w:pPr>
      <w:r w:rsidDel="00000000" w:rsidR="00000000" w:rsidRPr="00000000">
        <w:rPr>
          <w:rtl w:val="0"/>
        </w:rPr>
        <w:t xml:space="preserve">CSS and OS HR 2.5 and 2.3, respectively.</w:t>
      </w:r>
    </w:p>
    <w:p w:rsidR="00000000" w:rsidDel="00000000" w:rsidP="00000000" w:rsidRDefault="00000000" w:rsidRPr="00000000" w14:paraId="000003CC">
      <w:pPr>
        <w:numPr>
          <w:ilvl w:val="1"/>
          <w:numId w:val="38"/>
        </w:numPr>
        <w:ind w:left="1440" w:hanging="360"/>
        <w:rPr>
          <w:u w:val="none"/>
        </w:rPr>
      </w:pPr>
      <w:r w:rsidDel="00000000" w:rsidR="00000000" w:rsidRPr="00000000">
        <w:rPr>
          <w:rFonts w:ascii="Cardo" w:cs="Cardo" w:eastAsia="Cardo" w:hAnsi="Cardo"/>
          <w:rtl w:val="0"/>
        </w:rPr>
        <w:t xml:space="preserve">10y OS 55→ 74%.</w:t>
      </w:r>
    </w:p>
    <w:p w:rsidR="00000000" w:rsidDel="00000000" w:rsidP="00000000" w:rsidRDefault="00000000" w:rsidRPr="00000000" w14:paraId="000003CD">
      <w:pPr>
        <w:numPr>
          <w:ilvl w:val="1"/>
          <w:numId w:val="38"/>
        </w:numPr>
        <w:ind w:left="1440" w:hanging="360"/>
        <w:rPr>
          <w:u w:val="none"/>
        </w:rPr>
      </w:pPr>
      <w:r w:rsidDel="00000000" w:rsidR="00000000" w:rsidRPr="00000000">
        <w:rPr>
          <w:rtl w:val="0"/>
        </w:rPr>
        <w:t xml:space="preserve">Update demonstrated two groups who benefit from the addition of RT to ADT: </w:t>
      </w:r>
    </w:p>
    <w:p w:rsidR="00000000" w:rsidDel="00000000" w:rsidP="00000000" w:rsidRDefault="00000000" w:rsidRPr="00000000" w14:paraId="000003CE">
      <w:pPr>
        <w:numPr>
          <w:ilvl w:val="2"/>
          <w:numId w:val="38"/>
        </w:numPr>
        <w:ind w:left="2160" w:hanging="360"/>
        <w:rPr>
          <w:u w:val="none"/>
        </w:rPr>
      </w:pPr>
      <w:r w:rsidDel="00000000" w:rsidR="00000000" w:rsidRPr="00000000">
        <w:rPr>
          <w:rtl w:val="0"/>
        </w:rPr>
        <w:t xml:space="preserve">8y CSM HR 0.37 for ADT ± RT.</w:t>
      </w:r>
    </w:p>
    <w:p w:rsidR="00000000" w:rsidDel="00000000" w:rsidP="00000000" w:rsidRDefault="00000000" w:rsidRPr="00000000" w14:paraId="000003CF">
      <w:pPr>
        <w:numPr>
          <w:ilvl w:val="2"/>
          <w:numId w:val="38"/>
        </w:numPr>
        <w:ind w:left="2160" w:hanging="360"/>
        <w:rPr>
          <w:u w:val="none"/>
        </w:rPr>
      </w:pPr>
      <w:r w:rsidDel="00000000" w:rsidR="00000000" w:rsidRPr="00000000">
        <w:rPr>
          <w:rtl w:val="0"/>
        </w:rPr>
        <w:t xml:space="preserve">8y CSM HR 0.3 for 1-2 nodes and GS 7-10 with pT3b/pT4 or SM+.</w:t>
      </w:r>
    </w:p>
    <w:p w:rsidR="00000000" w:rsidDel="00000000" w:rsidP="00000000" w:rsidRDefault="00000000" w:rsidRPr="00000000" w14:paraId="000003D0">
      <w:pPr>
        <w:numPr>
          <w:ilvl w:val="2"/>
          <w:numId w:val="38"/>
        </w:numPr>
        <w:ind w:left="2160" w:hanging="360"/>
        <w:rPr>
          <w:u w:val="none"/>
        </w:rPr>
      </w:pPr>
      <w:r w:rsidDel="00000000" w:rsidR="00000000" w:rsidRPr="00000000">
        <w:rPr>
          <w:rtl w:val="0"/>
        </w:rPr>
        <w:t xml:space="preserve">8y CSM HR 0.21 for 3-4 nodes, regardless of other tumor characteristics.</w:t>
      </w:r>
    </w:p>
    <w:p w:rsidR="00000000" w:rsidDel="00000000" w:rsidP="00000000" w:rsidRDefault="00000000" w:rsidRPr="00000000" w14:paraId="000003D1">
      <w:pPr>
        <w:numPr>
          <w:ilvl w:val="2"/>
          <w:numId w:val="38"/>
        </w:numPr>
        <w:ind w:left="2160" w:hanging="360"/>
        <w:rPr>
          <w:u w:val="none"/>
        </w:rPr>
      </w:pPr>
      <w:r w:rsidDel="00000000" w:rsidR="00000000" w:rsidRPr="00000000">
        <w:rPr>
          <w:rFonts w:ascii="Gungsuh" w:cs="Gungsuh" w:eastAsia="Gungsuh" w:hAnsi="Gungsuh"/>
          <w:rtl w:val="0"/>
        </w:rPr>
        <w:t xml:space="preserve">Equivalent OS for ≥ 5 nodes. </w:t>
      </w:r>
      <w:r w:rsidDel="00000000" w:rsidR="00000000" w:rsidRPr="00000000">
        <w:rPr>
          <w:rtl w:val="0"/>
        </w:rPr>
      </w:r>
    </w:p>
    <w:p w:rsidR="00000000" w:rsidDel="00000000" w:rsidP="00000000" w:rsidRDefault="00000000" w:rsidRPr="00000000" w14:paraId="000003D2">
      <w:pPr>
        <w:numPr>
          <w:ilvl w:val="0"/>
          <w:numId w:val="38"/>
        </w:numPr>
        <w:rPr>
          <w:u w:val="none"/>
        </w:rPr>
      </w:pPr>
      <w:r w:rsidDel="00000000" w:rsidR="00000000" w:rsidRPr="00000000">
        <w:rPr>
          <w:b w:val="1"/>
          <w:rtl w:val="0"/>
        </w:rPr>
        <w:t xml:space="preserve">Treatment of Post-op N1 disease</w:t>
      </w:r>
      <w:r w:rsidDel="00000000" w:rsidR="00000000" w:rsidRPr="00000000">
        <w:rPr>
          <w:rtl w:val="0"/>
        </w:rPr>
        <w:t xml:space="preserve">: </w:t>
      </w:r>
      <w:r w:rsidDel="00000000" w:rsidR="00000000" w:rsidRPr="00000000">
        <w:rPr>
          <w:b w:val="1"/>
          <w:rtl w:val="0"/>
        </w:rPr>
        <w:t xml:space="preserve">Immediate ADT ± EBRT</w:t>
      </w:r>
      <w:r w:rsidDel="00000000" w:rsidR="00000000" w:rsidRPr="00000000">
        <w:rPr>
          <w:rtl w:val="0"/>
        </w:rPr>
        <w:t xml:space="preserve"> (If &lt; 5 nodes) </w:t>
      </w:r>
      <w:r w:rsidDel="00000000" w:rsidR="00000000" w:rsidRPr="00000000">
        <w:rPr>
          <w:b w:val="1"/>
          <w:rtl w:val="0"/>
        </w:rPr>
        <w:t xml:space="preserve">vs. Observation</w:t>
      </w:r>
      <w:r w:rsidDel="00000000" w:rsidR="00000000" w:rsidRPr="00000000">
        <w:rPr>
          <w:rtl w:val="0"/>
        </w:rPr>
        <w:t xml:space="preserve">.</w:t>
      </w:r>
    </w:p>
    <w:p w:rsidR="00000000" w:rsidDel="00000000" w:rsidP="00000000" w:rsidRDefault="00000000" w:rsidRPr="00000000" w14:paraId="000003D3">
      <w:pPr>
        <w:ind w:firstLine="720"/>
        <w:rPr/>
      </w:pPr>
      <w:r w:rsidDel="00000000" w:rsidR="00000000" w:rsidRPr="00000000">
        <w:rPr>
          <w:rtl w:val="0"/>
        </w:rPr>
      </w:r>
    </w:p>
    <w:p w:rsidR="00000000" w:rsidDel="00000000" w:rsidP="00000000" w:rsidRDefault="00000000" w:rsidRPr="00000000" w14:paraId="000003D4">
      <w:pPr>
        <w:pStyle w:val="Heading3"/>
        <w:rPr/>
      </w:pPr>
      <w:bookmarkStart w:colFirst="0" w:colLast="0" w:name="_bmd1c5w2mgob" w:id="101"/>
      <w:bookmarkEnd w:id="101"/>
      <w:hyperlink w:anchor="_dyuvqyv75v4">
        <w:r w:rsidDel="00000000" w:rsidR="00000000" w:rsidRPr="00000000">
          <w:rPr>
            <w:u w:val="single"/>
            <w:rtl w:val="0"/>
          </w:rPr>
          <w:t xml:space="preserve">ADT in metastatic disease</w:t>
        </w:r>
      </w:hyperlink>
      <w:r w:rsidDel="00000000" w:rsidR="00000000" w:rsidRPr="00000000">
        <w:rPr>
          <w:rtl w:val="0"/>
        </w:rPr>
      </w:r>
    </w:p>
    <w:p w:rsidR="00000000" w:rsidDel="00000000" w:rsidP="00000000" w:rsidRDefault="00000000" w:rsidRPr="00000000" w14:paraId="000003D5">
      <w:pPr>
        <w:ind w:left="0" w:firstLine="0"/>
        <w:rPr/>
      </w:pPr>
      <w:r w:rsidDel="00000000" w:rsidR="00000000" w:rsidRPr="00000000">
        <w:rPr>
          <w:rtl w:val="0"/>
        </w:rPr>
        <w:t xml:space="preserve">See the [</w:t>
      </w:r>
      <w:hyperlink w:anchor="_ehq5q81ywp08">
        <w:r w:rsidDel="00000000" w:rsidR="00000000" w:rsidRPr="00000000">
          <w:rPr>
            <w:rtl w:val="0"/>
          </w:rPr>
          <w:t xml:space="preserve">Systemic Therapy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3D6">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agonist</w:t>
      </w:r>
      <w:r w:rsidDel="00000000" w:rsidR="00000000" w:rsidRPr="00000000">
        <w:rPr>
          <w:rFonts w:ascii="Times New Roman" w:cs="Times New Roman" w:eastAsia="Times New Roman" w:hAnsi="Times New Roman"/>
          <w:sz w:val="20"/>
          <w:szCs w:val="20"/>
          <w:rtl w:val="0"/>
        </w:rPr>
        <w:t xml:space="preserve">: Goserelin (Zoladex), Leuprolide (Lupron), Triptorelin (Trelstar).</w:t>
      </w:r>
    </w:p>
    <w:p w:rsidR="00000000" w:rsidDel="00000000" w:rsidP="00000000" w:rsidRDefault="00000000" w:rsidRPr="00000000" w14:paraId="000003D7">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evidence that early ADT for asymptomatic bcF w/o DM prolongs survival compared to delayed ADT. Anscher: Can consider intermittent w close FU monitoring PSA doubling time.</w:t>
      </w:r>
    </w:p>
    <w:p w:rsidR="00000000" w:rsidDel="00000000" w:rsidP="00000000" w:rsidRDefault="00000000" w:rsidRPr="00000000" w14:paraId="000003D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Continuous </w:t>
      </w:r>
      <w:r w:rsidDel="00000000" w:rsidR="00000000" w:rsidRPr="00000000">
        <w:rPr>
          <w:b w:val="1"/>
          <w:rtl w:val="0"/>
        </w:rPr>
        <w:t xml:space="preserve">AD is often</w:t>
      </w:r>
      <w:r w:rsidDel="00000000" w:rsidR="00000000" w:rsidRPr="00000000">
        <w:rPr>
          <w:rFonts w:ascii="Times New Roman" w:cs="Times New Roman" w:eastAsia="Times New Roman" w:hAnsi="Times New Roman"/>
          <w:b w:val="1"/>
          <w:sz w:val="20"/>
          <w:szCs w:val="20"/>
          <w:rtl w:val="0"/>
        </w:rPr>
        <w:t xml:space="preserve"> superior to Intermittent ADT</w:t>
      </w:r>
      <w:r w:rsidDel="00000000" w:rsidR="00000000" w:rsidRPr="00000000">
        <w:rPr>
          <w:rFonts w:ascii="Times New Roman" w:cs="Times New Roman" w:eastAsia="Times New Roman" w:hAnsi="Times New Roman"/>
          <w:sz w:val="20"/>
          <w:szCs w:val="20"/>
          <w:rtl w:val="0"/>
        </w:rPr>
        <w:t xml:space="preserve">. Short follow up studies may favor non inferiority, but should be interpreted with caution [</w:t>
      </w:r>
      <w:hyperlink r:id="rId223">
        <w:r w:rsidDel="00000000" w:rsidR="00000000" w:rsidRPr="00000000">
          <w:rPr>
            <w:rFonts w:ascii="Times New Roman" w:cs="Times New Roman" w:eastAsia="Times New Roman" w:hAnsi="Times New Roman"/>
            <w:sz w:val="20"/>
            <w:szCs w:val="20"/>
            <w:rtl w:val="0"/>
          </w:rPr>
          <w:t xml:space="preserve">Hussain NEJM 2013</w:t>
        </w:r>
      </w:hyperlink>
      <w:r w:rsidDel="00000000" w:rsidR="00000000" w:rsidRPr="00000000">
        <w:rPr>
          <w:rFonts w:ascii="Times New Roman" w:cs="Times New Roman" w:eastAsia="Times New Roman" w:hAnsi="Times New Roman"/>
          <w:sz w:val="20"/>
          <w:szCs w:val="20"/>
          <w:rtl w:val="0"/>
        </w:rPr>
        <w:t xml:space="preserve">, </w:t>
      </w:r>
      <w:hyperlink r:id="rId224">
        <w:r w:rsidDel="00000000" w:rsidR="00000000" w:rsidRPr="00000000">
          <w:rPr>
            <w:rFonts w:ascii="Times New Roman" w:cs="Times New Roman" w:eastAsia="Times New Roman" w:hAnsi="Times New Roman"/>
            <w:sz w:val="20"/>
            <w:szCs w:val="20"/>
            <w:rtl w:val="0"/>
          </w:rPr>
          <w:t xml:space="preserve">Crook NEJM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D9">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LHRH agonist (medical castration) and bilateral orchiectomy (surgical castration) appear equally effective.</w:t>
      </w:r>
    </w:p>
    <w:p w:rsidR="00000000" w:rsidDel="00000000" w:rsidP="00000000" w:rsidRDefault="00000000" w:rsidRPr="00000000" w14:paraId="000003DA">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antagonists</w:t>
      </w:r>
      <w:r w:rsidDel="00000000" w:rsidR="00000000" w:rsidRPr="00000000">
        <w:rPr>
          <w:rFonts w:ascii="Times New Roman" w:cs="Times New Roman" w:eastAsia="Times New Roman" w:hAnsi="Times New Roman"/>
          <w:sz w:val="20"/>
          <w:szCs w:val="20"/>
          <w:rtl w:val="0"/>
        </w:rPr>
        <w:t xml:space="preserve">: Degarelix (Firmagon)</w:t>
      </w:r>
    </w:p>
    <w:p w:rsidR="00000000" w:rsidDel="00000000" w:rsidP="00000000" w:rsidRDefault="00000000" w:rsidRPr="00000000" w14:paraId="000003DB">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 associated with flare due to no initial stimulation of LH.</w:t>
      </w:r>
    </w:p>
    <w:p w:rsidR="00000000" w:rsidDel="00000000" w:rsidP="00000000" w:rsidRDefault="00000000" w:rsidRPr="00000000" w14:paraId="000003DC">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NSAA</w:t>
      </w:r>
      <w:r w:rsidDel="00000000" w:rsidR="00000000" w:rsidRPr="00000000">
        <w:rPr>
          <w:rFonts w:ascii="Times New Roman" w:cs="Times New Roman" w:eastAsia="Times New Roman" w:hAnsi="Times New Roman"/>
          <w:sz w:val="20"/>
          <w:szCs w:val="20"/>
          <w:rtl w:val="0"/>
        </w:rPr>
        <w:t xml:space="preserve"> receptor antagonists: Bicalutamide (Casodex), flutamide (Eulexin).</w:t>
      </w:r>
    </w:p>
    <w:p w:rsidR="00000000" w:rsidDel="00000000" w:rsidP="00000000" w:rsidRDefault="00000000" w:rsidRPr="00000000" w14:paraId="000003DD">
      <w:pPr>
        <w:ind w:firstLine="720"/>
        <w:rPr/>
      </w:pPr>
      <w:r w:rsidDel="00000000" w:rsidR="00000000" w:rsidRPr="00000000">
        <w:rPr>
          <w:rtl w:val="0"/>
        </w:rPr>
        <w:t xml:space="preserve">D'Amico [</w:t>
      </w:r>
      <w:hyperlink r:id="rId225">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p>
    <w:p w:rsidR="00000000" w:rsidDel="00000000" w:rsidP="00000000" w:rsidRDefault="00000000" w:rsidRPr="00000000" w14:paraId="000003DE">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generation </w:t>
      </w:r>
      <w:r w:rsidDel="00000000" w:rsidR="00000000" w:rsidRPr="00000000">
        <w:rPr>
          <w:rFonts w:ascii="Times New Roman" w:cs="Times New Roman" w:eastAsia="Times New Roman" w:hAnsi="Times New Roman"/>
          <w:b w:val="1"/>
          <w:sz w:val="20"/>
          <w:szCs w:val="20"/>
          <w:rtl w:val="0"/>
        </w:rPr>
        <w:t xml:space="preserve">Enzalutamide (Xtandi)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is a novel</w:t>
      </w:r>
      <w:r w:rsidDel="00000000" w:rsidR="00000000" w:rsidRPr="00000000">
        <w:rPr>
          <w:rFonts w:ascii="Times New Roman" w:cs="Times New Roman" w:eastAsia="Times New Roman" w:hAnsi="Times New Roman"/>
          <w:sz w:val="20"/>
          <w:szCs w:val="20"/>
          <w:rtl w:val="0"/>
        </w:rPr>
        <w:t xml:space="preserve"> AR antagonist that prevents AR binding to DNA, and </w:t>
      </w:r>
      <w:r w:rsidDel="00000000" w:rsidR="00000000" w:rsidRPr="00000000">
        <w:rPr>
          <w:rtl w:val="0"/>
        </w:rPr>
        <w:t xml:space="preserve">is</w:t>
      </w:r>
      <w:r w:rsidDel="00000000" w:rsidR="00000000" w:rsidRPr="00000000">
        <w:rPr>
          <w:rFonts w:ascii="Times New Roman" w:cs="Times New Roman" w:eastAsia="Times New Roman" w:hAnsi="Times New Roman"/>
          <w:sz w:val="20"/>
          <w:szCs w:val="20"/>
          <w:rtl w:val="0"/>
        </w:rPr>
        <w:t xml:space="preserve"> more effective than first generation </w:t>
      </w:r>
      <w:r w:rsidDel="00000000" w:rsidR="00000000" w:rsidRPr="00000000">
        <w:rPr>
          <w:rtl w:val="0"/>
        </w:rPr>
        <w:t xml:space="preserve">NSAAs (e.g. bicalutamide) </w:t>
      </w:r>
      <w:r w:rsidDel="00000000" w:rsidR="00000000" w:rsidRPr="00000000">
        <w:rPr>
          <w:rFonts w:ascii="Times New Roman" w:cs="Times New Roman" w:eastAsia="Times New Roman" w:hAnsi="Times New Roman"/>
          <w:sz w:val="20"/>
          <w:szCs w:val="20"/>
          <w:rtl w:val="0"/>
        </w:rPr>
        <w:t xml:space="preserve">in metastatic disease. </w:t>
      </w:r>
      <w:hyperlink w:anchor="d9ay4hssw95p">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3DF">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Enzalutamide</w:t>
      </w:r>
    </w:p>
    <w:p w:rsidR="00000000" w:rsidDel="00000000" w:rsidP="00000000" w:rsidRDefault="00000000" w:rsidRPr="00000000" w14:paraId="000003E0">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CRPC tx w Enzalutamide prior to chemo w 1y radiographic PFS 14→ 65% [</w:t>
      </w:r>
      <w:hyperlink r:id="rId226">
        <w:r w:rsidDel="00000000" w:rsidR="00000000" w:rsidRPr="00000000">
          <w:rPr>
            <w:rFonts w:ascii="Times New Roman" w:cs="Times New Roman" w:eastAsia="Times New Roman" w:hAnsi="Times New Roman"/>
            <w:sz w:val="20"/>
            <w:szCs w:val="20"/>
            <w:rtl w:val="0"/>
          </w:rPr>
          <w:t xml:space="preserve">Beer NEJM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CRPC tx w Enzalutamide after chemo w MS 14→ 18mo [</w:t>
      </w:r>
      <w:hyperlink r:id="rId227">
        <w:r w:rsidDel="00000000" w:rsidR="00000000" w:rsidRPr="00000000">
          <w:rPr>
            <w:rFonts w:ascii="Times New Roman" w:cs="Times New Roman" w:eastAsia="Times New Roman" w:hAnsi="Times New Roman"/>
            <w:sz w:val="20"/>
            <w:szCs w:val="20"/>
            <w:rtl w:val="0"/>
          </w:rPr>
          <w:t xml:space="preserve">Scher NEJM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2">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3">
      <w:pPr>
        <w:pStyle w:val="Heading3"/>
        <w:rPr/>
      </w:pPr>
      <w:bookmarkStart w:colFirst="0" w:colLast="0" w:name="_hvako1ks98nd" w:id="102"/>
      <w:bookmarkEnd w:id="102"/>
      <w:hyperlink w:anchor="_dyuvqyv75v4">
        <w:r w:rsidDel="00000000" w:rsidR="00000000" w:rsidRPr="00000000">
          <w:rPr>
            <w:u w:val="single"/>
            <w:rtl w:val="0"/>
          </w:rPr>
          <w:t xml:space="preserve">Avoid ADT in men with comorbidities?</w:t>
        </w:r>
      </w:hyperlink>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t xml:space="preserve">Cardiovascular disease and androgen axis-targeted drugs for prostate cancer [</w:t>
      </w:r>
      <w:hyperlink r:id="rId228">
        <w:r w:rsidDel="00000000" w:rsidR="00000000" w:rsidRPr="00000000">
          <w:rPr>
            <w:rtl w:val="0"/>
          </w:rPr>
          <w:t xml:space="preserve">Higano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5">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CV risks: increased obesity, decreased insulin sensitivity, adverse effects on lipid profiles.</w:t>
      </w:r>
    </w:p>
    <w:p w:rsidR="00000000" w:rsidDel="00000000" w:rsidP="00000000" w:rsidRDefault="00000000" w:rsidRPr="00000000" w14:paraId="000003E6">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that ADT interferes </w:t>
      </w:r>
      <w:r w:rsidDel="00000000" w:rsidR="00000000" w:rsidRPr="00000000">
        <w:rPr>
          <w:rtl w:val="0"/>
        </w:rPr>
        <w:t xml:space="preserve">with the cardioprotective</w:t>
      </w:r>
      <w:r w:rsidDel="00000000" w:rsidR="00000000" w:rsidRPr="00000000">
        <w:rPr>
          <w:rFonts w:ascii="Times New Roman" w:cs="Times New Roman" w:eastAsia="Times New Roman" w:hAnsi="Times New Roman"/>
          <w:sz w:val="20"/>
          <w:szCs w:val="20"/>
          <w:rtl w:val="0"/>
        </w:rPr>
        <w:t xml:space="preserve"> property of testosterone, increasing risk for AE.</w:t>
      </w:r>
    </w:p>
    <w:p w:rsidR="00000000" w:rsidDel="00000000" w:rsidP="00000000" w:rsidRDefault="00000000" w:rsidRPr="00000000" w14:paraId="000003E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Enzalutamide does not drop testosterone, and is more effective than metastatic dz than conventional NSAAs.</w:t>
      </w:r>
    </w:p>
    <w:bookmarkStart w:colFirst="0" w:colLast="0" w:name="kix.hi05q7uplhwx" w:id="103"/>
    <w:bookmarkEnd w:id="103"/>
    <w:p w:rsidR="00000000" w:rsidDel="00000000" w:rsidP="00000000" w:rsidRDefault="00000000" w:rsidRPr="00000000" w14:paraId="000003E8">
      <w:pPr>
        <w:numPr>
          <w:ilvl w:val="0"/>
          <w:numId w:val="64"/>
        </w:numPr>
      </w:pPr>
      <w:r w:rsidDel="00000000" w:rsidR="00000000" w:rsidRPr="00000000">
        <w:rPr>
          <w:b w:val="1"/>
          <w:rtl w:val="0"/>
        </w:rPr>
        <w:t xml:space="preserve">Long term ADT with less clear additional benefit after 24 mos when added to RT</w:t>
      </w:r>
      <w:r w:rsidDel="00000000" w:rsidR="00000000" w:rsidRPr="00000000">
        <w:rPr>
          <w:rtl w:val="0"/>
        </w:rPr>
        <w:t xml:space="preserve"> [</w:t>
      </w:r>
      <w:hyperlink r:id="rId229">
        <w:r w:rsidDel="00000000" w:rsidR="00000000" w:rsidRPr="00000000">
          <w:rPr>
            <w:rtl w:val="0"/>
          </w:rPr>
          <w:t xml:space="preserve">Williams IJROBP '11</w:t>
        </w:r>
      </w:hyperlink>
      <w:r w:rsidDel="00000000" w:rsidR="00000000" w:rsidRPr="00000000">
        <w:rPr>
          <w:rtl w:val="0"/>
        </w:rPr>
        <w:t xml:space="preserve">]:</w:t>
        <w:br w:type="textWrapping"/>
        <w:t xml:space="preserve">Only around 25% of patients rec'd dose-escalated RT, therefore</w:t>
      </w:r>
      <w:r w:rsidDel="00000000" w:rsidR="00000000" w:rsidRPr="00000000">
        <w:rPr>
          <w:rtl w:val="0"/>
        </w:rPr>
        <w:t xml:space="preserve"> ADT</w:t>
      </w:r>
      <w:r w:rsidDel="00000000" w:rsidR="00000000" w:rsidRPr="00000000">
        <w:rPr>
          <w:rtl w:val="0"/>
        </w:rPr>
        <w:t xml:space="preserve"> stood to have greater benefit in this study! Still, there was no additional benefit in patients who received greater than two years of ADT.</w:t>
      </w:r>
    </w:p>
    <w:p w:rsidR="00000000" w:rsidDel="00000000" w:rsidP="00000000" w:rsidRDefault="00000000" w:rsidRPr="00000000" w14:paraId="000003E9">
      <w:pPr>
        <w:ind w:left="1440" w:firstLine="0"/>
        <w:rPr/>
      </w:pPr>
      <w:r w:rsidDel="00000000" w:rsidR="00000000" w:rsidRPr="00000000">
        <w:rPr>
          <w:rtl w:val="0"/>
        </w:rPr>
        <w:t xml:space="preserve">No difference between 24 vs. 36 mo ADT bcF suggests the majority of impact with ADT is within the first 1-2y!</w:t>
      </w:r>
    </w:p>
    <w:p w:rsidR="00000000" w:rsidDel="00000000" w:rsidP="00000000" w:rsidRDefault="00000000" w:rsidRPr="00000000" w14:paraId="000003EA">
      <w:pPr>
        <w:ind w:left="1440" w:firstLine="0"/>
        <w:rPr/>
      </w:pPr>
      <w:r w:rsidDel="00000000" w:rsidR="00000000" w:rsidRPr="00000000">
        <w:rPr>
          <w:rtl w:val="0"/>
        </w:rPr>
        <w:t xml:space="preserve">Caution applying this information to younger patients, as the median age was 70 on this study (like Nabid).</w:t>
      </w:r>
    </w:p>
    <w:p w:rsidR="00000000" w:rsidDel="00000000" w:rsidP="00000000" w:rsidRDefault="00000000" w:rsidRPr="00000000" w14:paraId="000003EB">
      <w:pPr>
        <w:widowControl w:val="0"/>
        <w:numPr>
          <w:ilvl w:val="1"/>
          <w:numId w:val="64"/>
        </w:numPr>
        <w:ind w:left="1440" w:hanging="360"/>
      </w:pPr>
      <w:r w:rsidDel="00000000" w:rsidR="00000000" w:rsidRPr="00000000">
        <w:rPr>
          <w:rtl w:val="0"/>
        </w:rPr>
        <w:t xml:space="preserve">Pooled data from 4 institutions. 3,666 pts. Non-linear reduction of bcF with duration of ADT. MFU ~6y.</w:t>
      </w:r>
    </w:p>
    <w:p w:rsidR="00000000" w:rsidDel="00000000" w:rsidP="00000000" w:rsidRDefault="00000000" w:rsidRPr="00000000" w14:paraId="000003EC">
      <w:pPr>
        <w:widowControl w:val="0"/>
        <w:numPr>
          <w:ilvl w:val="2"/>
          <w:numId w:val="64"/>
        </w:numPr>
        <w:ind w:left="2160" w:hanging="360"/>
      </w:pPr>
      <w:r w:rsidDel="00000000" w:rsidR="00000000" w:rsidRPr="00000000">
        <w:rPr>
          <w:rFonts w:ascii="Cardo" w:cs="Cardo" w:eastAsia="Cardo" w:hAnsi="Cardo"/>
          <w:rtl w:val="0"/>
        </w:rPr>
        <w:t xml:space="preserve">Proportion of LR / IR / HR of ~15→ 50→ 33%. </w:t>
      </w:r>
    </w:p>
    <w:p w:rsidR="00000000" w:rsidDel="00000000" w:rsidP="00000000" w:rsidRDefault="00000000" w:rsidRPr="00000000" w14:paraId="000003ED">
      <w:pPr>
        <w:widowControl w:val="0"/>
        <w:numPr>
          <w:ilvl w:val="1"/>
          <w:numId w:val="64"/>
        </w:numPr>
        <w:ind w:left="1440" w:hanging="360"/>
      </w:pPr>
      <w:r w:rsidDel="00000000" w:rsidR="00000000" w:rsidRPr="00000000">
        <w:rPr>
          <w:rtl w:val="0"/>
        </w:rPr>
        <w:t xml:space="preserve">Incremental reduction of risk is higher early on. </w:t>
      </w:r>
    </w:p>
    <w:p w:rsidR="00000000" w:rsidDel="00000000" w:rsidP="00000000" w:rsidRDefault="00000000" w:rsidRPr="00000000" w14:paraId="000003EE">
      <w:pPr>
        <w:widowControl w:val="0"/>
        <w:numPr>
          <w:ilvl w:val="1"/>
          <w:numId w:val="64"/>
        </w:numPr>
        <w:ind w:left="1440" w:hanging="360"/>
      </w:pPr>
      <w:r w:rsidDel="00000000" w:rsidR="00000000" w:rsidRPr="00000000">
        <w:rPr>
          <w:rFonts w:ascii="Cardo" w:cs="Cardo" w:eastAsia="Cardo" w:hAnsi="Cardo"/>
          <w:rtl w:val="0"/>
        </w:rPr>
        <w:t xml:space="preserve">bcF RRR for 6 / 12 / 24 / 36 mos of ADT 38→ 58→ </w:t>
      </w:r>
      <w:r w:rsidDel="00000000" w:rsidR="00000000" w:rsidRPr="00000000">
        <w:rPr>
          <w:rFonts w:ascii="Cardo" w:cs="Cardo" w:eastAsia="Cardo" w:hAnsi="Cardo"/>
          <w:b w:val="1"/>
          <w:rtl w:val="0"/>
        </w:rPr>
        <w:t xml:space="preserve">66→ 66%</w:t>
      </w:r>
      <w:r w:rsidDel="00000000" w:rsidR="00000000" w:rsidRPr="00000000">
        <w:rPr>
          <w:rtl w:val="0"/>
        </w:rPr>
        <w:t xml:space="preserve"> RRR. </w:t>
      </w:r>
      <w:r w:rsidDel="00000000" w:rsidR="00000000" w:rsidRPr="00000000">
        <w:rPr>
          <w:i w:val="1"/>
          <w:rtl w:val="0"/>
        </w:rPr>
        <w:t xml:space="preserve">No difference after 24 mo!</w:t>
      </w:r>
    </w:p>
    <w:p w:rsidR="00000000" w:rsidDel="00000000" w:rsidP="00000000" w:rsidRDefault="00000000" w:rsidRPr="00000000" w14:paraId="000003EF">
      <w:pPr>
        <w:widowControl w:val="0"/>
        <w:numPr>
          <w:ilvl w:val="0"/>
          <w:numId w:val="64"/>
        </w:numPr>
        <w:rPr/>
      </w:pPr>
      <w:r w:rsidDel="00000000" w:rsidR="00000000" w:rsidRPr="00000000">
        <w:rPr>
          <w:rtl w:val="0"/>
        </w:rPr>
        <w:t xml:space="preserve">There appears to be no benefit in ST-ADT in IR or HR men with high ACE-27 score [</w:t>
      </w:r>
      <w:hyperlink w:anchor="pbee5zaras3c">
        <w:r w:rsidDel="00000000" w:rsidR="00000000" w:rsidRPr="00000000">
          <w:rPr>
            <w:rtl w:val="0"/>
          </w:rPr>
          <w:t xml:space="preserve">DFCI post-hoc</w:t>
        </w:r>
      </w:hyperlink>
      <w:r w:rsidDel="00000000" w:rsidR="00000000" w:rsidRPr="00000000">
        <w:rPr>
          <w:rtl w:val="0"/>
        </w:rPr>
        <w:t xml:space="preserve">].</w:t>
      </w:r>
    </w:p>
    <w:p w:rsidR="00000000" w:rsidDel="00000000" w:rsidP="00000000" w:rsidRDefault="00000000" w:rsidRPr="00000000" w14:paraId="000003F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Meta-analysis</w:t>
      </w:r>
      <w:r w:rsidDel="00000000" w:rsidR="00000000" w:rsidRPr="00000000">
        <w:rPr>
          <w:rFonts w:ascii="Times New Roman" w:cs="Times New Roman" w:eastAsia="Times New Roman" w:hAnsi="Times New Roman"/>
          <w:sz w:val="20"/>
          <w:szCs w:val="20"/>
          <w:rtl w:val="0"/>
        </w:rPr>
        <w:t xml:space="preserve"> [</w:t>
      </w:r>
      <w:hyperlink r:id="rId230">
        <w:r w:rsidDel="00000000" w:rsidR="00000000" w:rsidRPr="00000000">
          <w:rPr>
            <w:rFonts w:ascii="Times New Roman" w:cs="Times New Roman" w:eastAsia="Times New Roman" w:hAnsi="Times New Roman"/>
            <w:sz w:val="20"/>
            <w:szCs w:val="20"/>
            <w:rtl w:val="0"/>
          </w:rPr>
          <w:t xml:space="preserve">Nguyen JAMA '11]</w:t>
        </w:r>
      </w:hyperlink>
      <w:r w:rsidDel="00000000" w:rsidR="00000000" w:rsidRPr="00000000">
        <w:rPr>
          <w:rFonts w:ascii="Times New Roman" w:cs="Times New Roman" w:eastAsia="Times New Roman" w:hAnsi="Times New Roman"/>
          <w:sz w:val="20"/>
          <w:szCs w:val="20"/>
          <w:rtl w:val="0"/>
        </w:rPr>
        <w:t xml:space="preserve">: 8 RCTs with 4,141 unfavorable-risk pts. ADT was not associated with increased risk of CV death but was associated with lower risk of PCSM and all-cause mortality.</w:t>
      </w:r>
    </w:p>
    <w:p w:rsidR="00000000" w:rsidDel="00000000" w:rsidP="00000000" w:rsidRDefault="00000000" w:rsidRPr="00000000" w14:paraId="000003F1">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D'Amico</w:t>
      </w:r>
      <w:r w:rsidDel="00000000" w:rsidR="00000000" w:rsidRPr="00000000">
        <w:rPr>
          <w:rFonts w:ascii="Times New Roman" w:cs="Times New Roman" w:eastAsia="Times New Roman" w:hAnsi="Times New Roman"/>
          <w:sz w:val="20"/>
          <w:szCs w:val="20"/>
          <w:rtl w:val="0"/>
        </w:rPr>
        <w:t xml:space="preserve"> [</w:t>
      </w:r>
      <w:hyperlink r:id="rId231">
        <w:r w:rsidDel="00000000" w:rsidR="00000000" w:rsidRPr="00000000">
          <w:rPr>
            <w:rFonts w:ascii="Times New Roman" w:cs="Times New Roman" w:eastAsia="Times New Roman" w:hAnsi="Times New Roman"/>
            <w:sz w:val="20"/>
            <w:szCs w:val="20"/>
            <w:rtl w:val="0"/>
          </w:rPr>
          <w:t xml:space="preserve">JNCI '07]</w:t>
        </w:r>
      </w:hyperlink>
      <w:r w:rsidDel="00000000" w:rsidR="00000000" w:rsidRPr="00000000">
        <w:rPr>
          <w:rFonts w:ascii="Times New Roman" w:cs="Times New Roman" w:eastAsia="Times New Roman" w:hAnsi="Times New Roman"/>
          <w:sz w:val="20"/>
          <w:szCs w:val="20"/>
          <w:rtl w:val="0"/>
        </w:rPr>
        <w:t xml:space="preserve">: Median ADT 4 mo. Localized prostate cancer. </w:t>
      </w:r>
      <w:r w:rsidDel="00000000" w:rsidR="00000000" w:rsidRPr="00000000">
        <w:rPr>
          <w:rFonts w:ascii="Times New Roman" w:cs="Times New Roman" w:eastAsia="Times New Roman" w:hAnsi="Times New Roman"/>
          <w:b w:val="1"/>
          <w:sz w:val="20"/>
          <w:szCs w:val="20"/>
          <w:rtl w:val="0"/>
        </w:rPr>
        <w:t xml:space="preserve">±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Pre-existing CVD, age are risk factors.</w:t>
      </w:r>
    </w:p>
    <w:p w:rsidR="00000000" w:rsidDel="00000000" w:rsidP="00000000" w:rsidRDefault="00000000" w:rsidRPr="00000000" w14:paraId="000003F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4,892 pts. 3,262 RP, 1,630 EBRT, BT or cryotherapy.</w:t>
      </w:r>
    </w:p>
    <w:p w:rsidR="00000000" w:rsidDel="00000000" w:rsidP="00000000" w:rsidRDefault="00000000" w:rsidRPr="00000000" w14:paraId="000003F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Among those &gt; 65y treated with RP, 5y cardiac toxicity 2→ 5.5%. NS for EBRT/BT likely due to low numbers.</w:t>
      </w:r>
    </w:p>
    <w:p w:rsidR="00000000" w:rsidDel="00000000" w:rsidP="00000000" w:rsidRDefault="00000000" w:rsidRPr="00000000" w14:paraId="000003F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Controlling for age and ACE-27 score, ADT </w:t>
      </w:r>
      <w:r w:rsidDel="00000000" w:rsidR="00000000" w:rsidRPr="00000000">
        <w:rPr>
          <w:rFonts w:ascii="Times New Roman" w:cs="Times New Roman" w:eastAsia="Times New Roman" w:hAnsi="Times New Roman"/>
          <w:sz w:val="20"/>
          <w:szCs w:val="20"/>
          <w:rtl w:val="0"/>
        </w:rPr>
        <w:t xml:space="preserve">use</w:t>
      </w:r>
      <w:r w:rsidDel="00000000" w:rsidR="00000000" w:rsidRPr="00000000">
        <w:rPr>
          <w:rFonts w:ascii="Times New Roman" w:cs="Times New Roman" w:eastAsia="Times New Roman" w:hAnsi="Times New Roman"/>
          <w:sz w:val="20"/>
          <w:szCs w:val="20"/>
          <w:rtl w:val="0"/>
        </w:rPr>
        <w:t xml:space="preserve"> HR 2.6 and age HR 1.07 associated </w:t>
      </w:r>
      <w:r w:rsidDel="00000000" w:rsidR="00000000" w:rsidRPr="00000000">
        <w:rPr>
          <w:rtl w:val="0"/>
        </w:rPr>
        <w:t xml:space="preserve">with risk</w:t>
      </w:r>
      <w:r w:rsidDel="00000000" w:rsidR="00000000" w:rsidRPr="00000000">
        <w:rPr>
          <w:rFonts w:ascii="Times New Roman" w:cs="Times New Roman" w:eastAsia="Times New Roman" w:hAnsi="Times New Roman"/>
          <w:sz w:val="20"/>
          <w:szCs w:val="20"/>
          <w:rtl w:val="0"/>
        </w:rPr>
        <w:t xml:space="preserve"> of death from CVD.</w:t>
      </w:r>
    </w:p>
    <w:p w:rsidR="00000000" w:rsidDel="00000000" w:rsidP="00000000" w:rsidRDefault="00000000" w:rsidRPr="00000000" w14:paraId="000003F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w4m1lnri8ylr">
        <w:r w:rsidDel="00000000" w:rsidR="00000000" w:rsidRPr="00000000">
          <w:rPr>
            <w:rFonts w:ascii="Times New Roman" w:cs="Times New Roman" w:eastAsia="Times New Roman" w:hAnsi="Times New Roman"/>
            <w:sz w:val="20"/>
            <w:szCs w:val="20"/>
            <w:rtl w:val="0"/>
          </w:rPr>
          <w:t xml:space="preserve">RTOG 08-15</w:t>
        </w:r>
      </w:hyperlink>
      <w:r w:rsidDel="00000000" w:rsidR="00000000" w:rsidRPr="00000000">
        <w:rPr>
          <w:rFonts w:ascii="Times New Roman" w:cs="Times New Roman" w:eastAsia="Times New Roman" w:hAnsi="Times New Roman"/>
          <w:sz w:val="20"/>
          <w:szCs w:val="20"/>
          <w:rtl w:val="0"/>
        </w:rPr>
        <w:t xml:space="preserve">] is stratifying IR men with pr</w:t>
      </w:r>
      <w:r w:rsidDel="00000000" w:rsidR="00000000" w:rsidRPr="00000000">
        <w:rPr>
          <w:rtl w:val="0"/>
        </w:rPr>
        <w:t xml:space="preserve">ostate cancer </w:t>
      </w:r>
      <w:r w:rsidDel="00000000" w:rsidR="00000000" w:rsidRPr="00000000">
        <w:rPr>
          <w:rFonts w:ascii="Times New Roman" w:cs="Times New Roman" w:eastAsia="Times New Roman" w:hAnsi="Times New Roman"/>
          <w:sz w:val="20"/>
          <w:szCs w:val="20"/>
          <w:rtl w:val="0"/>
        </w:rPr>
        <w:t xml:space="preserve">according to ACE-27 comorbidity status.</w:t>
      </w:r>
    </w:p>
    <w:p w:rsidR="00000000" w:rsidDel="00000000" w:rsidP="00000000" w:rsidRDefault="00000000" w:rsidRPr="00000000" w14:paraId="000003F6">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PCBaSe Sweden</w:t>
      </w:r>
      <w:r w:rsidDel="00000000" w:rsidR="00000000" w:rsidRPr="00000000">
        <w:rPr>
          <w:rFonts w:ascii="Times New Roman" w:cs="Times New Roman" w:eastAsia="Times New Roman" w:hAnsi="Times New Roman"/>
          <w:sz w:val="20"/>
          <w:szCs w:val="20"/>
          <w:rtl w:val="0"/>
        </w:rPr>
        <w:t xml:space="preserve"> [</w:t>
      </w:r>
      <w:hyperlink r:id="rId232">
        <w:r w:rsidDel="00000000" w:rsidR="00000000" w:rsidRPr="00000000">
          <w:rPr>
            <w:rFonts w:ascii="Times New Roman" w:cs="Times New Roman" w:eastAsia="Times New Roman" w:hAnsi="Times New Roman"/>
            <w:sz w:val="20"/>
            <w:szCs w:val="20"/>
            <w:rtl w:val="0"/>
          </w:rPr>
          <w:t xml:space="preserve">JCO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CVD risk highest in men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with 2+ CV event before t</w:t>
      </w:r>
      <w:r w:rsidDel="00000000" w:rsidR="00000000" w:rsidRPr="00000000">
        <w:rPr>
          <w:rtl w:val="0"/>
        </w:rPr>
        <w:t xml:space="preserve">reatment.</w:t>
      </w:r>
      <w:r w:rsidDel="00000000" w:rsidR="00000000" w:rsidRPr="00000000">
        <w:rPr>
          <w:rFonts w:ascii="Times New Roman" w:cs="Times New Roman" w:eastAsia="Times New Roman" w:hAnsi="Times New Roman"/>
          <w:sz w:val="20"/>
          <w:szCs w:val="20"/>
          <w:rtl w:val="0"/>
        </w:rPr>
        <w:t xml:space="preserve"> Refer to card</w:t>
      </w:r>
      <w:r w:rsidDel="00000000" w:rsidR="00000000" w:rsidRPr="00000000">
        <w:rPr>
          <w:rtl w:val="0"/>
        </w:rPr>
        <w:t xml:space="preserve">iology if concerned.</w:t>
      </w:r>
      <w:r w:rsidDel="00000000" w:rsidR="00000000" w:rsidRPr="00000000">
        <w:rPr>
          <w:rtl w:val="0"/>
        </w:rPr>
      </w:r>
    </w:p>
    <w:p w:rsidR="00000000" w:rsidDel="00000000" w:rsidP="00000000" w:rsidRDefault="00000000" w:rsidRPr="00000000" w14:paraId="000003F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Compared 40k</w:t>
      </w:r>
      <w:r w:rsidDel="00000000" w:rsidR="00000000" w:rsidRPr="00000000">
        <w:rPr>
          <w:rFonts w:ascii="Times New Roman" w:cs="Times New Roman" w:eastAsia="Times New Roman" w:hAnsi="Times New Roman"/>
          <w:sz w:val="20"/>
          <w:szCs w:val="20"/>
          <w:rtl w:val="0"/>
        </w:rPr>
        <w:t xml:space="preserve"> men with 190k age-matched, PCa-free cohort, instead of comparing to no ADT cohort like D'Amico. </w:t>
      </w:r>
    </w:p>
    <w:p w:rsidR="00000000" w:rsidDel="00000000" w:rsidP="00000000" w:rsidRDefault="00000000" w:rsidRPr="00000000" w14:paraId="000003F8">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10k antiandrogens (AA), 27k on GnRH agonists, 3.7k orchiectomy. </w:t>
      </w:r>
    </w:p>
    <w:p w:rsidR="00000000" w:rsidDel="00000000" w:rsidP="00000000" w:rsidRDefault="00000000" w:rsidRPr="00000000" w14:paraId="000003F9">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 CVD HR 0.87. GnRH CVD HR 1.21, Orchiectomy CVD HR 1.16.</w:t>
      </w:r>
    </w:p>
    <w:bookmarkStart w:colFirst="0" w:colLast="0" w:name="vt9m1qnap7ae" w:id="104"/>
    <w:bookmarkEnd w:id="104"/>
    <w:p w:rsidR="00000000" w:rsidDel="00000000" w:rsidP="00000000" w:rsidRDefault="00000000" w:rsidRPr="00000000" w14:paraId="000003FA">
      <w:pPr>
        <w:numPr>
          <w:ilvl w:val="1"/>
          <w:numId w:val="64"/>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CVD risk highest in men during first 6 mo w 2+ CV event before tx, last event within 1y prior to tx:</w:t>
      </w:r>
    </w:p>
    <w:p w:rsidR="00000000" w:rsidDel="00000000" w:rsidP="00000000" w:rsidRDefault="00000000" w:rsidRPr="00000000" w14:paraId="000003F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 CVD risk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HR 1.60.</w:t>
      </w:r>
    </w:p>
    <w:p w:rsidR="00000000" w:rsidDel="00000000" w:rsidP="00000000" w:rsidRDefault="00000000" w:rsidRPr="00000000" w14:paraId="000003FC">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GnRH CVD risk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HR 1.91.</w:t>
      </w:r>
    </w:p>
    <w:p w:rsidR="00000000" w:rsidDel="00000000" w:rsidP="00000000" w:rsidRDefault="00000000" w:rsidRPr="00000000" w14:paraId="000003F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Orchiectomy CVD risk during first 6 mo HR 1.79.</w:t>
      </w:r>
    </w:p>
    <w:p w:rsidR="00000000" w:rsidDel="00000000" w:rsidP="00000000" w:rsidRDefault="00000000" w:rsidRPr="00000000" w14:paraId="000003FE">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D'Amico commentary [</w:t>
      </w:r>
      <w:hyperlink r:id="rId233">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Refer to cardiology before starting ADT</w:t>
      </w:r>
      <w:r w:rsidDel="00000000" w:rsidR="00000000" w:rsidRPr="00000000">
        <w:rPr>
          <w:rFonts w:ascii="Times New Roman" w:cs="Times New Roman" w:eastAsia="Times New Roman" w:hAnsi="Times New Roman"/>
          <w:sz w:val="20"/>
          <w:szCs w:val="20"/>
          <w:rtl w:val="0"/>
        </w:rPr>
        <w:t xml:space="preserve"> to make sure pt is evaluated and optimized, </w:t>
      </w:r>
      <w:r w:rsidDel="00000000" w:rsidR="00000000" w:rsidRPr="00000000">
        <w:rPr>
          <w:rFonts w:ascii="Times New Roman" w:cs="Times New Roman" w:eastAsia="Times New Roman" w:hAnsi="Times New Roman"/>
          <w:b w:val="1"/>
          <w:sz w:val="20"/>
          <w:szCs w:val="20"/>
          <w:rtl w:val="0"/>
        </w:rPr>
        <w:t xml:space="preserve">since the evidence to date is hypothesizing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a RCT</w:t>
      </w:r>
      <w:r w:rsidDel="00000000" w:rsidR="00000000" w:rsidRPr="00000000">
        <w:rPr>
          <w:rFonts w:ascii="Times New Roman" w:cs="Times New Roman" w:eastAsia="Times New Roman" w:hAnsi="Times New Roman"/>
          <w:sz w:val="20"/>
          <w:szCs w:val="20"/>
          <w:rtl w:val="0"/>
        </w:rPr>
        <w:t xml:space="preserve">, the proportion of men with CVD is ~20%. A detriment emerges when the subset of men </w:t>
      </w:r>
      <w:r w:rsidDel="00000000" w:rsidR="00000000" w:rsidRPr="00000000">
        <w:rPr>
          <w:rtl w:val="0"/>
        </w:rPr>
        <w:t xml:space="preserve">with these</w:t>
      </w:r>
      <w:r w:rsidDel="00000000" w:rsidR="00000000" w:rsidRPr="00000000">
        <w:rPr>
          <w:rFonts w:ascii="Times New Roman" w:cs="Times New Roman" w:eastAsia="Times New Roman" w:hAnsi="Times New Roman"/>
          <w:sz w:val="20"/>
          <w:szCs w:val="20"/>
          <w:rtl w:val="0"/>
        </w:rPr>
        <w:t xml:space="preserve"> comorbidities is analyzed, but it's washed out if you analyze all-comers. </w:t>
      </w:r>
    </w:p>
    <w:p w:rsidR="00000000" w:rsidDel="00000000" w:rsidP="00000000" w:rsidRDefault="00000000" w:rsidRPr="00000000" w14:paraId="000003FF">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Suggested to refer to cardiology for optimal management of MI or CHF prior to ADT.</w:t>
      </w:r>
    </w:p>
    <w:p w:rsidR="00000000" w:rsidDel="00000000" w:rsidP="00000000" w:rsidRDefault="00000000" w:rsidRPr="00000000" w14:paraId="0000040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1">
      <w:pPr>
        <w:pStyle w:val="Heading2"/>
        <w:spacing w:line="240" w:lineRule="auto"/>
        <w:rPr/>
      </w:pPr>
      <w:bookmarkStart w:colFirst="0" w:colLast="0" w:name="_fz0ewma6qs8t" w:id="105"/>
      <w:bookmarkEnd w:id="105"/>
      <w:hyperlink w:anchor="_hacuxkgwbl76">
        <w:r w:rsidDel="00000000" w:rsidR="00000000" w:rsidRPr="00000000">
          <w:rPr>
            <w:rtl w:val="0"/>
          </w:rPr>
          <w:t xml:space="preserve">Fractionation and Dose Escalation</w:t>
        </w:r>
      </w:hyperlink>
      <w:r w:rsidDel="00000000" w:rsidR="00000000" w:rsidRPr="00000000">
        <w:rPr>
          <w:rtl w:val="0"/>
        </w:rPr>
      </w:r>
    </w:p>
    <w:p w:rsidR="00000000" w:rsidDel="00000000" w:rsidP="00000000" w:rsidRDefault="00000000" w:rsidRPr="00000000" w14:paraId="00000402">
      <w:pPr>
        <w:pStyle w:val="Heading3"/>
        <w:rPr/>
      </w:pPr>
      <w:bookmarkStart w:colFirst="0" w:colLast="0" w:name="_lrw4mlv0vihu" w:id="106"/>
      <w:bookmarkEnd w:id="106"/>
      <w:hyperlink w:anchor="_fz0ewma6qs8t">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403">
      <w:pPr>
        <w:widowControl w:val="0"/>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Dose escalation improves 10y bcRFS by ~10-20%</w:t>
      </w:r>
      <w:r w:rsidDel="00000000" w:rsidR="00000000" w:rsidRPr="00000000">
        <w:rPr>
          <w:rFonts w:ascii="Times New Roman" w:cs="Times New Roman" w:eastAsia="Times New Roman" w:hAnsi="Times New Roman"/>
          <w:sz w:val="20"/>
          <w:szCs w:val="20"/>
          <w:rtl w:val="0"/>
        </w:rPr>
        <w:t xml:space="preserve">, mostly noted in IR groups. No OS benefit. </w:t>
      </w:r>
    </w:p>
    <w:p w:rsidR="00000000" w:rsidDel="00000000" w:rsidP="00000000" w:rsidRDefault="00000000" w:rsidRPr="00000000" w14:paraId="00000404">
      <w:pPr>
        <w:widowControl w:val="0"/>
        <w:numPr>
          <w:ilvl w:val="0"/>
          <w:numId w:val="97"/>
        </w:numPr>
        <w:spacing w:line="240" w:lineRule="auto"/>
        <w:ind w:left="720" w:hanging="360"/>
        <w:rPr>
          <w:rFonts w:ascii="Times New Roman" w:cs="Times New Roman" w:eastAsia="Times New Roman" w:hAnsi="Times New Roman"/>
          <w:sz w:val="20"/>
          <w:szCs w:val="20"/>
          <w:highlight w:val="green"/>
        </w:rPr>
      </w:pPr>
      <w:r w:rsidDel="00000000" w:rsidR="00000000" w:rsidRPr="00000000">
        <w:rPr>
          <w:rFonts w:ascii="Times New Roman" w:cs="Times New Roman" w:eastAsia="Times New Roman" w:hAnsi="Times New Roman"/>
          <w:sz w:val="20"/>
          <w:szCs w:val="20"/>
          <w:highlight w:val="green"/>
          <w:rtl w:val="0"/>
        </w:rPr>
        <w:t xml:space="preserve">Increased toxicity risk</w:t>
      </w:r>
      <w:r w:rsidDel="00000000" w:rsidR="00000000" w:rsidRPr="00000000">
        <w:rPr>
          <w:highlight w:val="green"/>
          <w:rtl w:val="0"/>
        </w:rPr>
        <w:t xml:space="preserve"> with increased late G2+ GU [Michalski '18] - 0126</w:t>
      </w:r>
      <w:r w:rsidDel="00000000" w:rsidR="00000000" w:rsidRPr="00000000">
        <w:rPr>
          <w:rtl w:val="0"/>
        </w:rPr>
      </w:r>
    </w:p>
    <w:bookmarkStart w:colFirst="0" w:colLast="0" w:name="1tpk99mwl25h" w:id="107"/>
    <w:bookmarkEnd w:id="107"/>
    <w:p w:rsidR="00000000" w:rsidDel="00000000" w:rsidP="00000000" w:rsidRDefault="00000000" w:rsidRPr="00000000" w14:paraId="00000405">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234">
        <w:r w:rsidDel="00000000" w:rsidR="00000000" w:rsidRPr="00000000">
          <w:rPr>
            <w:rFonts w:ascii="Times New Roman" w:cs="Times New Roman" w:eastAsia="Times New Roman" w:hAnsi="Times New Roman"/>
            <w:sz w:val="20"/>
            <w:szCs w:val="20"/>
            <w:rtl w:val="0"/>
          </w:rPr>
          <w:t xml:space="preserve">Pollack JCO '00</w:t>
        </w:r>
      </w:hyperlink>
      <w:r w:rsidDel="00000000" w:rsidR="00000000" w:rsidRPr="00000000">
        <w:rPr>
          <w:rFonts w:ascii="Times New Roman" w:cs="Times New Roman" w:eastAsia="Times New Roman" w:hAnsi="Times New Roman"/>
          <w:sz w:val="20"/>
          <w:szCs w:val="20"/>
          <w:rtl w:val="0"/>
        </w:rPr>
        <w:t xml:space="preserve">, </w:t>
      </w:r>
      <w:hyperlink r:id="rId235">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hyperlink r:id="rId236">
        <w:r w:rsidDel="00000000" w:rsidR="00000000" w:rsidRPr="00000000">
          <w:rPr>
            <w:rtl w:val="0"/>
          </w:rPr>
          <w:t xml:space="preserve">Pasalic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vs. 78 Gy</w:t>
      </w:r>
      <w:r w:rsidDel="00000000" w:rsidR="00000000" w:rsidRPr="00000000">
        <w:rPr>
          <w:rFonts w:ascii="Times New Roman" w:cs="Times New Roman" w:eastAsia="Times New Roman" w:hAnsi="Times New Roman"/>
          <w:sz w:val="20"/>
          <w:szCs w:val="20"/>
          <w:rtl w:val="0"/>
        </w:rPr>
        <w:t xml:space="preserve"> (Rx to iso- actually 75.6 Gy). </w:t>
      </w:r>
    </w:p>
    <w:p w:rsidR="00000000" w:rsidDel="00000000" w:rsidP="00000000" w:rsidRDefault="00000000" w:rsidRPr="00000000" w14:paraId="00000406">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Dose escalation improved 10y bcRFS by ~20%. There </w:t>
      </w:r>
      <w:r w:rsidDel="00000000" w:rsidR="00000000" w:rsidRPr="00000000">
        <w:rPr>
          <w:rtl w:val="0"/>
        </w:rPr>
        <w:t xml:space="preserve">are sustained improvements in bcF and DM in the long term.</w:t>
      </w:r>
    </w:p>
    <w:p w:rsidR="00000000" w:rsidDel="00000000" w:rsidP="00000000" w:rsidRDefault="00000000" w:rsidRPr="00000000" w14:paraId="00000407">
      <w:pPr>
        <w:spacing w:line="240" w:lineRule="auto"/>
        <w:ind w:left="720" w:firstLine="0"/>
        <w:rPr/>
      </w:pPr>
      <w:r w:rsidDel="00000000" w:rsidR="00000000" w:rsidRPr="00000000">
        <w:rPr>
          <w:rtl w:val="0"/>
        </w:rPr>
        <w:t xml:space="preserve">Exploratory analysis demonstrated improvement with PCSM at long term follow up, but this is questionable. </w:t>
      </w:r>
    </w:p>
    <w:p w:rsidR="00000000" w:rsidDel="00000000" w:rsidP="00000000" w:rsidRDefault="00000000" w:rsidRPr="00000000" w14:paraId="00000408">
      <w:pPr>
        <w:spacing w:line="240" w:lineRule="auto"/>
        <w:ind w:left="720" w:firstLine="0"/>
        <w:rPr/>
      </w:pPr>
      <w:r w:rsidDel="00000000" w:rsidR="00000000" w:rsidRPr="00000000">
        <w:rPr>
          <w:rtl w:val="0"/>
        </w:rPr>
        <w:t xml:space="preserve">DM is now used as a surrogate for CSS as opposed to bcF. </w:t>
      </w:r>
    </w:p>
    <w:p w:rsidR="00000000" w:rsidDel="00000000" w:rsidP="00000000" w:rsidRDefault="00000000" w:rsidRPr="00000000" w14:paraId="00000409">
      <w:pPr>
        <w:spacing w:line="240" w:lineRule="auto"/>
        <w:ind w:left="720" w:firstLine="0"/>
        <w:rPr/>
      </w:pPr>
      <w:r w:rsidDel="00000000" w:rsidR="00000000" w:rsidRPr="00000000">
        <w:rPr>
          <w:rtl w:val="0"/>
        </w:rPr>
        <w:t xml:space="preserve">Brachytherapy and SBRT are now available for dose escalation. This trial was in the 3D era without ADT. </w:t>
      </w:r>
    </w:p>
    <w:p w:rsidR="00000000" w:rsidDel="00000000" w:rsidP="00000000" w:rsidRDefault="00000000" w:rsidRPr="00000000" w14:paraId="0000040A">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 pts. cT1b to T3. Mainly int-high risk (20% LR, 46% IR, 34% HR). </w:t>
      </w:r>
      <w:r w:rsidDel="00000000" w:rsidR="00000000" w:rsidRPr="00000000">
        <w:rPr>
          <w:b w:val="1"/>
          <w:sz w:val="20"/>
          <w:szCs w:val="20"/>
          <w:rtl w:val="0"/>
        </w:rPr>
        <w:t xml:space="preserve">No ADT</w:t>
      </w:r>
      <w:r w:rsidDel="00000000" w:rsidR="00000000" w:rsidRPr="00000000">
        <w:rPr>
          <w:rFonts w:ascii="Times New Roman" w:cs="Times New Roman" w:eastAsia="Times New Roman" w:hAnsi="Times New Roman"/>
          <w:sz w:val="20"/>
          <w:szCs w:val="20"/>
          <w:rtl w:val="0"/>
        </w:rPr>
        <w:t xml:space="preserve">. MFU 14.3y.</w:t>
      </w:r>
    </w:p>
    <w:p w:rsidR="00000000" w:rsidDel="00000000" w:rsidP="00000000" w:rsidRDefault="00000000" w:rsidRPr="00000000" w14:paraId="0000040B">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field box to 46 Gy. AP 11x11 cm, lateral 11x9. Corner block over bladder and posterior half of rectum. 70 Gy got 24 Gy with 9x9 field. 78 Gy </w:t>
      </w:r>
      <w:r w:rsidDel="00000000" w:rsidR="00000000" w:rsidRPr="00000000">
        <w:rPr>
          <w:rtl w:val="0"/>
        </w:rPr>
        <w:t xml:space="preserve">got a 3D</w:t>
      </w:r>
      <w:r w:rsidDel="00000000" w:rsidR="00000000" w:rsidRPr="00000000">
        <w:rPr>
          <w:rFonts w:ascii="Times New Roman" w:cs="Times New Roman" w:eastAsia="Times New Roman" w:hAnsi="Times New Roman"/>
          <w:sz w:val="20"/>
          <w:szCs w:val="20"/>
          <w:rtl w:val="0"/>
        </w:rPr>
        <w:t xml:space="preserve"> plan. CTV included prostate and SV.</w:t>
      </w:r>
    </w:p>
    <w:p w:rsidR="00000000" w:rsidDel="00000000" w:rsidP="00000000" w:rsidRDefault="00000000" w:rsidRPr="00000000" w14:paraId="0000040C">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Among the HR patients (1/3 of study), improved DMFS and bPFS with PSA &gt;10 significant on MVA.</w:t>
      </w:r>
    </w:p>
    <w:p w:rsidR="00000000" w:rsidDel="00000000" w:rsidP="00000000" w:rsidRDefault="00000000" w:rsidRPr="00000000" w14:paraId="0000040D">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8y FFF 59→ 78%</w:t>
      </w:r>
      <w:r w:rsidDel="00000000" w:rsidR="00000000" w:rsidRPr="00000000">
        <w:rPr>
          <w:rFonts w:ascii="Times New Roman" w:cs="Times New Roman" w:eastAsia="Times New Roman" w:hAnsi="Times New Roman"/>
          <w:sz w:val="20"/>
          <w:szCs w:val="20"/>
          <w:rtl w:val="0"/>
        </w:rPr>
        <w:t xml:space="preserve">, or 8y FFF </w:t>
      </w:r>
      <w:r w:rsidDel="00000000" w:rsidR="00000000" w:rsidRPr="00000000">
        <w:rPr>
          <w:rtl w:val="0"/>
        </w:rPr>
        <w:t xml:space="preserve">for </w:t>
      </w:r>
      <w:r w:rsidDel="00000000" w:rsidR="00000000" w:rsidRPr="00000000">
        <w:rPr>
          <w:b w:val="1"/>
          <w:rtl w:val="0"/>
        </w:rPr>
        <w:t xml:space="preserve">PSA &gt;10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39→ 78% [NS if &lt;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Fonts w:ascii="Cardo" w:cs="Cardo" w:eastAsia="Cardo" w:hAnsi="Cardo"/>
          <w:rtl w:val="0"/>
        </w:rPr>
        <w:t xml:space="preserve">Post-hoc: PSA &gt;10 CSM 15→ 2%.</w:t>
      </w:r>
      <w:r w:rsidDel="00000000" w:rsidR="00000000" w:rsidRPr="00000000">
        <w:rPr>
          <w:rtl w:val="0"/>
        </w:rPr>
      </w:r>
    </w:p>
    <w:p w:rsidR="00000000" w:rsidDel="00000000" w:rsidP="00000000" w:rsidRDefault="00000000" w:rsidRPr="00000000" w14:paraId="0000040E">
      <w:pPr>
        <w:widowControl w:val="0"/>
        <w:numPr>
          <w:ilvl w:val="3"/>
          <w:numId w:val="97"/>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FFF: 63→ 88% for LR, 76→ 86% for IR, 26→ 63% for HR.</w:t>
      </w:r>
    </w:p>
    <w:p w:rsidR="00000000" w:rsidDel="00000000" w:rsidP="00000000" w:rsidRDefault="00000000" w:rsidRPr="00000000" w14:paraId="0000040F">
      <w:pPr>
        <w:widowControl w:val="0"/>
        <w:numPr>
          <w:ilvl w:val="4"/>
          <w:numId w:val="97"/>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FFF 65→ 94% if IR and PSA &gt;10.</w:t>
      </w:r>
    </w:p>
    <w:p w:rsidR="00000000" w:rsidDel="00000000" w:rsidP="00000000" w:rsidRDefault="00000000" w:rsidRPr="00000000" w14:paraId="00000410">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clinical failure 15→ 7%.</w:t>
      </w:r>
    </w:p>
    <w:p w:rsidR="00000000" w:rsidDel="00000000" w:rsidP="00000000" w:rsidRDefault="00000000" w:rsidRPr="00000000" w14:paraId="00000411">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FFDM HR 83→ 96%</w:t>
      </w:r>
      <w:r w:rsidDel="00000000" w:rsidR="00000000" w:rsidRPr="00000000">
        <w:rPr>
          <w:rFonts w:ascii="Times New Roman" w:cs="Times New Roman" w:eastAsia="Times New Roman" w:hAnsi="Times New Roman"/>
          <w:color w:val="cccccc"/>
          <w:sz w:val="20"/>
          <w:szCs w:val="20"/>
          <w:rtl w:val="0"/>
        </w:rPr>
        <w:t xml:space="preserve">, NS at ~98% otherwise.</w:t>
      </w:r>
    </w:p>
    <w:p w:rsidR="00000000" w:rsidDel="00000000" w:rsidP="00000000" w:rsidRDefault="00000000" w:rsidRPr="00000000" w14:paraId="00000412">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OS ~78%, 8y CSS ~95→ 99%.</w:t>
      </w:r>
    </w:p>
    <w:p w:rsidR="00000000" w:rsidDel="00000000" w:rsidP="00000000" w:rsidRDefault="00000000" w:rsidRPr="00000000" w14:paraId="00000413">
      <w:pPr>
        <w:widowControl w:val="0"/>
        <w:numPr>
          <w:ilvl w:val="1"/>
          <w:numId w:val="97"/>
        </w:numPr>
        <w:spacing w:line="240" w:lineRule="auto"/>
        <w:ind w:left="1440" w:hanging="360"/>
        <w:rPr>
          <w:u w:val="none"/>
        </w:rPr>
      </w:pPr>
      <w:r w:rsidDel="00000000" w:rsidR="00000000" w:rsidRPr="00000000">
        <w:rPr>
          <w:rFonts w:ascii="Cardo" w:cs="Cardo" w:eastAsia="Cardo" w:hAnsi="Cardo"/>
          <w:rtl w:val="0"/>
        </w:rPr>
        <w:t xml:space="preserve">15y FFF 54→ 74%. 15y bcF 19→ 12%, 15y DM 3.4→ 1%. 15y PSCM 6→ 3%. </w:t>
      </w:r>
    </w:p>
    <w:p w:rsidR="00000000" w:rsidDel="00000000" w:rsidP="00000000" w:rsidRDefault="00000000" w:rsidRPr="00000000" w14:paraId="00000414">
      <w:pPr>
        <w:widowControl w:val="0"/>
        <w:numPr>
          <w:ilvl w:val="2"/>
          <w:numId w:val="97"/>
        </w:numPr>
        <w:spacing w:line="240" w:lineRule="auto"/>
        <w:ind w:left="2160" w:hanging="360"/>
        <w:rPr>
          <w:u w:val="none"/>
        </w:rPr>
      </w:pPr>
      <w:r w:rsidDel="00000000" w:rsidR="00000000" w:rsidRPr="00000000">
        <w:rPr>
          <w:rFonts w:ascii="Cardo" w:cs="Cardo" w:eastAsia="Cardo" w:hAnsi="Cardo"/>
          <w:rtl w:val="0"/>
        </w:rPr>
        <w:t xml:space="preserve">15y salvage therapy 39→ 22%. </w:t>
      </w:r>
    </w:p>
    <w:p w:rsidR="00000000" w:rsidDel="00000000" w:rsidP="00000000" w:rsidRDefault="00000000" w:rsidRPr="00000000" w14:paraId="00000415">
      <w:pPr>
        <w:widowControl w:val="0"/>
        <w:numPr>
          <w:ilvl w:val="1"/>
          <w:numId w:val="97"/>
        </w:numPr>
        <w:spacing w:line="240" w:lineRule="auto"/>
        <w:ind w:left="1440" w:hanging="360"/>
        <w:rPr>
          <w:u w:val="none"/>
        </w:rPr>
      </w:pPr>
      <w:r w:rsidDel="00000000" w:rsidR="00000000" w:rsidRPr="00000000">
        <w:rPr>
          <w:rFonts w:ascii="Cardo" w:cs="Cardo" w:eastAsia="Cardo" w:hAnsi="Cardo"/>
          <w:rtl w:val="0"/>
        </w:rPr>
        <w:t xml:space="preserve">20y DM 4→ 1%. 20y PCSM 10→ 5%. 20y other deaths 65→ 75% (p=0.061). </w:t>
      </w:r>
    </w:p>
    <w:p w:rsidR="00000000" w:rsidDel="00000000" w:rsidP="00000000" w:rsidRDefault="00000000" w:rsidRPr="00000000" w14:paraId="00000416">
      <w:pPr>
        <w:widowControl w:val="0"/>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Late G2+ GI 13→ 26%</w:t>
      </w:r>
      <w:r w:rsidDel="00000000" w:rsidR="00000000" w:rsidRPr="00000000">
        <w:rPr>
          <w:rFonts w:ascii="Cardo" w:cs="Cardo" w:eastAsia="Cardo" w:hAnsi="Cardo"/>
          <w:sz w:val="20"/>
          <w:szCs w:val="20"/>
          <w:rtl w:val="0"/>
        </w:rPr>
        <w:t xml:space="preserve">, late G3 GI 1→ 7%.</w:t>
      </w:r>
    </w:p>
    <w:p w:rsidR="00000000" w:rsidDel="00000000" w:rsidP="00000000" w:rsidRDefault="00000000" w:rsidRPr="00000000" w14:paraId="00000417">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 GI </w:t>
      </w:r>
      <w:r w:rsidDel="00000000" w:rsidR="00000000" w:rsidRPr="00000000">
        <w:rPr>
          <w:rtl w:val="0"/>
        </w:rPr>
        <w:t xml:space="preserve">for </w:t>
      </w:r>
      <w:r w:rsidDel="00000000" w:rsidR="00000000" w:rsidRPr="00000000">
        <w:rPr>
          <w:b w:val="1"/>
          <w:rtl w:val="0"/>
        </w:rPr>
        <w:t xml:space="preserve">V70 rectum ± 25%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16→ 46% .</w:t>
      </w:r>
    </w:p>
    <w:p w:rsidR="00000000" w:rsidDel="00000000" w:rsidP="00000000" w:rsidRDefault="00000000" w:rsidRPr="00000000" w14:paraId="00000418">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MGH/PROG 9509 </w:t>
      </w:r>
      <w:r w:rsidDel="00000000" w:rsidR="00000000" w:rsidRPr="00000000">
        <w:rPr>
          <w:rFonts w:ascii="Times New Roman" w:cs="Times New Roman" w:eastAsia="Times New Roman" w:hAnsi="Times New Roman"/>
          <w:sz w:val="20"/>
          <w:szCs w:val="20"/>
          <w:rtl w:val="0"/>
        </w:rPr>
        <w:t xml:space="preserve">[</w:t>
      </w:r>
      <w:hyperlink r:id="rId237">
        <w:r w:rsidDel="00000000" w:rsidR="00000000" w:rsidRPr="00000000">
          <w:rPr>
            <w:rFonts w:ascii="Times New Roman" w:cs="Times New Roman" w:eastAsia="Times New Roman" w:hAnsi="Times New Roman"/>
            <w:sz w:val="20"/>
            <w:szCs w:val="20"/>
            <w:rtl w:val="0"/>
          </w:rPr>
          <w:t xml:space="preserve">Zietman JAMA '05</w:t>
        </w:r>
      </w:hyperlink>
      <w:r w:rsidDel="00000000" w:rsidR="00000000" w:rsidRPr="00000000">
        <w:rPr>
          <w:rFonts w:ascii="Times New Roman" w:cs="Times New Roman" w:eastAsia="Times New Roman" w:hAnsi="Times New Roman"/>
          <w:sz w:val="20"/>
          <w:szCs w:val="20"/>
          <w:rtl w:val="0"/>
        </w:rPr>
        <w:t xml:space="preserve">, </w:t>
      </w:r>
      <w:hyperlink r:id="rId238">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vs. 79.2 GyE </w:t>
      </w:r>
      <w:r w:rsidDel="00000000" w:rsidR="00000000" w:rsidRPr="00000000">
        <w:rPr>
          <w:rFonts w:ascii="Cardo" w:cs="Cardo" w:eastAsia="Cardo" w:hAnsi="Cardo"/>
          <w:sz w:val="20"/>
          <w:szCs w:val="20"/>
          <w:rtl w:val="0"/>
        </w:rPr>
        <w:t xml:space="preserve">w photons to 50.4→ proton boost 19.8GyE or 28.8GyE. </w:t>
        <w:br w:type="textWrapping"/>
      </w:r>
      <w:r w:rsidDel="00000000" w:rsidR="00000000" w:rsidRPr="00000000">
        <w:rPr>
          <w:rtl w:val="0"/>
        </w:rPr>
        <w:t xml:space="preserve">There is no </w:t>
      </w:r>
      <w:r w:rsidDel="00000000" w:rsidR="00000000" w:rsidRPr="00000000">
        <w:rPr>
          <w:rFonts w:ascii="Times New Roman" w:cs="Times New Roman" w:eastAsia="Times New Roman" w:hAnsi="Times New Roman"/>
          <w:sz w:val="20"/>
          <w:szCs w:val="20"/>
          <w:rtl w:val="0"/>
        </w:rPr>
        <w:t xml:space="preserve">evidence for proton boost in </w:t>
      </w:r>
      <w:r w:rsidDel="00000000" w:rsidR="00000000" w:rsidRPr="00000000">
        <w:rPr>
          <w:rtl w:val="0"/>
        </w:rPr>
        <w:t xml:space="preserve">high risk disease.</w:t>
        <w:br w:type="textWrapping"/>
        <w:t xml:space="preserve">Performed at MGH/LL. MDACC Rx to isocenter and MGH/LL to PTV. See MDACC study: 78 Gy to iso is 75.6 Gy to PTV.</w:t>
      </w:r>
      <w:r w:rsidDel="00000000" w:rsidR="00000000" w:rsidRPr="00000000">
        <w:rPr>
          <w:rtl w:val="0"/>
        </w:rPr>
      </w:r>
    </w:p>
    <w:p w:rsidR="00000000" w:rsidDel="00000000" w:rsidP="00000000" w:rsidRDefault="00000000" w:rsidRPr="00000000" w14:paraId="00000419">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393 pts. 60% LR, 33% IR,</w:t>
      </w:r>
      <w:r w:rsidDel="00000000" w:rsidR="00000000" w:rsidRPr="00000000">
        <w:rPr>
          <w:rtl w:val="0"/>
        </w:rPr>
        <w:t xml:space="preserve"> only </w:t>
      </w:r>
      <w:r w:rsidDel="00000000" w:rsidR="00000000" w:rsidRPr="00000000">
        <w:rPr>
          <w:rFonts w:ascii="Times New Roman" w:cs="Times New Roman" w:eastAsia="Times New Roman" w:hAnsi="Times New Roman"/>
          <w:sz w:val="20"/>
          <w:szCs w:val="20"/>
          <w:rtl w:val="0"/>
        </w:rPr>
        <w:t xml:space="preserve">4% HR. T1/2b, PSA &lt; 15</w:t>
      </w:r>
      <w:r w:rsidDel="00000000" w:rsidR="00000000" w:rsidRPr="00000000">
        <w:rPr>
          <w:rtl w:val="0"/>
        </w:rPr>
        <w:t xml:space="preserve">. </w:t>
      </w:r>
      <w:r w:rsidDel="00000000" w:rsidR="00000000" w:rsidRPr="00000000">
        <w:rPr>
          <w:b w:val="1"/>
          <w:rtl w:val="0"/>
        </w:rPr>
        <w:t xml:space="preserve">No ADT</w:t>
      </w:r>
      <w:r w:rsidDel="00000000" w:rsidR="00000000" w:rsidRPr="00000000">
        <w:rPr>
          <w:rtl w:val="0"/>
        </w:rPr>
        <w:t xml:space="preserve">. </w:t>
      </w:r>
      <w:r w:rsidDel="00000000" w:rsidR="00000000" w:rsidRPr="00000000">
        <w:rPr>
          <w:rtl w:val="0"/>
        </w:rPr>
        <w:t xml:space="preserve">MFU 9y.</w:t>
      </w:r>
      <w:r w:rsidDel="00000000" w:rsidR="00000000" w:rsidRPr="00000000">
        <w:rPr>
          <w:rtl w:val="0"/>
        </w:rPr>
      </w:r>
    </w:p>
    <w:p w:rsidR="00000000" w:rsidDel="00000000" w:rsidP="00000000" w:rsidRDefault="00000000" w:rsidRPr="00000000" w14:paraId="0000041A">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61→ 80%. 5y LC 48→ 55%.</w:t>
      </w:r>
    </w:p>
    <w:p w:rsidR="00000000" w:rsidDel="00000000" w:rsidP="00000000" w:rsidRDefault="00000000" w:rsidRPr="00000000" w14:paraId="0000041B">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bcPFS 68→ 83%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1C">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 10y bcPFS: 72→ 93%, IR 10y bcF ~58→ 70% [p=0.06].</w:t>
      </w:r>
    </w:p>
    <w:p w:rsidR="00000000" w:rsidDel="00000000" w:rsidP="00000000" w:rsidRDefault="00000000" w:rsidRPr="00000000" w14:paraId="0000041D">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~80%. G3+ GI ~1%, G3+ acute GU ~2%, G2+ acute GU ~60%.</w:t>
      </w:r>
    </w:p>
    <w:p w:rsidR="00000000" w:rsidDel="00000000" w:rsidP="00000000" w:rsidRDefault="00000000" w:rsidRPr="00000000" w14:paraId="0000041E">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9y salvage ADT</w:t>
      </w:r>
      <w:r w:rsidDel="00000000" w:rsidR="00000000" w:rsidRPr="00000000">
        <w:rPr>
          <w:rFonts w:ascii="Cardo" w:cs="Cardo" w:eastAsia="Cardo" w:hAnsi="Cardo"/>
          <w:sz w:val="20"/>
          <w:szCs w:val="20"/>
          <w:rtl w:val="0"/>
        </w:rPr>
        <w:t xml:space="preserve"> 11→ 6%. </w:t>
      </w:r>
    </w:p>
    <w:p w:rsidR="00000000" w:rsidDel="00000000" w:rsidP="00000000" w:rsidRDefault="00000000" w:rsidRPr="00000000" w14:paraId="0000041F">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G3+ 2% in both arms.</w:t>
      </w:r>
      <w:r w:rsidDel="00000000" w:rsidR="00000000" w:rsidRPr="00000000">
        <w:rPr>
          <w:rtl w:val="0"/>
        </w:rPr>
      </w:r>
    </w:p>
    <w:p w:rsidR="00000000" w:rsidDel="00000000" w:rsidP="00000000" w:rsidRDefault="00000000" w:rsidRPr="00000000" w14:paraId="00000420">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RT01</w:t>
      </w:r>
      <w:r w:rsidDel="00000000" w:rsidR="00000000" w:rsidRPr="00000000">
        <w:rPr>
          <w:rFonts w:ascii="Times New Roman" w:cs="Times New Roman" w:eastAsia="Times New Roman" w:hAnsi="Times New Roman"/>
          <w:sz w:val="20"/>
          <w:szCs w:val="20"/>
          <w:rtl w:val="0"/>
        </w:rPr>
        <w:t xml:space="preserve"> [</w:t>
      </w:r>
      <w:hyperlink r:id="rId239">
        <w:r w:rsidDel="00000000" w:rsidR="00000000" w:rsidRPr="00000000">
          <w:rPr>
            <w:rFonts w:ascii="Times New Roman" w:cs="Times New Roman" w:eastAsia="Times New Roman" w:hAnsi="Times New Roman"/>
            <w:sz w:val="20"/>
            <w:szCs w:val="20"/>
            <w:rtl w:val="0"/>
          </w:rPr>
          <w:t xml:space="preserve">Dearnaley Lancet Onc '07</w:t>
        </w:r>
      </w:hyperlink>
      <w:r w:rsidDel="00000000" w:rsidR="00000000" w:rsidRPr="00000000">
        <w:rPr>
          <w:rFonts w:ascii="Times New Roman" w:cs="Times New Roman" w:eastAsia="Times New Roman" w:hAnsi="Times New Roman"/>
          <w:sz w:val="20"/>
          <w:szCs w:val="20"/>
          <w:rtl w:val="0"/>
        </w:rPr>
        <w:t xml:space="preserve">, </w:t>
      </w:r>
      <w:hyperlink r:id="rId240">
        <w:r w:rsidDel="00000000" w:rsidR="00000000" w:rsidRPr="00000000">
          <w:rPr>
            <w:rFonts w:ascii="Times New Roman" w:cs="Times New Roman" w:eastAsia="Times New Roman" w:hAnsi="Times New Roman"/>
            <w:sz w:val="20"/>
            <w:szCs w:val="20"/>
            <w:rtl w:val="0"/>
          </w:rPr>
          <w:t xml:space="preserve">'14</w:t>
        </w:r>
      </w:hyperlink>
      <w:r w:rsidDel="00000000" w:rsidR="00000000" w:rsidRPr="00000000">
        <w:rPr>
          <w:rFonts w:ascii="Times New Roman" w:cs="Times New Roman" w:eastAsia="Times New Roman" w:hAnsi="Times New Roman"/>
          <w:sz w:val="20"/>
          <w:szCs w:val="20"/>
          <w:rtl w:val="0"/>
        </w:rPr>
        <w:t xml:space="preserve">]: 3-6mo </w:t>
      </w:r>
      <w:r w:rsidDel="00000000" w:rsidR="00000000" w:rsidRPr="00000000">
        <w:rPr>
          <w:rFonts w:ascii="Times New Roman" w:cs="Times New Roman" w:eastAsia="Times New Roman" w:hAnsi="Times New Roman"/>
          <w:b w:val="1"/>
          <w:sz w:val="20"/>
          <w:szCs w:val="20"/>
          <w:rtl w:val="0"/>
        </w:rPr>
        <w:t xml:space="preserve">nADT + 64/32 vs. 74/37</w:t>
      </w:r>
      <w:r w:rsidDel="00000000" w:rsidR="00000000" w:rsidRPr="00000000">
        <w:rPr>
          <w:rFonts w:ascii="Times New Roman" w:cs="Times New Roman" w:eastAsia="Times New Roman" w:hAnsi="Times New Roman"/>
          <w:sz w:val="20"/>
          <w:szCs w:val="20"/>
          <w:rtl w:val="0"/>
        </w:rPr>
        <w:t xml:space="preserve"> (Rx to iso, actually ~71 Gy).</w:t>
        <w:br w:type="textWrapping"/>
        <w:t xml:space="preserve">This is the only dose escalation trial which </w:t>
      </w:r>
      <w:r w:rsidDel="00000000" w:rsidR="00000000" w:rsidRPr="00000000">
        <w:rPr>
          <w:rtl w:val="0"/>
        </w:rPr>
        <w:t xml:space="preserve">uses neoadjuvant ADT. Dose escalation provides no improvement in DMFS.</w:t>
      </w:r>
      <w:r w:rsidDel="00000000" w:rsidR="00000000" w:rsidRPr="00000000">
        <w:rPr>
          <w:rtl w:val="0"/>
        </w:rPr>
      </w:r>
    </w:p>
    <w:p w:rsidR="00000000" w:rsidDel="00000000" w:rsidP="00000000" w:rsidRDefault="00000000" w:rsidRPr="00000000" w14:paraId="00000421">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843 pts. 20% LR, rest split IR/HR. T1b-T3a N0. PSA &lt; 50. </w:t>
      </w:r>
    </w:p>
    <w:p w:rsidR="00000000" w:rsidDel="00000000" w:rsidP="00000000" w:rsidRDefault="00000000" w:rsidRPr="00000000" w14:paraId="0000042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~71%. 10y DMFS ~82%.</w:t>
      </w:r>
    </w:p>
    <w:p w:rsidR="00000000" w:rsidDel="00000000" w:rsidP="00000000" w:rsidRDefault="00000000" w:rsidRPr="00000000" w14:paraId="0000042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60→ 71%, 10y bcPFS 43→ 55%.</w:t>
      </w:r>
    </w:p>
    <w:p w:rsidR="00000000" w:rsidDel="00000000" w:rsidP="00000000" w:rsidRDefault="00000000" w:rsidRPr="00000000" w14:paraId="00000424">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freedom from salvage ADT 68→ 74%.</w:t>
      </w:r>
    </w:p>
    <w:p w:rsidR="00000000" w:rsidDel="00000000" w:rsidP="00000000" w:rsidRDefault="00000000" w:rsidRPr="00000000" w14:paraId="00000425">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9406 </w:t>
      </w:r>
      <w:r w:rsidDel="00000000" w:rsidR="00000000" w:rsidRPr="00000000">
        <w:rPr>
          <w:rFonts w:ascii="Times New Roman" w:cs="Times New Roman" w:eastAsia="Times New Roman" w:hAnsi="Times New Roman"/>
          <w:sz w:val="20"/>
          <w:szCs w:val="20"/>
          <w:rtl w:val="0"/>
        </w:rPr>
        <w:t xml:space="preserve">[</w:t>
      </w:r>
      <w:hyperlink r:id="rId241">
        <w:r w:rsidDel="00000000" w:rsidR="00000000" w:rsidRPr="00000000">
          <w:rPr>
            <w:rFonts w:ascii="Times New Roman" w:cs="Times New Roman" w:eastAsia="Times New Roman" w:hAnsi="Times New Roman"/>
            <w:sz w:val="20"/>
            <w:szCs w:val="20"/>
            <w:rtl w:val="0"/>
          </w:rPr>
          <w:t xml:space="preserve">Michalski IJROBP '12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Phase I/II dose escalation study. 68.4 vs. 73.8 vs. 79.2 vs. 74 vs 78 Gy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26">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1,084 pts. Allowed nADT from 2-6 mo (36%). Conclusion: 3D CRT can be safely dose escalated.</w:t>
      </w:r>
    </w:p>
    <w:bookmarkStart w:colFirst="0" w:colLast="0" w:name="pzramgbqvqqh" w:id="108"/>
    <w:bookmarkEnd w:id="108"/>
    <w:p w:rsidR="00000000" w:rsidDel="00000000" w:rsidP="00000000" w:rsidRDefault="00000000" w:rsidRPr="00000000" w14:paraId="00000427">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0126 </w:t>
      </w:r>
      <w:r w:rsidDel="00000000" w:rsidR="00000000" w:rsidRPr="00000000">
        <w:rPr>
          <w:rFonts w:ascii="Times New Roman" w:cs="Times New Roman" w:eastAsia="Times New Roman" w:hAnsi="Times New Roman"/>
          <w:sz w:val="20"/>
          <w:szCs w:val="20"/>
          <w:rtl w:val="0"/>
        </w:rPr>
        <w:t xml:space="preserve">[</w:t>
      </w:r>
      <w:hyperlink r:id="rId242">
        <w:r w:rsidDel="00000000" w:rsidR="00000000" w:rsidRPr="00000000">
          <w:rPr>
            <w:rFonts w:ascii="Times New Roman" w:cs="Times New Roman" w:eastAsia="Times New Roman" w:hAnsi="Times New Roman"/>
            <w:sz w:val="20"/>
            <w:szCs w:val="20"/>
            <w:rtl w:val="0"/>
          </w:rPr>
          <w:t xml:space="preserve">Michalski IJROBP '14</w:t>
        </w:r>
      </w:hyperlink>
      <w:r w:rsidDel="00000000" w:rsidR="00000000" w:rsidRPr="00000000">
        <w:rPr>
          <w:rFonts w:ascii="Times New Roman" w:cs="Times New Roman" w:eastAsia="Times New Roman" w:hAnsi="Times New Roman"/>
          <w:sz w:val="20"/>
          <w:szCs w:val="20"/>
          <w:rtl w:val="0"/>
        </w:rPr>
        <w:t xml:space="preserve">, </w:t>
      </w:r>
      <w:hyperlink r:id="rId243">
        <w:r w:rsidDel="00000000" w:rsidR="00000000" w:rsidRPr="00000000">
          <w:rPr>
            <w:rFonts w:ascii="Times New Roman" w:cs="Times New Roman" w:eastAsia="Times New Roman" w:hAnsi="Times New Roman"/>
            <w:sz w:val="20"/>
            <w:szCs w:val="20"/>
            <w:rtl w:val="0"/>
          </w:rPr>
          <w:t xml:space="preserve">JAMA Onc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vs. 79.2 Gy</w:t>
      </w:r>
      <w:r w:rsidDel="00000000" w:rsidR="00000000" w:rsidRPr="00000000">
        <w:rPr>
          <w:rFonts w:ascii="Times New Roman" w:cs="Times New Roman" w:eastAsia="Times New Roman" w:hAnsi="Times New Roman"/>
          <w:sz w:val="20"/>
          <w:szCs w:val="20"/>
          <w:rtl w:val="0"/>
        </w:rPr>
        <w:t xml:space="preserve">. </w:t>
        <w:br w:type="textWrapping"/>
        <w:t xml:space="preserve">Dose escalation improved </w:t>
      </w:r>
      <w:r w:rsidDel="00000000" w:rsidR="00000000" w:rsidRPr="00000000">
        <w:rPr>
          <w:rFonts w:ascii="Times New Roman" w:cs="Times New Roman" w:eastAsia="Times New Roman" w:hAnsi="Times New Roman"/>
          <w:sz w:val="20"/>
          <w:szCs w:val="20"/>
          <w:rtl w:val="0"/>
        </w:rPr>
        <w:t xml:space="preserve">8y bcF by 15%</w:t>
      </w:r>
      <w:r w:rsidDel="00000000" w:rsidR="00000000" w:rsidRPr="00000000">
        <w:rPr>
          <w:rtl w:val="0"/>
        </w:rPr>
        <w:t xml:space="preserve"> along with less </w:t>
      </w:r>
      <w:r w:rsidDel="00000000" w:rsidR="00000000" w:rsidRPr="00000000">
        <w:rPr>
          <w:rFonts w:ascii="Times New Roman" w:cs="Times New Roman" w:eastAsia="Times New Roman" w:hAnsi="Times New Roman"/>
          <w:sz w:val="20"/>
          <w:szCs w:val="20"/>
          <w:rtl w:val="0"/>
        </w:rPr>
        <w:t xml:space="preserve">LF and DM.</w:t>
      </w:r>
      <w:r w:rsidDel="00000000" w:rsidR="00000000" w:rsidRPr="00000000">
        <w:rPr>
          <w:rtl w:val="0"/>
        </w:rPr>
        <w:t xml:space="preserve"> Patients report that QoL did not differ. </w:t>
      </w:r>
    </w:p>
    <w:p w:rsidR="00000000" w:rsidDel="00000000" w:rsidP="00000000" w:rsidRDefault="00000000" w:rsidRPr="00000000" w14:paraId="00000428">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1499 pts.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T1b-T2b. GS 2-6 and PSA 10-20 or GS7 and PSA &lt;15. No ADT.</w:t>
      </w:r>
    </w:p>
    <w:p w:rsidR="00000000" w:rsidDel="00000000" w:rsidP="00000000" w:rsidRDefault="00000000" w:rsidRPr="00000000" w14:paraId="00000429">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3D (66%) or IMRT (33%). </w:t>
      </w:r>
      <w:r w:rsidDel="00000000" w:rsidR="00000000" w:rsidRPr="00000000">
        <w:rPr>
          <w:rtl w:val="0"/>
        </w:rPr>
        <w:t xml:space="preserve">IGRT is not</w:t>
      </w:r>
      <w:r w:rsidDel="00000000" w:rsidR="00000000" w:rsidRPr="00000000">
        <w:rPr>
          <w:rFonts w:ascii="Times New Roman" w:cs="Times New Roman" w:eastAsia="Times New Roman" w:hAnsi="Times New Roman"/>
          <w:sz w:val="20"/>
          <w:szCs w:val="20"/>
          <w:rtl w:val="0"/>
        </w:rPr>
        <w:t xml:space="preserve"> required.</w:t>
      </w:r>
    </w:p>
    <w:p w:rsidR="00000000" w:rsidDel="00000000" w:rsidP="00000000" w:rsidRDefault="00000000" w:rsidRPr="00000000" w14:paraId="0000042A">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Reported Phoenix (PSA &gt; 2 above nadir or salvage ADT) and ASTRO (3 consec rises or salvage ADT after 1+ elevation) definitions of bcF. Phoenix reported below.</w:t>
      </w:r>
    </w:p>
    <w:p w:rsidR="00000000" w:rsidDel="00000000" w:rsidP="00000000" w:rsidRDefault="00000000" w:rsidRPr="00000000" w14:paraId="0000042B">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Phoenix: 5y bcPFS 80→ 87%, 8y bcPFS 65→ 80%.</w:t>
      </w:r>
    </w:p>
    <w:p w:rsidR="00000000" w:rsidDel="00000000" w:rsidP="00000000" w:rsidRDefault="00000000" w:rsidRPr="00000000" w14:paraId="0000042C">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ASTRO: 5y bcPFS 60→ 75%, 8y bcPFS 53→ 69%.</w:t>
      </w:r>
    </w:p>
    <w:p w:rsidR="00000000" w:rsidDel="00000000" w:rsidP="00000000" w:rsidRDefault="00000000" w:rsidRPr="00000000" w14:paraId="0000042D">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salvage therapy (ADT, cryo or BT) 22→ 14%.</w:t>
      </w:r>
    </w:p>
    <w:p w:rsidR="00000000" w:rsidDel="00000000" w:rsidP="00000000" w:rsidRDefault="00000000" w:rsidRPr="00000000" w14:paraId="0000042E">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local progression 4→ 2%, 8y local progression 6→ 3%.</w:t>
      </w:r>
    </w:p>
    <w:p w:rsidR="00000000" w:rsidDel="00000000" w:rsidP="00000000" w:rsidRDefault="00000000" w:rsidRPr="00000000" w14:paraId="0000042F">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 3→ 2%, 8y DM 6→ 4% [p=0.05]</w:t>
      </w:r>
    </w:p>
    <w:p w:rsidR="00000000" w:rsidDel="00000000" w:rsidP="00000000" w:rsidRDefault="00000000" w:rsidRPr="00000000" w14:paraId="00000430">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~88%. ~8y OS ~75%.</w:t>
      </w:r>
    </w:p>
    <w:p w:rsidR="00000000" w:rsidDel="00000000" w:rsidP="00000000" w:rsidRDefault="00000000" w:rsidRPr="00000000" w14:paraId="00000431">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CSM 1%, ~10y CSM ~4→ 2%.</w:t>
      </w:r>
    </w:p>
    <w:p w:rsidR="00000000" w:rsidDel="00000000" w:rsidP="00000000" w:rsidRDefault="00000000" w:rsidRPr="00000000" w14:paraId="0000043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Equivalent acute GI/GU. </w:t>
      </w:r>
      <w:r w:rsidDel="00000000" w:rsidR="00000000" w:rsidRPr="00000000">
        <w:rPr>
          <w:rFonts w:ascii="Cardo" w:cs="Cardo" w:eastAsia="Cardo" w:hAnsi="Cardo"/>
          <w:color w:val="cccccc"/>
          <w:sz w:val="20"/>
          <w:szCs w:val="20"/>
          <w:rtl w:val="0"/>
        </w:rPr>
        <w:t xml:space="preserve">G2/3 GU 15→ 1%. G2/3 GI 6→ &lt; 1%.</w:t>
      </w:r>
    </w:p>
    <w:p w:rsidR="00000000" w:rsidDel="00000000" w:rsidP="00000000" w:rsidRDefault="00000000" w:rsidRPr="00000000" w14:paraId="0000043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G2+ GI 15→ 21%, 5y G2+ GU 7→ 12%. 5y G3 GI ~4%, 5y G3 GU ~3%.</w:t>
      </w:r>
    </w:p>
    <w:p w:rsidR="00000000" w:rsidDel="00000000" w:rsidP="00000000" w:rsidRDefault="00000000" w:rsidRPr="00000000" w14:paraId="00000434">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is associated with a significant reduction in G2+ GI and GU toxicity.</w:t>
      </w:r>
    </w:p>
    <w:p w:rsidR="00000000" w:rsidDel="00000000" w:rsidP="00000000" w:rsidRDefault="00000000" w:rsidRPr="00000000" w14:paraId="00000435">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Rectal V70 &gt; 15%</w:t>
      </w:r>
      <w:r w:rsidDel="00000000" w:rsidR="00000000" w:rsidRPr="00000000">
        <w:rPr>
          <w:rFonts w:ascii="Times New Roman" w:cs="Times New Roman" w:eastAsia="Times New Roman" w:hAnsi="Times New Roman"/>
          <w:sz w:val="20"/>
          <w:szCs w:val="20"/>
          <w:rtl w:val="0"/>
        </w:rPr>
        <w:t xml:space="preserve"> was an independent predictor of late G2+ GI, but IMRT</w:t>
      </w:r>
      <w:r w:rsidDel="00000000" w:rsidR="00000000" w:rsidRPr="00000000">
        <w:rPr>
          <w:rtl w:val="0"/>
        </w:rPr>
        <w:t xml:space="preserve"> was not.</w:t>
      </w: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ASTRO/ASCO/AUA </w:t>
            </w:r>
            <w:hyperlink r:id="rId244">
              <w:r w:rsidDel="00000000" w:rsidR="00000000" w:rsidRPr="00000000">
                <w:rPr>
                  <w:rFonts w:ascii="Times New Roman" w:cs="Times New Roman" w:eastAsia="Times New Roman" w:hAnsi="Times New Roman"/>
                  <w:b w:val="1"/>
                  <w:sz w:val="20"/>
                  <w:szCs w:val="20"/>
                  <w:rtl w:val="0"/>
                </w:rPr>
                <w:t xml:space="preserve">Hypofractionated Radiation Therapy for Localized Prostate Cancer Guidelines</w:t>
              </w:r>
            </w:hyperlink>
            <w:r w:rsidDel="00000000" w:rsidR="00000000" w:rsidRPr="00000000">
              <w:rPr>
                <w:rFonts w:ascii="Times New Roman" w:cs="Times New Roman" w:eastAsia="Times New Roman" w:hAnsi="Times New Roman"/>
                <w:sz w:val="20"/>
                <w:szCs w:val="20"/>
                <w:rtl w:val="0"/>
              </w:rPr>
              <w:t xml:space="preserve"> [</w:t>
            </w:r>
            <w:hyperlink r:id="rId245">
              <w:r w:rsidDel="00000000" w:rsidR="00000000" w:rsidRPr="00000000">
                <w:rPr>
                  <w:rFonts w:ascii="Times New Roman" w:cs="Times New Roman" w:eastAsia="Times New Roman" w:hAnsi="Times New Roman"/>
                  <w:sz w:val="20"/>
                  <w:szCs w:val="20"/>
                  <w:rtl w:val="0"/>
                </w:rPr>
                <w:t xml:space="preserve">PRO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37">
            <w:pPr>
              <w:ind w:left="0" w:firstLine="0"/>
              <w:rPr/>
            </w:pPr>
            <w:r w:rsidDel="00000000" w:rsidR="00000000" w:rsidRPr="00000000">
              <w:rPr>
                <w:rtl w:val="0"/>
              </w:rPr>
              <w:t xml:space="preserve">RCTs of moderate hypofractionation report similar PFS to conventional fractionation but often with small increased GI toxicity.</w:t>
            </w:r>
          </w:p>
          <w:p w:rsidR="00000000" w:rsidDel="00000000" w:rsidP="00000000" w:rsidRDefault="00000000" w:rsidRPr="00000000" w14:paraId="00000438">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Offer moderate hypofractionation to LR/IR/HR unless lymph node coverage indicated regardless of age, comorbidity, anatomy, or urinary function. However, discuss that there is limited follow up beyond 5 years.</w:t>
            </w:r>
          </w:p>
          <w:p w:rsidR="00000000" w:rsidDel="00000000" w:rsidP="00000000" w:rsidRDefault="00000000" w:rsidRPr="00000000" w14:paraId="00000439">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Counsel patients about small increased risk of acute GI effects.</w:t>
            </w:r>
          </w:p>
          <w:p w:rsidR="00000000" w:rsidDel="00000000" w:rsidP="00000000" w:rsidRDefault="00000000" w:rsidRPr="00000000" w14:paraId="0000043A">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60/20 and 70/28 (LR only) </w:t>
            </w:r>
            <w:r w:rsidDel="00000000" w:rsidR="00000000" w:rsidRPr="00000000">
              <w:rPr>
                <w:rtl w:val="0"/>
              </w:rPr>
              <w:t xml:space="preserve">have the largest</w:t>
            </w:r>
            <w:r w:rsidDel="00000000" w:rsidR="00000000" w:rsidRPr="00000000">
              <w:rPr>
                <w:rFonts w:ascii="Times New Roman" w:cs="Times New Roman" w:eastAsia="Times New Roman" w:hAnsi="Times New Roman"/>
                <w:sz w:val="20"/>
                <w:szCs w:val="20"/>
                <w:rtl w:val="0"/>
              </w:rPr>
              <w:t xml:space="preserve"> evidence base, but cannot recommend one over the other.</w:t>
            </w:r>
          </w:p>
          <w:p w:rsidR="00000000" w:rsidDel="00000000" w:rsidP="00000000" w:rsidRDefault="00000000" w:rsidRPr="00000000" w14:paraId="0000043B">
            <w:pPr>
              <w:numPr>
                <w:ilvl w:val="1"/>
                <w:numId w:val="42"/>
              </w:numPr>
              <w:spacing w:line="240" w:lineRule="auto"/>
              <w:ind w:left="1440" w:hanging="360"/>
              <w:rPr>
                <w:u w:val="none"/>
              </w:rPr>
            </w:pPr>
            <w:r w:rsidDel="00000000" w:rsidR="00000000" w:rsidRPr="00000000">
              <w:rPr>
                <w:rtl w:val="0"/>
              </w:rPr>
              <w:t xml:space="preserve">CHHiP (60/20 - ADT), PROFIT (60/20, </w:t>
            </w:r>
            <w:r w:rsidDel="00000000" w:rsidR="00000000" w:rsidRPr="00000000">
              <w:rPr>
                <w:strike w:val="1"/>
                <w:rtl w:val="0"/>
              </w:rPr>
              <w:t xml:space="preserve">ADT</w:t>
            </w:r>
            <w:r w:rsidDel="00000000" w:rsidR="00000000" w:rsidRPr="00000000">
              <w:rPr>
                <w:rtl w:val="0"/>
              </w:rPr>
              <w:t xml:space="preserve">), and RTOG (70/28, </w:t>
            </w:r>
            <w:r w:rsidDel="00000000" w:rsidR="00000000" w:rsidRPr="00000000">
              <w:rPr>
                <w:strike w:val="1"/>
                <w:rtl w:val="0"/>
              </w:rPr>
              <w:t xml:space="preserve">ADT</w:t>
            </w:r>
            <w:r w:rsidDel="00000000" w:rsidR="00000000" w:rsidRPr="00000000">
              <w:rPr>
                <w:rtl w:val="0"/>
              </w:rPr>
              <w:t xml:space="preserve">) were the only non-inferiority studies.</w:t>
            </w:r>
          </w:p>
          <w:p w:rsidR="00000000" w:rsidDel="00000000" w:rsidP="00000000" w:rsidRDefault="00000000" w:rsidRPr="00000000" w14:paraId="0000043C">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hypofractionation moderate quality of evidence to be offered to LR and IR pts &lt; 100 cc.</w:t>
            </w:r>
          </w:p>
          <w:p w:rsidR="00000000" w:rsidDel="00000000" w:rsidP="00000000" w:rsidRDefault="00000000" w:rsidRPr="00000000" w14:paraId="0000043D">
            <w:pPr>
              <w:numPr>
                <w:ilvl w:val="1"/>
                <w:numId w:val="4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above 36.25/5 (7.25 Gy) are not allowable outside of clinical trial.</w:t>
            </w:r>
          </w:p>
          <w:p w:rsidR="00000000" w:rsidDel="00000000" w:rsidP="00000000" w:rsidRDefault="00000000" w:rsidRPr="00000000" w14:paraId="0000043E">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Utilize IGRT, not 3D.</w:t>
            </w:r>
          </w:p>
          <w:p w:rsidR="00000000" w:rsidDel="00000000" w:rsidP="00000000" w:rsidRDefault="00000000" w:rsidRPr="00000000" w14:paraId="0000043F">
            <w:pPr>
              <w:numPr>
                <w:ilvl w:val="0"/>
                <w:numId w:val="42"/>
              </w:numPr>
              <w:spacing w:line="240" w:lineRule="auto"/>
              <w:rPr>
                <w:u w:val="none"/>
              </w:rPr>
            </w:pPr>
            <w:r w:rsidDel="00000000" w:rsidR="00000000" w:rsidRPr="00000000">
              <w:rPr>
                <w:rtl w:val="0"/>
              </w:rPr>
              <w:t xml:space="preserve">Follow up is short at 5 years.</w:t>
            </w:r>
          </w:p>
          <w:p w:rsidR="00000000" w:rsidDel="00000000" w:rsidP="00000000" w:rsidRDefault="00000000" w:rsidRPr="00000000" w14:paraId="00000440">
            <w:pPr>
              <w:spacing w:line="240" w:lineRule="auto"/>
              <w:ind w:left="0" w:firstLine="0"/>
              <w:rPr/>
            </w:pPr>
            <w:r w:rsidDel="00000000" w:rsidR="00000000" w:rsidRPr="00000000">
              <w:rPr>
                <w:rtl w:val="0"/>
              </w:rPr>
            </w:r>
          </w:p>
          <w:bookmarkStart w:colFirst="0" w:colLast="0" w:name="s1jyspfyq6u8" w:id="109"/>
          <w:bookmarkEnd w:id="109"/>
          <w:p w:rsidR="00000000" w:rsidDel="00000000" w:rsidP="00000000" w:rsidRDefault="00000000" w:rsidRPr="00000000" w14:paraId="00000441">
            <w:pPr>
              <w:ind w:left="0" w:firstLine="0"/>
              <w:rPr/>
            </w:pPr>
            <w:r w:rsidDel="00000000" w:rsidR="00000000" w:rsidRPr="00000000">
              <w:rPr>
                <w:b w:val="1"/>
                <w:rtl w:val="0"/>
              </w:rPr>
              <w:t xml:space="preserve">Moderate Hypofractionation Meta of 7 trials below + Australia, Lukka </w:t>
            </w:r>
            <w:r w:rsidDel="00000000" w:rsidR="00000000" w:rsidRPr="00000000">
              <w:rPr>
                <w:rtl w:val="0"/>
              </w:rPr>
              <w:t xml:space="preserve">[</w:t>
            </w:r>
            <w:hyperlink r:id="rId246">
              <w:r w:rsidDel="00000000" w:rsidR="00000000" w:rsidRPr="00000000">
                <w:rPr>
                  <w:rtl w:val="0"/>
                </w:rPr>
                <w:t xml:space="preserve">Datta IJROBP '17]</w:t>
              </w:r>
            </w:hyperlink>
            <w:r w:rsidDel="00000000" w:rsidR="00000000" w:rsidRPr="00000000">
              <w:rPr>
                <w:rtl w:val="0"/>
              </w:rPr>
              <w:t xml:space="preserve">: </w:t>
            </w:r>
            <w:r w:rsidDel="00000000" w:rsidR="00000000" w:rsidRPr="00000000">
              <w:rPr>
                <w:b w:val="1"/>
                <w:rtl w:val="0"/>
              </w:rPr>
              <w:t xml:space="preserve">Results driven by CHHiP</w:t>
            </w:r>
            <w:r w:rsidDel="00000000" w:rsidR="00000000" w:rsidRPr="00000000">
              <w:rPr>
                <w:rtl w:val="0"/>
              </w:rPr>
              <w:t xml:space="preserve">!</w:t>
              <w:br w:type="textWrapping"/>
              <w:t xml:space="preserve">There appears to be more acute GI toxicity with moderate vs. conventional fractionation. There were no differences in GU toxicity.</w:t>
            </w:r>
          </w:p>
          <w:p w:rsidR="00000000" w:rsidDel="00000000" w:rsidP="00000000" w:rsidRDefault="00000000" w:rsidRPr="00000000" w14:paraId="00000442">
            <w:pPr>
              <w:ind w:left="0" w:firstLine="0"/>
              <w:rPr/>
            </w:pPr>
            <w:r w:rsidDel="00000000" w:rsidR="00000000" w:rsidRPr="00000000">
              <w:rPr>
                <w:rtl w:val="0"/>
              </w:rPr>
              <w:t xml:space="preserve">Caution in applicability of results. ADT use differed. Some conventional arms used non-dose escalated RT. </w:t>
            </w:r>
            <w:r w:rsidDel="00000000" w:rsidR="00000000" w:rsidRPr="00000000">
              <w:rPr>
                <w:b w:val="1"/>
                <w:rtl w:val="0"/>
              </w:rPr>
              <w:t xml:space="preserve">MFU mostly just 5y</w:t>
            </w:r>
            <w:r w:rsidDel="00000000" w:rsidR="00000000" w:rsidRPr="00000000">
              <w:rPr>
                <w:rtl w:val="0"/>
              </w:rPr>
              <w:t xml:space="preserve">.</w:t>
            </w:r>
          </w:p>
          <w:p w:rsidR="00000000" w:rsidDel="00000000" w:rsidP="00000000" w:rsidRDefault="00000000" w:rsidRPr="00000000" w14:paraId="00000443">
            <w:pPr>
              <w:ind w:left="0" w:firstLine="0"/>
              <w:rPr/>
            </w:pPr>
            <w:r w:rsidDel="00000000" w:rsidR="00000000" w:rsidRPr="00000000">
              <w:rPr>
                <w:rFonts w:ascii="Gungsuh" w:cs="Gungsuh" w:eastAsia="Gungsuh" w:hAnsi="Gungsuh"/>
                <w:rtl w:val="0"/>
              </w:rPr>
              <w:t xml:space="preserve">Coverage of PTVs differ in Europe vs. USA: Europe tends to follow ICRU, which req D50 ≥ 100%. RTOG calls for D95 ≥ 100%. RTOG's method can lead to PTVs with higher max doses.</w:t>
            </w:r>
            <w:r w:rsidDel="00000000" w:rsidR="00000000" w:rsidRPr="00000000">
              <w:rPr>
                <w:rtl w:val="0"/>
              </w:rPr>
            </w:r>
          </w:p>
          <w:p w:rsidR="00000000" w:rsidDel="00000000" w:rsidP="00000000" w:rsidRDefault="00000000" w:rsidRPr="00000000" w14:paraId="00000444">
            <w:pPr>
              <w:numPr>
                <w:ilvl w:val="0"/>
                <w:numId w:val="2"/>
              </w:numPr>
              <w:rPr>
                <w:u w:val="none"/>
              </w:rPr>
            </w:pPr>
            <w:r w:rsidDel="00000000" w:rsidR="00000000" w:rsidRPr="00000000">
              <w:rPr>
                <w:rtl w:val="0"/>
              </w:rPr>
              <w:t xml:space="preserve">8,146 pts. </w:t>
            </w:r>
          </w:p>
          <w:p w:rsidR="00000000" w:rsidDel="00000000" w:rsidP="00000000" w:rsidRDefault="00000000" w:rsidRPr="00000000" w14:paraId="00000445">
            <w:pPr>
              <w:numPr>
                <w:ilvl w:val="0"/>
                <w:numId w:val="2"/>
              </w:numPr>
              <w:rPr>
                <w:u w:val="none"/>
              </w:rPr>
            </w:pPr>
            <w:r w:rsidDel="00000000" w:rsidR="00000000" w:rsidRPr="00000000">
              <w:rPr>
                <w:rtl w:val="0"/>
              </w:rPr>
              <w:t xml:space="preserve">More acute GI toxicity with hypofractionation (just as CHHiP demonstrated).</w:t>
            </w:r>
          </w:p>
          <w:p w:rsidR="00000000" w:rsidDel="00000000" w:rsidP="00000000" w:rsidRDefault="00000000" w:rsidRPr="00000000" w14:paraId="00000446">
            <w:pPr>
              <w:numPr>
                <w:ilvl w:val="0"/>
                <w:numId w:val="2"/>
              </w:numPr>
              <w:rPr>
                <w:u w:val="none"/>
              </w:rPr>
            </w:pPr>
            <w:r w:rsidDel="00000000" w:rsidR="00000000" w:rsidRPr="00000000">
              <w:rPr>
                <w:rtl w:val="0"/>
              </w:rPr>
              <w:t xml:space="preserve">More acute GI toxicity with f</w:t>
            </w:r>
            <w:r w:rsidDel="00000000" w:rsidR="00000000" w:rsidRPr="00000000">
              <w:rPr>
                <w:rtl w:val="0"/>
              </w:rPr>
              <w:t xml:space="preserve">ull SV coverage to base and receipt of ADT.</w:t>
            </w:r>
          </w:p>
          <w:p w:rsidR="00000000" w:rsidDel="00000000" w:rsidP="00000000" w:rsidRDefault="00000000" w:rsidRPr="00000000" w14:paraId="00000447">
            <w:pPr>
              <w:numPr>
                <w:ilvl w:val="0"/>
                <w:numId w:val="2"/>
              </w:numPr>
            </w:pPr>
            <w:r w:rsidDel="00000000" w:rsidR="00000000" w:rsidRPr="00000000">
              <w:rPr>
                <w:rtl w:val="0"/>
              </w:rPr>
              <w:t xml:space="preserve">CHHiP now has new rectal dose constraints and recommends reduced margins as a result [</w:t>
            </w:r>
            <w:hyperlink w:anchor="ltcdvol1eohk">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448">
            <w:pPr>
              <w:numPr>
                <w:ilvl w:val="0"/>
                <w:numId w:val="2"/>
              </w:numPr>
              <w:rPr>
                <w:u w:val="none"/>
              </w:rPr>
            </w:pPr>
            <w:r w:rsidDel="00000000" w:rsidR="00000000" w:rsidRPr="00000000">
              <w:rPr>
                <w:rtl w:val="0"/>
              </w:rPr>
              <w:t xml:space="preserve">CHHiP and Fox Chase were the only two trials that mandated at least the base of SVs receive coverage (Table 3).</w:t>
            </w:r>
          </w:p>
          <w:p w:rsidR="00000000" w:rsidDel="00000000" w:rsidP="00000000" w:rsidRDefault="00000000" w:rsidRPr="00000000" w14:paraId="00000449">
            <w:pPr>
              <w:widowControl w:val="0"/>
              <w:ind w:left="360" w:firstLine="0"/>
              <w:jc w:val="left"/>
              <w:rPr>
                <w:b w:val="1"/>
                <w:u w:val="single"/>
              </w:rPr>
            </w:pPr>
            <w:r w:rsidDel="00000000" w:rsidR="00000000" w:rsidRPr="00000000">
              <w:rPr>
                <w:rtl w:val="0"/>
              </w:rPr>
            </w:r>
          </w:p>
          <w:bookmarkStart w:colFirst="0" w:colLast="0" w:name="buvnatux58uk" w:id="110"/>
          <w:bookmarkEnd w:id="110"/>
          <w:p w:rsidR="00000000" w:rsidDel="00000000" w:rsidP="00000000" w:rsidRDefault="00000000" w:rsidRPr="00000000" w14:paraId="0000044A">
            <w:pPr>
              <w:widowControl w:val="0"/>
              <w:ind w:left="0" w:firstLine="0"/>
              <w:jc w:val="left"/>
              <w:rPr>
                <w:b w:val="1"/>
              </w:rPr>
            </w:pPr>
            <w:r w:rsidDel="00000000" w:rsidR="00000000" w:rsidRPr="00000000">
              <w:rPr>
                <w:b w:val="1"/>
                <w:rtl w:val="0"/>
              </w:rPr>
              <w:t xml:space="preserve">Decreasing late GI toxicity with moderate and ultra hypofractionation: An aside on SV coverage (and EPE)</w:t>
            </w:r>
          </w:p>
          <w:p w:rsidR="00000000" w:rsidDel="00000000" w:rsidP="00000000" w:rsidRDefault="00000000" w:rsidRPr="00000000" w14:paraId="0000044B">
            <w:pPr>
              <w:widowControl w:val="0"/>
              <w:ind w:left="0" w:firstLine="0"/>
              <w:jc w:val="left"/>
              <w:rPr/>
            </w:pPr>
            <w:r w:rsidDel="00000000" w:rsidR="00000000" w:rsidRPr="00000000">
              <w:rPr>
                <w:rtl w:val="0"/>
              </w:rPr>
              <w:t xml:space="preserve">See the [</w:t>
            </w:r>
            <w:hyperlink w:anchor="_d99ezm410kva">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44C">
            <w:pPr>
              <w:widowControl w:val="0"/>
              <w:ind w:left="0" w:firstLine="0"/>
              <w:jc w:val="left"/>
              <w:rPr/>
            </w:pPr>
            <w:r w:rsidDel="00000000" w:rsidR="00000000" w:rsidRPr="00000000">
              <w:rPr>
                <w:rtl w:val="0"/>
              </w:rPr>
              <w:t xml:space="preserve">Safe bet: Cover at least 2 cm for HR. Cover at least 1 cm for IR. Consider omission of SV in CTV for LR.</w:t>
            </w:r>
          </w:p>
          <w:p w:rsidR="00000000" w:rsidDel="00000000" w:rsidP="00000000" w:rsidRDefault="00000000" w:rsidRPr="00000000" w14:paraId="0000044D">
            <w:pPr>
              <w:ind w:left="0" w:firstLine="0"/>
              <w:rPr/>
            </w:pPr>
            <w:r w:rsidDel="00000000" w:rsidR="00000000" w:rsidRPr="00000000">
              <w:rPr>
                <w:rtl w:val="0"/>
              </w:rPr>
              <w:t xml:space="preserve">SVI: I</w:t>
            </w:r>
            <w:r w:rsidDel="00000000" w:rsidR="00000000" w:rsidRPr="00000000">
              <w:rPr>
                <w:rtl w:val="0"/>
              </w:rPr>
              <w:t xml:space="preserve">f EPE </w:t>
            </w:r>
            <w:r w:rsidDel="00000000" w:rsidR="00000000" w:rsidRPr="00000000">
              <w:rPr>
                <w:rtl w:val="0"/>
              </w:rPr>
              <w:t xml:space="preserve">present</w:t>
            </w:r>
            <w:r w:rsidDel="00000000" w:rsidR="00000000" w:rsidRPr="00000000">
              <w:rPr>
                <w:rtl w:val="0"/>
              </w:rPr>
              <w:t xml:space="preserve">, cover SVs for the whole script. If organ confined but SVI risk &gt;15% (e.g. 2+ HR factors), may use 2 CTVs. </w:t>
            </w:r>
          </w:p>
          <w:p w:rsidR="00000000" w:rsidDel="00000000" w:rsidP="00000000" w:rsidRDefault="00000000" w:rsidRPr="00000000" w14:paraId="0000044E">
            <w:pPr>
              <w:numPr>
                <w:ilvl w:val="0"/>
                <w:numId w:val="80"/>
              </w:numPr>
            </w:pPr>
            <w:r w:rsidDel="00000000" w:rsidR="00000000" w:rsidRPr="00000000">
              <w:rPr>
                <w:b w:val="1"/>
                <w:rtl w:val="0"/>
              </w:rPr>
              <w:t xml:space="preserve">SVI</w:t>
            </w:r>
            <w:r w:rsidDel="00000000" w:rsidR="00000000" w:rsidRPr="00000000">
              <w:rPr>
                <w:rtl w:val="0"/>
              </w:rPr>
              <w:t xml:space="preserve">: [</w:t>
            </w:r>
            <w:hyperlink r:id="rId247">
              <w:r w:rsidDel="00000000" w:rsidR="00000000" w:rsidRPr="00000000">
                <w:rPr>
                  <w:rtl w:val="0"/>
                </w:rPr>
                <w:t xml:space="preserve">Kestin IJROBP '02</w:t>
              </w:r>
            </w:hyperlink>
            <w:r w:rsidDel="00000000" w:rsidR="00000000" w:rsidRPr="00000000">
              <w:rPr>
                <w:rtl w:val="0"/>
              </w:rPr>
              <w:t xml:space="preserve">]: Authors rec that</w:t>
            </w:r>
            <w:r w:rsidDel="00000000" w:rsidR="00000000" w:rsidRPr="00000000">
              <w:rPr>
                <w:color w:val="9900ff"/>
                <w:rtl w:val="0"/>
              </w:rPr>
              <w:t xml:space="preserve"> </w:t>
            </w:r>
            <w:r w:rsidDel="00000000" w:rsidR="00000000" w:rsidRPr="00000000">
              <w:rPr>
                <w:rtl w:val="0"/>
              </w:rPr>
              <w:t xml:space="preserve">proximal 2-2.5 cm be included (approximately 60% of SV).</w:t>
            </w:r>
          </w:p>
          <w:p w:rsidR="00000000" w:rsidDel="00000000" w:rsidP="00000000" w:rsidRDefault="00000000" w:rsidRPr="00000000" w14:paraId="0000044F">
            <w:pPr>
              <w:numPr>
                <w:ilvl w:val="1"/>
                <w:numId w:val="80"/>
              </w:numPr>
              <w:ind w:left="1440" w:hanging="360"/>
            </w:pPr>
            <w:r w:rsidDel="00000000" w:rsidR="00000000" w:rsidRPr="00000000">
              <w:rPr>
                <w:rtl w:val="0"/>
              </w:rPr>
              <w:t xml:space="preserve">Analyzed 344 RP specimens and found 51 pts (15%) had SVI w med length 1 cm. In the entire population, only 7% of pts had SVI beyond 1 cm. Median SV length 3.5 cm (range 0.7-8.5 cm). </w:t>
            </w:r>
          </w:p>
          <w:p w:rsidR="00000000" w:rsidDel="00000000" w:rsidP="00000000" w:rsidRDefault="00000000" w:rsidRPr="00000000" w14:paraId="00000450">
            <w:pPr>
              <w:numPr>
                <w:ilvl w:val="2"/>
                <w:numId w:val="80"/>
              </w:numPr>
              <w:ind w:left="2160" w:hanging="360"/>
            </w:pPr>
            <w:r w:rsidDel="00000000" w:rsidR="00000000" w:rsidRPr="00000000">
              <w:rPr>
                <w:rFonts w:ascii="Gungsuh" w:cs="Gungsuh" w:eastAsia="Gungsuh" w:hAnsi="Gungsuh"/>
                <w:rtl w:val="0"/>
              </w:rPr>
              <w:t xml:space="preserve">LR: PSA &lt; 10, GS ≤ 6, clinical stage ≤ T2a.</w:t>
            </w:r>
          </w:p>
          <w:p w:rsidR="00000000" w:rsidDel="00000000" w:rsidP="00000000" w:rsidRDefault="00000000" w:rsidRPr="00000000" w14:paraId="00000451">
            <w:pPr>
              <w:numPr>
                <w:ilvl w:val="2"/>
                <w:numId w:val="80"/>
              </w:numPr>
              <w:ind w:left="2160" w:hanging="360"/>
            </w:pPr>
            <w:r w:rsidDel="00000000" w:rsidR="00000000" w:rsidRPr="00000000">
              <w:rPr>
                <w:rtl w:val="0"/>
              </w:rPr>
              <w:t xml:space="preserve">HR: T3a, PSA &gt; 20 or GG 4+.</w:t>
            </w:r>
            <w:r w:rsidDel="00000000" w:rsidR="00000000" w:rsidRPr="00000000">
              <w:rPr>
                <w:rtl w:val="0"/>
              </w:rPr>
            </w:r>
          </w:p>
          <w:p w:rsidR="00000000" w:rsidDel="00000000" w:rsidP="00000000" w:rsidRDefault="00000000" w:rsidRPr="00000000" w14:paraId="00000452">
            <w:pPr>
              <w:numPr>
                <w:ilvl w:val="1"/>
                <w:numId w:val="80"/>
              </w:numPr>
              <w:ind w:left="1440" w:hanging="360"/>
            </w:pPr>
            <w:r w:rsidDel="00000000" w:rsidR="00000000" w:rsidRPr="00000000">
              <w:rPr>
                <w:rFonts w:ascii="Cardo" w:cs="Cardo" w:eastAsia="Cardo" w:hAnsi="Cardo"/>
                <w:rtl w:val="0"/>
              </w:rPr>
              <w:t xml:space="preserve">SVI for LR / HR of 1→ 27%. </w:t>
            </w:r>
            <w:r w:rsidDel="00000000" w:rsidR="00000000" w:rsidRPr="00000000">
              <w:rPr>
                <w:i w:val="1"/>
                <w:rtl w:val="0"/>
              </w:rPr>
              <w:t xml:space="preserve">Do we need to cover SV for LR pts if we have high quality MRI?</w:t>
            </w:r>
          </w:p>
          <w:p w:rsidR="00000000" w:rsidDel="00000000" w:rsidP="00000000" w:rsidRDefault="00000000" w:rsidRPr="00000000" w14:paraId="00000453">
            <w:pPr>
              <w:numPr>
                <w:ilvl w:val="1"/>
                <w:numId w:val="80"/>
              </w:numPr>
              <w:ind w:left="1440" w:hanging="360"/>
            </w:pPr>
            <w:r w:rsidDel="00000000" w:rsidR="00000000" w:rsidRPr="00000000">
              <w:rPr>
                <w:rFonts w:ascii="Cardo" w:cs="Cardo" w:eastAsia="Cardo" w:hAnsi="Cardo"/>
                <w:rtl w:val="0"/>
              </w:rPr>
              <w:t xml:space="preserve">SVI for 1 / 3 HR features of 15→ 58% SVI.</w:t>
            </w:r>
          </w:p>
          <w:p w:rsidR="00000000" w:rsidDel="00000000" w:rsidP="00000000" w:rsidRDefault="00000000" w:rsidRPr="00000000" w14:paraId="00000454">
            <w:pPr>
              <w:numPr>
                <w:ilvl w:val="0"/>
                <w:numId w:val="80"/>
              </w:numPr>
              <w:rPr>
                <w:u w:val="none"/>
              </w:rPr>
            </w:pPr>
            <w:r w:rsidDel="00000000" w:rsidR="00000000" w:rsidRPr="00000000">
              <w:rPr>
                <w:b w:val="1"/>
                <w:rtl w:val="0"/>
              </w:rPr>
              <w:t xml:space="preserve">EPE</w:t>
            </w:r>
            <w:r w:rsidDel="00000000" w:rsidR="00000000" w:rsidRPr="00000000">
              <w:rPr>
                <w:rtl w:val="0"/>
              </w:rPr>
              <w:t xml:space="preserve">: Ma</w:t>
            </w:r>
            <w:r w:rsidDel="00000000" w:rsidR="00000000" w:rsidRPr="00000000">
              <w:rPr>
                <w:rtl w:val="0"/>
              </w:rPr>
              <w:t xml:space="preserve">y consider up to 7 mm posterolateral expansion if HR.</w:t>
            </w:r>
          </w:p>
          <w:p w:rsidR="00000000" w:rsidDel="00000000" w:rsidP="00000000" w:rsidRDefault="00000000" w:rsidRPr="00000000" w14:paraId="00000455">
            <w:pPr>
              <w:numPr>
                <w:ilvl w:val="1"/>
                <w:numId w:val="80"/>
              </w:numPr>
              <w:ind w:left="1440" w:hanging="360"/>
              <w:rPr>
                <w:u w:val="none"/>
              </w:rPr>
            </w:pPr>
            <w:r w:rsidDel="00000000" w:rsidR="00000000" w:rsidRPr="00000000">
              <w:rPr>
                <w:rtl w:val="0"/>
              </w:rPr>
              <w:t xml:space="preserve">[</w:t>
            </w:r>
            <w:hyperlink r:id="rId248">
              <w:r w:rsidDel="00000000" w:rsidR="00000000" w:rsidRPr="00000000">
                <w:rPr>
                  <w:rtl w:val="0"/>
                </w:rPr>
                <w:t xml:space="preserve">Chao IJROBP '06</w:t>
              </w:r>
            </w:hyperlink>
            <w:r w:rsidDel="00000000" w:rsidR="00000000" w:rsidRPr="00000000">
              <w:rPr>
                <w:rtl w:val="0"/>
              </w:rPr>
              <w:t xml:space="preserve">] analyzed 371 RP specimens and found 33% had EPE, average EPE was 2.4 mm, w 90th percentile 5 mm and 6% of patients &gt; 6 mm. </w:t>
            </w:r>
          </w:p>
          <w:p w:rsidR="00000000" w:rsidDel="00000000" w:rsidP="00000000" w:rsidRDefault="00000000" w:rsidRPr="00000000" w14:paraId="00000456">
            <w:pPr>
              <w:numPr>
                <w:ilvl w:val="1"/>
                <w:numId w:val="80"/>
              </w:numPr>
              <w:ind w:left="1440" w:hanging="360"/>
              <w:rPr>
                <w:u w:val="none"/>
              </w:rPr>
            </w:pPr>
            <w:r w:rsidDel="00000000" w:rsidR="00000000" w:rsidRPr="00000000">
              <w:rPr>
                <w:rtl w:val="0"/>
              </w:rPr>
              <w:t xml:space="preserve">EPE occurred posterolaterally along the neurovascular bundle in all.</w:t>
            </w:r>
          </w:p>
          <w:p w:rsidR="00000000" w:rsidDel="00000000" w:rsidP="00000000" w:rsidRDefault="00000000" w:rsidRPr="00000000" w14:paraId="00000457">
            <w:pPr>
              <w:ind w:left="0" w:firstLine="0"/>
              <w:rPr/>
            </w:pPr>
            <w:r w:rsidDel="00000000" w:rsidR="00000000" w:rsidRPr="00000000">
              <w:rPr>
                <w:rtl w:val="0"/>
              </w:rPr>
              <w:t xml:space="preserve">New [</w:t>
            </w:r>
            <w:hyperlink w:anchor="ltcdvol1eohk">
              <w:r w:rsidDel="00000000" w:rsidR="00000000" w:rsidRPr="00000000">
                <w:rPr>
                  <w:rtl w:val="0"/>
                </w:rPr>
                <w:t xml:space="preserve">Reduced margins</w:t>
              </w:r>
            </w:hyperlink>
            <w:r w:rsidDel="00000000" w:rsidR="00000000" w:rsidRPr="00000000">
              <w:rPr>
                <w:rFonts w:ascii="Gungsuh" w:cs="Gungsuh" w:eastAsia="Gungsuh" w:hAnsi="Gungsuh"/>
                <w:rtl w:val="0"/>
              </w:rPr>
              <w:t xml:space="preserve">] on CHHiP uses an isometric 6 mm PTV expansion before two subsequent cone-downs. SBRT generally uses ≥ 5 mm isometric and ≥ 3 mm ant/post PTV expansion for SBRT. An isometric margin of 5 mm appears acceptable on both [</w:t>
            </w:r>
            <w:hyperlink w:anchor="dhztl3v0sura">
              <w:r w:rsidDel="00000000" w:rsidR="00000000" w:rsidRPr="00000000">
                <w:rPr>
                  <w:rtl w:val="0"/>
                </w:rPr>
                <w:t xml:space="preserve">PACE-B</w:t>
              </w:r>
            </w:hyperlink>
            <w:r w:rsidDel="00000000" w:rsidR="00000000" w:rsidRPr="00000000">
              <w:rPr>
                <w:rtl w:val="0"/>
              </w:rPr>
              <w:t xml:space="preserve">] and [</w:t>
            </w:r>
            <w:hyperlink w:anchor="w1h1pegh7rxz">
              <w:r w:rsidDel="00000000" w:rsidR="00000000" w:rsidRPr="00000000">
                <w:rPr>
                  <w:rtl w:val="0"/>
                </w:rPr>
                <w:t xml:space="preserve">GU-005</w:t>
              </w:r>
            </w:hyperlink>
            <w:r w:rsidDel="00000000" w:rsidR="00000000" w:rsidRPr="00000000">
              <w:rPr>
                <w:rtl w:val="0"/>
              </w:rPr>
              <w:t xml:space="preserve">]. </w:t>
            </w:r>
            <w:r w:rsidDel="00000000" w:rsidR="00000000" w:rsidRPr="00000000">
              <w:rPr>
                <w:rFonts w:ascii="Gungsuh" w:cs="Gungsuh" w:eastAsia="Gungsuh" w:hAnsi="Gungsuh"/>
                <w:i w:val="1"/>
                <w:rtl w:val="0"/>
              </w:rPr>
              <w:t xml:space="preserve">If concerned about EPE on MRI, it is ok if your CTV has "horns" posteriorly as many moderate and ultra-hypofractionation regimen PTV expansions will not encompass the full extent of EPE. Also, there should be no confusion between the concept of CTV and PTV, but the purpose of this aside is to help remember PTVs for hypofractionation regimens are almost never ≥ 7 mm due to higher QA standards required for hypofractionation.</w:t>
            </w:r>
            <w:r w:rsidDel="00000000" w:rsidR="00000000" w:rsidRPr="00000000">
              <w:rPr>
                <w:rtl w:val="0"/>
              </w:rPr>
            </w:r>
          </w:p>
        </w:tc>
      </w:tr>
    </w:tbl>
    <w:p w:rsidR="00000000" w:rsidDel="00000000" w:rsidP="00000000" w:rsidRDefault="00000000" w:rsidRPr="00000000" w14:paraId="00000458">
      <w:pPr>
        <w:pStyle w:val="Heading3"/>
        <w:rPr>
          <w:rFonts w:ascii="Times New Roman" w:cs="Times New Roman" w:eastAsia="Times New Roman" w:hAnsi="Times New Roman"/>
          <w:sz w:val="20"/>
          <w:szCs w:val="20"/>
        </w:rPr>
      </w:pPr>
      <w:bookmarkStart w:colFirst="0" w:colLast="0" w:name="_5xmqogzhtymd" w:id="111"/>
      <w:bookmarkEnd w:id="111"/>
      <w:r w:rsidDel="00000000" w:rsidR="00000000" w:rsidRPr="00000000">
        <w:rPr>
          <w:rtl w:val="0"/>
        </w:rPr>
      </w:r>
    </w:p>
    <w:p w:rsidR="00000000" w:rsidDel="00000000" w:rsidP="00000000" w:rsidRDefault="00000000" w:rsidRPr="00000000" w14:paraId="00000459">
      <w:pPr>
        <w:pStyle w:val="Heading3"/>
        <w:rPr/>
      </w:pPr>
      <w:bookmarkStart w:colFirst="0" w:colLast="0" w:name="_et05u9a42mu" w:id="112"/>
      <w:bookmarkEnd w:id="112"/>
      <w:hyperlink w:anchor="_fz0ewma6qs8t">
        <w:r w:rsidDel="00000000" w:rsidR="00000000" w:rsidRPr="00000000">
          <w:rPr>
            <w:rtl w:val="0"/>
          </w:rPr>
          <w:t xml:space="preserve">Moderate Hypofractionation</w:t>
        </w:r>
      </w:hyperlink>
      <w:r w:rsidDel="00000000" w:rsidR="00000000" w:rsidRPr="00000000">
        <w:rPr>
          <w:rtl w:val="0"/>
        </w:rPr>
      </w:r>
    </w:p>
    <w:p w:rsidR="00000000" w:rsidDel="00000000" w:rsidP="00000000" w:rsidRDefault="00000000" w:rsidRPr="00000000" w14:paraId="0000045A">
      <w:pPr>
        <w:ind w:left="0" w:firstLine="0"/>
        <w:rPr/>
      </w:pPr>
      <w:r w:rsidDel="00000000" w:rsidR="00000000" w:rsidRPr="00000000">
        <w:rPr>
          <w:rtl w:val="0"/>
        </w:rPr>
        <w:t xml:space="preserve">See the Summary Box above.</w:t>
      </w:r>
    </w:p>
    <w:p w:rsidR="00000000" w:rsidDel="00000000" w:rsidP="00000000" w:rsidRDefault="00000000" w:rsidRPr="00000000" w14:paraId="0000045B">
      <w:pPr>
        <w:ind w:left="0" w:firstLine="0"/>
        <w:rPr/>
      </w:pPr>
      <w:r w:rsidDel="00000000" w:rsidR="00000000" w:rsidRPr="00000000">
        <w:rPr>
          <w:rtl w:val="0"/>
        </w:rPr>
        <w:t xml:space="preserve">eContour cases: [</w:t>
      </w:r>
      <w:hyperlink r:id="rId249">
        <w:r w:rsidDel="00000000" w:rsidR="00000000" w:rsidRPr="00000000">
          <w:rPr>
            <w:rtl w:val="0"/>
          </w:rPr>
          <w:t xml:space="preserve">intact hypofractionated prostate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Moderate hypofractionation</w:t>
      </w:r>
      <w:r w:rsidDel="00000000" w:rsidR="00000000" w:rsidRPr="00000000">
        <w:rPr>
          <w:rFonts w:ascii="Times New Roman" w:cs="Times New Roman" w:eastAsia="Times New Roman" w:hAnsi="Times New Roman"/>
          <w:sz w:val="20"/>
          <w:szCs w:val="20"/>
          <w:rtl w:val="0"/>
        </w:rPr>
        <w:t xml:space="preserve"> is 2.4-3.4 Gy/fx. Example: 60/20 (3 Gy).</w:t>
      </w:r>
    </w:p>
    <w:p w:rsidR="00000000" w:rsidDel="00000000" w:rsidP="00000000" w:rsidRDefault="00000000" w:rsidRPr="00000000" w14:paraId="0000045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Ultrahypofractionation</w:t>
      </w:r>
      <w:r w:rsidDel="00000000" w:rsidR="00000000" w:rsidRPr="00000000">
        <w:rPr>
          <w:rFonts w:ascii="Gungsuh" w:cs="Gungsuh" w:eastAsia="Gungsuh" w:hAnsi="Gungsuh"/>
          <w:sz w:val="20"/>
          <w:szCs w:val="20"/>
          <w:rtl w:val="0"/>
        </w:rPr>
        <w:t xml:space="preserve"> is ≥ 5 Gy/fx in 4-7 fractions. Example: 36.25/5 (7.25 Gy) or 50/5.</w:t>
      </w:r>
    </w:p>
    <w:p w:rsidR="00000000" w:rsidDel="00000000" w:rsidP="00000000" w:rsidRDefault="00000000" w:rsidRPr="00000000" w14:paraId="0000045E">
      <w:pPr>
        <w:pStyle w:val="Heading4"/>
        <w:numPr>
          <w:ilvl w:val="0"/>
          <w:numId w:val="65"/>
        </w:numPr>
        <w:spacing w:after="0" w:before="0" w:line="240" w:lineRule="auto"/>
        <w:ind w:left="720" w:hanging="360"/>
        <w:rPr>
          <w:rFonts w:ascii="Times New Roman" w:cs="Times New Roman" w:eastAsia="Times New Roman" w:hAnsi="Times New Roman"/>
          <w:b w:val="1"/>
          <w:sz w:val="20"/>
          <w:szCs w:val="20"/>
        </w:rPr>
      </w:pPr>
      <w:bookmarkStart w:colFirst="0" w:colLast="0" w:name="_1mqio98ee6v8" w:id="113"/>
      <w:bookmarkEnd w:id="113"/>
      <w:r w:rsidDel="00000000" w:rsidR="00000000" w:rsidRPr="00000000">
        <w:rPr>
          <w:rFonts w:ascii="Times New Roman" w:cs="Times New Roman" w:eastAsia="Times New Roman" w:hAnsi="Times New Roman"/>
          <w:b w:val="1"/>
          <w:color w:val="000000"/>
          <w:sz w:val="20"/>
          <w:szCs w:val="20"/>
          <w:rtl w:val="0"/>
        </w:rPr>
        <w:t xml:space="preserve">Dr. Brenner's 1999 seminal paper on prostate cancer radiobiology suggested prostate α / β much lower than previously believed, initiating a paradigm shift in the way we think about fractionation.</w:t>
      </w:r>
    </w:p>
    <w:p w:rsidR="00000000" w:rsidDel="00000000" w:rsidP="00000000" w:rsidRDefault="00000000" w:rsidRPr="00000000" w14:paraId="0000045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PrCa w low α/β, w relatively higher α/β of surrounding tissues, so may benefit from BT or hypofrac.</w:t>
      </w:r>
    </w:p>
    <w:p w:rsidR="00000000" w:rsidDel="00000000" w:rsidP="00000000" w:rsidRDefault="00000000" w:rsidRPr="00000000" w14:paraId="0000046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studies attempting to characterize the α/β ratio were </w:t>
      </w:r>
      <w:r w:rsidDel="00000000" w:rsidR="00000000" w:rsidRPr="00000000">
        <w:rPr>
          <w:rtl w:val="0"/>
        </w:rPr>
        <w:t xml:space="preserve">in the pre-IGRT</w:t>
      </w:r>
      <w:r w:rsidDel="00000000" w:rsidR="00000000" w:rsidRPr="00000000">
        <w:rPr>
          <w:rFonts w:ascii="Times New Roman" w:cs="Times New Roman" w:eastAsia="Times New Roman" w:hAnsi="Times New Roman"/>
          <w:sz w:val="20"/>
          <w:szCs w:val="20"/>
          <w:rtl w:val="0"/>
        </w:rPr>
        <w:t xml:space="preserve"> era, and pts undergoing LDR brachy may not have received the dose used in the α/β calculation. Consider it an unconfirmed hypothesis.</w:t>
      </w:r>
    </w:p>
    <w:p w:rsidR="00000000" w:rsidDel="00000000" w:rsidP="00000000" w:rsidRDefault="00000000" w:rsidRPr="00000000" w14:paraId="0000046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of 20+ studies estimated α/β to be between 1-4 with a median of </w:t>
      </w:r>
      <w:r w:rsidDel="00000000" w:rsidR="00000000" w:rsidRPr="00000000">
        <w:rPr>
          <w:rFonts w:ascii="Times New Roman" w:cs="Times New Roman" w:eastAsia="Times New Roman" w:hAnsi="Times New Roman"/>
          <w:b w:val="1"/>
          <w:sz w:val="20"/>
          <w:szCs w:val="20"/>
          <w:rtl w:val="0"/>
        </w:rPr>
        <w:t xml:space="preserve">2.7</w:t>
      </w:r>
      <w:r w:rsidDel="00000000" w:rsidR="00000000" w:rsidRPr="00000000">
        <w:rPr>
          <w:rFonts w:ascii="Times New Roman" w:cs="Times New Roman" w:eastAsia="Times New Roman" w:hAnsi="Times New Roman"/>
          <w:sz w:val="20"/>
          <w:szCs w:val="20"/>
          <w:rtl w:val="0"/>
        </w:rPr>
        <w:t xml:space="preserve">.</w:t>
      </w:r>
    </w:p>
    <w:bookmarkStart w:colFirst="0" w:colLast="0" w:name="kix.31v731n42yyk" w:id="114"/>
    <w:bookmarkEnd w:id="114"/>
    <w:p w:rsidR="00000000" w:rsidDel="00000000" w:rsidP="00000000" w:rsidRDefault="00000000" w:rsidRPr="00000000" w14:paraId="00000462">
      <w:pPr>
        <w:numPr>
          <w:ilvl w:val="0"/>
          <w:numId w:val="65"/>
        </w:numPr>
      </w:pPr>
      <w:r w:rsidDel="00000000" w:rsidR="00000000" w:rsidRPr="00000000">
        <w:rPr>
          <w:b w:val="1"/>
          <w:rtl w:val="0"/>
        </w:rPr>
        <w:t xml:space="preserve">Italian </w:t>
      </w:r>
      <w:r w:rsidDel="00000000" w:rsidR="00000000" w:rsidRPr="00000000">
        <w:rPr>
          <w:rtl w:val="0"/>
        </w:rPr>
        <w:t xml:space="preserve">[</w:t>
      </w:r>
      <w:hyperlink r:id="rId250">
        <w:r w:rsidDel="00000000" w:rsidR="00000000" w:rsidRPr="00000000">
          <w:rPr>
            <w:rtl w:val="0"/>
          </w:rPr>
          <w:t xml:space="preserve">Arcangeli IJROBP '12</w:t>
        </w:r>
      </w:hyperlink>
      <w:r w:rsidDel="00000000" w:rsidR="00000000" w:rsidRPr="00000000">
        <w:rPr>
          <w:rtl w:val="0"/>
        </w:rPr>
        <w:t xml:space="preserve">, </w:t>
      </w:r>
      <w:hyperlink r:id="rId251">
        <w:r w:rsidDel="00000000" w:rsidR="00000000" w:rsidRPr="00000000">
          <w:rPr>
            <w:rtl w:val="0"/>
          </w:rPr>
          <w:t xml:space="preserve">JCO '16]</w:t>
        </w:r>
      </w:hyperlink>
      <w:r w:rsidDel="00000000" w:rsidR="00000000" w:rsidRPr="00000000">
        <w:rPr>
          <w:rtl w:val="0"/>
        </w:rPr>
        <w:t xml:space="preserve">: Superiority, endpoint late toxicity. </w:t>
      </w:r>
      <w:r w:rsidDel="00000000" w:rsidR="00000000" w:rsidRPr="00000000">
        <w:rPr>
          <w:b w:val="1"/>
          <w:rtl w:val="0"/>
        </w:rPr>
        <w:t xml:space="preserve">80/40 vs. 62/20</w:t>
      </w:r>
      <w:r w:rsidDel="00000000" w:rsidR="00000000" w:rsidRPr="00000000">
        <w:rPr>
          <w:rtl w:val="0"/>
        </w:rPr>
        <w:t xml:space="preserve"> </w:t>
      </w:r>
      <w:r w:rsidDel="00000000" w:rsidR="00000000" w:rsidRPr="00000000">
        <w:rPr>
          <w:b w:val="1"/>
          <w:rtl w:val="0"/>
        </w:rPr>
        <w:t xml:space="preserve">qiw </w:t>
      </w:r>
      <w:r w:rsidDel="00000000" w:rsidR="00000000" w:rsidRPr="00000000">
        <w:rPr>
          <w:rtl w:val="0"/>
        </w:rPr>
        <w:t xml:space="preserve">(3.1). </w:t>
      </w:r>
      <w:r w:rsidDel="00000000" w:rsidR="00000000" w:rsidRPr="00000000">
        <w:rPr>
          <w:rtl w:val="0"/>
        </w:rPr>
      </w:r>
    </w:p>
    <w:p w:rsidR="00000000" w:rsidDel="00000000" w:rsidP="00000000" w:rsidRDefault="00000000" w:rsidRPr="00000000" w14:paraId="00000463">
      <w:pPr>
        <w:ind w:firstLine="720"/>
        <w:rPr/>
      </w:pPr>
      <w:r w:rsidDel="00000000" w:rsidR="00000000" w:rsidRPr="00000000">
        <w:rPr>
          <w:b w:val="1"/>
          <w:rtl w:val="0"/>
        </w:rPr>
        <w:t xml:space="preserve">Longest follow-up of 9 years</w:t>
      </w:r>
      <w:r w:rsidDel="00000000" w:rsidR="00000000" w:rsidRPr="00000000">
        <w:rPr>
          <w:rtl w:val="0"/>
        </w:rPr>
        <w:t xml:space="preserve">. Equivalent late toxicity (failed primary). Four fractions per week. Now, CHHiP 60/20 five fractions per week is more commonly utilized.</w:t>
      </w:r>
    </w:p>
    <w:p w:rsidR="00000000" w:rsidDel="00000000" w:rsidP="00000000" w:rsidRDefault="00000000" w:rsidRPr="00000000" w14:paraId="00000464">
      <w:pPr>
        <w:numPr>
          <w:ilvl w:val="1"/>
          <w:numId w:val="65"/>
        </w:numPr>
        <w:ind w:left="1440" w:hanging="360"/>
      </w:pPr>
      <w:r w:rsidDel="00000000" w:rsidR="00000000" w:rsidRPr="00000000">
        <w:rPr>
          <w:rtl w:val="0"/>
        </w:rPr>
        <w:t xml:space="preserve">168 </w:t>
      </w:r>
      <w:r w:rsidDel="00000000" w:rsidR="00000000" w:rsidRPr="00000000">
        <w:rPr>
          <w:u w:val="single"/>
          <w:rtl w:val="0"/>
        </w:rPr>
        <w:t xml:space="preserve">HR</w:t>
      </w:r>
      <w:r w:rsidDel="00000000" w:rsidR="00000000" w:rsidRPr="00000000">
        <w:rPr>
          <w:rtl w:val="0"/>
        </w:rPr>
        <w:t xml:space="preserve">, organ confined.</w:t>
      </w:r>
      <w:r w:rsidDel="00000000" w:rsidR="00000000" w:rsidRPr="00000000">
        <w:rPr>
          <w:b w:val="1"/>
          <w:rtl w:val="0"/>
        </w:rPr>
        <w:t xml:space="preserve"> 9 mo ADT in all</w:t>
      </w:r>
      <w:r w:rsidDel="00000000" w:rsidR="00000000" w:rsidRPr="00000000">
        <w:rPr>
          <w:rtl w:val="0"/>
        </w:rPr>
        <w:t xml:space="preserve">. Not powered for cancer control. MFU 9y.</w:t>
      </w:r>
      <w:r w:rsidDel="00000000" w:rsidR="00000000" w:rsidRPr="00000000">
        <w:rPr>
          <w:rtl w:val="0"/>
        </w:rPr>
      </w:r>
    </w:p>
    <w:p w:rsidR="00000000" w:rsidDel="00000000" w:rsidP="00000000" w:rsidRDefault="00000000" w:rsidRPr="00000000" w14:paraId="00000465">
      <w:pPr>
        <w:numPr>
          <w:ilvl w:val="2"/>
          <w:numId w:val="65"/>
        </w:numPr>
        <w:ind w:left="2160" w:hanging="360"/>
      </w:pPr>
      <w:r w:rsidDel="00000000" w:rsidR="00000000" w:rsidRPr="00000000">
        <w:rPr>
          <w:rtl w:val="0"/>
        </w:rPr>
        <w:t xml:space="preserve">Assuming </w:t>
      </w:r>
      <w:r w:rsidDel="00000000" w:rsidR="00000000" w:rsidRPr="00000000">
        <w:rPr>
          <w:b w:val="1"/>
          <w:rtl w:val="0"/>
        </w:rPr>
        <w:t xml:space="preserve">α/β = 1.5</w:t>
      </w:r>
      <w:r w:rsidDel="00000000" w:rsidR="00000000" w:rsidRPr="00000000">
        <w:rPr>
          <w:rtl w:val="0"/>
        </w:rPr>
        <w:t xml:space="preserve"> for tumor control, EQD2 80 vs. 81 Gy.</w:t>
      </w:r>
    </w:p>
    <w:p w:rsidR="00000000" w:rsidDel="00000000" w:rsidP="00000000" w:rsidRDefault="00000000" w:rsidRPr="00000000" w14:paraId="00000466">
      <w:pPr>
        <w:numPr>
          <w:ilvl w:val="2"/>
          <w:numId w:val="65"/>
        </w:numPr>
        <w:ind w:left="2160" w:hanging="360"/>
      </w:pPr>
      <w:r w:rsidDel="00000000" w:rsidR="00000000" w:rsidRPr="00000000">
        <w:rPr>
          <w:rtl w:val="0"/>
        </w:rPr>
        <w:t xml:space="preserve">RT: Prostate and SV + 1 cm PTV (6 mm posterior). </w:t>
      </w:r>
      <w:r w:rsidDel="00000000" w:rsidR="00000000" w:rsidRPr="00000000">
        <w:rPr>
          <w:b w:val="1"/>
          <w:rtl w:val="0"/>
        </w:rPr>
        <w:t xml:space="preserve">3D</w:t>
      </w:r>
      <w:r w:rsidDel="00000000" w:rsidR="00000000" w:rsidRPr="00000000">
        <w:rPr>
          <w:rtl w:val="0"/>
        </w:rPr>
        <w:t xml:space="preserve"> CRT.</w:t>
      </w:r>
    </w:p>
    <w:p w:rsidR="00000000" w:rsidDel="00000000" w:rsidP="00000000" w:rsidRDefault="00000000" w:rsidRPr="00000000" w14:paraId="00000467">
      <w:pPr>
        <w:numPr>
          <w:ilvl w:val="1"/>
          <w:numId w:val="65"/>
        </w:numPr>
        <w:ind w:left="1440" w:hanging="360"/>
      </w:pPr>
      <w:r w:rsidDel="00000000" w:rsidR="00000000" w:rsidRPr="00000000">
        <w:rPr>
          <w:rFonts w:ascii="Gungsuh" w:cs="Gungsuh" w:eastAsia="Gungsuh" w:hAnsi="Gungsuh"/>
          <w:rtl w:val="0"/>
        </w:rPr>
        <w:t xml:space="preserve">6y bcPFS ~79%. Subgroup of PSA ≤ 20 with improved bcF and DM. </w:t>
      </w:r>
    </w:p>
    <w:p w:rsidR="00000000" w:rsidDel="00000000" w:rsidP="00000000" w:rsidRDefault="00000000" w:rsidRPr="00000000" w14:paraId="00000468">
      <w:pPr>
        <w:numPr>
          <w:ilvl w:val="1"/>
          <w:numId w:val="65"/>
        </w:numPr>
        <w:ind w:left="1440" w:hanging="360"/>
      </w:pPr>
      <w:r w:rsidDel="00000000" w:rsidR="00000000" w:rsidRPr="00000000">
        <w:rPr>
          <w:rFonts w:ascii="Cardo" w:cs="Cardo" w:eastAsia="Cardo" w:hAnsi="Cardo"/>
          <w:rtl w:val="0"/>
        </w:rPr>
        <w:t xml:space="preserve">9y CSS ~88→ 95% [p=0.066]. Perhaps improved CSS?</w:t>
      </w:r>
      <w:r w:rsidDel="00000000" w:rsidR="00000000" w:rsidRPr="00000000">
        <w:rPr>
          <w:rtl w:val="0"/>
        </w:rPr>
      </w:r>
    </w:p>
    <w:p w:rsidR="00000000" w:rsidDel="00000000" w:rsidP="00000000" w:rsidRDefault="00000000" w:rsidRPr="00000000" w14:paraId="00000469">
      <w:pPr>
        <w:numPr>
          <w:ilvl w:val="1"/>
          <w:numId w:val="65"/>
        </w:numPr>
        <w:ind w:left="1440" w:hanging="360"/>
      </w:pPr>
      <w:r w:rsidDel="00000000" w:rsidR="00000000" w:rsidRPr="00000000">
        <w:rPr>
          <w:b w:val="1"/>
          <w:rtl w:val="0"/>
        </w:rPr>
        <w:t xml:space="preserve">Acute G2+ GI trend</w:t>
      </w:r>
      <w:r w:rsidDel="00000000" w:rsidR="00000000" w:rsidRPr="00000000">
        <w:rPr>
          <w:rFonts w:ascii="Cardo" w:cs="Cardo" w:eastAsia="Cardo" w:hAnsi="Cardo"/>
          <w:rtl w:val="0"/>
        </w:rPr>
        <w:t xml:space="preserve">: ~Acute G2+ GI 21→ 35% (p=0.07), Acute GU 2+ ~40%. </w:t>
      </w:r>
    </w:p>
    <w:p w:rsidR="00000000" w:rsidDel="00000000" w:rsidP="00000000" w:rsidRDefault="00000000" w:rsidRPr="00000000" w14:paraId="0000046A">
      <w:pPr>
        <w:numPr>
          <w:ilvl w:val="1"/>
          <w:numId w:val="65"/>
        </w:numPr>
        <w:ind w:left="1440" w:hanging="360"/>
      </w:pPr>
      <w:r w:rsidDel="00000000" w:rsidR="00000000" w:rsidRPr="00000000">
        <w:rPr>
          <w:b w:val="1"/>
          <w:rtl w:val="0"/>
        </w:rPr>
        <w:t xml:space="preserve">Equivalent late</w:t>
      </w:r>
      <w:r w:rsidDel="00000000" w:rsidR="00000000" w:rsidRPr="00000000">
        <w:rPr>
          <w:rtl w:val="0"/>
        </w:rPr>
        <w:t xml:space="preserve">: Late G2+ GI ~14%, ~Late GU ~18%.</w:t>
      </w:r>
      <w:r w:rsidDel="00000000" w:rsidR="00000000" w:rsidRPr="00000000">
        <w:rPr>
          <w:rtl w:val="0"/>
        </w:rPr>
      </w:r>
    </w:p>
    <w:bookmarkStart w:colFirst="0" w:colLast="0" w:name="8ovpmh11fezp" w:id="115"/>
    <w:bookmarkEnd w:id="115"/>
    <w:p w:rsidR="00000000" w:rsidDel="00000000" w:rsidP="00000000" w:rsidRDefault="00000000" w:rsidRPr="00000000" w14:paraId="0000046B">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0415</w:t>
      </w:r>
      <w:r w:rsidDel="00000000" w:rsidR="00000000" w:rsidRPr="00000000">
        <w:rPr>
          <w:rFonts w:ascii="Times New Roman" w:cs="Times New Roman" w:eastAsia="Times New Roman" w:hAnsi="Times New Roman"/>
          <w:sz w:val="20"/>
          <w:szCs w:val="20"/>
          <w:rtl w:val="0"/>
        </w:rPr>
        <w:t xml:space="preserve"> [</w:t>
      </w:r>
      <w:hyperlink r:id="rId252">
        <w:r w:rsidDel="00000000" w:rsidR="00000000" w:rsidRPr="00000000">
          <w:rPr>
            <w:rFonts w:ascii="Times New Roman" w:cs="Times New Roman" w:eastAsia="Times New Roman" w:hAnsi="Times New Roman"/>
            <w:sz w:val="20"/>
            <w:szCs w:val="20"/>
            <w:rtl w:val="0"/>
          </w:rPr>
          <w:t xml:space="preserve">Protocol (Su</w:t>
        </w:r>
      </w:hyperlink>
      <w:hyperlink r:id="rId253">
        <w:r w:rsidDel="00000000" w:rsidR="00000000" w:rsidRPr="00000000">
          <w:rPr>
            <w:rtl w:val="0"/>
          </w:rPr>
          <w:t xml:space="preserve">pplement), L</w:t>
        </w:r>
      </w:hyperlink>
      <w:hyperlink r:id="rId254">
        <w:r w:rsidDel="00000000" w:rsidR="00000000" w:rsidRPr="00000000">
          <w:rPr>
            <w:rFonts w:ascii="Times New Roman" w:cs="Times New Roman" w:eastAsia="Times New Roman" w:hAnsi="Times New Roman"/>
            <w:sz w:val="20"/>
            <w:szCs w:val="20"/>
            <w:rtl w:val="0"/>
          </w:rPr>
          <w:t xml:space="preserve">ee JCO '16</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73.8/41 vs. 70/28 </w:t>
      </w:r>
      <w:r w:rsidDel="00000000" w:rsidR="00000000" w:rsidRPr="00000000">
        <w:rPr>
          <w:rFonts w:ascii="Times New Roman" w:cs="Times New Roman" w:eastAsia="Times New Roman" w:hAnsi="Times New Roman"/>
          <w:sz w:val="20"/>
          <w:szCs w:val="20"/>
          <w:rtl w:val="0"/>
        </w:rPr>
        <w:t xml:space="preserve">(2.5).</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Slight increase in late GI/GU G2+ toxicity</w:t>
      </w:r>
      <w:r w:rsidDel="00000000" w:rsidR="00000000" w:rsidRPr="00000000">
        <w:rPr>
          <w:rFonts w:ascii="Times New Roman" w:cs="Times New Roman" w:eastAsia="Times New Roman" w:hAnsi="Times New Roman"/>
          <w:sz w:val="20"/>
          <w:szCs w:val="20"/>
          <w:rtl w:val="0"/>
        </w:rPr>
        <w:t xml:space="preserve">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hypofractionation. </w:t>
      </w:r>
      <w:r w:rsidDel="00000000" w:rsidR="00000000" w:rsidRPr="00000000">
        <w:rPr>
          <w:rtl w:val="0"/>
        </w:rPr>
        <w:t xml:space="preserve">Has more liberal dose constraints compared to other trials.</w:t>
      </w:r>
    </w:p>
    <w:p w:rsidR="00000000" w:rsidDel="00000000" w:rsidP="00000000" w:rsidRDefault="00000000" w:rsidRPr="00000000" w14:paraId="0000046C">
      <w:pPr>
        <w:spacing w:line="240" w:lineRule="auto"/>
        <w:ind w:firstLine="720"/>
        <w:rPr/>
      </w:pPr>
      <w:r w:rsidDel="00000000" w:rsidR="00000000" w:rsidRPr="00000000">
        <w:rPr>
          <w:rtl w:val="0"/>
        </w:rPr>
        <w:t xml:space="preserve">Although late GI/GU G2+ worse, unpublished Bruner data suggests late GI toxicity was "not clinically significant".</w:t>
      </w:r>
    </w:p>
    <w:p w:rsidR="00000000" w:rsidDel="00000000" w:rsidP="00000000" w:rsidRDefault="00000000" w:rsidRPr="00000000" w14:paraId="0000046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1115 pts.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T1-T2c, PSA &lt; 10. </w:t>
        <w:br w:type="textWrapping"/>
      </w:r>
      <w:r w:rsidDel="00000000" w:rsidR="00000000" w:rsidRPr="00000000">
        <w:rPr>
          <w:rtl w:val="0"/>
        </w:rPr>
        <w:t xml:space="preserve">ADT not permitted.</w:t>
      </w:r>
      <w:r w:rsidDel="00000000" w:rsidR="00000000" w:rsidRPr="00000000">
        <w:rPr>
          <w:rtl w:val="0"/>
        </w:rPr>
      </w:r>
    </w:p>
    <w:p w:rsidR="00000000" w:rsidDel="00000000" w:rsidP="00000000" w:rsidRDefault="00000000" w:rsidRPr="00000000" w14:paraId="0000046E">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70 vs. 80 Gy.</w:t>
      </w:r>
    </w:p>
    <w:p w:rsidR="00000000" w:rsidDel="00000000" w:rsidP="00000000" w:rsidRDefault="00000000" w:rsidRPr="00000000" w14:paraId="0000046F">
      <w:pPr>
        <w:numPr>
          <w:ilvl w:val="2"/>
          <w:numId w:val="65"/>
        </w:numPr>
        <w:spacing w:line="240" w:lineRule="auto"/>
        <w:ind w:left="2160" w:hanging="360"/>
        <w:rPr>
          <w:u w:val="none"/>
        </w:rPr>
      </w:pPr>
      <w:r w:rsidDel="00000000" w:rsidR="00000000" w:rsidRPr="00000000">
        <w:rPr>
          <w:rtl w:val="0"/>
        </w:rPr>
        <w:t xml:space="preserve">GTV = prostate only. CTV = GTV. PTV = 4 mm at a minimum. </w:t>
      </w:r>
      <w:r w:rsidDel="00000000" w:rsidR="00000000" w:rsidRPr="00000000">
        <w:rPr>
          <w:rtl w:val="0"/>
        </w:rPr>
      </w:r>
    </w:p>
    <w:p w:rsidR="00000000" w:rsidDel="00000000" w:rsidP="00000000" w:rsidRDefault="00000000" w:rsidRPr="00000000" w14:paraId="0000047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IMRT, 20% 3D. IGRT req'd. (PO)RT. </w:t>
      </w:r>
      <w:r w:rsidDel="00000000" w:rsidR="00000000" w:rsidRPr="00000000">
        <w:rPr>
          <w:rtl w:val="0"/>
        </w:rPr>
      </w:r>
    </w:p>
    <w:p w:rsidR="00000000" w:rsidDel="00000000" w:rsidP="00000000" w:rsidRDefault="00000000" w:rsidRPr="00000000" w14:paraId="0000047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DFS ~85%</w:t>
      </w:r>
      <w:r w:rsidDel="00000000" w:rsidR="00000000" w:rsidRPr="00000000">
        <w:rPr>
          <w:rFonts w:ascii="Times New Roman" w:cs="Times New Roman" w:eastAsia="Times New Roman" w:hAnsi="Times New Roman"/>
          <w:sz w:val="20"/>
          <w:szCs w:val="20"/>
          <w:rtl w:val="0"/>
        </w:rPr>
        <w:t xml:space="preserve">, 5y bcF ~7%. 5y OS ~93%.</w:t>
      </w:r>
    </w:p>
    <w:p w:rsidR="00000000" w:rsidDel="00000000" w:rsidP="00000000" w:rsidRDefault="00000000" w:rsidRPr="00000000" w14:paraId="0000047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equivalent</w:t>
      </w:r>
      <w:r w:rsidDel="00000000" w:rsidR="00000000" w:rsidRPr="00000000">
        <w:rPr>
          <w:rFonts w:ascii="Times New Roman" w:cs="Times New Roman" w:eastAsia="Times New Roman" w:hAnsi="Times New Roman"/>
          <w:sz w:val="20"/>
          <w:szCs w:val="20"/>
          <w:rtl w:val="0"/>
        </w:rPr>
        <w:t xml:space="preserve">: G2+ GI ~10%, G2+ GU ~27%.</w:t>
      </w:r>
    </w:p>
    <w:p w:rsidR="00000000" w:rsidDel="00000000" w:rsidP="00000000" w:rsidRDefault="00000000" w:rsidRPr="00000000" w14:paraId="0000047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 GI/GU worse</w:t>
      </w:r>
      <w:r w:rsidDel="00000000" w:rsidR="00000000" w:rsidRPr="00000000">
        <w:rPr>
          <w:rFonts w:ascii="Cardo" w:cs="Cardo" w:eastAsia="Cardo" w:hAnsi="Cardo"/>
          <w:sz w:val="20"/>
          <w:szCs w:val="20"/>
          <w:rtl w:val="0"/>
        </w:rPr>
        <w:t xml:space="preserve">: G2 GI 11→ 18%, G2 GU 21→ 26%. G3+ GI/GU ≤ 4%.</w:t>
      </w:r>
    </w:p>
    <w:p w:rsidR="00000000" w:rsidDel="00000000" w:rsidP="00000000" w:rsidRDefault="00000000" w:rsidRPr="00000000" w14:paraId="00000474">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Unpub</w:t>
      </w:r>
      <w:r w:rsidDel="00000000" w:rsidR="00000000" w:rsidRPr="00000000">
        <w:rPr>
          <w:rFonts w:ascii="Times New Roman" w:cs="Times New Roman" w:eastAsia="Times New Roman" w:hAnsi="Times New Roman"/>
          <w:sz w:val="20"/>
          <w:szCs w:val="20"/>
          <w:rtl w:val="0"/>
        </w:rPr>
        <w:t xml:space="preserve">lished data [Bruner] suggests increase</w:t>
      </w:r>
      <w:r w:rsidDel="00000000" w:rsidR="00000000" w:rsidRPr="00000000">
        <w:rPr>
          <w:sz w:val="20"/>
          <w:szCs w:val="20"/>
          <w:rtl w:val="0"/>
        </w:rPr>
        <w:t xml:space="preserve">d late GI toxicity was "not clinically significant".</w:t>
      </w:r>
    </w:p>
    <w:p w:rsidR="00000000" w:rsidDel="00000000" w:rsidP="00000000" w:rsidRDefault="00000000" w:rsidRPr="00000000" w14:paraId="00000475">
      <w:pPr>
        <w:numPr>
          <w:ilvl w:val="1"/>
          <w:numId w:val="6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Thor [</w:t>
      </w:r>
      <w:hyperlink r:id="rId255">
        <w:r w:rsidDel="00000000" w:rsidR="00000000" w:rsidRPr="00000000">
          <w:rPr>
            <w:rFonts w:ascii="Times New Roman" w:cs="Times New Roman" w:eastAsia="Times New Roman" w:hAnsi="Times New Roman"/>
            <w:sz w:val="20"/>
            <w:szCs w:val="20"/>
            <w:rtl w:val="0"/>
          </w:rPr>
          <w:t xml:space="preserve">JTO '19</w:t>
        </w:r>
      </w:hyperlink>
      <w:r w:rsidDel="00000000" w:rsidR="00000000" w:rsidRPr="00000000">
        <w:rPr>
          <w:rFonts w:ascii="Gungsuh" w:cs="Gungsuh" w:eastAsia="Gungsuh" w:hAnsi="Gungsuh"/>
          <w:sz w:val="20"/>
          <w:szCs w:val="20"/>
          <w:rtl w:val="0"/>
        </w:rPr>
        <w:t xml:space="preserve">] Reducing D5% from ≤ 65 Gy to ≤ 62 Gy suggests reduction of late GI 2+ from 20→ 10%.</w:t>
      </w:r>
    </w:p>
    <w:p w:rsidR="00000000" w:rsidDel="00000000" w:rsidP="00000000" w:rsidRDefault="00000000" w:rsidRPr="00000000" w14:paraId="00000476">
      <w:pPr>
        <w:numPr>
          <w:ilvl w:val="0"/>
          <w:numId w:val="65"/>
        </w:numPr>
      </w:pPr>
      <w:r w:rsidDel="00000000" w:rsidR="00000000" w:rsidRPr="00000000">
        <w:rPr>
          <w:b w:val="1"/>
          <w:rtl w:val="0"/>
        </w:rPr>
        <w:t xml:space="preserve">Canadian SIB trial</w:t>
      </w:r>
      <w:r w:rsidDel="00000000" w:rsidR="00000000" w:rsidRPr="00000000">
        <w:rPr>
          <w:rtl w:val="0"/>
        </w:rPr>
        <w:t xml:space="preserve"> [</w:t>
      </w:r>
      <w:hyperlink r:id="rId256">
        <w:r w:rsidDel="00000000" w:rsidR="00000000" w:rsidRPr="00000000">
          <w:rPr>
            <w:rtl w:val="0"/>
          </w:rPr>
          <w:t xml:space="preserve">Niazi ASTRO '17</w:t>
        </w:r>
      </w:hyperlink>
      <w:r w:rsidDel="00000000" w:rsidR="00000000" w:rsidRPr="00000000">
        <w:rPr>
          <w:rtl w:val="0"/>
        </w:rPr>
        <w:t xml:space="preserve">, </w:t>
      </w:r>
      <w:hyperlink r:id="rId257">
        <w:r w:rsidDel="00000000" w:rsidR="00000000" w:rsidRPr="00000000">
          <w:rPr>
            <w:rtl w:val="0"/>
          </w:rPr>
          <w:t xml:space="preserve">NCT01444820</w:t>
        </w:r>
      </w:hyperlink>
      <w:r w:rsidDel="00000000" w:rsidR="00000000" w:rsidRPr="00000000">
        <w:rPr>
          <w:rtl w:val="0"/>
        </w:rPr>
        <w:t xml:space="preserve">]: Phase III. </w:t>
      </w:r>
      <w:r w:rsidDel="00000000" w:rsidR="00000000" w:rsidRPr="00000000">
        <w:rPr>
          <w:b w:val="1"/>
          <w:rtl w:val="0"/>
        </w:rPr>
        <w:t xml:space="preserve">76/38 Sequential vs. 45-68/25 SIB </w:t>
      </w:r>
      <w:r w:rsidDel="00000000" w:rsidR="00000000" w:rsidRPr="00000000">
        <w:rPr>
          <w:rtl w:val="0"/>
        </w:rPr>
        <w:t xml:space="preserve">(1.8-2.27 Gy). </w:t>
        <w:br w:type="textWrapping"/>
        <w:t xml:space="preserve">SIB to intact prostate - up to 68/25 (2.27 Gy) is reasonable in the pelvis. Pending outcomes.</w:t>
      </w:r>
    </w:p>
    <w:p w:rsidR="00000000" w:rsidDel="00000000" w:rsidP="00000000" w:rsidRDefault="00000000" w:rsidRPr="00000000" w14:paraId="00000477">
      <w:pPr>
        <w:numPr>
          <w:ilvl w:val="1"/>
          <w:numId w:val="65"/>
        </w:numPr>
        <w:ind w:left="1440" w:hanging="360"/>
      </w:pPr>
      <w:r w:rsidDel="00000000" w:rsidR="00000000" w:rsidRPr="00000000">
        <w:rPr>
          <w:rtl w:val="0"/>
        </w:rPr>
        <w:t xml:space="preserve">329 pts. HR. All rec'd 2y ADT. </w:t>
      </w:r>
    </w:p>
    <w:p w:rsidR="00000000" w:rsidDel="00000000" w:rsidP="00000000" w:rsidRDefault="00000000" w:rsidRPr="00000000" w14:paraId="00000478">
      <w:pPr>
        <w:numPr>
          <w:ilvl w:val="2"/>
          <w:numId w:val="65"/>
        </w:numPr>
        <w:ind w:left="2160" w:hanging="360"/>
      </w:pPr>
      <w:r w:rsidDel="00000000" w:rsidR="00000000" w:rsidRPr="00000000">
        <w:rPr>
          <w:rtl w:val="0"/>
        </w:rPr>
        <w:t xml:space="preserve">68/25 (2.27 Gy) to prostate, 42/25 (1.8 Gy) to nodes. </w:t>
      </w:r>
    </w:p>
    <w:p w:rsidR="00000000" w:rsidDel="00000000" w:rsidP="00000000" w:rsidRDefault="00000000" w:rsidRPr="00000000" w14:paraId="00000479">
      <w:pPr>
        <w:numPr>
          <w:ilvl w:val="1"/>
          <w:numId w:val="65"/>
        </w:numPr>
        <w:ind w:left="1440" w:hanging="360"/>
      </w:pPr>
      <w:r w:rsidDel="00000000" w:rsidR="00000000" w:rsidRPr="00000000">
        <w:rPr>
          <w:rtl w:val="0"/>
        </w:rPr>
        <w:t xml:space="preserve">2y G2+ GI, G2+ GU, G3 GI/GU were all equivalent. </w:t>
      </w:r>
    </w:p>
    <w:p w:rsidR="00000000" w:rsidDel="00000000" w:rsidP="00000000" w:rsidRDefault="00000000" w:rsidRPr="00000000" w14:paraId="0000047A">
      <w:pPr>
        <w:widowControl w:val="0"/>
        <w:jc w:val="center"/>
        <w:rPr/>
      </w:pPr>
      <w:hyperlink r:id="rId258">
        <w:r w:rsidDel="00000000" w:rsidR="00000000" w:rsidRPr="00000000">
          <w:rPr>
            <w:color w:val="1155cc"/>
            <w:u w:val="single"/>
          </w:rPr>
          <w:drawing>
            <wp:inline distB="114300" distT="114300" distL="114300" distR="114300">
              <wp:extent cx="3657600" cy="3620655"/>
              <wp:effectExtent b="12700" l="12700" r="12700" t="12700"/>
              <wp:docPr id="11" name="image2.png"/>
              <a:graphic>
                <a:graphicData uri="http://schemas.openxmlformats.org/drawingml/2006/picture">
                  <pic:pic>
                    <pic:nvPicPr>
                      <pic:cNvPr id="0" name="image2.png"/>
                      <pic:cNvPicPr preferRelativeResize="0"/>
                    </pic:nvPicPr>
                    <pic:blipFill>
                      <a:blip r:embed="rId259"/>
                      <a:srcRect b="0" l="0" r="0" t="0"/>
                      <a:stretch>
                        <a:fillRect/>
                      </a:stretch>
                    </pic:blipFill>
                    <pic:spPr>
                      <a:xfrm>
                        <a:off x="0" y="0"/>
                        <a:ext cx="3657600" cy="3620655"/>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ltcdvol1eohk" w:id="116"/>
    <w:bookmarkEnd w:id="116"/>
    <w:p w:rsidR="00000000" w:rsidDel="00000000" w:rsidP="00000000" w:rsidRDefault="00000000" w:rsidRPr="00000000" w14:paraId="0000047B">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CHHiP </w:t>
      </w:r>
      <w:r w:rsidDel="00000000" w:rsidR="00000000" w:rsidRPr="00000000">
        <w:rPr>
          <w:rFonts w:ascii="Times New Roman" w:cs="Times New Roman" w:eastAsia="Times New Roman" w:hAnsi="Times New Roman"/>
          <w:sz w:val="20"/>
          <w:szCs w:val="20"/>
          <w:rtl w:val="0"/>
        </w:rPr>
        <w:t xml:space="preserve">[</w:t>
      </w:r>
      <w:hyperlink r:id="rId260">
        <w:r w:rsidDel="00000000" w:rsidR="00000000" w:rsidRPr="00000000">
          <w:rPr>
            <w:rFonts w:ascii="Times New Roman" w:cs="Times New Roman" w:eastAsia="Times New Roman" w:hAnsi="Times New Roman"/>
            <w:sz w:val="20"/>
            <w:szCs w:val="20"/>
            <w:rtl w:val="0"/>
          </w:rPr>
          <w:t xml:space="preserve">Dearnaley Lanc</w:t>
        </w:r>
      </w:hyperlink>
      <w:hyperlink r:id="rId261">
        <w:r w:rsidDel="00000000" w:rsidR="00000000" w:rsidRPr="00000000">
          <w:rPr>
            <w:rtl w:val="0"/>
          </w:rPr>
          <w:t xml:space="preserve"> Onc</w:t>
        </w:r>
      </w:hyperlink>
      <w:hyperlink r:id="rId262">
        <w:r w:rsidDel="00000000" w:rsidR="00000000" w:rsidRPr="00000000">
          <w:rPr>
            <w:rFonts w:ascii="Times New Roman" w:cs="Times New Roman" w:eastAsia="Times New Roman" w:hAnsi="Times New Roman"/>
            <w:sz w:val="20"/>
            <w:szCs w:val="20"/>
            <w:rtl w:val="0"/>
          </w:rPr>
          <w:t xml:space="preserve"> '16</w:t>
        </w:r>
      </w:hyperlink>
      <w:r w:rsidDel="00000000" w:rsidR="00000000" w:rsidRPr="00000000">
        <w:rPr>
          <w:rFonts w:ascii="Times New Roman" w:cs="Times New Roman" w:eastAsia="Times New Roman" w:hAnsi="Times New Roman"/>
          <w:sz w:val="20"/>
          <w:szCs w:val="20"/>
          <w:rtl w:val="0"/>
        </w:rPr>
        <w:t xml:space="preserve">, </w:t>
      </w:r>
      <w:hyperlink r:id="rId263">
        <w:r w:rsidDel="00000000" w:rsidR="00000000" w:rsidRPr="00000000">
          <w:rPr>
            <w:rFonts w:ascii="Times New Roman" w:cs="Times New Roman" w:eastAsia="Times New Roman" w:hAnsi="Times New Roman"/>
            <w:sz w:val="20"/>
            <w:szCs w:val="20"/>
            <w:rtl w:val="0"/>
          </w:rPr>
          <w:t xml:space="preserve">elderly</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74/37 vs. 57/19 vs. 60/20</w:t>
      </w:r>
      <w:r w:rsidDel="00000000" w:rsidR="00000000" w:rsidRPr="00000000">
        <w:rPr>
          <w:rFonts w:ascii="Times New Roman" w:cs="Times New Roman" w:eastAsia="Times New Roman" w:hAnsi="Times New Roman"/>
          <w:sz w:val="20"/>
          <w:szCs w:val="20"/>
          <w:rtl w:val="0"/>
        </w:rPr>
        <w:t xml:space="preserve">. </w:t>
        <w:br w:type="textWrapping"/>
        <w:t xml:space="preserve">Old rectal constraints are in Table S1 from </w:t>
      </w:r>
      <w:r w:rsidDel="00000000" w:rsidR="00000000" w:rsidRPr="00000000">
        <w:rPr>
          <w:rtl w:val="0"/>
        </w:rPr>
        <w:t xml:space="preserve">[</w:t>
      </w:r>
      <w:hyperlink r:id="rId264">
        <w:r w:rsidDel="00000000" w:rsidR="00000000" w:rsidRPr="00000000">
          <w:rPr>
            <w:rtl w:val="0"/>
          </w:rPr>
          <w:t xml:space="preserve">Wilkins IJROBP '20</w:t>
        </w:r>
      </w:hyperlink>
      <w:r w:rsidDel="00000000" w:rsidR="00000000" w:rsidRPr="00000000">
        <w:rPr>
          <w:rtl w:val="0"/>
        </w:rPr>
        <w:t xml:space="preserve">]. See [</w:t>
      </w:r>
      <w:hyperlink r:id="rId265">
        <w:r w:rsidDel="00000000" w:rsidR="00000000" w:rsidRPr="00000000">
          <w:rPr>
            <w:rtl w:val="0"/>
          </w:rPr>
          <w:t xml:space="preserve">Constraints and toxicity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47C">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60/20 noninferior to 74/37, </w:t>
      </w:r>
      <w:r w:rsidDel="00000000" w:rsidR="00000000" w:rsidRPr="00000000">
        <w:rPr>
          <w:rtl w:val="0"/>
        </w:rPr>
        <w:t xml:space="preserve">but</w:t>
      </w:r>
      <w:r w:rsidDel="00000000" w:rsidR="00000000" w:rsidRPr="00000000">
        <w:rPr>
          <w:rFonts w:ascii="Times New Roman" w:cs="Times New Roman" w:eastAsia="Times New Roman" w:hAnsi="Times New Roman"/>
          <w:sz w:val="20"/>
          <w:szCs w:val="20"/>
          <w:rtl w:val="0"/>
        </w:rPr>
        <w:t xml:space="preserve"> 57/19</w:t>
      </w:r>
      <w:r w:rsidDel="00000000" w:rsidR="00000000" w:rsidRPr="00000000">
        <w:rPr>
          <w:rtl w:val="0"/>
        </w:rPr>
        <w:t xml:space="preserve"> is inadequate. This trial "only" used 74/37 in the control arm.</w:t>
      </w:r>
      <w:r w:rsidDel="00000000" w:rsidR="00000000" w:rsidRPr="00000000">
        <w:rPr>
          <w:rtl w:val="0"/>
        </w:rPr>
      </w:r>
    </w:p>
    <w:p w:rsidR="00000000" w:rsidDel="00000000" w:rsidP="00000000" w:rsidRDefault="00000000" w:rsidRPr="00000000" w14:paraId="0000047D">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Gy fractions rarely used in the UK until 2014 - 2015, now 20% of pts are treated with 60/20</w:t>
      </w:r>
      <w:r w:rsidDel="00000000" w:rsidR="00000000" w:rsidRPr="00000000">
        <w:rPr>
          <w:rtl w:val="0"/>
        </w:rPr>
        <w:t xml:space="preserve"> [</w:t>
      </w:r>
      <w:hyperlink r:id="rId266">
        <w:r w:rsidDel="00000000" w:rsidR="00000000" w:rsidRPr="00000000">
          <w:rPr>
            <w:rtl w:val="0"/>
          </w:rPr>
          <w:t xml:space="preserve">RCR Doses/Fractionation '19] </w:t>
        </w:r>
      </w:hyperlink>
      <w:r w:rsidDel="00000000" w:rsidR="00000000" w:rsidRPr="00000000">
        <w:rPr>
          <w:rtl w:val="0"/>
        </w:rPr>
      </w:r>
    </w:p>
    <w:p w:rsidR="00000000" w:rsidDel="00000000" w:rsidP="00000000" w:rsidRDefault="00000000" w:rsidRPr="00000000" w14:paraId="0000047E">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Late </w:t>
      </w:r>
      <w:r w:rsidDel="00000000" w:rsidR="00000000" w:rsidRPr="00000000">
        <w:rPr>
          <w:rtl w:val="0"/>
        </w:rPr>
        <w:t xml:space="preserve">toxicity is no</w:t>
      </w:r>
      <w:r w:rsidDel="00000000" w:rsidR="00000000" w:rsidRPr="00000000">
        <w:rPr>
          <w:rFonts w:ascii="Times New Roman" w:cs="Times New Roman" w:eastAsia="Times New Roman" w:hAnsi="Times New Roman"/>
          <w:sz w:val="20"/>
          <w:szCs w:val="20"/>
          <w:rtl w:val="0"/>
        </w:rPr>
        <w:t xml:space="preserve"> differen</w:t>
      </w:r>
      <w:r w:rsidDel="00000000" w:rsidR="00000000" w:rsidRPr="00000000">
        <w:rPr>
          <w:rtl w:val="0"/>
        </w:rPr>
        <w:t xml:space="preserve">t. </w:t>
      </w:r>
      <w:r w:rsidDel="00000000" w:rsidR="00000000" w:rsidRPr="00000000">
        <w:rPr>
          <w:rFonts w:ascii="Times New Roman" w:cs="Times New Roman" w:eastAsia="Times New Roman" w:hAnsi="Times New Roman"/>
          <w:sz w:val="20"/>
          <w:szCs w:val="20"/>
          <w:rtl w:val="0"/>
        </w:rPr>
        <w:t xml:space="preserve">Only </w:t>
      </w:r>
      <w:r w:rsidDel="00000000" w:rsidR="00000000" w:rsidRPr="00000000">
        <w:rPr>
          <w:rFonts w:ascii="Times New Roman" w:cs="Times New Roman" w:eastAsia="Times New Roman" w:hAnsi="Times New Roman"/>
          <w:sz w:val="20"/>
          <w:szCs w:val="20"/>
          <w:rtl w:val="0"/>
        </w:rPr>
        <w:t xml:space="preserve">physician</w:t>
      </w:r>
      <w:r w:rsidDel="00000000" w:rsidR="00000000" w:rsidRPr="00000000">
        <w:rPr>
          <w:rFonts w:ascii="Times New Roman" w:cs="Times New Roman" w:eastAsia="Times New Roman" w:hAnsi="Times New Roman"/>
          <w:sz w:val="20"/>
          <w:szCs w:val="20"/>
          <w:rtl w:val="0"/>
        </w:rPr>
        <w:t xml:space="preserve"> reported toxicity, unlike HYPRO (physician </w:t>
      </w:r>
      <w:r w:rsidDel="00000000" w:rsidR="00000000" w:rsidRPr="00000000">
        <w:rPr>
          <w:rFonts w:ascii="Times New Roman" w:cs="Times New Roman" w:eastAsia="Times New Roman" w:hAnsi="Times New Roman"/>
          <w:i w:val="1"/>
          <w:sz w:val="20"/>
          <w:szCs w:val="20"/>
          <w:rtl w:val="0"/>
        </w:rPr>
        <w:t xml:space="preserve">and</w:t>
      </w:r>
      <w:r w:rsidDel="00000000" w:rsidR="00000000" w:rsidRPr="00000000">
        <w:rPr>
          <w:rFonts w:ascii="Times New Roman" w:cs="Times New Roman" w:eastAsia="Times New Roman" w:hAnsi="Times New Roman"/>
          <w:sz w:val="20"/>
          <w:szCs w:val="20"/>
          <w:rtl w:val="0"/>
        </w:rPr>
        <w:t xml:space="preserve"> patient reported - higher).</w:t>
      </w:r>
    </w:p>
    <w:p w:rsidR="00000000" w:rsidDel="00000000" w:rsidP="00000000" w:rsidRDefault="00000000" w:rsidRPr="00000000" w14:paraId="0000047F">
      <w:pPr>
        <w:spacing w:line="240" w:lineRule="auto"/>
        <w:ind w:left="720" w:firstLine="0"/>
        <w:rPr>
          <w:i w:val="1"/>
        </w:rPr>
      </w:pPr>
      <w:r w:rsidDel="00000000" w:rsidR="00000000" w:rsidRPr="00000000">
        <w:rPr>
          <w:rtl w:val="0"/>
        </w:rPr>
        <w:t xml:space="preserve">TBL </w:t>
      </w:r>
      <w:hyperlink r:id="rId267">
        <w:r w:rsidDel="00000000" w:rsidR="00000000" w:rsidRPr="00000000">
          <w:rPr>
            <w:vertAlign w:val="superscript"/>
            <w:rtl w:val="0"/>
          </w:rPr>
          <w:t xml:space="preserve">QS</w:t>
        </w:r>
      </w:hyperlink>
      <w:r w:rsidDel="00000000" w:rsidR="00000000" w:rsidRPr="00000000">
        <w:rPr>
          <w:rtl w:val="0"/>
        </w:rPr>
        <w:t xml:space="preserve">: If you use the 20-fraction CHHiP regimen, take note of these newly recommended constraints from an analysis of realized toxicities. </w:t>
      </w:r>
      <w:r w:rsidDel="00000000" w:rsidR="00000000" w:rsidRPr="00000000">
        <w:rPr>
          <w:i w:val="1"/>
          <w:rtl w:val="0"/>
        </w:rPr>
        <w:t xml:space="preserve">Old constraints may be found in Supplementary Table 2. Newer constraints per Wilkins below.</w:t>
      </w:r>
    </w:p>
    <w:p w:rsidR="00000000" w:rsidDel="00000000" w:rsidP="00000000" w:rsidRDefault="00000000" w:rsidRPr="00000000" w14:paraId="0000048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3216 pts. </w:t>
      </w:r>
      <w:r w:rsidDel="00000000" w:rsidR="00000000" w:rsidRPr="00000000">
        <w:rPr>
          <w:rFonts w:ascii="Times New Roman" w:cs="Times New Roman" w:eastAsia="Times New Roman" w:hAnsi="Times New Roman"/>
          <w:sz w:val="20"/>
          <w:szCs w:val="20"/>
          <w:rtl w:val="0"/>
        </w:rPr>
        <w:t xml:space="preserve">Most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LR/HR (ea ~12%). T1-T3aN0 (8% T3b). MRI SVI risk &lt; 30%. Ineligible: T3 </w:t>
      </w:r>
      <w:r w:rsidDel="00000000" w:rsidR="00000000" w:rsidRPr="00000000">
        <w:rPr>
          <w:rtl w:val="0"/>
        </w:rPr>
        <w:t xml:space="preserve">&amp;</w:t>
      </w:r>
      <w:r w:rsidDel="00000000" w:rsidR="00000000" w:rsidRPr="00000000">
        <w:rPr>
          <w:rFonts w:ascii="Times New Roman" w:cs="Times New Roman" w:eastAsia="Times New Roman" w:hAnsi="Times New Roman"/>
          <w:sz w:val="20"/>
          <w:szCs w:val="20"/>
          <w:rtl w:val="0"/>
        </w:rPr>
        <w:t xml:space="preserve"> GG 4+. MFU 6y</w:t>
        <w:br w:type="textWrapping"/>
      </w:r>
      <w:r w:rsidDel="00000000" w:rsidR="00000000" w:rsidRPr="00000000">
        <w:rPr>
          <w:b w:val="1"/>
          <w:rtl w:val="0"/>
        </w:rPr>
        <w:t xml:space="preserve">ADT in 96%</w:t>
      </w:r>
      <w:r w:rsidDel="00000000" w:rsidR="00000000" w:rsidRPr="00000000">
        <w:rPr>
          <w:rtl w:val="0"/>
        </w:rPr>
        <w:t xml:space="preserve"> (median of 6 mo).</w:t>
      </w:r>
      <w:r w:rsidDel="00000000" w:rsidR="00000000" w:rsidRPr="00000000">
        <w:rPr>
          <w:rtl w:val="0"/>
        </w:rPr>
      </w:r>
    </w:p>
    <w:p w:rsidR="00000000" w:rsidDel="00000000" w:rsidP="00000000" w:rsidRDefault="00000000" w:rsidRPr="00000000" w14:paraId="0000048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74 vs. 73 vs. 77 Gy.</w:t>
      </w:r>
    </w:p>
    <w:p w:rsidR="00000000" w:rsidDel="00000000" w:rsidP="00000000" w:rsidRDefault="00000000" w:rsidRPr="00000000" w14:paraId="0000048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All IMRT with 50% IGRT (per hypofrac guidelines). Planned to 3 diff volumes (Figure A.1):</w:t>
      </w:r>
      <w:r w:rsidDel="00000000" w:rsidR="00000000" w:rsidRPr="00000000">
        <w:rPr>
          <w:rtl w:val="0"/>
        </w:rPr>
      </w:r>
    </w:p>
    <w:p w:rsidR="00000000" w:rsidDel="00000000" w:rsidP="00000000" w:rsidRDefault="00000000" w:rsidRPr="00000000" w14:paraId="00000483">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CTV1_59/48 = </w:t>
      </w:r>
      <w:r w:rsidDel="00000000" w:rsidR="00000000" w:rsidRPr="00000000">
        <w:rPr>
          <w:sz w:val="20"/>
          <w:szCs w:val="20"/>
          <w:rtl w:val="0"/>
        </w:rPr>
        <w:t xml:space="preserve">Prostate + base</w:t>
      </w:r>
      <w:r w:rsidDel="00000000" w:rsidR="00000000" w:rsidRPr="00000000">
        <w:rPr>
          <w:rtl w:val="0"/>
        </w:rPr>
        <w:t xml:space="preserve"> of </w:t>
      </w:r>
      <w:r w:rsidDel="00000000" w:rsidR="00000000" w:rsidRPr="00000000">
        <w:rPr>
          <w:sz w:val="20"/>
          <w:szCs w:val="20"/>
          <w:rtl w:val="0"/>
        </w:rPr>
        <w:t xml:space="preserve">SV</w:t>
      </w:r>
      <w:r w:rsidDel="00000000" w:rsidR="00000000" w:rsidRPr="00000000">
        <w:rPr>
          <w:rFonts w:ascii="Times New Roman" w:cs="Times New Roman" w:eastAsia="Times New Roman" w:hAnsi="Times New Roman"/>
          <w:sz w:val="20"/>
          <w:szCs w:val="20"/>
          <w:rtl w:val="0"/>
        </w:rPr>
        <w:t xml:space="preserve"> + 5mm if LR</w:t>
      </w:r>
      <w:r w:rsidDel="00000000" w:rsidR="00000000" w:rsidRPr="00000000">
        <w:rPr>
          <w:rtl w:val="0"/>
        </w:rPr>
        <w:t xml:space="preserve">: F</w:t>
      </w:r>
      <w:r w:rsidDel="00000000" w:rsidR="00000000" w:rsidRPr="00000000">
        <w:rPr>
          <w:rFonts w:ascii="Times New Roman" w:cs="Times New Roman" w:eastAsia="Times New Roman" w:hAnsi="Times New Roman"/>
          <w:sz w:val="20"/>
          <w:szCs w:val="20"/>
          <w:rtl w:val="0"/>
        </w:rPr>
        <w:t xml:space="preserve">ull coverage of SV if HR for SVI. </w:t>
      </w:r>
    </w:p>
    <w:p w:rsidR="00000000" w:rsidDel="00000000" w:rsidP="00000000" w:rsidRDefault="00000000" w:rsidRPr="00000000" w14:paraId="00000484">
      <w:pPr>
        <w:numPr>
          <w:ilvl w:val="4"/>
          <w:numId w:val="65"/>
        </w:numPr>
        <w:ind w:left="3600" w:hanging="360"/>
      </w:pPr>
      <w:r w:rsidDel="00000000" w:rsidR="00000000" w:rsidRPr="00000000">
        <w:rPr>
          <w:rtl w:val="0"/>
        </w:rPr>
        <w:t xml:space="preserve">PTV 1 = CTV1 + 5 mm, or 1.0 cm from GTV. </w:t>
      </w:r>
    </w:p>
    <w:p w:rsidR="00000000" w:rsidDel="00000000" w:rsidP="00000000" w:rsidRDefault="00000000" w:rsidRPr="00000000" w14:paraId="00000485">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CTV2_71/58 = Prostate + 5 mm</w:t>
      </w:r>
      <w:r w:rsidDel="00000000" w:rsidR="00000000" w:rsidRPr="00000000">
        <w:rPr>
          <w:rtl w:val="0"/>
        </w:rPr>
        <w:t xml:space="preserve">: I</w:t>
      </w:r>
      <w:r w:rsidDel="00000000" w:rsidR="00000000" w:rsidRPr="00000000">
        <w:rPr>
          <w:rFonts w:ascii="Times New Roman" w:cs="Times New Roman" w:eastAsia="Times New Roman" w:hAnsi="Times New Roman"/>
          <w:sz w:val="20"/>
          <w:szCs w:val="20"/>
          <w:rtl w:val="0"/>
        </w:rPr>
        <w:t xml:space="preserve">nclude base of SV if T3b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8%). </w:t>
      </w:r>
    </w:p>
    <w:p w:rsidR="00000000" w:rsidDel="00000000" w:rsidP="00000000" w:rsidRDefault="00000000" w:rsidRPr="00000000" w14:paraId="00000486">
      <w:pPr>
        <w:numPr>
          <w:ilvl w:val="4"/>
          <w:numId w:val="65"/>
        </w:numPr>
        <w:ind w:left="3600" w:hanging="360"/>
      </w:pPr>
      <w:r w:rsidDel="00000000" w:rsidR="00000000" w:rsidRPr="00000000">
        <w:rPr>
          <w:rtl w:val="0"/>
        </w:rPr>
        <w:t xml:space="preserve">PTV2 = CTV2 + 5/0* mm: *may require 5 mm posteriorly for mod/large rectum.</w:t>
      </w:r>
    </w:p>
    <w:p w:rsidR="00000000" w:rsidDel="00000000" w:rsidP="00000000" w:rsidRDefault="00000000" w:rsidRPr="00000000" w14:paraId="00000487">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CTV3_74/60 = Prostate + 0 mm. </w:t>
      </w:r>
      <w:r w:rsidDel="00000000" w:rsidR="00000000" w:rsidRPr="00000000">
        <w:rPr>
          <w:rtl w:val="0"/>
        </w:rPr>
      </w:r>
    </w:p>
    <w:p w:rsidR="00000000" w:rsidDel="00000000" w:rsidP="00000000" w:rsidRDefault="00000000" w:rsidRPr="00000000" w14:paraId="00000488">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PTV3 = CTV3 + 5/0 mm</w:t>
      </w:r>
      <w:r w:rsidDel="00000000" w:rsidR="00000000" w:rsidRPr="00000000">
        <w:rPr>
          <w:rtl w:val="0"/>
        </w:rPr>
        <w:t xml:space="preserve">, or 0.5 cm from GTV. </w:t>
      </w:r>
      <w:r w:rsidDel="00000000" w:rsidR="00000000" w:rsidRPr="00000000">
        <w:rPr>
          <w:rtl w:val="0"/>
        </w:rPr>
      </w:r>
    </w:p>
    <w:p w:rsidR="00000000" w:rsidDel="00000000" w:rsidP="00000000" w:rsidRDefault="00000000" w:rsidRPr="00000000" w14:paraId="00000489">
      <w:pPr>
        <w:numPr>
          <w:ilvl w:val="3"/>
          <w:numId w:val="65"/>
        </w:numPr>
        <w:spacing w:line="240" w:lineRule="auto"/>
        <w:ind w:left="2880" w:hanging="360"/>
        <w:rPr>
          <w:u w:val="none"/>
        </w:rPr>
      </w:pPr>
      <w:r w:rsidDel="00000000" w:rsidR="00000000" w:rsidRPr="00000000">
        <w:rPr>
          <w:rtl w:val="0"/>
        </w:rPr>
        <w:t xml:space="preserve">Reduced margins with lowest side effect profile [</w:t>
      </w:r>
      <w:hyperlink r:id="rId268">
        <w:r w:rsidDel="00000000" w:rsidR="00000000" w:rsidRPr="00000000">
          <w:rPr>
            <w:rtl w:val="0"/>
          </w:rPr>
          <w:t xml:space="preserve">Murray RTO '19</w:t>
        </w:r>
      </w:hyperlink>
      <w:r w:rsidDel="00000000" w:rsidR="00000000" w:rsidRPr="00000000">
        <w:rPr>
          <w:rtl w:val="0"/>
        </w:rPr>
        <w:t xml:space="preserve">].</w:t>
      </w:r>
    </w:p>
    <w:p w:rsidR="00000000" w:rsidDel="00000000" w:rsidP="00000000" w:rsidRDefault="00000000" w:rsidRPr="00000000" w14:paraId="0000048A">
      <w:pPr>
        <w:numPr>
          <w:ilvl w:val="4"/>
          <w:numId w:val="65"/>
        </w:numPr>
        <w:spacing w:line="240" w:lineRule="auto"/>
        <w:ind w:left="3600" w:hanging="360"/>
        <w:rPr>
          <w:u w:val="none"/>
        </w:rPr>
      </w:pPr>
      <w:r w:rsidDel="00000000" w:rsidR="00000000" w:rsidRPr="00000000">
        <w:rPr>
          <w:rtl w:val="0"/>
        </w:rPr>
        <w:t xml:space="preserve">PTV1 = 6 mm isocentric. </w:t>
      </w:r>
      <w:r w:rsidDel="00000000" w:rsidR="00000000" w:rsidRPr="00000000">
        <w:rPr>
          <w:i w:val="1"/>
          <w:rtl w:val="0"/>
        </w:rPr>
        <w:t xml:space="preserve">Standard margins were 1.0 cm isocentric.</w:t>
      </w:r>
    </w:p>
    <w:p w:rsidR="00000000" w:rsidDel="00000000" w:rsidP="00000000" w:rsidRDefault="00000000" w:rsidRPr="00000000" w14:paraId="0000048B">
      <w:pPr>
        <w:numPr>
          <w:ilvl w:val="4"/>
          <w:numId w:val="65"/>
        </w:numPr>
        <w:spacing w:line="240" w:lineRule="auto"/>
        <w:ind w:left="3600" w:hanging="360"/>
        <w:rPr>
          <w:u w:val="none"/>
        </w:rPr>
      </w:pPr>
      <w:r w:rsidDel="00000000" w:rsidR="00000000" w:rsidRPr="00000000">
        <w:rPr>
          <w:rtl w:val="0"/>
        </w:rPr>
        <w:t xml:space="preserve">PTV2 = 6/3 mm. </w:t>
      </w:r>
      <w:r w:rsidDel="00000000" w:rsidR="00000000" w:rsidRPr="00000000">
        <w:rPr>
          <w:i w:val="1"/>
          <w:rtl w:val="0"/>
        </w:rPr>
        <w:t xml:space="preserve">Standard margins were 10/5 mm.</w:t>
      </w:r>
    </w:p>
    <w:p w:rsidR="00000000" w:rsidDel="00000000" w:rsidP="00000000" w:rsidRDefault="00000000" w:rsidRPr="00000000" w14:paraId="0000048C">
      <w:pPr>
        <w:numPr>
          <w:ilvl w:val="4"/>
          <w:numId w:val="65"/>
        </w:numPr>
        <w:spacing w:line="240" w:lineRule="auto"/>
        <w:ind w:left="3600" w:hanging="360"/>
        <w:rPr>
          <w:u w:val="none"/>
        </w:rPr>
      </w:pPr>
      <w:r w:rsidDel="00000000" w:rsidR="00000000" w:rsidRPr="00000000">
        <w:rPr>
          <w:rtl w:val="0"/>
        </w:rPr>
        <w:t xml:space="preserve">PTV3 = 3/0 mm.</w:t>
      </w:r>
      <w:r w:rsidDel="00000000" w:rsidR="00000000" w:rsidRPr="00000000">
        <w:rPr>
          <w:i w:val="1"/>
          <w:rtl w:val="0"/>
        </w:rPr>
        <w:t xml:space="preserve"> Standard margins were 5/0 mm. </w:t>
      </w:r>
    </w:p>
    <w:p w:rsidR="00000000" w:rsidDel="00000000" w:rsidP="00000000" w:rsidRDefault="00000000" w:rsidRPr="00000000" w14:paraId="0000048D">
      <w:pPr>
        <w:numPr>
          <w:ilvl w:val="3"/>
          <w:numId w:val="65"/>
        </w:numPr>
        <w:spacing w:line="240" w:lineRule="auto"/>
        <w:ind w:left="2880" w:hanging="360"/>
        <w:rPr/>
      </w:pPr>
      <w:r w:rsidDel="00000000" w:rsidR="00000000" w:rsidRPr="00000000">
        <w:rPr>
          <w:rtl w:val="0"/>
        </w:rPr>
        <w:t xml:space="preserve">New rectal dose constraints suggested: 60 Gy (0.01%), 50 Gy (22%), 40 Gy (38%), 30 Gy (57%), 20 Gy (85%) [</w:t>
      </w:r>
      <w:hyperlink r:id="rId269">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48E">
      <w:pPr>
        <w:numPr>
          <w:ilvl w:val="3"/>
          <w:numId w:val="65"/>
        </w:numPr>
        <w:spacing w:line="240" w:lineRule="auto"/>
        <w:ind w:left="2880" w:hanging="360"/>
        <w:rPr>
          <w:u w:val="none"/>
        </w:rPr>
      </w:pPr>
      <w:r w:rsidDel="00000000" w:rsidR="00000000" w:rsidRPr="00000000">
        <w:rPr>
          <w:rtl w:val="0"/>
        </w:rPr>
        <w:t xml:space="preserve">New penile bulb constraint suggested: Mean 22 Gy for conventional fractionation. Over 80% of patients can meet this constraint with reduced margins [</w:t>
      </w:r>
      <w:hyperlink r:id="rId270">
        <w:r w:rsidDel="00000000" w:rsidR="00000000" w:rsidRPr="00000000">
          <w:rPr>
            <w:rtl w:val="0"/>
          </w:rPr>
          <w:t xml:space="preserve">Murray CTRO '20</w:t>
        </w:r>
      </w:hyperlink>
      <w:r w:rsidDel="00000000" w:rsidR="00000000" w:rsidRPr="00000000">
        <w:rPr>
          <w:rtl w:val="0"/>
        </w:rPr>
        <w:t xml:space="preserve">].</w:t>
      </w:r>
    </w:p>
    <w:p w:rsidR="00000000" w:rsidDel="00000000" w:rsidP="00000000" w:rsidRDefault="00000000" w:rsidRPr="00000000" w14:paraId="0000048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bcRFS ~88→ 86→ 91%.</w:t>
      </w:r>
    </w:p>
    <w:p w:rsidR="00000000" w:rsidDel="00000000" w:rsidP="00000000" w:rsidRDefault="00000000" w:rsidRPr="00000000" w14:paraId="0000049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bcRFS for LR / IR / HR of 97→  ~88→  ~85%.</w:t>
      </w:r>
      <w:r w:rsidDel="00000000" w:rsidR="00000000" w:rsidRPr="00000000">
        <w:rPr>
          <w:rFonts w:ascii="Cardo" w:cs="Cardo" w:eastAsia="Cardo" w:hAnsi="Cardo"/>
          <w:i w:val="1"/>
          <w:sz w:val="20"/>
          <w:szCs w:val="20"/>
          <w:rtl w:val="0"/>
        </w:rPr>
        <w:t xml:space="preserve"> </w:t>
        <w:br w:type="textWrapping"/>
        <w:t xml:space="preserve">Compare to 9y bcPFS IR / HR 94→ 78% in </w:t>
      </w:r>
      <w:r w:rsidDel="00000000" w:rsidR="00000000" w:rsidRPr="00000000">
        <w:rPr>
          <w:rFonts w:ascii="Times New Roman" w:cs="Times New Roman" w:eastAsia="Times New Roman" w:hAnsi="Times New Roman"/>
          <w:i w:val="1"/>
          <w:sz w:val="20"/>
          <w:szCs w:val="20"/>
          <w:rtl w:val="0"/>
        </w:rPr>
        <w:t xml:space="preserve">[</w:t>
      </w:r>
      <w:hyperlink w:anchor="vkruo3hfpp9t">
        <w:r w:rsidDel="00000000" w:rsidR="00000000" w:rsidRPr="00000000">
          <w:rPr>
            <w:rFonts w:ascii="Times New Roman" w:cs="Times New Roman" w:eastAsia="Times New Roman" w:hAnsi="Times New Roman"/>
            <w:i w:val="1"/>
            <w:sz w:val="20"/>
            <w:szCs w:val="20"/>
            <w:rtl w:val="0"/>
          </w:rPr>
          <w:t xml:space="preserve">ASCENDE</w:t>
        </w:r>
      </w:hyperlink>
      <w:r w:rsidDel="00000000" w:rsidR="00000000" w:rsidRPr="00000000">
        <w:rPr>
          <w:i w:val="1"/>
          <w:rtl w:val="0"/>
        </w:rPr>
        <w:t xml:space="preserve">]</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which had true high risk patients unlike CHHiP.</w:t>
      </w:r>
    </w:p>
    <w:p w:rsidR="00000000" w:rsidDel="00000000" w:rsidP="00000000" w:rsidRDefault="00000000" w:rsidRPr="00000000" w14:paraId="0000049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bcF HR 0.78 for IR patients, NS for HR and LR.</w:t>
      </w:r>
    </w:p>
    <w:p w:rsidR="00000000" w:rsidDel="00000000" w:rsidP="00000000" w:rsidRDefault="00000000" w:rsidRPr="00000000" w14:paraId="0000049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death within 5y of starting ADT-RT, 16% PCa related, 35% SMN, 44% non-cancer, 5% unknown.</w:t>
      </w:r>
    </w:p>
    <w:p w:rsidR="00000000" w:rsidDel="00000000" w:rsidP="00000000" w:rsidRDefault="00000000" w:rsidRPr="00000000" w14:paraId="0000049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GU</w:t>
      </w:r>
      <w:r w:rsidDel="00000000" w:rsidR="00000000" w:rsidRPr="00000000">
        <w:rPr>
          <w:rFonts w:ascii="Cardo" w:cs="Cardo" w:eastAsia="Cardo" w:hAnsi="Cardo"/>
          <w:sz w:val="20"/>
          <w:szCs w:val="20"/>
          <w:rtl w:val="0"/>
        </w:rPr>
        <w:t xml:space="preserve">: Acute ~G2+/3 GU ~46→ 30%.</w:t>
      </w:r>
    </w:p>
    <w:p w:rsidR="00000000" w:rsidDel="00000000" w:rsidP="00000000" w:rsidRDefault="00000000" w:rsidRPr="00000000" w14:paraId="00000494">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of pts with baseline G2+ GU, compared to 20% baseline G2+ GU in HYPRO.</w:t>
      </w:r>
    </w:p>
    <w:p w:rsidR="00000000" w:rsidDel="00000000" w:rsidP="00000000" w:rsidRDefault="00000000" w:rsidRPr="00000000" w14:paraId="0000049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Cardo" w:cs="Cardo" w:eastAsia="Cardo" w:hAnsi="Cardo"/>
          <w:sz w:val="20"/>
          <w:szCs w:val="20"/>
          <w:rtl w:val="0"/>
        </w:rPr>
        <w:t xml:space="preserve">: G2+ GI 25→ 38%, G3 GI 12→ 25%.</w:t>
      </w:r>
    </w:p>
    <w:p w:rsidR="00000000" w:rsidDel="00000000" w:rsidP="00000000" w:rsidRDefault="00000000" w:rsidRPr="00000000" w14:paraId="00000496">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peaked at 4-5w compared to 7-8w, </w:t>
      </w:r>
      <w:r w:rsidDel="00000000" w:rsidR="00000000" w:rsidRPr="00000000">
        <w:rPr>
          <w:rFonts w:ascii="Times New Roman" w:cs="Times New Roman" w:eastAsia="Times New Roman" w:hAnsi="Times New Roman"/>
          <w:b w:val="1"/>
          <w:sz w:val="20"/>
          <w:szCs w:val="20"/>
          <w:rtl w:val="0"/>
        </w:rPr>
        <w:t xml:space="preserve">differences disappeared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by</w:t>
      </w:r>
      <w:r w:rsidDel="00000000" w:rsidR="00000000" w:rsidRPr="00000000">
        <w:rPr>
          <w:rFonts w:ascii="Times New Roman" w:cs="Times New Roman" w:eastAsia="Times New Roman" w:hAnsi="Times New Roman"/>
          <w:sz w:val="20"/>
          <w:szCs w:val="20"/>
          <w:rtl w:val="0"/>
        </w:rPr>
        <w:t xml:space="preserve"> 7/</w:t>
      </w:r>
      <w:r w:rsidDel="00000000" w:rsidR="00000000" w:rsidRPr="00000000">
        <w:rPr>
          <w:rFonts w:ascii="Times New Roman" w:cs="Times New Roman" w:eastAsia="Times New Roman" w:hAnsi="Times New Roman"/>
          <w:b w:val="1"/>
          <w:sz w:val="20"/>
          <w:szCs w:val="20"/>
          <w:rtl w:val="0"/>
        </w:rPr>
        <w:t xml:space="preserve">18w (Figure </w:t>
      </w:r>
      <w:r w:rsidDel="00000000" w:rsidR="00000000" w:rsidRPr="00000000">
        <w:rPr>
          <w:b w:val="1"/>
          <w:rtl w:val="0"/>
        </w:rPr>
        <w:t xml:space="preserve">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49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w:t>
      </w:r>
      <w:r w:rsidDel="00000000" w:rsidR="00000000" w:rsidRPr="00000000">
        <w:rPr>
          <w:rFonts w:ascii="Times New Roman" w:cs="Times New Roman" w:eastAsia="Times New Roman" w:hAnsi="Times New Roman"/>
          <w:sz w:val="20"/>
          <w:szCs w:val="20"/>
          <w:rtl w:val="0"/>
        </w:rPr>
        <w:t xml:space="preserve">: ~G2+ GI ~12%, ~G2+ GU ~10%. ~G3+ GI/GU &lt; 1%.</w:t>
      </w:r>
    </w:p>
    <w:p w:rsidR="00000000" w:rsidDel="00000000" w:rsidP="00000000" w:rsidRDefault="00000000" w:rsidRPr="00000000" w14:paraId="00000498">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Moderate bowel bother ~5%, severe &lt; 1%. Similar urinary and sexual bother scores.</w:t>
      </w:r>
    </w:p>
    <w:p w:rsidR="00000000" w:rsidDel="00000000" w:rsidP="00000000" w:rsidRDefault="00000000" w:rsidRPr="00000000" w14:paraId="00000499">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Perhaps more bowel bother in elderly, otherwise equivalent outcomes for those &gt; 75y.</w:t>
      </w:r>
    </w:p>
    <w:p w:rsidR="00000000" w:rsidDel="00000000" w:rsidP="00000000" w:rsidRDefault="00000000" w:rsidRPr="00000000" w14:paraId="0000049A">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2y G2 GU/I in pts treated ± IGRT.</w:t>
      </w:r>
    </w:p>
    <w:p w:rsidR="00000000" w:rsidDel="00000000" w:rsidP="00000000" w:rsidRDefault="00000000" w:rsidRPr="00000000" w14:paraId="0000049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study [</w:t>
      </w:r>
      <w:hyperlink r:id="rId271">
        <w:r w:rsidDel="00000000" w:rsidR="00000000" w:rsidRPr="00000000">
          <w:rPr>
            <w:rFonts w:ascii="Times New Roman" w:cs="Times New Roman" w:eastAsia="Times New Roman" w:hAnsi="Times New Roman"/>
            <w:sz w:val="20"/>
            <w:szCs w:val="20"/>
            <w:rtl w:val="0"/>
          </w:rPr>
          <w:t xml:space="preserve">Staffurth ASTRO '18</w:t>
        </w:r>
      </w:hyperlink>
      <w:r w:rsidDel="00000000" w:rsidR="00000000" w:rsidRPr="00000000">
        <w:rPr>
          <w:rFonts w:ascii="Times New Roman" w:cs="Times New Roman" w:eastAsia="Times New Roman" w:hAnsi="Times New Roman"/>
          <w:sz w:val="20"/>
          <w:szCs w:val="20"/>
          <w:rtl w:val="0"/>
        </w:rPr>
        <w:t xml:space="preserve">]: Low mod/big </w:t>
      </w:r>
      <w:r w:rsidDel="00000000" w:rsidR="00000000" w:rsidRPr="00000000">
        <w:rPr>
          <w:rtl w:val="0"/>
        </w:rPr>
        <w:t xml:space="preserve">symptoms</w:t>
      </w:r>
      <w:r w:rsidDel="00000000" w:rsidR="00000000" w:rsidRPr="00000000">
        <w:rPr>
          <w:rFonts w:ascii="Times New Roman" w:cs="Times New Roman" w:eastAsia="Times New Roman" w:hAnsi="Times New Roman"/>
          <w:sz w:val="20"/>
          <w:szCs w:val="20"/>
          <w:rtl w:val="0"/>
        </w:rPr>
        <w:t xml:space="preserve"> for bowel (15%), urinary (17%) and sexual bother (50%) at 5y in all schedules. Change in bowel or urinary symptoms similar between schedules, sexual bother worsened over time in all schedules, but less so in the hypofractionated group.</w:t>
      </w:r>
      <w:r w:rsidDel="00000000" w:rsidR="00000000" w:rsidRPr="00000000">
        <w:rPr>
          <w:rtl w:val="0"/>
        </w:rPr>
      </w:r>
    </w:p>
    <w:bookmarkStart w:colFirst="0" w:colLast="0" w:name="aam7zelf5zzf" w:id="117"/>
    <w:bookmarkEnd w:id="117"/>
    <w:p w:rsidR="00000000" w:rsidDel="00000000" w:rsidP="00000000" w:rsidRDefault="00000000" w:rsidRPr="00000000" w14:paraId="0000049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PROFIT/O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b w:val="1"/>
          <w:sz w:val="20"/>
          <w:szCs w:val="20"/>
          <w:rtl w:val="0"/>
        </w:rPr>
        <w:t xml:space="preserve">OG </w:t>
      </w:r>
      <w:r w:rsidDel="00000000" w:rsidR="00000000" w:rsidRPr="00000000">
        <w:rPr>
          <w:rFonts w:ascii="Times New Roman" w:cs="Times New Roman" w:eastAsia="Times New Roman" w:hAnsi="Times New Roman"/>
          <w:sz w:val="20"/>
          <w:szCs w:val="20"/>
          <w:rtl w:val="0"/>
        </w:rPr>
        <w:t xml:space="preserve">[</w:t>
      </w:r>
      <w:hyperlink r:id="rId272">
        <w:r w:rsidDel="00000000" w:rsidR="00000000" w:rsidRPr="00000000">
          <w:rPr>
            <w:rFonts w:ascii="Times New Roman" w:cs="Times New Roman" w:eastAsia="Times New Roman" w:hAnsi="Times New Roman"/>
            <w:sz w:val="20"/>
            <w:szCs w:val="20"/>
            <w:rtl w:val="0"/>
          </w:rPr>
          <w:t xml:space="preserve">Protocol (S</w:t>
        </w:r>
      </w:hyperlink>
      <w:hyperlink r:id="rId273">
        <w:r w:rsidDel="00000000" w:rsidR="00000000" w:rsidRPr="00000000">
          <w:rPr>
            <w:rtl w:val="0"/>
          </w:rPr>
          <w:t xml:space="preserve">upplement), C</w:t>
        </w:r>
      </w:hyperlink>
      <w:hyperlink r:id="rId274">
        <w:r w:rsidDel="00000000" w:rsidR="00000000" w:rsidRPr="00000000">
          <w:rPr>
            <w:rFonts w:ascii="Times New Roman" w:cs="Times New Roman" w:eastAsia="Times New Roman" w:hAnsi="Times New Roman"/>
            <w:sz w:val="20"/>
            <w:szCs w:val="20"/>
            <w:rtl w:val="0"/>
          </w:rPr>
          <w:t xml:space="preserve">atton JCO '17]</w:t>
        </w:r>
      </w:hyperlink>
      <w:r w:rsidDel="00000000" w:rsidR="00000000" w:rsidRPr="00000000">
        <w:rPr>
          <w:rFonts w:ascii="Times New Roman" w:cs="Times New Roman" w:eastAsia="Times New Roman" w:hAnsi="Times New Roman"/>
          <w:sz w:val="20"/>
          <w:szCs w:val="20"/>
          <w:rtl w:val="0"/>
        </w:rPr>
        <w:t xml:space="preserve">: N</w:t>
      </w:r>
      <w:r w:rsidDel="00000000" w:rsidR="00000000" w:rsidRPr="00000000">
        <w:rPr>
          <w:rtl w:val="0"/>
        </w:rPr>
        <w:t xml:space="preserve">oninferiority.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78/39 vs. 60/20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9D">
      <w:pPr>
        <w:spacing w:line="240" w:lineRule="auto"/>
        <w:ind w:firstLine="720"/>
        <w:rPr>
          <w:rFonts w:ascii="Times New Roman" w:cs="Times New Roman" w:eastAsia="Times New Roman" w:hAnsi="Times New Roman"/>
          <w:sz w:val="20"/>
          <w:szCs w:val="20"/>
        </w:rPr>
      </w:pPr>
      <w:r w:rsidDel="00000000" w:rsidR="00000000" w:rsidRPr="00000000">
        <w:rPr>
          <w:b w:val="1"/>
          <w:sz w:val="20"/>
          <w:szCs w:val="20"/>
          <w:rtl w:val="0"/>
        </w:rPr>
        <w:t xml:space="preserve">Highly conformal hypofractionation techniques may have less G2 GI toxicity, eq</w:t>
      </w:r>
      <w:r w:rsidDel="00000000" w:rsidR="00000000" w:rsidRPr="00000000">
        <w:rPr>
          <w:b w:val="1"/>
          <w:rtl w:val="0"/>
        </w:rPr>
        <w:t xml:space="preserve">uivalent G3 GI toxicity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1,206 pts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T1-2 GS 6, PSA 10-20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T2b-c GS 6 PSA &lt; 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T1-2, GS 7, PSA &lt; 20. MFU 6y.</w:t>
        <w:br w:type="textWrapping"/>
      </w:r>
      <w:r w:rsidDel="00000000" w:rsidR="00000000" w:rsidRPr="00000000">
        <w:rPr>
          <w:rtl w:val="0"/>
        </w:rPr>
        <w:t xml:space="preserve">ADT not permitted.</w:t>
      </w:r>
      <w:r w:rsidDel="00000000" w:rsidR="00000000" w:rsidRPr="00000000">
        <w:rPr>
          <w:rtl w:val="0"/>
        </w:rPr>
      </w:r>
    </w:p>
    <w:p w:rsidR="00000000" w:rsidDel="00000000" w:rsidP="00000000" w:rsidRDefault="00000000" w:rsidRPr="00000000" w14:paraId="0000049F">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78 vs. 77.</w:t>
      </w:r>
    </w:p>
    <w:p w:rsidR="00000000" w:rsidDel="00000000" w:rsidP="00000000" w:rsidRDefault="00000000" w:rsidRPr="00000000" w14:paraId="000004A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IMRT or 3D. IGRT required (only 50% on CHHi</w:t>
      </w:r>
      <w:r w:rsidDel="00000000" w:rsidR="00000000" w:rsidRPr="00000000">
        <w:rPr>
          <w:rtl w:val="0"/>
        </w:rPr>
        <w:t xml:space="preserve">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A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Treat</w:t>
      </w:r>
      <w:r w:rsidDel="00000000" w:rsidR="00000000" w:rsidRPr="00000000">
        <w:rPr>
          <w:rFonts w:ascii="Times New Roman" w:cs="Times New Roman" w:eastAsia="Times New Roman" w:hAnsi="Times New Roman"/>
          <w:sz w:val="20"/>
          <w:szCs w:val="20"/>
          <w:rtl w:val="0"/>
        </w:rPr>
        <w:t xml:space="preserve"> 1 cm of SV if risk of SVI &gt; 15% (e.g., GS 7 and PSA 4-20). </w:t>
      </w:r>
    </w:p>
    <w:p w:rsidR="00000000" w:rsidDel="00000000" w:rsidP="00000000" w:rsidRDefault="00000000" w:rsidRPr="00000000" w14:paraId="000004A2">
      <w:pPr>
        <w:numPr>
          <w:ilvl w:val="2"/>
          <w:numId w:val="65"/>
        </w:numPr>
        <w:spacing w:line="240" w:lineRule="auto"/>
        <w:ind w:left="2160" w:hanging="360"/>
        <w:rPr>
          <w:u w:val="none"/>
        </w:rPr>
      </w:pPr>
      <w:r w:rsidDel="00000000" w:rsidR="00000000" w:rsidRPr="00000000">
        <w:rPr>
          <w:rtl w:val="0"/>
        </w:rPr>
        <w:t xml:space="preserve">PTV: 10/7 mm.</w:t>
      </w:r>
    </w:p>
    <w:p w:rsidR="00000000" w:rsidDel="00000000" w:rsidP="00000000" w:rsidRDefault="00000000" w:rsidRPr="00000000" w14:paraId="000004A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bcRFS ~85%. </w:t>
      </w:r>
    </w:p>
    <w:p w:rsidR="00000000" w:rsidDel="00000000" w:rsidP="00000000" w:rsidRDefault="00000000" w:rsidRPr="00000000" w14:paraId="000004A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Cardo" w:cs="Cardo" w:eastAsia="Cardo" w:hAnsi="Cardo"/>
          <w:sz w:val="20"/>
          <w:szCs w:val="20"/>
          <w:rtl w:val="0"/>
        </w:rPr>
        <w:t xml:space="preserve">: G2 GI 10→ 16%, G3 GI &lt;1%. ~G2/3 GU 27→ 4%. </w:t>
      </w:r>
      <w:r w:rsidDel="00000000" w:rsidR="00000000" w:rsidRPr="00000000">
        <w:rPr>
          <w:rtl w:val="0"/>
        </w:rPr>
      </w:r>
    </w:p>
    <w:p w:rsidR="00000000" w:rsidDel="00000000" w:rsidP="00000000" w:rsidRDefault="00000000" w:rsidRPr="00000000" w14:paraId="000004A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No difference in late G3+ GI</w:t>
      </w:r>
      <w:r w:rsidDel="00000000" w:rsidR="00000000" w:rsidRPr="00000000">
        <w:rPr>
          <w:rFonts w:ascii="Cardo" w:cs="Cardo" w:eastAsia="Cardo" w:hAnsi="Cardo"/>
          <w:sz w:val="20"/>
          <w:szCs w:val="20"/>
          <w:rtl w:val="0"/>
        </w:rPr>
        <w:t xml:space="preserve">: G2 GI 11→ 7%. ~G3 GI ~2.7→ 1.5% (p=0.10). ~G2/3 GU ~20→ 3%. </w:t>
      </w:r>
    </w:p>
    <w:p w:rsidR="00000000" w:rsidDel="00000000" w:rsidP="00000000" w:rsidRDefault="00000000" w:rsidRPr="00000000" w14:paraId="000004A6">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Dutch </w:t>
      </w:r>
      <w:r w:rsidDel="00000000" w:rsidR="00000000" w:rsidRPr="00000000">
        <w:rPr>
          <w:rFonts w:ascii="Times New Roman" w:cs="Times New Roman" w:eastAsia="Times New Roman" w:hAnsi="Times New Roman"/>
          <w:b w:val="1"/>
          <w:sz w:val="20"/>
          <w:szCs w:val="20"/>
          <w:u w:val="single"/>
          <w:rtl w:val="0"/>
        </w:rPr>
        <w:t xml:space="preserve">H</w:t>
      </w:r>
      <w:r w:rsidDel="00000000" w:rsidR="00000000" w:rsidRPr="00000000">
        <w:rPr>
          <w:rFonts w:ascii="Times New Roman" w:cs="Times New Roman" w:eastAsia="Times New Roman" w:hAnsi="Times New Roman"/>
          <w:b w:val="1"/>
          <w:sz w:val="20"/>
          <w:szCs w:val="20"/>
          <w:rtl w:val="0"/>
        </w:rPr>
        <w:t xml:space="preserve">YPRO </w:t>
      </w:r>
      <w:r w:rsidDel="00000000" w:rsidR="00000000" w:rsidRPr="00000000">
        <w:rPr>
          <w:rFonts w:ascii="Times New Roman" w:cs="Times New Roman" w:eastAsia="Times New Roman" w:hAnsi="Times New Roman"/>
          <w:sz w:val="20"/>
          <w:szCs w:val="20"/>
          <w:rtl w:val="0"/>
        </w:rPr>
        <w:t xml:space="preserve">[</w:t>
      </w:r>
      <w:hyperlink r:id="rId275">
        <w:r w:rsidDel="00000000" w:rsidR="00000000" w:rsidRPr="00000000">
          <w:rPr>
            <w:rFonts w:ascii="Times New Roman" w:cs="Times New Roman" w:eastAsia="Times New Roman" w:hAnsi="Times New Roman"/>
            <w:sz w:val="20"/>
            <w:szCs w:val="20"/>
            <w:rtl w:val="0"/>
          </w:rPr>
          <w:t xml:space="preserve">Incrocci LancOnc '16</w:t>
        </w:r>
      </w:hyperlink>
      <w:r w:rsidDel="00000000" w:rsidR="00000000" w:rsidRPr="00000000">
        <w:rPr>
          <w:rFonts w:ascii="Times New Roman" w:cs="Times New Roman" w:eastAsia="Times New Roman" w:hAnsi="Times New Roman"/>
          <w:sz w:val="20"/>
          <w:szCs w:val="20"/>
          <w:rtl w:val="0"/>
        </w:rPr>
        <w:t xml:space="preserve">, </w:t>
      </w:r>
      <w:hyperlink r:id="rId276">
        <w:r w:rsidDel="00000000" w:rsidR="00000000" w:rsidRPr="00000000">
          <w:rPr>
            <w:rFonts w:ascii="Times New Roman" w:cs="Times New Roman" w:eastAsia="Times New Roman" w:hAnsi="Times New Roman"/>
            <w:sz w:val="20"/>
            <w:szCs w:val="20"/>
            <w:rtl w:val="0"/>
          </w:rPr>
          <w:t xml:space="preserve">Toxicity 1</w:t>
        </w:r>
      </w:hyperlink>
      <w:r w:rsidDel="00000000" w:rsidR="00000000" w:rsidRPr="00000000">
        <w:rPr>
          <w:rFonts w:ascii="Times New Roman" w:cs="Times New Roman" w:eastAsia="Times New Roman" w:hAnsi="Times New Roman"/>
          <w:sz w:val="20"/>
          <w:szCs w:val="20"/>
          <w:rtl w:val="0"/>
        </w:rPr>
        <w:t xml:space="preserve">,</w:t>
      </w:r>
      <w:hyperlink r:id="rId277">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tl w:val="0"/>
        </w:rPr>
        <w:t xml:space="preserve">, </w:t>
      </w:r>
      <w:hyperlink r:id="rId278">
        <w:r w:rsidDel="00000000" w:rsidR="00000000" w:rsidRPr="00000000">
          <w:rPr>
            <w:rtl w:val="0"/>
          </w:rPr>
          <w:t xml:space="preserve">de Vries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Superiority. </w:t>
      </w:r>
      <w:r w:rsidDel="00000000" w:rsidR="00000000" w:rsidRPr="00000000">
        <w:rPr>
          <w:rFonts w:ascii="Times New Roman" w:cs="Times New Roman" w:eastAsia="Times New Roman" w:hAnsi="Times New Roman"/>
          <w:b w:val="1"/>
          <w:sz w:val="20"/>
          <w:szCs w:val="20"/>
          <w:rtl w:val="0"/>
        </w:rPr>
        <w:t xml:space="preserve">78/39 vs. 64.6/19 tiw </w:t>
      </w:r>
      <w:r w:rsidDel="00000000" w:rsidR="00000000" w:rsidRPr="00000000">
        <w:rPr>
          <w:rFonts w:ascii="Times New Roman" w:cs="Times New Roman" w:eastAsia="Times New Roman" w:hAnsi="Times New Roman"/>
          <w:sz w:val="20"/>
          <w:szCs w:val="20"/>
          <w:rtl w:val="0"/>
        </w:rPr>
        <w:t xml:space="preserve">(3.4).</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Higher toxicity likely due to full SV coverage and highest dose per fraction of moderate hypofractionation.</w:t>
        <w:br w:type="textWrapping"/>
        <w:t xml:space="preserve">More GU strictures, bowel bother with hypofractionation.</w:t>
        <w:br w:type="textWrapping"/>
        <w:t xml:space="preserve">Note: Both physician and patient reported toxicity, unlike CHHiP (physician reported only - lower).</w:t>
      </w:r>
    </w:p>
    <w:p w:rsidR="00000000" w:rsidDel="00000000" w:rsidP="00000000" w:rsidRDefault="00000000" w:rsidRPr="00000000" w14:paraId="000004A7">
      <w:pPr>
        <w:spacing w:line="240" w:lineRule="auto"/>
        <w:ind w:firstLine="720"/>
        <w:rPr/>
      </w:pPr>
      <w:r w:rsidDel="00000000" w:rsidR="00000000" w:rsidRPr="00000000">
        <w:rPr>
          <w:rtl w:val="0"/>
        </w:rPr>
        <w:t xml:space="preserve">Primary endpoint of suspcg-4periority for RFS over conventional fractionation could not be met. Substantial use of ADT may have been a confounder.</w:t>
      </w:r>
    </w:p>
    <w:p w:rsidR="00000000" w:rsidDel="00000000" w:rsidP="00000000" w:rsidRDefault="00000000" w:rsidRPr="00000000" w14:paraId="000004A8">
      <w:pPr>
        <w:spacing w:line="240" w:lineRule="auto"/>
        <w:ind w:firstLine="720"/>
        <w:rPr/>
      </w:pPr>
      <w:r w:rsidDel="00000000" w:rsidR="00000000" w:rsidRPr="00000000">
        <w:rPr>
          <w:rtl w:val="0"/>
        </w:rPr>
        <w:t xml:space="preserve">TBL</w:t>
      </w:r>
      <w:r w:rsidDel="00000000" w:rsidR="00000000" w:rsidRPr="00000000">
        <w:rPr>
          <w:vertAlign w:val="superscript"/>
          <w:rtl w:val="0"/>
        </w:rPr>
        <w:t xml:space="preserve"> </w:t>
      </w:r>
      <w:hyperlink r:id="rId279">
        <w:r w:rsidDel="00000000" w:rsidR="00000000" w:rsidRPr="00000000">
          <w:rPr>
            <w:vertAlign w:val="superscript"/>
            <w:rtl w:val="0"/>
          </w:rPr>
          <w:t xml:space="preserve">QS</w:t>
        </w:r>
      </w:hyperlink>
      <w:r w:rsidDel="00000000" w:rsidR="00000000" w:rsidRPr="00000000">
        <w:rPr>
          <w:rtl w:val="0"/>
        </w:rPr>
        <w:t xml:space="preserve">: While clearly not worse, prostate hypofractionation wasn’t clearly better than conventional fractionation per long-term results of the phase 3 HYPRO trial.</w:t>
      </w:r>
    </w:p>
    <w:p w:rsidR="00000000" w:rsidDel="00000000" w:rsidP="00000000" w:rsidRDefault="00000000" w:rsidRPr="00000000" w14:paraId="000004A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820 pts.</w:t>
      </w:r>
      <w:r w:rsidDel="00000000" w:rsidR="00000000" w:rsidRPr="00000000">
        <w:rPr>
          <w:rFonts w:ascii="Times New Roman" w:cs="Times New Roman" w:eastAsia="Times New Roman" w:hAnsi="Times New Roman"/>
          <w:sz w:val="20"/>
          <w:szCs w:val="20"/>
          <w:rtl w:val="0"/>
        </w:rPr>
        <w:t xml:space="preserve"> 25% IR, 75% </w:t>
      </w:r>
      <w:r w:rsidDel="00000000" w:rsidR="00000000" w:rsidRPr="00000000">
        <w:rPr>
          <w:b w:val="1"/>
          <w:sz w:val="20"/>
          <w:szCs w:val="20"/>
          <w:u w:val="single"/>
          <w:rtl w:val="0"/>
        </w:rPr>
        <w:t xml:space="preserve">H</w:t>
      </w:r>
      <w:r w:rsidDel="00000000" w:rsidR="00000000" w:rsidRPr="00000000">
        <w:rPr>
          <w:b w:val="1"/>
          <w:sz w:val="20"/>
          <w:szCs w:val="20"/>
          <w:rtl w:val="0"/>
        </w:rPr>
        <w:t xml:space="preserve">R</w:t>
      </w:r>
      <w:r w:rsidDel="00000000" w:rsidR="00000000" w:rsidRPr="00000000">
        <w:rPr>
          <w:rFonts w:ascii="Times New Roman" w:cs="Times New Roman" w:eastAsia="Times New Roman" w:hAnsi="Times New Roman"/>
          <w:sz w:val="20"/>
          <w:szCs w:val="20"/>
          <w:rtl w:val="0"/>
        </w:rPr>
        <w:t xml:space="preserve">. T1b-T4N</w:t>
      </w:r>
      <w:r w:rsidDel="00000000" w:rsidR="00000000" w:rsidRPr="00000000">
        <w:rPr>
          <w:rtl w:val="0"/>
        </w:rPr>
        <w:t xml:space="preserve">x</w:t>
      </w:r>
      <w:r w:rsidDel="00000000" w:rsidR="00000000" w:rsidRPr="00000000">
        <w:rPr>
          <w:rFonts w:ascii="Times New Roman" w:cs="Times New Roman" w:eastAsia="Times New Roman" w:hAnsi="Times New Roman"/>
          <w:sz w:val="20"/>
          <w:szCs w:val="20"/>
          <w:rtl w:val="0"/>
        </w:rPr>
        <w:t xml:space="preserve"> PSA &lt; 60 (14). 10% TURP. </w:t>
      </w:r>
      <w:r w:rsidDel="00000000" w:rsidR="00000000" w:rsidRPr="00000000">
        <w:rPr>
          <w:rFonts w:ascii="Times New Roman" w:cs="Times New Roman" w:eastAsia="Times New Roman" w:hAnsi="Times New Roman"/>
          <w:b w:val="1"/>
          <w:sz w:val="20"/>
          <w:szCs w:val="20"/>
          <w:rtl w:val="0"/>
        </w:rPr>
        <w:t xml:space="preserve">Prostate ± full dose to SV</w:t>
      </w:r>
      <w:r w:rsidDel="00000000" w:rsidR="00000000" w:rsidRPr="00000000">
        <w:rPr>
          <w:rFonts w:ascii="Times New Roman" w:cs="Times New Roman" w:eastAsia="Times New Roman" w:hAnsi="Times New Roman"/>
          <w:sz w:val="20"/>
          <w:szCs w:val="20"/>
          <w:rtl w:val="0"/>
        </w:rPr>
        <w:t xml:space="preserve">. MFU 7y.</w:t>
      </w:r>
      <w:r w:rsidDel="00000000" w:rsidR="00000000" w:rsidRPr="00000000">
        <w:rPr>
          <w:rtl w:val="0"/>
        </w:rPr>
        <w:br w:type="textWrapping"/>
      </w:r>
      <w:r w:rsidDel="00000000" w:rsidR="00000000" w:rsidRPr="00000000">
        <w:rPr>
          <w:b w:val="1"/>
          <w:rtl w:val="0"/>
        </w:rPr>
        <w:t xml:space="preserve">ADT in 67%</w:t>
      </w:r>
      <w:r w:rsidDel="00000000" w:rsidR="00000000" w:rsidRPr="00000000">
        <w:rPr>
          <w:rtl w:val="0"/>
        </w:rPr>
        <w:t xml:space="preserve"> (med 32 mo).</w:t>
      </w:r>
      <w:r w:rsidDel="00000000" w:rsidR="00000000" w:rsidRPr="00000000">
        <w:rPr>
          <w:rtl w:val="0"/>
        </w:rPr>
      </w:r>
    </w:p>
    <w:p w:rsidR="00000000" w:rsidDel="00000000" w:rsidP="00000000" w:rsidRDefault="00000000" w:rsidRPr="00000000" w14:paraId="000004AA">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78 vs. 90.4 Gy. </w:t>
      </w:r>
      <w:r w:rsidDel="00000000" w:rsidR="00000000" w:rsidRPr="00000000">
        <w:rPr>
          <w:b w:val="1"/>
          <w:sz w:val="20"/>
          <w:szCs w:val="20"/>
          <w:rtl w:val="0"/>
        </w:rPr>
        <w:t xml:space="preserve">This is the highest EQD2!</w:t>
      </w:r>
    </w:p>
    <w:p w:rsidR="00000000" w:rsidDel="00000000" w:rsidP="00000000" w:rsidRDefault="00000000" w:rsidRPr="00000000" w14:paraId="000004AB">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at the discretion of the investigator. </w:t>
      </w:r>
    </w:p>
    <w:p w:rsidR="00000000" w:rsidDel="00000000" w:rsidP="00000000" w:rsidRDefault="00000000" w:rsidRPr="00000000" w14:paraId="000004AC">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IMRT, 94% fiducials. Three groups: SVI &lt; 10% (prostate only), &gt;25% (full dose to SV). No LN.</w:t>
      </w:r>
    </w:p>
    <w:p w:rsidR="00000000" w:rsidDel="00000000" w:rsidP="00000000" w:rsidRDefault="00000000" w:rsidRPr="00000000" w14:paraId="000004AD">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1: SVI &lt; 10%. Prostate only. </w:t>
      </w:r>
    </w:p>
    <w:p w:rsidR="00000000" w:rsidDel="00000000" w:rsidP="00000000" w:rsidRDefault="00000000" w:rsidRPr="00000000" w14:paraId="000004AE">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2: SVI 10-25%. </w:t>
      </w:r>
    </w:p>
    <w:p w:rsidR="00000000" w:rsidDel="00000000" w:rsidP="00000000" w:rsidRDefault="00000000" w:rsidRPr="00000000" w14:paraId="000004AF">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Sequential boost: CTV_68/54.4 to Prostate and full SV.</w:t>
      </w:r>
    </w:p>
    <w:p w:rsidR="00000000" w:rsidDel="00000000" w:rsidP="00000000" w:rsidRDefault="00000000" w:rsidRPr="00000000" w14:paraId="000004B0">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Integrated boost: CTV_72.15/57.76 </w:t>
      </w:r>
      <w:r w:rsidDel="00000000" w:rsidR="00000000" w:rsidRPr="00000000">
        <w:rPr>
          <w:rtl w:val="0"/>
        </w:rPr>
        <w:t xml:space="preserve">(1.85 Gy / </w:t>
      </w:r>
      <w:r w:rsidDel="00000000" w:rsidR="00000000" w:rsidRPr="00000000">
        <w:rPr>
          <w:rFonts w:ascii="Times New Roman" w:cs="Times New Roman" w:eastAsia="Times New Roman" w:hAnsi="Times New Roman"/>
          <w:sz w:val="20"/>
          <w:szCs w:val="20"/>
          <w:rtl w:val="0"/>
        </w:rPr>
        <w:t xml:space="preserve">3.04 Gy) to Prostate and full SV.</w:t>
      </w:r>
    </w:p>
    <w:p w:rsidR="00000000" w:rsidDel="00000000" w:rsidP="00000000" w:rsidRDefault="00000000" w:rsidRPr="00000000" w14:paraId="000004B1">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3: SVI &gt; 25%. Full dose to SV.</w:t>
      </w:r>
    </w:p>
    <w:p w:rsidR="00000000" w:rsidDel="00000000" w:rsidP="00000000" w:rsidRDefault="00000000" w:rsidRPr="00000000" w14:paraId="000004B2">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CTV + 3-10 mm, w boost PTV 3-5 mm (0 posteriorly). </w:t>
      </w:r>
      <w:r w:rsidDel="00000000" w:rsidR="00000000" w:rsidRPr="00000000">
        <w:rPr>
          <w:rFonts w:ascii="Times New Roman" w:cs="Times New Roman" w:eastAsia="Times New Roman" w:hAnsi="Times New Roman"/>
          <w:i w:val="1"/>
          <w:sz w:val="20"/>
          <w:szCs w:val="20"/>
          <w:rtl w:val="0"/>
        </w:rPr>
        <w:t xml:space="preserve">Same for both arms unlike CHHiP.</w:t>
      </w:r>
      <w:r w:rsidDel="00000000" w:rsidR="00000000" w:rsidRPr="00000000">
        <w:rPr>
          <w:rtl w:val="0"/>
        </w:rPr>
      </w:r>
    </w:p>
    <w:p w:rsidR="00000000" w:rsidDel="00000000" w:rsidP="00000000" w:rsidRDefault="00000000" w:rsidRPr="00000000" w14:paraId="000004B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RFS ~80% </w:t>
      </w:r>
      <w:r w:rsidDel="00000000" w:rsidR="00000000" w:rsidRPr="00000000">
        <w:rPr>
          <w:rFonts w:ascii="Times New Roman" w:cs="Times New Roman" w:eastAsia="Times New Roman" w:hAnsi="Times New Roman"/>
          <w:sz w:val="20"/>
          <w:szCs w:val="20"/>
          <w:rtl w:val="0"/>
        </w:rPr>
        <w:t xml:space="preserve">(of these, 90% bcF). </w:t>
      </w:r>
    </w:p>
    <w:p w:rsidR="00000000" w:rsidDel="00000000" w:rsidP="00000000" w:rsidRDefault="00000000" w:rsidRPr="00000000" w14:paraId="000004B4">
      <w:pPr>
        <w:numPr>
          <w:ilvl w:val="1"/>
          <w:numId w:val="65"/>
        </w:numPr>
        <w:spacing w:line="240" w:lineRule="auto"/>
        <w:ind w:left="1440" w:hanging="360"/>
        <w:rPr>
          <w:u w:val="none"/>
        </w:rPr>
      </w:pPr>
      <w:r w:rsidDel="00000000" w:rsidR="00000000" w:rsidRPr="00000000">
        <w:rPr>
          <w:rtl w:val="0"/>
        </w:rPr>
        <w:t xml:space="preserve">7y RFS ~70%. </w:t>
      </w:r>
      <w:r w:rsidDel="00000000" w:rsidR="00000000" w:rsidRPr="00000000">
        <w:rPr>
          <w:rtl w:val="0"/>
        </w:rPr>
      </w:r>
    </w:p>
    <w:p w:rsidR="00000000" w:rsidDel="00000000" w:rsidP="00000000" w:rsidRDefault="00000000" w:rsidRPr="00000000" w14:paraId="000004B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GI G2+ 31→ 42%</w:t>
      </w:r>
      <w:r w:rsidDel="00000000" w:rsidR="00000000" w:rsidRPr="00000000">
        <w:rPr>
          <w:rFonts w:ascii="Times New Roman" w:cs="Times New Roman" w:eastAsia="Times New Roman" w:hAnsi="Times New Roman"/>
          <w:sz w:val="20"/>
          <w:szCs w:val="20"/>
          <w:rtl w:val="0"/>
        </w:rPr>
        <w:t xml:space="preserve">, G3 5%. GU G2+ ~60%, G3 20%. </w:t>
      </w:r>
      <w:r w:rsidDel="00000000" w:rsidR="00000000" w:rsidRPr="00000000">
        <w:rPr>
          <w:rFonts w:ascii="Times New Roman" w:cs="Times New Roman" w:eastAsia="Times New Roman" w:hAnsi="Times New Roman"/>
          <w:sz w:val="20"/>
          <w:szCs w:val="20"/>
          <w:rtl w:val="0"/>
        </w:rPr>
        <w:t xml:space="preserve">Differences dissipated by 3 mo after tx.</w:t>
      </w:r>
    </w:p>
    <w:p w:rsidR="00000000" w:rsidDel="00000000" w:rsidP="00000000" w:rsidRDefault="00000000" w:rsidRPr="00000000" w14:paraId="000004B6">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GI: Pain needing drugs (G2) 5→ 9%, Frequency ≥ 6 voids (G2) 8→ 15%.</w:t>
      </w:r>
    </w:p>
    <w:p w:rsidR="00000000" w:rsidDel="00000000" w:rsidP="00000000" w:rsidRDefault="00000000" w:rsidRPr="00000000" w14:paraId="000004B7">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baseline GI OR 5.5, &gt;2 mo nADT OR 0.58, Group 3 vs. 1 OR 1.79, Hypofrac OR 1.57.</w:t>
      </w:r>
    </w:p>
    <w:p w:rsidR="00000000" w:rsidDel="00000000" w:rsidP="00000000" w:rsidRDefault="00000000" w:rsidRPr="00000000" w14:paraId="000004B8">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GU: Nocturia &gt;7x/night (G3) 7→ 12%.</w:t>
      </w:r>
    </w:p>
    <w:p w:rsidR="00000000" w:rsidDel="00000000" w:rsidP="00000000" w:rsidRDefault="00000000" w:rsidRPr="00000000" w14:paraId="000004B9">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~20% of pts had G2+ GU dysfunction at baseline and at 3 mo, suggesting recovery.</w:t>
      </w:r>
    </w:p>
    <w:p w:rsidR="00000000" w:rsidDel="00000000" w:rsidP="00000000" w:rsidRDefault="00000000" w:rsidRPr="00000000" w14:paraId="000004BA">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baseline GU OR 14.5, Age &gt;70y OR 1.38 (p = 0.051).</w:t>
      </w:r>
    </w:p>
    <w:p w:rsidR="00000000" w:rsidDel="00000000" w:rsidP="00000000" w:rsidRDefault="00000000" w:rsidRPr="00000000" w14:paraId="000004BB">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Late G3 GU worse </w:t>
      </w:r>
      <w:r w:rsidDel="00000000" w:rsidR="00000000" w:rsidRPr="00000000">
        <w:rPr>
          <w:rFonts w:ascii="Times New Roman" w:cs="Times New Roman" w:eastAsia="Times New Roman" w:hAnsi="Times New Roman"/>
          <w:sz w:val="20"/>
          <w:szCs w:val="20"/>
          <w:rtl w:val="0"/>
        </w:rPr>
        <w:t xml:space="preserve">(3y): </w:t>
      </w:r>
      <w:r w:rsidDel="00000000" w:rsidR="00000000" w:rsidRPr="00000000">
        <w:rPr>
          <w:rFonts w:ascii="Cardo" w:cs="Cardo" w:eastAsia="Cardo" w:hAnsi="Cardo"/>
          <w:b w:val="1"/>
          <w:sz w:val="20"/>
          <w:szCs w:val="20"/>
          <w:rtl w:val="0"/>
        </w:rPr>
        <w:t xml:space="preserve">G3+ GU 13→ 19%</w:t>
      </w:r>
      <w:r w:rsidDel="00000000" w:rsidR="00000000" w:rsidRPr="00000000">
        <w:rPr>
          <w:rFonts w:ascii="Times New Roman" w:cs="Times New Roman" w:eastAsia="Times New Roman" w:hAnsi="Times New Roman"/>
          <w:sz w:val="20"/>
          <w:szCs w:val="20"/>
          <w:rtl w:val="0"/>
        </w:rPr>
        <w:t xml:space="preserve">, G2+ ~40%. G2+ GI ~20%, G3+ GI ~3%.</w:t>
      </w:r>
    </w:p>
    <w:p w:rsidR="00000000" w:rsidDel="00000000" w:rsidP="00000000" w:rsidRDefault="00000000" w:rsidRPr="00000000" w14:paraId="000004BC">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G2+ GI: Frequency ≥ 6 voids (G2) 3→ 7% (OR 2.11).</w:t>
      </w:r>
    </w:p>
    <w:p w:rsidR="00000000" w:rsidDel="00000000" w:rsidP="00000000" w:rsidRDefault="00000000" w:rsidRPr="00000000" w14:paraId="000004BD">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G2+ GI HR 2.75, Group 3 vs. 1 HR 1.65, Hypofraction HR 1.03 (CI 0.76-1.39).</w:t>
      </w:r>
    </w:p>
    <w:p w:rsidR="00000000" w:rsidDel="00000000" w:rsidP="00000000" w:rsidRDefault="00000000" w:rsidRPr="00000000" w14:paraId="000004BE">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G2+ GU: Nocturia ≥ 6x/night (G3) 1→ 6% (OR 4.94) &amp; incontinence 14→ 20% (OR 1.52).</w:t>
      </w:r>
    </w:p>
    <w:p w:rsidR="00000000" w:rsidDel="00000000" w:rsidP="00000000" w:rsidRDefault="00000000" w:rsidRPr="00000000" w14:paraId="000004BF">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G2+ GU HR 2.5, Age &gt;70y HR 1.56, Adj HRT HR 1.36, Hypofrac HR 1.21 (CI 0.98-1.49).</w:t>
      </w:r>
    </w:p>
    <w:p w:rsidR="00000000" w:rsidDel="00000000" w:rsidP="00000000" w:rsidRDefault="00000000" w:rsidRPr="00000000" w14:paraId="000004C0">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suggestion of prostate volume &gt; 50cc, prior TURP, Group 3 being related to late GU toxicity.</w:t>
      </w:r>
    </w:p>
    <w:p w:rsidR="00000000" w:rsidDel="00000000" w:rsidP="00000000" w:rsidRDefault="00000000" w:rsidRPr="00000000" w14:paraId="000004C1">
      <w:pPr>
        <w:numPr>
          <w:ilvl w:val="0"/>
          <w:numId w:val="65"/>
        </w:numPr>
      </w:pPr>
      <w:r w:rsidDel="00000000" w:rsidR="00000000" w:rsidRPr="00000000">
        <w:rPr>
          <w:b w:val="1"/>
          <w:rtl w:val="0"/>
        </w:rPr>
        <w:t xml:space="preserve">Fox Chase</w:t>
      </w:r>
      <w:r w:rsidDel="00000000" w:rsidR="00000000" w:rsidRPr="00000000">
        <w:rPr>
          <w:rtl w:val="0"/>
        </w:rPr>
        <w:t xml:space="preserve"> [</w:t>
      </w:r>
      <w:hyperlink r:id="rId280">
        <w:r w:rsidDel="00000000" w:rsidR="00000000" w:rsidRPr="00000000">
          <w:rPr>
            <w:rtl w:val="0"/>
          </w:rPr>
          <w:t xml:space="preserve">Pollack JCO '13</w:t>
        </w:r>
      </w:hyperlink>
      <w:r w:rsidDel="00000000" w:rsidR="00000000" w:rsidRPr="00000000">
        <w:rPr>
          <w:rtl w:val="0"/>
        </w:rPr>
        <w:t xml:space="preserve">, </w:t>
      </w:r>
      <w:hyperlink r:id="rId281">
        <w:r w:rsidDel="00000000" w:rsidR="00000000" w:rsidRPr="00000000">
          <w:rPr>
            <w:rtl w:val="0"/>
          </w:rPr>
          <w:t xml:space="preserve">IJROBP '17</w:t>
        </w:r>
      </w:hyperlink>
      <w:r w:rsidDel="00000000" w:rsidR="00000000" w:rsidRPr="00000000">
        <w:rPr>
          <w:rtl w:val="0"/>
        </w:rPr>
        <w:t xml:space="preserve">, </w:t>
      </w:r>
      <w:hyperlink r:id="rId282">
        <w:r w:rsidDel="00000000" w:rsidR="00000000" w:rsidRPr="00000000">
          <w:rPr>
            <w:rtl w:val="0"/>
          </w:rPr>
          <w:t xml:space="preserve">Avkshtol JCO '20</w:t>
        </w:r>
      </w:hyperlink>
      <w:r w:rsidDel="00000000" w:rsidR="00000000" w:rsidRPr="00000000">
        <w:rPr>
          <w:rtl w:val="0"/>
        </w:rPr>
        <w:t xml:space="preserve">]: </w:t>
      </w:r>
      <w:r w:rsidDel="00000000" w:rsidR="00000000" w:rsidRPr="00000000">
        <w:rPr>
          <w:b w:val="1"/>
          <w:rtl w:val="0"/>
        </w:rPr>
        <w:t xml:space="preserve">76/38 vs. 70.2/26</w:t>
      </w:r>
      <w:r w:rsidDel="00000000" w:rsidR="00000000" w:rsidRPr="00000000">
        <w:rPr>
          <w:rtl w:val="0"/>
        </w:rPr>
        <w:t xml:space="preserve"> (2.7).</w:t>
      </w:r>
    </w:p>
    <w:p w:rsidR="00000000" w:rsidDel="00000000" w:rsidP="00000000" w:rsidRDefault="00000000" w:rsidRPr="00000000" w14:paraId="000004C2">
      <w:pPr>
        <w:ind w:firstLine="720"/>
        <w:rPr/>
      </w:pPr>
      <w:r w:rsidDel="00000000" w:rsidR="00000000" w:rsidRPr="00000000">
        <w:rPr>
          <w:rtl w:val="0"/>
        </w:rPr>
        <w:t xml:space="preserve">Trend to more DM with hypofractionation, which is interesting because this trial was the only one to treat nodes in HR pts.</w:t>
        <w:br w:type="textWrapping"/>
        <w:t xml:space="preserve">No significant difference in late toxicity, but subgroup demonstrated men with compromised urinary function before RT had slightly worse urinary function with hypofractionation - reserve hypofractionation for IPSS &lt; 12? See MDACC study below.</w:t>
      </w:r>
    </w:p>
    <w:p w:rsidR="00000000" w:rsidDel="00000000" w:rsidP="00000000" w:rsidRDefault="00000000" w:rsidRPr="00000000" w14:paraId="000004C3">
      <w:pPr>
        <w:numPr>
          <w:ilvl w:val="1"/>
          <w:numId w:val="65"/>
        </w:numPr>
        <w:ind w:left="1440" w:hanging="360"/>
      </w:pPr>
      <w:r w:rsidDel="00000000" w:rsidR="00000000" w:rsidRPr="00000000">
        <w:rPr>
          <w:rtl w:val="0"/>
        </w:rPr>
        <w:t xml:space="preserve">303 pts. </w:t>
      </w:r>
      <w:r w:rsidDel="00000000" w:rsidR="00000000" w:rsidRPr="00000000">
        <w:rPr>
          <w:u w:val="single"/>
          <w:rtl w:val="0"/>
        </w:rPr>
        <w:t xml:space="preserve">63% IR</w:t>
      </w:r>
      <w:r w:rsidDel="00000000" w:rsidR="00000000" w:rsidRPr="00000000">
        <w:rPr>
          <w:rtl w:val="0"/>
        </w:rPr>
        <w:t xml:space="preserve"> (up to 4 mo ADT), ~</w:t>
      </w:r>
      <w:r w:rsidDel="00000000" w:rsidR="00000000" w:rsidRPr="00000000">
        <w:rPr>
          <w:u w:val="single"/>
          <w:rtl w:val="0"/>
        </w:rPr>
        <w:t xml:space="preserve">30% HR</w:t>
      </w:r>
      <w:r w:rsidDel="00000000" w:rsidR="00000000" w:rsidRPr="00000000">
        <w:rPr>
          <w:rtl w:val="0"/>
        </w:rPr>
        <w:t xml:space="preserve"> (planned 2y ADT). MFU 10y.</w:t>
        <w:br w:type="textWrapping"/>
      </w:r>
      <w:r w:rsidDel="00000000" w:rsidR="00000000" w:rsidRPr="00000000">
        <w:rPr>
          <w:b w:val="1"/>
          <w:rtl w:val="0"/>
        </w:rPr>
        <w:t xml:space="preserve">ADT in 46%</w:t>
      </w:r>
      <w:r w:rsidDel="00000000" w:rsidR="00000000" w:rsidRPr="00000000">
        <w:rPr>
          <w:rtl w:val="0"/>
        </w:rPr>
        <w:t xml:space="preserve">.</w:t>
      </w:r>
    </w:p>
    <w:p w:rsidR="00000000" w:rsidDel="00000000" w:rsidP="00000000" w:rsidRDefault="00000000" w:rsidRPr="00000000" w14:paraId="000004C4">
      <w:pPr>
        <w:numPr>
          <w:ilvl w:val="2"/>
          <w:numId w:val="65"/>
        </w:numPr>
        <w:ind w:left="2160" w:hanging="360"/>
      </w:pPr>
      <w:r w:rsidDel="00000000" w:rsidR="00000000" w:rsidRPr="00000000">
        <w:rPr>
          <w:rtl w:val="0"/>
        </w:rPr>
        <w:t xml:space="preserve">Assuming </w:t>
      </w:r>
      <w:r w:rsidDel="00000000" w:rsidR="00000000" w:rsidRPr="00000000">
        <w:rPr>
          <w:b w:val="1"/>
          <w:rtl w:val="0"/>
        </w:rPr>
        <w:t xml:space="preserve">α/β = 1.5</w:t>
      </w:r>
      <w:r w:rsidDel="00000000" w:rsidR="00000000" w:rsidRPr="00000000">
        <w:rPr>
          <w:rtl w:val="0"/>
        </w:rPr>
        <w:t xml:space="preserve"> for tumor control, EQD2 76 vs 84 Gy prox 1 cm SV and 48 vs ~50 Gy distal SV/PLN.</w:t>
      </w:r>
    </w:p>
    <w:p w:rsidR="00000000" w:rsidDel="00000000" w:rsidP="00000000" w:rsidRDefault="00000000" w:rsidRPr="00000000" w14:paraId="000004C5">
      <w:pPr>
        <w:numPr>
          <w:ilvl w:val="2"/>
          <w:numId w:val="65"/>
        </w:numPr>
        <w:ind w:left="2160" w:hanging="360"/>
      </w:pPr>
      <w:r w:rsidDel="00000000" w:rsidR="00000000" w:rsidRPr="00000000">
        <w:rPr>
          <w:rtl w:val="0"/>
        </w:rPr>
        <w:t xml:space="preserve">RT: IMRT w U/S IGRT. PTV1 = Prox 1 cm SV for IR/HR. PTV2/3 = Distal SV, </w:t>
      </w:r>
      <w:r w:rsidDel="00000000" w:rsidR="00000000" w:rsidRPr="00000000">
        <w:rPr>
          <w:b w:val="1"/>
          <w:rtl w:val="0"/>
        </w:rPr>
        <w:t xml:space="preserve">PLN treated</w:t>
      </w:r>
      <w:r w:rsidDel="00000000" w:rsidR="00000000" w:rsidRPr="00000000">
        <w:rPr>
          <w:rtl w:val="0"/>
        </w:rPr>
        <w:t xml:space="preserve"> in HR.</w:t>
      </w:r>
    </w:p>
    <w:p w:rsidR="00000000" w:rsidDel="00000000" w:rsidP="00000000" w:rsidRDefault="00000000" w:rsidRPr="00000000" w14:paraId="000004C6">
      <w:pPr>
        <w:ind w:left="2160" w:firstLine="0"/>
        <w:rPr/>
      </w:pPr>
      <w:r w:rsidDel="00000000" w:rsidR="00000000" w:rsidRPr="00000000">
        <w:rPr>
          <w:rtl w:val="0"/>
        </w:rPr>
        <w:t xml:space="preserve">CFRT: PTV 8 mm except 5 mm posteriorly. PTV1_76 Gy, PTV2/3_56 Gy. </w:t>
      </w:r>
    </w:p>
    <w:p w:rsidR="00000000" w:rsidDel="00000000" w:rsidP="00000000" w:rsidRDefault="00000000" w:rsidRPr="00000000" w14:paraId="000004C7">
      <w:pPr>
        <w:numPr>
          <w:ilvl w:val="3"/>
          <w:numId w:val="65"/>
        </w:numPr>
        <w:ind w:left="2880" w:hanging="360"/>
      </w:pPr>
      <w:r w:rsidDel="00000000" w:rsidR="00000000" w:rsidRPr="00000000">
        <w:rPr>
          <w:rFonts w:ascii="Gungsuh" w:cs="Gungsuh" w:eastAsia="Gungsuh" w:hAnsi="Gungsuh"/>
          <w:rtl w:val="0"/>
        </w:rPr>
        <w:t xml:space="preserve">Rectal V65 ≤ 17%, V40 ≤ 35%. Bladder V65 ≤ 25%, V40 ≤ 50%.</w:t>
      </w:r>
    </w:p>
    <w:p w:rsidR="00000000" w:rsidDel="00000000" w:rsidP="00000000" w:rsidRDefault="00000000" w:rsidRPr="00000000" w14:paraId="000004C8">
      <w:pPr>
        <w:ind w:left="2160" w:firstLine="0"/>
        <w:rPr/>
      </w:pPr>
      <w:r w:rsidDel="00000000" w:rsidR="00000000" w:rsidRPr="00000000">
        <w:rPr>
          <w:rtl w:val="0"/>
        </w:rPr>
        <w:t xml:space="preserve">HRFT: PTV 7 mm except 3 mm posteriorly. PTV1_70.2 Gy, PTV2/3_50-52 Gy.</w:t>
      </w:r>
    </w:p>
    <w:p w:rsidR="00000000" w:rsidDel="00000000" w:rsidP="00000000" w:rsidRDefault="00000000" w:rsidRPr="00000000" w14:paraId="000004C9">
      <w:pPr>
        <w:numPr>
          <w:ilvl w:val="3"/>
          <w:numId w:val="65"/>
        </w:numPr>
        <w:ind w:left="2880" w:hanging="360"/>
      </w:pPr>
      <w:r w:rsidDel="00000000" w:rsidR="00000000" w:rsidRPr="00000000">
        <w:rPr>
          <w:rFonts w:ascii="Gungsuh" w:cs="Gungsuh" w:eastAsia="Gungsuh" w:hAnsi="Gungsuh"/>
          <w:rtl w:val="0"/>
        </w:rPr>
        <w:t xml:space="preserve">Rectal V50 ≤ 17%, V31 ≤ 35%. Bladder V50 ≤ 25%, V31 ≤ 50%. </w:t>
      </w:r>
      <w:r w:rsidDel="00000000" w:rsidR="00000000" w:rsidRPr="00000000">
        <w:rPr>
          <w:i w:val="1"/>
          <w:rtl w:val="0"/>
        </w:rPr>
        <w:t xml:space="preserve">More dose variations.</w:t>
      </w:r>
    </w:p>
    <w:p w:rsidR="00000000" w:rsidDel="00000000" w:rsidP="00000000" w:rsidRDefault="00000000" w:rsidRPr="00000000" w14:paraId="000004CA">
      <w:pPr>
        <w:numPr>
          <w:ilvl w:val="1"/>
          <w:numId w:val="65"/>
        </w:numPr>
        <w:ind w:left="1440" w:hanging="360"/>
      </w:pPr>
      <w:r w:rsidDel="00000000" w:rsidR="00000000" w:rsidRPr="00000000">
        <w:rPr>
          <w:rFonts w:ascii="Cardo" w:cs="Cardo" w:eastAsia="Cardo" w:hAnsi="Cardo"/>
          <w:rtl w:val="0"/>
        </w:rPr>
        <w:t xml:space="preserve">5y bcPFS ~78%. 10y biochemical or disease failure 26→ 31%. </w:t>
      </w:r>
    </w:p>
    <w:p w:rsidR="00000000" w:rsidDel="00000000" w:rsidP="00000000" w:rsidRDefault="00000000" w:rsidRPr="00000000" w14:paraId="000004CB">
      <w:pPr>
        <w:numPr>
          <w:ilvl w:val="1"/>
          <w:numId w:val="65"/>
        </w:numPr>
        <w:ind w:left="1440" w:hanging="360"/>
      </w:pPr>
      <w:r w:rsidDel="00000000" w:rsidR="00000000" w:rsidRPr="00000000">
        <w:rPr>
          <w:rFonts w:ascii="Cardo" w:cs="Cardo" w:eastAsia="Cardo" w:hAnsi="Cardo"/>
          <w:rtl w:val="0"/>
        </w:rPr>
        <w:t xml:space="preserve">10y DMFS 95→ 87% (p=0.06)</w:t>
      </w:r>
    </w:p>
    <w:p w:rsidR="00000000" w:rsidDel="00000000" w:rsidP="00000000" w:rsidRDefault="00000000" w:rsidRPr="00000000" w14:paraId="000004CC">
      <w:pPr>
        <w:numPr>
          <w:ilvl w:val="1"/>
          <w:numId w:val="65"/>
        </w:numPr>
        <w:ind w:left="1440" w:hanging="360"/>
      </w:pPr>
      <w:r w:rsidDel="00000000" w:rsidR="00000000" w:rsidRPr="00000000">
        <w:rPr>
          <w:rtl w:val="0"/>
        </w:rPr>
        <w:t xml:space="preserve">Equivalent early toxicity: G2+ GI ~40%.</w:t>
      </w:r>
    </w:p>
    <w:p w:rsidR="00000000" w:rsidDel="00000000" w:rsidP="00000000" w:rsidRDefault="00000000" w:rsidRPr="00000000" w14:paraId="000004CD">
      <w:pPr>
        <w:numPr>
          <w:ilvl w:val="1"/>
          <w:numId w:val="65"/>
        </w:numPr>
        <w:ind w:left="1440" w:hanging="360"/>
      </w:pPr>
      <w:r w:rsidDel="00000000" w:rsidR="00000000" w:rsidRPr="00000000">
        <w:rPr>
          <w:rtl w:val="0"/>
        </w:rPr>
        <w:t xml:space="preserve">Equivalent late toxicity: 8y G2+ GI ~13%, 8y G2+ GU ~35%.</w:t>
      </w:r>
      <w:r w:rsidDel="00000000" w:rsidR="00000000" w:rsidRPr="00000000">
        <w:rPr>
          <w:rtl w:val="0"/>
        </w:rPr>
      </w:r>
    </w:p>
    <w:p w:rsidR="00000000" w:rsidDel="00000000" w:rsidP="00000000" w:rsidRDefault="00000000" w:rsidRPr="00000000" w14:paraId="000004C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283">
        <w:r w:rsidDel="00000000" w:rsidR="00000000" w:rsidRPr="00000000">
          <w:rPr>
            <w:rFonts w:ascii="Times New Roman" w:cs="Times New Roman" w:eastAsia="Times New Roman" w:hAnsi="Times New Roman"/>
            <w:sz w:val="20"/>
            <w:szCs w:val="20"/>
            <w:rtl w:val="0"/>
          </w:rPr>
          <w:t xml:space="preserve">Hoffman IJROBP '14</w:t>
        </w:r>
      </w:hyperlink>
      <w:r w:rsidDel="00000000" w:rsidR="00000000" w:rsidRPr="00000000">
        <w:rPr>
          <w:rFonts w:ascii="Times New Roman" w:cs="Times New Roman" w:eastAsia="Times New Roman" w:hAnsi="Times New Roman"/>
          <w:sz w:val="20"/>
          <w:szCs w:val="20"/>
          <w:rtl w:val="0"/>
        </w:rPr>
        <w:t xml:space="preserve">, </w:t>
      </w:r>
      <w:hyperlink r:id="rId284">
        <w:r w:rsidDel="00000000" w:rsidR="00000000" w:rsidRPr="00000000">
          <w:rPr>
            <w:rFonts w:ascii="Times New Roman" w:cs="Times New Roman" w:eastAsia="Times New Roman" w:hAnsi="Times New Roman"/>
            <w:sz w:val="20"/>
            <w:szCs w:val="20"/>
            <w:rtl w:val="0"/>
          </w:rPr>
          <w:t xml:space="preserve">AJCO '18, </w:t>
        </w:r>
      </w:hyperlink>
      <w:hyperlink r:id="rId285">
        <w:r w:rsidDel="00000000" w:rsidR="00000000" w:rsidRPr="00000000">
          <w:rPr>
            <w:rtl w:val="0"/>
          </w:rPr>
          <w:t xml:space="preserve">JCO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tl w:val="0"/>
        </w:rPr>
        <w:t xml:space="preserve">uperiority.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75.6/42 vs. 72/30</w:t>
      </w:r>
      <w:r w:rsidDel="00000000" w:rsidR="00000000" w:rsidRPr="00000000">
        <w:rPr>
          <w:rFonts w:ascii="Times New Roman" w:cs="Times New Roman" w:eastAsia="Times New Roman" w:hAnsi="Times New Roman"/>
          <w:sz w:val="20"/>
          <w:szCs w:val="20"/>
          <w:rtl w:val="0"/>
        </w:rPr>
        <w:t xml:space="preserve"> (2.4).</w:t>
        <w:br w:type="textWrapping"/>
        <w:t xml:space="preserve">Ther</w:t>
      </w:r>
      <w:r w:rsidDel="00000000" w:rsidR="00000000" w:rsidRPr="00000000">
        <w:rPr>
          <w:rtl w:val="0"/>
        </w:rPr>
        <w:t xml:space="preserve">e is no association with baseline IPSS scores and late G2+ GU, unlike Fox Chase. </w:t>
      </w:r>
    </w:p>
    <w:p w:rsidR="00000000" w:rsidDel="00000000" w:rsidP="00000000" w:rsidRDefault="00000000" w:rsidRPr="00000000" w14:paraId="000004C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Issue: bcPFS has not yet been reported!</w:t>
      </w:r>
      <w:r w:rsidDel="00000000" w:rsidR="00000000" w:rsidRPr="00000000">
        <w:rPr>
          <w:rtl w:val="0"/>
        </w:rPr>
      </w:r>
    </w:p>
    <w:p w:rsidR="00000000" w:rsidDel="00000000" w:rsidP="00000000" w:rsidRDefault="00000000" w:rsidRPr="00000000" w14:paraId="000004D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 pts. 28% LR, </w:t>
      </w:r>
      <w:r w:rsidDel="00000000" w:rsidR="00000000" w:rsidRPr="00000000">
        <w:rPr>
          <w:rFonts w:ascii="Times New Roman" w:cs="Times New Roman" w:eastAsia="Times New Roman" w:hAnsi="Times New Roman"/>
          <w:sz w:val="20"/>
          <w:szCs w:val="20"/>
          <w:u w:val="single"/>
          <w:rtl w:val="0"/>
        </w:rPr>
        <w:t xml:space="preserve">71% IR</w:t>
      </w:r>
      <w:r w:rsidDel="00000000" w:rsidR="00000000" w:rsidRPr="00000000">
        <w:rPr>
          <w:rFonts w:ascii="Times New Roman" w:cs="Times New Roman" w:eastAsia="Times New Roman" w:hAnsi="Times New Roman"/>
          <w:sz w:val="20"/>
          <w:szCs w:val="20"/>
          <w:rtl w:val="0"/>
        </w:rPr>
        <w:t xml:space="preserve">. MFU </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5y.</w:t>
        <w:br w:type="textWrapping"/>
      </w:r>
      <w:r w:rsidDel="00000000" w:rsidR="00000000" w:rsidRPr="00000000">
        <w:rPr>
          <w:rFonts w:ascii="Gungsuh" w:cs="Gungsuh" w:eastAsia="Gungsuh" w:hAnsi="Gungsuh"/>
          <w:rtl w:val="0"/>
        </w:rPr>
        <w:t xml:space="preserve">ADT in 24% ≤ 4 mo</w:t>
      </w:r>
      <w:r w:rsidDel="00000000" w:rsidR="00000000" w:rsidRPr="00000000">
        <w:rPr>
          <w:rtl w:val="0"/>
        </w:rPr>
      </w:r>
    </w:p>
    <w:p w:rsidR="00000000" w:rsidDel="00000000" w:rsidP="00000000" w:rsidRDefault="00000000" w:rsidRPr="00000000" w14:paraId="000004D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71 vs. 80 Gy.</w:t>
      </w:r>
    </w:p>
    <w:p w:rsidR="00000000" w:rsidDel="00000000" w:rsidP="00000000" w:rsidRDefault="00000000" w:rsidRPr="00000000" w14:paraId="000004D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Prostate + proximal SV. IMRT. IGRT ok.</w:t>
      </w:r>
    </w:p>
    <w:p w:rsidR="00000000" w:rsidDel="00000000" w:rsidP="00000000" w:rsidRDefault="00000000" w:rsidRPr="00000000" w14:paraId="000004D3">
      <w:pPr>
        <w:numPr>
          <w:ilvl w:val="2"/>
          <w:numId w:val="65"/>
        </w:numPr>
        <w:spacing w:line="240" w:lineRule="auto"/>
        <w:ind w:left="2160" w:hanging="360"/>
        <w:rPr>
          <w:u w:val="none"/>
        </w:rPr>
      </w:pPr>
      <w:r w:rsidDel="00000000" w:rsidR="00000000" w:rsidRPr="00000000">
        <w:rPr>
          <w:rFonts w:ascii="Gungsuh" w:cs="Gungsuh" w:eastAsia="Gungsuh" w:hAnsi="Gungsuh"/>
          <w:rtl w:val="0"/>
        </w:rPr>
        <w:t xml:space="preserve">Rectum V65 ≤ 15% (not 20%), V60 ≤ 20%, V50 ≤ 40%, V35 ≤ 60%, V25 ≤ 80%. </w:t>
      </w:r>
    </w:p>
    <w:p w:rsidR="00000000" w:rsidDel="00000000" w:rsidP="00000000" w:rsidRDefault="00000000" w:rsidRPr="00000000" w14:paraId="000004D4">
      <w:pPr>
        <w:numPr>
          <w:ilvl w:val="2"/>
          <w:numId w:val="65"/>
        </w:numPr>
        <w:spacing w:line="240" w:lineRule="auto"/>
        <w:ind w:left="2160" w:hanging="360"/>
        <w:rPr>
          <w:u w:val="none"/>
        </w:rPr>
      </w:pPr>
      <w:r w:rsidDel="00000000" w:rsidR="00000000" w:rsidRPr="00000000">
        <w:rPr>
          <w:rtl w:val="0"/>
        </w:rPr>
        <w:t xml:space="preserve">Bladder V65 &lt; 20%.</w:t>
      </w:r>
    </w:p>
    <w:p w:rsidR="00000000" w:rsidDel="00000000" w:rsidP="00000000" w:rsidRDefault="00000000" w:rsidRPr="00000000" w14:paraId="000004D5">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8y failure 15→ 11%. </w:t>
      </w:r>
    </w:p>
    <w:p w:rsidR="00000000" w:rsidDel="00000000" w:rsidP="00000000" w:rsidRDefault="00000000" w:rsidRPr="00000000" w14:paraId="000004D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w:t>
      </w:r>
      <w:r w:rsidDel="00000000" w:rsidR="00000000" w:rsidRPr="00000000">
        <w:rPr>
          <w:rFonts w:ascii="Times New Roman" w:cs="Times New Roman" w:eastAsia="Times New Roman" w:hAnsi="Times New Roman"/>
          <w:sz w:val="20"/>
          <w:szCs w:val="20"/>
          <w:rtl w:val="0"/>
        </w:rPr>
        <w:t xml:space="preserve">: G2</w:t>
      </w:r>
      <w:r w:rsidDel="00000000" w:rsidR="00000000" w:rsidRPr="00000000">
        <w:rPr>
          <w:rFonts w:ascii="Cardo" w:cs="Cardo" w:eastAsia="Cardo" w:hAnsi="Cardo"/>
          <w:rtl w:val="0"/>
        </w:rPr>
        <w:t xml:space="preserve">-3 GI ~5→ 12% (p=0.08)</w:t>
      </w:r>
      <w:r w:rsidDel="00000000" w:rsidR="00000000" w:rsidRPr="00000000">
        <w:rPr>
          <w:rFonts w:ascii="Times New Roman" w:cs="Times New Roman" w:eastAsia="Times New Roman" w:hAnsi="Times New Roman"/>
          <w:sz w:val="20"/>
          <w:szCs w:val="20"/>
          <w:rtl w:val="0"/>
        </w:rPr>
        <w:t xml:space="preserve">, G2+ GU ~16%.</w:t>
      </w:r>
    </w:p>
    <w:p w:rsidR="00000000" w:rsidDel="00000000" w:rsidP="00000000" w:rsidRDefault="00000000" w:rsidRPr="00000000" w14:paraId="000004D7">
      <w:pPr>
        <w:numPr>
          <w:ilvl w:val="2"/>
          <w:numId w:val="65"/>
        </w:numPr>
        <w:spacing w:line="240" w:lineRule="auto"/>
        <w:ind w:left="2160" w:hanging="360"/>
        <w:rPr>
          <w:u w:val="none"/>
        </w:rPr>
      </w:pPr>
      <w:r w:rsidDel="00000000" w:rsidR="00000000" w:rsidRPr="00000000">
        <w:rPr>
          <w:rFonts w:ascii="Gungsuh" w:cs="Gungsuh" w:eastAsia="Gungsuh" w:hAnsi="Gungsuh"/>
          <w:rtl w:val="0"/>
        </w:rPr>
        <w:t xml:space="preserve">Rectal V15 ≤ 65 Gy. with GI toxicity of 9%.  </w:t>
      </w:r>
    </w:p>
    <w:p w:rsidR="00000000" w:rsidDel="00000000" w:rsidP="00000000" w:rsidRDefault="00000000" w:rsidRPr="00000000" w14:paraId="000004D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Bowel, GU, ED similar between arms.</w:t>
      </w:r>
    </w:p>
    <w:p w:rsidR="00000000" w:rsidDel="00000000" w:rsidP="00000000" w:rsidRDefault="00000000" w:rsidRPr="00000000" w14:paraId="000004D9">
      <w:pPr>
        <w:numPr>
          <w:ilvl w:val="0"/>
          <w:numId w:val="65"/>
        </w:numPr>
        <w:spacing w:line="240" w:lineRule="auto"/>
        <w:rPr>
          <w:u w:val="none"/>
        </w:rPr>
      </w:pPr>
      <w:r w:rsidDel="00000000" w:rsidR="00000000" w:rsidRPr="00000000">
        <w:rPr>
          <w:b w:val="1"/>
          <w:rtl w:val="0"/>
        </w:rPr>
        <w:t xml:space="preserve">DELINEATE </w:t>
      </w:r>
      <w:r w:rsidDel="00000000" w:rsidR="00000000" w:rsidRPr="00000000">
        <w:rPr>
          <w:rtl w:val="0"/>
        </w:rPr>
        <w:t xml:space="preserve">[</w:t>
      </w:r>
      <w:hyperlink r:id="rId286">
        <w:r w:rsidDel="00000000" w:rsidR="00000000" w:rsidRPr="00000000">
          <w:rPr>
            <w:rtl w:val="0"/>
          </w:rPr>
          <w:t xml:space="preserve">Murray IJROBP '19</w:t>
        </w:r>
      </w:hyperlink>
      <w:r w:rsidDel="00000000" w:rsidR="00000000" w:rsidRPr="00000000">
        <w:rPr>
          <w:rtl w:val="0"/>
        </w:rPr>
        <w:t xml:space="preserve">]: </w:t>
      </w:r>
      <w:r w:rsidDel="00000000" w:rsidR="00000000" w:rsidRPr="00000000">
        <w:rPr>
          <w:b w:val="1"/>
          <w:rtl w:val="0"/>
        </w:rPr>
        <w:t xml:space="preserve">60/20 with SIB to 67/20 appears safe</w:t>
      </w:r>
      <w:r w:rsidDel="00000000" w:rsidR="00000000" w:rsidRPr="00000000">
        <w:rPr>
          <w:rtl w:val="0"/>
        </w:rPr>
        <w:t xml:space="preserve">.</w:t>
      </w:r>
    </w:p>
    <w:p w:rsidR="00000000" w:rsidDel="00000000" w:rsidP="00000000" w:rsidRDefault="00000000" w:rsidRPr="00000000" w14:paraId="000004DA">
      <w:pPr>
        <w:pStyle w:val="Heading3"/>
        <w:ind w:left="0" w:firstLine="0"/>
        <w:rPr/>
      </w:pPr>
      <w:bookmarkStart w:colFirst="0" w:colLast="0" w:name="_8pomabl3qwvp" w:id="118"/>
      <w:bookmarkEnd w:id="118"/>
      <w:r w:rsidDel="00000000" w:rsidR="00000000" w:rsidRPr="00000000">
        <w:rPr>
          <w:rtl w:val="0"/>
        </w:rPr>
      </w:r>
    </w:p>
    <w:p w:rsidR="00000000" w:rsidDel="00000000" w:rsidP="00000000" w:rsidRDefault="00000000" w:rsidRPr="00000000" w14:paraId="000004DB">
      <w:pPr>
        <w:pStyle w:val="Heading3"/>
        <w:ind w:left="0" w:firstLine="0"/>
        <w:rPr/>
      </w:pPr>
      <w:bookmarkStart w:colFirst="0" w:colLast="0" w:name="_fww5r5ary7yk" w:id="119"/>
      <w:bookmarkEnd w:id="119"/>
      <w:hyperlink w:anchor="_fz0ewma6qs8t">
        <w:r w:rsidDel="00000000" w:rsidR="00000000" w:rsidRPr="00000000">
          <w:rPr>
            <w:u w:val="single"/>
            <w:rtl w:val="0"/>
          </w:rPr>
          <w:t xml:space="preserve">Ultrahypofractionation</w:t>
        </w:r>
      </w:hyperlink>
      <w:r w:rsidDel="00000000" w:rsidR="00000000" w:rsidRPr="00000000">
        <w:rPr>
          <w:rtl w:val="0"/>
        </w:rPr>
      </w:r>
    </w:p>
    <w:p w:rsidR="00000000" w:rsidDel="00000000" w:rsidP="00000000" w:rsidRDefault="00000000" w:rsidRPr="00000000" w14:paraId="000004D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hypofractionation is 6.5-10 Gy/fx for 4-7 fractions, typically using SBRT with intra-fraction motion management.</w:t>
      </w:r>
    </w:p>
    <w:p w:rsidR="00000000" w:rsidDel="00000000" w:rsidP="00000000" w:rsidRDefault="00000000" w:rsidRPr="00000000" w14:paraId="000004DD">
      <w:pPr>
        <w:numPr>
          <w:ilvl w:val="0"/>
          <w:numId w:val="65"/>
        </w:numPr>
      </w:pPr>
      <w:r w:rsidDel="00000000" w:rsidR="00000000" w:rsidRPr="00000000">
        <w:rPr>
          <w:rtl w:val="0"/>
        </w:rPr>
        <w:t xml:space="preserve">Single institution studies range from 36.25/5 [</w:t>
      </w:r>
      <w:hyperlink w:anchor="w1h1pegh7rxz">
        <w:r w:rsidDel="00000000" w:rsidR="00000000" w:rsidRPr="00000000">
          <w:rPr>
            <w:rtl w:val="0"/>
          </w:rPr>
          <w:t xml:space="preserve">GU-005</w:t>
        </w:r>
      </w:hyperlink>
      <w:r w:rsidDel="00000000" w:rsidR="00000000" w:rsidRPr="00000000">
        <w:rPr>
          <w:rtl w:val="0"/>
        </w:rPr>
        <w:t xml:space="preserve">, </w:t>
      </w:r>
      <w:hyperlink w:anchor="dhztl3v0sura">
        <w:r w:rsidDel="00000000" w:rsidR="00000000" w:rsidRPr="00000000">
          <w:rPr>
            <w:rtl w:val="0"/>
          </w:rPr>
          <w:t xml:space="preserve">PACE-B</w:t>
        </w:r>
      </w:hyperlink>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50/5 [</w:t>
      </w:r>
      <w:hyperlink w:anchor="ud3i4r5bzd8t">
        <w:r w:rsidDel="00000000" w:rsidR="00000000" w:rsidRPr="00000000">
          <w:rPr>
            <w:rtl w:val="0"/>
          </w:rPr>
          <w:t xml:space="preserve">Hannan</w:t>
        </w:r>
      </w:hyperlink>
      <w:r w:rsidDel="00000000" w:rsidR="00000000" w:rsidRPr="00000000">
        <w:rPr>
          <w:rFonts w:ascii="Gungsuh" w:cs="Gungsuh" w:eastAsia="Gungsuh" w:hAnsi="Gungsuh"/>
          <w:rtl w:val="0"/>
        </w:rPr>
        <w:t xml:space="preserve">] with PSA control in LR and IR ≥ 90%.</w:t>
      </w:r>
    </w:p>
    <w:p w:rsidR="00000000" w:rsidDel="00000000" w:rsidP="00000000" w:rsidRDefault="00000000" w:rsidRPr="00000000" w14:paraId="000004D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It is only recommended for low and favorable intermediate risk disease due to lack of RCTs addressing nodal coverage.</w:t>
      </w:r>
    </w:p>
    <w:p w:rsidR="00000000" w:rsidDel="00000000" w:rsidP="00000000" w:rsidRDefault="00000000" w:rsidRPr="00000000" w14:paraId="000004D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treatments over 1.5 weeks. Typically, qod or twice weekly.</w:t>
      </w:r>
    </w:p>
    <w:p w:rsidR="00000000" w:rsidDel="00000000" w:rsidP="00000000" w:rsidRDefault="00000000" w:rsidRPr="00000000" w14:paraId="000004E0">
      <w:pPr>
        <w:numPr>
          <w:ilvl w:val="0"/>
          <w:numId w:val="65"/>
        </w:numPr>
        <w:spacing w:line="240" w:lineRule="auto"/>
        <w:ind w:left="720" w:hanging="360"/>
        <w:rPr>
          <w:u w:val="none"/>
        </w:rPr>
      </w:pPr>
      <w:r w:rsidDel="00000000" w:rsidR="00000000" w:rsidRPr="00000000">
        <w:rPr>
          <w:rtl w:val="0"/>
        </w:rPr>
        <w:t xml:space="preserve">Eligibility: Prostate volume &lt; 100 cc, no bleeding diathesis, able to lie still for 5 min, IDB on DMARD. No restrictions if TURP &gt; 6 mo earlier, high IPSS score, or risk category.</w:t>
      </w:r>
    </w:p>
    <w:p w:rsidR="00000000" w:rsidDel="00000000" w:rsidP="00000000" w:rsidRDefault="00000000" w:rsidRPr="00000000" w14:paraId="000004E1">
      <w:pPr>
        <w:numPr>
          <w:ilvl w:val="0"/>
          <w:numId w:val="65"/>
        </w:numPr>
      </w:pPr>
      <w:r w:rsidDel="00000000" w:rsidR="00000000" w:rsidRPr="00000000">
        <w:rPr>
          <w:rtl w:val="0"/>
        </w:rPr>
        <w:t xml:space="preserve">Consider enema prior to each treatment [</w:t>
      </w:r>
      <w:hyperlink w:anchor="vpweyp85ssn1">
        <w:r w:rsidDel="00000000" w:rsidR="00000000" w:rsidRPr="00000000">
          <w:rPr>
            <w:rtl w:val="0"/>
          </w:rPr>
          <w:t xml:space="preserve">RTOG 09-38</w:t>
        </w:r>
      </w:hyperlink>
      <w:r w:rsidDel="00000000" w:rsidR="00000000" w:rsidRPr="00000000">
        <w:rPr>
          <w:rtl w:val="0"/>
        </w:rPr>
        <w:t xml:space="preserve">].</w:t>
      </w:r>
    </w:p>
    <w:p w:rsidR="00000000" w:rsidDel="00000000" w:rsidP="00000000" w:rsidRDefault="00000000" w:rsidRPr="00000000" w14:paraId="000004E2">
      <w:pPr>
        <w:numPr>
          <w:ilvl w:val="0"/>
          <w:numId w:val="65"/>
        </w:numPr>
      </w:pPr>
      <w:r w:rsidDel="00000000" w:rsidR="00000000" w:rsidRPr="00000000">
        <w:rPr>
          <w:rtl w:val="0"/>
        </w:rPr>
        <w:t xml:space="preserve">PTV expansions range from 3-5 mm, sparing rectum. The landmark [</w:t>
      </w:r>
      <w:hyperlink w:anchor="s154tb8jpwz6">
        <w:r w:rsidDel="00000000" w:rsidR="00000000" w:rsidRPr="00000000">
          <w:rPr>
            <w:rtl w:val="0"/>
          </w:rPr>
          <w:t xml:space="preserve">HYPO-RT-PC</w:t>
        </w:r>
      </w:hyperlink>
      <w:r w:rsidDel="00000000" w:rsidR="00000000" w:rsidRPr="00000000">
        <w:rPr>
          <w:rtl w:val="0"/>
        </w:rPr>
        <w:t xml:space="preserve">] trial was 80% 3D, used 7 mm PTV margins, and no SpaceOAR. Yet, it demonstrated no difference in late toxicities versus 78/39! </w:t>
      </w:r>
    </w:p>
    <w:p w:rsidR="00000000" w:rsidDel="00000000" w:rsidP="00000000" w:rsidRDefault="00000000" w:rsidRPr="00000000" w14:paraId="000004E3">
      <w:pPr>
        <w:numPr>
          <w:ilvl w:val="0"/>
          <w:numId w:val="65"/>
        </w:numPr>
        <w:spacing w:line="240" w:lineRule="auto"/>
        <w:rPr>
          <w:u w:val="none"/>
        </w:rPr>
      </w:pPr>
      <w:r w:rsidDel="00000000" w:rsidR="00000000" w:rsidRPr="00000000">
        <w:rPr>
          <w:b w:val="1"/>
          <w:rtl w:val="0"/>
        </w:rPr>
        <w:t xml:space="preserve">PATRIOT</w:t>
      </w:r>
      <w:r w:rsidDel="00000000" w:rsidR="00000000" w:rsidRPr="00000000">
        <w:rPr>
          <w:rtl w:val="0"/>
        </w:rPr>
        <w:t xml:space="preserve"> [</w:t>
      </w:r>
      <w:hyperlink r:id="rId287">
        <w:r w:rsidDel="00000000" w:rsidR="00000000" w:rsidRPr="00000000">
          <w:rPr>
            <w:rtl w:val="0"/>
          </w:rPr>
          <w:t xml:space="preserve">Loblaw ASTRO '19</w:t>
        </w:r>
      </w:hyperlink>
      <w:r w:rsidDel="00000000" w:rsidR="00000000" w:rsidRPr="00000000">
        <w:rPr>
          <w:rtl w:val="0"/>
        </w:rPr>
        <w:t xml:space="preserve">, </w:t>
      </w:r>
      <w:hyperlink r:id="rId288">
        <w:r w:rsidDel="00000000" w:rsidR="00000000" w:rsidRPr="00000000">
          <w:rPr>
            <w:rtl w:val="0"/>
          </w:rPr>
          <w:t xml:space="preserve">Alayed RTO '20</w:t>
        </w:r>
      </w:hyperlink>
      <w:r w:rsidDel="00000000" w:rsidR="00000000" w:rsidRPr="00000000">
        <w:rPr>
          <w:rtl w:val="0"/>
        </w:rPr>
        <w:t xml:space="preserve">]: Ph</w:t>
      </w:r>
      <w:r w:rsidDel="00000000" w:rsidR="00000000" w:rsidRPr="00000000">
        <w:rPr>
          <w:rtl w:val="0"/>
        </w:rPr>
        <w:t xml:space="preserve">ase II. </w:t>
      </w:r>
      <w:r w:rsidDel="00000000" w:rsidR="00000000" w:rsidRPr="00000000">
        <w:rPr>
          <w:b w:val="1"/>
          <w:rtl w:val="0"/>
        </w:rPr>
        <w:t xml:space="preserve">40/5 over 11 vs. 29 days</w:t>
      </w:r>
      <w:r w:rsidDel="00000000" w:rsidR="00000000" w:rsidRPr="00000000">
        <w:rPr>
          <w:rtl w:val="0"/>
        </w:rPr>
        <w:t xml:space="preserve">.</w:t>
        <w:br w:type="textWrapping"/>
        <w:t xml:space="preserve">There were no differences in toxicity, bcF, PSA kinetics or survival between the two regimens.</w:t>
      </w:r>
    </w:p>
    <w:p w:rsidR="00000000" w:rsidDel="00000000" w:rsidP="00000000" w:rsidRDefault="00000000" w:rsidRPr="00000000" w14:paraId="000004E4">
      <w:pPr>
        <w:numPr>
          <w:ilvl w:val="1"/>
          <w:numId w:val="65"/>
        </w:numPr>
        <w:spacing w:line="240" w:lineRule="auto"/>
        <w:ind w:left="1440" w:hanging="360"/>
        <w:rPr>
          <w:u w:val="none"/>
        </w:rPr>
      </w:pPr>
      <w:r w:rsidDel="00000000" w:rsidR="00000000" w:rsidRPr="00000000">
        <w:rPr>
          <w:rFonts w:ascii="Gungsuh" w:cs="Gungsuh" w:eastAsia="Gungsuh" w:hAnsi="Gungsuh"/>
          <w:rtl w:val="0"/>
        </w:rPr>
        <w:t xml:space="preserve">152 men. cT1-2b (no MRI staging), GS ≤ 7, PSA ≤ 20. SABR with fiducials. ST-ADT in 5%. MFU 5y. </w:t>
      </w:r>
    </w:p>
    <w:p w:rsidR="00000000" w:rsidDel="00000000" w:rsidP="00000000" w:rsidRDefault="00000000" w:rsidRPr="00000000" w14:paraId="000004E5">
      <w:pPr>
        <w:numPr>
          <w:ilvl w:val="2"/>
          <w:numId w:val="65"/>
        </w:numPr>
        <w:spacing w:line="240" w:lineRule="auto"/>
        <w:ind w:left="2160" w:hanging="360"/>
        <w:rPr>
          <w:u w:val="none"/>
        </w:rPr>
      </w:pPr>
      <w:r w:rsidDel="00000000" w:rsidR="00000000" w:rsidRPr="00000000">
        <w:rPr>
          <w:rtl w:val="0"/>
        </w:rPr>
        <w:t xml:space="preserve">Incidence of LR / </w:t>
      </w:r>
      <w:r w:rsidDel="00000000" w:rsidR="00000000" w:rsidRPr="00000000">
        <w:rPr>
          <w:rtl w:val="0"/>
        </w:rPr>
        <w:t xml:space="preserve">Fav IR</w:t>
      </w:r>
      <w:r w:rsidDel="00000000" w:rsidR="00000000" w:rsidRPr="00000000">
        <w:rPr>
          <w:rtl w:val="0"/>
        </w:rPr>
        <w:t xml:space="preserve"> / </w:t>
      </w:r>
      <w:r w:rsidDel="00000000" w:rsidR="00000000" w:rsidRPr="00000000">
        <w:rPr>
          <w:rtl w:val="0"/>
        </w:rPr>
        <w:t xml:space="preserve">Unfav IR</w:t>
      </w:r>
      <w:r w:rsidDel="00000000" w:rsidR="00000000" w:rsidRPr="00000000">
        <w:rPr>
          <w:rFonts w:ascii="Cardo" w:cs="Cardo" w:eastAsia="Cardo" w:hAnsi="Cardo"/>
          <w:rtl w:val="0"/>
        </w:rPr>
        <w:t xml:space="preserve"> of 13→ 58→ 29%. </w:t>
      </w:r>
    </w:p>
    <w:p w:rsidR="00000000" w:rsidDel="00000000" w:rsidP="00000000" w:rsidRDefault="00000000" w:rsidRPr="00000000" w14:paraId="000004E6">
      <w:pPr>
        <w:numPr>
          <w:ilvl w:val="2"/>
          <w:numId w:val="65"/>
        </w:numPr>
        <w:spacing w:line="240" w:lineRule="auto"/>
        <w:ind w:left="2160" w:hanging="360"/>
        <w:rPr>
          <w:u w:val="none"/>
        </w:rPr>
      </w:pPr>
      <w:r w:rsidDel="00000000" w:rsidR="00000000" w:rsidRPr="00000000">
        <w:rPr>
          <w:rtl w:val="0"/>
        </w:rPr>
        <w:t xml:space="preserve">CTV = prostate. PTV = CTV + 0.5 cm. </w:t>
      </w:r>
    </w:p>
    <w:p w:rsidR="00000000" w:rsidDel="00000000" w:rsidP="00000000" w:rsidRDefault="00000000" w:rsidRPr="00000000" w14:paraId="000004E7">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G3+ GI of ~1.3→ 2.7% (p=0.36).</w:t>
      </w:r>
    </w:p>
    <w:p w:rsidR="00000000" w:rsidDel="00000000" w:rsidP="00000000" w:rsidRDefault="00000000" w:rsidRPr="00000000" w14:paraId="000004E8">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G3 GU of ~7→ 3% (p=0.44). </w:t>
      </w:r>
    </w:p>
    <w:p w:rsidR="00000000" w:rsidDel="00000000" w:rsidP="00000000" w:rsidRDefault="00000000" w:rsidRPr="00000000" w14:paraId="000004E9">
      <w:pPr>
        <w:numPr>
          <w:ilvl w:val="1"/>
          <w:numId w:val="65"/>
        </w:numPr>
        <w:spacing w:line="240" w:lineRule="auto"/>
        <w:ind w:left="1440" w:hanging="360"/>
        <w:rPr>
          <w:u w:val="none"/>
        </w:rPr>
      </w:pPr>
      <w:r w:rsidDel="00000000" w:rsidR="00000000" w:rsidRPr="00000000">
        <w:rPr>
          <w:rtl w:val="0"/>
        </w:rPr>
        <w:t xml:space="preserve">Median PSA nadir 0.1, MTT nadir of 54 mo. PSA kinetics nearly identical. </w:t>
      </w:r>
    </w:p>
    <w:p w:rsidR="00000000" w:rsidDel="00000000" w:rsidP="00000000" w:rsidRDefault="00000000" w:rsidRPr="00000000" w14:paraId="000004EA">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5y bcF of ~3→ 7% (p=0.22). </w:t>
      </w:r>
    </w:p>
    <w:p w:rsidR="00000000" w:rsidDel="00000000" w:rsidP="00000000" w:rsidRDefault="00000000" w:rsidRPr="00000000" w14:paraId="000004EB">
      <w:pPr>
        <w:numPr>
          <w:ilvl w:val="0"/>
          <w:numId w:val="65"/>
        </w:numPr>
        <w:rPr>
          <w:u w:val="none"/>
        </w:rPr>
      </w:pPr>
      <w:r w:rsidDel="00000000" w:rsidR="00000000" w:rsidRPr="00000000">
        <w:rPr>
          <w:rFonts w:ascii="Gungsuh" w:cs="Gungsuh" w:eastAsia="Gungsuh" w:hAnsi="Gungsuh"/>
          <w:rtl w:val="0"/>
        </w:rPr>
        <w:t xml:space="preserve">Max rectal and urethral dose should be kept to ≤ 105% of 36.25/5 [</w:t>
      </w:r>
      <w:hyperlink w:anchor="w1h1pegh7rxz">
        <w:r w:rsidDel="00000000" w:rsidR="00000000" w:rsidRPr="00000000">
          <w:rPr>
            <w:rtl w:val="0"/>
          </w:rPr>
          <w:t xml:space="preserve">GU-005</w:t>
        </w:r>
      </w:hyperlink>
      <w:r w:rsidDel="00000000" w:rsidR="00000000" w:rsidRPr="00000000">
        <w:rPr>
          <w:rtl w:val="0"/>
        </w:rPr>
        <w:t xml:space="preserve">].</w:t>
      </w:r>
    </w:p>
    <w:p w:rsidR="00000000" w:rsidDel="00000000" w:rsidP="00000000" w:rsidRDefault="00000000" w:rsidRPr="00000000" w14:paraId="000004E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Max urethral dose should be kept to ≤ </w:t>
      </w:r>
      <w:r w:rsidDel="00000000" w:rsidR="00000000" w:rsidRPr="00000000">
        <w:rPr>
          <w:rtl w:val="0"/>
        </w:rPr>
        <w:t xml:space="preserve">107</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of 36.25/5 [</w:t>
      </w:r>
      <w:hyperlink w:anchor="w1h1pegh7rxz">
        <w:r w:rsidDel="00000000" w:rsidR="00000000" w:rsidRPr="00000000">
          <w:rPr>
            <w:rtl w:val="0"/>
          </w:rPr>
          <w:t xml:space="preserve">GU-005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D">
      <w:pPr>
        <w:numPr>
          <w:ilvl w:val="1"/>
          <w:numId w:val="65"/>
        </w:numPr>
        <w:spacing w:line="240" w:lineRule="auto"/>
        <w:ind w:left="1440" w:hanging="360"/>
        <w:rPr>
          <w:u w:val="none"/>
        </w:rPr>
      </w:pPr>
      <w:r w:rsidDel="00000000" w:rsidR="00000000" w:rsidRPr="00000000">
        <w:rPr>
          <w:b w:val="1"/>
          <w:rtl w:val="0"/>
        </w:rPr>
        <w:t xml:space="preserve">Prior TURP appears to not be a risk factor for SBR</w:t>
      </w:r>
      <w:r w:rsidDel="00000000" w:rsidR="00000000" w:rsidRPr="00000000">
        <w:rPr>
          <w:b w:val="1"/>
          <w:rtl w:val="0"/>
        </w:rPr>
        <w:t xml:space="preserve">T </w:t>
      </w:r>
      <w:r w:rsidDel="00000000" w:rsidR="00000000" w:rsidRPr="00000000">
        <w:rPr>
          <w:rtl w:val="0"/>
        </w:rPr>
        <w:t xml:space="preserve">[</w:t>
      </w:r>
      <w:hyperlink r:id="rId289">
        <w:r w:rsidDel="00000000" w:rsidR="00000000" w:rsidRPr="00000000">
          <w:rPr>
            <w:rtl w:val="0"/>
          </w:rPr>
          <w:t xml:space="preserve">Murthy PRO '19</w:t>
        </w:r>
      </w:hyperlink>
      <w:r w:rsidDel="00000000" w:rsidR="00000000" w:rsidRPr="00000000">
        <w:rPr>
          <w:rtl w:val="0"/>
        </w:rPr>
        <w:t xml:space="preserve">]:</w:t>
      </w:r>
      <w:r w:rsidDel="00000000" w:rsidR="00000000" w:rsidRPr="00000000">
        <w:rPr>
          <w:b w:val="1"/>
          <w:rtl w:val="0"/>
        </w:rPr>
        <w:t xml:space="preserve"> SBRT for Non-TURP vs. TURP</w:t>
      </w:r>
      <w:r w:rsidDel="00000000" w:rsidR="00000000" w:rsidRPr="00000000">
        <w:rPr>
          <w:rtl w:val="0"/>
        </w:rPr>
        <w:t xml:space="preserve">.</w:t>
      </w:r>
    </w:p>
    <w:p w:rsidR="00000000" w:rsidDel="00000000" w:rsidP="00000000" w:rsidRDefault="00000000" w:rsidRPr="00000000" w14:paraId="000004EE">
      <w:pPr>
        <w:spacing w:line="240" w:lineRule="auto"/>
        <w:ind w:left="1440" w:firstLine="0"/>
        <w:rPr/>
      </w:pPr>
      <w:r w:rsidDel="00000000" w:rsidR="00000000" w:rsidRPr="00000000">
        <w:rPr>
          <w:rtl w:val="0"/>
        </w:rPr>
        <w:t xml:space="preserve">There is perhaps a modest increase in GU incontinence with TURP patients, but SBRT can still be safely performed.</w:t>
      </w:r>
    </w:p>
    <w:p w:rsidR="00000000" w:rsidDel="00000000" w:rsidP="00000000" w:rsidRDefault="00000000" w:rsidRPr="00000000" w14:paraId="000004EF">
      <w:pPr>
        <w:numPr>
          <w:ilvl w:val="2"/>
          <w:numId w:val="65"/>
        </w:numPr>
        <w:spacing w:line="240" w:lineRule="auto"/>
        <w:ind w:left="2160" w:hanging="360"/>
        <w:rPr>
          <w:u w:val="none"/>
        </w:rPr>
      </w:pPr>
      <w:r w:rsidDel="00000000" w:rsidR="00000000" w:rsidRPr="00000000">
        <w:rPr>
          <w:rtl w:val="0"/>
        </w:rPr>
        <w:t xml:space="preserve">50 TURP patients from prospective databases matched to non-TURP patients. MFU ~2y.</w:t>
      </w:r>
    </w:p>
    <w:p w:rsidR="00000000" w:rsidDel="00000000" w:rsidP="00000000" w:rsidRDefault="00000000" w:rsidRPr="00000000" w14:paraId="000004F0">
      <w:pPr>
        <w:numPr>
          <w:ilvl w:val="2"/>
          <w:numId w:val="65"/>
        </w:numPr>
        <w:spacing w:line="240" w:lineRule="auto"/>
        <w:ind w:left="2160" w:hanging="360"/>
        <w:rPr>
          <w:u w:val="none"/>
        </w:rPr>
      </w:pPr>
      <w:r w:rsidDel="00000000" w:rsidR="00000000" w:rsidRPr="00000000">
        <w:rPr>
          <w:rtl w:val="0"/>
        </w:rPr>
        <w:t xml:space="preserve">Median duration from TURP to start of SBRT of 10 mo.</w:t>
      </w:r>
    </w:p>
    <w:p w:rsidR="00000000" w:rsidDel="00000000" w:rsidP="00000000" w:rsidRDefault="00000000" w:rsidRPr="00000000" w14:paraId="000004F1">
      <w:pPr>
        <w:numPr>
          <w:ilvl w:val="2"/>
          <w:numId w:val="65"/>
        </w:numPr>
        <w:spacing w:line="240" w:lineRule="auto"/>
        <w:ind w:left="2160" w:hanging="360"/>
        <w:rPr>
          <w:u w:val="none"/>
        </w:rPr>
      </w:pPr>
      <w:r w:rsidDel="00000000" w:rsidR="00000000" w:rsidRPr="00000000">
        <w:rPr>
          <w:rFonts w:ascii="Cardo" w:cs="Cardo" w:eastAsia="Cardo" w:hAnsi="Cardo"/>
          <w:rtl w:val="0"/>
        </w:rPr>
        <w:t xml:space="preserve">Acute GU G2+ ~7%, late GU G2+ ~10%, stricture rates ~5%, incontinence rates 0→ 4% (p=0.15).</w:t>
      </w:r>
    </w:p>
    <w:p w:rsidR="00000000" w:rsidDel="00000000" w:rsidP="00000000" w:rsidRDefault="00000000" w:rsidRPr="00000000" w14:paraId="000004F2">
      <w:pPr>
        <w:numPr>
          <w:ilvl w:val="2"/>
          <w:numId w:val="65"/>
        </w:numPr>
        <w:spacing w:line="240" w:lineRule="auto"/>
        <w:ind w:left="2160" w:hanging="360"/>
        <w:rPr>
          <w:u w:val="none"/>
        </w:rPr>
      </w:pPr>
      <w:r w:rsidDel="00000000" w:rsidR="00000000" w:rsidRPr="00000000">
        <w:rPr>
          <w:rFonts w:ascii="Cardo" w:cs="Cardo" w:eastAsia="Cardo" w:hAnsi="Cardo"/>
          <w:rtl w:val="0"/>
        </w:rPr>
        <w:t xml:space="preserve">Median duration of time to late toxicity of ~16→ 10 mo (p=0.12).</w:t>
      </w:r>
      <w:r w:rsidDel="00000000" w:rsidR="00000000" w:rsidRPr="00000000">
        <w:rPr>
          <w:rtl w:val="0"/>
        </w:rPr>
      </w:r>
    </w:p>
    <w:bookmarkStart w:colFirst="0" w:colLast="0" w:name="sy648gvz98sf" w:id="120"/>
    <w:bookmarkEnd w:id="120"/>
    <w:p w:rsidR="00000000" w:rsidDel="00000000" w:rsidP="00000000" w:rsidRDefault="00000000" w:rsidRPr="00000000" w14:paraId="000004F3">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Elective Nodal Irradiation with Ultrahypofractionation in HR Prostate Cancer </w:t>
      </w:r>
      <w:r w:rsidDel="00000000" w:rsidR="00000000" w:rsidRPr="00000000">
        <w:rPr>
          <w:rFonts w:ascii="Times New Roman" w:cs="Times New Roman" w:eastAsia="Times New Roman" w:hAnsi="Times New Roman"/>
          <w:sz w:val="20"/>
          <w:szCs w:val="20"/>
          <w:rtl w:val="0"/>
        </w:rPr>
        <w:t xml:space="preserve">[</w:t>
      </w:r>
      <w:hyperlink r:id="rId290">
        <w:r w:rsidDel="00000000" w:rsidR="00000000" w:rsidRPr="00000000">
          <w:rPr>
            <w:rFonts w:ascii="Times New Roman" w:cs="Times New Roman" w:eastAsia="Times New Roman" w:hAnsi="Times New Roman"/>
            <w:sz w:val="20"/>
            <w:szCs w:val="20"/>
            <w:rtl w:val="0"/>
          </w:rPr>
          <w:t xml:space="preserve">Alayed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ENI for HR dz</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291">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SBRT to the prostate and elective nodes deserves eval on more patients with longer follow-up.</w:t>
      </w:r>
    </w:p>
    <w:p w:rsidR="00000000" w:rsidDel="00000000" w:rsidP="00000000" w:rsidRDefault="00000000" w:rsidRPr="00000000" w14:paraId="000004F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SATURN </w:t>
      </w:r>
      <w:r w:rsidDel="00000000" w:rsidR="00000000" w:rsidRPr="00000000">
        <w:rPr>
          <w:rFonts w:ascii="Times New Roman" w:cs="Times New Roman" w:eastAsia="Times New Roman" w:hAnsi="Times New Roman"/>
          <w:sz w:val="20"/>
          <w:szCs w:val="20"/>
          <w:rtl w:val="0"/>
        </w:rPr>
        <w:t xml:space="preserve">[</w:t>
      </w:r>
      <w:hyperlink r:id="rId292">
        <w:r w:rsidDel="00000000" w:rsidR="00000000" w:rsidRPr="00000000">
          <w:rPr>
            <w:rFonts w:ascii="Times New Roman" w:cs="Times New Roman" w:eastAsia="Times New Roman" w:hAnsi="Times New Roman"/>
            <w:sz w:val="20"/>
            <w:szCs w:val="20"/>
            <w:rtl w:val="0"/>
          </w:rPr>
          <w:t xml:space="preserve">Musunuru IJROBP '18</w:t>
        </w:r>
      </w:hyperlink>
      <w:r w:rsidDel="00000000" w:rsidR="00000000" w:rsidRPr="00000000">
        <w:rPr>
          <w:rFonts w:ascii="Times New Roman" w:cs="Times New Roman" w:eastAsia="Times New Roman" w:hAnsi="Times New Roman"/>
          <w:sz w:val="20"/>
          <w:szCs w:val="20"/>
          <w:rtl w:val="0"/>
        </w:rPr>
        <w:t xml:space="preserve">]: 30 HR pts. </w:t>
      </w:r>
      <w:r w:rsidDel="00000000" w:rsidR="00000000" w:rsidRPr="00000000">
        <w:rPr>
          <w:rFonts w:ascii="Times New Roman" w:cs="Times New Roman" w:eastAsia="Times New Roman" w:hAnsi="Times New Roman"/>
          <w:b w:val="1"/>
          <w:sz w:val="20"/>
          <w:szCs w:val="20"/>
          <w:rtl w:val="0"/>
        </w:rPr>
        <w:t xml:space="preserve">40/5 Prostate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25/5 SV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25/5 ENI</w:t>
      </w:r>
      <w:r w:rsidDel="00000000" w:rsidR="00000000" w:rsidRPr="00000000">
        <w:rPr>
          <w:rFonts w:ascii="Times New Roman" w:cs="Times New Roman" w:eastAsia="Times New Roman" w:hAnsi="Times New Roman"/>
          <w:sz w:val="20"/>
          <w:szCs w:val="20"/>
          <w:rtl w:val="0"/>
        </w:rPr>
        <w:t xml:space="preserve">. 12-18 mo ADT req'd. MFU 4y.</w:t>
      </w:r>
    </w:p>
    <w:p w:rsidR="00000000" w:rsidDel="00000000" w:rsidP="00000000" w:rsidRDefault="00000000" w:rsidRPr="00000000" w14:paraId="000004F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pHART </w:t>
      </w:r>
      <w:r w:rsidDel="00000000" w:rsidR="00000000" w:rsidRPr="00000000">
        <w:rPr>
          <w:rFonts w:ascii="Times New Roman" w:cs="Times New Roman" w:eastAsia="Times New Roman" w:hAnsi="Times New Roman"/>
          <w:sz w:val="20"/>
          <w:szCs w:val="20"/>
          <w:rtl w:val="0"/>
        </w:rPr>
        <w:t xml:space="preserve">8: 30 HR pts. </w:t>
      </w:r>
      <w:r w:rsidDel="00000000" w:rsidR="00000000" w:rsidRPr="00000000">
        <w:rPr>
          <w:rFonts w:ascii="Times New Roman" w:cs="Times New Roman" w:eastAsia="Times New Roman" w:hAnsi="Times New Roman"/>
          <w:b w:val="1"/>
          <w:sz w:val="20"/>
          <w:szCs w:val="20"/>
          <w:rtl w:val="0"/>
        </w:rPr>
        <w:t xml:space="preserve">40/5 Prostate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30/5 SV</w:t>
      </w:r>
      <w:r w:rsidDel="00000000" w:rsidR="00000000" w:rsidRPr="00000000">
        <w:rPr>
          <w:rFonts w:ascii="Times New Roman" w:cs="Times New Roman" w:eastAsia="Times New Roman" w:hAnsi="Times New Roman"/>
          <w:sz w:val="20"/>
          <w:szCs w:val="20"/>
          <w:rtl w:val="0"/>
        </w:rPr>
        <w:t xml:space="preserve">. 12-18 mo ADT req'd. MFU 5.5y. </w:t>
      </w:r>
    </w:p>
    <w:p w:rsidR="00000000" w:rsidDel="00000000" w:rsidP="00000000" w:rsidRDefault="00000000" w:rsidRPr="00000000" w14:paraId="000004F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1 G3+ late GI/GU among all pts. SBO in setting of multiple previous abdominal surgeries.</w:t>
      </w:r>
    </w:p>
    <w:p w:rsidR="00000000" w:rsidDel="00000000" w:rsidP="00000000" w:rsidRDefault="00000000" w:rsidRPr="00000000" w14:paraId="000004F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85→ 100%.</w:t>
      </w:r>
    </w:p>
    <w:bookmarkStart w:colFirst="0" w:colLast="0" w:name="5umur0c3hu7m" w:id="121"/>
    <w:bookmarkEnd w:id="121"/>
    <w:p w:rsidR="00000000" w:rsidDel="00000000" w:rsidP="00000000" w:rsidRDefault="00000000" w:rsidRPr="00000000" w14:paraId="000004F8">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Meta for LR and IR</w:t>
      </w:r>
      <w:r w:rsidDel="00000000" w:rsidR="00000000" w:rsidRPr="00000000">
        <w:rPr>
          <w:rFonts w:ascii="Times New Roman" w:cs="Times New Roman" w:eastAsia="Times New Roman" w:hAnsi="Times New Roman"/>
          <w:sz w:val="20"/>
          <w:szCs w:val="20"/>
          <w:rtl w:val="0"/>
        </w:rPr>
        <w:t xml:space="preserve"> [</w:t>
      </w:r>
      <w:hyperlink r:id="rId293">
        <w:r w:rsidDel="00000000" w:rsidR="00000000" w:rsidRPr="00000000">
          <w:rPr>
            <w:rFonts w:ascii="Times New Roman" w:cs="Times New Roman" w:eastAsia="Times New Roman" w:hAnsi="Times New Roman"/>
            <w:sz w:val="20"/>
            <w:szCs w:val="20"/>
            <w:rtl w:val="0"/>
          </w:rPr>
          <w:t xml:space="preserve">Kishan JAMA Netw Open '19</w:t>
        </w:r>
      </w:hyperlink>
      <w:r w:rsidDel="00000000" w:rsidR="00000000" w:rsidRPr="00000000">
        <w:rPr>
          <w:rFonts w:ascii="Times New Roman" w:cs="Times New Roman" w:eastAsia="Times New Roman" w:hAnsi="Times New Roman"/>
          <w:sz w:val="20"/>
          <w:szCs w:val="20"/>
          <w:rtl w:val="0"/>
        </w:rPr>
        <w:t xml:space="preserve">]: 33.5-40/4-5.</w:t>
        <w:br w:type="textWrapping"/>
      </w:r>
      <w:r w:rsidDel="00000000" w:rsidR="00000000" w:rsidRPr="00000000">
        <w:rPr>
          <w:rFonts w:ascii="Times New Roman" w:cs="Times New Roman" w:eastAsia="Times New Roman" w:hAnsi="Times New Roman"/>
          <w:sz w:val="20"/>
          <w:szCs w:val="20"/>
          <w:rtl w:val="0"/>
        </w:rPr>
        <w:t xml:space="preserve">See Figure 2 for an excellent breakdown of Grade 3 toxicity across all prostate treatment modalities. There appears to be a correlation with less G2+ toxicities with every other day compared to daily SBRT.</w:t>
      </w:r>
    </w:p>
    <w:p w:rsidR="00000000" w:rsidDel="00000000" w:rsidP="00000000" w:rsidRDefault="00000000" w:rsidRPr="00000000" w14:paraId="000004F9">
      <w:pPr>
        <w:spacing w:line="240" w:lineRule="auto"/>
        <w:ind w:firstLine="720"/>
        <w:rPr/>
      </w:pPr>
      <w:r w:rsidDel="00000000" w:rsidR="00000000" w:rsidRPr="00000000">
        <w:rPr>
          <w:rtl w:val="0"/>
        </w:rPr>
        <w:t xml:space="preserve">Se</w:t>
      </w:r>
      <w:r w:rsidDel="00000000" w:rsidR="00000000" w:rsidRPr="00000000">
        <w:rPr>
          <w:rtl w:val="0"/>
        </w:rPr>
        <w:t xml:space="preserve">e [</w:t>
      </w:r>
      <w:hyperlink w:anchor="wjqadxjt2mwo">
        <w:r w:rsidDel="00000000" w:rsidR="00000000" w:rsidRPr="00000000">
          <w:rPr>
            <w:rtl w:val="0"/>
          </w:rPr>
          <w:t xml:space="preserve">Comparison of Treatment Modalities</w:t>
        </w:r>
      </w:hyperlink>
      <w:r w:rsidDel="00000000" w:rsidR="00000000" w:rsidRPr="00000000">
        <w:rPr>
          <w:rtl w:val="0"/>
        </w:rPr>
        <w:t xml:space="preserve">] for more on treatment-related toxicities</w:t>
      </w:r>
      <w:r w:rsidDel="00000000" w:rsidR="00000000" w:rsidRPr="00000000">
        <w:rPr>
          <w:rtl w:val="0"/>
        </w:rPr>
        <w:t xml:space="preserve">.</w:t>
      </w:r>
    </w:p>
    <w:p w:rsidR="00000000" w:rsidDel="00000000" w:rsidP="00000000" w:rsidRDefault="00000000" w:rsidRPr="00000000" w14:paraId="000004F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2,142 pts from 12 phase II trials. LR</w:t>
      </w:r>
      <w:r w:rsidDel="00000000" w:rsidR="00000000" w:rsidRPr="00000000">
        <w:rPr>
          <w:rtl w:val="0"/>
        </w:rPr>
        <w:t xml:space="preserve">/IR, though only</w:t>
      </w:r>
      <w:r w:rsidDel="00000000" w:rsidR="00000000" w:rsidRPr="00000000">
        <w:rPr>
          <w:rFonts w:ascii="Times New Roman" w:cs="Times New Roman" w:eastAsia="Times New Roman" w:hAnsi="Times New Roman"/>
          <w:sz w:val="20"/>
          <w:szCs w:val="20"/>
          <w:rtl w:val="0"/>
        </w:rPr>
        <w:t xml:space="preserve"> 12% unfavorable IR. ADT in 5%. MFU 7y.</w:t>
      </w:r>
    </w:p>
    <w:p w:rsidR="00000000" w:rsidDel="00000000" w:rsidP="00000000" w:rsidRDefault="00000000" w:rsidRPr="00000000" w14:paraId="000004F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bcPFS for LR / fav IR / unfav IR of 95→ 99→ 85%.</w:t>
      </w:r>
    </w:p>
    <w:p w:rsidR="00000000" w:rsidDel="00000000" w:rsidP="00000000" w:rsidRDefault="00000000" w:rsidRPr="00000000" w14:paraId="000004F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OS for LR / </w:t>
      </w:r>
      <w:r w:rsidDel="00000000" w:rsidR="00000000" w:rsidRPr="00000000">
        <w:rPr>
          <w:rFonts w:ascii="Times New Roman" w:cs="Times New Roman" w:eastAsia="Times New Roman" w:hAnsi="Times New Roman"/>
          <w:sz w:val="20"/>
          <w:szCs w:val="20"/>
          <w:rtl w:val="0"/>
        </w:rPr>
        <w:t xml:space="preserve">fav IR</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unfav IR</w:t>
      </w:r>
      <w:r w:rsidDel="00000000" w:rsidR="00000000" w:rsidRPr="00000000">
        <w:rPr>
          <w:rFonts w:ascii="Cardo" w:cs="Cardo" w:eastAsia="Cardo" w:hAnsi="Cardo"/>
          <w:sz w:val="20"/>
          <w:szCs w:val="20"/>
          <w:rtl w:val="0"/>
        </w:rPr>
        <w:t xml:space="preserve"> of 91→ 94→ 87%.</w:t>
      </w:r>
    </w:p>
    <w:p w:rsidR="00000000" w:rsidDel="00000000" w:rsidP="00000000" w:rsidRDefault="00000000" w:rsidRPr="00000000" w14:paraId="000004F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GU 0.6%, Acute G3+ GI 0.09%. </w:t>
      </w:r>
    </w:p>
    <w:p w:rsidR="00000000" w:rsidDel="00000000" w:rsidP="00000000" w:rsidRDefault="00000000" w:rsidRPr="00000000" w14:paraId="000004F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GU 2.4%, late G2 GU ~12%. Late G3+ GI 0.4%, late G2 GI 5%.</w:t>
      </w:r>
    </w:p>
    <w:p w:rsidR="00000000" w:rsidDel="00000000" w:rsidP="00000000" w:rsidRDefault="00000000" w:rsidRPr="00000000" w14:paraId="000004F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rate of late GU toxicity increased with time, while the rate of late GI toxicity remained steady.</w:t>
      </w:r>
      <w:r w:rsidDel="00000000" w:rsidR="00000000" w:rsidRPr="00000000">
        <w:rPr>
          <w:rtl w:val="0"/>
        </w:rPr>
      </w:r>
    </w:p>
    <w:p w:rsidR="00000000" w:rsidDel="00000000" w:rsidP="00000000" w:rsidRDefault="00000000" w:rsidRPr="00000000" w14:paraId="00000500">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Meta </w:t>
      </w:r>
      <w:r w:rsidDel="00000000" w:rsidR="00000000" w:rsidRPr="00000000">
        <w:rPr>
          <w:rFonts w:ascii="Times New Roman" w:cs="Times New Roman" w:eastAsia="Times New Roman" w:hAnsi="Times New Roman"/>
          <w:sz w:val="20"/>
          <w:szCs w:val="20"/>
          <w:rtl w:val="0"/>
        </w:rPr>
        <w:t xml:space="preserve">[</w:t>
      </w:r>
      <w:hyperlink r:id="rId294">
        <w:r w:rsidDel="00000000" w:rsidR="00000000" w:rsidRPr="00000000">
          <w:rPr>
            <w:rFonts w:ascii="Times New Roman" w:cs="Times New Roman" w:eastAsia="Times New Roman" w:hAnsi="Times New Roman"/>
            <w:sz w:val="20"/>
            <w:szCs w:val="20"/>
            <w:rtl w:val="0"/>
          </w:rPr>
          <w:t xml:space="preserve">Jackson IJROBP '19</w:t>
        </w:r>
      </w:hyperlink>
      <w:r w:rsidDel="00000000" w:rsidR="00000000" w:rsidRPr="00000000">
        <w:rPr>
          <w:rFonts w:ascii="Times New Roman" w:cs="Times New Roman" w:eastAsia="Times New Roman" w:hAnsi="Times New Roman"/>
          <w:sz w:val="20"/>
          <w:szCs w:val="20"/>
          <w:rtl w:val="0"/>
        </w:rPr>
        <w:t xml:space="preserve">]: </w:t>
        <w:br w:type="textWrapping"/>
        <w:t xml:space="preserve">TBL </w:t>
      </w:r>
      <w:hyperlink r:id="rId29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It is hard to say that ultrahypofract</w:t>
      </w:r>
      <w:r w:rsidDel="00000000" w:rsidR="00000000" w:rsidRPr="00000000">
        <w:rPr>
          <w:rtl w:val="0"/>
        </w:rPr>
        <w:t xml:space="preserve">ionation</w:t>
      </w:r>
      <w:r w:rsidDel="00000000" w:rsidR="00000000" w:rsidRPr="00000000">
        <w:rPr>
          <w:rFonts w:ascii="Times New Roman" w:cs="Times New Roman" w:eastAsia="Times New Roman" w:hAnsi="Times New Roman"/>
          <w:sz w:val="20"/>
          <w:szCs w:val="20"/>
          <w:rtl w:val="0"/>
        </w:rPr>
        <w:t xml:space="preserve"> has "low quality evidence", especially if LR/fav IR.</w:t>
      </w:r>
    </w:p>
    <w:p w:rsidR="00000000" w:rsidDel="00000000" w:rsidP="00000000" w:rsidRDefault="00000000" w:rsidRPr="00000000" w14:paraId="0000050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6,116 pts from 38 unique prospective studies. Only 8% high risk, rest split between IR and LR. </w:t>
      </w:r>
      <w:r w:rsidDel="00000000" w:rsidR="00000000" w:rsidRPr="00000000">
        <w:rPr>
          <w:rtl w:val="0"/>
        </w:rPr>
        <w:t xml:space="preserve">ADT in 15%. </w:t>
      </w:r>
      <w:r w:rsidDel="00000000" w:rsidR="00000000" w:rsidRPr="00000000">
        <w:rPr>
          <w:rtl w:val="0"/>
        </w:rPr>
      </w:r>
    </w:p>
    <w:p w:rsidR="00000000" w:rsidDel="00000000" w:rsidP="00000000" w:rsidRDefault="00000000" w:rsidRPr="00000000" w14:paraId="0000050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bcPFS 94%. 5y bcPFS for LR / IR of 9</w:t>
      </w:r>
      <w:r w:rsidDel="00000000" w:rsidR="00000000" w:rsidRPr="00000000">
        <w:rPr>
          <w:rFonts w:ascii="Cardo" w:cs="Cardo" w:eastAsia="Cardo" w:hAnsi="Cardo"/>
          <w:rtl w:val="0"/>
        </w:rPr>
        <w:t xml:space="preserve">7→ 92%. </w:t>
      </w:r>
      <w:r w:rsidDel="00000000" w:rsidR="00000000" w:rsidRPr="00000000">
        <w:rPr>
          <w:rtl w:val="0"/>
        </w:rPr>
      </w:r>
    </w:p>
    <w:p w:rsidR="00000000" w:rsidDel="00000000" w:rsidP="00000000" w:rsidRDefault="00000000" w:rsidRPr="00000000" w14:paraId="0000050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w:t>
      </w:r>
      <w:r w:rsidDel="00000000" w:rsidR="00000000" w:rsidRPr="00000000">
        <w:rPr>
          <w:rFonts w:ascii="Times New Roman" w:cs="Times New Roman" w:eastAsia="Times New Roman" w:hAnsi="Times New Roman"/>
          <w:sz w:val="20"/>
          <w:szCs w:val="20"/>
          <w:rtl w:val="0"/>
        </w:rPr>
        <w:t xml:space="preserve">G3+ GU 2%, late G3+ GI 1%. EPIC GI and GU scores returned to baseline within 2 years.</w:t>
      </w:r>
    </w:p>
    <w:p w:rsidR="00000000" w:rsidDel="00000000" w:rsidP="00000000" w:rsidRDefault="00000000" w:rsidRPr="00000000" w14:paraId="00000504">
      <w:pPr>
        <w:numPr>
          <w:ilvl w:val="1"/>
          <w:numId w:val="65"/>
        </w:numPr>
        <w:spacing w:line="240" w:lineRule="auto"/>
        <w:ind w:left="1440" w:hanging="360"/>
        <w:rPr>
          <w:u w:val="none"/>
        </w:rPr>
      </w:pPr>
      <w:r w:rsidDel="00000000" w:rsidR="00000000" w:rsidRPr="00000000">
        <w:rPr>
          <w:rtl w:val="0"/>
        </w:rPr>
        <w:t xml:space="preserve">When adjusted for bias, late G3+ GI and GU was ~3% each.</w:t>
      </w:r>
    </w:p>
    <w:bookmarkStart w:colFirst="0" w:colLast="0" w:name="s154tb8jpwz6" w:id="122"/>
    <w:bookmarkEnd w:id="122"/>
    <w:p w:rsidR="00000000" w:rsidDel="00000000" w:rsidP="00000000" w:rsidRDefault="00000000" w:rsidRPr="00000000" w14:paraId="0000050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HYPO-RT-PC</w:t>
      </w:r>
      <w:r w:rsidDel="00000000" w:rsidR="00000000" w:rsidRPr="00000000">
        <w:rPr>
          <w:rFonts w:ascii="Times New Roman" w:cs="Times New Roman" w:eastAsia="Times New Roman" w:hAnsi="Times New Roman"/>
          <w:sz w:val="20"/>
          <w:szCs w:val="20"/>
          <w:rtl w:val="0"/>
        </w:rPr>
        <w:t xml:space="preserve"> [</w:t>
      </w:r>
      <w:hyperlink r:id="rId296">
        <w:r w:rsidDel="00000000" w:rsidR="00000000" w:rsidRPr="00000000">
          <w:rPr>
            <w:rtl w:val="0"/>
          </w:rPr>
          <w:t xml:space="preserve">Protocol</w:t>
        </w:r>
      </w:hyperlink>
      <w:r w:rsidDel="00000000" w:rsidR="00000000" w:rsidRPr="00000000">
        <w:rPr>
          <w:rtl w:val="0"/>
        </w:rPr>
        <w:t xml:space="preserve">, </w:t>
      </w:r>
      <w:hyperlink r:id="rId297">
        <w:r w:rsidDel="00000000" w:rsidR="00000000" w:rsidRPr="00000000">
          <w:rPr>
            <w:rFonts w:ascii="Times New Roman" w:cs="Times New Roman" w:eastAsia="Times New Roman" w:hAnsi="Times New Roman"/>
            <w:sz w:val="20"/>
            <w:szCs w:val="20"/>
            <w:rtl w:val="0"/>
          </w:rPr>
          <w:t xml:space="preserve">Widmark ASTRO '16,</w:t>
        </w:r>
      </w:hyperlink>
      <w:r w:rsidDel="00000000" w:rsidR="00000000" w:rsidRPr="00000000">
        <w:rPr>
          <w:rFonts w:ascii="Times New Roman" w:cs="Times New Roman" w:eastAsia="Times New Roman" w:hAnsi="Times New Roman"/>
          <w:sz w:val="20"/>
          <w:szCs w:val="20"/>
          <w:rtl w:val="0"/>
        </w:rPr>
        <w:t xml:space="preserve"> </w:t>
      </w:r>
      <w:hyperlink r:id="rId298">
        <w:r w:rsidDel="00000000" w:rsidR="00000000" w:rsidRPr="00000000">
          <w:rPr>
            <w:rFonts w:ascii="Times New Roman" w:cs="Times New Roman" w:eastAsia="Times New Roman" w:hAnsi="Times New Roman"/>
            <w:sz w:val="20"/>
            <w:szCs w:val="20"/>
            <w:rtl w:val="0"/>
          </w:rPr>
          <w:t xml:space="preserve">Lancet '19</w:t>
        </w:r>
      </w:hyperlink>
      <w:r w:rsidDel="00000000" w:rsidR="00000000" w:rsidRPr="00000000">
        <w:rPr>
          <w:rFonts w:ascii="Times New Roman" w:cs="Times New Roman" w:eastAsia="Times New Roman" w:hAnsi="Times New Roman"/>
          <w:sz w:val="20"/>
          <w:szCs w:val="20"/>
          <w:rtl w:val="0"/>
        </w:rPr>
        <w:t xml:space="preserve">, </w:t>
      </w:r>
      <w:hyperlink r:id="rId299">
        <w:r w:rsidDel="00000000" w:rsidR="00000000" w:rsidRPr="00000000">
          <w:rPr>
            <w:rFonts w:ascii="Times New Roman" w:cs="Times New Roman" w:eastAsia="Times New Roman" w:hAnsi="Times New Roman"/>
            <w:sz w:val="20"/>
            <w:szCs w:val="20"/>
            <w:rtl w:val="0"/>
          </w:rPr>
          <w:t xml:space="preserve">Ras</w:t>
        </w:r>
      </w:hyperlink>
      <w:hyperlink r:id="rId300">
        <w:r w:rsidDel="00000000" w:rsidR="00000000" w:rsidRPr="00000000">
          <w:rPr>
            <w:rtl w:val="0"/>
          </w:rPr>
          <w:t xml:space="preserve">musson </w:t>
        </w:r>
      </w:hyperlink>
      <w:hyperlink r:id="rId301">
        <w:r w:rsidDel="00000000" w:rsidR="00000000" w:rsidRPr="00000000">
          <w:rPr>
            <w:rFonts w:ascii="Times New Roman" w:cs="Times New Roman" w:eastAsia="Times New Roman" w:hAnsi="Times New Roman"/>
            <w:sz w:val="20"/>
            <w:szCs w:val="20"/>
            <w:rtl w:val="0"/>
          </w:rPr>
          <w:t xml:space="preserve">IJROBP '20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78/39 vs. 42.7/7 </w:t>
      </w:r>
      <w:r w:rsidDel="00000000" w:rsidR="00000000" w:rsidRPr="00000000">
        <w:rPr>
          <w:rtl w:val="0"/>
        </w:rPr>
        <w:t xml:space="preserve">(6.1 Gy) </w:t>
      </w:r>
      <w:r w:rsidDel="00000000" w:rsidR="00000000" w:rsidRPr="00000000">
        <w:rPr>
          <w:rFonts w:ascii="Times New Roman" w:cs="Times New Roman" w:eastAsia="Times New Roman" w:hAnsi="Times New Roman"/>
          <w:sz w:val="20"/>
          <w:szCs w:val="20"/>
          <w:rtl w:val="0"/>
        </w:rPr>
        <w:t xml:space="preserve">qod.</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vertAlign w:val="superscript"/>
          <w:rtl w:val="0"/>
        </w:rPr>
        <w:t xml:space="preserve">QS</w:t>
      </w:r>
      <w:r w:rsidDel="00000000" w:rsidR="00000000" w:rsidRPr="00000000">
        <w:rPr>
          <w:rFonts w:ascii="Times New Roman" w:cs="Times New Roman" w:eastAsia="Times New Roman" w:hAnsi="Times New Roman"/>
          <w:sz w:val="20"/>
          <w:szCs w:val="20"/>
          <w:rtl w:val="0"/>
        </w:rPr>
        <w:t xml:space="preserve">: Ultra-hypofractionated prostate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 appears to have non-inferior efficacy and safety </w:t>
      </w:r>
      <w:r w:rsidDel="00000000" w:rsidR="00000000" w:rsidRPr="00000000">
        <w:rPr>
          <w:rtl w:val="0"/>
        </w:rPr>
        <w:t xml:space="preserve">vs.</w:t>
      </w:r>
      <w:r w:rsidDel="00000000" w:rsidR="00000000" w:rsidRPr="00000000">
        <w:rPr>
          <w:rFonts w:ascii="Times New Roman" w:cs="Times New Roman" w:eastAsia="Times New Roman" w:hAnsi="Times New Roman"/>
          <w:sz w:val="20"/>
          <w:szCs w:val="20"/>
          <w:rtl w:val="0"/>
        </w:rPr>
        <w:t xml:space="preserve"> standard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06">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0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Until stereotactic CPT codes allow for more than 5 fractions, this exact regimen won’t take off in the US.</w:t>
      </w:r>
    </w:p>
    <w:p w:rsidR="00000000" w:rsidDel="00000000" w:rsidP="00000000" w:rsidRDefault="00000000" w:rsidRPr="00000000" w14:paraId="00000507">
      <w:pPr>
        <w:spacing w:line="240" w:lineRule="auto"/>
        <w:ind w:left="720" w:firstLine="0"/>
        <w:rPr/>
      </w:pPr>
      <w:r w:rsidDel="00000000" w:rsidR="00000000" w:rsidRPr="00000000">
        <w:rPr>
          <w:rtl w:val="0"/>
        </w:rPr>
        <w:t xml:space="preserve">TBL </w:t>
      </w:r>
      <w:hyperlink r:id="rId303">
        <w:r w:rsidDel="00000000" w:rsidR="00000000" w:rsidRPr="00000000">
          <w:rPr>
            <w:vertAlign w:val="superscript"/>
            <w:rtl w:val="0"/>
          </w:rPr>
          <w:t xml:space="preserve">QS</w:t>
        </w:r>
      </w:hyperlink>
      <w:r w:rsidDel="00000000" w:rsidR="00000000" w:rsidRPr="00000000">
        <w:rPr>
          <w:rtl w:val="0"/>
        </w:rPr>
        <w:t xml:space="preserve">: Limiting dose to the penile bulb can limit risk for radiation-induced erectile dysfunction, particularly at younger ages, and regardless of fractionation schema.</w:t>
      </w:r>
    </w:p>
    <w:p w:rsidR="00000000" w:rsidDel="00000000" w:rsidP="00000000" w:rsidRDefault="00000000" w:rsidRPr="00000000" w14:paraId="00000508">
      <w:pPr>
        <w:ind w:firstLine="720"/>
        <w:rPr/>
      </w:pPr>
      <w:r w:rsidDel="00000000" w:rsidR="00000000" w:rsidRPr="00000000">
        <w:rPr>
          <w:rtl w:val="0"/>
        </w:rPr>
        <w:t xml:space="preserve">There was a statistically significant increase in G2+ GU at 1y, which dissipated at 5y. </w:t>
      </w:r>
    </w:p>
    <w:p w:rsidR="00000000" w:rsidDel="00000000" w:rsidP="00000000" w:rsidRDefault="00000000" w:rsidRPr="00000000" w14:paraId="0000050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Gungsuh" w:cs="Gungsuh" w:eastAsia="Gungsuh" w:hAnsi="Gungsuh"/>
          <w:sz w:val="20"/>
          <w:szCs w:val="20"/>
          <w:rtl w:val="0"/>
        </w:rPr>
        <w:t xml:space="preserve"> pts (10% HR, 5% T3a). T1c-T3a, PSA ≤ 20 w 1-2 of T3a, GS ≥ 7 or PSA &gt;10. </w:t>
      </w:r>
      <w:r w:rsidDel="00000000" w:rsidR="00000000" w:rsidRPr="00000000">
        <w:rPr>
          <w:b w:val="1"/>
          <w:rtl w:val="0"/>
        </w:rPr>
        <w:t xml:space="preserve">No ADT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MFU 5y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A">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Assumes </w:t>
      </w:r>
      <w:r w:rsidDel="00000000" w:rsidR="00000000" w:rsidRPr="00000000">
        <w:rPr>
          <w:rFonts w:ascii="Times New Roman" w:cs="Times New Roman" w:eastAsia="Times New Roman" w:hAnsi="Times New Roman"/>
          <w:b w:val="1"/>
          <w:sz w:val="20"/>
          <w:szCs w:val="20"/>
          <w:rtl w:val="0"/>
        </w:rPr>
        <w:t xml:space="preserve">α/β = 3</w:t>
      </w:r>
      <w:r w:rsidDel="00000000" w:rsidR="00000000" w:rsidRPr="00000000">
        <w:rPr>
          <w:rFonts w:ascii="Times New Roman" w:cs="Times New Roman" w:eastAsia="Times New Roman" w:hAnsi="Times New Roman"/>
          <w:sz w:val="20"/>
          <w:szCs w:val="20"/>
          <w:rtl w:val="0"/>
        </w:rPr>
        <w:t xml:space="preserve"> for late normal tissue complications, where both arms have BED3 = 128 Gy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0B">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Rectal V90 ≤ 15%, V75% ≤ 35%, V65% ≤ 45%. Contours included anus and extended to at least 5 cm cranial </w:t>
      </w:r>
      <w:r w:rsidDel="00000000" w:rsidR="00000000" w:rsidRPr="00000000">
        <w:rPr>
          <w:rtl w:val="0"/>
        </w:rPr>
        <w:t xml:space="preserve">to the midplane</w:t>
      </w:r>
      <w:r w:rsidDel="00000000" w:rsidR="00000000" w:rsidRPr="00000000">
        <w:rPr>
          <w:rFonts w:ascii="Times New Roman" w:cs="Times New Roman" w:eastAsia="Times New Roman" w:hAnsi="Times New Roman"/>
          <w:sz w:val="20"/>
          <w:szCs w:val="20"/>
          <w:rtl w:val="0"/>
        </w:rPr>
        <w:t xml:space="preserve"> of the prostate. </w:t>
      </w:r>
    </w:p>
    <w:p w:rsidR="00000000" w:rsidDel="00000000" w:rsidP="00000000" w:rsidRDefault="00000000" w:rsidRPr="00000000" w14:paraId="0000050C">
      <w:pPr>
        <w:numPr>
          <w:ilvl w:val="2"/>
          <w:numId w:val="65"/>
        </w:numPr>
        <w:spacing w:line="240" w:lineRule="auto"/>
        <w:ind w:left="2160" w:hanging="360"/>
        <w:rPr>
          <w:u w:val="none"/>
        </w:rPr>
      </w:pPr>
      <w:r w:rsidDel="00000000" w:rsidR="00000000" w:rsidRPr="00000000">
        <w:rPr>
          <w:rtl w:val="0"/>
        </w:rPr>
        <w:t xml:space="preserve">CTV Dmin &gt; 95%. PTV D90 &gt; 90%. V95% &gt; 95%. </w:t>
      </w:r>
    </w:p>
    <w:p w:rsidR="00000000" w:rsidDel="00000000" w:rsidP="00000000" w:rsidRDefault="00000000" w:rsidRPr="00000000" w14:paraId="0000050D">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were 3D (!!!), </w:t>
      </w:r>
      <w:r w:rsidDel="00000000" w:rsidR="00000000" w:rsidRPr="00000000">
        <w:rPr>
          <w:rtl w:val="0"/>
        </w:rPr>
        <w:t xml:space="preserve">the remainder</w:t>
      </w:r>
      <w:r w:rsidDel="00000000" w:rsidR="00000000" w:rsidRPr="00000000">
        <w:rPr>
          <w:rFonts w:ascii="Times New Roman" w:cs="Times New Roman" w:eastAsia="Times New Roman" w:hAnsi="Times New Roman"/>
          <w:sz w:val="20"/>
          <w:szCs w:val="20"/>
          <w:rtl w:val="0"/>
        </w:rPr>
        <w:t xml:space="preserve"> VMAT. </w:t>
      </w:r>
    </w:p>
    <w:p w:rsidR="00000000" w:rsidDel="00000000" w:rsidP="00000000" w:rsidRDefault="00000000" w:rsidRPr="00000000" w14:paraId="0000050E">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with 7 mm to PTV. No differential posterior PTV expansion or S</w:t>
      </w:r>
      <w:r w:rsidDel="00000000" w:rsidR="00000000" w:rsidRPr="00000000">
        <w:rPr>
          <w:rtl w:val="0"/>
        </w:rPr>
        <w:t xml:space="preserve">paceOAR gel utilized.</w:t>
      </w:r>
      <w:r w:rsidDel="00000000" w:rsidR="00000000" w:rsidRPr="00000000">
        <w:rPr>
          <w:rtl w:val="0"/>
        </w:rPr>
      </w:r>
    </w:p>
    <w:p w:rsidR="00000000" w:rsidDel="00000000" w:rsidP="00000000" w:rsidRDefault="00000000" w:rsidRPr="00000000" w14:paraId="0000050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bcPFS ~84%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sz w:val="20"/>
          <w:szCs w:val="20"/>
          <w:rtl w:val="0"/>
        </w:rPr>
        <w:t xml:space="preserve">Compare to 9y bcPFS IR / HR 94→ 78% in </w:t>
      </w:r>
      <w:r w:rsidDel="00000000" w:rsidR="00000000" w:rsidRPr="00000000">
        <w:rPr>
          <w:rtl w:val="0"/>
        </w:rPr>
        <w:t xml:space="preserve">[</w:t>
      </w:r>
      <w:hyperlink w:anchor="vkruo3hfpp9t">
        <w:r w:rsidDel="00000000" w:rsidR="00000000" w:rsidRPr="00000000">
          <w:rPr>
            <w:rtl w:val="0"/>
          </w:rPr>
          <w:t xml:space="preserve">ASCENDE</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1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acute</w:t>
      </w:r>
      <w:r w:rsidDel="00000000" w:rsidR="00000000" w:rsidRPr="00000000">
        <w:rPr>
          <w:rFonts w:ascii="Cardo" w:cs="Cardo" w:eastAsia="Cardo" w:hAnsi="Cardo"/>
          <w:sz w:val="20"/>
          <w:szCs w:val="20"/>
          <w:rtl w:val="0"/>
        </w:rPr>
        <w:t xml:space="preserve">: G2+ GU ~23→ 28% (p=0.0</w:t>
      </w:r>
      <w:r w:rsidDel="00000000" w:rsidR="00000000" w:rsidRPr="00000000">
        <w:rPr>
          <w:rtl w:val="0"/>
        </w:rPr>
        <w:t xml:space="preserve">6</w:t>
      </w:r>
      <w:r w:rsidDel="00000000" w:rsidR="00000000" w:rsidRPr="00000000">
        <w:rPr>
          <w:rFonts w:ascii="Cardo" w:cs="Cardo" w:eastAsia="Cardo" w:hAnsi="Cardo"/>
          <w:sz w:val="20"/>
          <w:szCs w:val="20"/>
          <w:rtl w:val="0"/>
        </w:rPr>
        <w:t xml:space="preserve">). ~GI 5→ 9% (p=0.23).</w:t>
      </w:r>
    </w:p>
    <w:p w:rsidR="00000000" w:rsidDel="00000000" w:rsidP="00000000" w:rsidRDefault="00000000" w:rsidRPr="00000000" w14:paraId="0000051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bowel worse at &lt; 3 mo, but </w:t>
      </w:r>
      <w:r w:rsidDel="00000000" w:rsidR="00000000" w:rsidRPr="00000000">
        <w:rPr>
          <w:rtl w:val="0"/>
        </w:rPr>
        <w:t xml:space="preserve">events out</w:t>
      </w:r>
      <w:r w:rsidDel="00000000" w:rsidR="00000000" w:rsidRPr="00000000">
        <w:rPr>
          <w:rFonts w:ascii="Times New Roman" w:cs="Times New Roman" w:eastAsia="Times New Roman" w:hAnsi="Times New Roman"/>
          <w:sz w:val="20"/>
          <w:szCs w:val="20"/>
          <w:rtl w:val="0"/>
        </w:rPr>
        <w:t xml:space="preserve"> at 3 mo. </w:t>
      </w:r>
    </w:p>
    <w:p w:rsidR="00000000" w:rsidDel="00000000" w:rsidP="00000000" w:rsidRDefault="00000000" w:rsidRPr="00000000" w14:paraId="0000051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 </w:t>
      </w:r>
      <w:r w:rsidDel="00000000" w:rsidR="00000000" w:rsidRPr="00000000">
        <w:rPr>
          <w:rFonts w:ascii="Cardo" w:cs="Cardo" w:eastAsia="Cardo" w:hAnsi="Cardo"/>
          <w:sz w:val="20"/>
          <w:szCs w:val="20"/>
          <w:rtl w:val="0"/>
        </w:rPr>
        <w:t xml:space="preserve">(2/4/6y): 1y G2+ GU 2→ 6%. 5y G2+ GU ~5%. G2+ GI &lt; 5%. Baseline ED in 16%, 2y ED ~34%.</w:t>
      </w:r>
    </w:p>
    <w:p w:rsidR="00000000" w:rsidDel="00000000" w:rsidP="00000000" w:rsidRDefault="00000000" w:rsidRPr="00000000" w14:paraId="00000513">
      <w:pPr>
        <w:numPr>
          <w:ilvl w:val="1"/>
          <w:numId w:val="65"/>
        </w:numPr>
        <w:spacing w:line="240" w:lineRule="auto"/>
        <w:ind w:left="1440" w:hanging="360"/>
        <w:rPr>
          <w:u w:val="none"/>
        </w:rPr>
      </w:pPr>
      <w:r w:rsidDel="00000000" w:rsidR="00000000" w:rsidRPr="00000000">
        <w:rPr>
          <w:rtl w:val="0"/>
        </w:rPr>
        <w:t xml:space="preserve">Erectile dysfunction [</w:t>
      </w:r>
      <w:hyperlink r:id="rId304">
        <w:r w:rsidDel="00000000" w:rsidR="00000000" w:rsidRPr="00000000">
          <w:rPr>
            <w:rtl w:val="0"/>
          </w:rPr>
          <w:t xml:space="preserve">Rasmusson IJROBP '20</w:t>
        </w:r>
      </w:hyperlink>
      <w:r w:rsidDel="00000000" w:rsidR="00000000" w:rsidRPr="00000000">
        <w:rPr>
          <w:rtl w:val="0"/>
        </w:rPr>
        <w:t xml:space="preserve">]: No difference in treatment modality. Age was the biggest predictor, followed by 55 Gy EQD2 (2%) to penile bulb.</w:t>
      </w:r>
      <w:r w:rsidDel="00000000" w:rsidR="00000000" w:rsidRPr="00000000">
        <w:rPr>
          <w:rtl w:val="0"/>
        </w:rPr>
      </w:r>
    </w:p>
    <w:p w:rsidR="00000000" w:rsidDel="00000000" w:rsidP="00000000" w:rsidRDefault="00000000" w:rsidRPr="00000000" w14:paraId="00000514">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PCG GU 002 </w:t>
      </w:r>
      <w:r w:rsidDel="00000000" w:rsidR="00000000" w:rsidRPr="00000000">
        <w:rPr>
          <w:rFonts w:ascii="Times New Roman" w:cs="Times New Roman" w:eastAsia="Times New Roman" w:hAnsi="Times New Roman"/>
          <w:sz w:val="20"/>
          <w:szCs w:val="20"/>
          <w:rtl w:val="0"/>
        </w:rPr>
        <w:t xml:space="preserve">[</w:t>
      </w:r>
      <w:hyperlink r:id="rId305">
        <w:r w:rsidDel="00000000" w:rsidR="00000000" w:rsidRPr="00000000">
          <w:rPr>
            <w:rFonts w:ascii="Times New Roman" w:cs="Times New Roman" w:eastAsia="Times New Roman" w:hAnsi="Times New Roman"/>
            <w:sz w:val="20"/>
            <w:szCs w:val="20"/>
            <w:rtl w:val="0"/>
          </w:rPr>
          <w:t xml:space="preserve">Vargas AJCO '18]</w:t>
        </w:r>
      </w:hyperlink>
      <w:r w:rsidDel="00000000" w:rsidR="00000000" w:rsidRPr="00000000">
        <w:rPr>
          <w:rFonts w:ascii="Times New Roman" w:cs="Times New Roman" w:eastAsia="Times New Roman" w:hAnsi="Times New Roman"/>
          <w:sz w:val="20"/>
          <w:szCs w:val="20"/>
          <w:rtl w:val="0"/>
        </w:rPr>
        <w:t xml:space="preserve">: Protons. </w:t>
      </w:r>
      <w:r w:rsidDel="00000000" w:rsidR="00000000" w:rsidRPr="00000000">
        <w:rPr>
          <w:rFonts w:ascii="Times New Roman" w:cs="Times New Roman" w:eastAsia="Times New Roman" w:hAnsi="Times New Roman"/>
          <w:b w:val="1"/>
          <w:sz w:val="20"/>
          <w:szCs w:val="20"/>
          <w:rtl w:val="0"/>
        </w:rPr>
        <w:t xml:space="preserve">79.2/44</w:t>
      </w:r>
      <w:r w:rsidDel="00000000" w:rsidR="00000000" w:rsidRPr="00000000">
        <w:rPr>
          <w:rFonts w:ascii="Times New Roman" w:cs="Times New Roman" w:eastAsia="Times New Roman" w:hAnsi="Times New Roman"/>
          <w:sz w:val="20"/>
          <w:szCs w:val="20"/>
          <w:rtl w:val="0"/>
        </w:rPr>
        <w:t xml:space="preserve"> (1.8) vs. </w:t>
      </w:r>
      <w:r w:rsidDel="00000000" w:rsidR="00000000" w:rsidRPr="00000000">
        <w:rPr>
          <w:rFonts w:ascii="Times New Roman" w:cs="Times New Roman" w:eastAsia="Times New Roman" w:hAnsi="Times New Roman"/>
          <w:b w:val="1"/>
          <w:sz w:val="20"/>
          <w:szCs w:val="20"/>
          <w:rtl w:val="0"/>
        </w:rPr>
        <w:t xml:space="preserve">38/5</w:t>
      </w:r>
      <w:r w:rsidDel="00000000" w:rsidR="00000000" w:rsidRPr="00000000">
        <w:rPr>
          <w:rFonts w:ascii="Times New Roman" w:cs="Times New Roman" w:eastAsia="Times New Roman" w:hAnsi="Times New Roman"/>
          <w:sz w:val="20"/>
          <w:szCs w:val="20"/>
          <w:rtl w:val="0"/>
        </w:rPr>
        <w:t xml:space="preserve"> (7.6).</w:t>
      </w:r>
    </w:p>
    <w:p w:rsidR="00000000" w:rsidDel="00000000" w:rsidP="00000000" w:rsidRDefault="00000000" w:rsidRPr="00000000" w14:paraId="0000051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pts. Baseline median AUA 4.7. MFU 18 mo.</w:t>
      </w:r>
    </w:p>
    <w:p w:rsidR="00000000" w:rsidDel="00000000" w:rsidP="00000000" w:rsidRDefault="00000000" w:rsidRPr="00000000" w14:paraId="00000516">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Assumes </w:t>
      </w:r>
      <w:r w:rsidDel="00000000" w:rsidR="00000000" w:rsidRPr="00000000">
        <w:rPr>
          <w:rFonts w:ascii="Times New Roman" w:cs="Times New Roman" w:eastAsia="Times New Roman" w:hAnsi="Times New Roman"/>
          <w:b w:val="1"/>
          <w:sz w:val="20"/>
          <w:szCs w:val="20"/>
          <w:rtl w:val="0"/>
        </w:rPr>
        <w:t xml:space="preserve">α/β = 3.5</w:t>
      </w:r>
      <w:r w:rsidDel="00000000" w:rsidR="00000000" w:rsidRPr="00000000">
        <w:rPr>
          <w:rFonts w:ascii="Times New Roman" w:cs="Times New Roman" w:eastAsia="Times New Roman" w:hAnsi="Times New Roman"/>
          <w:sz w:val="20"/>
          <w:szCs w:val="20"/>
          <w:rtl w:val="0"/>
        </w:rPr>
        <w:t xml:space="preserve"> for late normal tissue complications, where both arms have BED3 = 135 Gy. </w:t>
      </w:r>
    </w:p>
    <w:p w:rsidR="00000000" w:rsidDel="00000000" w:rsidP="00000000" w:rsidRDefault="00000000" w:rsidRPr="00000000" w14:paraId="0000051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AUA 5→ 8, only SS at 12 mo.</w:t>
      </w:r>
    </w:p>
    <w:p w:rsidR="00000000" w:rsidDel="00000000" w:rsidP="00000000" w:rsidRDefault="00000000" w:rsidRPr="00000000" w14:paraId="0000051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w:t>
      </w:r>
      <w:hyperlink r:id="rId306">
        <w:r w:rsidDel="00000000" w:rsidR="00000000" w:rsidRPr="00000000">
          <w:rPr>
            <w:rFonts w:ascii="Times New Roman" w:cs="Times New Roman" w:eastAsia="Times New Roman" w:hAnsi="Times New Roman"/>
            <w:sz w:val="20"/>
            <w:szCs w:val="20"/>
            <w:rtl w:val="0"/>
          </w:rPr>
          <w:t xml:space="preserve">2017</w:t>
        </w:r>
      </w:hyperlink>
      <w:r w:rsidDel="00000000" w:rsidR="00000000" w:rsidRPr="00000000">
        <w:rPr>
          <w:rFonts w:ascii="Times New Roman" w:cs="Times New Roman" w:eastAsia="Times New Roman" w:hAnsi="Times New Roman"/>
          <w:sz w:val="20"/>
          <w:szCs w:val="20"/>
          <w:rtl w:val="0"/>
        </w:rPr>
        <w:t xml:space="preserve">]: Equivalent urinary, bowel, sexual function. No G3/4 toxicity. </w:t>
      </w:r>
    </w:p>
    <w:p w:rsidR="00000000" w:rsidDel="00000000" w:rsidP="00000000" w:rsidRDefault="00000000" w:rsidRPr="00000000" w14:paraId="00000519">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Pooled analysis [</w:t>
      </w:r>
      <w:hyperlink r:id="rId307">
        <w:r w:rsidDel="00000000" w:rsidR="00000000" w:rsidRPr="00000000">
          <w:rPr>
            <w:rFonts w:ascii="Times New Roman" w:cs="Times New Roman" w:eastAsia="Times New Roman" w:hAnsi="Times New Roman"/>
            <w:sz w:val="20"/>
            <w:szCs w:val="20"/>
            <w:rtl w:val="0"/>
          </w:rPr>
          <w:t xml:space="preserve">King RTO '13]</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36.25/4-5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1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 pts reviewed. 60% LR, 30% IR, 10% HR. ST-ADT in 14%. MFU 36 mo.</w:t>
      </w:r>
    </w:p>
    <w:p w:rsidR="00000000" w:rsidDel="00000000" w:rsidP="00000000" w:rsidRDefault="00000000" w:rsidRPr="00000000" w14:paraId="0000051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93% with 5y bcPFS for LR/IR/HR of 95→ 84→ 81%.</w:t>
      </w:r>
    </w:p>
    <w:p w:rsidR="00000000" w:rsidDel="00000000" w:rsidP="00000000" w:rsidRDefault="00000000" w:rsidRPr="00000000" w14:paraId="0000051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bounce of &gt; 0.2 ng/mL in 16% of pts.</w:t>
      </w:r>
    </w:p>
    <w:p w:rsidR="00000000" w:rsidDel="00000000" w:rsidP="00000000" w:rsidRDefault="00000000" w:rsidRPr="00000000" w14:paraId="0000051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Katz [</w:t>
      </w:r>
      <w:hyperlink r:id="rId308">
        <w:r w:rsidDel="00000000" w:rsidR="00000000" w:rsidRPr="00000000">
          <w:rPr>
            <w:rFonts w:ascii="Times New Roman" w:cs="Times New Roman" w:eastAsia="Times New Roman" w:hAnsi="Times New Roman"/>
            <w:sz w:val="20"/>
            <w:szCs w:val="20"/>
            <w:rtl w:val="0"/>
          </w:rPr>
          <w:t xml:space="preserve">Frontier '16]</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35-36.25/5</w:t>
      </w:r>
      <w:r w:rsidDel="00000000" w:rsidR="00000000" w:rsidRPr="00000000">
        <w:rPr>
          <w:rFonts w:ascii="Times New Roman" w:cs="Times New Roman" w:eastAsia="Times New Roman" w:hAnsi="Times New Roman"/>
          <w:sz w:val="20"/>
          <w:szCs w:val="20"/>
          <w:rtl w:val="0"/>
        </w:rPr>
        <w:t xml:space="preserve"> (7-7.25).</w:t>
      </w:r>
    </w:p>
    <w:p w:rsidR="00000000" w:rsidDel="00000000" w:rsidP="00000000" w:rsidRDefault="00000000" w:rsidRPr="00000000" w14:paraId="0000051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515 pts reviewed. 63% LR, 30% IR, 7% HR. V83-87=100%. MFU 84 mo.</w:t>
      </w:r>
    </w:p>
    <w:p w:rsidR="00000000" w:rsidDel="00000000" w:rsidP="00000000" w:rsidRDefault="00000000" w:rsidRPr="00000000" w14:paraId="0000051F">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pts received 1500 mg of amifostine instilled into the rectum 15 min before treatment.</w:t>
      </w:r>
    </w:p>
    <w:p w:rsidR="00000000" w:rsidDel="00000000" w:rsidP="00000000" w:rsidRDefault="00000000" w:rsidRPr="00000000" w14:paraId="0000052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8y bcPFS for LR / IR / HR of 94→ 84→ 65%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sz w:val="20"/>
          <w:szCs w:val="20"/>
          <w:rtl w:val="0"/>
        </w:rPr>
        <w:t xml:space="preserve">Compare to 9y bcPFS IR / HR 94→ 78% in </w:t>
      </w:r>
      <w:r w:rsidDel="00000000" w:rsidR="00000000" w:rsidRPr="00000000">
        <w:rPr>
          <w:rtl w:val="0"/>
        </w:rPr>
        <w:t xml:space="preserve">[</w:t>
      </w:r>
      <w:hyperlink w:anchor="vkruo3hfpp9t">
        <w:r w:rsidDel="00000000" w:rsidR="00000000" w:rsidRPr="00000000">
          <w:rPr>
            <w:rtl w:val="0"/>
          </w:rPr>
          <w:t xml:space="preserve">ASCENDE</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2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Favorable IR</w:t>
      </w:r>
      <w:r w:rsidDel="00000000" w:rsidR="00000000" w:rsidRPr="00000000">
        <w:rPr>
          <w:rFonts w:ascii="Times New Roman" w:cs="Times New Roman" w:eastAsia="Times New Roman" w:hAnsi="Times New Roman"/>
          <w:sz w:val="20"/>
          <w:szCs w:val="20"/>
          <w:rtl w:val="0"/>
        </w:rPr>
        <w:t xml:space="preserve">: 7y bcPFS 93% (like LR).</w:t>
      </w:r>
    </w:p>
    <w:p w:rsidR="00000000" w:rsidDel="00000000" w:rsidP="00000000" w:rsidRDefault="00000000" w:rsidRPr="00000000" w14:paraId="0000052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Unfavorable IR</w:t>
      </w:r>
      <w:r w:rsidDel="00000000" w:rsidR="00000000" w:rsidRPr="00000000">
        <w:rPr>
          <w:rFonts w:ascii="Times New Roman" w:cs="Times New Roman" w:eastAsia="Times New Roman" w:hAnsi="Times New Roman"/>
          <w:sz w:val="20"/>
          <w:szCs w:val="20"/>
          <w:rtl w:val="0"/>
        </w:rPr>
        <w:t xml:space="preserve">: 7y bcPFS 68% (like HR).</w:t>
      </w:r>
    </w:p>
    <w:p w:rsidR="00000000" w:rsidDel="00000000" w:rsidP="00000000" w:rsidRDefault="00000000" w:rsidRPr="00000000" w14:paraId="0000052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G3 GU toxicity 2%.</w:t>
      </w:r>
    </w:p>
    <w:p w:rsidR="00000000" w:rsidDel="00000000" w:rsidP="00000000" w:rsidRDefault="00000000" w:rsidRPr="00000000" w14:paraId="00000524">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Katz [</w:t>
      </w:r>
      <w:hyperlink r:id="rId309">
        <w:r w:rsidDel="00000000" w:rsidR="00000000" w:rsidRPr="00000000">
          <w:rPr>
            <w:rFonts w:ascii="Times New Roman" w:cs="Times New Roman" w:eastAsia="Times New Roman" w:hAnsi="Times New Roman"/>
            <w:sz w:val="20"/>
            <w:szCs w:val="20"/>
            <w:rtl w:val="0"/>
          </w:rPr>
          <w:t xml:space="preserve">Cureus '17]</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35-36.25/5</w:t>
      </w:r>
      <w:r w:rsidDel="00000000" w:rsidR="00000000" w:rsidRPr="00000000">
        <w:rPr>
          <w:rFonts w:ascii="Times New Roman" w:cs="Times New Roman" w:eastAsia="Times New Roman" w:hAnsi="Times New Roman"/>
          <w:sz w:val="20"/>
          <w:szCs w:val="20"/>
          <w:rtl w:val="0"/>
        </w:rPr>
        <w:t xml:space="preserve"> (7-7.25).</w:t>
      </w:r>
    </w:p>
    <w:p w:rsidR="00000000" w:rsidDel="00000000" w:rsidP="00000000" w:rsidRDefault="00000000" w:rsidRPr="00000000" w14:paraId="0000052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pts reviewed. GS 6, PSA &lt; 10. Median age 70. Median PSA 5.6. V82-85=100%. MFU 9y.</w:t>
      </w:r>
    </w:p>
    <w:p w:rsidR="00000000" w:rsidDel="00000000" w:rsidP="00000000" w:rsidRDefault="00000000" w:rsidRPr="00000000" w14:paraId="00000526">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pts received 500 mg of amifostine instilled into the rectum 15 min before treatment.</w:t>
      </w:r>
    </w:p>
    <w:p w:rsidR="00000000" w:rsidDel="00000000" w:rsidP="00000000" w:rsidRDefault="00000000" w:rsidRPr="00000000" w14:paraId="0000052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bcPFS 93%.</w:t>
      </w:r>
      <w:r w:rsidDel="00000000" w:rsidR="00000000" w:rsidRPr="00000000">
        <w:rPr>
          <w:rFonts w:ascii="Times New Roman" w:cs="Times New Roman" w:eastAsia="Times New Roman" w:hAnsi="Times New Roman"/>
          <w:sz w:val="20"/>
          <w:szCs w:val="20"/>
          <w:rtl w:val="0"/>
        </w:rPr>
        <w:t xml:space="preserve"> There appears to be no benefit in going to 36.25 Gy for LR.</w:t>
      </w:r>
    </w:p>
    <w:p w:rsidR="00000000" w:rsidDel="00000000" w:rsidP="00000000" w:rsidRDefault="00000000" w:rsidRPr="00000000" w14:paraId="0000052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G2-3 GU 10%, Late G2 GI 4%.</w:t>
      </w:r>
    </w:p>
    <w:p w:rsidR="00000000" w:rsidDel="00000000" w:rsidP="00000000" w:rsidRDefault="00000000" w:rsidRPr="00000000" w14:paraId="0000052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declined initially for GI and GU domains, but recovered to baseline. EPIC sexual scores </w:t>
      </w:r>
      <w:r w:rsidDel="00000000" w:rsidR="00000000" w:rsidRPr="00000000">
        <w:rPr>
          <w:rtl w:val="0"/>
        </w:rPr>
        <w:t xml:space="preserve">declined</w:t>
      </w:r>
      <w:r w:rsidDel="00000000" w:rsidR="00000000" w:rsidRPr="00000000">
        <w:rPr>
          <w:rFonts w:ascii="Times New Roman" w:cs="Times New Roman" w:eastAsia="Times New Roman" w:hAnsi="Times New Roman"/>
          <w:sz w:val="20"/>
          <w:szCs w:val="20"/>
          <w:rtl w:val="0"/>
        </w:rPr>
        <w:t xml:space="preserve"> by 40%.</w:t>
      </w:r>
    </w:p>
    <w:bookmarkStart w:colFirst="0" w:colLast="0" w:name="ud3i4r5bzd8t" w:id="123"/>
    <w:bookmarkEnd w:id="123"/>
    <w:p w:rsidR="00000000" w:rsidDel="00000000" w:rsidP="00000000" w:rsidRDefault="00000000" w:rsidRPr="00000000" w14:paraId="0000052A">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Hannan </w:t>
      </w:r>
      <w:r w:rsidDel="00000000" w:rsidR="00000000" w:rsidRPr="00000000">
        <w:rPr>
          <w:rFonts w:ascii="Times New Roman" w:cs="Times New Roman" w:eastAsia="Times New Roman" w:hAnsi="Times New Roman"/>
          <w:sz w:val="20"/>
          <w:szCs w:val="20"/>
          <w:rtl w:val="0"/>
        </w:rPr>
        <w:t xml:space="preserve">[</w:t>
      </w:r>
      <w:hyperlink r:id="rId310">
        <w:r w:rsidDel="00000000" w:rsidR="00000000" w:rsidRPr="00000000">
          <w:rPr>
            <w:rFonts w:ascii="Times New Roman" w:cs="Times New Roman" w:eastAsia="Times New Roman" w:hAnsi="Times New Roman"/>
            <w:sz w:val="20"/>
            <w:szCs w:val="20"/>
            <w:rtl w:val="0"/>
          </w:rPr>
          <w:t xml:space="preserve">EJC '16]</w:t>
        </w:r>
      </w:hyperlink>
      <w:r w:rsidDel="00000000" w:rsidR="00000000" w:rsidRPr="00000000">
        <w:rPr>
          <w:rFonts w:ascii="Times New Roman" w:cs="Times New Roman" w:eastAsia="Times New Roman" w:hAnsi="Times New Roman"/>
          <w:sz w:val="20"/>
          <w:szCs w:val="20"/>
          <w:rtl w:val="0"/>
        </w:rPr>
        <w:t xml:space="preserve">: Phase I/II. </w:t>
      </w:r>
      <w:r w:rsidDel="00000000" w:rsidR="00000000" w:rsidRPr="00000000">
        <w:rPr>
          <w:rFonts w:ascii="Times New Roman" w:cs="Times New Roman" w:eastAsia="Times New Roman" w:hAnsi="Times New Roman"/>
          <w:b w:val="1"/>
          <w:sz w:val="20"/>
          <w:szCs w:val="20"/>
          <w:rtl w:val="0"/>
        </w:rPr>
        <w:t xml:space="preserve">45-50/5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52B">
      <w:pPr>
        <w:spacing w:line="240"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This paper h</w:t>
      </w:r>
      <w:r w:rsidDel="00000000" w:rsidR="00000000" w:rsidRPr="00000000">
        <w:rPr>
          <w:rtl w:val="0"/>
        </w:rPr>
        <w:t xml:space="preserve">elped to define rectal toxicity. There is a wide variation in what is "acceptable" to deliver to the rectum. This paper demonstrated V50 &lt; 3 cc and V39 &lt; 35% circumference of rectal wall to be reasonable, while [</w:t>
      </w:r>
      <w:hyperlink w:anchor="srywogn35gz8">
        <w:r w:rsidDel="00000000" w:rsidR="00000000" w:rsidRPr="00000000">
          <w:rPr>
            <w:rtl w:val="0"/>
          </w:rPr>
          <w:t xml:space="preserve">MSKCC</w:t>
        </w:r>
      </w:hyperlink>
      <w:r w:rsidDel="00000000" w:rsidR="00000000" w:rsidRPr="00000000">
        <w:rPr>
          <w:rtl w:val="0"/>
        </w:rPr>
        <w:t xml:space="preserve">] below preferred rectal V38.5 &lt; 1 cc and half of the rectum to receive &lt; 39 Gy, and [</w:t>
      </w:r>
      <w:hyperlink w:anchor="dhztl3v0sura">
        <w:r w:rsidDel="00000000" w:rsidR="00000000" w:rsidRPr="00000000">
          <w:rPr>
            <w:rtl w:val="0"/>
          </w:rPr>
          <w:t xml:space="preserve">PACE-B</w:t>
        </w:r>
      </w:hyperlink>
      <w:r w:rsidDel="00000000" w:rsidR="00000000" w:rsidRPr="00000000">
        <w:rPr>
          <w:rtl w:val="0"/>
        </w:rPr>
        <w:t xml:space="preserve">] was even tighter utilizing rectal V36 &lt; 1cc (2 cc) and 20% of the rectum to receive &lt; 29 Gy. Conclusion: Current dose constraints are all over the place. 50/5 may be "safe" to avoid late G3 GI toxicity so long as V50 &lt; 3 cc and V39 &lt; 35% circumference of the rectal wall is met.</w:t>
      </w:r>
      <w:r w:rsidDel="00000000" w:rsidR="00000000" w:rsidRPr="00000000">
        <w:rPr>
          <w:rtl w:val="0"/>
        </w:rPr>
      </w:r>
    </w:p>
    <w:p w:rsidR="00000000" w:rsidDel="00000000" w:rsidP="00000000" w:rsidRDefault="00000000" w:rsidRPr="00000000" w14:paraId="0000052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 pts. </w:t>
      </w:r>
      <w:r w:rsidDel="00000000" w:rsidR="00000000" w:rsidRPr="00000000">
        <w:rPr>
          <w:rFonts w:ascii="Times New Roman" w:cs="Times New Roman" w:eastAsia="Times New Roman" w:hAnsi="Times New Roman"/>
          <w:sz w:val="20"/>
          <w:szCs w:val="20"/>
          <w:u w:val="single"/>
          <w:rtl w:val="0"/>
        </w:rPr>
        <w:t xml:space="preserve">LR/IR</w:t>
      </w:r>
      <w:r w:rsidDel="00000000" w:rsidR="00000000" w:rsidRPr="00000000">
        <w:rPr>
          <w:rFonts w:ascii="Gungsuh" w:cs="Gungsuh" w:eastAsia="Gungsuh" w:hAnsi="Gungsuh"/>
          <w:sz w:val="20"/>
          <w:szCs w:val="20"/>
          <w:rtl w:val="0"/>
        </w:rPr>
        <w:t xml:space="preserve">. 2/3 IR, 1/3 LR. GS 6, PSA ≤ 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Gungsuh" w:cs="Gungsuh" w:eastAsia="Gungsuh" w:hAnsi="Gungsuh"/>
          <w:sz w:val="20"/>
          <w:szCs w:val="20"/>
          <w:rtl w:val="0"/>
        </w:rPr>
        <w:t xml:space="preserve">GS 7 w PSA ≤ 15 and ≤ cT2b.</w:t>
      </w:r>
    </w:p>
    <w:p w:rsidR="00000000" w:rsidDel="00000000" w:rsidP="00000000" w:rsidRDefault="00000000" w:rsidRPr="00000000" w14:paraId="0000052D">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nADT in 1/3 up to 9 mo duration.</w:t>
      </w:r>
    </w:p>
    <w:p w:rsidR="00000000" w:rsidDel="00000000" w:rsidP="00000000" w:rsidRDefault="00000000" w:rsidRPr="00000000" w14:paraId="0000052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bcPFS 100%, 5y bcPFS 98.6% (90.6% for 45 Gy, 100% for 47.5 and 50 Gy). 3/5y DMFS 100%. </w:t>
      </w:r>
    </w:p>
    <w:p w:rsidR="00000000" w:rsidDel="00000000" w:rsidP="00000000" w:rsidRDefault="00000000" w:rsidRPr="00000000" w14:paraId="0000052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94%, 5y OS 90% w no CSM.</w:t>
      </w:r>
    </w:p>
    <w:p w:rsidR="00000000" w:rsidDel="00000000" w:rsidP="00000000" w:rsidRDefault="00000000" w:rsidRPr="00000000" w14:paraId="0000053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GU 0%, Acute G3+ GI 2%.</w:t>
      </w:r>
    </w:p>
    <w:p w:rsidR="00000000" w:rsidDel="00000000" w:rsidP="00000000" w:rsidRDefault="00000000" w:rsidRPr="00000000" w14:paraId="0000053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GU 5%, Late G3+ GI 7%.</w:t>
      </w:r>
    </w:p>
    <w:p w:rsidR="00000000" w:rsidDel="00000000" w:rsidP="00000000" w:rsidRDefault="00000000" w:rsidRPr="00000000" w14:paraId="0000053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four men had acute G4 toxicity (3 GI, 1 GU).</w:t>
      </w:r>
    </w:p>
    <w:p w:rsidR="00000000" w:rsidDel="00000000" w:rsidP="00000000" w:rsidRDefault="00000000" w:rsidRPr="00000000" w14:paraId="0000053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Predictors of rectal tolerance [</w:t>
      </w:r>
      <w:hyperlink r:id="rId311">
        <w:r w:rsidDel="00000000" w:rsidR="00000000" w:rsidRPr="00000000">
          <w:rPr>
            <w:rFonts w:ascii="Times New Roman" w:cs="Times New Roman" w:eastAsia="Times New Roman" w:hAnsi="Times New Roman"/>
            <w:sz w:val="20"/>
            <w:szCs w:val="20"/>
            <w:rtl w:val="0"/>
          </w:rPr>
          <w:t xml:space="preserve">Kim IJROBP '14</w:t>
        </w:r>
      </w:hyperlink>
      <w:r w:rsidDel="00000000" w:rsidR="00000000" w:rsidRPr="00000000">
        <w:rPr>
          <w:rFonts w:ascii="Times New Roman" w:cs="Times New Roman" w:eastAsia="Times New Roman" w:hAnsi="Times New Roman"/>
          <w:sz w:val="20"/>
          <w:szCs w:val="20"/>
          <w:rtl w:val="0"/>
        </w:rPr>
        <w:t xml:space="preserve">]: Late G3+ GI of 7% (n=6 </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ol</w:t>
      </w:r>
      <w:r w:rsidDel="00000000" w:rsidR="00000000" w:rsidRPr="00000000">
        <w:rPr>
          <w:rtl w:val="0"/>
        </w:rPr>
        <w:t xml:space="preserve">ostomy in </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t xml:space="preserve"> of the </w:t>
      </w:r>
      <w:r w:rsidDel="00000000" w:rsidR="00000000" w:rsidRPr="00000000">
        <w:rPr>
          <w:rFonts w:ascii="Times New Roman" w:cs="Times New Roman" w:eastAsia="Times New Roman" w:hAnsi="Times New Roman"/>
          <w:sz w:val="20"/>
          <w:szCs w:val="20"/>
          <w:rtl w:val="0"/>
        </w:rPr>
        <w:t xml:space="preserve">6 p</w:t>
      </w:r>
      <w:r w:rsidDel="00000000" w:rsidR="00000000" w:rsidRPr="00000000">
        <w:rPr>
          <w:rtl w:val="0"/>
        </w:rPr>
        <w:t xml:space="preserve">ts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34">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rectal toxicity decreased if V50 &lt; 3cc, V39 &lt; 35% circumference of rectal wall.</w:t>
      </w:r>
    </w:p>
    <w:bookmarkStart w:colFirst="0" w:colLast="0" w:name="srywogn35gz8" w:id="124"/>
    <w:bookmarkEnd w:id="124"/>
    <w:p w:rsidR="00000000" w:rsidDel="00000000" w:rsidP="00000000" w:rsidRDefault="00000000" w:rsidRPr="00000000" w14:paraId="00000535">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MSKCC </w:t>
      </w:r>
      <w:r w:rsidDel="00000000" w:rsidR="00000000" w:rsidRPr="00000000">
        <w:rPr>
          <w:rtl w:val="0"/>
        </w:rPr>
        <w:t xml:space="preserve">[</w:t>
      </w:r>
      <w:hyperlink r:id="rId312">
        <w:r w:rsidDel="00000000" w:rsidR="00000000" w:rsidRPr="00000000">
          <w:rPr>
            <w:rtl w:val="0"/>
          </w:rPr>
          <w:t xml:space="preserve">Zelefsky IJROBP '19</w:t>
        </w:r>
      </w:hyperlink>
      <w:r w:rsidDel="00000000" w:rsidR="00000000" w:rsidRPr="00000000">
        <w:rPr>
          <w:rtl w:val="0"/>
        </w:rPr>
        <w:t xml:space="preserve">]: Phase I. </w:t>
      </w:r>
      <w:r w:rsidDel="00000000" w:rsidR="00000000" w:rsidRPr="00000000">
        <w:rPr>
          <w:b w:val="1"/>
          <w:rtl w:val="0"/>
        </w:rPr>
        <w:t xml:space="preserve">32.5 / 35 / 37.5 / 40 over 5 fractions</w:t>
      </w:r>
      <w:r w:rsidDel="00000000" w:rsidR="00000000" w:rsidRPr="00000000">
        <w:rPr>
          <w:rtl w:val="0"/>
        </w:rPr>
        <w:t xml:space="preserve">.</w:t>
      </w:r>
    </w:p>
    <w:p w:rsidR="00000000" w:rsidDel="00000000" w:rsidP="00000000" w:rsidRDefault="00000000" w:rsidRPr="00000000" w14:paraId="00000536">
      <w:pPr>
        <w:spacing w:line="240" w:lineRule="auto"/>
        <w:ind w:firstLine="720"/>
        <w:rPr/>
      </w:pPr>
      <w:r w:rsidDel="00000000" w:rsidR="00000000" w:rsidRPr="00000000">
        <w:rPr>
          <w:rtl w:val="0"/>
        </w:rPr>
        <w:t xml:space="preserve">This trial hedged on V39 &lt; 35% circumference of rectal wall of Hannan, instead utilizing V38.5 &lt; 1 cc with excellent toxicity</w:t>
      </w:r>
    </w:p>
    <w:p w:rsidR="00000000" w:rsidDel="00000000" w:rsidP="00000000" w:rsidRDefault="00000000" w:rsidRPr="00000000" w14:paraId="00000537">
      <w:pPr>
        <w:numPr>
          <w:ilvl w:val="1"/>
          <w:numId w:val="65"/>
        </w:numPr>
        <w:spacing w:line="240" w:lineRule="auto"/>
        <w:ind w:left="1440" w:hanging="360"/>
        <w:rPr>
          <w:u w:val="none"/>
        </w:rPr>
      </w:pPr>
      <w:r w:rsidDel="00000000" w:rsidR="00000000" w:rsidRPr="00000000">
        <w:rPr>
          <w:rtl w:val="0"/>
        </w:rPr>
        <w:t xml:space="preserve">136 LR/IR pts. No nADT included.</w:t>
      </w:r>
    </w:p>
    <w:p w:rsidR="00000000" w:rsidDel="00000000" w:rsidP="00000000" w:rsidRDefault="00000000" w:rsidRPr="00000000" w14:paraId="00000538">
      <w:pPr>
        <w:numPr>
          <w:ilvl w:val="2"/>
          <w:numId w:val="65"/>
        </w:numPr>
        <w:spacing w:line="240" w:lineRule="auto"/>
        <w:ind w:left="2160" w:hanging="360"/>
        <w:rPr>
          <w:u w:val="none"/>
        </w:rPr>
      </w:pPr>
      <w:r w:rsidDel="00000000" w:rsidR="00000000" w:rsidRPr="00000000">
        <w:rPr>
          <w:rtl w:val="0"/>
        </w:rPr>
        <w:t xml:space="preserve">Rectal wall: V38.5 &lt; 1cc, D53% &lt; 24 Gy, V30.15 &lt; 8 cc.</w:t>
      </w:r>
    </w:p>
    <w:p w:rsidR="00000000" w:rsidDel="00000000" w:rsidP="00000000" w:rsidRDefault="00000000" w:rsidRPr="00000000" w14:paraId="00000539">
      <w:pPr>
        <w:numPr>
          <w:ilvl w:val="2"/>
          <w:numId w:val="65"/>
        </w:numPr>
        <w:spacing w:line="240" w:lineRule="auto"/>
        <w:ind w:left="2160" w:hanging="360"/>
        <w:rPr>
          <w:u w:val="none"/>
        </w:rPr>
      </w:pPr>
      <w:r w:rsidDel="00000000" w:rsidR="00000000" w:rsidRPr="00000000">
        <w:rPr>
          <w:rtl w:val="0"/>
        </w:rPr>
        <w:t xml:space="preserve">Bladder wall: max &lt; 105%, V42 &lt; 1 cc, D53 &lt; 24 Gy.</w:t>
      </w:r>
    </w:p>
    <w:p w:rsidR="00000000" w:rsidDel="00000000" w:rsidP="00000000" w:rsidRDefault="00000000" w:rsidRPr="00000000" w14:paraId="0000053A">
      <w:pPr>
        <w:numPr>
          <w:ilvl w:val="2"/>
          <w:numId w:val="65"/>
        </w:numPr>
        <w:spacing w:line="240" w:lineRule="auto"/>
        <w:ind w:left="2160" w:hanging="360"/>
        <w:rPr>
          <w:u w:val="none"/>
        </w:rPr>
      </w:pPr>
      <w:r w:rsidDel="00000000" w:rsidR="00000000" w:rsidRPr="00000000">
        <w:rPr>
          <w:rtl w:val="0"/>
        </w:rPr>
        <w:t xml:space="preserve">No urethral constraint.</w:t>
      </w:r>
    </w:p>
    <w:p w:rsidR="00000000" w:rsidDel="00000000" w:rsidP="00000000" w:rsidRDefault="00000000" w:rsidRPr="00000000" w14:paraId="0000053B">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Acute G2 GI 0→ 3→ 3→ 11%. </w:t>
      </w:r>
    </w:p>
    <w:p w:rsidR="00000000" w:rsidDel="00000000" w:rsidP="00000000" w:rsidRDefault="00000000" w:rsidRPr="00000000" w14:paraId="0000053C">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Acute G2 GU 18→ 23→ 8→ 18%.</w:t>
      </w:r>
    </w:p>
    <w:p w:rsidR="00000000" w:rsidDel="00000000" w:rsidP="00000000" w:rsidRDefault="00000000" w:rsidRPr="00000000" w14:paraId="0000053D">
      <w:pPr>
        <w:numPr>
          <w:ilvl w:val="1"/>
          <w:numId w:val="65"/>
        </w:numPr>
        <w:spacing w:line="240" w:lineRule="auto"/>
        <w:ind w:left="1440" w:hanging="360"/>
        <w:rPr>
          <w:u w:val="none"/>
        </w:rPr>
      </w:pPr>
      <w:r w:rsidDel="00000000" w:rsidR="00000000" w:rsidRPr="00000000">
        <w:rPr>
          <w:rtl w:val="0"/>
        </w:rPr>
        <w:t xml:space="preserve">No acute G3-4 AE. </w:t>
      </w:r>
    </w:p>
    <w:p w:rsidR="00000000" w:rsidDel="00000000" w:rsidP="00000000" w:rsidRDefault="00000000" w:rsidRPr="00000000" w14:paraId="0000053E">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G2 GU 23→ 26→ 28→ 31%.</w:t>
      </w:r>
    </w:p>
    <w:p w:rsidR="00000000" w:rsidDel="00000000" w:rsidP="00000000" w:rsidRDefault="00000000" w:rsidRPr="00000000" w14:paraId="0000053F">
      <w:pPr>
        <w:numPr>
          <w:ilvl w:val="1"/>
          <w:numId w:val="65"/>
        </w:numPr>
        <w:spacing w:line="240" w:lineRule="auto"/>
        <w:ind w:left="1440" w:hanging="360"/>
        <w:rPr>
          <w:u w:val="none"/>
        </w:rPr>
      </w:pPr>
      <w:r w:rsidDel="00000000" w:rsidR="00000000" w:rsidRPr="00000000">
        <w:rPr>
          <w:rtl w:val="0"/>
        </w:rPr>
        <w:t xml:space="preserve">Late G3 GU in one patient (40 Gy arm, h/o TURP).</w:t>
      </w:r>
    </w:p>
    <w:p w:rsidR="00000000" w:rsidDel="00000000" w:rsidP="00000000" w:rsidRDefault="00000000" w:rsidRPr="00000000" w14:paraId="00000540">
      <w:pPr>
        <w:numPr>
          <w:ilvl w:val="1"/>
          <w:numId w:val="65"/>
        </w:numPr>
        <w:spacing w:line="240" w:lineRule="auto"/>
        <w:ind w:left="1440" w:hanging="360"/>
        <w:rPr>
          <w:u w:val="none"/>
        </w:rPr>
      </w:pPr>
      <w:r w:rsidDel="00000000" w:rsidR="00000000" w:rsidRPr="00000000">
        <w:rPr>
          <w:rtl w:val="0"/>
        </w:rPr>
        <w:t xml:space="preserve">No late G4 GU or late G2+ GI. </w:t>
      </w:r>
    </w:p>
    <w:p w:rsidR="00000000" w:rsidDel="00000000" w:rsidP="00000000" w:rsidRDefault="00000000" w:rsidRPr="00000000" w14:paraId="00000541">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5y PSA failure 15→ 6→ 0→ 0%.</w:t>
      </w:r>
    </w:p>
    <w:p w:rsidR="00000000" w:rsidDel="00000000" w:rsidP="00000000" w:rsidRDefault="00000000" w:rsidRPr="00000000" w14:paraId="00000542">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2y positive biopsy 48→ 19→ 18→ 8%. </w:t>
      </w:r>
    </w:p>
    <w:bookmarkStart w:colFirst="0" w:colLast="0" w:name="vpweyp85ssn1" w:id="125"/>
    <w:bookmarkEnd w:id="125"/>
    <w:p w:rsidR="00000000" w:rsidDel="00000000" w:rsidP="00000000" w:rsidRDefault="00000000" w:rsidRPr="00000000" w14:paraId="00000543">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RTOG 0938</w:t>
      </w:r>
      <w:r w:rsidDel="00000000" w:rsidR="00000000" w:rsidRPr="00000000">
        <w:rPr>
          <w:rFonts w:ascii="Times New Roman" w:cs="Times New Roman" w:eastAsia="Times New Roman" w:hAnsi="Times New Roman"/>
          <w:sz w:val="20"/>
          <w:szCs w:val="20"/>
          <w:rtl w:val="0"/>
        </w:rPr>
        <w:t xml:space="preserve"> [</w:t>
      </w:r>
      <w:hyperlink r:id="rId313">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314">
        <w:r w:rsidDel="00000000" w:rsidR="00000000" w:rsidRPr="00000000">
          <w:rPr>
            <w:rFonts w:ascii="Times New Roman" w:cs="Times New Roman" w:eastAsia="Times New Roman" w:hAnsi="Times New Roman"/>
            <w:sz w:val="20"/>
            <w:szCs w:val="20"/>
            <w:rtl w:val="0"/>
          </w:rPr>
          <w:t xml:space="preserve">Lukka IJROBP '18]</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36.25/5 </w:t>
      </w:r>
      <w:r w:rsidDel="00000000" w:rsidR="00000000" w:rsidRPr="00000000">
        <w:rPr>
          <w:rFonts w:ascii="Times New Roman" w:cs="Times New Roman" w:eastAsia="Times New Roman" w:hAnsi="Times New Roman"/>
          <w:sz w:val="20"/>
          <w:szCs w:val="20"/>
          <w:rtl w:val="0"/>
        </w:rPr>
        <w:t xml:space="preserve">(7.25 Gy) over 15-17d</w:t>
      </w:r>
      <w:r w:rsidDel="00000000" w:rsidR="00000000" w:rsidRPr="00000000">
        <w:rPr>
          <w:rFonts w:ascii="Times New Roman" w:cs="Times New Roman" w:eastAsia="Times New Roman" w:hAnsi="Times New Roman"/>
          <w:b w:val="1"/>
          <w:sz w:val="20"/>
          <w:szCs w:val="20"/>
          <w:rtl w:val="0"/>
        </w:rPr>
        <w:t xml:space="preserve"> vs. 51.6/12 </w:t>
      </w:r>
      <w:r w:rsidDel="00000000" w:rsidR="00000000" w:rsidRPr="00000000">
        <w:rPr>
          <w:rFonts w:ascii="Times New Roman" w:cs="Times New Roman" w:eastAsia="Times New Roman" w:hAnsi="Times New Roman"/>
          <w:sz w:val="20"/>
          <w:szCs w:val="20"/>
          <w:rtl w:val="0"/>
        </w:rPr>
        <w:t xml:space="preserve">(4.3 Gy).</w:t>
      </w:r>
    </w:p>
    <w:p w:rsidR="00000000" w:rsidDel="00000000" w:rsidP="00000000" w:rsidRDefault="00000000" w:rsidRPr="00000000" w14:paraId="0000054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pts.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each arm compared with historical control. MFU 3.8y.</w:t>
      </w:r>
    </w:p>
    <w:p w:rsidR="00000000" w:rsidDel="00000000" w:rsidP="00000000" w:rsidRDefault="00000000" w:rsidRPr="00000000" w14:paraId="00000545">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Utilized enema prior to each treatment.</w:t>
      </w:r>
    </w:p>
    <w:p w:rsidR="00000000" w:rsidDel="00000000" w:rsidP="00000000" w:rsidRDefault="00000000" w:rsidRPr="00000000" w14:paraId="0000054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Equivalent outcomes, although SS difference favoring 12 fractions for bowel, GU and sexual scores.</w:t>
      </w:r>
    </w:p>
    <w:p w:rsidR="00000000" w:rsidDel="00000000" w:rsidP="00000000" w:rsidRDefault="00000000" w:rsidRPr="00000000" w14:paraId="00000547">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PACE tri</w:t>
      </w:r>
      <w:r w:rsidDel="00000000" w:rsidR="00000000" w:rsidRPr="00000000">
        <w:rPr>
          <w:rFonts w:ascii="Times New Roman" w:cs="Times New Roman" w:eastAsia="Times New Roman" w:hAnsi="Times New Roman"/>
          <w:b w:val="1"/>
          <w:sz w:val="20"/>
          <w:szCs w:val="20"/>
          <w:rtl w:val="0"/>
        </w:rPr>
        <w:t xml:space="preserve">al</w:t>
      </w:r>
      <w:r w:rsidDel="00000000" w:rsidR="00000000" w:rsidRPr="00000000">
        <w:rPr>
          <w:rFonts w:ascii="Times New Roman" w:cs="Times New Roman" w:eastAsia="Times New Roman" w:hAnsi="Times New Roman"/>
          <w:sz w:val="20"/>
          <w:szCs w:val="20"/>
          <w:rtl w:val="0"/>
        </w:rPr>
        <w:t xml:space="preserve"> [</w:t>
      </w:r>
      <w:hyperlink r:id="rId315">
        <w:r w:rsidDel="00000000" w:rsidR="00000000" w:rsidRPr="00000000">
          <w:rPr>
            <w:rtl w:val="0"/>
          </w:rPr>
          <w:t xml:space="preserve">Background</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LR/I</w:t>
      </w:r>
      <w:r w:rsidDel="00000000" w:rsidR="00000000" w:rsidRPr="00000000">
        <w:rPr>
          <w:rtl w:val="0"/>
        </w:rPr>
        <w:t xml:space="preserve">R. </w:t>
      </w:r>
      <w:r w:rsidDel="00000000" w:rsidR="00000000" w:rsidRPr="00000000">
        <w:rPr>
          <w:rFonts w:ascii="Times New Roman" w:cs="Times New Roman" w:eastAsia="Times New Roman" w:hAnsi="Times New Roman"/>
          <w:sz w:val="20"/>
          <w:szCs w:val="20"/>
          <w:rtl w:val="0"/>
        </w:rPr>
        <w:t xml:space="preserve">Excludes GS 4+3. No ADT allowed.</w:t>
        <w:br w:type="textWrapping"/>
        <w:t xml:space="preserve">Previous evidence suggests higher patient reported toxicity for SBRT. This study suggests non-in</w:t>
      </w:r>
      <w:r w:rsidDel="00000000" w:rsidR="00000000" w:rsidRPr="00000000">
        <w:rPr>
          <w:rtl w:val="0"/>
        </w:rPr>
        <w:t xml:space="preserve">feriority. </w:t>
      </w:r>
      <w:r w:rsidDel="00000000" w:rsidR="00000000" w:rsidRPr="00000000">
        <w:rPr>
          <w:rtl w:val="0"/>
        </w:rPr>
      </w:r>
    </w:p>
    <w:bookmarkStart w:colFirst="0" w:colLast="0" w:name="df3apgjc2w1" w:id="126"/>
    <w:bookmarkEnd w:id="126"/>
    <w:p w:rsidR="00000000" w:rsidDel="00000000" w:rsidP="00000000" w:rsidRDefault="00000000" w:rsidRPr="00000000" w14:paraId="00000548">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Arm A </w:t>
      </w:r>
      <w:r w:rsidDel="00000000" w:rsidR="00000000" w:rsidRPr="00000000">
        <w:rPr>
          <w:rtl w:val="0"/>
        </w:rPr>
        <w:t xml:space="preserve">(surgical arm)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RP vs. 36.25/5</w:t>
      </w:r>
      <w:r w:rsidDel="00000000" w:rsidR="00000000" w:rsidRPr="00000000">
        <w:rPr>
          <w:rtl w:val="0"/>
        </w:rPr>
        <w:t xml:space="preserve">. Currently accruing.</w:t>
      </w:r>
      <w:r w:rsidDel="00000000" w:rsidR="00000000" w:rsidRPr="00000000">
        <w:rPr>
          <w:rFonts w:ascii="Times New Roman" w:cs="Times New Roman" w:eastAsia="Times New Roman" w:hAnsi="Times New Roman"/>
          <w:sz w:val="20"/>
          <w:szCs w:val="20"/>
          <w:rtl w:val="0"/>
        </w:rPr>
        <w:br w:type="textWrapping"/>
        <w:t xml:space="preserve">To determine if there is improved QoL for SBRT vs. surgery at 2y post tx, using EPIC score to measure urinary incontinence and bowel bother.</w:t>
      </w:r>
    </w:p>
    <w:bookmarkStart w:colFirst="0" w:colLast="0" w:name="dhztl3v0sura" w:id="127"/>
    <w:bookmarkEnd w:id="127"/>
    <w:p w:rsidR="00000000" w:rsidDel="00000000" w:rsidP="00000000" w:rsidRDefault="00000000" w:rsidRPr="00000000" w14:paraId="00000549">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Arm B </w:t>
      </w:r>
      <w:r w:rsidDel="00000000" w:rsidR="00000000" w:rsidRPr="00000000">
        <w:rPr>
          <w:sz w:val="20"/>
          <w:szCs w:val="20"/>
          <w:rtl w:val="0"/>
        </w:rPr>
        <w:t xml:space="preserve">(</w:t>
      </w:r>
      <w:r w:rsidDel="00000000" w:rsidR="00000000" w:rsidRPr="00000000">
        <w:rPr>
          <w:rtl w:val="0"/>
        </w:rPr>
        <w:t xml:space="preserve">non-surgical arm)</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w:t>
      </w:r>
      <w:hyperlink r:id="rId316">
        <w:r w:rsidDel="00000000" w:rsidR="00000000" w:rsidRPr="00000000">
          <w:rPr>
            <w:sz w:val="20"/>
            <w:szCs w:val="20"/>
            <w:rtl w:val="0"/>
          </w:rPr>
          <w:t xml:space="preserve">P</w:t>
        </w:r>
      </w:hyperlink>
      <w:hyperlink r:id="rId317">
        <w:r w:rsidDel="00000000" w:rsidR="00000000" w:rsidRPr="00000000">
          <w:rPr>
            <w:rtl w:val="0"/>
          </w:rPr>
          <w:t xml:space="preserve">rotocol (Supplement), B</w:t>
        </w:r>
      </w:hyperlink>
      <w:hyperlink r:id="rId318">
        <w:r w:rsidDel="00000000" w:rsidR="00000000" w:rsidRPr="00000000">
          <w:rPr>
            <w:sz w:val="20"/>
            <w:szCs w:val="20"/>
            <w:rtl w:val="0"/>
          </w:rPr>
          <w:t xml:space="preserve">rand Lanc O</w:t>
        </w:r>
      </w:hyperlink>
      <w:hyperlink r:id="rId319">
        <w:r w:rsidDel="00000000" w:rsidR="00000000" w:rsidRPr="00000000">
          <w:rPr>
            <w:rtl w:val="0"/>
          </w:rPr>
          <w:t xml:space="preserve">nc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78/39 </w:t>
      </w:r>
      <w:r w:rsidDel="00000000" w:rsidR="00000000" w:rsidRPr="00000000">
        <w:rPr>
          <w:rtl w:val="0"/>
        </w:rPr>
        <w:t xml:space="preserve">(or 62/20) </w:t>
      </w:r>
      <w:r w:rsidDel="00000000" w:rsidR="00000000" w:rsidRPr="00000000">
        <w:rPr>
          <w:b w:val="1"/>
          <w:rtl w:val="0"/>
        </w:rPr>
        <w:t xml:space="preserve">vs. 36.25/5</w:t>
      </w:r>
      <w:r w:rsidDel="00000000" w:rsidR="00000000" w:rsidRPr="00000000">
        <w:rPr>
          <w:rtl w:val="0"/>
        </w:rPr>
        <w:t xml:space="preserve">.</w:t>
      </w:r>
      <w:r w:rsidDel="00000000" w:rsidR="00000000" w:rsidRPr="00000000">
        <w:rPr>
          <w:rtl w:val="0"/>
        </w:rPr>
        <w:br w:type="textWrapping"/>
      </w:r>
      <w:r w:rsidDel="00000000" w:rsidR="00000000" w:rsidRPr="00000000">
        <w:rPr>
          <w:rFonts w:ascii="Times New Roman" w:cs="Times New Roman" w:eastAsia="Times New Roman" w:hAnsi="Times New Roman"/>
          <w:sz w:val="20"/>
          <w:szCs w:val="20"/>
          <w:rtl w:val="0"/>
        </w:rPr>
        <w:t xml:space="preserve">To determine if SBRT is non-inferior to </w:t>
      </w:r>
      <w:r w:rsidDel="00000000" w:rsidR="00000000" w:rsidRPr="00000000">
        <w:rPr>
          <w:rtl w:val="0"/>
        </w:rPr>
        <w:t xml:space="preserve">conventional RT </w:t>
      </w:r>
      <w:r w:rsidDel="00000000" w:rsidR="00000000" w:rsidRPr="00000000">
        <w:rPr>
          <w:rFonts w:ascii="Times New Roman" w:cs="Times New Roman" w:eastAsia="Times New Roman" w:hAnsi="Times New Roman"/>
          <w:sz w:val="20"/>
          <w:szCs w:val="20"/>
          <w:rtl w:val="0"/>
        </w:rPr>
        <w:t xml:space="preserve">in terms of 5y FFF</w:t>
      </w:r>
      <w:r w:rsidDel="00000000" w:rsidR="00000000" w:rsidRPr="00000000">
        <w:rPr>
          <w:rtl w:val="0"/>
        </w:rPr>
        <w:t xml:space="preserve">.</w:t>
        <w:br w:type="textWrapping"/>
        <w:t xml:space="preserve">SBRT side effects peak at around 3-4 weeks, while conventional peaks around 6 weeks.</w:t>
        <w:br w:type="textWrapping"/>
        <w:t xml:space="preserve">TBL </w:t>
      </w:r>
      <w:hyperlink r:id="rId320">
        <w:r w:rsidDel="00000000" w:rsidR="00000000" w:rsidRPr="00000000">
          <w:rPr>
            <w:vertAlign w:val="superscript"/>
            <w:rtl w:val="0"/>
          </w:rPr>
          <w:t xml:space="preserve">QS</w:t>
        </w:r>
      </w:hyperlink>
      <w:r w:rsidDel="00000000" w:rsidR="00000000" w:rsidRPr="00000000">
        <w:rPr>
          <w:rtl w:val="0"/>
        </w:rPr>
        <w:t xml:space="preserve">: Acute toxicity after prostate SBRT was comparable to fractionated RT in the randomized PACE-B trial.</w:t>
      </w:r>
      <w:r w:rsidDel="00000000" w:rsidR="00000000" w:rsidRPr="00000000">
        <w:rPr>
          <w:rtl w:val="0"/>
        </w:rPr>
      </w:r>
    </w:p>
    <w:p w:rsidR="00000000" w:rsidDel="00000000" w:rsidP="00000000" w:rsidRDefault="00000000" w:rsidRPr="00000000" w14:paraId="0000054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874 men. 2012-2018. CTV = prostate only for LR, while includes 1 cm of SV for IR. </w:t>
        <w:br w:type="textWrapping"/>
        <w:t xml:space="preserve">TBL </w:t>
      </w:r>
      <w:hyperlink r:id="rId321">
        <w:r w:rsidDel="00000000" w:rsidR="00000000" w:rsidRPr="00000000">
          <w:rPr>
            <w:vertAlign w:val="superscript"/>
            <w:rtl w:val="0"/>
          </w:rPr>
          <w:t xml:space="preserve">QS</w:t>
        </w:r>
      </w:hyperlink>
      <w:r w:rsidDel="00000000" w:rsidR="00000000" w:rsidRPr="00000000">
        <w:rPr>
          <w:rtl w:val="0"/>
        </w:rPr>
        <w:t xml:space="preserve">: As you integrate prostate SBRT, take note of the differences in treatment planning details among trials.</w:t>
      </w:r>
    </w:p>
    <w:p w:rsidR="00000000" w:rsidDel="00000000" w:rsidP="00000000" w:rsidRDefault="00000000" w:rsidRPr="00000000" w14:paraId="0000054B">
      <w:pPr>
        <w:numPr>
          <w:ilvl w:val="2"/>
          <w:numId w:val="65"/>
        </w:numPr>
        <w:spacing w:line="240" w:lineRule="auto"/>
        <w:ind w:left="2160" w:hanging="360"/>
        <w:rPr>
          <w:u w:val="none"/>
        </w:rPr>
      </w:pPr>
      <w:r w:rsidDel="00000000" w:rsidR="00000000" w:rsidRPr="00000000">
        <w:rPr>
          <w:rtl w:val="0"/>
        </w:rPr>
        <w:t xml:space="preserve">RT margins: E.g. 8 mm isometric with 5 mm posteriorly for conventional, or 5 mm isometric for SBRT. Or,  6 mm isometric with 4 mm posterior for conventional, or 4 mm isometric for SBRT. </w:t>
      </w:r>
      <w:r w:rsidDel="00000000" w:rsidR="00000000" w:rsidRPr="00000000">
        <w:rPr>
          <w:i w:val="1"/>
          <w:rtl w:val="0"/>
        </w:rPr>
        <w:t xml:space="preserve">However, PTV margins are institution-specific. Ask your physicist. </w:t>
      </w:r>
    </w:p>
    <w:p w:rsidR="00000000" w:rsidDel="00000000" w:rsidP="00000000" w:rsidRDefault="00000000" w:rsidRPr="00000000" w14:paraId="0000054C">
      <w:pPr>
        <w:numPr>
          <w:ilvl w:val="2"/>
          <w:numId w:val="65"/>
        </w:numPr>
        <w:spacing w:line="240" w:lineRule="auto"/>
        <w:ind w:left="2160" w:hanging="360"/>
        <w:rPr>
          <w:u w:val="none"/>
        </w:rPr>
      </w:pPr>
      <w:r w:rsidDel="00000000" w:rsidR="00000000" w:rsidRPr="00000000">
        <w:rPr>
          <w:rtl w:val="0"/>
        </w:rPr>
        <w:t xml:space="preserve">Rectum: V36 &lt; 1 cc (2 cc). V29 &lt; 20%. D50% &lt; 18.1 Gy. </w:t>
      </w:r>
    </w:p>
    <w:p w:rsidR="00000000" w:rsidDel="00000000" w:rsidP="00000000" w:rsidRDefault="00000000" w:rsidRPr="00000000" w14:paraId="0000054D">
      <w:pPr>
        <w:numPr>
          <w:ilvl w:val="2"/>
          <w:numId w:val="65"/>
        </w:numPr>
        <w:spacing w:line="240" w:lineRule="auto"/>
        <w:ind w:left="2160" w:hanging="360"/>
        <w:rPr>
          <w:u w:val="none"/>
        </w:rPr>
      </w:pPr>
      <w:r w:rsidDel="00000000" w:rsidR="00000000" w:rsidRPr="00000000">
        <w:rPr>
          <w:rtl w:val="0"/>
        </w:rPr>
        <w:t xml:space="preserve">Bladder: V37 &lt; 5 cc (10 cc, 20 cc).</w:t>
      </w:r>
    </w:p>
    <w:p w:rsidR="00000000" w:rsidDel="00000000" w:rsidP="00000000" w:rsidRDefault="00000000" w:rsidRPr="00000000" w14:paraId="0000054E">
      <w:pPr>
        <w:numPr>
          <w:ilvl w:val="2"/>
          <w:numId w:val="65"/>
        </w:numPr>
        <w:spacing w:line="240" w:lineRule="auto"/>
        <w:ind w:left="2160" w:hanging="360"/>
        <w:rPr>
          <w:u w:val="none"/>
        </w:rPr>
      </w:pPr>
      <w:r w:rsidDel="00000000" w:rsidR="00000000" w:rsidRPr="00000000">
        <w:rPr>
          <w:rtl w:val="0"/>
        </w:rPr>
        <w:t xml:space="preserve">See Appendix pp 98-99 for other constraints. See p. 12 from Appendix for most common margins.</w:t>
      </w:r>
    </w:p>
    <w:p w:rsidR="00000000" w:rsidDel="00000000" w:rsidP="00000000" w:rsidRDefault="00000000" w:rsidRPr="00000000" w14:paraId="0000054F">
      <w:pPr>
        <w:numPr>
          <w:ilvl w:val="1"/>
          <w:numId w:val="65"/>
        </w:numPr>
        <w:spacing w:line="240" w:lineRule="auto"/>
        <w:ind w:left="1440" w:hanging="360"/>
        <w:rPr>
          <w:u w:val="none"/>
        </w:rPr>
      </w:pPr>
      <w:r w:rsidDel="00000000" w:rsidR="00000000" w:rsidRPr="00000000">
        <w:rPr>
          <w:rtl w:val="0"/>
        </w:rPr>
        <w:t xml:space="preserve">Acute </w:t>
      </w:r>
      <w:r w:rsidDel="00000000" w:rsidR="00000000" w:rsidRPr="00000000">
        <w:rPr>
          <w:rtl w:val="0"/>
        </w:rPr>
        <w:t xml:space="preserve">G2+ GI ~11%. Acute G2+ GU ~25%. </w:t>
      </w:r>
    </w:p>
    <w:p w:rsidR="00000000" w:rsidDel="00000000" w:rsidP="00000000" w:rsidRDefault="00000000" w:rsidRPr="00000000" w14:paraId="0000055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far, comparable acute toxicity and bcPFS at 5-6 years with high dose IMRT.</w:t>
      </w:r>
    </w:p>
    <w:bookmarkStart w:colFirst="0" w:colLast="0" w:name="w1h1pegh7rxz" w:id="128"/>
    <w:bookmarkEnd w:id="128"/>
    <w:p w:rsidR="00000000" w:rsidDel="00000000" w:rsidP="00000000" w:rsidRDefault="00000000" w:rsidRPr="00000000" w14:paraId="00000551">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NRG-GU005</w:t>
      </w:r>
      <w:r w:rsidDel="00000000" w:rsidR="00000000" w:rsidRPr="00000000">
        <w:rPr>
          <w:rFonts w:ascii="Times New Roman" w:cs="Times New Roman" w:eastAsia="Times New Roman" w:hAnsi="Times New Roman"/>
          <w:sz w:val="20"/>
          <w:szCs w:val="20"/>
          <w:rtl w:val="0"/>
        </w:rPr>
        <w:t xml:space="preserve"> [</w:t>
      </w:r>
      <w:hyperlink r:id="rId322">
        <w:r w:rsidDel="00000000" w:rsidR="00000000" w:rsidRPr="00000000">
          <w:rPr>
            <w:rFonts w:ascii="Times New Roman" w:cs="Times New Roman" w:eastAsia="Times New Roman" w:hAnsi="Times New Roman"/>
            <w:sz w:val="20"/>
            <w:szCs w:val="20"/>
            <w:rtl w:val="0"/>
          </w:rPr>
          <w:t xml:space="preserve">NCT03367702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36.25/5 </w:t>
      </w:r>
      <w:r w:rsidDel="00000000" w:rsidR="00000000" w:rsidRPr="00000000">
        <w:rPr>
          <w:sz w:val="20"/>
          <w:szCs w:val="20"/>
          <w:rtl w:val="0"/>
        </w:rPr>
        <w:t xml:space="preserve">biw/tiw</w:t>
      </w:r>
      <w:r w:rsidDel="00000000" w:rsidR="00000000" w:rsidRPr="00000000">
        <w:rPr>
          <w:rFonts w:ascii="Times New Roman" w:cs="Times New Roman" w:eastAsia="Times New Roman" w:hAnsi="Times New Roman"/>
          <w:b w:val="1"/>
          <w:sz w:val="20"/>
          <w:szCs w:val="20"/>
          <w:rtl w:val="0"/>
        </w:rPr>
        <w:t xml:space="preserve"> vs. 70/28</w:t>
      </w:r>
      <w:r w:rsidDel="00000000" w:rsidR="00000000" w:rsidRPr="00000000">
        <w:rPr>
          <w:rFonts w:ascii="Times New Roman" w:cs="Times New Roman" w:eastAsia="Times New Roman" w:hAnsi="Times New Roman"/>
          <w:sz w:val="20"/>
          <w:szCs w:val="20"/>
          <w:rtl w:val="0"/>
        </w:rPr>
        <w:t xml:space="preserve"> for localized IR prostate cancer.</w:t>
      </w:r>
    </w:p>
    <w:p w:rsidR="00000000" w:rsidDel="00000000" w:rsidP="00000000" w:rsidRDefault="00000000" w:rsidRPr="00000000" w14:paraId="00000552">
      <w:pPr>
        <w:ind w:firstLine="720"/>
        <w:rPr/>
      </w:pPr>
      <w:r w:rsidDel="00000000" w:rsidR="00000000" w:rsidRPr="00000000">
        <w:rPr>
          <w:rtl w:val="0"/>
        </w:rPr>
        <w:t xml:space="preserve">See NCTN Trial Portfolios by Disease Site: [</w:t>
      </w:r>
      <w:hyperlink r:id="rId323">
        <w:r w:rsidDel="00000000" w:rsidR="00000000" w:rsidRPr="00000000">
          <w:rPr>
            <w:rtl w:val="0"/>
          </w:rPr>
          <w:t xml:space="preserve">GU</w:t>
        </w:r>
      </w:hyperlink>
      <w:r w:rsidDel="00000000" w:rsidR="00000000" w:rsidRPr="00000000">
        <w:rPr>
          <w:rtl w:val="0"/>
        </w:rPr>
        <w:t xml:space="preserve">] and [</w:t>
      </w:r>
      <w:hyperlink w:anchor="_6kvd314j6xt4">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553">
      <w:pPr>
        <w:spacing w:line="240" w:lineRule="auto"/>
        <w:ind w:firstLine="720"/>
        <w:rPr/>
      </w:pPr>
      <w:r w:rsidDel="00000000" w:rsidR="00000000" w:rsidRPr="00000000">
        <w:rPr>
          <w:rtl w:val="0"/>
        </w:rPr>
        <w:t xml:space="preserve">A note about constraints: Constraints on GU005 are tighter than in [</w:t>
      </w:r>
      <w:hyperlink w:anchor="srywogn35gz8">
        <w:r w:rsidDel="00000000" w:rsidR="00000000" w:rsidRPr="00000000">
          <w:rPr>
            <w:rtl w:val="0"/>
          </w:rPr>
          <w:t xml:space="preserve">Zelefsky IJROBP '19</w:t>
        </w:r>
      </w:hyperlink>
      <w:r w:rsidDel="00000000" w:rsidR="00000000" w:rsidRPr="00000000">
        <w:rPr>
          <w:rtl w:val="0"/>
        </w:rPr>
        <w:t xml:space="preserve">]. As a result, GU005 is unlikely to demonstrate late G2+ GI toxicity or late G3+ GU toxicity. </w:t>
      </w:r>
    </w:p>
    <w:p w:rsidR="00000000" w:rsidDel="00000000" w:rsidP="00000000" w:rsidRDefault="00000000" w:rsidRPr="00000000" w14:paraId="0000055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622 pts. I</w:t>
      </w:r>
      <w:r w:rsidDel="00000000" w:rsidR="00000000" w:rsidRPr="00000000">
        <w:rPr>
          <w:rtl w:val="0"/>
        </w:rPr>
        <w:t xml:space="preserve">R. Not GS 4+3. If on 5αR, PSA must be &lt; 10. Prostate volume &lt; 60 cc. IPSS &lt; 15. &lt; 50% of sextants. TURP patients are eligible if non-palpable disease.</w:t>
      </w:r>
      <w:r w:rsidDel="00000000" w:rsidR="00000000" w:rsidRPr="00000000">
        <w:rPr>
          <w:rtl w:val="0"/>
        </w:rPr>
      </w:r>
    </w:p>
    <w:p w:rsidR="00000000" w:rsidDel="00000000" w:rsidP="00000000" w:rsidRDefault="00000000" w:rsidRPr="00000000" w14:paraId="0000055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objective to demonstrate less GU/GI toxicity by bowel HRQOL and EPIC-26 at 24 months post completion of therapy. Also, DFS.</w:t>
      </w:r>
      <w:r w:rsidDel="00000000" w:rsidR="00000000" w:rsidRPr="00000000">
        <w:rPr>
          <w:rtl w:val="0"/>
        </w:rPr>
      </w:r>
    </w:p>
    <w:p w:rsidR="00000000" w:rsidDel="00000000" w:rsidP="00000000" w:rsidRDefault="00000000" w:rsidRPr="00000000" w14:paraId="00000556">
      <w:pPr>
        <w:numPr>
          <w:ilvl w:val="1"/>
          <w:numId w:val="65"/>
        </w:numPr>
        <w:spacing w:line="240" w:lineRule="auto"/>
        <w:ind w:left="1440" w:hanging="360"/>
        <w:rPr>
          <w:u w:val="none"/>
        </w:rPr>
      </w:pPr>
      <w:r w:rsidDel="00000000" w:rsidR="00000000" w:rsidRPr="00000000">
        <w:rPr>
          <w:rtl w:val="0"/>
        </w:rPr>
        <w:t xml:space="preserve">GTV = Prostate only. CTV = GTV ± 1 cm of SV.</w:t>
      </w:r>
    </w:p>
    <w:p w:rsidR="00000000" w:rsidDel="00000000" w:rsidP="00000000" w:rsidRDefault="00000000" w:rsidRPr="00000000" w14:paraId="00000557">
      <w:pPr>
        <w:numPr>
          <w:ilvl w:val="1"/>
          <w:numId w:val="65"/>
        </w:numPr>
        <w:spacing w:line="240" w:lineRule="auto"/>
        <w:ind w:left="1440" w:hanging="360"/>
        <w:rPr>
          <w:u w:val="none"/>
        </w:rPr>
      </w:pPr>
      <w:r w:rsidDel="00000000" w:rsidR="00000000" w:rsidRPr="00000000">
        <w:rPr>
          <w:rFonts w:ascii="Gungsuh" w:cs="Gungsuh" w:eastAsia="Gungsuh" w:hAnsi="Gungsuh"/>
          <w:rtl w:val="0"/>
        </w:rPr>
        <w:t xml:space="preserve">PTV = ≥ 5 mm isometric and ≥ 3 mm ant/post for SBRT, 8 mm isometric and ≥ 5 mm posteriorly for CFRT.</w:t>
      </w:r>
    </w:p>
    <w:p w:rsidR="00000000" w:rsidDel="00000000" w:rsidP="00000000" w:rsidRDefault="00000000" w:rsidRPr="00000000" w14:paraId="00000558">
      <w:pPr>
        <w:numPr>
          <w:ilvl w:val="2"/>
          <w:numId w:val="65"/>
        </w:numPr>
        <w:spacing w:line="240" w:lineRule="auto"/>
        <w:ind w:left="2160" w:hanging="360"/>
        <w:rPr>
          <w:u w:val="none"/>
        </w:rPr>
      </w:pPr>
      <w:r w:rsidDel="00000000" w:rsidR="00000000" w:rsidRPr="00000000">
        <w:rPr>
          <w:rtl w:val="0"/>
        </w:rPr>
        <w:t xml:space="preserve">Rectum: V38.06 &lt; 0.03cc (40 Gy), D50% &lt; 18.1 Gy (19 Gy)</w:t>
      </w:r>
      <w:r w:rsidDel="00000000" w:rsidR="00000000" w:rsidRPr="00000000">
        <w:rPr>
          <w:color w:val="cccccc"/>
          <w:rtl w:val="0"/>
        </w:rPr>
        <w:t xml:space="preserve">, V34.4 &lt; 3 cc (36 Gy), V29 &lt; 20%</w:t>
      </w:r>
    </w:p>
    <w:p w:rsidR="00000000" w:rsidDel="00000000" w:rsidP="00000000" w:rsidRDefault="00000000" w:rsidRPr="00000000" w14:paraId="00000559">
      <w:pPr>
        <w:numPr>
          <w:ilvl w:val="2"/>
          <w:numId w:val="65"/>
        </w:numPr>
        <w:spacing w:line="240" w:lineRule="auto"/>
        <w:ind w:left="2160" w:hanging="360"/>
        <w:rPr>
          <w:u w:val="none"/>
        </w:rPr>
      </w:pPr>
      <w:r w:rsidDel="00000000" w:rsidR="00000000" w:rsidRPr="00000000">
        <w:rPr>
          <w:rtl w:val="0"/>
        </w:rPr>
        <w:t xml:space="preserve">Bladder: V38.06 &lt; 0.03cc (40 Gy), D50% &lt; 18.12 Gy (20 Gy)</w:t>
      </w:r>
    </w:p>
    <w:p w:rsidR="00000000" w:rsidDel="00000000" w:rsidP="00000000" w:rsidRDefault="00000000" w:rsidRPr="00000000" w14:paraId="0000055A">
      <w:pPr>
        <w:numPr>
          <w:ilvl w:val="2"/>
          <w:numId w:val="65"/>
        </w:numPr>
        <w:spacing w:line="240" w:lineRule="auto"/>
        <w:ind w:left="2160" w:hanging="360"/>
        <w:rPr>
          <w:u w:val="none"/>
        </w:rPr>
      </w:pPr>
      <w:r w:rsidDel="00000000" w:rsidR="00000000" w:rsidRPr="00000000">
        <w:rPr>
          <w:rtl w:val="0"/>
        </w:rPr>
        <w:t xml:space="preserve">Urethra: V38.78 &lt; 0.03cc (43.5 Gy).</w:t>
      </w:r>
    </w:p>
    <w:bookmarkStart w:colFirst="0" w:colLast="0" w:name="nb4devq6pwoz" w:id="129"/>
    <w:bookmarkEnd w:id="129"/>
    <w:p w:rsidR="00000000" w:rsidDel="00000000" w:rsidP="00000000" w:rsidRDefault="00000000" w:rsidRPr="00000000" w14:paraId="0000055B">
      <w:pPr>
        <w:spacing w:line="240" w:lineRule="auto"/>
        <w:ind w:left="2160" w:firstLine="0"/>
        <w:rPr/>
      </w:pPr>
      <w:r w:rsidDel="00000000" w:rsidR="00000000" w:rsidRPr="00000000">
        <w:rPr>
          <w:rtl w:val="0"/>
        </w:rPr>
        <w:t xml:space="preserve">TL;DR: Don't throw &gt; 105% in bladder or rectum, or &gt; 107% in urethra. Bladder and rectum 50/50. </w:t>
      </w:r>
    </w:p>
    <w:bookmarkStart w:colFirst="0" w:colLast="0" w:name="3glggmk4tr6" w:id="130"/>
    <w:bookmarkEnd w:id="130"/>
    <w:p w:rsidR="00000000" w:rsidDel="00000000" w:rsidP="00000000" w:rsidRDefault="00000000" w:rsidRPr="00000000" w14:paraId="0000055C">
      <w:pPr>
        <w:numPr>
          <w:ilvl w:val="0"/>
          <w:numId w:val="65"/>
        </w:numPr>
        <w:spacing w:line="240" w:lineRule="auto"/>
        <w:rPr>
          <w:u w:val="none"/>
        </w:rPr>
      </w:pPr>
      <w:r w:rsidDel="00000000" w:rsidR="00000000" w:rsidRPr="00000000">
        <w:rPr>
          <w:rFonts w:ascii="Times New Roman" w:cs="Times New Roman" w:eastAsia="Times New Roman" w:hAnsi="Times New Roman"/>
          <w:b w:val="1"/>
          <w:sz w:val="20"/>
          <w:szCs w:val="20"/>
          <w:rtl w:val="0"/>
        </w:rPr>
        <w:t xml:space="preserve">MSKCC </w:t>
      </w:r>
      <w:r w:rsidDel="00000000" w:rsidR="00000000" w:rsidRPr="00000000">
        <w:rPr>
          <w:rFonts w:ascii="Times New Roman" w:cs="Times New Roman" w:eastAsia="Times New Roman" w:hAnsi="Times New Roman"/>
          <w:sz w:val="20"/>
          <w:szCs w:val="20"/>
          <w:rtl w:val="0"/>
        </w:rPr>
        <w:t xml:space="preserve">[</w:t>
      </w:r>
      <w:hyperlink r:id="rId324">
        <w:r w:rsidDel="00000000" w:rsidR="00000000" w:rsidRPr="00000000">
          <w:rPr>
            <w:rFonts w:ascii="Times New Roman" w:cs="Times New Roman" w:eastAsia="Times New Roman" w:hAnsi="Times New Roman"/>
            <w:sz w:val="20"/>
            <w:szCs w:val="20"/>
            <w:rtl w:val="0"/>
          </w:rPr>
          <w:t xml:space="preserve">NCT02772588</w:t>
        </w:r>
      </w:hyperlink>
      <w:r w:rsidDel="00000000" w:rsidR="00000000" w:rsidRPr="00000000">
        <w:rPr>
          <w:rFonts w:ascii="Times New Roman" w:cs="Times New Roman" w:eastAsia="Times New Roman" w:hAnsi="Times New Roman"/>
          <w:sz w:val="20"/>
          <w:szCs w:val="20"/>
          <w:rtl w:val="0"/>
        </w:rPr>
        <w:t xml:space="preserve">]: Phase II. VHR. </w:t>
      </w:r>
      <w:r w:rsidDel="00000000" w:rsidR="00000000" w:rsidRPr="00000000">
        <w:rPr>
          <w:b w:val="1"/>
          <w:sz w:val="20"/>
          <w:szCs w:val="20"/>
          <w:rtl w:val="0"/>
        </w:rPr>
        <w:t xml:space="preserve">40/5 </w:t>
      </w:r>
      <w:r w:rsidDel="00000000" w:rsidR="00000000" w:rsidRPr="00000000">
        <w:rPr>
          <w:b w:val="1"/>
          <w:rtl w:val="0"/>
        </w:rPr>
        <w:t xml:space="preserve">+ 25/5 to pelvis</w:t>
      </w:r>
      <w:r w:rsidDel="00000000" w:rsidR="00000000" w:rsidRPr="00000000">
        <w:rPr>
          <w:rFonts w:ascii="Cardo" w:cs="Cardo" w:eastAsia="Cardo" w:hAnsi="Cardo"/>
          <w:rtl w:val="0"/>
        </w:rPr>
        <w:t xml:space="preserve">. ADT x 3mo→ Abiraterone + Lupron x6 mo ± ARN-509.</w:t>
      </w:r>
    </w:p>
    <w:p w:rsidR="00000000" w:rsidDel="00000000" w:rsidP="00000000" w:rsidRDefault="00000000" w:rsidRPr="00000000" w14:paraId="0000055D">
      <w:pPr>
        <w:ind w:firstLine="720"/>
        <w:rPr/>
      </w:pPr>
      <w:r w:rsidDel="00000000" w:rsidR="00000000" w:rsidRPr="00000000">
        <w:rPr>
          <w:rtl w:val="0"/>
        </w:rPr>
        <w:t xml:space="preserve">See [</w:t>
      </w:r>
      <w:hyperlink w:anchor="_6kvd314j6xt4">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55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rtl w:val="0"/>
        </w:rPr>
        <w:t xml:space="preserve">Two or more high risk features or GS 8-10, PSA ≥ 20, cT3+ by DRE or ≥ 75% probability of ECE or SVI by MRI. Clinically node negative.</w:t>
      </w:r>
      <w:r w:rsidDel="00000000" w:rsidR="00000000" w:rsidRPr="00000000">
        <w:rPr>
          <w:rtl w:val="0"/>
        </w:rPr>
      </w:r>
    </w:p>
    <w:p w:rsidR="00000000" w:rsidDel="00000000" w:rsidP="00000000" w:rsidRDefault="00000000" w:rsidRPr="00000000" w14:paraId="0000055F">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0">
      <w:pPr>
        <w:pStyle w:val="Heading4"/>
        <w:spacing w:after="0" w:before="0" w:line="240" w:lineRule="auto"/>
        <w:jc w:val="center"/>
        <w:rPr>
          <w:rFonts w:ascii="Times New Roman" w:cs="Times New Roman" w:eastAsia="Times New Roman" w:hAnsi="Times New Roman"/>
          <w:b w:val="1"/>
          <w:color w:val="000000"/>
          <w:sz w:val="20"/>
          <w:szCs w:val="20"/>
        </w:rPr>
      </w:pPr>
      <w:bookmarkStart w:colFirst="0" w:colLast="0" w:name="_9hctojvpio6" w:id="131"/>
      <w:bookmarkEnd w:id="131"/>
      <w:r w:rsidDel="00000000" w:rsidR="00000000" w:rsidRPr="00000000">
        <w:rPr>
          <w:rFonts w:ascii="Times New Roman" w:cs="Times New Roman" w:eastAsia="Times New Roman" w:hAnsi="Times New Roman"/>
          <w:b w:val="1"/>
          <w:color w:val="000000"/>
          <w:sz w:val="20"/>
          <w:szCs w:val="20"/>
          <w:rtl w:val="0"/>
        </w:rPr>
        <w:t xml:space="preserve">Proton therapy - what is the evidence?</w:t>
      </w:r>
    </w:p>
    <w:p w:rsidR="00000000" w:rsidDel="00000000" w:rsidP="00000000" w:rsidRDefault="00000000" w:rsidRPr="00000000" w14:paraId="00000561">
      <w:pPr>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Trofimov used parallel opposed beams, demonstrated rectal V70 was equivocal but V70 bladder was actually 50% higher.</w:t>
      </w:r>
    </w:p>
    <w:p w:rsidR="00000000" w:rsidDel="00000000" w:rsidP="00000000" w:rsidRDefault="00000000" w:rsidRPr="00000000" w14:paraId="00000562">
      <w:pPr>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Vargas demonstrated all rectal metrics from V10-V80 were improved, with V10-V35 bladder wall improved.</w:t>
      </w:r>
    </w:p>
    <w:p w:rsidR="00000000" w:rsidDel="00000000" w:rsidP="00000000" w:rsidRDefault="00000000" w:rsidRPr="00000000" w14:paraId="00000563">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Ceon study case-matched brachy to PROG 9509 with similar 8y BCF</w:t>
      </w:r>
    </w:p>
    <w:p w:rsidR="00000000" w:rsidDel="00000000" w:rsidP="00000000" w:rsidRDefault="00000000" w:rsidRPr="00000000" w14:paraId="00000564">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PROG 9509: 50.4→ proton boost to 70.2-79.2 GyE. Mainly LR/IR. 10y bcPFS: 68→ 83%. Starting hormonal tx 11→ 6%.</w:t>
      </w:r>
    </w:p>
    <w:p w:rsidR="00000000" w:rsidDel="00000000" w:rsidP="00000000" w:rsidRDefault="00000000" w:rsidRPr="00000000" w14:paraId="00000565">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Comparison of outcomes and toxicity between proton therapy and IMRT: SEER study from 2000-2009. IMRT pts w lower rate of GI toxicity (AR 12.2 vs 17.8 per 100 person-years, RR 0.66). Comparable tumor control.</w:t>
      </w:r>
    </w:p>
    <w:p w:rsidR="00000000" w:rsidDel="00000000" w:rsidP="00000000" w:rsidRDefault="00000000" w:rsidRPr="00000000" w14:paraId="00000566">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malignancy: MSKCC has 3-4% incidence of rectal cancer at 10 years (2% for BT).</w:t>
      </w:r>
    </w:p>
    <w:p w:rsidR="00000000" w:rsidDel="00000000" w:rsidP="00000000" w:rsidRDefault="00000000" w:rsidRPr="00000000" w14:paraId="00000567">
      <w:pPr>
        <w:pStyle w:val="Heading2"/>
        <w:spacing w:line="240" w:lineRule="auto"/>
        <w:rPr/>
      </w:pPr>
      <w:bookmarkStart w:colFirst="0" w:colLast="0" w:name="_p9gcx11paben" w:id="132"/>
      <w:bookmarkEnd w:id="132"/>
      <w:r w:rsidDel="00000000" w:rsidR="00000000" w:rsidRPr="00000000">
        <w:rPr>
          <w:rtl w:val="0"/>
        </w:rPr>
      </w:r>
    </w:p>
    <w:p w:rsidR="00000000" w:rsidDel="00000000" w:rsidP="00000000" w:rsidRDefault="00000000" w:rsidRPr="00000000" w14:paraId="00000568">
      <w:pPr>
        <w:pStyle w:val="Heading2"/>
        <w:spacing w:line="240" w:lineRule="auto"/>
        <w:rPr/>
      </w:pPr>
      <w:bookmarkStart w:colFirst="0" w:colLast="0" w:name="_myqrwtkzmrir" w:id="133"/>
      <w:bookmarkEnd w:id="133"/>
      <w:hyperlink w:anchor="_hacuxkgwbl76">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569">
      <w:pPr>
        <w:ind w:left="0" w:firstLine="0"/>
        <w:rPr/>
      </w:pPr>
      <w:r w:rsidDel="00000000" w:rsidR="00000000" w:rsidRPr="00000000">
        <w:rPr>
          <w:rtl w:val="0"/>
        </w:rPr>
        <w:t xml:space="preserve">See [</w:t>
      </w:r>
      <w:hyperlink w:anchor="_vgblazhts0vf">
        <w:r w:rsidDel="00000000" w:rsidR="00000000" w:rsidRPr="00000000">
          <w:rPr>
            <w:rtl w:val="0"/>
          </w:rPr>
          <w:t xml:space="preserve">nodal coverage</w:t>
        </w:r>
      </w:hyperlink>
      <w:r w:rsidDel="00000000" w:rsidR="00000000" w:rsidRPr="00000000">
        <w:rPr>
          <w:rtl w:val="0"/>
        </w:rPr>
        <w:t xml:space="preserve">] in the post-operative section and [</w:t>
      </w:r>
      <w:hyperlink w:anchor="_onvinpeg2qj3">
        <w:r w:rsidDel="00000000" w:rsidR="00000000" w:rsidRPr="00000000">
          <w:rPr>
            <w:rtl w:val="0"/>
          </w:rPr>
          <w:t xml:space="preserve">incidental pN1 disease</w:t>
        </w:r>
      </w:hyperlink>
      <w:r w:rsidDel="00000000" w:rsidR="00000000" w:rsidRPr="00000000">
        <w:rPr>
          <w:rtl w:val="0"/>
        </w:rPr>
        <w:t xml:space="preserve">] in the ADT section for more.</w:t>
      </w:r>
      <w:r w:rsidDel="00000000" w:rsidR="00000000" w:rsidRPr="00000000">
        <w:rPr>
          <w:rtl w:val="0"/>
        </w:rPr>
      </w:r>
    </w:p>
    <w:p w:rsidR="00000000" w:rsidDel="00000000" w:rsidP="00000000" w:rsidRDefault="00000000" w:rsidRPr="00000000" w14:paraId="0000056A">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Controversial to cover with RT, even if &gt;15% risk of nodes (</w:t>
      </w:r>
      <w:hyperlink w:anchor="sprca5lh95de">
        <w:r w:rsidDel="00000000" w:rsidR="00000000" w:rsidRPr="00000000">
          <w:rPr>
            <w:rFonts w:ascii="Times New Roman" w:cs="Times New Roman" w:eastAsia="Times New Roman" w:hAnsi="Times New Roman"/>
            <w:sz w:val="20"/>
            <w:szCs w:val="20"/>
            <w:rtl w:val="0"/>
          </w:rPr>
          <w:t xml:space="preserve">RTOG 94-13</w:t>
        </w:r>
      </w:hyperlink>
      <w:r w:rsidDel="00000000" w:rsidR="00000000" w:rsidRPr="00000000">
        <w:rPr>
          <w:rFonts w:ascii="Times New Roman" w:cs="Times New Roman" w:eastAsia="Times New Roman" w:hAnsi="Times New Roman"/>
          <w:sz w:val="20"/>
          <w:szCs w:val="20"/>
          <w:rtl w:val="0"/>
        </w:rPr>
        <w:t xml:space="preserve">). Consider if LN risk is &gt;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10-20%.</w:t>
      </w:r>
    </w:p>
    <w:p w:rsidR="00000000" w:rsidDel="00000000" w:rsidP="00000000" w:rsidRDefault="00000000" w:rsidRPr="00000000" w14:paraId="0000056B">
      <w:pPr>
        <w:numPr>
          <w:ilvl w:val="0"/>
          <w:numId w:val="8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Laparoscopic SLND in pts selected for EBRT based on cN0 </w:t>
      </w:r>
      <w:r w:rsidDel="00000000" w:rsidR="00000000" w:rsidRPr="00000000">
        <w:rPr>
          <w:rFonts w:ascii="Times New Roman" w:cs="Times New Roman" w:eastAsia="Times New Roman" w:hAnsi="Times New Roman"/>
          <w:sz w:val="20"/>
          <w:szCs w:val="20"/>
          <w:rtl w:val="0"/>
        </w:rPr>
        <w:t xml:space="preserve">[</w:t>
      </w:r>
      <w:hyperlink r:id="rId325">
        <w:r w:rsidDel="00000000" w:rsidR="00000000" w:rsidRPr="00000000">
          <w:rPr>
            <w:rFonts w:ascii="Times New Roman" w:cs="Times New Roman" w:eastAsia="Times New Roman" w:hAnsi="Times New Roman"/>
            <w:sz w:val="20"/>
            <w:szCs w:val="20"/>
            <w:rtl w:val="0"/>
          </w:rPr>
          <w:t xml:space="preserve">Grivas IJROBP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40% of cN0 pts are pN1!</w:t>
      </w:r>
    </w:p>
    <w:p w:rsidR="00000000" w:rsidDel="00000000" w:rsidP="00000000" w:rsidRDefault="00000000" w:rsidRPr="00000000" w14:paraId="0000056C">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 cN0. Med PSA 15. Median 3 nodes removed per patient.</w:t>
      </w:r>
    </w:p>
    <w:p w:rsidR="00000000" w:rsidDel="00000000" w:rsidP="00000000" w:rsidRDefault="00000000" w:rsidRPr="00000000" w14:paraId="0000056D">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99Tc nanocolloid injected into PZ each quadrant of prostate gland via TRUS guidance.</w:t>
      </w:r>
    </w:p>
    <w:p w:rsidR="00000000" w:rsidDel="00000000" w:rsidP="00000000" w:rsidRDefault="00000000" w:rsidRPr="00000000" w14:paraId="0000056E">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SLN+ found in 42% of pts w cN0 pCa referred for EBRT, expected </w:t>
      </w:r>
      <w:hyperlink r:id="rId326">
        <w:r w:rsidDel="00000000" w:rsidR="00000000" w:rsidRPr="00000000">
          <w:rPr>
            <w:rFonts w:ascii="Times New Roman" w:cs="Times New Roman" w:eastAsia="Times New Roman" w:hAnsi="Times New Roman"/>
            <w:sz w:val="20"/>
            <w:szCs w:val="20"/>
            <w:rtl w:val="0"/>
          </w:rPr>
          <w:t xml:space="preserve">updated Briganti</w:t>
        </w:r>
      </w:hyperlink>
      <w:r w:rsidDel="00000000" w:rsidR="00000000" w:rsidRPr="00000000">
        <w:rPr>
          <w:rFonts w:ascii="Times New Roman" w:cs="Times New Roman" w:eastAsia="Times New Roman" w:hAnsi="Times New Roman"/>
          <w:sz w:val="20"/>
          <w:szCs w:val="20"/>
          <w:rtl w:val="0"/>
        </w:rPr>
        <w:t xml:space="preserve"> LN risk 43%!</w:t>
      </w:r>
    </w:p>
    <w:p w:rsidR="00000000" w:rsidDel="00000000" w:rsidP="00000000" w:rsidRDefault="00000000" w:rsidRPr="00000000" w14:paraId="0000056F">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2-6 (n=22), pN0 (n=18), pN1 of </w:t>
      </w:r>
      <w:r w:rsidDel="00000000" w:rsidR="00000000" w:rsidRPr="00000000">
        <w:rPr>
          <w:rtl w:val="0"/>
        </w:rPr>
        <w:t xml:space="preserve">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4/18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0">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7 (n=93), pN0 (n</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58), pN1 of 38%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35/58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1">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8+ (n=106), pN0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57), pN1 of </w:t>
      </w:r>
      <w:r w:rsidDel="00000000" w:rsidR="00000000" w:rsidRPr="00000000">
        <w:rPr>
          <w:rtl w:val="0"/>
        </w:rPr>
        <w:t xml:space="preserve">46%(n=</w:t>
      </w:r>
      <w:r w:rsidDel="00000000" w:rsidR="00000000" w:rsidRPr="00000000">
        <w:rPr>
          <w:rFonts w:ascii="Times New Roman" w:cs="Times New Roman" w:eastAsia="Times New Roman" w:hAnsi="Times New Roman"/>
          <w:sz w:val="20"/>
          <w:szCs w:val="20"/>
          <w:rtl w:val="0"/>
        </w:rPr>
        <w:t xml:space="preserve">49</w:t>
      </w:r>
      <w:r w:rsidDel="00000000" w:rsidR="00000000" w:rsidRPr="00000000">
        <w:rPr>
          <w:rtl w:val="0"/>
        </w:rPr>
        <w:t xml:space="preserve">/57</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72">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Complication rate 9%.</w:t>
      </w:r>
    </w:p>
    <w:p w:rsidR="00000000" w:rsidDel="00000000" w:rsidP="00000000" w:rsidRDefault="00000000" w:rsidRPr="00000000" w14:paraId="00000573">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t2d0yx75hcms">
        <w:r w:rsidDel="00000000" w:rsidR="00000000" w:rsidRPr="00000000">
          <w:rPr>
            <w:b w:val="1"/>
            <w:sz w:val="20"/>
            <w:szCs w:val="20"/>
            <w:rtl w:val="0"/>
          </w:rPr>
          <w:t xml:space="preserve">Zumsteg</w:t>
        </w:r>
      </w:hyperlink>
      <w:hyperlink w:anchor="t2d0yx75hcms">
        <w:r w:rsidDel="00000000" w:rsidR="00000000" w:rsidRPr="00000000">
          <w:rPr>
            <w:rFonts w:ascii="Times New Roman" w:cs="Times New Roman" w:eastAsia="Times New Roman" w:hAnsi="Times New Roman"/>
            <w:sz w:val="20"/>
            <w:szCs w:val="20"/>
            <w:rtl w:val="0"/>
          </w:rPr>
          <w:t xml:space="preserve">] </w:t>
        </w:r>
      </w:hyperlink>
      <w:hyperlink w:anchor="t2d0yx75hcms">
        <w:r w:rsidDel="00000000" w:rsidR="00000000" w:rsidRPr="00000000">
          <w:rPr>
            <w:b w:val="1"/>
            <w:sz w:val="20"/>
            <w:szCs w:val="20"/>
            <w:rtl w:val="0"/>
          </w:rPr>
          <w:t xml:space="preserve">Patterns of Recurrence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after dose-</w:t>
      </w:r>
      <w:r w:rsidDel="00000000" w:rsidR="00000000" w:rsidRPr="00000000">
        <w:rPr>
          <w:b w:val="1"/>
          <w:rtl w:val="0"/>
        </w:rPr>
        <w:t xml:space="preserve">escalated </w:t>
      </w:r>
      <w:r w:rsidDel="00000000" w:rsidR="00000000" w:rsidRPr="00000000">
        <w:rPr>
          <w:b w:val="1"/>
          <w:sz w:val="20"/>
          <w:szCs w:val="20"/>
          <w:rtl w:val="0"/>
        </w:rPr>
        <w:t xml:space="preserve">EBRT/ADT</w:t>
      </w:r>
      <w:r w:rsidDel="00000000" w:rsidR="00000000" w:rsidRPr="00000000">
        <w:rPr>
          <w:rtl w:val="0"/>
        </w:rPr>
        <w:t xml:space="preserve">, which c</w:t>
      </w:r>
      <w:r w:rsidDel="00000000" w:rsidR="00000000" w:rsidRPr="00000000">
        <w:rPr>
          <w:rFonts w:ascii="Times New Roman" w:cs="Times New Roman" w:eastAsia="Times New Roman" w:hAnsi="Times New Roman"/>
          <w:sz w:val="20"/>
          <w:szCs w:val="20"/>
          <w:rtl w:val="0"/>
        </w:rPr>
        <w:t xml:space="preserve">hallenges SLND data above</w:t>
      </w:r>
      <w:r w:rsidDel="00000000" w:rsidR="00000000" w:rsidRPr="00000000">
        <w:rPr>
          <w:rtl w:val="0"/>
        </w:rPr>
        <w:t xml:space="preserve">:</w:t>
        <w:br w:type="textWrapping"/>
      </w:r>
      <w:r w:rsidDel="00000000" w:rsidR="00000000" w:rsidRPr="00000000">
        <w:rPr>
          <w:rtl w:val="0"/>
        </w:rPr>
        <w:t xml:space="preserve">How important is it to cover PLNs if the 8y failure rate for IR is only 4% (0.5%/year), while 11% for HR? (&gt;1%/year)?</w:t>
      </w:r>
      <w:r w:rsidDel="00000000" w:rsidR="00000000" w:rsidRPr="00000000">
        <w:rPr>
          <w:rtl w:val="0"/>
        </w:rPr>
      </w:r>
    </w:p>
    <w:p w:rsidR="00000000" w:rsidDel="00000000" w:rsidP="00000000" w:rsidRDefault="00000000" w:rsidRPr="00000000" w14:paraId="00000574">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2,694 pts. </w:t>
      </w:r>
      <w:r w:rsidDel="00000000" w:rsidR="00000000" w:rsidRPr="00000000">
        <w:rPr>
          <w:rFonts w:ascii="Gungsuh" w:cs="Gungsuh" w:eastAsia="Gungsuh" w:hAnsi="Gungsuh"/>
          <w:b w:val="1"/>
          <w:sz w:val="20"/>
          <w:szCs w:val="20"/>
          <w:rtl w:val="0"/>
        </w:rPr>
        <w:t xml:space="preserve">≥ 75.6 Gy </w:t>
      </w:r>
      <w:r w:rsidDel="00000000" w:rsidR="00000000" w:rsidRPr="00000000">
        <w:rPr>
          <w:rFonts w:ascii="Times New Roman" w:cs="Times New Roman" w:eastAsia="Times New Roman" w:hAnsi="Times New Roman"/>
          <w:b w:val="1"/>
          <w:sz w:val="20"/>
          <w:szCs w:val="20"/>
          <w:u w:val="single"/>
          <w:rtl w:val="0"/>
        </w:rPr>
        <w:t xml:space="preserve">without</w:t>
      </w:r>
      <w:r w:rsidDel="00000000" w:rsidR="00000000" w:rsidRPr="00000000">
        <w:rPr>
          <w:rFonts w:ascii="Times New Roman" w:cs="Times New Roman" w:eastAsia="Times New Roman" w:hAnsi="Times New Roman"/>
          <w:b w:val="1"/>
          <w:sz w:val="20"/>
          <w:szCs w:val="20"/>
          <w:rtl w:val="0"/>
        </w:rPr>
        <w:t xml:space="preserve"> nodal RT</w:t>
      </w:r>
      <w:r w:rsidDel="00000000" w:rsidR="00000000" w:rsidRPr="00000000">
        <w:rPr>
          <w:rFonts w:ascii="Times New Roman" w:cs="Times New Roman" w:eastAsia="Times New Roman" w:hAnsi="Times New Roman"/>
          <w:sz w:val="20"/>
          <w:szCs w:val="20"/>
          <w:rtl w:val="0"/>
        </w:rPr>
        <w:t xml:space="preserve">. 22% LR, 50% IR, 30% HR. Median ADT 6 mo. </w:t>
      </w:r>
      <w:r w:rsidDel="00000000" w:rsidR="00000000" w:rsidRPr="00000000">
        <w:rPr>
          <w:rtl w:val="0"/>
        </w:rPr>
        <w:t xml:space="preserve">MFU 8y.</w:t>
      </w:r>
    </w:p>
    <w:p w:rsidR="00000000" w:rsidDel="00000000" w:rsidP="00000000" w:rsidRDefault="00000000" w:rsidRPr="00000000" w14:paraId="00000575">
      <w:pPr>
        <w:numPr>
          <w:ilvl w:val="1"/>
          <w:numId w:val="80"/>
        </w:numPr>
        <w:ind w:left="1440" w:hanging="360"/>
      </w:pPr>
      <w:r w:rsidDel="00000000" w:rsidR="00000000" w:rsidRPr="00000000">
        <w:rPr>
          <w:rtl w:val="0"/>
        </w:rPr>
        <w:t xml:space="preserve">8y any component of Abd/PLN failure for IR / HR of </w:t>
      </w:r>
      <w:r w:rsidDel="00000000" w:rsidR="00000000" w:rsidRPr="00000000">
        <w:rPr>
          <w:rFonts w:ascii="Cardo" w:cs="Cardo" w:eastAsia="Cardo" w:hAnsi="Cardo"/>
          <w:b w:val="1"/>
          <w:rtl w:val="0"/>
        </w:rPr>
        <w:t xml:space="preserve">4→ 11%</w:t>
      </w:r>
      <w:r w:rsidDel="00000000" w:rsidR="00000000" w:rsidRPr="00000000">
        <w:rPr>
          <w:rFonts w:ascii="Cardo" w:cs="Cardo" w:eastAsia="Cardo" w:hAnsi="Cardo"/>
          <w:rtl w:val="0"/>
        </w:rPr>
        <w:t xml:space="preserve">. Or, roughly 0.5→ &gt;1% of LN failure per year. </w:t>
      </w:r>
    </w:p>
    <w:p w:rsidR="00000000" w:rsidDel="00000000" w:rsidP="00000000" w:rsidRDefault="00000000" w:rsidRPr="00000000" w14:paraId="00000576">
      <w:pPr>
        <w:spacing w:line="240" w:lineRule="auto"/>
        <w:ind w:left="0" w:firstLine="0"/>
        <w:rPr>
          <w:b w:val="1"/>
        </w:rPr>
      </w:pPr>
      <w:r w:rsidDel="00000000" w:rsidR="00000000" w:rsidRPr="00000000">
        <w:rPr>
          <w:rtl w:val="0"/>
        </w:rPr>
      </w:r>
    </w:p>
    <w:p w:rsidR="00000000" w:rsidDel="00000000" w:rsidP="00000000" w:rsidRDefault="00000000" w:rsidRPr="00000000" w14:paraId="00000577">
      <w:pPr>
        <w:spacing w:line="240" w:lineRule="auto"/>
        <w:ind w:left="0" w:firstLine="0"/>
        <w:rPr>
          <w:sz w:val="20"/>
          <w:szCs w:val="20"/>
        </w:rPr>
      </w:pPr>
      <w:r w:rsidDel="00000000" w:rsidR="00000000" w:rsidRPr="00000000">
        <w:rPr>
          <w:rFonts w:ascii="Times New Roman" w:cs="Times New Roman" w:eastAsia="Times New Roman" w:hAnsi="Times New Roman"/>
          <w:b w:val="1"/>
          <w:sz w:val="20"/>
          <w:szCs w:val="20"/>
          <w:rtl w:val="0"/>
        </w:rPr>
        <w:t xml:space="preserve">2 RCTs </w:t>
      </w:r>
      <w:r w:rsidDel="00000000" w:rsidR="00000000" w:rsidRPr="00000000">
        <w:rPr>
          <w:rtl w:val="0"/>
        </w:rPr>
        <w:t xml:space="preserve">[RTOG 9413, GETUG 1] </w:t>
      </w:r>
      <w:r w:rsidDel="00000000" w:rsidR="00000000" w:rsidRPr="00000000">
        <w:rPr>
          <w:b w:val="1"/>
          <w:rtl w:val="0"/>
        </w:rPr>
        <w:t xml:space="preserve">demonstrate equivalent </w:t>
      </w:r>
      <w:r w:rsidDel="00000000" w:rsidR="00000000" w:rsidRPr="00000000">
        <w:rPr>
          <w:rFonts w:ascii="Times New Roman" w:cs="Times New Roman" w:eastAsia="Times New Roman" w:hAnsi="Times New Roman"/>
          <w:b w:val="1"/>
          <w:sz w:val="20"/>
          <w:szCs w:val="20"/>
          <w:rtl w:val="0"/>
        </w:rPr>
        <w:t xml:space="preserve">PFS with the addition of </w:t>
      </w:r>
      <w:r w:rsidDel="00000000" w:rsidR="00000000" w:rsidRPr="00000000">
        <w:rPr>
          <w:b w:val="1"/>
          <w:rtl w:val="0"/>
        </w:rPr>
        <w:t xml:space="preserve">PLN</w:t>
      </w:r>
      <w:r w:rsidDel="00000000" w:rsidR="00000000" w:rsidRPr="00000000">
        <w:rPr>
          <w:rtl w:val="0"/>
        </w:rPr>
        <w:t xml:space="preserve"> (</w:t>
      </w:r>
      <w:r w:rsidDel="00000000" w:rsidR="00000000" w:rsidRPr="00000000">
        <w:rPr>
          <w:sz w:val="20"/>
          <w:szCs w:val="20"/>
          <w:rtl w:val="0"/>
        </w:rPr>
        <w:t xml:space="preserve">not in dose escalation era).</w:t>
      </w:r>
    </w:p>
    <w:p w:rsidR="00000000" w:rsidDel="00000000" w:rsidP="00000000" w:rsidRDefault="00000000" w:rsidRPr="00000000" w14:paraId="00000578">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Lack of benefit in these trials might be expected given poor local control of high risk disease within the prostate.</w:t>
      </w:r>
    </w:p>
    <w:p w:rsidR="00000000" w:rsidDel="00000000" w:rsidP="00000000" w:rsidRDefault="00000000" w:rsidRPr="00000000" w14:paraId="0000057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Post-prostatectomy setting: </w:t>
      </w:r>
      <w:r w:rsidDel="00000000" w:rsidR="00000000" w:rsidRPr="00000000">
        <w:rPr>
          <w:rtl w:val="0"/>
        </w:rPr>
        <w:t xml:space="preserve">Improved </w:t>
      </w:r>
      <w:r w:rsidDel="00000000" w:rsidR="00000000" w:rsidRPr="00000000">
        <w:rPr>
          <w:rFonts w:ascii="Times New Roman" w:cs="Times New Roman" w:eastAsia="Times New Roman" w:hAnsi="Times New Roman"/>
          <w:sz w:val="20"/>
          <w:szCs w:val="20"/>
          <w:rtl w:val="0"/>
        </w:rPr>
        <w:t xml:space="preserve">OS and CSS with PLN irra</w:t>
      </w:r>
      <w:r w:rsidDel="00000000" w:rsidR="00000000" w:rsidRPr="00000000">
        <w:rPr>
          <w:rtl w:val="0"/>
        </w:rPr>
        <w:t xml:space="preserve">diation in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gross, unresected </w:t>
      </w:r>
      <w:r w:rsidDel="00000000" w:rsidR="00000000" w:rsidRPr="00000000">
        <w:rPr>
          <w:rFonts w:ascii="Times New Roman" w:cs="Times New Roman" w:eastAsia="Times New Roman" w:hAnsi="Times New Roman"/>
          <w:sz w:val="20"/>
          <w:szCs w:val="20"/>
          <w:rtl w:val="0"/>
        </w:rPr>
        <w:t xml:space="preserve">N+ diseas</w:t>
      </w:r>
      <w:r w:rsidDel="00000000" w:rsidR="00000000" w:rsidRPr="00000000">
        <w:rPr>
          <w:rtl w:val="0"/>
        </w:rPr>
        <w:t xml:space="preserve">e</w:t>
      </w:r>
      <w:r w:rsidDel="00000000" w:rsidR="00000000" w:rsidRPr="00000000">
        <w:rPr>
          <w:rFonts w:ascii="Times New Roman" w:cs="Times New Roman" w:eastAsia="Times New Roman" w:hAnsi="Times New Roman"/>
          <w:sz w:val="20"/>
          <w:szCs w:val="20"/>
          <w:rtl w:val="0"/>
        </w:rPr>
        <w:t xml:space="preserve">. [</w:t>
      </w:r>
      <w:hyperlink w:anchor="4ow42z6z244k">
        <w:r w:rsidDel="00000000" w:rsidR="00000000" w:rsidRPr="00000000">
          <w:rPr>
            <w:rFonts w:ascii="Times New Roman" w:cs="Times New Roman" w:eastAsia="Times New Roman" w:hAnsi="Times New Roman"/>
            <w:sz w:val="20"/>
            <w:szCs w:val="20"/>
            <w:rtl w:val="0"/>
          </w:rPr>
          <w:t xml:space="preserve">SPPORT</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which required bedRT with detectable PSA up to 2,</w:t>
      </w:r>
      <w:r w:rsidDel="00000000" w:rsidR="00000000" w:rsidRPr="00000000">
        <w:rPr>
          <w:rFonts w:ascii="Times New Roman" w:cs="Times New Roman" w:eastAsia="Times New Roman" w:hAnsi="Times New Roman"/>
          <w:sz w:val="20"/>
          <w:szCs w:val="20"/>
          <w:rtl w:val="0"/>
        </w:rPr>
        <w:t xml:space="preserve"> could not answer the qu</w:t>
      </w:r>
      <w:r w:rsidDel="00000000" w:rsidR="00000000" w:rsidRPr="00000000">
        <w:rPr>
          <w:rtl w:val="0"/>
        </w:rPr>
        <w:t xml:space="preserve">estion for the benefit of WPRT alone in this setting given there was no WPRT given without ADT. In the context of 6 mo ADT, there appears to be no PFS benefit for WPRT when PSA &lt; 0.34 (subset). </w:t>
      </w:r>
      <w:r w:rsidDel="00000000" w:rsidR="00000000" w:rsidRPr="00000000">
        <w:rPr>
          <w:rtl w:val="0"/>
        </w:rPr>
      </w:r>
    </w:p>
    <w:p w:rsidR="00000000" w:rsidDel="00000000" w:rsidP="00000000" w:rsidRDefault="00000000" w:rsidRPr="00000000" w14:paraId="0000057A">
      <w:pPr>
        <w:spacing w:line="240" w:lineRule="auto"/>
        <w:ind w:left="0" w:firstLine="0"/>
        <w:rPr/>
      </w:pPr>
      <w:r w:rsidDel="00000000" w:rsidR="00000000" w:rsidRPr="00000000">
        <w:rPr>
          <w:rtl w:val="0"/>
        </w:rPr>
      </w:r>
    </w:p>
    <w:bookmarkStart w:colFirst="0" w:colLast="0" w:name="sprca5lh95de" w:id="134"/>
    <w:bookmarkEnd w:id="134"/>
    <w:p w:rsidR="00000000" w:rsidDel="00000000" w:rsidP="00000000" w:rsidRDefault="00000000" w:rsidRPr="00000000" w14:paraId="0000057B">
      <w:pPr>
        <w:numPr>
          <w:ilvl w:val="0"/>
          <w:numId w:val="6"/>
        </w:numPr>
        <w:spacing w:line="240" w:lineRule="auto"/>
        <w:rPr>
          <w:b w:val="1"/>
          <w:sz w:val="20"/>
          <w:szCs w:val="20"/>
        </w:rPr>
      </w:pPr>
      <w:r w:rsidDel="00000000" w:rsidR="00000000" w:rsidRPr="00000000">
        <w:rPr>
          <w:b w:val="1"/>
          <w:sz w:val="20"/>
          <w:szCs w:val="20"/>
          <w:rtl w:val="0"/>
        </w:rPr>
        <w:t xml:space="preserve">R</w:t>
      </w:r>
      <w:r w:rsidDel="00000000" w:rsidR="00000000" w:rsidRPr="00000000">
        <w:rPr>
          <w:rFonts w:ascii="Times New Roman" w:cs="Times New Roman" w:eastAsia="Times New Roman" w:hAnsi="Times New Roman"/>
          <w:b w:val="1"/>
          <w:sz w:val="20"/>
          <w:szCs w:val="20"/>
          <w:rtl w:val="0"/>
        </w:rPr>
        <w:t xml:space="preserve">TOG 9413 </w:t>
      </w:r>
      <w:r w:rsidDel="00000000" w:rsidR="00000000" w:rsidRPr="00000000">
        <w:rPr>
          <w:rFonts w:ascii="Times New Roman" w:cs="Times New Roman" w:eastAsia="Times New Roman" w:hAnsi="Times New Roman"/>
          <w:sz w:val="20"/>
          <w:szCs w:val="20"/>
          <w:rtl w:val="0"/>
        </w:rPr>
        <w:t xml:space="preserve">[</w:t>
      </w:r>
      <w:hyperlink r:id="rId327">
        <w:r w:rsidDel="00000000" w:rsidR="00000000" w:rsidRPr="00000000">
          <w:rPr>
            <w:rFonts w:ascii="Times New Roman" w:cs="Times New Roman" w:eastAsia="Times New Roman" w:hAnsi="Times New Roman"/>
            <w:sz w:val="20"/>
            <w:szCs w:val="20"/>
            <w:rtl w:val="0"/>
          </w:rPr>
          <w:t xml:space="preserve">Roach JCO '03</w:t>
        </w:r>
      </w:hyperlink>
      <w:r w:rsidDel="00000000" w:rsidR="00000000" w:rsidRPr="00000000">
        <w:rPr>
          <w:rFonts w:ascii="Times New Roman" w:cs="Times New Roman" w:eastAsia="Times New Roman" w:hAnsi="Times New Roman"/>
          <w:sz w:val="20"/>
          <w:szCs w:val="20"/>
          <w:rtl w:val="0"/>
        </w:rPr>
        <w:t xml:space="preserve">, </w:t>
      </w:r>
      <w:hyperlink r:id="rId328">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 </w:t>
      </w:r>
      <w:hyperlink r:id="rId329">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2x2.</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PSVO</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RT vs. WPRT</w:t>
      </w:r>
      <w:r w:rsidDel="00000000" w:rsidR="00000000" w:rsidRPr="00000000">
        <w:rPr>
          <w:rFonts w:ascii="Cardo" w:cs="Cardo" w:eastAsia="Cardo" w:hAnsi="Cardo"/>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ADT vs. nADT x4mo</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nADT/WPRT better initial bcPFS, but ADT-(PO)RT wins in the long run due to increased late GI toxicity with nADT-WPRT.</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3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Long-term results of the landmark RTOG 9413 demonstrate we may have chosen the wrong standard of care for higher risk prostate cancer, but maybe </w:t>
      </w:r>
      <w:r w:rsidDel="00000000" w:rsidR="00000000" w:rsidRPr="00000000">
        <w:rPr>
          <w:rFonts w:ascii="Times New Roman" w:cs="Times New Roman" w:eastAsia="Times New Roman" w:hAnsi="Times New Roman"/>
          <w:sz w:val="20"/>
          <w:szCs w:val="20"/>
          <w:rtl w:val="0"/>
        </w:rPr>
        <w:t xml:space="preserve">[</w:t>
      </w:r>
      <w:hyperlink w:anchor="b9vs521mx0wa">
        <w:r w:rsidDel="00000000" w:rsidR="00000000" w:rsidRPr="00000000">
          <w:rPr>
            <w:rFonts w:ascii="Times New Roman" w:cs="Times New Roman" w:eastAsia="Times New Roman" w:hAnsi="Times New Roman"/>
            <w:sz w:val="20"/>
            <w:szCs w:val="20"/>
            <w:rtl w:val="0"/>
          </w:rPr>
          <w:t xml:space="preserve">RTOG 09-24</w:t>
        </w:r>
      </w:hyperlink>
      <w:r w:rsidDel="00000000" w:rsidR="00000000" w:rsidRPr="00000000">
        <w:rPr>
          <w:rFonts w:ascii="Times New Roman" w:cs="Times New Roman" w:eastAsia="Times New Roman" w:hAnsi="Times New Roman"/>
          <w:sz w:val="20"/>
          <w:szCs w:val="20"/>
          <w:rtl w:val="0"/>
        </w:rPr>
        <w:t xml:space="preserve">] can clear things up in 2031...when we're all using SBRT.</w:t>
      </w:r>
    </w:p>
    <w:p w:rsidR="00000000" w:rsidDel="00000000" w:rsidP="00000000" w:rsidRDefault="00000000" w:rsidRPr="00000000" w14:paraId="0000057C">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1274 pts. T2c-T4 or &gt;15% risk of nodes </w:t>
      </w:r>
      <w:hyperlink w:anchor="g93fkn1ib7u5">
        <w:r w:rsidDel="00000000" w:rsidR="00000000" w:rsidRPr="00000000">
          <w:rPr>
            <w:rFonts w:ascii="Times New Roman" w:cs="Times New Roman" w:eastAsia="Times New Roman" w:hAnsi="Times New Roman"/>
            <w:sz w:val="20"/>
            <w:szCs w:val="20"/>
            <w:vertAlign w:val="superscript"/>
            <w:rtl w:val="0"/>
          </w:rPr>
          <w:t xml:space="preserve">R</w:t>
        </w:r>
      </w:hyperlink>
      <w:hyperlink w:anchor="g93fkn1ib7u5">
        <w:r w:rsidDel="00000000" w:rsidR="00000000" w:rsidRPr="00000000">
          <w:rPr>
            <w:vertAlign w:val="superscript"/>
            <w:rtl w:val="0"/>
          </w:rPr>
          <w:t xml:space="preserve">o</w:t>
        </w:r>
      </w:hyperlink>
      <w:hyperlink w:anchor="g93fkn1ib7u5">
        <w:r w:rsidDel="00000000" w:rsidR="00000000" w:rsidRPr="00000000">
          <w:rPr>
            <w:rFonts w:ascii="Times New Roman" w:cs="Times New Roman" w:eastAsia="Times New Roman" w:hAnsi="Times New Roman"/>
            <w:sz w:val="20"/>
            <w:szCs w:val="20"/>
            <w:vertAlign w:val="superscript"/>
            <w:rtl w:val="0"/>
          </w:rPr>
          <w:t xml:space="preserve">R</w:t>
        </w:r>
      </w:hyperlink>
      <w:r w:rsidDel="00000000" w:rsidR="00000000" w:rsidRPr="00000000">
        <w:rPr>
          <w:rFonts w:ascii="Times New Roman" w:cs="Times New Roman" w:eastAsia="Times New Roman" w:hAnsi="Times New Roman"/>
          <w:sz w:val="20"/>
          <w:szCs w:val="20"/>
          <w:rtl w:val="0"/>
        </w:rPr>
        <w:t xml:space="preserve">. 30% T1-T2b. 30% GS &lt; 7. MFU 8y overall, or 15y for living patients.</w:t>
      </w:r>
    </w:p>
    <w:p w:rsidR="00000000" w:rsidDel="00000000" w:rsidP="00000000" w:rsidRDefault="00000000" w:rsidRPr="00000000" w14:paraId="0000057D">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RT: 70.2 Gy Prostate Only (11 x 11 cm) vs. 50.4 WPRT (16 x 16 cm)→ 70.2 Gy cone down to iso.</w:t>
      </w:r>
    </w:p>
    <w:p w:rsidR="00000000" w:rsidDel="00000000" w:rsidP="00000000" w:rsidRDefault="00000000" w:rsidRPr="00000000" w14:paraId="0000057E">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nADT w mo prior to RT, 2 mo during RT. ADT 4 mo after RT.</w:t>
      </w:r>
    </w:p>
    <w:p w:rsidR="00000000" w:rsidDel="00000000" w:rsidP="00000000" w:rsidRDefault="00000000" w:rsidRPr="00000000" w14:paraId="0000057F">
      <w:pPr>
        <w:numPr>
          <w:ilvl w:val="1"/>
          <w:numId w:val="6"/>
        </w:numPr>
        <w:spacing w:line="240" w:lineRule="auto"/>
        <w:ind w:left="1440" w:hanging="360"/>
        <w:rPr>
          <w:u w:val="none"/>
        </w:rPr>
      </w:pPr>
      <w:r w:rsidDel="00000000" w:rsidR="00000000" w:rsidRPr="00000000">
        <w:rPr>
          <w:rFonts w:ascii="Cardo" w:cs="Cardo" w:eastAsia="Cardo" w:hAnsi="Cardo"/>
          <w:sz w:val="20"/>
          <w:szCs w:val="20"/>
          <w:rtl w:val="0"/>
        </w:rPr>
        <w:t xml:space="preserve">4y PFS 47→ 54%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WPRT.</w:t>
      </w:r>
    </w:p>
    <w:p w:rsidR="00000000" w:rsidDel="00000000" w:rsidP="00000000" w:rsidRDefault="00000000" w:rsidRPr="00000000" w14:paraId="00000580">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4y PFS for ADT-(PO)RT / ADT-WPRT / nADT-(PO)RT / nADT-WPRT of 50→ 49→ 44→ 60%.</w:t>
      </w:r>
    </w:p>
    <w:p w:rsidR="00000000" w:rsidDel="00000000" w:rsidP="00000000" w:rsidRDefault="00000000" w:rsidRPr="00000000" w14:paraId="00000581">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10y PFS for ADT-(PO)RT / ADT-WPRT / nADT-(PO)RT / nADT-WPRT of 30→ 19→ 24→ 28%.</w:t>
      </w:r>
      <w:r w:rsidDel="00000000" w:rsidR="00000000" w:rsidRPr="00000000">
        <w:rPr>
          <w:rtl w:val="0"/>
        </w:rPr>
      </w:r>
    </w:p>
    <w:p w:rsidR="00000000" w:rsidDel="00000000" w:rsidP="00000000" w:rsidRDefault="00000000" w:rsidRPr="00000000" w14:paraId="00000582">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At long term follow up, ADT-(PO)RT wins! </w:t>
      </w:r>
      <w:r w:rsidDel="00000000" w:rsidR="00000000" w:rsidRPr="00000000">
        <w:rPr>
          <w:i w:val="1"/>
          <w:rtl w:val="0"/>
        </w:rPr>
        <w:t xml:space="preserve">The c</w:t>
      </w:r>
      <w:r w:rsidDel="00000000" w:rsidR="00000000" w:rsidRPr="00000000">
        <w:rPr>
          <w:rFonts w:ascii="Times New Roman" w:cs="Times New Roman" w:eastAsia="Times New Roman" w:hAnsi="Times New Roman"/>
          <w:i w:val="1"/>
          <w:sz w:val="20"/>
          <w:szCs w:val="20"/>
          <w:rtl w:val="0"/>
        </w:rPr>
        <w:t xml:space="preserve">learest result is doubling of late GI toxicity.</w:t>
      </w:r>
      <w:r w:rsidDel="00000000" w:rsidR="00000000" w:rsidRPr="00000000">
        <w:rPr>
          <w:rtl w:val="0"/>
        </w:rPr>
      </w:r>
    </w:p>
    <w:p w:rsidR="00000000" w:rsidDel="00000000" w:rsidP="00000000" w:rsidRDefault="00000000" w:rsidRPr="00000000" w14:paraId="00000583">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 GU ~5%.</w:t>
      </w:r>
    </w:p>
    <w:p w:rsidR="00000000" w:rsidDel="00000000" w:rsidP="00000000" w:rsidRDefault="00000000" w:rsidRPr="00000000" w14:paraId="00000584">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 GI G3+ </w:t>
      </w:r>
      <w:r w:rsidDel="00000000" w:rsidR="00000000" w:rsidRPr="00000000">
        <w:rPr>
          <w:rtl w:val="0"/>
        </w:rPr>
        <w:t xml:space="preserve">for ADT-(PO)RT / ADT-WPRT/ nADT-(PO)RT/ nADT-WPRT of </w:t>
      </w:r>
      <w:r w:rsidDel="00000000" w:rsidR="00000000" w:rsidRPr="00000000">
        <w:rPr>
          <w:rFonts w:ascii="Cardo" w:cs="Cardo" w:eastAsia="Cardo" w:hAnsi="Cardo"/>
          <w:sz w:val="20"/>
          <w:szCs w:val="20"/>
          <w:rtl w:val="0"/>
        </w:rPr>
        <w:t xml:space="preserve">2→ 3→ 2→ 7%.</w:t>
        <w:br w:type="textWrapping"/>
      </w:r>
      <w:r w:rsidDel="00000000" w:rsidR="00000000" w:rsidRPr="00000000">
        <w:rPr>
          <w:rFonts w:ascii="Times New Roman" w:cs="Times New Roman" w:eastAsia="Times New Roman" w:hAnsi="Times New Roman"/>
          <w:i w:val="1"/>
          <w:sz w:val="20"/>
          <w:szCs w:val="20"/>
          <w:rtl w:val="0"/>
        </w:rPr>
        <w:t xml:space="preserve">There is doubling of late toxicity with nADT-WPRT. </w:t>
      </w:r>
    </w:p>
    <w:p w:rsidR="00000000" w:rsidDel="00000000" w:rsidP="00000000" w:rsidRDefault="00000000" w:rsidRPr="00000000" w14:paraId="00000585">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Findings </w:t>
      </w:r>
      <w:r w:rsidDel="00000000" w:rsidR="00000000" w:rsidRPr="00000000">
        <w:rPr>
          <w:rtl w:val="0"/>
        </w:rPr>
        <w:t xml:space="preserve">support a superior</w:t>
      </w:r>
      <w:r w:rsidDel="00000000" w:rsidR="00000000" w:rsidRPr="00000000">
        <w:rPr>
          <w:rFonts w:ascii="Times New Roman" w:cs="Times New Roman" w:eastAsia="Times New Roman" w:hAnsi="Times New Roman"/>
          <w:sz w:val="20"/>
          <w:szCs w:val="20"/>
          <w:rtl w:val="0"/>
        </w:rPr>
        <w:t xml:space="preserve"> border of WPRT at least at the level of L5-S1. </w:t>
      </w:r>
    </w:p>
    <w:bookmarkStart w:colFirst="0" w:colLast="0" w:name="d04nxlrvktu5" w:id="135"/>
    <w:bookmarkEnd w:id="135"/>
    <w:p w:rsidR="00000000" w:rsidDel="00000000" w:rsidP="00000000" w:rsidRDefault="00000000" w:rsidRPr="00000000" w14:paraId="00000586">
      <w:pPr>
        <w:numPr>
          <w:ilvl w:val="0"/>
          <w:numId w:val="6"/>
        </w:numPr>
        <w:spacing w:line="240" w:lineRule="auto"/>
        <w:rPr>
          <w:b w:val="1"/>
        </w:rPr>
      </w:pPr>
      <w:r w:rsidDel="00000000" w:rsidR="00000000" w:rsidRPr="00000000">
        <w:rPr>
          <w:b w:val="1"/>
          <w:sz w:val="20"/>
          <w:szCs w:val="20"/>
          <w:rtl w:val="0"/>
        </w:rPr>
        <w:t xml:space="preserve">GETUG 1 </w:t>
      </w:r>
      <w:hyperlink r:id="rId331">
        <w:r w:rsidDel="00000000" w:rsidR="00000000" w:rsidRPr="00000000">
          <w:rPr>
            <w:rFonts w:ascii="Times New Roman" w:cs="Times New Roman" w:eastAsia="Times New Roman" w:hAnsi="Times New Roman"/>
            <w:sz w:val="20"/>
            <w:szCs w:val="20"/>
            <w:rtl w:val="0"/>
          </w:rPr>
          <w:t xml:space="preserve">[Pommier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66-70 Gy</w:t>
      </w:r>
      <w:r w:rsidDel="00000000" w:rsidR="00000000" w:rsidRPr="00000000">
        <w:rPr>
          <w:rFonts w:ascii="Times New Roman" w:cs="Times New Roman" w:eastAsia="Times New Roman" w:hAnsi="Times New Roman"/>
          <w:b w:val="1"/>
          <w:sz w:val="20"/>
          <w:szCs w:val="20"/>
          <w:rtl w:val="0"/>
        </w:rPr>
        <w:t xml:space="preserve"> (PO)RT ± 46 Gy WPRT.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Smaller fields, ill-defined nADT use, lower nodal risk, lower upper border, smaller number of </w:t>
      </w:r>
      <w:r w:rsidDel="00000000" w:rsidR="00000000" w:rsidRPr="00000000">
        <w:rPr>
          <w:rtl w:val="0"/>
        </w:rPr>
        <w:t xml:space="preserve">pts</w:t>
      </w:r>
      <w:r w:rsidDel="00000000" w:rsidR="00000000" w:rsidRPr="00000000">
        <w:rPr>
          <w:rFonts w:ascii="Times New Roman" w:cs="Times New Roman" w:eastAsia="Times New Roman" w:hAnsi="Times New Roman"/>
          <w:sz w:val="20"/>
          <w:szCs w:val="20"/>
          <w:rtl w:val="0"/>
        </w:rPr>
        <w:t xml:space="preserve"> than RTOG 94-13.</w:t>
      </w:r>
    </w:p>
    <w:p w:rsidR="00000000" w:rsidDel="00000000" w:rsidP="00000000" w:rsidRDefault="00000000" w:rsidRPr="00000000" w14:paraId="00000587">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446 patients. </w:t>
      </w:r>
      <w:r w:rsidDel="00000000" w:rsidR="00000000" w:rsidRPr="00000000">
        <w:rPr>
          <w:rFonts w:ascii="Times New Roman" w:cs="Times New Roman" w:eastAsia="Times New Roman" w:hAnsi="Times New Roman"/>
          <w:sz w:val="20"/>
          <w:szCs w:val="20"/>
          <w:rtl w:val="0"/>
        </w:rPr>
        <w:t xml:space="preserve">T1b-T3N0. WP field smaller than RTOG 94-13 with superior border S1/S2. </w:t>
      </w:r>
    </w:p>
    <w:p w:rsidR="00000000" w:rsidDel="00000000" w:rsidP="00000000" w:rsidRDefault="00000000" w:rsidRPr="00000000" w14:paraId="00000588">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~55% men with LN risk &lt; 15% by Roach formula. </w:t>
      </w:r>
    </w:p>
    <w:p w:rsidR="00000000" w:rsidDel="00000000" w:rsidP="00000000" w:rsidRDefault="00000000" w:rsidRPr="00000000" w14:paraId="00000589">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6 mo ADT allowed for patients with GS ≥ 7 (60% of these patients received it)</w:t>
      </w:r>
    </w:p>
    <w:p w:rsidR="00000000" w:rsidDel="00000000" w:rsidP="00000000" w:rsidRDefault="00000000" w:rsidRPr="00000000" w14:paraId="0000058A">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~10y OS, ~10y EFS. MPFS 42 mo. </w:t>
      </w:r>
    </w:p>
    <w:p w:rsidR="00000000" w:rsidDel="00000000" w:rsidP="00000000" w:rsidRDefault="00000000" w:rsidRPr="00000000" w14:paraId="0000058B">
      <w:pPr>
        <w:numPr>
          <w:ilvl w:val="1"/>
          <w:numId w:val="6"/>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Subgroup w/o ADT </w:t>
      </w:r>
      <w:r w:rsidDel="00000000" w:rsidR="00000000" w:rsidRPr="00000000">
        <w:rPr>
          <w:rtl w:val="0"/>
        </w:rPr>
        <w:t xml:space="preserve">and</w:t>
      </w:r>
      <w:r w:rsidDel="00000000" w:rsidR="00000000" w:rsidRPr="00000000">
        <w:rPr>
          <w:rFonts w:ascii="Cardo" w:cs="Cardo" w:eastAsia="Cardo" w:hAnsi="Cardo"/>
          <w:sz w:val="20"/>
          <w:szCs w:val="20"/>
          <w:rtl w:val="0"/>
        </w:rPr>
        <w:t xml:space="preserve"> risk of LN involvement &lt; 15% had 10y EFS 50→ 83%.</w:t>
      </w:r>
    </w:p>
    <w:p w:rsidR="00000000" w:rsidDel="00000000" w:rsidP="00000000" w:rsidRDefault="00000000" w:rsidRPr="00000000" w14:paraId="0000058C">
      <w:pPr>
        <w:spacing w:line="240" w:lineRule="auto"/>
        <w:ind w:left="1440" w:firstLine="0"/>
        <w:rPr/>
      </w:pPr>
      <w:r w:rsidDel="00000000" w:rsidR="00000000" w:rsidRPr="00000000">
        <w:rPr>
          <w:rtl w:val="0"/>
        </w:rPr>
      </w:r>
    </w:p>
    <w:bookmarkStart w:colFirst="0" w:colLast="0" w:name="b9vs521mx0wa" w:id="136"/>
    <w:bookmarkEnd w:id="136"/>
    <w:p w:rsidR="00000000" w:rsidDel="00000000" w:rsidP="00000000" w:rsidRDefault="00000000" w:rsidRPr="00000000" w14:paraId="0000058D">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RTOG 0924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32">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333">
        <w:r w:rsidDel="00000000" w:rsidR="00000000" w:rsidRPr="00000000">
          <w:rPr>
            <w:rtl w:val="0"/>
          </w:rPr>
          <w:t xml:space="preserve">NCT01368588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6 mo ADT + 79.2 Gy prostate/prox SV ± WPRT</w:t>
      </w:r>
      <w:r w:rsidDel="00000000" w:rsidR="00000000" w:rsidRPr="00000000">
        <w:rPr>
          <w:rFonts w:ascii="Times New Roman" w:cs="Times New Roman" w:eastAsia="Times New Roman" w:hAnsi="Times New Roman"/>
          <w:sz w:val="20"/>
          <w:szCs w:val="20"/>
          <w:rtl w:val="0"/>
        </w:rPr>
        <w:t xml:space="preserve"> in </w:t>
      </w:r>
      <w:r w:rsidDel="00000000" w:rsidR="00000000" w:rsidRPr="00000000">
        <w:rPr>
          <w:rtl w:val="0"/>
        </w:rPr>
        <w:t xml:space="preserve">unfav</w:t>
      </w:r>
      <w:r w:rsidDel="00000000" w:rsidR="00000000" w:rsidRPr="00000000">
        <w:rPr>
          <w:rFonts w:ascii="Times New Roman" w:cs="Times New Roman" w:eastAsia="Times New Roman" w:hAnsi="Times New Roman"/>
          <w:sz w:val="20"/>
          <w:szCs w:val="20"/>
          <w:rtl w:val="0"/>
        </w:rPr>
        <w:t xml:space="preserve"> IR and </w:t>
      </w:r>
      <w:r w:rsidDel="00000000" w:rsidR="00000000" w:rsidRPr="00000000">
        <w:rPr>
          <w:rtl w:val="0"/>
        </w:rPr>
        <w:t xml:space="preserve">fav</w:t>
      </w:r>
      <w:r w:rsidDel="00000000" w:rsidR="00000000" w:rsidRPr="00000000">
        <w:rPr>
          <w:rFonts w:ascii="Times New Roman" w:cs="Times New Roman" w:eastAsia="Times New Roman" w:hAnsi="Times New Roman"/>
          <w:sz w:val="20"/>
          <w:szCs w:val="20"/>
          <w:rtl w:val="0"/>
        </w:rPr>
        <w:t xml:space="preserve"> HR patients.</w:t>
      </w:r>
    </w:p>
    <w:p w:rsidR="00000000" w:rsidDel="00000000" w:rsidP="00000000" w:rsidRDefault="00000000" w:rsidRPr="00000000" w14:paraId="0000058E">
      <w:pPr>
        <w:ind w:firstLine="720"/>
        <w:rPr/>
      </w:pPr>
      <w:r w:rsidDel="00000000" w:rsidR="00000000" w:rsidRPr="00000000">
        <w:rPr>
          <w:rtl w:val="0"/>
        </w:rPr>
        <w:t xml:space="preserve">See [</w:t>
      </w:r>
      <w:hyperlink w:anchor="_6kvd314j6xt4">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58F">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ADT (choose 6 or 32 mo) then </w:t>
      </w:r>
      <w:r w:rsidDel="00000000" w:rsidR="00000000" w:rsidRPr="00000000">
        <w:rPr>
          <w:rFonts w:ascii="Cardo" w:cs="Cardo" w:eastAsia="Cardo" w:hAnsi="Cardo"/>
          <w:sz w:val="20"/>
          <w:szCs w:val="20"/>
          <w:rtl w:val="0"/>
        </w:rPr>
        <w:t xml:space="preserve">45 Gy to prostate and SV ± WBRT→ 34.2 Gy to prostate and proximal SV. </w:t>
      </w:r>
    </w:p>
    <w:p w:rsidR="00000000" w:rsidDel="00000000" w:rsidP="00000000" w:rsidRDefault="00000000" w:rsidRPr="00000000" w14:paraId="00000590">
      <w:pPr>
        <w:numPr>
          <w:ilvl w:val="2"/>
          <w:numId w:val="80"/>
        </w:numPr>
        <w:spacing w:line="240" w:lineRule="auto"/>
        <w:ind w:left="2160" w:hanging="360"/>
        <w:rPr>
          <w:u w:val="none"/>
        </w:rPr>
      </w:pPr>
      <w:r w:rsidDel="00000000" w:rsidR="00000000" w:rsidRPr="00000000">
        <w:rPr>
          <w:rtl w:val="0"/>
        </w:rPr>
        <w:t xml:space="preserve">Stratified by risk group, use of IMRT or brachytherapy boost, and duration of ADT. </w:t>
      </w:r>
    </w:p>
    <w:p w:rsidR="00000000" w:rsidDel="00000000" w:rsidP="00000000" w:rsidRDefault="00000000" w:rsidRPr="00000000" w14:paraId="00000591">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Whole pelvis CTV to PTV 0.5-1.5 cm.</w:t>
      </w:r>
    </w:p>
    <w:p w:rsidR="00000000" w:rsidDel="00000000" w:rsidP="00000000" w:rsidRDefault="00000000" w:rsidRPr="00000000" w14:paraId="00000592">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Designed as supplement to RTOG 94-13</w:t>
      </w:r>
      <w:hyperlink r:id="rId334">
        <w:r w:rsidDel="00000000" w:rsidR="00000000" w:rsidRPr="00000000">
          <w:rPr>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which failed to demonstrate PFS benefit of WPRT due to 2x2 design.</w:t>
      </w:r>
    </w:p>
    <w:p w:rsidR="00000000" w:rsidDel="00000000" w:rsidP="00000000" w:rsidRDefault="00000000" w:rsidRPr="00000000" w14:paraId="00000593">
      <w:pPr>
        <w:pStyle w:val="Heading2"/>
        <w:ind w:left="0" w:firstLine="0"/>
        <w:rPr/>
      </w:pPr>
      <w:bookmarkStart w:colFirst="0" w:colLast="0" w:name="_yy9pdtopsag6" w:id="137"/>
      <w:bookmarkEnd w:id="137"/>
      <w:r w:rsidDel="00000000" w:rsidR="00000000" w:rsidRPr="00000000">
        <w:rPr>
          <w:rtl w:val="0"/>
        </w:rPr>
      </w:r>
    </w:p>
    <w:p w:rsidR="00000000" w:rsidDel="00000000" w:rsidP="00000000" w:rsidRDefault="00000000" w:rsidRPr="00000000" w14:paraId="00000594">
      <w:pPr>
        <w:ind w:left="0" w:firstLine="0"/>
        <w:rPr/>
      </w:pPr>
      <w:r w:rsidDel="00000000" w:rsidR="00000000" w:rsidRPr="00000000">
        <w:rPr>
          <w:rtl w:val="0"/>
        </w:rPr>
      </w:r>
    </w:p>
    <w:tbl>
      <w:tblPr>
        <w:tblStyle w:val="Table13"/>
        <w:tblW w:w="1084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5">
            <w:pPr>
              <w:ind w:left="0" w:firstLine="0"/>
              <w:rPr>
                <w:i w:val="1"/>
              </w:rPr>
            </w:pPr>
            <w:r w:rsidDel="00000000" w:rsidR="00000000" w:rsidRPr="00000000">
              <w:rPr>
                <w:b w:val="1"/>
                <w:rtl w:val="0"/>
              </w:rPr>
              <w:t xml:space="preserve">ASCO Guideline: </w:t>
            </w:r>
            <w:hyperlink r:id="rId335">
              <w:r w:rsidDel="00000000" w:rsidR="00000000" w:rsidRPr="00000000">
                <w:rPr>
                  <w:b w:val="1"/>
                  <w:rtl w:val="0"/>
                </w:rPr>
                <w:t xml:space="preserve">Adjuvant and Salvage RT After Prostatectomy Endorsement</w:t>
              </w:r>
            </w:hyperlink>
            <w:r w:rsidDel="00000000" w:rsidR="00000000" w:rsidRPr="00000000">
              <w:rPr>
                <w:b w:val="1"/>
                <w:i w:val="1"/>
                <w:rtl w:val="0"/>
              </w:rPr>
              <w:t xml:space="preserve"> </w:t>
            </w:r>
            <w:r w:rsidDel="00000000" w:rsidR="00000000" w:rsidRPr="00000000">
              <w:rPr>
                <w:i w:val="1"/>
                <w:rtl w:val="0"/>
              </w:rPr>
              <w:t xml:space="preserve">November 3, 2014</w:t>
            </w:r>
          </w:p>
          <w:p w:rsidR="00000000" w:rsidDel="00000000" w:rsidP="00000000" w:rsidRDefault="00000000" w:rsidRPr="00000000" w14:paraId="00000596">
            <w:pPr>
              <w:numPr>
                <w:ilvl w:val="0"/>
                <w:numId w:val="9"/>
              </w:numPr>
            </w:pPr>
            <w:r w:rsidDel="00000000" w:rsidR="00000000" w:rsidRPr="00000000">
              <w:rPr>
                <w:rtl w:val="0"/>
              </w:rPr>
              <w:t xml:space="preserve">Pts with adverse pathologic findings at prostatectomy should discuss ART (e.g. SVI, SM+, EPE) and SRT for PSA and/or local recurrence after RP.</w:t>
            </w:r>
          </w:p>
          <w:p w:rsidR="00000000" w:rsidDel="00000000" w:rsidP="00000000" w:rsidRDefault="00000000" w:rsidRPr="00000000" w14:paraId="00000597">
            <w:pPr>
              <w:numPr>
                <w:ilvl w:val="0"/>
                <w:numId w:val="9"/>
              </w:numPr>
            </w:pPr>
            <w:r w:rsidDel="00000000" w:rsidR="00000000" w:rsidRPr="00000000">
              <w:rPr>
                <w:rtl w:val="0"/>
              </w:rPr>
              <w:t xml:space="preserve">Given 2019 results from [</w:t>
            </w:r>
            <w:hyperlink r:id="rId336">
              <w:r w:rsidDel="00000000" w:rsidR="00000000" w:rsidRPr="00000000">
                <w:rPr>
                  <w:rtl w:val="0"/>
                </w:rPr>
                <w:t xml:space="preserve">RAVES</w:t>
              </w:r>
            </w:hyperlink>
            <w:r w:rsidDel="00000000" w:rsidR="00000000" w:rsidRPr="00000000">
              <w:rPr>
                <w:rtl w:val="0"/>
              </w:rPr>
              <w:t xml:space="preserve">], [</w:t>
            </w:r>
            <w:hyperlink w:anchor="2g6bkohgylg3">
              <w:r w:rsidDel="00000000" w:rsidR="00000000" w:rsidRPr="00000000">
                <w:rPr>
                  <w:rtl w:val="0"/>
                </w:rPr>
                <w:t xml:space="preserve">RADICALS</w:t>
              </w:r>
            </w:hyperlink>
            <w:r w:rsidDel="00000000" w:rsidR="00000000" w:rsidRPr="00000000">
              <w:rPr>
                <w:rtl w:val="0"/>
              </w:rPr>
              <w:t xml:space="preserve">], and [</w:t>
            </w:r>
            <w:hyperlink w:anchor="jbpp2urwg3y4">
              <w:r w:rsidDel="00000000" w:rsidR="00000000" w:rsidRPr="00000000">
                <w:rPr>
                  <w:rtl w:val="0"/>
                </w:rPr>
                <w:t xml:space="preserve">ARTISTIC</w:t>
              </w:r>
            </w:hyperlink>
            <w:r w:rsidDel="00000000" w:rsidR="00000000" w:rsidRPr="00000000">
              <w:rPr>
                <w:rtl w:val="0"/>
              </w:rPr>
              <w:t xml:space="preserve">], these will likely be updated soon.</w:t>
            </w:r>
          </w:p>
          <w:p w:rsidR="00000000" w:rsidDel="00000000" w:rsidP="00000000" w:rsidRDefault="00000000" w:rsidRPr="00000000" w14:paraId="00000598">
            <w:pPr>
              <w:ind w:firstLine="720"/>
              <w:rPr/>
            </w:pPr>
            <w:r w:rsidDel="00000000" w:rsidR="00000000" w:rsidRPr="00000000">
              <w:rPr>
                <w:rtl w:val="0"/>
              </w:rPr>
              <w:t xml:space="preserve">It appears as if adjuvant RT is not necessary for SM+ or T3 disease, but keep in mind patients with GG4+ and pT3b are in limited numbers on the above trials. These groups are the highest risk groups. </w:t>
            </w:r>
          </w:p>
          <w:p w:rsidR="00000000" w:rsidDel="00000000" w:rsidP="00000000" w:rsidRDefault="00000000" w:rsidRPr="00000000" w14:paraId="00000599">
            <w:pPr>
              <w:ind w:left="0" w:firstLine="0"/>
              <w:rPr/>
            </w:pPr>
            <w:r w:rsidDel="00000000" w:rsidR="00000000" w:rsidRPr="00000000">
              <w:rPr>
                <w:rtl w:val="0"/>
              </w:rPr>
            </w:r>
          </w:p>
          <w:bookmarkStart w:colFirst="0" w:colLast="0" w:name="kix.7j65hsegaqf0" w:id="138"/>
          <w:bookmarkEnd w:id="138"/>
          <w:p w:rsidR="00000000" w:rsidDel="00000000" w:rsidP="00000000" w:rsidRDefault="00000000" w:rsidRPr="00000000" w14:paraId="0000059A">
            <w:pPr>
              <w:ind w:left="0" w:firstLine="0"/>
              <w:rPr>
                <w:i w:val="1"/>
              </w:rPr>
            </w:pPr>
            <w:hyperlink r:id="rId337">
              <w:r w:rsidDel="00000000" w:rsidR="00000000" w:rsidRPr="00000000">
                <w:rPr>
                  <w:b w:val="1"/>
                  <w:rtl w:val="0"/>
                </w:rPr>
                <w:t xml:space="preserve">ASTRO/AUA Guideline: Adjuvant and Salvage Radiotherapy after Prostatectomy</w:t>
              </w:r>
            </w:hyperlink>
            <w:r w:rsidDel="00000000" w:rsidR="00000000" w:rsidRPr="00000000">
              <w:rPr>
                <w:rtl w:val="0"/>
              </w:rPr>
              <w:t xml:space="preserve"> </w:t>
            </w:r>
            <w:r w:rsidDel="00000000" w:rsidR="00000000" w:rsidRPr="00000000">
              <w:rPr>
                <w:i w:val="1"/>
                <w:rtl w:val="0"/>
              </w:rPr>
              <w:t xml:space="preserve">April 2019</w:t>
            </w:r>
          </w:p>
          <w:p w:rsidR="00000000" w:rsidDel="00000000" w:rsidP="00000000" w:rsidRDefault="00000000" w:rsidRPr="00000000" w14:paraId="0000059B">
            <w:pPr>
              <w:numPr>
                <w:ilvl w:val="0"/>
                <w:numId w:val="9"/>
              </w:numPr>
            </w:pPr>
            <w:r w:rsidDel="00000000" w:rsidR="00000000" w:rsidRPr="00000000">
              <w:rPr>
                <w:rtl w:val="0"/>
              </w:rPr>
              <w:t xml:space="preserve">In around 2/3 of men, RP is curative, yet within 10y up to 1/3 of pts will present with recurrent dz.</w:t>
            </w:r>
          </w:p>
          <w:p w:rsidR="00000000" w:rsidDel="00000000" w:rsidP="00000000" w:rsidRDefault="00000000" w:rsidRPr="00000000" w14:paraId="0000059C">
            <w:pPr>
              <w:numPr>
                <w:ilvl w:val="0"/>
                <w:numId w:val="9"/>
              </w:numPr>
            </w:pPr>
            <w:r w:rsidDel="00000000" w:rsidR="00000000" w:rsidRPr="00000000">
              <w:rPr>
                <w:rtl w:val="0"/>
              </w:rPr>
              <w:t xml:space="preserve">64 Gy should be considered the minimum dose to be delivered. </w:t>
            </w:r>
          </w:p>
          <w:p w:rsidR="00000000" w:rsidDel="00000000" w:rsidP="00000000" w:rsidRDefault="00000000" w:rsidRPr="00000000" w14:paraId="0000059D">
            <w:pPr>
              <w:numPr>
                <w:ilvl w:val="0"/>
                <w:numId w:val="9"/>
              </w:numPr>
            </w:pPr>
            <w:r w:rsidDel="00000000" w:rsidR="00000000" w:rsidRPr="00000000">
              <w:rPr>
                <w:b w:val="1"/>
                <w:rtl w:val="0"/>
              </w:rPr>
              <w:t xml:space="preserve">Biochemical failure</w:t>
            </w:r>
            <w:r w:rsidDel="00000000" w:rsidR="00000000" w:rsidRPr="00000000">
              <w:rPr>
                <w:rFonts w:ascii="Gungsuh" w:cs="Gungsuh" w:eastAsia="Gungsuh" w:hAnsi="Gungsuh"/>
                <w:rtl w:val="0"/>
              </w:rPr>
              <w:t xml:space="preserve">: Detectable or ≥ 0.2 with second confirmatory level ≥ 0.2.</w:t>
            </w:r>
          </w:p>
          <w:p w:rsidR="00000000" w:rsidDel="00000000" w:rsidP="00000000" w:rsidRDefault="00000000" w:rsidRPr="00000000" w14:paraId="0000059E">
            <w:pPr>
              <w:numPr>
                <w:ilvl w:val="0"/>
                <w:numId w:val="9"/>
              </w:numPr>
            </w:pPr>
            <w:r w:rsidDel="00000000" w:rsidR="00000000" w:rsidRPr="00000000">
              <w:rPr>
                <w:b w:val="1"/>
                <w:rtl w:val="0"/>
              </w:rPr>
              <w:t xml:space="preserve">ART</w:t>
            </w:r>
            <w:r w:rsidDel="00000000" w:rsidR="00000000" w:rsidRPr="00000000">
              <w:rPr>
                <w:rtl w:val="0"/>
              </w:rPr>
              <w:t xml:space="preserve">: administered to HR pts after RP w undetectable PSA, usu within 4-6 mo following RP after return of acceptable urinary control. Sexual fxn can take 1-2y before full return of fxn is observed.</w:t>
            </w:r>
          </w:p>
          <w:p w:rsidR="00000000" w:rsidDel="00000000" w:rsidP="00000000" w:rsidRDefault="00000000" w:rsidRPr="00000000" w14:paraId="0000059F">
            <w:pPr>
              <w:numPr>
                <w:ilvl w:val="0"/>
                <w:numId w:val="9"/>
              </w:numPr>
            </w:pPr>
            <w:r w:rsidDel="00000000" w:rsidR="00000000" w:rsidRPr="00000000">
              <w:rPr>
                <w:b w:val="1"/>
                <w:rtl w:val="0"/>
              </w:rPr>
              <w:t xml:space="preserve">SRT</w:t>
            </w:r>
            <w:r w:rsidDel="00000000" w:rsidR="00000000" w:rsidRPr="00000000">
              <w:rPr>
                <w:rtl w:val="0"/>
              </w:rPr>
              <w:t xml:space="preserve">: Prostate only with LN with NED in context of PSA recurrence after surgery.</w:t>
            </w:r>
          </w:p>
          <w:p w:rsidR="00000000" w:rsidDel="00000000" w:rsidP="00000000" w:rsidRDefault="00000000" w:rsidRPr="00000000" w14:paraId="000005A0">
            <w:pPr>
              <w:numPr>
                <w:ilvl w:val="0"/>
                <w:numId w:val="9"/>
              </w:numPr>
            </w:pPr>
            <w:r w:rsidDel="00000000" w:rsidR="00000000" w:rsidRPr="00000000">
              <w:rPr>
                <w:rtl w:val="0"/>
              </w:rPr>
              <w:t xml:space="preserve">Patients being considered for the management of localized prostate cancer should be informed adverse pathology may lead to higher risk of cancer recurrence which suggests additional therapy may be required after surgery.</w:t>
            </w:r>
          </w:p>
          <w:p w:rsidR="00000000" w:rsidDel="00000000" w:rsidP="00000000" w:rsidRDefault="00000000" w:rsidRPr="00000000" w14:paraId="000005A1">
            <w:pPr>
              <w:numPr>
                <w:ilvl w:val="0"/>
                <w:numId w:val="9"/>
              </w:numPr>
            </w:pPr>
            <w:r w:rsidDel="00000000" w:rsidR="00000000" w:rsidRPr="00000000">
              <w:rPr>
                <w:rtl w:val="0"/>
              </w:rPr>
              <w:t xml:space="preserve">ART after RP for SVI, SM+, and EPE reduces risk of bcR, LF, and clinical progression.</w:t>
            </w:r>
          </w:p>
          <w:p w:rsidR="00000000" w:rsidDel="00000000" w:rsidP="00000000" w:rsidRDefault="00000000" w:rsidRPr="00000000" w14:paraId="000005A2">
            <w:pPr>
              <w:numPr>
                <w:ilvl w:val="0"/>
                <w:numId w:val="9"/>
              </w:numPr>
            </w:pPr>
            <w:r w:rsidDel="00000000" w:rsidR="00000000" w:rsidRPr="00000000">
              <w:rPr>
                <w:rtl w:val="0"/>
              </w:rPr>
              <w:t xml:space="preserve">bcF after surgery is associated with higher risk of DM or death from the disease. Monitor PSA appropriately after surgery.</w:t>
            </w:r>
          </w:p>
          <w:p w:rsidR="00000000" w:rsidDel="00000000" w:rsidP="00000000" w:rsidRDefault="00000000" w:rsidRPr="00000000" w14:paraId="000005A3">
            <w:pPr>
              <w:numPr>
                <w:ilvl w:val="0"/>
                <w:numId w:val="9"/>
              </w:numPr>
            </w:pPr>
            <w:r w:rsidDel="00000000" w:rsidR="00000000" w:rsidRPr="00000000">
              <w:rPr>
                <w:rtl w:val="0"/>
              </w:rPr>
              <w:t xml:space="preserve">Restaging evaluation in pts with PSA recurrence may be considered. </w:t>
            </w:r>
          </w:p>
          <w:p w:rsidR="00000000" w:rsidDel="00000000" w:rsidP="00000000" w:rsidRDefault="00000000" w:rsidRPr="00000000" w14:paraId="000005A4">
            <w:pPr>
              <w:numPr>
                <w:ilvl w:val="0"/>
                <w:numId w:val="9"/>
              </w:numPr>
            </w:pPr>
            <w:r w:rsidDel="00000000" w:rsidR="00000000" w:rsidRPr="00000000">
              <w:rPr>
                <w:rtl w:val="0"/>
              </w:rPr>
              <w:t xml:space="preserve">Offer SRT for patients with PSA recurrence even if NED distantly.</w:t>
            </w:r>
          </w:p>
          <w:p w:rsidR="00000000" w:rsidDel="00000000" w:rsidP="00000000" w:rsidRDefault="00000000" w:rsidRPr="00000000" w14:paraId="000005A5">
            <w:pPr>
              <w:numPr>
                <w:ilvl w:val="0"/>
                <w:numId w:val="9"/>
              </w:numPr>
            </w:pPr>
            <w:r w:rsidDel="00000000" w:rsidR="00000000" w:rsidRPr="00000000">
              <w:rPr>
                <w:rtl w:val="0"/>
              </w:rPr>
              <w:t xml:space="preserve">Patients should be informed that the effectiveness of RT for PSA recurrence is greatest at low PSA.</w:t>
            </w:r>
          </w:p>
          <w:p w:rsidR="00000000" w:rsidDel="00000000" w:rsidP="00000000" w:rsidRDefault="00000000" w:rsidRPr="00000000" w14:paraId="000005A6">
            <w:pPr>
              <w:numPr>
                <w:ilvl w:val="0"/>
                <w:numId w:val="9"/>
              </w:numPr>
            </w:pPr>
            <w:r w:rsidDel="00000000" w:rsidR="00000000" w:rsidRPr="00000000">
              <w:rPr>
                <w:rFonts w:ascii="Gungsuh" w:cs="Gungsuh" w:eastAsia="Gungsuh" w:hAnsi="Gungsuh"/>
                <w:rtl w:val="0"/>
              </w:rPr>
              <w:t xml:space="preserve">Offer ADT to patients with PSA ≥ 0.2. </w:t>
            </w:r>
          </w:p>
          <w:p w:rsidR="00000000" w:rsidDel="00000000" w:rsidP="00000000" w:rsidRDefault="00000000" w:rsidRPr="00000000" w14:paraId="000005A7">
            <w:pPr>
              <w:numPr>
                <w:ilvl w:val="0"/>
                <w:numId w:val="9"/>
              </w:numPr>
            </w:pPr>
            <w:r w:rsidDel="00000000" w:rsidR="00000000" w:rsidRPr="00000000">
              <w:rPr>
                <w:rtl w:val="0"/>
              </w:rPr>
              <w:t xml:space="preserve">Inform pts of urinary, bowel and sexual side effects and potential benefits of controlling dz recurrence after SRT.</w:t>
            </w:r>
          </w:p>
          <w:p w:rsidR="00000000" w:rsidDel="00000000" w:rsidP="00000000" w:rsidRDefault="00000000" w:rsidRPr="00000000" w14:paraId="000005A8">
            <w:pPr>
              <w:ind w:firstLine="720"/>
              <w:rPr/>
            </w:pPr>
            <w:r w:rsidDel="00000000" w:rsidR="00000000" w:rsidRPr="00000000">
              <w:rPr>
                <w:rtl w:val="0"/>
              </w:rPr>
            </w:r>
          </w:p>
          <w:p w:rsidR="00000000" w:rsidDel="00000000" w:rsidP="00000000" w:rsidRDefault="00000000" w:rsidRPr="00000000" w14:paraId="000005A9">
            <w:pPr>
              <w:ind w:left="0" w:firstLine="0"/>
              <w:rPr/>
            </w:pPr>
            <w:r w:rsidDel="00000000" w:rsidR="00000000" w:rsidRPr="00000000">
              <w:rPr>
                <w:b w:val="1"/>
                <w:rtl w:val="0"/>
              </w:rPr>
              <w:t xml:space="preserve">ASTRO/AUA Guidelines Amendment </w:t>
            </w:r>
            <w:r w:rsidDel="00000000" w:rsidR="00000000" w:rsidRPr="00000000">
              <w:rPr>
                <w:rtl w:val="0"/>
              </w:rPr>
              <w:t xml:space="preserve">[</w:t>
            </w:r>
            <w:hyperlink r:id="rId338">
              <w:r w:rsidDel="00000000" w:rsidR="00000000" w:rsidRPr="00000000">
                <w:rPr>
                  <w:rtl w:val="0"/>
                </w:rPr>
                <w:t xml:space="preserve">Pisansky PRO '19</w:t>
              </w:r>
            </w:hyperlink>
            <w:r w:rsidDel="00000000" w:rsidR="00000000" w:rsidRPr="00000000">
              <w:rPr>
                <w:rtl w:val="0"/>
              </w:rPr>
              <w:t xml:space="preserve">]</w:t>
              <w:br w:type="textWrapping"/>
              <w:t xml:space="preserve">This editorial, while appreciating the efforts of the AUA/ASTRO post-prostatectomy guidelines panel, takes issue with most of their updated guidelines. Beyond a lack of any recommendations on timing of adjuvant and/or salvage radiation, they save all the love for a grade A recommendation for ADT to be given with all salvage radiation. The issue with this blanket statement is that it is largely based on RTOG 96-01, which comprised almost exclusively patients with persistently elevated PSA (44%) and/or receiving late salvage at a PSA &gt; 0.5 ng/dl (59%). With ultra-sensitive PSA labs, this is not the population we are treating today. What’s more, RTOG 96-01 subset analyses and GETUG-16 interaction tests clearly indicate a survival benefit with ADT is only seen at higher pre-salvage PSA levels.</w:t>
            </w:r>
          </w:p>
          <w:p w:rsidR="00000000" w:rsidDel="00000000" w:rsidP="00000000" w:rsidRDefault="00000000" w:rsidRPr="00000000" w14:paraId="000005AA">
            <w:pPr>
              <w:ind w:left="0" w:firstLine="0"/>
              <w:rPr/>
            </w:pPr>
            <w:r w:rsidDel="00000000" w:rsidR="00000000" w:rsidRPr="00000000">
              <w:rPr>
                <w:rtl w:val="0"/>
              </w:rPr>
              <w:t xml:space="preserve">TBL</w:t>
            </w:r>
            <w:hyperlink r:id="rId339">
              <w:r w:rsidDel="00000000" w:rsidR="00000000" w:rsidRPr="00000000">
                <w:rPr>
                  <w:vertAlign w:val="superscript"/>
                  <w:rtl w:val="0"/>
                </w:rPr>
                <w:t xml:space="preserve">QS</w:t>
              </w:r>
            </w:hyperlink>
            <w:r w:rsidDel="00000000" w:rsidR="00000000" w:rsidRPr="00000000">
              <w:rPr>
                <w:rtl w:val="0"/>
              </w:rPr>
              <w:t xml:space="preserve">: Despite the easy A dolled out by AUA/ASTRO guidelines, there is poor evidence that men receiving early salvage see any survival advantage with the addition of ADT.</w:t>
            </w:r>
          </w:p>
          <w:p w:rsidR="00000000" w:rsidDel="00000000" w:rsidP="00000000" w:rsidRDefault="00000000" w:rsidRPr="00000000" w14:paraId="000005AB">
            <w:pPr>
              <w:ind w:left="0" w:firstLine="0"/>
              <w:rPr/>
            </w:pPr>
            <w:r w:rsidDel="00000000" w:rsidR="00000000" w:rsidRPr="00000000">
              <w:rPr>
                <w:rtl w:val="0"/>
              </w:rPr>
            </w:r>
          </w:p>
          <w:bookmarkStart w:colFirst="0" w:colLast="0" w:name="kix.km3yr7t1rt5h" w:id="139"/>
          <w:bookmarkEnd w:id="139"/>
          <w:p w:rsidR="00000000" w:rsidDel="00000000" w:rsidP="00000000" w:rsidRDefault="00000000" w:rsidRPr="00000000" w14:paraId="000005AC">
            <w:pPr>
              <w:ind w:left="0" w:firstLine="0"/>
              <w:rPr/>
            </w:pPr>
            <w:r w:rsidDel="00000000" w:rsidR="00000000" w:rsidRPr="00000000">
              <w:rPr>
                <w:b w:val="1"/>
                <w:rtl w:val="0"/>
              </w:rPr>
              <w:t xml:space="preserve">Evidence-based Risk Stratification to Guide Hormone Use with SRT for Prostate Cancer</w:t>
            </w:r>
            <w:r w:rsidDel="00000000" w:rsidR="00000000" w:rsidRPr="00000000">
              <w:rPr>
                <w:rtl w:val="0"/>
              </w:rPr>
              <w:t xml:space="preserve"> [</w:t>
            </w:r>
            <w:hyperlink r:id="rId340">
              <w:r w:rsidDel="00000000" w:rsidR="00000000" w:rsidRPr="00000000">
                <w:rPr>
                  <w:rtl w:val="0"/>
                </w:rPr>
                <w:t xml:space="preserve">Spratt IJROBP '18</w:t>
              </w:r>
            </w:hyperlink>
            <w:r w:rsidDel="00000000" w:rsidR="00000000" w:rsidRPr="00000000">
              <w:rPr>
                <w:rtl w:val="0"/>
              </w:rPr>
              <w:t xml:space="preserve">]</w:t>
            </w:r>
          </w:p>
          <w:p w:rsidR="00000000" w:rsidDel="00000000" w:rsidP="00000000" w:rsidRDefault="00000000" w:rsidRPr="00000000" w14:paraId="000005AD">
            <w:pPr>
              <w:ind w:left="0" w:firstLine="0"/>
              <w:rPr/>
            </w:pPr>
            <w:r w:rsidDel="00000000" w:rsidR="00000000" w:rsidRPr="00000000">
              <w:rPr>
                <w:rtl w:val="0"/>
              </w:rPr>
              <w:t xml:space="preserve">Suggests no ADT needed for pre-RT PSA &lt; 0.5 regardless of grade group, while no ADT needed for pre-RT PSA 0.6-1.0 if GG 1.</w:t>
            </w:r>
          </w:p>
        </w:tc>
      </w:tr>
    </w:tbl>
    <w:p w:rsidR="00000000" w:rsidDel="00000000" w:rsidP="00000000" w:rsidRDefault="00000000" w:rsidRPr="00000000" w14:paraId="000005AE">
      <w:pPr>
        <w:ind w:left="0" w:firstLine="0"/>
        <w:rPr/>
      </w:pPr>
      <w:r w:rsidDel="00000000" w:rsidR="00000000" w:rsidRPr="00000000">
        <w:rPr>
          <w:rtl w:val="0"/>
        </w:rPr>
      </w:r>
    </w:p>
    <w:p w:rsidR="00000000" w:rsidDel="00000000" w:rsidP="00000000" w:rsidRDefault="00000000" w:rsidRPr="00000000" w14:paraId="000005AF">
      <w:pPr>
        <w:pStyle w:val="Heading2"/>
        <w:rPr/>
      </w:pPr>
      <w:bookmarkStart w:colFirst="0" w:colLast="0" w:name="_nkpdsm58zlr2" w:id="140"/>
      <w:bookmarkEnd w:id="140"/>
      <w:hyperlink w:anchor="_hacuxkgwbl76">
        <w:r w:rsidDel="00000000" w:rsidR="00000000" w:rsidRPr="00000000">
          <w:rPr>
            <w:rtl w:val="0"/>
          </w:rPr>
          <w:t xml:space="preserve">Biochemical Failure </w:t>
        </w:r>
      </w:hyperlink>
      <w:r w:rsidDel="00000000" w:rsidR="00000000" w:rsidRPr="00000000">
        <w:rPr>
          <w:rtl w:val="0"/>
        </w:rPr>
      </w:r>
    </w:p>
    <w:p w:rsidR="00000000" w:rsidDel="00000000" w:rsidP="00000000" w:rsidRDefault="00000000" w:rsidRPr="00000000" w14:paraId="000005B0">
      <w:pPr>
        <w:ind w:left="0" w:firstLine="0"/>
        <w:rPr/>
      </w:pPr>
      <w:r w:rsidDel="00000000" w:rsidR="00000000" w:rsidRPr="00000000">
        <w:rPr>
          <w:rtl w:val="0"/>
        </w:rPr>
        <w:t xml:space="preserve">See the Summary Box above for ASTRO/AUA Guidelines.</w:t>
      </w:r>
    </w:p>
    <w:p w:rsidR="00000000" w:rsidDel="00000000" w:rsidP="00000000" w:rsidRDefault="00000000" w:rsidRPr="00000000" w14:paraId="000005B1">
      <w:pPr>
        <w:ind w:left="0" w:right="200" w:firstLine="0"/>
        <w:rPr/>
      </w:pPr>
      <w:r w:rsidDel="00000000" w:rsidR="00000000" w:rsidRPr="00000000">
        <w:rPr>
          <w:rtl w:val="0"/>
        </w:rPr>
        <w:t xml:space="preserve">Zaorsky: [</w:t>
      </w:r>
      <w:hyperlink r:id="rId341">
        <w:r w:rsidDel="00000000" w:rsidR="00000000" w:rsidRPr="00000000">
          <w:rPr>
            <w:rtl w:val="0"/>
          </w:rPr>
          <w:t xml:space="preserve">Prostate cancer failure patterns after prostatectomy</w:t>
        </w:r>
      </w:hyperlink>
      <w:r w:rsidDel="00000000" w:rsidR="00000000" w:rsidRPr="00000000">
        <w:rPr>
          <w:rtl w:val="0"/>
        </w:rPr>
        <w:t xml:space="preserve">]</w:t>
      </w:r>
    </w:p>
    <w:p w:rsidR="00000000" w:rsidDel="00000000" w:rsidP="00000000" w:rsidRDefault="00000000" w:rsidRPr="00000000" w14:paraId="000005B2">
      <w:pPr>
        <w:ind w:left="0" w:right="200" w:firstLine="0"/>
        <w:rPr/>
      </w:pPr>
      <w:r w:rsidDel="00000000" w:rsidR="00000000" w:rsidRPr="00000000">
        <w:rPr>
          <w:rtl w:val="0"/>
        </w:rPr>
        <w:t xml:space="preserve">eContour training module: [</w:t>
      </w:r>
      <w:hyperlink r:id="rId342">
        <w:r w:rsidDel="00000000" w:rsidR="00000000" w:rsidRPr="00000000">
          <w:rPr>
            <w:rtl w:val="0"/>
          </w:rPr>
          <w:t xml:space="preserve">Prostate Fossa</w:t>
        </w:r>
      </w:hyperlink>
      <w:r w:rsidDel="00000000" w:rsidR="00000000" w:rsidRPr="00000000">
        <w:rPr>
          <w:rtl w:val="0"/>
        </w:rPr>
        <w:t xml:space="preserve">]. eContour cases: [</w:t>
      </w:r>
      <w:hyperlink r:id="rId343">
        <w:r w:rsidDel="00000000" w:rsidR="00000000" w:rsidRPr="00000000">
          <w:rPr>
            <w:rtl w:val="0"/>
          </w:rPr>
          <w:t xml:space="preserve">post-prostatectomy</w:t>
        </w:r>
      </w:hyperlink>
      <w:r w:rsidDel="00000000" w:rsidR="00000000" w:rsidRPr="00000000">
        <w:rPr>
          <w:rtl w:val="0"/>
        </w:rPr>
        <w:t xml:space="preserve">]. ARRO: [</w:t>
      </w:r>
      <w:hyperlink r:id="rId344">
        <w:r w:rsidDel="00000000" w:rsidR="00000000" w:rsidRPr="00000000">
          <w:rPr>
            <w:rtl w:val="0"/>
          </w:rPr>
          <w:t xml:space="preserve">Postoperative RT in Prostate cancer</w:t>
        </w:r>
      </w:hyperlink>
      <w:r w:rsidDel="00000000" w:rsidR="00000000" w:rsidRPr="00000000">
        <w:rPr>
          <w:rtl w:val="0"/>
        </w:rPr>
        <w:t xml:space="preserve">].</w:t>
      </w:r>
    </w:p>
    <w:p w:rsidR="00000000" w:rsidDel="00000000" w:rsidP="00000000" w:rsidRDefault="00000000" w:rsidRPr="00000000" w14:paraId="000005B3">
      <w:pPr>
        <w:numPr>
          <w:ilvl w:val="0"/>
          <w:numId w:val="87"/>
        </w:numPr>
      </w:pPr>
      <w:r w:rsidDel="00000000" w:rsidR="00000000" w:rsidRPr="00000000">
        <w:rPr>
          <w:b w:val="1"/>
          <w:rtl w:val="0"/>
        </w:rPr>
        <w:t xml:space="preserve">PSA Nadir</w:t>
      </w:r>
      <w:r w:rsidDel="00000000" w:rsidR="00000000" w:rsidRPr="00000000">
        <w:rPr>
          <w:rtl w:val="0"/>
        </w:rPr>
        <w:t xml:space="preserve">: Lowest PSA value after treatment.</w:t>
      </w:r>
    </w:p>
    <w:p w:rsidR="00000000" w:rsidDel="00000000" w:rsidP="00000000" w:rsidRDefault="00000000" w:rsidRPr="00000000" w14:paraId="000005B4">
      <w:pPr>
        <w:numPr>
          <w:ilvl w:val="1"/>
          <w:numId w:val="87"/>
        </w:numPr>
        <w:ind w:left="1440" w:hanging="360"/>
      </w:pPr>
      <w:r w:rsidDel="00000000" w:rsidR="00000000" w:rsidRPr="00000000">
        <w:rPr>
          <w:rtl w:val="0"/>
        </w:rPr>
        <w:t xml:space="preserve">PSA half life 2-3d. Post-op PSA should be zero within 2 weeks. Takes 1.5y for EBRT, longer for BT.</w:t>
      </w:r>
    </w:p>
    <w:p w:rsidR="00000000" w:rsidDel="00000000" w:rsidP="00000000" w:rsidRDefault="00000000" w:rsidRPr="00000000" w14:paraId="000005B5">
      <w:pPr>
        <w:numPr>
          <w:ilvl w:val="1"/>
          <w:numId w:val="87"/>
        </w:numPr>
        <w:ind w:left="1440" w:hanging="360"/>
      </w:pPr>
      <w:r w:rsidDel="00000000" w:rsidR="00000000" w:rsidRPr="00000000">
        <w:rPr>
          <w:rtl w:val="0"/>
        </w:rPr>
        <w:t xml:space="preserve">Median PSA nadir may be lower with BT: </w:t>
      </w:r>
    </w:p>
    <w:p w:rsidR="00000000" w:rsidDel="00000000" w:rsidP="00000000" w:rsidRDefault="00000000" w:rsidRPr="00000000" w14:paraId="000005B6">
      <w:pPr>
        <w:numPr>
          <w:ilvl w:val="2"/>
          <w:numId w:val="87"/>
        </w:numPr>
        <w:ind w:left="2160" w:hanging="360"/>
      </w:pPr>
      <w:r w:rsidDel="00000000" w:rsidR="00000000" w:rsidRPr="00000000">
        <w:rPr>
          <w:rtl w:val="0"/>
        </w:rPr>
        <w:t xml:space="preserve">Median PSA nadir for EBRT / BT of  </w:t>
      </w:r>
      <w:r w:rsidDel="00000000" w:rsidR="00000000" w:rsidRPr="00000000">
        <w:rPr>
          <w:b w:val="1"/>
          <w:rtl w:val="0"/>
        </w:rPr>
        <w:t xml:space="preserve">0.6</w:t>
      </w:r>
      <w:r w:rsidDel="00000000" w:rsidR="00000000" w:rsidRPr="00000000">
        <w:rPr>
          <w:rFonts w:ascii="Cardo" w:cs="Cardo" w:eastAsia="Cardo" w:hAnsi="Cardo"/>
          <w:rtl w:val="0"/>
        </w:rPr>
        <w:t xml:space="preserve">→ </w:t>
      </w:r>
      <w:r w:rsidDel="00000000" w:rsidR="00000000" w:rsidRPr="00000000">
        <w:rPr>
          <w:b w:val="1"/>
          <w:rtl w:val="0"/>
        </w:rPr>
        <w:t xml:space="preserve">0.1</w:t>
      </w:r>
      <w:r w:rsidDel="00000000" w:rsidR="00000000" w:rsidRPr="00000000">
        <w:rPr>
          <w:rtl w:val="0"/>
        </w:rPr>
        <w:t xml:space="preserve"> [</w:t>
      </w:r>
      <w:r w:rsidDel="00000000" w:rsidR="00000000" w:rsidRPr="00000000">
        <w:rPr>
          <w:highlight w:val="green"/>
          <w:rtl w:val="0"/>
        </w:rPr>
        <w:t xml:space="preserve">Needs source</w:t>
      </w:r>
      <w:r w:rsidDel="00000000" w:rsidR="00000000" w:rsidRPr="00000000">
        <w:rPr>
          <w:rtl w:val="0"/>
        </w:rPr>
        <w:t xml:space="preserve">].</w:t>
      </w:r>
    </w:p>
    <w:p w:rsidR="00000000" w:rsidDel="00000000" w:rsidP="00000000" w:rsidRDefault="00000000" w:rsidRPr="00000000" w14:paraId="000005B7">
      <w:pPr>
        <w:numPr>
          <w:ilvl w:val="0"/>
          <w:numId w:val="87"/>
        </w:numPr>
      </w:pPr>
      <w:r w:rsidDel="00000000" w:rsidR="00000000" w:rsidRPr="00000000">
        <w:rPr>
          <w:b w:val="1"/>
          <w:rtl w:val="0"/>
        </w:rPr>
        <w:t xml:space="preserve">ASTRO/AUA definition after surgery</w:t>
      </w:r>
      <w:r w:rsidDel="00000000" w:rsidR="00000000" w:rsidRPr="00000000">
        <w:rPr>
          <w:rtl w:val="0"/>
        </w:rPr>
        <w:t xml:space="preserve">: </w:t>
      </w:r>
      <w:r w:rsidDel="00000000" w:rsidR="00000000" w:rsidRPr="00000000">
        <w:rPr>
          <w:rFonts w:ascii="Gungsuh" w:cs="Gungsuh" w:eastAsia="Gungsuh" w:hAnsi="Gungsuh"/>
          <w:b w:val="1"/>
          <w:rtl w:val="0"/>
        </w:rPr>
        <w:t xml:space="preserve">PSA ≥ 0.2 w second confirmatory level ≥ 0.2</w:t>
      </w:r>
      <w:r w:rsidDel="00000000" w:rsidR="00000000" w:rsidRPr="00000000">
        <w:rPr>
          <w:rtl w:val="0"/>
        </w:rPr>
        <w:t xml:space="preserve">.</w:t>
      </w:r>
    </w:p>
    <w:p w:rsidR="00000000" w:rsidDel="00000000" w:rsidP="00000000" w:rsidRDefault="00000000" w:rsidRPr="00000000" w14:paraId="000005B8">
      <w:pPr>
        <w:numPr>
          <w:ilvl w:val="0"/>
          <w:numId w:val="87"/>
        </w:numPr>
      </w:pPr>
      <w:r w:rsidDel="00000000" w:rsidR="00000000" w:rsidRPr="00000000">
        <w:rPr>
          <w:b w:val="1"/>
          <w:rtl w:val="0"/>
        </w:rPr>
        <w:t xml:space="preserve">NCCN 2017</w:t>
      </w:r>
      <w:r w:rsidDel="00000000" w:rsidR="00000000" w:rsidRPr="00000000">
        <w:rPr>
          <w:rtl w:val="0"/>
        </w:rPr>
        <w:t xml:space="preserve"> </w:t>
      </w:r>
      <w:r w:rsidDel="00000000" w:rsidR="00000000" w:rsidRPr="00000000">
        <w:rPr>
          <w:b w:val="1"/>
          <w:rtl w:val="0"/>
        </w:rPr>
        <w:t xml:space="preserve">definition after surgery</w:t>
      </w:r>
      <w:r w:rsidDel="00000000" w:rsidR="00000000" w:rsidRPr="00000000">
        <w:rPr>
          <w:rtl w:val="0"/>
        </w:rPr>
        <w:t xml:space="preserve">: </w:t>
      </w:r>
      <w:r w:rsidDel="00000000" w:rsidR="00000000" w:rsidRPr="00000000">
        <w:rPr>
          <w:b w:val="1"/>
          <w:rtl w:val="0"/>
        </w:rPr>
        <w:t xml:space="preserve">Detectable PSA with two or more consecutive increases</w:t>
      </w:r>
      <w:r w:rsidDel="00000000" w:rsidR="00000000" w:rsidRPr="00000000">
        <w:rPr>
          <w:rtl w:val="0"/>
        </w:rPr>
        <w:t xml:space="preserve">.</w:t>
      </w:r>
    </w:p>
    <w:p w:rsidR="00000000" w:rsidDel="00000000" w:rsidP="00000000" w:rsidRDefault="00000000" w:rsidRPr="00000000" w14:paraId="000005B9">
      <w:pPr>
        <w:numPr>
          <w:ilvl w:val="0"/>
          <w:numId w:val="87"/>
        </w:numPr>
      </w:pPr>
      <w:r w:rsidDel="00000000" w:rsidR="00000000" w:rsidRPr="00000000">
        <w:rPr>
          <w:rtl w:val="0"/>
        </w:rPr>
        <w:t xml:space="preserve">Historic PSA failure metrics: PSA &gt; 0.2 x2, PSA &gt; 0.4 ng/mL once, detectable PSA after previously undetectable, three consecutive rises after RT (RTOG - for clinical trials, date of failure should be the midpoint between nadir PSA and the first of the three consecutive rises. Now, Phoenix definition calls date of failure at lab date, not backdated).</w:t>
      </w:r>
      <w:r w:rsidDel="00000000" w:rsidR="00000000" w:rsidRPr="00000000">
        <w:rPr>
          <w:rtl w:val="0"/>
        </w:rPr>
      </w:r>
    </w:p>
    <w:p w:rsidR="00000000" w:rsidDel="00000000" w:rsidP="00000000" w:rsidRDefault="00000000" w:rsidRPr="00000000" w14:paraId="000005BA">
      <w:pPr>
        <w:numPr>
          <w:ilvl w:val="0"/>
          <w:numId w:val="87"/>
        </w:numPr>
      </w:pPr>
      <w:r w:rsidDel="00000000" w:rsidR="00000000" w:rsidRPr="00000000">
        <w:rPr>
          <w:b w:val="1"/>
          <w:rtl w:val="0"/>
        </w:rPr>
        <w:t xml:space="preserve">ASTRO Phoenix definition after RT</w:t>
      </w:r>
      <w:r w:rsidDel="00000000" w:rsidR="00000000" w:rsidRPr="00000000">
        <w:rPr>
          <w:rtl w:val="0"/>
        </w:rPr>
        <w:t xml:space="preserve">: </w:t>
      </w:r>
      <w:r w:rsidDel="00000000" w:rsidR="00000000" w:rsidRPr="00000000">
        <w:rPr>
          <w:b w:val="1"/>
          <w:rtl w:val="0"/>
        </w:rPr>
        <w:t xml:space="preserve">rise in 2 ng/mL or more above nadir</w:t>
      </w:r>
      <w:r w:rsidDel="00000000" w:rsidR="00000000" w:rsidRPr="00000000">
        <w:rPr>
          <w:rtl w:val="0"/>
        </w:rPr>
        <w:t xml:space="preserve"> PSA level. </w:t>
      </w:r>
    </w:p>
    <w:p w:rsidR="00000000" w:rsidDel="00000000" w:rsidP="00000000" w:rsidRDefault="00000000" w:rsidRPr="00000000" w14:paraId="000005BB">
      <w:pPr>
        <w:numPr>
          <w:ilvl w:val="1"/>
          <w:numId w:val="87"/>
        </w:numPr>
        <w:ind w:left="1440" w:hanging="360"/>
      </w:pPr>
      <w:r w:rsidDel="00000000" w:rsidR="00000000" w:rsidRPr="00000000">
        <w:rPr>
          <w:rtl w:val="0"/>
        </w:rPr>
        <w:t xml:space="preserve">Original Phoenix definition in 1996: 3 consecutive rises.</w:t>
      </w:r>
    </w:p>
    <w:p w:rsidR="00000000" w:rsidDel="00000000" w:rsidP="00000000" w:rsidRDefault="00000000" w:rsidRPr="00000000" w14:paraId="000005BC">
      <w:pPr>
        <w:numPr>
          <w:ilvl w:val="1"/>
          <w:numId w:val="87"/>
        </w:numPr>
        <w:ind w:left="1440" w:hanging="360"/>
      </w:pPr>
      <w:r w:rsidDel="00000000" w:rsidR="00000000" w:rsidRPr="00000000">
        <w:rPr>
          <w:rtl w:val="0"/>
        </w:rPr>
        <w:t xml:space="preserve">May be confounded by </w:t>
      </w:r>
      <w:r w:rsidDel="00000000" w:rsidR="00000000" w:rsidRPr="00000000">
        <w:rPr>
          <w:b w:val="1"/>
          <w:rtl w:val="0"/>
        </w:rPr>
        <w:t xml:space="preserve">PSA bounce</w:t>
      </w:r>
      <w:r w:rsidDel="00000000" w:rsidR="00000000" w:rsidRPr="00000000">
        <w:rPr>
          <w:rtl w:val="0"/>
        </w:rPr>
        <w:t xml:space="preserve"> &gt; 2 ng/mL in </w:t>
      </w:r>
      <w:r w:rsidDel="00000000" w:rsidR="00000000" w:rsidRPr="00000000">
        <w:rPr>
          <w:b w:val="1"/>
          <w:rtl w:val="0"/>
        </w:rPr>
        <w:t xml:space="preserve">10-20%</w:t>
      </w:r>
      <w:r w:rsidDel="00000000" w:rsidR="00000000" w:rsidRPr="00000000">
        <w:rPr>
          <w:rtl w:val="0"/>
        </w:rPr>
        <w:t xml:space="preserve"> of men after EBRT median </w:t>
      </w:r>
      <w:r w:rsidDel="00000000" w:rsidR="00000000" w:rsidRPr="00000000">
        <w:rPr>
          <w:b w:val="1"/>
          <w:rtl w:val="0"/>
        </w:rPr>
        <w:t xml:space="preserve">12-18 mo after tx</w:t>
      </w:r>
      <w:r w:rsidDel="00000000" w:rsidR="00000000" w:rsidRPr="00000000">
        <w:rPr>
          <w:rtl w:val="0"/>
        </w:rPr>
        <w:t xml:space="preserve">.</w:t>
      </w:r>
    </w:p>
    <w:p w:rsidR="00000000" w:rsidDel="00000000" w:rsidP="00000000" w:rsidRDefault="00000000" w:rsidRPr="00000000" w14:paraId="000005BD">
      <w:pPr>
        <w:numPr>
          <w:ilvl w:val="2"/>
          <w:numId w:val="87"/>
        </w:numPr>
        <w:ind w:left="2160" w:hanging="360"/>
      </w:pPr>
      <w:r w:rsidDel="00000000" w:rsidR="00000000" w:rsidRPr="00000000">
        <w:rPr>
          <w:rtl w:val="0"/>
        </w:rPr>
        <w:t xml:space="preserve">Spikes &lt; 2 ng/mL of all hormone naive pts and more commonly among younger men.</w:t>
      </w:r>
    </w:p>
    <w:p w:rsidR="00000000" w:rsidDel="00000000" w:rsidP="00000000" w:rsidRDefault="00000000" w:rsidRPr="00000000" w14:paraId="000005BE">
      <w:pPr>
        <w:numPr>
          <w:ilvl w:val="3"/>
          <w:numId w:val="87"/>
        </w:numPr>
        <w:ind w:left="2880" w:hanging="360"/>
      </w:pPr>
      <w:r w:rsidDel="00000000" w:rsidR="00000000" w:rsidRPr="00000000">
        <w:rPr>
          <w:rtl w:val="0"/>
        </w:rPr>
        <w:t xml:space="preserve">The PSA should be rechecked 3-6 mos later and managed accordingly. Use caution in interpreting PSA levels in the first 30 mo after BT.</w:t>
      </w:r>
    </w:p>
    <w:p w:rsidR="00000000" w:rsidDel="00000000" w:rsidP="00000000" w:rsidRDefault="00000000" w:rsidRPr="00000000" w14:paraId="000005BF">
      <w:pPr>
        <w:numPr>
          <w:ilvl w:val="2"/>
          <w:numId w:val="87"/>
        </w:numPr>
        <w:ind w:left="2160" w:hanging="360"/>
      </w:pPr>
      <w:r w:rsidDel="00000000" w:rsidR="00000000" w:rsidRPr="00000000">
        <w:rPr>
          <w:rtl w:val="0"/>
        </w:rPr>
        <w:t xml:space="preserve">Median time to bounce after EBRT is &lt; 9-12 mo, as opposed to bcF at a median of 18 months.</w:t>
      </w:r>
    </w:p>
    <w:p w:rsidR="00000000" w:rsidDel="00000000" w:rsidP="00000000" w:rsidRDefault="00000000" w:rsidRPr="00000000" w14:paraId="000005C0">
      <w:pPr>
        <w:numPr>
          <w:ilvl w:val="3"/>
          <w:numId w:val="87"/>
        </w:numPr>
        <w:ind w:left="2880" w:hanging="360"/>
      </w:pPr>
      <w:r w:rsidDel="00000000" w:rsidR="00000000" w:rsidRPr="00000000">
        <w:rPr>
          <w:rtl w:val="0"/>
        </w:rPr>
        <w:t xml:space="preserve">If spike within 1y (EBRT) or 2-3y (BT), think PSA bounce. </w:t>
      </w:r>
    </w:p>
    <w:p w:rsidR="00000000" w:rsidDel="00000000" w:rsidP="00000000" w:rsidRDefault="00000000" w:rsidRPr="00000000" w14:paraId="000005C1">
      <w:pPr>
        <w:numPr>
          <w:ilvl w:val="2"/>
          <w:numId w:val="87"/>
        </w:numPr>
        <w:ind w:left="2160" w:hanging="360"/>
      </w:pPr>
      <w:r w:rsidDel="00000000" w:rsidR="00000000" w:rsidRPr="00000000">
        <w:rPr>
          <w:rtl w:val="0"/>
        </w:rPr>
        <w:t xml:space="preserve">RF for bounce after BT: &lt; 65y, higher implant dose, sexual activity, larger prostate volume.</w:t>
      </w:r>
    </w:p>
    <w:p w:rsidR="00000000" w:rsidDel="00000000" w:rsidP="00000000" w:rsidRDefault="00000000" w:rsidRPr="00000000" w14:paraId="000005C2">
      <w:pPr>
        <w:numPr>
          <w:ilvl w:val="1"/>
          <w:numId w:val="87"/>
        </w:numPr>
        <w:ind w:left="1440" w:hanging="360"/>
      </w:pPr>
      <w:r w:rsidDel="00000000" w:rsidR="00000000" w:rsidRPr="00000000">
        <w:rPr>
          <w:rtl w:val="0"/>
        </w:rPr>
        <w:t xml:space="preserve">Begin recurrence eval if PSA rising, even if not 2 ng/mL above nadir.</w:t>
      </w:r>
    </w:p>
    <w:p w:rsidR="00000000" w:rsidDel="00000000" w:rsidP="00000000" w:rsidRDefault="00000000" w:rsidRPr="00000000" w14:paraId="000005C3">
      <w:pPr>
        <w:numPr>
          <w:ilvl w:val="1"/>
          <w:numId w:val="87"/>
        </w:numPr>
        <w:ind w:left="1440" w:hanging="360"/>
      </w:pPr>
      <w:r w:rsidDel="00000000" w:rsidR="00000000" w:rsidRPr="00000000">
        <w:rPr>
          <w:rtl w:val="0"/>
        </w:rPr>
        <w:t xml:space="preserve">For bcF after definitive RT, may hold on ADT until PSADT &lt; 12 mo.</w:t>
      </w:r>
    </w:p>
    <w:p w:rsidR="00000000" w:rsidDel="00000000" w:rsidP="00000000" w:rsidRDefault="00000000" w:rsidRPr="00000000" w14:paraId="000005C4">
      <w:pPr>
        <w:numPr>
          <w:ilvl w:val="0"/>
          <w:numId w:val="87"/>
        </w:numPr>
      </w:pPr>
      <w:r w:rsidDel="00000000" w:rsidR="00000000" w:rsidRPr="00000000">
        <w:rPr>
          <w:rtl w:val="0"/>
        </w:rPr>
        <w:t xml:space="preserve">Presently, PSA failure has not been shown to be a surrogate for clinical progression or OS - use [</w:t>
      </w:r>
      <w:hyperlink w:anchor="8ekf01rsq1rn">
        <w:r w:rsidDel="00000000" w:rsidR="00000000" w:rsidRPr="00000000">
          <w:rPr>
            <w:rtl w:val="0"/>
          </w:rPr>
          <w:t xml:space="preserve">Decipher</w:t>
        </w:r>
      </w:hyperlink>
      <w:r w:rsidDel="00000000" w:rsidR="00000000" w:rsidRPr="00000000">
        <w:rPr>
          <w:rtl w:val="0"/>
        </w:rPr>
        <w:t xml:space="preserve">] score to predict for DMFS instead.</w:t>
      </w:r>
    </w:p>
    <w:p w:rsidR="00000000" w:rsidDel="00000000" w:rsidP="00000000" w:rsidRDefault="00000000" w:rsidRPr="00000000" w14:paraId="000005C5">
      <w:pPr>
        <w:ind w:firstLine="720"/>
        <w:rPr/>
      </w:pPr>
      <w:r w:rsidDel="00000000" w:rsidR="00000000" w:rsidRPr="00000000">
        <w:rPr>
          <w:rtl w:val="0"/>
        </w:rPr>
      </w:r>
    </w:p>
    <w:p w:rsidR="00000000" w:rsidDel="00000000" w:rsidP="00000000" w:rsidRDefault="00000000" w:rsidRPr="00000000" w14:paraId="000005C6">
      <w:pPr>
        <w:pStyle w:val="Heading3"/>
        <w:rPr/>
      </w:pPr>
      <w:bookmarkStart w:colFirst="0" w:colLast="0" w:name="_gdeho2qslf5e" w:id="141"/>
      <w:bookmarkEnd w:id="141"/>
      <w:hyperlink w:anchor="_nkpdsm58zlr2">
        <w:r w:rsidDel="00000000" w:rsidR="00000000" w:rsidRPr="00000000">
          <w:rPr>
            <w:rtl w:val="0"/>
          </w:rPr>
          <w:t xml:space="preserve">Natural history of PSA failure after local therapy</w:t>
        </w:r>
      </w:hyperlink>
      <w:r w:rsidDel="00000000" w:rsidR="00000000" w:rsidRPr="00000000">
        <w:rPr>
          <w:rtl w:val="0"/>
        </w:rPr>
      </w:r>
    </w:p>
    <w:p w:rsidR="00000000" w:rsidDel="00000000" w:rsidP="00000000" w:rsidRDefault="00000000" w:rsidRPr="00000000" w14:paraId="000005C7">
      <w:pPr>
        <w:numPr>
          <w:ilvl w:val="0"/>
          <w:numId w:val="87"/>
        </w:numPr>
      </w:pPr>
      <w:r w:rsidDel="00000000" w:rsidR="00000000" w:rsidRPr="00000000">
        <w:rPr>
          <w:rtl w:val="0"/>
        </w:rPr>
        <w:t xml:space="preserve">Most failures at anastomotic site after RP.</w:t>
      </w:r>
    </w:p>
    <w:p w:rsidR="00000000" w:rsidDel="00000000" w:rsidP="00000000" w:rsidRDefault="00000000" w:rsidRPr="00000000" w14:paraId="000005C8">
      <w:pPr>
        <w:numPr>
          <w:ilvl w:val="0"/>
          <w:numId w:val="87"/>
        </w:numPr>
      </w:pPr>
      <w:r w:rsidDel="00000000" w:rsidR="00000000" w:rsidRPr="00000000">
        <w:rPr>
          <w:rtl w:val="0"/>
        </w:rPr>
        <w:t xml:space="preserve">PSA nadir &gt; 0.5 appears to be predictive for death.</w:t>
      </w:r>
    </w:p>
    <w:p w:rsidR="00000000" w:rsidDel="00000000" w:rsidP="00000000" w:rsidRDefault="00000000" w:rsidRPr="00000000" w14:paraId="000005C9">
      <w:pPr>
        <w:numPr>
          <w:ilvl w:val="0"/>
          <w:numId w:val="87"/>
        </w:numPr>
      </w:pPr>
      <w:r w:rsidDel="00000000" w:rsidR="00000000" w:rsidRPr="00000000">
        <w:rPr>
          <w:rtl w:val="0"/>
        </w:rPr>
        <w:t xml:space="preserve">Median time from bcF to </w:t>
      </w:r>
      <w:r w:rsidDel="00000000" w:rsidR="00000000" w:rsidRPr="00000000">
        <w:rPr>
          <w:b w:val="1"/>
          <w:rtl w:val="0"/>
        </w:rPr>
        <w:t xml:space="preserve">symptomatic DM</w:t>
      </w:r>
      <w:r w:rsidDel="00000000" w:rsidR="00000000" w:rsidRPr="00000000">
        <w:rPr>
          <w:rtl w:val="0"/>
        </w:rPr>
        <w:t xml:space="preserve">/</w:t>
      </w:r>
      <w:r w:rsidDel="00000000" w:rsidR="00000000" w:rsidRPr="00000000">
        <w:rPr>
          <w:b w:val="1"/>
          <w:rtl w:val="0"/>
        </w:rPr>
        <w:t xml:space="preserve">death</w:t>
      </w:r>
      <w:r w:rsidDel="00000000" w:rsidR="00000000" w:rsidRPr="00000000">
        <w:rPr>
          <w:rtl w:val="0"/>
        </w:rPr>
        <w:t xml:space="preserve"> of </w:t>
      </w:r>
      <w:r w:rsidDel="00000000" w:rsidR="00000000" w:rsidRPr="00000000">
        <w:rPr>
          <w:rFonts w:ascii="Cardo" w:cs="Cardo" w:eastAsia="Cardo" w:hAnsi="Cardo"/>
          <w:b w:val="1"/>
          <w:rtl w:val="0"/>
        </w:rPr>
        <w:t xml:space="preserve">8→ 13y</w:t>
      </w:r>
      <w:r w:rsidDel="00000000" w:rsidR="00000000" w:rsidRPr="00000000">
        <w:rPr>
          <w:rtl w:val="0"/>
        </w:rPr>
        <w:t xml:space="preserve"> [</w:t>
      </w:r>
      <w:hyperlink r:id="rId345">
        <w:r w:rsidDel="00000000" w:rsidR="00000000" w:rsidRPr="00000000">
          <w:rPr>
            <w:rtl w:val="0"/>
          </w:rPr>
          <w:t xml:space="preserve">Pound JAMA '99</w:t>
        </w:r>
      </w:hyperlink>
      <w:r w:rsidDel="00000000" w:rsidR="00000000" w:rsidRPr="00000000">
        <w:rPr>
          <w:rtl w:val="0"/>
        </w:rPr>
        <w:t xml:space="preserve">, </w:t>
      </w:r>
      <w:hyperlink r:id="rId346">
        <w:r w:rsidDel="00000000" w:rsidR="00000000" w:rsidRPr="00000000">
          <w:rPr>
            <w:rtl w:val="0"/>
          </w:rPr>
          <w:t xml:space="preserve">Freedland JAMA '05]</w:t>
        </w:r>
      </w:hyperlink>
      <w:r w:rsidDel="00000000" w:rsidR="00000000" w:rsidRPr="00000000">
        <w:rPr>
          <w:rtl w:val="0"/>
        </w:rPr>
        <w:t xml:space="preserve">.</w:t>
      </w:r>
    </w:p>
    <w:p w:rsidR="00000000" w:rsidDel="00000000" w:rsidP="00000000" w:rsidRDefault="00000000" w:rsidRPr="00000000" w14:paraId="000005CA">
      <w:pPr>
        <w:numPr>
          <w:ilvl w:val="1"/>
          <w:numId w:val="87"/>
        </w:numPr>
        <w:ind w:left="1440" w:hanging="360"/>
      </w:pPr>
      <w:r w:rsidDel="00000000" w:rsidR="00000000" w:rsidRPr="00000000">
        <w:rPr>
          <w:rtl w:val="0"/>
        </w:rPr>
        <w:t xml:space="preserve">Median TT death is</w:t>
      </w:r>
      <w:r w:rsidDel="00000000" w:rsidR="00000000" w:rsidRPr="00000000">
        <w:rPr>
          <w:b w:val="1"/>
          <w:rtl w:val="0"/>
        </w:rPr>
        <w:t xml:space="preserve"> 5y </w:t>
      </w:r>
      <w:r w:rsidDel="00000000" w:rsidR="00000000" w:rsidRPr="00000000">
        <w:rPr>
          <w:rtl w:val="0"/>
        </w:rPr>
        <w:t xml:space="preserve">after development of DM.</w:t>
      </w:r>
    </w:p>
    <w:p w:rsidR="00000000" w:rsidDel="00000000" w:rsidP="00000000" w:rsidRDefault="00000000" w:rsidRPr="00000000" w14:paraId="000005CB">
      <w:pPr>
        <w:numPr>
          <w:ilvl w:val="0"/>
          <w:numId w:val="87"/>
        </w:numPr>
      </w:pPr>
      <w:r w:rsidDel="00000000" w:rsidR="00000000" w:rsidRPr="00000000">
        <w:rPr>
          <w:rtl w:val="0"/>
        </w:rPr>
        <w:t xml:space="preserve">For PSA-DT &lt; 3 mo, around half of patients will die by 6 years.</w:t>
      </w:r>
    </w:p>
    <w:bookmarkStart w:colFirst="0" w:colLast="0" w:name="kix.ax4oukjz47vm" w:id="142"/>
    <w:bookmarkEnd w:id="142"/>
    <w:p w:rsidR="00000000" w:rsidDel="00000000" w:rsidP="00000000" w:rsidRDefault="00000000" w:rsidRPr="00000000" w14:paraId="000005CC">
      <w:pPr>
        <w:numPr>
          <w:ilvl w:val="0"/>
          <w:numId w:val="87"/>
        </w:numPr>
      </w:pPr>
      <w:r w:rsidDel="00000000" w:rsidR="00000000" w:rsidRPr="00000000">
        <w:rPr>
          <w:b w:val="1"/>
          <w:rtl w:val="0"/>
        </w:rPr>
        <w:t xml:space="preserve">Natural history of progression of PSA recurrence after RP </w:t>
      </w:r>
      <w:r w:rsidDel="00000000" w:rsidR="00000000" w:rsidRPr="00000000">
        <w:rPr>
          <w:rtl w:val="0"/>
        </w:rPr>
        <w:t xml:space="preserve">[</w:t>
      </w:r>
      <w:hyperlink r:id="rId347">
        <w:r w:rsidDel="00000000" w:rsidR="00000000" w:rsidRPr="00000000">
          <w:rPr>
            <w:rtl w:val="0"/>
          </w:rPr>
          <w:t xml:space="preserve">Antonarakis BJU Int '13</w:t>
        </w:r>
      </w:hyperlink>
      <w:r w:rsidDel="00000000" w:rsidR="00000000" w:rsidRPr="00000000">
        <w:rPr>
          <w:rtl w:val="0"/>
        </w:rPr>
        <w:t xml:space="preserve">]:</w:t>
        <w:br w:type="textWrapping"/>
        <w:t xml:space="preserve">Distant metastasis free survival appears to be less than 5 years for PSA-DT &lt; 9 mo, while 1 year for PSA-DT &lt; 3 mo.</w:t>
      </w:r>
    </w:p>
    <w:p w:rsidR="00000000" w:rsidDel="00000000" w:rsidP="00000000" w:rsidRDefault="00000000" w:rsidRPr="00000000" w14:paraId="000005CD">
      <w:pPr>
        <w:ind w:firstLine="720"/>
        <w:rPr/>
      </w:pPr>
      <w:r w:rsidDel="00000000" w:rsidR="00000000" w:rsidRPr="00000000">
        <w:rPr>
          <w:rtl w:val="0"/>
        </w:rPr>
        <w:t xml:space="preserve">Distant metastasis free survival appears to be 4 years for GS 8-10.</w:t>
      </w:r>
    </w:p>
    <w:p w:rsidR="00000000" w:rsidDel="00000000" w:rsidP="00000000" w:rsidRDefault="00000000" w:rsidRPr="00000000" w14:paraId="000005CE">
      <w:pPr>
        <w:ind w:firstLine="720"/>
        <w:rPr/>
      </w:pPr>
      <w:r w:rsidDel="00000000" w:rsidR="00000000" w:rsidRPr="00000000">
        <w:rPr>
          <w:rtl w:val="0"/>
        </w:rPr>
        <w:t xml:space="preserve">See [</w:t>
      </w:r>
      <w:hyperlink w:anchor="mik4oxj08824">
        <w:r w:rsidDel="00000000" w:rsidR="00000000" w:rsidRPr="00000000">
          <w:rPr>
            <w:rtl w:val="0"/>
          </w:rPr>
          <w:t xml:space="preserve">Campbell</w:t>
        </w:r>
      </w:hyperlink>
      <w:r w:rsidDel="00000000" w:rsidR="00000000" w:rsidRPr="00000000">
        <w:rPr>
          <w:rtl w:val="0"/>
        </w:rPr>
        <w:t xml:space="preserve">] paper for more data suggesting earlier DM for PSADT &lt; 6 mo. </w:t>
      </w:r>
    </w:p>
    <w:p w:rsidR="00000000" w:rsidDel="00000000" w:rsidP="00000000" w:rsidRDefault="00000000" w:rsidRPr="00000000" w14:paraId="000005CF">
      <w:pPr>
        <w:numPr>
          <w:ilvl w:val="1"/>
          <w:numId w:val="87"/>
        </w:numPr>
        <w:ind w:left="1440" w:hanging="360"/>
      </w:pPr>
      <w:r w:rsidDel="00000000" w:rsidR="00000000" w:rsidRPr="00000000">
        <w:rPr>
          <w:rFonts w:ascii="Gungsuh" w:cs="Gungsuh" w:eastAsia="Gungsuh" w:hAnsi="Gungsuh"/>
          <w:rtl w:val="0"/>
        </w:rPr>
        <w:t xml:space="preserve">450 men. RP from 1981 - 2010. PSA recurrence ≥ 0.2. No adjuvant or salvage therapy prior to mets. </w:t>
      </w:r>
    </w:p>
    <w:p w:rsidR="00000000" w:rsidDel="00000000" w:rsidP="00000000" w:rsidRDefault="00000000" w:rsidRPr="00000000" w14:paraId="000005D0">
      <w:pPr>
        <w:numPr>
          <w:ilvl w:val="2"/>
          <w:numId w:val="87"/>
        </w:numPr>
        <w:ind w:left="2160" w:hanging="360"/>
      </w:pPr>
      <w:r w:rsidDel="00000000" w:rsidR="00000000" w:rsidRPr="00000000">
        <w:rPr>
          <w:rtl w:val="0"/>
        </w:rPr>
        <w:t xml:space="preserve">MFU 8y after RP, or 4y after bcF.</w:t>
      </w:r>
    </w:p>
    <w:p w:rsidR="00000000" w:rsidDel="00000000" w:rsidP="00000000" w:rsidRDefault="00000000" w:rsidRPr="00000000" w14:paraId="000005D1">
      <w:pPr>
        <w:numPr>
          <w:ilvl w:val="1"/>
          <w:numId w:val="87"/>
        </w:numPr>
        <w:ind w:left="1440" w:hanging="360"/>
      </w:pPr>
      <w:r w:rsidDel="00000000" w:rsidR="00000000" w:rsidRPr="00000000">
        <w:rPr>
          <w:rtl w:val="0"/>
        </w:rPr>
        <w:t xml:space="preserve">4y DM after PSA failure of 30%. MDMFS of 10y.</w:t>
      </w:r>
    </w:p>
    <w:p w:rsidR="00000000" w:rsidDel="00000000" w:rsidP="00000000" w:rsidRDefault="00000000" w:rsidRPr="00000000" w14:paraId="000005D2">
      <w:pPr>
        <w:numPr>
          <w:ilvl w:val="2"/>
          <w:numId w:val="87"/>
        </w:numPr>
        <w:ind w:left="2160" w:hanging="360"/>
      </w:pPr>
      <w:r w:rsidDel="00000000" w:rsidR="00000000" w:rsidRPr="00000000">
        <w:rPr>
          <w:rtl w:val="0"/>
        </w:rPr>
        <w:t xml:space="preserve">Sites of first documented metastasis in bone (90%), extra pelvic LN (4.5%), lung (2.2%), liver (2.2%), brain (0.8%). Median PSA at the time of initial metastasis of 31 (range 0.2 - 798 ng/mL).</w:t>
      </w:r>
    </w:p>
    <w:p w:rsidR="00000000" w:rsidDel="00000000" w:rsidP="00000000" w:rsidRDefault="00000000" w:rsidRPr="00000000" w14:paraId="000005D3">
      <w:pPr>
        <w:numPr>
          <w:ilvl w:val="1"/>
          <w:numId w:val="87"/>
        </w:numPr>
        <w:ind w:left="1440" w:hanging="360"/>
      </w:pPr>
      <w:r w:rsidDel="00000000" w:rsidR="00000000" w:rsidRPr="00000000">
        <w:rPr>
          <w:rFonts w:ascii="Cardo" w:cs="Cardo" w:eastAsia="Cardo" w:hAnsi="Cardo"/>
          <w:rtl w:val="0"/>
        </w:rPr>
        <w:t xml:space="preserve">MDMFS for PSADT &lt; 3 / &lt; 9 / &lt; 15 / 15+ mo of 1→ 4→ 13→ 15y.</w:t>
      </w:r>
    </w:p>
    <w:p w:rsidR="00000000" w:rsidDel="00000000" w:rsidP="00000000" w:rsidRDefault="00000000" w:rsidRPr="00000000" w14:paraId="000005D4">
      <w:pPr>
        <w:numPr>
          <w:ilvl w:val="1"/>
          <w:numId w:val="87"/>
        </w:numPr>
        <w:ind w:left="1440" w:hanging="360"/>
      </w:pPr>
      <w:r w:rsidDel="00000000" w:rsidR="00000000" w:rsidRPr="00000000">
        <w:rPr>
          <w:rFonts w:ascii="Gungsuh" w:cs="Gungsuh" w:eastAsia="Gungsuh" w:hAnsi="Gungsuh"/>
          <w:rtl w:val="0"/>
        </w:rPr>
        <w:t xml:space="preserve">MDMFS for GS 8-10 / 7 / ≤ 6 of 4→ 11→ &gt;15y.</w:t>
      </w:r>
    </w:p>
    <w:p w:rsidR="00000000" w:rsidDel="00000000" w:rsidP="00000000" w:rsidRDefault="00000000" w:rsidRPr="00000000" w14:paraId="000005D5">
      <w:pPr>
        <w:numPr>
          <w:ilvl w:val="0"/>
          <w:numId w:val="87"/>
        </w:numPr>
      </w:pPr>
      <w:r w:rsidDel="00000000" w:rsidR="00000000" w:rsidRPr="00000000">
        <w:rPr>
          <w:b w:val="1"/>
          <w:rtl w:val="0"/>
        </w:rPr>
        <w:t xml:space="preserve">Natural history of progression of PSA recurrence after EBRT </w:t>
      </w:r>
      <w:r w:rsidDel="00000000" w:rsidR="00000000" w:rsidRPr="00000000">
        <w:rPr>
          <w:rtl w:val="0"/>
        </w:rPr>
        <w:t xml:space="preserve">[</w:t>
      </w:r>
      <w:hyperlink r:id="rId348">
        <w:r w:rsidDel="00000000" w:rsidR="00000000" w:rsidRPr="00000000">
          <w:rPr>
            <w:rtl w:val="0"/>
          </w:rPr>
          <w:t xml:space="preserve">Zumsteg Eur Urol '15</w:t>
        </w:r>
      </w:hyperlink>
      <w:r w:rsidDel="00000000" w:rsidR="00000000" w:rsidRPr="00000000">
        <w:rPr>
          <w:rtl w:val="0"/>
        </w:rPr>
        <w:t xml:space="preserve">]: 75.6-86.4 Gy.</w:t>
      </w:r>
    </w:p>
    <w:p w:rsidR="00000000" w:rsidDel="00000000" w:rsidP="00000000" w:rsidRDefault="00000000" w:rsidRPr="00000000" w14:paraId="000005D6">
      <w:pPr>
        <w:numPr>
          <w:ilvl w:val="1"/>
          <w:numId w:val="87"/>
        </w:numPr>
        <w:ind w:left="1440" w:hanging="360"/>
      </w:pPr>
      <w:r w:rsidDel="00000000" w:rsidR="00000000" w:rsidRPr="00000000">
        <w:rPr>
          <w:rtl w:val="0"/>
        </w:rPr>
        <w:t xml:space="preserve">2,694 men. Of these, 609 experienced biochemical failure. MFU 10y. </w:t>
      </w:r>
    </w:p>
    <w:p w:rsidR="00000000" w:rsidDel="00000000" w:rsidP="00000000" w:rsidRDefault="00000000" w:rsidRPr="00000000" w14:paraId="000005D7">
      <w:pPr>
        <w:numPr>
          <w:ilvl w:val="1"/>
          <w:numId w:val="87"/>
        </w:numPr>
        <w:ind w:left="1440" w:hanging="360"/>
      </w:pPr>
      <w:r w:rsidDel="00000000" w:rsidR="00000000" w:rsidRPr="00000000">
        <w:rPr>
          <w:rtl w:val="0"/>
        </w:rPr>
        <w:t xml:space="preserve">MTT DM 5.4y with MTT PCSM of 10.5y.</w:t>
      </w:r>
    </w:p>
    <w:p w:rsidR="00000000" w:rsidDel="00000000" w:rsidP="00000000" w:rsidRDefault="00000000" w:rsidRPr="00000000" w14:paraId="000005D8">
      <w:pPr>
        <w:numPr>
          <w:ilvl w:val="0"/>
          <w:numId w:val="87"/>
        </w:numPr>
        <w:rPr/>
      </w:pPr>
      <w:r w:rsidDel="00000000" w:rsidR="00000000" w:rsidRPr="00000000">
        <w:rPr>
          <w:b w:val="1"/>
          <w:rtl w:val="0"/>
        </w:rPr>
        <w:t xml:space="preserve">Biochemical definition of Cure after LDR-BT for prostate cancer </w:t>
      </w:r>
      <w:r w:rsidDel="00000000" w:rsidR="00000000" w:rsidRPr="00000000">
        <w:rPr>
          <w:rtl w:val="0"/>
        </w:rPr>
        <w:t xml:space="preserve">[</w:t>
      </w:r>
      <w:hyperlink r:id="rId349">
        <w:r w:rsidDel="00000000" w:rsidR="00000000" w:rsidRPr="00000000">
          <w:rPr>
            <w:rtl w:val="0"/>
          </w:rPr>
          <w:t xml:space="preserve">Crook RTO '20</w:t>
        </w:r>
      </w:hyperlink>
      <w:r w:rsidDel="00000000" w:rsidR="00000000" w:rsidRPr="00000000">
        <w:rPr>
          <w:rtl w:val="0"/>
        </w:rPr>
        <w:t xml:space="preserve">]:</w:t>
      </w:r>
    </w:p>
    <w:p w:rsidR="00000000" w:rsidDel="00000000" w:rsidP="00000000" w:rsidRDefault="00000000" w:rsidRPr="00000000" w14:paraId="000005D9">
      <w:pPr>
        <w:ind w:firstLine="720"/>
        <w:rPr/>
      </w:pPr>
      <w:r w:rsidDel="00000000" w:rsidR="00000000" w:rsidRPr="00000000">
        <w:rPr>
          <w:rFonts w:ascii="Gungsuh" w:cs="Gungsuh" w:eastAsia="Gungsuh" w:hAnsi="Gungsuh"/>
          <w:rtl w:val="0"/>
        </w:rPr>
        <w:t xml:space="preserve">99% of patients with PSA ≤ 0.2 at 4 years were disease free beyond 10 years. Caveat: Only 8% high risk, median age &gt;60y. Caution applying to younger and/or high-risk patients.</w:t>
      </w:r>
    </w:p>
    <w:p w:rsidR="00000000" w:rsidDel="00000000" w:rsidP="00000000" w:rsidRDefault="00000000" w:rsidRPr="00000000" w14:paraId="000005DA">
      <w:pPr>
        <w:numPr>
          <w:ilvl w:val="1"/>
          <w:numId w:val="87"/>
        </w:numPr>
        <w:ind w:left="1440" w:hanging="360"/>
        <w:rPr>
          <w:u w:val="none"/>
        </w:rPr>
      </w:pPr>
      <w:r w:rsidDel="00000000" w:rsidR="00000000" w:rsidRPr="00000000">
        <w:rPr>
          <w:rtl w:val="0"/>
        </w:rPr>
        <w:t xml:space="preserve">14,220 pts. 8,552 LDR-BT alone, 1,175 with EBRT, 3,165 with ADT, and 1,328 CMT. Median age &gt;60y. MFU 8y.</w:t>
      </w:r>
    </w:p>
    <w:p w:rsidR="00000000" w:rsidDel="00000000" w:rsidP="00000000" w:rsidRDefault="00000000" w:rsidRPr="00000000" w14:paraId="000005DB">
      <w:pPr>
        <w:numPr>
          <w:ilvl w:val="1"/>
          <w:numId w:val="87"/>
        </w:numPr>
        <w:ind w:left="1440" w:hanging="360"/>
        <w:rPr>
          <w:u w:val="none"/>
        </w:rPr>
      </w:pPr>
      <w:r w:rsidDel="00000000" w:rsidR="00000000" w:rsidRPr="00000000">
        <w:rPr>
          <w:rtl w:val="0"/>
        </w:rPr>
        <w:t xml:space="preserve">42% favorable, 50% IR, 8% HR.</w:t>
      </w:r>
    </w:p>
    <w:p w:rsidR="00000000" w:rsidDel="00000000" w:rsidP="00000000" w:rsidRDefault="00000000" w:rsidRPr="00000000" w14:paraId="000005DC">
      <w:pPr>
        <w:numPr>
          <w:ilvl w:val="1"/>
          <w:numId w:val="87"/>
        </w:numPr>
        <w:ind w:left="1440" w:hanging="360"/>
        <w:rPr>
          <w:u w:val="none"/>
        </w:rPr>
      </w:pPr>
      <w:r w:rsidDel="00000000" w:rsidR="00000000" w:rsidRPr="00000000">
        <w:rPr>
          <w:rFonts w:ascii="Gungsuh" w:cs="Gungsuh" w:eastAsia="Gungsuh" w:hAnsi="Gungsuh"/>
          <w:rtl w:val="0"/>
        </w:rPr>
        <w:t xml:space="preserve">4y PSA ≤ 0.2 in 77%, of these, FFR at 10 / 15y of 99→ 96%. </w:t>
      </w:r>
      <w:r w:rsidDel="00000000" w:rsidR="00000000" w:rsidRPr="00000000">
        <w:rPr>
          <w:rtl w:val="0"/>
        </w:rPr>
      </w:r>
    </w:p>
    <w:p w:rsidR="00000000" w:rsidDel="00000000" w:rsidP="00000000" w:rsidRDefault="00000000" w:rsidRPr="00000000" w14:paraId="000005DD">
      <w:pPr>
        <w:numPr>
          <w:ilvl w:val="0"/>
          <w:numId w:val="87"/>
        </w:numPr>
      </w:pPr>
      <w:r w:rsidDel="00000000" w:rsidR="00000000" w:rsidRPr="00000000">
        <w:rPr>
          <w:b w:val="1"/>
          <w:rtl w:val="0"/>
        </w:rPr>
        <w:t xml:space="preserve">RF for bcF</w:t>
      </w:r>
      <w:r w:rsidDel="00000000" w:rsidR="00000000" w:rsidRPr="00000000">
        <w:rPr>
          <w:rtl w:val="0"/>
        </w:rPr>
        <w:t xml:space="preserve">: [</w:t>
      </w:r>
      <w:hyperlink r:id="rId350">
        <w:r w:rsidDel="00000000" w:rsidR="00000000" w:rsidRPr="00000000">
          <w:rPr>
            <w:rtl w:val="0"/>
          </w:rPr>
          <w:t xml:space="preserve">D'Amico JNCI '03</w:t>
        </w:r>
      </w:hyperlink>
      <w:r w:rsidDel="00000000" w:rsidR="00000000" w:rsidRPr="00000000">
        <w:rPr>
          <w:rtl w:val="0"/>
        </w:rPr>
        <w:t xml:space="preserve">, </w:t>
      </w:r>
      <w:hyperlink r:id="rId351">
        <w:r w:rsidDel="00000000" w:rsidR="00000000" w:rsidRPr="00000000">
          <w:rPr>
            <w:rtl w:val="0"/>
          </w:rPr>
          <w:t xml:space="preserve">Stephenson JAMA '04</w:t>
        </w:r>
      </w:hyperlink>
      <w:r w:rsidDel="00000000" w:rsidR="00000000" w:rsidRPr="00000000">
        <w:rPr>
          <w:rtl w:val="0"/>
        </w:rPr>
        <w:t xml:space="preserve">, </w:t>
      </w:r>
      <w:hyperlink r:id="rId352">
        <w:r w:rsidDel="00000000" w:rsidR="00000000" w:rsidRPr="00000000">
          <w:rPr>
            <w:rtl w:val="0"/>
          </w:rPr>
          <w:t xml:space="preserve">Zhou JCO '05</w:t>
        </w:r>
      </w:hyperlink>
      <w:r w:rsidDel="00000000" w:rsidR="00000000" w:rsidRPr="00000000">
        <w:rPr>
          <w:rtl w:val="0"/>
        </w:rPr>
        <w:t xml:space="preserve">, </w:t>
      </w:r>
      <w:hyperlink r:id="rId353">
        <w:r w:rsidDel="00000000" w:rsidR="00000000" w:rsidRPr="00000000">
          <w:rPr>
            <w:rtl w:val="0"/>
          </w:rPr>
          <w:t xml:space="preserve">Horwitz JCO '07]</w:t>
        </w:r>
      </w:hyperlink>
      <w:r w:rsidDel="00000000" w:rsidR="00000000" w:rsidRPr="00000000">
        <w:rPr>
          <w:rtl w:val="0"/>
        </w:rPr>
      </w:r>
    </w:p>
    <w:p w:rsidR="00000000" w:rsidDel="00000000" w:rsidP="00000000" w:rsidRDefault="00000000" w:rsidRPr="00000000" w14:paraId="000005DE">
      <w:pPr>
        <w:numPr>
          <w:ilvl w:val="1"/>
          <w:numId w:val="87"/>
        </w:numPr>
        <w:ind w:left="1440" w:hanging="360"/>
      </w:pPr>
      <w:r w:rsidDel="00000000" w:rsidR="00000000" w:rsidRPr="00000000">
        <w:rPr>
          <w:rtl w:val="0"/>
        </w:rPr>
        <w:t xml:space="preserve">PSA-DT &lt; 3 mo, GG4+, T3b, LN involvement, TT bcF &lt; 3y.</w:t>
      </w:r>
      <w:r w:rsidDel="00000000" w:rsidR="00000000" w:rsidRPr="00000000">
        <w:rPr>
          <w:rtl w:val="0"/>
        </w:rPr>
      </w:r>
    </w:p>
    <w:p w:rsidR="00000000" w:rsidDel="00000000" w:rsidP="00000000" w:rsidRDefault="00000000" w:rsidRPr="00000000" w14:paraId="000005DF">
      <w:pPr>
        <w:numPr>
          <w:ilvl w:val="1"/>
          <w:numId w:val="87"/>
        </w:numPr>
        <w:ind w:left="1440" w:hanging="360"/>
      </w:pPr>
      <w:r w:rsidDel="00000000" w:rsidR="00000000" w:rsidRPr="00000000">
        <w:rPr>
          <w:b w:val="1"/>
          <w:rtl w:val="0"/>
        </w:rPr>
        <w:t xml:space="preserve">PSADT &lt; 3 mo HR 20</w:t>
      </w:r>
      <w:r w:rsidDel="00000000" w:rsidR="00000000" w:rsidRPr="00000000">
        <w:rPr>
          <w:rFonts w:ascii="Gungsuh" w:cs="Gungsuh" w:eastAsia="Gungsuh" w:hAnsi="Gungsuh"/>
          <w:rtl w:val="0"/>
        </w:rPr>
        <w:t xml:space="preserve"> for PCSM after RP than PSA-DT ≥ 3 mo, </w:t>
      </w:r>
      <w:r w:rsidDel="00000000" w:rsidR="00000000" w:rsidRPr="00000000">
        <w:rPr>
          <w:b w:val="1"/>
          <w:rtl w:val="0"/>
        </w:rPr>
        <w:t xml:space="preserve">with 50% CSM at 6y </w:t>
      </w:r>
      <w:r w:rsidDel="00000000" w:rsidR="00000000" w:rsidRPr="00000000">
        <w:rPr>
          <w:rtl w:val="0"/>
        </w:rPr>
        <w:t xml:space="preserve">[</w:t>
      </w:r>
      <w:hyperlink r:id="rId354">
        <w:r w:rsidDel="00000000" w:rsidR="00000000" w:rsidRPr="00000000">
          <w:rPr>
            <w:rtl w:val="0"/>
          </w:rPr>
          <w:t xml:space="preserve">D'Amico JNCI '03</w:t>
        </w:r>
      </w:hyperlink>
      <w:r w:rsidDel="00000000" w:rsidR="00000000" w:rsidRPr="00000000">
        <w:rPr>
          <w:rtl w:val="0"/>
        </w:rPr>
        <w:t xml:space="preserve">].</w:t>
      </w:r>
    </w:p>
    <w:p w:rsidR="00000000" w:rsidDel="00000000" w:rsidP="00000000" w:rsidRDefault="00000000" w:rsidRPr="00000000" w14:paraId="000005E0">
      <w:pPr>
        <w:numPr>
          <w:ilvl w:val="2"/>
          <w:numId w:val="87"/>
        </w:numPr>
        <w:ind w:left="2160" w:hanging="360"/>
      </w:pPr>
      <w:r w:rsidDel="00000000" w:rsidR="00000000" w:rsidRPr="00000000">
        <w:rPr>
          <w:b w:val="1"/>
          <w:rtl w:val="0"/>
        </w:rPr>
        <w:t xml:space="preserve">When to calculate PSADT</w:t>
      </w:r>
      <w:r w:rsidDel="00000000" w:rsidR="00000000" w:rsidRPr="00000000">
        <w:rPr>
          <w:rtl w:val="0"/>
        </w:rPr>
        <w:t xml:space="preserve">? Studies validated with assays capable of detecting PSA &gt; 0.2, so use caution with </w:t>
      </w:r>
      <w:r w:rsidDel="00000000" w:rsidR="00000000" w:rsidRPr="00000000">
        <w:rPr>
          <w:b w:val="1"/>
          <w:rtl w:val="0"/>
        </w:rPr>
        <w:t xml:space="preserve">Ultrasensitive PSA</w:t>
      </w:r>
      <w:r w:rsidDel="00000000" w:rsidR="00000000" w:rsidRPr="00000000">
        <w:rPr>
          <w:rtl w:val="0"/>
        </w:rPr>
        <w:t xml:space="preserve">, which can detect PSA down to </w:t>
      </w:r>
      <w:r w:rsidDel="00000000" w:rsidR="00000000" w:rsidRPr="00000000">
        <w:rPr>
          <w:b w:val="1"/>
          <w:rtl w:val="0"/>
        </w:rPr>
        <w:t xml:space="preserve">0.01 or less</w:t>
      </w:r>
      <w:r w:rsidDel="00000000" w:rsidR="00000000" w:rsidRPr="00000000">
        <w:rPr>
          <w:rtl w:val="0"/>
        </w:rPr>
        <w:t xml:space="preserve">. As a result, the PPV of early calculation of PSA-DT (PSA &lt; 0.2) may be as low as 40%.</w:t>
      </w:r>
    </w:p>
    <w:p w:rsidR="00000000" w:rsidDel="00000000" w:rsidP="00000000" w:rsidRDefault="00000000" w:rsidRPr="00000000" w14:paraId="000005E1">
      <w:pPr>
        <w:numPr>
          <w:ilvl w:val="1"/>
          <w:numId w:val="87"/>
        </w:numPr>
        <w:ind w:left="1440" w:hanging="360"/>
      </w:pPr>
      <w:r w:rsidDel="00000000" w:rsidR="00000000" w:rsidRPr="00000000">
        <w:rPr>
          <w:rtl w:val="0"/>
        </w:rPr>
        <w:t xml:space="preserve">5y CSM w Post-RP or Post-RT PSADT &lt; 3 mo HR 55 and 13, respectively and bx GG4+ HR 6.1 [</w:t>
      </w:r>
      <w:hyperlink r:id="rId355">
        <w:r w:rsidDel="00000000" w:rsidR="00000000" w:rsidRPr="00000000">
          <w:rPr>
            <w:rtl w:val="0"/>
          </w:rPr>
          <w:t xml:space="preserve">Zhou JCO '05</w:t>
        </w:r>
      </w:hyperlink>
      <w:r w:rsidDel="00000000" w:rsidR="00000000" w:rsidRPr="00000000">
        <w:rPr>
          <w:rtl w:val="0"/>
        </w:rPr>
        <w:t xml:space="preserve">]. </w:t>
      </w:r>
    </w:p>
    <w:p w:rsidR="00000000" w:rsidDel="00000000" w:rsidP="00000000" w:rsidRDefault="00000000" w:rsidRPr="00000000" w14:paraId="000005E2">
      <w:pPr>
        <w:numPr>
          <w:ilvl w:val="2"/>
          <w:numId w:val="87"/>
        </w:numPr>
        <w:ind w:left="2160" w:hanging="360"/>
      </w:pPr>
      <w:r w:rsidDel="00000000" w:rsidR="00000000" w:rsidRPr="00000000">
        <w:rPr>
          <w:rFonts w:ascii="Cardo" w:cs="Cardo" w:eastAsia="Cardo" w:hAnsi="Cardo"/>
          <w:rtl w:val="0"/>
        </w:rPr>
        <w:t xml:space="preserve">5y CSM after bcF for PSADT ± 3 mo 1→ 31%.</w:t>
      </w:r>
    </w:p>
    <w:p w:rsidR="00000000" w:rsidDel="00000000" w:rsidP="00000000" w:rsidRDefault="00000000" w:rsidRPr="00000000" w14:paraId="000005E3">
      <w:pPr>
        <w:numPr>
          <w:ilvl w:val="2"/>
          <w:numId w:val="87"/>
        </w:numPr>
        <w:ind w:left="2160" w:hanging="360"/>
      </w:pPr>
      <w:r w:rsidDel="00000000" w:rsidR="00000000" w:rsidRPr="00000000">
        <w:rPr>
          <w:rFonts w:ascii="Cardo" w:cs="Cardo" w:eastAsia="Cardo" w:hAnsi="Cardo"/>
          <w:rtl w:val="0"/>
        </w:rPr>
        <w:t xml:space="preserve">5y CSM after bcF for GS7/8+ of 35→ 75% for PSADT &lt; 3 mo, or 4→ 15% for PSADT &gt; 3 mo.</w:t>
      </w:r>
    </w:p>
    <w:p w:rsidR="00000000" w:rsidDel="00000000" w:rsidP="00000000" w:rsidRDefault="00000000" w:rsidRPr="00000000" w14:paraId="000005E4">
      <w:pPr>
        <w:numPr>
          <w:ilvl w:val="0"/>
          <w:numId w:val="87"/>
        </w:numPr>
      </w:pPr>
      <w:r w:rsidDel="00000000" w:rsidR="00000000" w:rsidRPr="00000000">
        <w:rPr>
          <w:b w:val="1"/>
          <w:rtl w:val="0"/>
        </w:rPr>
        <w:t xml:space="preserve">UPenn Predicting PSA failure after RP</w:t>
      </w:r>
      <w:r w:rsidDel="00000000" w:rsidR="00000000" w:rsidRPr="00000000">
        <w:rPr>
          <w:rtl w:val="0"/>
        </w:rPr>
        <w:t xml:space="preserve"> [</w:t>
      </w:r>
      <w:hyperlink r:id="rId356">
        <w:r w:rsidDel="00000000" w:rsidR="00000000" w:rsidRPr="00000000">
          <w:rPr>
            <w:rtl w:val="0"/>
          </w:rPr>
          <w:t xml:space="preserve">D'Amico JUro '01]</w:t>
        </w:r>
      </w:hyperlink>
      <w:r w:rsidDel="00000000" w:rsidR="00000000" w:rsidRPr="00000000">
        <w:rPr>
          <w:rtl w:val="0"/>
        </w:rPr>
        <w:t xml:space="preserve">: Retro. Adjuvant RT and ADT excluded.</w:t>
      </w:r>
    </w:p>
    <w:p w:rsidR="00000000" w:rsidDel="00000000" w:rsidP="00000000" w:rsidRDefault="00000000" w:rsidRPr="00000000" w14:paraId="000005E5">
      <w:pPr>
        <w:numPr>
          <w:ilvl w:val="1"/>
          <w:numId w:val="87"/>
        </w:numPr>
        <w:ind w:left="1440" w:hanging="360"/>
      </w:pPr>
      <w:r w:rsidDel="00000000" w:rsidR="00000000" w:rsidRPr="00000000">
        <w:rPr>
          <w:rtl w:val="0"/>
        </w:rPr>
        <w:t xml:space="preserve">2,127 pts. 1989-2000. Half at UPenn (study cohort), the other half at B&amp;W (validation cohort).</w:t>
      </w:r>
    </w:p>
    <w:p w:rsidR="00000000" w:rsidDel="00000000" w:rsidP="00000000" w:rsidRDefault="00000000" w:rsidRPr="00000000" w14:paraId="000005E6">
      <w:pPr>
        <w:numPr>
          <w:ilvl w:val="1"/>
          <w:numId w:val="87"/>
        </w:numPr>
        <w:ind w:left="1440" w:hanging="360"/>
      </w:pPr>
      <w:r w:rsidDel="00000000" w:rsidR="00000000" w:rsidRPr="00000000">
        <w:rPr>
          <w:rFonts w:ascii="Cardo" w:cs="Cardo" w:eastAsia="Cardo" w:hAnsi="Cardo"/>
          <w:rtl w:val="0"/>
        </w:rPr>
        <w:t xml:space="preserve">10y bcPFS for LR/IR/HR of 83→ 46→ 29% </w:t>
      </w:r>
    </w:p>
    <w:p w:rsidR="00000000" w:rsidDel="00000000" w:rsidP="00000000" w:rsidRDefault="00000000" w:rsidRPr="00000000" w14:paraId="000005E7">
      <w:pPr>
        <w:numPr>
          <w:ilvl w:val="2"/>
          <w:numId w:val="87"/>
        </w:numPr>
        <w:ind w:left="2160" w:hanging="360"/>
      </w:pPr>
      <w:r w:rsidDel="00000000" w:rsidR="00000000" w:rsidRPr="00000000">
        <w:rPr>
          <w:rtl w:val="0"/>
        </w:rPr>
        <w:t xml:space="preserve">5y bcPFS ~65% for IR and ~35% for HR pts.</w:t>
      </w:r>
    </w:p>
    <w:p w:rsidR="00000000" w:rsidDel="00000000" w:rsidP="00000000" w:rsidRDefault="00000000" w:rsidRPr="00000000" w14:paraId="000005E8">
      <w:pPr>
        <w:numPr>
          <w:ilvl w:val="0"/>
          <w:numId w:val="87"/>
        </w:numPr>
      </w:pPr>
      <w:r w:rsidDel="00000000" w:rsidR="00000000" w:rsidRPr="00000000">
        <w:rPr>
          <w:b w:val="1"/>
          <w:rtl w:val="0"/>
        </w:rPr>
        <w:t xml:space="preserve">Hopkins Predicting PSA failure after RP alone</w:t>
      </w:r>
      <w:r w:rsidDel="00000000" w:rsidR="00000000" w:rsidRPr="00000000">
        <w:rPr>
          <w:rtl w:val="0"/>
        </w:rPr>
        <w:t xml:space="preserve"> [</w:t>
      </w:r>
      <w:hyperlink r:id="rId357">
        <w:r w:rsidDel="00000000" w:rsidR="00000000" w:rsidRPr="00000000">
          <w:rPr>
            <w:rtl w:val="0"/>
          </w:rPr>
          <w:t xml:space="preserve">Han '01]</w:t>
        </w:r>
      </w:hyperlink>
      <w:r w:rsidDel="00000000" w:rsidR="00000000" w:rsidRPr="00000000">
        <w:rPr>
          <w:rtl w:val="0"/>
        </w:rPr>
        <w:t xml:space="preserve">: GS primary 4 largest driver of failure.</w:t>
      </w:r>
    </w:p>
    <w:p w:rsidR="00000000" w:rsidDel="00000000" w:rsidP="00000000" w:rsidRDefault="00000000" w:rsidRPr="00000000" w14:paraId="000005E9">
      <w:pPr>
        <w:numPr>
          <w:ilvl w:val="1"/>
          <w:numId w:val="87"/>
        </w:numPr>
        <w:ind w:left="1440" w:hanging="360"/>
      </w:pPr>
      <w:r w:rsidDel="00000000" w:rsidR="00000000" w:rsidRPr="00000000">
        <w:rPr>
          <w:rtl w:val="0"/>
        </w:rPr>
        <w:t xml:space="preserve">2,404 men.</w:t>
      </w:r>
    </w:p>
    <w:p w:rsidR="00000000" w:rsidDel="00000000" w:rsidP="00000000" w:rsidRDefault="00000000" w:rsidRPr="00000000" w14:paraId="000005EA">
      <w:pPr>
        <w:numPr>
          <w:ilvl w:val="1"/>
          <w:numId w:val="87"/>
        </w:numPr>
        <w:ind w:left="1440" w:hanging="360"/>
      </w:pPr>
      <w:r w:rsidDel="00000000" w:rsidR="00000000" w:rsidRPr="00000000">
        <w:rPr>
          <w:rFonts w:ascii="Cardo" w:cs="Cardo" w:eastAsia="Cardo" w:hAnsi="Cardo"/>
          <w:rtl w:val="0"/>
        </w:rPr>
        <w:t xml:space="preserve">10y bcPFS for cT2b / cT2c+ of ~62→ ~57%.</w:t>
      </w:r>
    </w:p>
    <w:p w:rsidR="00000000" w:rsidDel="00000000" w:rsidP="00000000" w:rsidRDefault="00000000" w:rsidRPr="00000000" w14:paraId="000005EB">
      <w:pPr>
        <w:numPr>
          <w:ilvl w:val="1"/>
          <w:numId w:val="87"/>
        </w:numPr>
        <w:ind w:left="1440" w:hanging="360"/>
      </w:pPr>
      <w:r w:rsidDel="00000000" w:rsidR="00000000" w:rsidRPr="00000000">
        <w:rPr>
          <w:rFonts w:ascii="Cardo" w:cs="Cardo" w:eastAsia="Cardo" w:hAnsi="Cardo"/>
          <w:rtl w:val="0"/>
        </w:rPr>
        <w:t xml:space="preserve">10y bcPFS for GG2 / 3 / 4+ of ~60→ ~33→ ~29%.</w:t>
      </w:r>
    </w:p>
    <w:p w:rsidR="00000000" w:rsidDel="00000000" w:rsidP="00000000" w:rsidRDefault="00000000" w:rsidRPr="00000000" w14:paraId="000005EC">
      <w:pPr>
        <w:numPr>
          <w:ilvl w:val="2"/>
          <w:numId w:val="87"/>
        </w:numPr>
        <w:ind w:left="2160" w:hanging="360"/>
      </w:pPr>
      <w:r w:rsidDel="00000000" w:rsidR="00000000" w:rsidRPr="00000000">
        <w:rPr>
          <w:rtl w:val="0"/>
        </w:rPr>
        <w:t xml:space="preserve">GS primary 4 has almost </w:t>
      </w:r>
      <w:r w:rsidDel="00000000" w:rsidR="00000000" w:rsidRPr="00000000">
        <w:rPr>
          <w:i w:val="1"/>
          <w:rtl w:val="0"/>
        </w:rPr>
        <w:t xml:space="preserve">twice </w:t>
      </w:r>
      <w:r w:rsidDel="00000000" w:rsidR="00000000" w:rsidRPr="00000000">
        <w:rPr>
          <w:rtl w:val="0"/>
        </w:rPr>
        <w:t xml:space="preserve">as much failure as GS 3+4!</w:t>
      </w:r>
    </w:p>
    <w:p w:rsidR="00000000" w:rsidDel="00000000" w:rsidP="00000000" w:rsidRDefault="00000000" w:rsidRPr="00000000" w14:paraId="000005ED">
      <w:pPr>
        <w:numPr>
          <w:ilvl w:val="1"/>
          <w:numId w:val="87"/>
        </w:numPr>
        <w:ind w:left="1440" w:hanging="360"/>
      </w:pPr>
      <w:r w:rsidDel="00000000" w:rsidR="00000000" w:rsidRPr="00000000">
        <w:rPr>
          <w:rFonts w:ascii="Cardo" w:cs="Cardo" w:eastAsia="Cardo" w:hAnsi="Cardo"/>
          <w:rtl w:val="0"/>
        </w:rPr>
        <w:t xml:space="preserve">10y bcPFS for 10-20/20+ of 57→ 48%.</w:t>
      </w:r>
    </w:p>
    <w:p w:rsidR="00000000" w:rsidDel="00000000" w:rsidP="00000000" w:rsidRDefault="00000000" w:rsidRPr="00000000" w14:paraId="000005EE">
      <w:pPr>
        <w:numPr>
          <w:ilvl w:val="0"/>
          <w:numId w:val="87"/>
        </w:numPr>
      </w:pPr>
      <w:r w:rsidDel="00000000" w:rsidR="00000000" w:rsidRPr="00000000">
        <w:rPr>
          <w:b w:val="1"/>
          <w:rtl w:val="0"/>
        </w:rPr>
        <w:t xml:space="preserve">PSA failure appears to be useless in predicting death </w:t>
      </w:r>
      <w:r w:rsidDel="00000000" w:rsidR="00000000" w:rsidRPr="00000000">
        <w:rPr>
          <w:rtl w:val="0"/>
        </w:rPr>
        <w:t xml:space="preserve">in DFCI subgroup analysis [</w:t>
      </w:r>
      <w:hyperlink r:id="rId358">
        <w:r w:rsidDel="00000000" w:rsidR="00000000" w:rsidRPr="00000000">
          <w:rPr>
            <w:rtl w:val="0"/>
          </w:rPr>
          <w:t xml:space="preserve">Royce JAMA Onc '17</w:t>
        </w:r>
      </w:hyperlink>
      <w:r w:rsidDel="00000000" w:rsidR="00000000" w:rsidRPr="00000000">
        <w:rPr>
          <w:rFonts w:ascii="Gungsuh" w:cs="Gungsuh" w:eastAsia="Gungsuh" w:hAnsi="Gungsuh"/>
          <w:rtl w:val="0"/>
        </w:rPr>
        <w:t xml:space="preserve">] though PSADT &lt; 9 mo, TTbcF ≤ 30 mo and PSA nadir &gt; 0.5 predicts for death, each with HR ~2 and PSADT most significant.</w:t>
      </w:r>
    </w:p>
    <w:p w:rsidR="00000000" w:rsidDel="00000000" w:rsidP="00000000" w:rsidRDefault="00000000" w:rsidRPr="00000000" w14:paraId="000005EF">
      <w:pPr>
        <w:numPr>
          <w:ilvl w:val="0"/>
          <w:numId w:val="87"/>
        </w:numPr>
      </w:pPr>
      <w:r w:rsidDel="00000000" w:rsidR="00000000" w:rsidRPr="00000000">
        <w:rPr>
          <w:b w:val="1"/>
          <w:rtl w:val="0"/>
        </w:rPr>
        <w:t xml:space="preserve">European Association of Urology Validation of bcF Risk Groups</w:t>
      </w:r>
      <w:r w:rsidDel="00000000" w:rsidR="00000000" w:rsidRPr="00000000">
        <w:rPr>
          <w:rtl w:val="0"/>
        </w:rPr>
        <w:t xml:space="preserve"> [</w:t>
      </w:r>
      <w:hyperlink r:id="rId359">
        <w:r w:rsidDel="00000000" w:rsidR="00000000" w:rsidRPr="00000000">
          <w:rPr>
            <w:rtl w:val="0"/>
          </w:rPr>
          <w:t xml:space="preserve">Tilki Euro Uro '19</w:t>
        </w:r>
      </w:hyperlink>
      <w:r w:rsidDel="00000000" w:rsidR="00000000" w:rsidRPr="00000000">
        <w:rPr>
          <w:rtl w:val="0"/>
        </w:rPr>
        <w:t xml:space="preserve">]: Retro. </w:t>
      </w:r>
      <w:r w:rsidDel="00000000" w:rsidR="00000000" w:rsidRPr="00000000">
        <w:rPr>
          <w:b w:val="1"/>
          <w:rtl w:val="0"/>
        </w:rPr>
        <w:t xml:space="preserve">HR vs. LR</w:t>
      </w:r>
      <w:r w:rsidDel="00000000" w:rsidR="00000000" w:rsidRPr="00000000">
        <w:rPr>
          <w:rtl w:val="0"/>
        </w:rPr>
        <w:t xml:space="preserve">. </w:t>
      </w:r>
    </w:p>
    <w:p w:rsidR="00000000" w:rsidDel="00000000" w:rsidP="00000000" w:rsidRDefault="00000000" w:rsidRPr="00000000" w14:paraId="000005F0">
      <w:pPr>
        <w:numPr>
          <w:ilvl w:val="1"/>
          <w:numId w:val="87"/>
        </w:numPr>
        <w:ind w:left="1440" w:hanging="360"/>
      </w:pPr>
      <w:r w:rsidDel="00000000" w:rsidR="00000000" w:rsidRPr="00000000">
        <w:rPr>
          <w:rtl w:val="0"/>
        </w:rPr>
        <w:t xml:space="preserve">1,125 pts. PSA rise of at least 0.2 ng/mL on two consecutive measures.</w:t>
      </w:r>
    </w:p>
    <w:p w:rsidR="00000000" w:rsidDel="00000000" w:rsidP="00000000" w:rsidRDefault="00000000" w:rsidRPr="00000000" w14:paraId="000005F1">
      <w:pPr>
        <w:numPr>
          <w:ilvl w:val="2"/>
          <w:numId w:val="87"/>
        </w:numPr>
        <w:ind w:left="2160" w:hanging="360"/>
      </w:pPr>
      <w:r w:rsidDel="00000000" w:rsidR="00000000" w:rsidRPr="00000000">
        <w:rPr>
          <w:rFonts w:ascii="Gungsuh" w:cs="Gungsuh" w:eastAsia="Gungsuh" w:hAnsi="Gungsuh"/>
          <w:b w:val="1"/>
          <w:rtl w:val="0"/>
        </w:rPr>
        <w:t xml:space="preserve">High risk = PSA-DT ≤ 1y or GS 8-10; Low risk = PSA-DT &gt; 1y and GS ≤ 7</w:t>
      </w:r>
      <w:r w:rsidDel="00000000" w:rsidR="00000000" w:rsidRPr="00000000">
        <w:rPr>
          <w:rtl w:val="0"/>
        </w:rPr>
        <w:t xml:space="preserve">.</w:t>
      </w:r>
    </w:p>
    <w:p w:rsidR="00000000" w:rsidDel="00000000" w:rsidP="00000000" w:rsidRDefault="00000000" w:rsidRPr="00000000" w14:paraId="000005F2">
      <w:pPr>
        <w:numPr>
          <w:ilvl w:val="1"/>
          <w:numId w:val="87"/>
        </w:numPr>
        <w:ind w:left="1440" w:hanging="360"/>
      </w:pPr>
      <w:r w:rsidDel="00000000" w:rsidR="00000000" w:rsidRPr="00000000">
        <w:rPr>
          <w:rFonts w:ascii="Cardo" w:cs="Cardo" w:eastAsia="Cardo" w:hAnsi="Cardo"/>
          <w:rtl w:val="0"/>
        </w:rPr>
        <w:t xml:space="preserve">5y DMFS 87→ 98%. 5y PCSS 94→ 100%. </w:t>
      </w:r>
    </w:p>
    <w:p w:rsidR="00000000" w:rsidDel="00000000" w:rsidP="00000000" w:rsidRDefault="00000000" w:rsidRPr="00000000" w14:paraId="000005F3">
      <w:pPr>
        <w:numPr>
          <w:ilvl w:val="1"/>
          <w:numId w:val="87"/>
        </w:numPr>
        <w:ind w:left="1440" w:hanging="360"/>
      </w:pPr>
      <w:r w:rsidDel="00000000" w:rsidR="00000000" w:rsidRPr="00000000">
        <w:rPr>
          <w:rtl w:val="0"/>
        </w:rPr>
        <w:t xml:space="preserve">Salvage RT extremely protective if administered at PSA &lt; 0.5, though still effective if above that.</w:t>
      </w:r>
    </w:p>
    <w:p w:rsidR="00000000" w:rsidDel="00000000" w:rsidP="00000000" w:rsidRDefault="00000000" w:rsidRPr="00000000" w14:paraId="000005F4">
      <w:pPr>
        <w:ind w:left="1440" w:firstLine="0"/>
        <w:rPr/>
      </w:pPr>
      <w:r w:rsidDel="00000000" w:rsidR="00000000" w:rsidRPr="00000000">
        <w:rPr>
          <w:rtl w:val="0"/>
        </w:rPr>
      </w:r>
    </w:p>
    <w:p w:rsidR="00000000" w:rsidDel="00000000" w:rsidP="00000000" w:rsidRDefault="00000000" w:rsidRPr="00000000" w14:paraId="000005F5">
      <w:pPr>
        <w:pStyle w:val="Heading3"/>
        <w:rPr/>
      </w:pPr>
      <w:bookmarkStart w:colFirst="0" w:colLast="0" w:name="_i7kgh6aebogz" w:id="143"/>
      <w:bookmarkEnd w:id="143"/>
      <w:r w:rsidDel="00000000" w:rsidR="00000000" w:rsidRPr="00000000">
        <w:rPr>
          <w:rtl w:val="0"/>
        </w:rPr>
        <w:t xml:space="preserve">P</w:t>
      </w:r>
      <w:hyperlink w:anchor="_nkpdsm58zlr2">
        <w:r w:rsidDel="00000000" w:rsidR="00000000" w:rsidRPr="00000000">
          <w:rPr>
            <w:u w:val="single"/>
            <w:rtl w:val="0"/>
          </w:rPr>
          <w:t xml:space="preserve">redicting </w:t>
        </w:r>
      </w:hyperlink>
      <w:hyperlink w:anchor="_nkpdsm58zlr2">
        <w:r w:rsidDel="00000000" w:rsidR="00000000" w:rsidRPr="00000000">
          <w:rPr>
            <w:rtl w:val="0"/>
          </w:rPr>
          <w:t xml:space="preserve">R</w:t>
        </w:r>
      </w:hyperlink>
      <w:hyperlink w:anchor="_nkpdsm58zlr2">
        <w:r w:rsidDel="00000000" w:rsidR="00000000" w:rsidRPr="00000000">
          <w:rPr>
            <w:u w:val="single"/>
            <w:rtl w:val="0"/>
          </w:rPr>
          <w:t xml:space="preserve">ecurrence after RP</w:t>
        </w:r>
      </w:hyperlink>
      <w:r w:rsidDel="00000000" w:rsidR="00000000" w:rsidRPr="00000000">
        <w:rPr>
          <w:rtl w:val="0"/>
        </w:rPr>
      </w:r>
    </w:p>
    <w:p w:rsidR="00000000" w:rsidDel="00000000" w:rsidP="00000000" w:rsidRDefault="00000000" w:rsidRPr="00000000" w14:paraId="000005F6">
      <w:pPr>
        <w:ind w:left="0" w:firstLine="0"/>
        <w:rPr/>
      </w:pPr>
      <w:r w:rsidDel="00000000" w:rsidR="00000000" w:rsidRPr="00000000">
        <w:rPr>
          <w:rtl w:val="0"/>
        </w:rPr>
        <w:t xml:space="preserve">The </w:t>
      </w:r>
      <w:r w:rsidDel="00000000" w:rsidR="00000000" w:rsidRPr="00000000">
        <w:rPr>
          <w:b w:val="1"/>
          <w:rtl w:val="0"/>
        </w:rPr>
        <w:t xml:space="preserve">Stephenson </w:t>
      </w:r>
      <w:r w:rsidDel="00000000" w:rsidR="00000000" w:rsidRPr="00000000">
        <w:rPr>
          <w:rtl w:val="0"/>
        </w:rPr>
        <w:t xml:space="preserve">nomogram was developed to predict the probability of bcPFS at 6y following SRT.</w:t>
      </w:r>
    </w:p>
    <w:p w:rsidR="00000000" w:rsidDel="00000000" w:rsidP="00000000" w:rsidRDefault="00000000" w:rsidRPr="00000000" w14:paraId="000005F7">
      <w:pPr>
        <w:ind w:left="0" w:firstLine="0"/>
        <w:rPr/>
      </w:pPr>
      <w:r w:rsidDel="00000000" w:rsidR="00000000" w:rsidRPr="00000000">
        <w:rPr>
          <w:rtl w:val="0"/>
        </w:rPr>
        <w:t xml:space="preserve">The </w:t>
      </w:r>
      <w:r w:rsidDel="00000000" w:rsidR="00000000" w:rsidRPr="00000000">
        <w:rPr>
          <w:b w:val="1"/>
          <w:rtl w:val="0"/>
        </w:rPr>
        <w:t xml:space="preserve">Tendulkar </w:t>
      </w:r>
      <w:r w:rsidDel="00000000" w:rsidR="00000000" w:rsidRPr="00000000">
        <w:rPr>
          <w:rFonts w:ascii="Gungsuh" w:cs="Gungsuh" w:eastAsia="Gungsuh" w:hAnsi="Gungsuh"/>
          <w:rtl w:val="0"/>
        </w:rPr>
        <w:t xml:space="preserve">update investigated DMFS in addition to bcPFS. This helped to solidify the belief of early SRT (pre-SRT PSA ≤ 0.5).</w:t>
      </w:r>
    </w:p>
    <w:p w:rsidR="00000000" w:rsidDel="00000000" w:rsidP="00000000" w:rsidRDefault="00000000" w:rsidRPr="00000000" w14:paraId="000005F8">
      <w:pPr>
        <w:ind w:left="0" w:firstLine="0"/>
        <w:rPr/>
      </w:pPr>
      <w:r w:rsidDel="00000000" w:rsidR="00000000" w:rsidRPr="00000000">
        <w:rPr>
          <w:rtl w:val="0"/>
        </w:rPr>
        <w:t xml:space="preserve">The </w:t>
      </w:r>
      <w:r w:rsidDel="00000000" w:rsidR="00000000" w:rsidRPr="00000000">
        <w:rPr>
          <w:b w:val="1"/>
          <w:rtl w:val="0"/>
        </w:rPr>
        <w:t xml:space="preserve">Campbell </w:t>
      </w:r>
      <w:r w:rsidDel="00000000" w:rsidR="00000000" w:rsidRPr="00000000">
        <w:rPr>
          <w:rtl w:val="0"/>
        </w:rPr>
        <w:t xml:space="preserve">update included PSA-DT and post-operative initial PSA value. A shorter PSA-DT is associated with increased bcPFS, DM, and PCSM. </w:t>
      </w:r>
    </w:p>
    <w:p w:rsidR="00000000" w:rsidDel="00000000" w:rsidP="00000000" w:rsidRDefault="00000000" w:rsidRPr="00000000" w14:paraId="000005F9">
      <w:pPr>
        <w:numPr>
          <w:ilvl w:val="0"/>
          <w:numId w:val="87"/>
        </w:numPr>
      </w:pPr>
      <w:r w:rsidDel="00000000" w:rsidR="00000000" w:rsidRPr="00000000">
        <w:rPr>
          <w:b w:val="1"/>
          <w:rtl w:val="0"/>
        </w:rPr>
        <w:t xml:space="preserve">Stephenson </w:t>
      </w:r>
      <w:r w:rsidDel="00000000" w:rsidR="00000000" w:rsidRPr="00000000">
        <w:rPr>
          <w:rtl w:val="0"/>
        </w:rPr>
        <w:t xml:space="preserve">[</w:t>
      </w:r>
      <w:hyperlink r:id="rId360">
        <w:r w:rsidDel="00000000" w:rsidR="00000000" w:rsidRPr="00000000">
          <w:rPr>
            <w:rtl w:val="0"/>
          </w:rPr>
          <w:t xml:space="preserve">JAMA '04]</w:t>
        </w:r>
      </w:hyperlink>
      <w:r w:rsidDel="00000000" w:rsidR="00000000" w:rsidRPr="00000000">
        <w:rPr>
          <w:rtl w:val="0"/>
        </w:rPr>
        <w:t xml:space="preserve">: </w:t>
      </w:r>
      <w:r w:rsidDel="00000000" w:rsidR="00000000" w:rsidRPr="00000000">
        <w:rPr>
          <w:b w:val="1"/>
          <w:rtl w:val="0"/>
        </w:rPr>
        <w:t xml:space="preserve">Factors associated with durable response for SRT</w:t>
      </w:r>
      <w:r w:rsidDel="00000000" w:rsidR="00000000" w:rsidRPr="00000000">
        <w:rPr>
          <w:rtl w:val="0"/>
        </w:rPr>
        <w:t xml:space="preserve">. </w:t>
      </w:r>
    </w:p>
    <w:p w:rsidR="00000000" w:rsidDel="00000000" w:rsidP="00000000" w:rsidRDefault="00000000" w:rsidRPr="00000000" w14:paraId="000005FA">
      <w:pPr>
        <w:ind w:firstLine="720"/>
        <w:rPr/>
      </w:pPr>
      <w:r w:rsidDel="00000000" w:rsidR="00000000" w:rsidRPr="00000000">
        <w:rPr>
          <w:rtl w:val="0"/>
        </w:rPr>
        <w:t xml:space="preserve">Around 2/3 of patients with positive surgical margins will fail in the long term.</w:t>
      </w:r>
    </w:p>
    <w:p w:rsidR="00000000" w:rsidDel="00000000" w:rsidP="00000000" w:rsidRDefault="00000000" w:rsidRPr="00000000" w14:paraId="000005FB">
      <w:pPr>
        <w:numPr>
          <w:ilvl w:val="1"/>
          <w:numId w:val="87"/>
        </w:numPr>
        <w:ind w:left="1440" w:hanging="360"/>
      </w:pPr>
      <w:r w:rsidDel="00000000" w:rsidR="00000000" w:rsidRPr="00000000">
        <w:rPr>
          <w:rFonts w:ascii="Gungsuh" w:cs="Gungsuh" w:eastAsia="Gungsuh" w:hAnsi="Gungsuh"/>
          <w:rtl w:val="0"/>
        </w:rPr>
        <w:t xml:space="preserve">Retro. 501 pts. SRT 1987-2002. bcF PSA ≥ 0.1 w confirmation higher or initiation of ADT.</w:t>
      </w:r>
    </w:p>
    <w:p w:rsidR="00000000" w:rsidDel="00000000" w:rsidP="00000000" w:rsidRDefault="00000000" w:rsidRPr="00000000" w14:paraId="000005FC">
      <w:pPr>
        <w:numPr>
          <w:ilvl w:val="1"/>
          <w:numId w:val="87"/>
        </w:numPr>
        <w:ind w:left="1440" w:hanging="360"/>
      </w:pPr>
      <w:r w:rsidDel="00000000" w:rsidR="00000000" w:rsidRPr="00000000">
        <w:rPr>
          <w:rtl w:val="0"/>
        </w:rPr>
        <w:t xml:space="preserve">4y bcPFS 50%, DM 10%, PCSM 4%, death from other/unknown cause 4%.</w:t>
      </w:r>
    </w:p>
    <w:p w:rsidR="00000000" w:rsidDel="00000000" w:rsidP="00000000" w:rsidRDefault="00000000" w:rsidRPr="00000000" w14:paraId="000005FD">
      <w:pPr>
        <w:numPr>
          <w:ilvl w:val="1"/>
          <w:numId w:val="87"/>
        </w:numPr>
        <w:ind w:left="1440" w:hanging="360"/>
      </w:pPr>
      <w:r w:rsidDel="00000000" w:rsidR="00000000" w:rsidRPr="00000000">
        <w:rPr>
          <w:rtl w:val="0"/>
        </w:rPr>
        <w:t xml:space="preserve">Of those who experienced bcPFS after SRT, median TTP 1y with 90% experiencing progression within 4y. </w:t>
      </w:r>
    </w:p>
    <w:p w:rsidR="00000000" w:rsidDel="00000000" w:rsidP="00000000" w:rsidRDefault="00000000" w:rsidRPr="00000000" w14:paraId="000005FE">
      <w:pPr>
        <w:numPr>
          <w:ilvl w:val="1"/>
          <w:numId w:val="87"/>
        </w:numPr>
        <w:ind w:left="1440" w:hanging="360"/>
      </w:pPr>
      <w:r w:rsidDel="00000000" w:rsidR="00000000" w:rsidRPr="00000000">
        <w:rPr>
          <w:rtl w:val="0"/>
        </w:rPr>
        <w:t xml:space="preserve">Independent predictors of progression: GG4+ HR 2.6 [</w:t>
      </w:r>
      <w:hyperlink r:id="rId361">
        <w:r w:rsidDel="00000000" w:rsidR="00000000" w:rsidRPr="00000000">
          <w:rPr>
            <w:color w:val="1155cc"/>
            <w:u w:val="single"/>
            <w:rtl w:val="0"/>
          </w:rPr>
          <w:t xml:space="preserve">4</w:t>
        </w:r>
      </w:hyperlink>
      <w:r w:rsidDel="00000000" w:rsidR="00000000" w:rsidRPr="00000000">
        <w:rPr>
          <w:rFonts w:ascii="Gungsuh" w:cs="Gungsuh" w:eastAsia="Gungsuh" w:hAnsi="Gungsuh"/>
          <w:rtl w:val="0"/>
        </w:rPr>
        <w:t xml:space="preserve">], pre-RT PSA &gt;2 ng/mL HR 2.3, SM- HR 1.9, PSADT ≤ 10 mo HR 1.7, SVI HR 1.4.</w:t>
      </w:r>
    </w:p>
    <w:p w:rsidR="00000000" w:rsidDel="00000000" w:rsidP="00000000" w:rsidRDefault="00000000" w:rsidRPr="00000000" w14:paraId="000005FF">
      <w:pPr>
        <w:numPr>
          <w:ilvl w:val="2"/>
          <w:numId w:val="87"/>
        </w:numPr>
        <w:ind w:left="2160" w:hanging="360"/>
      </w:pPr>
      <w:r w:rsidDel="00000000" w:rsidR="00000000" w:rsidRPr="00000000">
        <w:rPr>
          <w:rtl w:val="0"/>
        </w:rPr>
        <w:t xml:space="preserve">4y bcPFS 77% for no adverse features.</w:t>
      </w:r>
    </w:p>
    <w:p w:rsidR="00000000" w:rsidDel="00000000" w:rsidP="00000000" w:rsidRDefault="00000000" w:rsidRPr="00000000" w14:paraId="00000600">
      <w:pPr>
        <w:numPr>
          <w:ilvl w:val="2"/>
          <w:numId w:val="87"/>
        </w:numPr>
        <w:ind w:left="2160" w:hanging="360"/>
      </w:pPr>
      <w:r w:rsidDel="00000000" w:rsidR="00000000" w:rsidRPr="00000000">
        <w:rPr>
          <w:rFonts w:ascii="Gungsuh" w:cs="Gungsuh" w:eastAsia="Gungsuh" w:hAnsi="Gungsuh"/>
          <w:rtl w:val="0"/>
        </w:rPr>
        <w:t xml:space="preserve">4y bcPFS for ≤ GG3, pre-RT PSA &lt; 2, and PSADT ≤ 10 mo with SM ± of 22→ 64%.</w:t>
      </w:r>
    </w:p>
    <w:p w:rsidR="00000000" w:rsidDel="00000000" w:rsidP="00000000" w:rsidRDefault="00000000" w:rsidRPr="00000000" w14:paraId="00000601">
      <w:pPr>
        <w:numPr>
          <w:ilvl w:val="2"/>
          <w:numId w:val="87"/>
        </w:numPr>
        <w:ind w:left="2160" w:hanging="360"/>
      </w:pPr>
      <w:r w:rsidDel="00000000" w:rsidR="00000000" w:rsidRPr="00000000">
        <w:rPr>
          <w:rFonts w:ascii="Cardo" w:cs="Cardo" w:eastAsia="Cardo" w:hAnsi="Cardo"/>
          <w:rtl w:val="0"/>
        </w:rPr>
        <w:t xml:space="preserve">4y bcPFS for GG4+, SM+, pre-RT PSA &lt; 2 and PSADT ± 10 mo of 37→ 81%.</w:t>
      </w:r>
    </w:p>
    <w:p w:rsidR="00000000" w:rsidDel="00000000" w:rsidP="00000000" w:rsidRDefault="00000000" w:rsidRPr="00000000" w14:paraId="00000602">
      <w:pPr>
        <w:numPr>
          <w:ilvl w:val="0"/>
          <w:numId w:val="87"/>
        </w:numPr>
      </w:pPr>
      <w:r w:rsidDel="00000000" w:rsidR="00000000" w:rsidRPr="00000000">
        <w:rPr>
          <w:b w:val="1"/>
          <w:rtl w:val="0"/>
        </w:rPr>
        <w:t xml:space="preserve">Stephenson Nomogram </w:t>
      </w:r>
      <w:r w:rsidDel="00000000" w:rsidR="00000000" w:rsidRPr="00000000">
        <w:rPr>
          <w:rtl w:val="0"/>
        </w:rPr>
        <w:t xml:space="preserve">[</w:t>
      </w:r>
      <w:hyperlink r:id="rId362">
        <w:r w:rsidDel="00000000" w:rsidR="00000000" w:rsidRPr="00000000">
          <w:rPr>
            <w:rtl w:val="0"/>
          </w:rPr>
          <w:t xml:space="preserve">JCO '07]</w:t>
        </w:r>
      </w:hyperlink>
      <w:r w:rsidDel="00000000" w:rsidR="00000000" w:rsidRPr="00000000">
        <w:rPr>
          <w:rtl w:val="0"/>
        </w:rPr>
        <w:t xml:space="preserve">:</w:t>
      </w:r>
      <w:r w:rsidDel="00000000" w:rsidR="00000000" w:rsidRPr="00000000">
        <w:rPr>
          <w:b w:val="1"/>
          <w:rtl w:val="0"/>
        </w:rPr>
        <w:t xml:space="preserve"> Predicting outcomes for SRT</w:t>
      </w:r>
      <w:r w:rsidDel="00000000" w:rsidR="00000000" w:rsidRPr="00000000">
        <w:rPr>
          <w:rtl w:val="0"/>
        </w:rPr>
        <w:t xml:space="preserve">. </w:t>
        <w:br w:type="textWrapping"/>
        <w:t xml:space="preserve">Nomogram was developed to predict the probability of bcPFS at 6y following SRT. </w:t>
      </w:r>
    </w:p>
    <w:p w:rsidR="00000000" w:rsidDel="00000000" w:rsidP="00000000" w:rsidRDefault="00000000" w:rsidRPr="00000000" w14:paraId="00000603">
      <w:pPr>
        <w:ind w:firstLine="720"/>
        <w:rPr/>
      </w:pPr>
      <w:r w:rsidDel="00000000" w:rsidR="00000000" w:rsidRPr="00000000">
        <w:rPr>
          <w:rFonts w:ascii="Gungsuh" w:cs="Gungsuh" w:eastAsia="Gungsuh" w:hAnsi="Gungsuh"/>
          <w:rtl w:val="0"/>
        </w:rPr>
        <w:t xml:space="preserve">Includes pre-SRT PSA of ≥ 0.2. Did not investigate DM or CSM.</w:t>
      </w:r>
    </w:p>
    <w:p w:rsidR="00000000" w:rsidDel="00000000" w:rsidP="00000000" w:rsidRDefault="00000000" w:rsidRPr="00000000" w14:paraId="00000604">
      <w:pPr>
        <w:numPr>
          <w:ilvl w:val="1"/>
          <w:numId w:val="87"/>
        </w:numPr>
        <w:ind w:left="1440" w:hanging="360"/>
      </w:pPr>
      <w:r w:rsidDel="00000000" w:rsidR="00000000" w:rsidRPr="00000000">
        <w:rPr>
          <w:rtl w:val="0"/>
        </w:rPr>
        <w:t xml:space="preserve">Retro. 17 institutions. 1,540 pts treated from 1987-2005. Cox regression.</w:t>
      </w:r>
    </w:p>
    <w:p w:rsidR="00000000" w:rsidDel="00000000" w:rsidP="00000000" w:rsidRDefault="00000000" w:rsidRPr="00000000" w14:paraId="00000605">
      <w:pPr>
        <w:numPr>
          <w:ilvl w:val="1"/>
          <w:numId w:val="87"/>
        </w:numPr>
        <w:ind w:left="1440" w:hanging="360"/>
      </w:pPr>
      <w:r w:rsidDel="00000000" w:rsidR="00000000" w:rsidRPr="00000000">
        <w:rPr>
          <w:rtl w:val="0"/>
        </w:rPr>
        <w:t xml:space="preserve">6y bcPFS 32%.</w:t>
      </w:r>
    </w:p>
    <w:p w:rsidR="00000000" w:rsidDel="00000000" w:rsidP="00000000" w:rsidRDefault="00000000" w:rsidRPr="00000000" w14:paraId="00000606">
      <w:pPr>
        <w:numPr>
          <w:ilvl w:val="1"/>
          <w:numId w:val="87"/>
        </w:numPr>
        <w:ind w:left="1440" w:hanging="360"/>
      </w:pPr>
      <w:r w:rsidDel="00000000" w:rsidR="00000000" w:rsidRPr="00000000">
        <w:rPr>
          <w:rtl w:val="0"/>
        </w:rPr>
        <w:t xml:space="preserve">For pre-SRT PSA </w:t>
      </w:r>
      <w:r w:rsidDel="00000000" w:rsidR="00000000" w:rsidRPr="00000000">
        <w:rPr>
          <w:b w:val="1"/>
          <w:rtl w:val="0"/>
        </w:rPr>
        <w:t xml:space="preserve">&lt; 0.5</w:t>
      </w:r>
      <w:r w:rsidDel="00000000" w:rsidR="00000000" w:rsidRPr="00000000">
        <w:rPr>
          <w:rtl w:val="0"/>
        </w:rPr>
        <w:t xml:space="preserve">, 6y bcPFS 48%. Includes 40% of pts w PSADT &lt; 10 mo or GG4+.</w:t>
      </w:r>
    </w:p>
    <w:bookmarkStart w:colFirst="0" w:colLast="0" w:name="gr9vzv9p30e2" w:id="144"/>
    <w:bookmarkEnd w:id="144"/>
    <w:p w:rsidR="00000000" w:rsidDel="00000000" w:rsidP="00000000" w:rsidRDefault="00000000" w:rsidRPr="00000000" w14:paraId="00000607">
      <w:pPr>
        <w:numPr>
          <w:ilvl w:val="0"/>
          <w:numId w:val="87"/>
        </w:numPr>
      </w:pPr>
      <w:r w:rsidDel="00000000" w:rsidR="00000000" w:rsidRPr="00000000">
        <w:rPr>
          <w:b w:val="1"/>
          <w:rtl w:val="0"/>
        </w:rPr>
        <w:t xml:space="preserve">Tendulkar Nomogram </w:t>
      </w:r>
      <w:r w:rsidDel="00000000" w:rsidR="00000000" w:rsidRPr="00000000">
        <w:rPr>
          <w:rtl w:val="0"/>
        </w:rPr>
        <w:t xml:space="preserve">[</w:t>
      </w:r>
      <w:hyperlink r:id="rId363">
        <w:r w:rsidDel="00000000" w:rsidR="00000000" w:rsidRPr="00000000">
          <w:rPr>
            <w:rtl w:val="0"/>
          </w:rPr>
          <w:t xml:space="preserve">JCO '16]</w:t>
        </w:r>
      </w:hyperlink>
      <w:r w:rsidDel="00000000" w:rsidR="00000000" w:rsidRPr="00000000">
        <w:rPr>
          <w:rtl w:val="0"/>
        </w:rPr>
        <w:t xml:space="preserve">: </w:t>
      </w:r>
      <w:r w:rsidDel="00000000" w:rsidR="00000000" w:rsidRPr="00000000">
        <w:rPr>
          <w:b w:val="1"/>
          <w:rtl w:val="0"/>
        </w:rPr>
        <w:t xml:space="preserve">SRT ± ADT.</w:t>
      </w:r>
      <w:r w:rsidDel="00000000" w:rsidR="00000000" w:rsidRPr="00000000">
        <w:rPr>
          <w:rtl w:val="0"/>
        </w:rPr>
        <w:t xml:space="preserve"> </w:t>
        <w:br w:type="textWrapping"/>
        <w:t xml:space="preserve">Updated Stephenson paper to investigate DMFS in addition to bcPFS, also included patients treated with early SRT.</w:t>
      </w:r>
    </w:p>
    <w:p w:rsidR="00000000" w:rsidDel="00000000" w:rsidP="00000000" w:rsidRDefault="00000000" w:rsidRPr="00000000" w14:paraId="00000608">
      <w:pPr>
        <w:ind w:firstLine="720"/>
        <w:rPr/>
      </w:pPr>
      <w:r w:rsidDel="00000000" w:rsidR="00000000" w:rsidRPr="00000000">
        <w:rPr>
          <w:rtl w:val="0"/>
        </w:rPr>
        <w:t xml:space="preserve">Patients with a [</w:t>
      </w:r>
      <w:hyperlink w:anchor="kix.o5qpxtzbuqzt">
        <w:r w:rsidDel="00000000" w:rsidR="00000000" w:rsidRPr="00000000">
          <w:rPr>
            <w:rtl w:val="0"/>
          </w:rPr>
          <w:t xml:space="preserve">pre-salvage RT PSA of ≤ 0.5</w:t>
        </w:r>
      </w:hyperlink>
      <w:r w:rsidDel="00000000" w:rsidR="00000000" w:rsidRPr="00000000">
        <w:rPr>
          <w:rtl w:val="0"/>
        </w:rPr>
        <w:t xml:space="preserve">]</w:t>
      </w:r>
      <w:r w:rsidDel="00000000" w:rsidR="00000000" w:rsidRPr="00000000">
        <w:rPr>
          <w:rtl w:val="0"/>
        </w:rPr>
        <w:t xml:space="preserve"> had a 10y rate of DM of approximately 10%. When the pre-salvage PSA is above 2, 10y rate of DM increases to nearly 40%. PSMA era data suggests DM is more common than LRF if PSA above 1.</w:t>
      </w:r>
    </w:p>
    <w:p w:rsidR="00000000" w:rsidDel="00000000" w:rsidP="00000000" w:rsidRDefault="00000000" w:rsidRPr="00000000" w14:paraId="00000609">
      <w:pPr>
        <w:ind w:firstLine="720"/>
        <w:rPr/>
      </w:pPr>
      <w:r w:rsidDel="00000000" w:rsidR="00000000" w:rsidRPr="00000000">
        <w:rPr>
          <w:rtl w:val="0"/>
        </w:rPr>
        <w:t xml:space="preserve">Includes minimally detectable PSA. Investigated DM in addition to bcPFS, but not PCSM. PSA kinetics unavailable.</w:t>
      </w:r>
    </w:p>
    <w:p w:rsidR="00000000" w:rsidDel="00000000" w:rsidP="00000000" w:rsidRDefault="00000000" w:rsidRPr="00000000" w14:paraId="0000060A">
      <w:pPr>
        <w:numPr>
          <w:ilvl w:val="1"/>
          <w:numId w:val="87"/>
        </w:numPr>
        <w:ind w:left="1440" w:hanging="360"/>
      </w:pPr>
      <w:r w:rsidDel="00000000" w:rsidR="00000000" w:rsidRPr="00000000">
        <w:rPr>
          <w:rtl w:val="0"/>
        </w:rPr>
        <w:t xml:space="preserve">2460 pts. 10 institutions. Node-negative bcF after RP treated from 1987-2013. ADT in 16%. MFU 5y.</w:t>
      </w:r>
    </w:p>
    <w:p w:rsidR="00000000" w:rsidDel="00000000" w:rsidP="00000000" w:rsidRDefault="00000000" w:rsidRPr="00000000" w14:paraId="0000060B">
      <w:pPr>
        <w:numPr>
          <w:ilvl w:val="2"/>
          <w:numId w:val="87"/>
        </w:numPr>
        <w:ind w:left="2160" w:hanging="360"/>
      </w:pPr>
      <w:r w:rsidDel="00000000" w:rsidR="00000000" w:rsidRPr="00000000">
        <w:rPr>
          <w:rtl w:val="0"/>
        </w:rPr>
        <w:t xml:space="preserve">bcF is initiation of salvage ADT or post-SRT nadir + 0.2 with confirmatory level.</w:t>
      </w:r>
    </w:p>
    <w:p w:rsidR="00000000" w:rsidDel="00000000" w:rsidP="00000000" w:rsidRDefault="00000000" w:rsidRPr="00000000" w14:paraId="0000060C">
      <w:pPr>
        <w:numPr>
          <w:ilvl w:val="1"/>
          <w:numId w:val="87"/>
        </w:numPr>
        <w:ind w:left="1440" w:hanging="360"/>
      </w:pPr>
      <w:r w:rsidDel="00000000" w:rsidR="00000000" w:rsidRPr="00000000">
        <w:rPr>
          <w:rFonts w:ascii="Cardo" w:cs="Cardo" w:eastAsia="Cardo" w:hAnsi="Cardo"/>
          <w:rtl w:val="0"/>
        </w:rPr>
        <w:t xml:space="preserve">5y bcPFS for Pre-RT PSA 0.01 - 0.2 / 0.5 / 1 / &gt; 2 of 71→ 63→ 54→ 37%.</w:t>
      </w:r>
    </w:p>
    <w:p w:rsidR="00000000" w:rsidDel="00000000" w:rsidP="00000000" w:rsidRDefault="00000000" w:rsidRPr="00000000" w14:paraId="0000060D">
      <w:pPr>
        <w:numPr>
          <w:ilvl w:val="1"/>
          <w:numId w:val="87"/>
        </w:numPr>
        <w:ind w:left="1440" w:hanging="360"/>
      </w:pPr>
      <w:r w:rsidDel="00000000" w:rsidR="00000000" w:rsidRPr="00000000">
        <w:rPr>
          <w:rFonts w:ascii="Cardo" w:cs="Cardo" w:eastAsia="Cardo" w:hAnsi="Cardo"/>
          <w:rtl w:val="0"/>
        </w:rPr>
        <w:t xml:space="preserve">10y DM for Pre-RT PSA 0.01 - 0.2 / 0.5 / 1 / &gt; 2 of 9→ 15→ 19→ 37%.</w:t>
      </w:r>
    </w:p>
    <w:bookmarkStart w:colFirst="0" w:colLast="0" w:name="kix.17gue04dcct0" w:id="145"/>
    <w:bookmarkEnd w:id="145"/>
    <w:p w:rsidR="00000000" w:rsidDel="00000000" w:rsidP="00000000" w:rsidRDefault="00000000" w:rsidRPr="00000000" w14:paraId="0000060E">
      <w:pPr>
        <w:numPr>
          <w:ilvl w:val="0"/>
          <w:numId w:val="87"/>
        </w:numPr>
      </w:pPr>
      <w:r w:rsidDel="00000000" w:rsidR="00000000" w:rsidRPr="00000000">
        <w:rPr>
          <w:b w:val="1"/>
          <w:rtl w:val="0"/>
        </w:rPr>
        <w:t xml:space="preserve">Improved DMFS and OS outcomes with early SRT after RP </w:t>
      </w:r>
      <w:r w:rsidDel="00000000" w:rsidR="00000000" w:rsidRPr="00000000">
        <w:rPr>
          <w:rtl w:val="0"/>
        </w:rPr>
        <w:t xml:space="preserve">[</w:t>
      </w:r>
      <w:hyperlink r:id="rId364">
        <w:r w:rsidDel="00000000" w:rsidR="00000000" w:rsidRPr="00000000">
          <w:rPr>
            <w:rtl w:val="0"/>
          </w:rPr>
          <w:t xml:space="preserve">Stish JCO '16]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Pre-SRT PSA ± 0.5</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w:t>
      </w:r>
      <w:hyperlink w:anchor="kix.o5qpxtzbuqzt">
        <w:r w:rsidDel="00000000" w:rsidR="00000000" w:rsidRPr="00000000">
          <w:rPr>
            <w:rtl w:val="0"/>
          </w:rPr>
          <w:t xml:space="preserve">Pre-salvage RT PSA of ≤ 0.5</w:t>
        </w:r>
      </w:hyperlink>
      <w:r w:rsidDel="00000000" w:rsidR="00000000" w:rsidRPr="00000000">
        <w:rPr>
          <w:rtl w:val="0"/>
        </w:rPr>
        <w:t xml:space="preserve">] improves DMFS and CSM.</w:t>
      </w:r>
      <w:r w:rsidDel="00000000" w:rsidR="00000000" w:rsidRPr="00000000">
        <w:rPr>
          <w:rtl w:val="0"/>
        </w:rPr>
      </w:r>
    </w:p>
    <w:p w:rsidR="00000000" w:rsidDel="00000000" w:rsidP="00000000" w:rsidRDefault="00000000" w:rsidRPr="00000000" w14:paraId="0000060F">
      <w:pPr>
        <w:numPr>
          <w:ilvl w:val="1"/>
          <w:numId w:val="87"/>
        </w:numPr>
        <w:ind w:left="1440" w:hanging="360"/>
      </w:pPr>
      <w:r w:rsidDel="00000000" w:rsidR="00000000" w:rsidRPr="00000000">
        <w:rPr>
          <w:rtl w:val="0"/>
        </w:rPr>
        <w:t xml:space="preserve">1,106 pts. 1987-2013. MFU 9y. </w:t>
      </w:r>
    </w:p>
    <w:p w:rsidR="00000000" w:rsidDel="00000000" w:rsidP="00000000" w:rsidRDefault="00000000" w:rsidRPr="00000000" w14:paraId="00000610">
      <w:pPr>
        <w:numPr>
          <w:ilvl w:val="1"/>
          <w:numId w:val="87"/>
        </w:numPr>
        <w:ind w:left="1440" w:hanging="360"/>
      </w:pPr>
      <w:r w:rsidDel="00000000" w:rsidR="00000000" w:rsidRPr="00000000">
        <w:rPr>
          <w:rFonts w:ascii="Cardo" w:cs="Cardo" w:eastAsia="Cardo" w:hAnsi="Cardo"/>
          <w:rtl w:val="0"/>
        </w:rPr>
        <w:t xml:space="preserve">5y bcPFS 58→ 44%, 10y bcPFS 40→ 32%.</w:t>
      </w:r>
    </w:p>
    <w:p w:rsidR="00000000" w:rsidDel="00000000" w:rsidP="00000000" w:rsidRDefault="00000000" w:rsidRPr="00000000" w14:paraId="00000611">
      <w:pPr>
        <w:numPr>
          <w:ilvl w:val="1"/>
          <w:numId w:val="87"/>
        </w:numPr>
        <w:ind w:left="1440" w:hanging="360"/>
      </w:pPr>
      <w:r w:rsidDel="00000000" w:rsidR="00000000" w:rsidRPr="00000000">
        <w:rPr>
          <w:rFonts w:ascii="Cardo" w:cs="Cardo" w:eastAsia="Cardo" w:hAnsi="Cardo"/>
          <w:rtl w:val="0"/>
        </w:rPr>
        <w:t xml:space="preserve">5y DM 7→ 14%, 10y DM 13→ 25%.</w:t>
      </w:r>
    </w:p>
    <w:p w:rsidR="00000000" w:rsidDel="00000000" w:rsidP="00000000" w:rsidRDefault="00000000" w:rsidRPr="00000000" w14:paraId="00000612">
      <w:pPr>
        <w:numPr>
          <w:ilvl w:val="1"/>
          <w:numId w:val="87"/>
        </w:numPr>
        <w:ind w:left="1440" w:hanging="360"/>
      </w:pPr>
      <w:r w:rsidDel="00000000" w:rsidR="00000000" w:rsidRPr="00000000">
        <w:rPr>
          <w:rFonts w:ascii="Cardo" w:cs="Cardo" w:eastAsia="Cardo" w:hAnsi="Cardo"/>
          <w:rtl w:val="0"/>
        </w:rPr>
        <w:t xml:space="preserve">5y CSM 1→ 4%, 10y CSM 6→ 13%.</w:t>
      </w:r>
    </w:p>
    <w:p w:rsidR="00000000" w:rsidDel="00000000" w:rsidP="00000000" w:rsidRDefault="00000000" w:rsidRPr="00000000" w14:paraId="00000613">
      <w:pPr>
        <w:numPr>
          <w:ilvl w:val="1"/>
          <w:numId w:val="87"/>
        </w:numPr>
        <w:ind w:left="1440" w:hanging="360"/>
      </w:pPr>
      <w:r w:rsidDel="00000000" w:rsidR="00000000" w:rsidRPr="00000000">
        <w:rPr>
          <w:rFonts w:ascii="Cardo" w:cs="Cardo" w:eastAsia="Cardo" w:hAnsi="Cardo"/>
          <w:rtl w:val="0"/>
        </w:rPr>
        <w:t xml:space="preserve">5y OS ~94→ 92%, 10y OS ~83→ 73% (p &gt; 0.5).</w:t>
      </w:r>
    </w:p>
    <w:bookmarkStart w:colFirst="0" w:colLast="0" w:name="mik4oxj08824" w:id="146"/>
    <w:bookmarkEnd w:id="146"/>
    <w:p w:rsidR="00000000" w:rsidDel="00000000" w:rsidP="00000000" w:rsidRDefault="00000000" w:rsidRPr="00000000" w14:paraId="00000614">
      <w:pPr>
        <w:numPr>
          <w:ilvl w:val="0"/>
          <w:numId w:val="87"/>
        </w:numPr>
      </w:pPr>
      <w:r w:rsidDel="00000000" w:rsidR="00000000" w:rsidRPr="00000000">
        <w:rPr>
          <w:b w:val="1"/>
          <w:rtl w:val="0"/>
        </w:rPr>
        <w:t xml:space="preserve">Ca</w:t>
      </w:r>
      <w:r w:rsidDel="00000000" w:rsidR="00000000" w:rsidRPr="00000000">
        <w:rPr>
          <w:b w:val="1"/>
          <w:rtl w:val="0"/>
        </w:rPr>
        <w:t xml:space="preserve">mpbell Nomogram </w:t>
      </w:r>
      <w:r w:rsidDel="00000000" w:rsidR="00000000" w:rsidRPr="00000000">
        <w:rPr>
          <w:rtl w:val="0"/>
        </w:rPr>
        <w:t xml:space="preserve">[</w:t>
      </w:r>
      <w:hyperlink r:id="rId365">
        <w:r w:rsidDel="00000000" w:rsidR="00000000" w:rsidRPr="00000000">
          <w:rPr>
            <w:rtl w:val="0"/>
          </w:rPr>
          <w:t xml:space="preserve">ASTRO '19</w:t>
        </w:r>
      </w:hyperlink>
      <w:r w:rsidDel="00000000" w:rsidR="00000000" w:rsidRPr="00000000">
        <w:rPr>
          <w:rtl w:val="0"/>
        </w:rPr>
        <w:t xml:space="preserve">]: </w:t>
      </w:r>
      <w:r w:rsidDel="00000000" w:rsidR="00000000" w:rsidRPr="00000000">
        <w:rPr>
          <w:b w:val="1"/>
          <w:rtl w:val="0"/>
        </w:rPr>
        <w:t xml:space="preserve">SRT ±</w:t>
      </w:r>
      <w:r w:rsidDel="00000000" w:rsidR="00000000" w:rsidRPr="00000000">
        <w:rPr>
          <w:b w:val="1"/>
          <w:rtl w:val="0"/>
        </w:rPr>
        <w:t xml:space="preserve"> ADT</w:t>
      </w:r>
      <w:r w:rsidDel="00000000" w:rsidR="00000000" w:rsidRPr="00000000">
        <w:rPr>
          <w:rtl w:val="0"/>
        </w:rPr>
        <w:t xml:space="preserve">. </w:t>
        <w:br w:type="textWrapping"/>
        <w:t xml:space="preserve">Updated Tendulkar paper to include PSA-DT and post-operative initial PSA value.</w:t>
      </w:r>
    </w:p>
    <w:p w:rsidR="00000000" w:rsidDel="00000000" w:rsidP="00000000" w:rsidRDefault="00000000" w:rsidRPr="00000000" w14:paraId="00000615">
      <w:pPr>
        <w:ind w:firstLine="720"/>
        <w:rPr/>
      </w:pPr>
      <w:r w:rsidDel="00000000" w:rsidR="00000000" w:rsidRPr="00000000">
        <w:rPr>
          <w:rtl w:val="0"/>
        </w:rPr>
        <w:t xml:space="preserve">Initial post-op PSA &gt; 0.5 was associated with biochemical failure, but not DM.</w:t>
      </w:r>
    </w:p>
    <w:p w:rsidR="00000000" w:rsidDel="00000000" w:rsidP="00000000" w:rsidRDefault="00000000" w:rsidRPr="00000000" w14:paraId="00000616">
      <w:pPr>
        <w:ind w:firstLine="720"/>
        <w:rPr/>
      </w:pPr>
      <w:r w:rsidDel="00000000" w:rsidR="00000000" w:rsidRPr="00000000">
        <w:rPr>
          <w:rtl w:val="0"/>
        </w:rPr>
        <w:t xml:space="preserve">A shorter PSA-DT is associated with increased bcPFS, DM, and PCSM. </w:t>
      </w:r>
    </w:p>
    <w:p w:rsidR="00000000" w:rsidDel="00000000" w:rsidP="00000000" w:rsidRDefault="00000000" w:rsidRPr="00000000" w14:paraId="00000617">
      <w:pPr>
        <w:ind w:firstLine="720"/>
        <w:rPr/>
      </w:pPr>
      <w:r w:rsidDel="00000000" w:rsidR="00000000" w:rsidRPr="00000000">
        <w:rPr>
          <w:rtl w:val="0"/>
        </w:rPr>
        <w:t xml:space="preserve">Surgical GS 9-10 is a significant risk factor for DM, although PSADT &lt; 6 mo appears to matter more.</w:t>
      </w:r>
    </w:p>
    <w:p w:rsidR="00000000" w:rsidDel="00000000" w:rsidP="00000000" w:rsidRDefault="00000000" w:rsidRPr="00000000" w14:paraId="00000618">
      <w:pPr>
        <w:numPr>
          <w:ilvl w:val="1"/>
          <w:numId w:val="87"/>
        </w:numPr>
        <w:ind w:left="1440" w:hanging="360"/>
        <w:rPr>
          <w:u w:val="none"/>
        </w:rPr>
      </w:pPr>
      <w:r w:rsidDel="00000000" w:rsidR="00000000" w:rsidRPr="00000000">
        <w:rPr>
          <w:rtl w:val="0"/>
        </w:rPr>
        <w:t xml:space="preserve">1005 patients with post-op PSA data, with PSADT calculable in 2/3. MFU 5y.</w:t>
      </w:r>
    </w:p>
    <w:p w:rsidR="00000000" w:rsidDel="00000000" w:rsidP="00000000" w:rsidRDefault="00000000" w:rsidRPr="00000000" w14:paraId="00000619">
      <w:pPr>
        <w:numPr>
          <w:ilvl w:val="2"/>
          <w:numId w:val="87"/>
        </w:numPr>
        <w:ind w:left="2160" w:hanging="360"/>
      </w:pPr>
      <w:r w:rsidDel="00000000" w:rsidR="00000000" w:rsidRPr="00000000">
        <w:rPr>
          <w:rtl w:val="0"/>
        </w:rPr>
        <w:t xml:space="preserve">9% GG4, 9% GG5. </w:t>
      </w:r>
    </w:p>
    <w:p w:rsidR="00000000" w:rsidDel="00000000" w:rsidP="00000000" w:rsidRDefault="00000000" w:rsidRPr="00000000" w14:paraId="0000061A">
      <w:pPr>
        <w:numPr>
          <w:ilvl w:val="2"/>
          <w:numId w:val="87"/>
        </w:numPr>
        <w:ind w:left="2160" w:hanging="360"/>
        <w:rPr>
          <w:u w:val="none"/>
        </w:rPr>
      </w:pPr>
      <w:r w:rsidDel="00000000" w:rsidR="00000000" w:rsidRPr="00000000">
        <w:rPr>
          <w:rFonts w:ascii="Gungsuh" w:cs="Gungsuh" w:eastAsia="Gungsuh" w:hAnsi="Gungsuh"/>
          <w:rtl w:val="0"/>
        </w:rPr>
        <w:t xml:space="preserve">54% ECE, 20% SVI, 60% SM+, 13% ADT, nearly 50% SRT ≥ 66 Gy, 20% WPRT. 30% PD-PSA. </w:t>
      </w:r>
    </w:p>
    <w:p w:rsidR="00000000" w:rsidDel="00000000" w:rsidP="00000000" w:rsidRDefault="00000000" w:rsidRPr="00000000" w14:paraId="0000061B">
      <w:pPr>
        <w:numPr>
          <w:ilvl w:val="1"/>
          <w:numId w:val="87"/>
        </w:numPr>
        <w:ind w:left="1440" w:hanging="360"/>
        <w:rPr>
          <w:u w:val="none"/>
        </w:rPr>
      </w:pPr>
      <w:r w:rsidDel="00000000" w:rsidR="00000000" w:rsidRPr="00000000">
        <w:rPr>
          <w:rtl w:val="0"/>
        </w:rPr>
        <w:t xml:space="preserve">PSADT &lt; 9 mo appears to matter the most in regards to DMFS. Surgical GS 9-10 follows closely behind. </w:t>
      </w:r>
    </w:p>
    <w:p w:rsidR="00000000" w:rsidDel="00000000" w:rsidP="00000000" w:rsidRDefault="00000000" w:rsidRPr="00000000" w14:paraId="0000061C">
      <w:pPr>
        <w:numPr>
          <w:ilvl w:val="1"/>
          <w:numId w:val="87"/>
        </w:numPr>
        <w:ind w:left="1440" w:hanging="360"/>
        <w:rPr>
          <w:u w:val="none"/>
        </w:rPr>
      </w:pPr>
      <w:r w:rsidDel="00000000" w:rsidR="00000000" w:rsidRPr="00000000">
        <w:rPr>
          <w:rtl w:val="0"/>
        </w:rPr>
        <w:t xml:space="preserve">PSADT &lt; 6 mo is associated with more biochemical failure and distant metastasis.</w:t>
      </w:r>
    </w:p>
    <w:p w:rsidR="00000000" w:rsidDel="00000000" w:rsidP="00000000" w:rsidRDefault="00000000" w:rsidRPr="00000000" w14:paraId="0000061D">
      <w:pPr>
        <w:numPr>
          <w:ilvl w:val="1"/>
          <w:numId w:val="87"/>
        </w:numPr>
        <w:ind w:left="1440" w:hanging="360"/>
        <w:rPr>
          <w:u w:val="none"/>
        </w:rPr>
      </w:pPr>
      <w:r w:rsidDel="00000000" w:rsidR="00000000" w:rsidRPr="00000000">
        <w:rPr>
          <w:rFonts w:ascii="Gungsuh" w:cs="Gungsuh" w:eastAsia="Gungsuh" w:hAnsi="Gungsuh"/>
          <w:rtl w:val="0"/>
        </w:rPr>
        <w:t xml:space="preserve">Initial post-op PSA ≥ 0.5 was associated with biochemical failure, but not DM.</w:t>
      </w:r>
    </w:p>
    <w:p w:rsidR="00000000" w:rsidDel="00000000" w:rsidP="00000000" w:rsidRDefault="00000000" w:rsidRPr="00000000" w14:paraId="0000061E">
      <w:pPr>
        <w:numPr>
          <w:ilvl w:val="0"/>
          <w:numId w:val="87"/>
        </w:numPr>
      </w:pPr>
      <w:r w:rsidDel="00000000" w:rsidR="00000000" w:rsidRPr="00000000">
        <w:rPr>
          <w:rtl w:val="0"/>
        </w:rPr>
        <w:t xml:space="preserve">The [</w:t>
      </w:r>
      <w:hyperlink w:anchor="8ekf01rsq1rn">
        <w:r w:rsidDel="00000000" w:rsidR="00000000" w:rsidRPr="00000000">
          <w:rPr>
            <w:rtl w:val="0"/>
          </w:rPr>
          <w:t xml:space="preserve">Decipher score</w:t>
        </w:r>
      </w:hyperlink>
      <w:r w:rsidDel="00000000" w:rsidR="00000000" w:rsidRPr="00000000">
        <w:rPr>
          <w:rtl w:val="0"/>
        </w:rPr>
        <w:t xml:space="preserve">] was built from the ground up to predict DMFS.</w:t>
      </w:r>
    </w:p>
    <w:p w:rsidR="00000000" w:rsidDel="00000000" w:rsidP="00000000" w:rsidRDefault="00000000" w:rsidRPr="00000000" w14:paraId="0000061F">
      <w:pPr>
        <w:numPr>
          <w:ilvl w:val="1"/>
          <w:numId w:val="87"/>
        </w:numPr>
        <w:ind w:left="1440" w:hanging="360"/>
      </w:pPr>
      <w:r w:rsidDel="00000000" w:rsidR="00000000" w:rsidRPr="00000000">
        <w:rPr>
          <w:rtl w:val="0"/>
        </w:rPr>
        <w:t xml:space="preserve">UCSF-CAPRA [</w:t>
      </w:r>
      <w:hyperlink r:id="rId366">
        <w:r w:rsidDel="00000000" w:rsidR="00000000" w:rsidRPr="00000000">
          <w:rPr>
            <w:rtl w:val="0"/>
          </w:rPr>
          <w:t xml:space="preserve">Cooperberg JUro '05]</w:t>
        </w:r>
      </w:hyperlink>
      <w:r w:rsidDel="00000000" w:rsidR="00000000" w:rsidRPr="00000000">
        <w:rPr>
          <w:rtl w:val="0"/>
        </w:rPr>
        <w:t xml:space="preserve">: Predicts RFS after RP (not DMFS).</w:t>
      </w:r>
    </w:p>
    <w:p w:rsidR="00000000" w:rsidDel="00000000" w:rsidP="00000000" w:rsidRDefault="00000000" w:rsidRPr="00000000" w14:paraId="00000620">
      <w:pPr>
        <w:numPr>
          <w:ilvl w:val="2"/>
          <w:numId w:val="87"/>
        </w:numPr>
        <w:ind w:left="2160" w:hanging="360"/>
      </w:pPr>
      <w:r w:rsidDel="00000000" w:rsidR="00000000" w:rsidRPr="00000000">
        <w:rPr>
          <w:rtl w:val="0"/>
        </w:rPr>
        <w:t xml:space="preserve">1439 pts. Cox analysis assigns points by PSA, GS, T stage, age, % biopsy cores.</w:t>
      </w:r>
    </w:p>
    <w:p w:rsidR="00000000" w:rsidDel="00000000" w:rsidP="00000000" w:rsidRDefault="00000000" w:rsidRPr="00000000" w14:paraId="00000621">
      <w:pPr>
        <w:numPr>
          <w:ilvl w:val="1"/>
          <w:numId w:val="87"/>
        </w:numPr>
        <w:ind w:left="1440" w:hanging="360"/>
      </w:pPr>
      <w:r w:rsidDel="00000000" w:rsidR="00000000" w:rsidRPr="00000000">
        <w:rPr>
          <w:rtl w:val="0"/>
        </w:rPr>
        <w:t xml:space="preserve">Genomic classifier (GC) [</w:t>
      </w:r>
      <w:hyperlink r:id="rId367">
        <w:r w:rsidDel="00000000" w:rsidR="00000000" w:rsidRPr="00000000">
          <w:rPr>
            <w:rtl w:val="0"/>
          </w:rPr>
          <w:t xml:space="preserve">Den JCO '15</w:t>
        </w:r>
      </w:hyperlink>
      <w:r w:rsidDel="00000000" w:rsidR="00000000" w:rsidRPr="00000000">
        <w:rPr>
          <w:rtl w:val="0"/>
        </w:rPr>
        <w:t xml:space="preserve">]: Predicts for DMFS after RP.</w:t>
      </w:r>
    </w:p>
    <w:p w:rsidR="00000000" w:rsidDel="00000000" w:rsidP="00000000" w:rsidRDefault="00000000" w:rsidRPr="00000000" w14:paraId="00000622">
      <w:pPr>
        <w:numPr>
          <w:ilvl w:val="2"/>
          <w:numId w:val="87"/>
        </w:numPr>
        <w:ind w:left="2160" w:hanging="360"/>
      </w:pPr>
      <w:r w:rsidDel="00000000" w:rsidR="00000000" w:rsidRPr="00000000">
        <w:rPr>
          <w:rtl w:val="0"/>
        </w:rPr>
        <w:t xml:space="preserve">188 pts, pT3 or SM+ after RP. </w:t>
      </w:r>
    </w:p>
    <w:p w:rsidR="00000000" w:rsidDel="00000000" w:rsidP="00000000" w:rsidRDefault="00000000" w:rsidRPr="00000000" w14:paraId="00000623">
      <w:pPr>
        <w:numPr>
          <w:ilvl w:val="2"/>
          <w:numId w:val="87"/>
        </w:numPr>
        <w:ind w:left="2160" w:hanging="360"/>
      </w:pPr>
      <w:r w:rsidDel="00000000" w:rsidR="00000000" w:rsidRPr="00000000">
        <w:rPr>
          <w:rFonts w:ascii="Cardo" w:cs="Cardo" w:eastAsia="Cardo" w:hAnsi="Cardo"/>
          <w:rtl w:val="0"/>
        </w:rPr>
        <w:t xml:space="preserve">5y DM after RT for low / average / high GC scores of 0→ 9→ 29%. </w:t>
      </w:r>
    </w:p>
    <w:p w:rsidR="00000000" w:rsidDel="00000000" w:rsidP="00000000" w:rsidRDefault="00000000" w:rsidRPr="00000000" w14:paraId="00000624">
      <w:pPr>
        <w:numPr>
          <w:ilvl w:val="2"/>
          <w:numId w:val="87"/>
        </w:numPr>
        <w:ind w:left="2160" w:hanging="360"/>
      </w:pPr>
      <w:r w:rsidDel="00000000" w:rsidR="00000000" w:rsidRPr="00000000">
        <w:rPr>
          <w:rtl w:val="0"/>
        </w:rPr>
        <w:t xml:space="preserve">GC score and pre-RP PSA were independent predictors of DM. </w:t>
      </w:r>
    </w:p>
    <w:p w:rsidR="00000000" w:rsidDel="00000000" w:rsidP="00000000" w:rsidRDefault="00000000" w:rsidRPr="00000000" w14:paraId="00000625">
      <w:pPr>
        <w:numPr>
          <w:ilvl w:val="2"/>
          <w:numId w:val="87"/>
        </w:numPr>
        <w:ind w:left="2160" w:hanging="360"/>
      </w:pPr>
      <w:r w:rsidDel="00000000" w:rsidR="00000000" w:rsidRPr="00000000">
        <w:rPr>
          <w:rtl w:val="0"/>
        </w:rPr>
        <w:t xml:space="preserve">Within a low GC score (&lt; 0.4), there was an equivalent DM for ART vs. SRT. </w:t>
      </w:r>
    </w:p>
    <w:p w:rsidR="00000000" w:rsidDel="00000000" w:rsidP="00000000" w:rsidRDefault="00000000" w:rsidRPr="00000000" w14:paraId="00000626">
      <w:pPr>
        <w:numPr>
          <w:ilvl w:val="2"/>
          <w:numId w:val="87"/>
        </w:numPr>
        <w:ind w:left="2160" w:hanging="360"/>
      </w:pPr>
      <w:r w:rsidDel="00000000" w:rsidR="00000000" w:rsidRPr="00000000">
        <w:rPr>
          <w:rFonts w:ascii="Cardo" w:cs="Cardo" w:eastAsia="Cardo" w:hAnsi="Cardo"/>
          <w:rtl w:val="0"/>
        </w:rPr>
        <w:t xml:space="preserve">For higher GC score, 5y DM for SRT / ART of 23→ 6%.</w:t>
      </w:r>
      <w:r w:rsidDel="00000000" w:rsidR="00000000" w:rsidRPr="00000000">
        <w:rPr>
          <w:i w:val="1"/>
          <w:rtl w:val="0"/>
        </w:rPr>
        <w:t xml:space="preserve"> </w:t>
      </w:r>
    </w:p>
    <w:p w:rsidR="00000000" w:rsidDel="00000000" w:rsidP="00000000" w:rsidRDefault="00000000" w:rsidRPr="00000000" w14:paraId="00000627">
      <w:pPr>
        <w:numPr>
          <w:ilvl w:val="2"/>
          <w:numId w:val="87"/>
        </w:numPr>
        <w:ind w:left="2160" w:hanging="360"/>
      </w:pPr>
      <w:r w:rsidDel="00000000" w:rsidR="00000000" w:rsidRPr="00000000">
        <w:rPr>
          <w:rtl w:val="0"/>
        </w:rPr>
        <w:t xml:space="preserve">Note: The incidence of DM raises the question whether men should have received ADT as well. </w:t>
      </w:r>
    </w:p>
    <w:p w:rsidR="00000000" w:rsidDel="00000000" w:rsidP="00000000" w:rsidRDefault="00000000" w:rsidRPr="00000000" w14:paraId="00000628">
      <w:pPr>
        <w:numPr>
          <w:ilvl w:val="1"/>
          <w:numId w:val="87"/>
        </w:numPr>
        <w:ind w:left="1440" w:hanging="360"/>
      </w:pPr>
      <w:r w:rsidDel="00000000" w:rsidR="00000000" w:rsidRPr="00000000">
        <w:rPr>
          <w:rtl w:val="0"/>
        </w:rPr>
        <w:t xml:space="preserve">PORTOS 24 gene score [</w:t>
      </w:r>
      <w:hyperlink r:id="rId368">
        <w:r w:rsidDel="00000000" w:rsidR="00000000" w:rsidRPr="00000000">
          <w:rPr>
            <w:rtl w:val="0"/>
          </w:rPr>
          <w:t xml:space="preserve">Zhao Lanc Onc '16</w:t>
        </w:r>
      </w:hyperlink>
      <w:r w:rsidDel="00000000" w:rsidR="00000000" w:rsidRPr="00000000">
        <w:rPr>
          <w:rtl w:val="0"/>
        </w:rPr>
        <w:t xml:space="preserve">]: Predicts for DMFS after RP.</w:t>
      </w:r>
    </w:p>
    <w:p w:rsidR="00000000" w:rsidDel="00000000" w:rsidP="00000000" w:rsidRDefault="00000000" w:rsidRPr="00000000" w14:paraId="00000629">
      <w:pPr>
        <w:numPr>
          <w:ilvl w:val="2"/>
          <w:numId w:val="87"/>
        </w:numPr>
        <w:ind w:left="2160" w:hanging="360"/>
      </w:pPr>
      <w:r w:rsidDel="00000000" w:rsidR="00000000" w:rsidRPr="00000000">
        <w:rPr>
          <w:rFonts w:ascii="Cardo" w:cs="Cardo" w:eastAsia="Cardo" w:hAnsi="Cardo"/>
          <w:rtl w:val="0"/>
        </w:rPr>
        <w:t xml:space="preserve">196 pts. 10y DM among men with high PORTOS score ± PORT of 35→ 4%.</w:t>
      </w:r>
    </w:p>
    <w:p w:rsidR="00000000" w:rsidDel="00000000" w:rsidP="00000000" w:rsidRDefault="00000000" w:rsidRPr="00000000" w14:paraId="0000062A">
      <w:pPr>
        <w:ind w:left="0" w:firstLine="0"/>
        <w:rPr/>
      </w:pPr>
      <w:r w:rsidDel="00000000" w:rsidR="00000000" w:rsidRPr="00000000">
        <w:rPr>
          <w:rtl w:val="0"/>
        </w:rPr>
      </w:r>
    </w:p>
    <w:p w:rsidR="00000000" w:rsidDel="00000000" w:rsidP="00000000" w:rsidRDefault="00000000" w:rsidRPr="00000000" w14:paraId="0000062B">
      <w:pPr>
        <w:pStyle w:val="Heading2"/>
        <w:rPr/>
      </w:pPr>
      <w:bookmarkStart w:colFirst="0" w:colLast="0" w:name="_xurgv293nn2v" w:id="147"/>
      <w:bookmarkEnd w:id="147"/>
      <w:hyperlink w:anchor="_nkpdsm58zlr2">
        <w:r w:rsidDel="00000000" w:rsidR="00000000" w:rsidRPr="00000000">
          <w:rPr>
            <w:rtl w:val="0"/>
          </w:rPr>
          <w:t xml:space="preserve">Post-RT Salvage</w:t>
        </w:r>
      </w:hyperlink>
      <w:r w:rsidDel="00000000" w:rsidR="00000000" w:rsidRPr="00000000">
        <w:rPr>
          <w:rtl w:val="0"/>
        </w:rPr>
      </w:r>
    </w:p>
    <w:p w:rsidR="00000000" w:rsidDel="00000000" w:rsidP="00000000" w:rsidRDefault="00000000" w:rsidRPr="00000000" w14:paraId="0000062C">
      <w:pPr>
        <w:ind w:left="0" w:firstLine="0"/>
        <w:rPr/>
      </w:pPr>
      <w:r w:rsidDel="00000000" w:rsidR="00000000" w:rsidRPr="00000000">
        <w:rPr>
          <w:rtl w:val="0"/>
        </w:rPr>
        <w:t xml:space="preserve">See the [</w:t>
      </w:r>
      <w:hyperlink w:anchor="t2d0yx75hcms">
        <w:r w:rsidDel="00000000" w:rsidR="00000000" w:rsidRPr="00000000">
          <w:rPr>
            <w:rtl w:val="0"/>
          </w:rPr>
          <w:t xml:space="preserve">MSKCC/Zumsteg</w:t>
        </w:r>
      </w:hyperlink>
      <w:r w:rsidDel="00000000" w:rsidR="00000000" w:rsidRPr="00000000">
        <w:rPr>
          <w:rtl w:val="0"/>
        </w:rPr>
        <w:t xml:space="preserve">] paper for patterns of failure after definitive RT in the dose escalated era (up to 15% iLF with HR).</w:t>
      </w:r>
      <w:r w:rsidDel="00000000" w:rsidR="00000000" w:rsidRPr="00000000">
        <w:rPr>
          <w:rtl w:val="0"/>
        </w:rPr>
      </w:r>
    </w:p>
    <w:bookmarkStart w:colFirst="0" w:colLast="0" w:name="kix.hqwli76kh0nk" w:id="148"/>
    <w:bookmarkEnd w:id="148"/>
    <w:p w:rsidR="00000000" w:rsidDel="00000000" w:rsidP="00000000" w:rsidRDefault="00000000" w:rsidRPr="00000000" w14:paraId="0000062D">
      <w:pPr>
        <w:numPr>
          <w:ilvl w:val="0"/>
          <w:numId w:val="87"/>
        </w:numPr>
      </w:pPr>
      <w:r w:rsidDel="00000000" w:rsidR="00000000" w:rsidRPr="00000000">
        <w:rPr>
          <w:b w:val="1"/>
          <w:rtl w:val="0"/>
        </w:rPr>
        <w:t xml:space="preserve">Patient Selection</w:t>
      </w:r>
      <w:r w:rsidDel="00000000" w:rsidR="00000000" w:rsidRPr="00000000">
        <w:rPr>
          <w:rFonts w:ascii="Gungsuh" w:cs="Gungsuh" w:eastAsia="Gungsuh" w:hAnsi="Gungsuh"/>
          <w:rtl w:val="0"/>
        </w:rPr>
        <w:t xml:space="preserve">: Suggested selection criteria for local salvage: Life expectancy &gt; 10 years, Initial T1-2, GS ≤ 7, PSA &lt; 10. PSA-DT &gt; 12 mo (6-12 mo not unreasonable if other factors favorable, &lt; 6 mos likely disseminated). PSA at salvage &lt; 6 (lower PSA better). Prefer at least 3 years until SRT, but preferably 4 years. Biopsy-proven recurrence with little or no side effects from prior RT. </w:t>
      </w:r>
      <w:r w:rsidDel="00000000" w:rsidR="00000000" w:rsidRPr="00000000">
        <w:rPr>
          <w:rtl w:val="0"/>
        </w:rPr>
      </w:r>
    </w:p>
    <w:p w:rsidR="00000000" w:rsidDel="00000000" w:rsidP="00000000" w:rsidRDefault="00000000" w:rsidRPr="00000000" w14:paraId="0000062E">
      <w:pPr>
        <w:numPr>
          <w:ilvl w:val="1"/>
          <w:numId w:val="87"/>
        </w:numPr>
        <w:ind w:left="1440" w:hanging="360"/>
        <w:rPr/>
      </w:pPr>
      <w:r w:rsidDel="00000000" w:rsidR="00000000" w:rsidRPr="00000000">
        <w:rPr>
          <w:rtl w:val="0"/>
        </w:rPr>
        <w:t xml:space="preserve">See [</w:t>
      </w:r>
      <w:hyperlink w:anchor="ul346zv0w8tw">
        <w:r w:rsidDel="00000000" w:rsidR="00000000" w:rsidRPr="00000000">
          <w:rPr>
            <w:rtl w:val="0"/>
          </w:rPr>
          <w:t xml:space="preserve">Mount Sinai</w:t>
        </w:r>
      </w:hyperlink>
      <w:r w:rsidDel="00000000" w:rsidR="00000000" w:rsidRPr="00000000">
        <w:rPr>
          <w:rtl w:val="0"/>
        </w:rPr>
        <w:t xml:space="preserve">] study which suggests pre-salvage PSA &lt; 6 is associated with less bcF. </w:t>
      </w:r>
    </w:p>
    <w:p w:rsidR="00000000" w:rsidDel="00000000" w:rsidP="00000000" w:rsidRDefault="00000000" w:rsidRPr="00000000" w14:paraId="0000062F">
      <w:pPr>
        <w:numPr>
          <w:ilvl w:val="1"/>
          <w:numId w:val="87"/>
        </w:numPr>
        <w:ind w:left="1440" w:hanging="360"/>
        <w:rPr/>
      </w:pPr>
      <w:r w:rsidDel="00000000" w:rsidR="00000000" w:rsidRPr="00000000">
        <w:rPr>
          <w:rtl w:val="0"/>
        </w:rPr>
        <w:t xml:space="preserve">See [</w:t>
      </w:r>
      <w:hyperlink w:anchor="dzwt1k5qibis">
        <w:r w:rsidDel="00000000" w:rsidR="00000000" w:rsidRPr="00000000">
          <w:rPr>
            <w:rtl w:val="0"/>
          </w:rPr>
          <w:t xml:space="preserve">MSKCC</w:t>
        </w:r>
      </w:hyperlink>
      <w:r w:rsidDel="00000000" w:rsidR="00000000" w:rsidRPr="00000000">
        <w:rPr>
          <w:rtl w:val="0"/>
        </w:rPr>
        <w:t xml:space="preserve">] study which suggests PSADT &gt; 12 mo is associated with less bcF. </w:t>
      </w:r>
    </w:p>
    <w:p w:rsidR="00000000" w:rsidDel="00000000" w:rsidP="00000000" w:rsidRDefault="00000000" w:rsidRPr="00000000" w14:paraId="00000630">
      <w:pPr>
        <w:numPr>
          <w:ilvl w:val="0"/>
          <w:numId w:val="87"/>
        </w:numPr>
        <w:rPr>
          <w:u w:val="none"/>
        </w:rPr>
      </w:pPr>
      <w:r w:rsidDel="00000000" w:rsidR="00000000" w:rsidRPr="00000000">
        <w:rPr>
          <w:rtl w:val="0"/>
        </w:rPr>
        <w:t xml:space="preserve">5y freedom from failure is commonly around 50% (pre-Axumin/PSMA era).</w:t>
      </w:r>
    </w:p>
    <w:p w:rsidR="00000000" w:rsidDel="00000000" w:rsidP="00000000" w:rsidRDefault="00000000" w:rsidRPr="00000000" w14:paraId="00000631">
      <w:pPr>
        <w:numPr>
          <w:ilvl w:val="0"/>
          <w:numId w:val="87"/>
        </w:numPr>
        <w:rPr/>
      </w:pPr>
      <w:r w:rsidDel="00000000" w:rsidR="00000000" w:rsidRPr="00000000">
        <w:rPr>
          <w:rtl w:val="0"/>
        </w:rPr>
        <w:t xml:space="preserve">The Axumin/PSMA PET era has now revealed [</w:t>
      </w:r>
      <w:hyperlink w:anchor="3mpln1wksfnj">
        <w:r w:rsidDel="00000000" w:rsidR="00000000" w:rsidRPr="00000000">
          <w:rPr>
            <w:rtl w:val="0"/>
          </w:rPr>
          <w:t xml:space="preserve">extra-pelvic mets are common</w:t>
        </w:r>
      </w:hyperlink>
      <w:r w:rsidDel="00000000" w:rsidR="00000000" w:rsidRPr="00000000">
        <w:rPr>
          <w:rtl w:val="0"/>
        </w:rPr>
        <w:t xml:space="preserve">] with pretreatment PSA of 4.</w:t>
      </w:r>
    </w:p>
    <w:p w:rsidR="00000000" w:rsidDel="00000000" w:rsidP="00000000" w:rsidRDefault="00000000" w:rsidRPr="00000000" w14:paraId="00000632">
      <w:pPr>
        <w:pStyle w:val="Heading3"/>
        <w:ind w:left="0" w:firstLine="0"/>
        <w:rPr/>
      </w:pPr>
      <w:bookmarkStart w:colFirst="0" w:colLast="0" w:name="_njlio728lzc4" w:id="149"/>
      <w:bookmarkEnd w:id="149"/>
      <w:hyperlink w:anchor="_xurgv293nn2v">
        <w:r w:rsidDel="00000000" w:rsidR="00000000" w:rsidRPr="00000000">
          <w:rPr>
            <w:u w:val="single"/>
            <w:rtl w:val="0"/>
          </w:rPr>
          <w:t xml:space="preserve">Salvage RP</w:t>
        </w:r>
      </w:hyperlink>
      <w:r w:rsidDel="00000000" w:rsidR="00000000" w:rsidRPr="00000000">
        <w:rPr>
          <w:rtl w:val="0"/>
        </w:rPr>
        <w:t xml:space="preserve"> </w:t>
      </w:r>
    </w:p>
    <w:p w:rsidR="00000000" w:rsidDel="00000000" w:rsidP="00000000" w:rsidRDefault="00000000" w:rsidRPr="00000000" w14:paraId="00000633">
      <w:pPr>
        <w:ind w:left="0" w:firstLine="0"/>
        <w:rPr/>
      </w:pPr>
      <w:r w:rsidDel="00000000" w:rsidR="00000000" w:rsidRPr="00000000">
        <w:rPr>
          <w:rtl w:val="0"/>
        </w:rPr>
        <w:t xml:space="preserve">Associated with higher risk of GU incontinence and rectal injury, though may be less issues with IMRT.</w:t>
      </w:r>
    </w:p>
    <w:p w:rsidR="00000000" w:rsidDel="00000000" w:rsidP="00000000" w:rsidRDefault="00000000" w:rsidRPr="00000000" w14:paraId="00000634">
      <w:pPr>
        <w:numPr>
          <w:ilvl w:val="0"/>
          <w:numId w:val="87"/>
        </w:numPr>
        <w:rPr/>
      </w:pPr>
      <w:r w:rsidDel="00000000" w:rsidR="00000000" w:rsidRPr="00000000">
        <w:rPr>
          <w:rtl w:val="0"/>
        </w:rPr>
        <w:t xml:space="preserve">Nguyen [</w:t>
      </w:r>
      <w:hyperlink r:id="rId369">
        <w:r w:rsidDel="00000000" w:rsidR="00000000" w:rsidRPr="00000000">
          <w:rPr>
            <w:rtl w:val="0"/>
          </w:rPr>
          <w:t xml:space="preserve">Cancer '07</w:t>
        </w:r>
      </w:hyperlink>
      <w:r w:rsidDel="00000000" w:rsidR="00000000" w:rsidRPr="00000000">
        <w:rPr>
          <w:rFonts w:ascii="Gungsuh" w:cs="Gungsuh" w:eastAsia="Gungsuh" w:hAnsi="Gungsuh"/>
          <w:rtl w:val="0"/>
        </w:rPr>
        <w:t xml:space="preserve">]: Patients most likely to have local-only failure initially have low-risk disease (such as PSA &lt; 10, GS ≤ 6, cT1c or cT2a), pretreatment PSA velocity &lt; 2 ng/mL/y at initial presentation, interval to PSA failure &gt; 3y, PSADT &gt; 12 mo, negative bone scan and pelvic imaging with positive re-biopsy.</w:t>
      </w:r>
    </w:p>
    <w:p w:rsidR="00000000" w:rsidDel="00000000" w:rsidP="00000000" w:rsidRDefault="00000000" w:rsidRPr="00000000" w14:paraId="00000635">
      <w:pPr>
        <w:numPr>
          <w:ilvl w:val="1"/>
          <w:numId w:val="87"/>
        </w:numPr>
        <w:ind w:left="1440" w:hanging="360"/>
        <w:rPr/>
      </w:pPr>
      <w:r w:rsidDel="00000000" w:rsidR="00000000" w:rsidRPr="00000000">
        <w:rPr>
          <w:rtl w:val="0"/>
        </w:rPr>
        <w:t xml:space="preserve">Men with pre salvage PSA &gt; 10, pre salvage T3/T4, or </w:t>
      </w:r>
      <w:r w:rsidDel="00000000" w:rsidR="00000000" w:rsidRPr="00000000">
        <w:rPr>
          <w:rFonts w:ascii="Gungsuh" w:cs="Gungsuh" w:eastAsia="Gungsuh" w:hAnsi="Gungsuh"/>
          <w:rtl w:val="0"/>
        </w:rPr>
        <w:t xml:space="preserve">presalvage GS ≥ 7 on rebiopsy </w:t>
      </w:r>
      <w:r w:rsidDel="00000000" w:rsidR="00000000" w:rsidRPr="00000000">
        <w:rPr>
          <w:rtl w:val="0"/>
        </w:rPr>
        <w:t xml:space="preserve">are unlikely to be cured by salvage local therapy. </w:t>
      </w:r>
    </w:p>
    <w:p w:rsidR="00000000" w:rsidDel="00000000" w:rsidP="00000000" w:rsidRDefault="00000000" w:rsidRPr="00000000" w14:paraId="00000636">
      <w:pPr>
        <w:numPr>
          <w:ilvl w:val="1"/>
          <w:numId w:val="87"/>
        </w:numPr>
        <w:ind w:left="1440" w:hanging="360"/>
        <w:rPr/>
      </w:pPr>
      <w:r w:rsidDel="00000000" w:rsidR="00000000" w:rsidRPr="00000000">
        <w:rPr>
          <w:rFonts w:ascii="Cardo" w:cs="Cardo" w:eastAsia="Cardo" w:hAnsi="Cardo"/>
          <w:rtl w:val="0"/>
        </w:rPr>
        <w:t xml:space="preserve">Urinary incontinence after BT / cryo / salvage RP of 6→ 36→ 41%. </w:t>
      </w:r>
    </w:p>
    <w:p w:rsidR="00000000" w:rsidDel="00000000" w:rsidP="00000000" w:rsidRDefault="00000000" w:rsidRPr="00000000" w14:paraId="00000637">
      <w:pPr>
        <w:numPr>
          <w:ilvl w:val="1"/>
          <w:numId w:val="87"/>
        </w:numPr>
        <w:ind w:left="1440" w:hanging="360"/>
        <w:rPr/>
      </w:pPr>
      <w:r w:rsidDel="00000000" w:rsidR="00000000" w:rsidRPr="00000000">
        <w:rPr>
          <w:rtl w:val="0"/>
        </w:rPr>
        <w:t xml:space="preserve">G3-4 GU complications and fistula risk after salvage BT of ~3.4%. </w:t>
      </w:r>
    </w:p>
    <w:p w:rsidR="00000000" w:rsidDel="00000000" w:rsidP="00000000" w:rsidRDefault="00000000" w:rsidRPr="00000000" w14:paraId="00000638">
      <w:pPr>
        <w:numPr>
          <w:ilvl w:val="1"/>
          <w:numId w:val="87"/>
        </w:numPr>
        <w:ind w:left="1440" w:hanging="360"/>
        <w:rPr/>
      </w:pPr>
      <w:r w:rsidDel="00000000" w:rsidR="00000000" w:rsidRPr="00000000">
        <w:rPr>
          <w:rtl w:val="0"/>
        </w:rPr>
        <w:t xml:space="preserve">5y bcPFS after salvage RP of around 50%. </w:t>
      </w:r>
    </w:p>
    <w:p w:rsidR="00000000" w:rsidDel="00000000" w:rsidP="00000000" w:rsidRDefault="00000000" w:rsidRPr="00000000" w14:paraId="00000639">
      <w:pPr>
        <w:numPr>
          <w:ilvl w:val="1"/>
          <w:numId w:val="87"/>
        </w:numPr>
        <w:ind w:left="1440" w:hanging="360"/>
        <w:rPr/>
      </w:pPr>
      <w:r w:rsidDel="00000000" w:rsidR="00000000" w:rsidRPr="00000000">
        <w:rPr>
          <w:rtl w:val="0"/>
        </w:rPr>
        <w:t xml:space="preserve">There was a significant increase in toxicity if time from EBRT to brachy was &lt; 4.5 years. In this group, the HR for G3+ GI/GU toxicity was 12 and the HR for urostomy/colostomy was 25.</w:t>
      </w:r>
    </w:p>
    <w:p w:rsidR="00000000" w:rsidDel="00000000" w:rsidP="00000000" w:rsidRDefault="00000000" w:rsidRPr="00000000" w14:paraId="0000063A">
      <w:pPr>
        <w:numPr>
          <w:ilvl w:val="0"/>
          <w:numId w:val="87"/>
        </w:numPr>
        <w:rPr/>
      </w:pPr>
      <w:r w:rsidDel="00000000" w:rsidR="00000000" w:rsidRPr="00000000">
        <w:rPr>
          <w:rtl w:val="0"/>
        </w:rPr>
        <w:t xml:space="preserve">Outcomes improved with lower preop PSA:</w:t>
      </w:r>
    </w:p>
    <w:p w:rsidR="00000000" w:rsidDel="00000000" w:rsidP="00000000" w:rsidRDefault="00000000" w:rsidRPr="00000000" w14:paraId="0000063B">
      <w:pPr>
        <w:numPr>
          <w:ilvl w:val="1"/>
          <w:numId w:val="87"/>
        </w:numPr>
        <w:ind w:left="1440" w:hanging="360"/>
        <w:rPr/>
      </w:pPr>
      <w:r w:rsidDel="00000000" w:rsidR="00000000" w:rsidRPr="00000000">
        <w:rPr>
          <w:rFonts w:ascii="Cardo" w:cs="Cardo" w:eastAsia="Cardo" w:hAnsi="Cardo"/>
          <w:rtl w:val="0"/>
        </w:rPr>
        <w:t xml:space="preserve">5y bcPFS for preop PSA &lt; 4 / 4-10 / 10+ of 86→ 55→ 28%.</w:t>
      </w:r>
    </w:p>
    <w:p w:rsidR="00000000" w:rsidDel="00000000" w:rsidP="00000000" w:rsidRDefault="00000000" w:rsidRPr="00000000" w14:paraId="0000063C">
      <w:pPr>
        <w:numPr>
          <w:ilvl w:val="1"/>
          <w:numId w:val="87"/>
        </w:numPr>
        <w:ind w:left="1440" w:hanging="360"/>
        <w:rPr/>
      </w:pPr>
      <w:r w:rsidDel="00000000" w:rsidR="00000000" w:rsidRPr="00000000">
        <w:rPr>
          <w:rtl w:val="0"/>
        </w:rPr>
        <w:t xml:space="preserve">See [</w:t>
      </w:r>
      <w:hyperlink w:anchor="ul346zv0w8tw">
        <w:r w:rsidDel="00000000" w:rsidR="00000000" w:rsidRPr="00000000">
          <w:rPr>
            <w:rtl w:val="0"/>
          </w:rPr>
          <w:t xml:space="preserve">Mount Sinai</w:t>
        </w:r>
      </w:hyperlink>
      <w:r w:rsidDel="00000000" w:rsidR="00000000" w:rsidRPr="00000000">
        <w:rPr>
          <w:rtl w:val="0"/>
        </w:rPr>
        <w:t xml:space="preserve">] study which suggests pre-salvage PSA &lt; 6 is associated with less bcF. </w:t>
      </w:r>
    </w:p>
    <w:p w:rsidR="00000000" w:rsidDel="00000000" w:rsidP="00000000" w:rsidRDefault="00000000" w:rsidRPr="00000000" w14:paraId="0000063D">
      <w:pPr>
        <w:numPr>
          <w:ilvl w:val="0"/>
          <w:numId w:val="87"/>
        </w:numPr>
        <w:rPr/>
      </w:pPr>
      <w:r w:rsidDel="00000000" w:rsidR="00000000" w:rsidRPr="00000000">
        <w:rPr>
          <w:rtl w:val="0"/>
        </w:rPr>
        <w:t xml:space="preserve">Approximately 1/8 to 1/4 patients will require a colostomy after salvage RP. </w:t>
      </w:r>
    </w:p>
    <w:p w:rsidR="00000000" w:rsidDel="00000000" w:rsidP="00000000" w:rsidRDefault="00000000" w:rsidRPr="00000000" w14:paraId="0000063E">
      <w:pPr>
        <w:ind w:left="0" w:firstLine="0"/>
        <w:rPr>
          <w:b w:val="1"/>
        </w:rPr>
      </w:pPr>
      <w:r w:rsidDel="00000000" w:rsidR="00000000" w:rsidRPr="00000000">
        <w:rPr>
          <w:rtl w:val="0"/>
        </w:rPr>
      </w:r>
    </w:p>
    <w:p w:rsidR="00000000" w:rsidDel="00000000" w:rsidP="00000000" w:rsidRDefault="00000000" w:rsidRPr="00000000" w14:paraId="0000063F">
      <w:pPr>
        <w:pStyle w:val="Heading3"/>
        <w:ind w:left="0" w:firstLine="0"/>
        <w:rPr/>
      </w:pPr>
      <w:bookmarkStart w:colFirst="0" w:colLast="0" w:name="_9c0bcz6y2ary" w:id="150"/>
      <w:bookmarkEnd w:id="150"/>
      <w:hyperlink w:anchor="_xurgv293nn2v">
        <w:r w:rsidDel="00000000" w:rsidR="00000000" w:rsidRPr="00000000">
          <w:rPr>
            <w:u w:val="single"/>
            <w:rtl w:val="0"/>
          </w:rPr>
          <w:t xml:space="preserve">Salvage SBRT</w:t>
        </w:r>
      </w:hyperlink>
      <w:r w:rsidDel="00000000" w:rsidR="00000000" w:rsidRPr="00000000">
        <w:rPr>
          <w:rtl w:val="0"/>
        </w:rPr>
      </w:r>
    </w:p>
    <w:p w:rsidR="00000000" w:rsidDel="00000000" w:rsidP="00000000" w:rsidRDefault="00000000" w:rsidRPr="00000000" w14:paraId="00000640">
      <w:pPr>
        <w:ind w:left="0" w:firstLine="0"/>
        <w:rPr/>
      </w:pPr>
      <w:r w:rsidDel="00000000" w:rsidR="00000000" w:rsidRPr="00000000">
        <w:rPr>
          <w:rtl w:val="0"/>
        </w:rPr>
        <w:t xml:space="preserve">The Axumin/PSMA PET era has now revealed [</w:t>
      </w:r>
      <w:hyperlink w:anchor="3mpln1wksfnj">
        <w:r w:rsidDel="00000000" w:rsidR="00000000" w:rsidRPr="00000000">
          <w:rPr>
            <w:rtl w:val="0"/>
          </w:rPr>
          <w:t xml:space="preserve">extra-pelvic mets are common</w:t>
        </w:r>
      </w:hyperlink>
      <w:r w:rsidDel="00000000" w:rsidR="00000000" w:rsidRPr="00000000">
        <w:rPr>
          <w:rtl w:val="0"/>
        </w:rPr>
        <w:t xml:space="preserve">] with pretreatment PSA of 4.</w:t>
      </w:r>
      <w:r w:rsidDel="00000000" w:rsidR="00000000" w:rsidRPr="00000000">
        <w:rPr>
          <w:rtl w:val="0"/>
        </w:rPr>
      </w:r>
    </w:p>
    <w:p w:rsidR="00000000" w:rsidDel="00000000" w:rsidP="00000000" w:rsidRDefault="00000000" w:rsidRPr="00000000" w14:paraId="00000641">
      <w:pPr>
        <w:numPr>
          <w:ilvl w:val="0"/>
          <w:numId w:val="87"/>
        </w:numPr>
        <w:rPr>
          <w:u w:val="none"/>
        </w:rPr>
      </w:pPr>
      <w:r w:rsidDel="00000000" w:rsidR="00000000" w:rsidRPr="00000000">
        <w:rPr>
          <w:b w:val="1"/>
          <w:rtl w:val="0"/>
        </w:rPr>
        <w:t xml:space="preserve">Focal salvage SBRT </w:t>
      </w:r>
      <w:r w:rsidDel="00000000" w:rsidR="00000000" w:rsidRPr="00000000">
        <w:rPr>
          <w:rtl w:val="0"/>
        </w:rPr>
        <w:t xml:space="preserve">[</w:t>
      </w:r>
      <w:hyperlink r:id="rId370">
        <w:r w:rsidDel="00000000" w:rsidR="00000000" w:rsidRPr="00000000">
          <w:rPr>
            <w:rtl w:val="0"/>
          </w:rPr>
          <w:t xml:space="preserve">Jerczek-Fossa BRJ '19</w:t>
        </w:r>
      </w:hyperlink>
      <w:r w:rsidDel="00000000" w:rsidR="00000000" w:rsidRPr="00000000">
        <w:rPr>
          <w:rtl w:val="0"/>
        </w:rPr>
        <w:t xml:space="preserve">]: </w:t>
      </w:r>
      <w:r w:rsidDel="00000000" w:rsidR="00000000" w:rsidRPr="00000000">
        <w:rPr>
          <w:b w:val="1"/>
          <w:rtl w:val="0"/>
        </w:rPr>
        <w:t xml:space="preserve">30/5</w:t>
      </w:r>
      <w:r w:rsidDel="00000000" w:rsidR="00000000" w:rsidRPr="00000000">
        <w:rPr>
          <w:rtl w:val="0"/>
        </w:rPr>
        <w:t xml:space="preserve">.</w:t>
        <w:br w:type="textWrapping"/>
        <w:t xml:space="preserve">They did not require re-biopsy. </w:t>
      </w:r>
    </w:p>
    <w:p w:rsidR="00000000" w:rsidDel="00000000" w:rsidP="00000000" w:rsidRDefault="00000000" w:rsidRPr="00000000" w14:paraId="00000642">
      <w:pPr>
        <w:numPr>
          <w:ilvl w:val="1"/>
          <w:numId w:val="87"/>
        </w:numPr>
        <w:ind w:left="1440" w:hanging="360"/>
        <w:rPr>
          <w:u w:val="none"/>
        </w:rPr>
      </w:pPr>
      <w:r w:rsidDel="00000000" w:rsidR="00000000" w:rsidRPr="00000000">
        <w:rPr>
          <w:rtl w:val="0"/>
        </w:rPr>
        <w:t xml:space="preserve">64 patients. ADT in 1/4. MFU 2y.</w:t>
      </w:r>
    </w:p>
    <w:p w:rsidR="00000000" w:rsidDel="00000000" w:rsidP="00000000" w:rsidRDefault="00000000" w:rsidRPr="00000000" w14:paraId="00000643">
      <w:pPr>
        <w:numPr>
          <w:ilvl w:val="1"/>
          <w:numId w:val="87"/>
        </w:numPr>
        <w:ind w:left="1440" w:hanging="360"/>
        <w:rPr>
          <w:u w:val="none"/>
        </w:rPr>
      </w:pPr>
      <w:r w:rsidDel="00000000" w:rsidR="00000000" w:rsidRPr="00000000">
        <w:rPr>
          <w:rtl w:val="0"/>
        </w:rPr>
        <w:t xml:space="preserve">Median pre-salvage PSA 3.9. </w:t>
      </w:r>
    </w:p>
    <w:p w:rsidR="00000000" w:rsidDel="00000000" w:rsidP="00000000" w:rsidRDefault="00000000" w:rsidRPr="00000000" w14:paraId="00000644">
      <w:pPr>
        <w:numPr>
          <w:ilvl w:val="1"/>
          <w:numId w:val="87"/>
        </w:numPr>
        <w:ind w:left="1440" w:hanging="360"/>
        <w:rPr>
          <w:u w:val="none"/>
        </w:rPr>
      </w:pPr>
      <w:r w:rsidDel="00000000" w:rsidR="00000000" w:rsidRPr="00000000">
        <w:rPr>
          <w:rtl w:val="0"/>
        </w:rPr>
        <w:t xml:space="preserve">2y bcPFS only 40%. </w:t>
      </w:r>
    </w:p>
    <w:p w:rsidR="00000000" w:rsidDel="00000000" w:rsidP="00000000" w:rsidRDefault="00000000" w:rsidRPr="00000000" w14:paraId="00000645">
      <w:pPr>
        <w:numPr>
          <w:ilvl w:val="0"/>
          <w:numId w:val="87"/>
        </w:numPr>
        <w:rPr>
          <w:u w:val="none"/>
        </w:rPr>
      </w:pPr>
      <w:r w:rsidDel="00000000" w:rsidR="00000000" w:rsidRPr="00000000">
        <w:rPr>
          <w:b w:val="1"/>
          <w:rtl w:val="0"/>
        </w:rPr>
        <w:t xml:space="preserve">Focal salvage SBRT </w:t>
      </w:r>
      <w:r w:rsidDel="00000000" w:rsidR="00000000" w:rsidRPr="00000000">
        <w:rPr>
          <w:rtl w:val="0"/>
        </w:rPr>
        <w:t xml:space="preserve">[</w:t>
      </w:r>
      <w:hyperlink r:id="rId371">
        <w:r w:rsidDel="00000000" w:rsidR="00000000" w:rsidRPr="00000000">
          <w:rPr>
            <w:rtl w:val="0"/>
          </w:rPr>
          <w:t xml:space="preserve">Pasquier IJROBP '19</w:t>
        </w:r>
      </w:hyperlink>
      <w:r w:rsidDel="00000000" w:rsidR="00000000" w:rsidRPr="00000000">
        <w:rPr>
          <w:rtl w:val="0"/>
        </w:rPr>
        <w:t xml:space="preserve">]: </w:t>
      </w:r>
      <w:r w:rsidDel="00000000" w:rsidR="00000000" w:rsidRPr="00000000">
        <w:rPr>
          <w:b w:val="1"/>
          <w:rtl w:val="0"/>
        </w:rPr>
        <w:t xml:space="preserve">36/6</w:t>
      </w:r>
      <w:r w:rsidDel="00000000" w:rsidR="00000000" w:rsidRPr="00000000">
        <w:rPr>
          <w:rtl w:val="0"/>
        </w:rPr>
        <w:t xml:space="preserve">.</w:t>
      </w:r>
    </w:p>
    <w:p w:rsidR="00000000" w:rsidDel="00000000" w:rsidP="00000000" w:rsidRDefault="00000000" w:rsidRPr="00000000" w14:paraId="00000646">
      <w:pPr>
        <w:ind w:firstLine="720"/>
        <w:rPr/>
      </w:pPr>
      <w:r w:rsidDel="00000000" w:rsidR="00000000" w:rsidRPr="00000000">
        <w:rPr>
          <w:rtl w:val="0"/>
        </w:rPr>
        <w:t xml:space="preserve">Biopsy required! </w:t>
      </w:r>
    </w:p>
    <w:p w:rsidR="00000000" w:rsidDel="00000000" w:rsidP="00000000" w:rsidRDefault="00000000" w:rsidRPr="00000000" w14:paraId="00000647">
      <w:pPr>
        <w:numPr>
          <w:ilvl w:val="1"/>
          <w:numId w:val="87"/>
        </w:numPr>
        <w:ind w:left="1440" w:hanging="360"/>
        <w:rPr>
          <w:u w:val="none"/>
        </w:rPr>
      </w:pPr>
      <w:r w:rsidDel="00000000" w:rsidR="00000000" w:rsidRPr="00000000">
        <w:rPr>
          <w:rtl w:val="0"/>
        </w:rPr>
        <w:t xml:space="preserve">100 pts. 2010-2017. MRI and Choline in ~90%. ADT in 1/3, median duration 12 mo. MFU 2.5y. </w:t>
      </w:r>
    </w:p>
    <w:p w:rsidR="00000000" w:rsidDel="00000000" w:rsidP="00000000" w:rsidRDefault="00000000" w:rsidRPr="00000000" w14:paraId="00000648">
      <w:pPr>
        <w:numPr>
          <w:ilvl w:val="2"/>
          <w:numId w:val="87"/>
        </w:numPr>
        <w:ind w:left="2160" w:hanging="360"/>
        <w:rPr>
          <w:u w:val="none"/>
        </w:rPr>
      </w:pPr>
      <w:r w:rsidDel="00000000" w:rsidR="00000000" w:rsidRPr="00000000">
        <w:rPr>
          <w:rtl w:val="0"/>
        </w:rPr>
        <w:t xml:space="preserve">CTV = GTV + 2-5 mm.</w:t>
      </w:r>
    </w:p>
    <w:p w:rsidR="00000000" w:rsidDel="00000000" w:rsidP="00000000" w:rsidRDefault="00000000" w:rsidRPr="00000000" w14:paraId="00000649">
      <w:pPr>
        <w:numPr>
          <w:ilvl w:val="1"/>
          <w:numId w:val="87"/>
        </w:numPr>
        <w:ind w:left="1440" w:hanging="360"/>
        <w:rPr>
          <w:u w:val="none"/>
        </w:rPr>
      </w:pPr>
      <w:r w:rsidDel="00000000" w:rsidR="00000000" w:rsidRPr="00000000">
        <w:rPr>
          <w:rFonts w:ascii="Gungsuh" w:cs="Gungsuh" w:eastAsia="Gungsuh" w:hAnsi="Gungsuh"/>
          <w:rtl w:val="0"/>
        </w:rPr>
        <w:t xml:space="preserve">MTTSBRT 7.5y.  Median pre-salvage PSA 4.3. Around 1/3 GG4+. PSA-DT ≥ 3 mo. </w:t>
      </w:r>
    </w:p>
    <w:p w:rsidR="00000000" w:rsidDel="00000000" w:rsidP="00000000" w:rsidRDefault="00000000" w:rsidRPr="00000000" w14:paraId="0000064A">
      <w:pPr>
        <w:numPr>
          <w:ilvl w:val="1"/>
          <w:numId w:val="87"/>
        </w:numPr>
        <w:ind w:left="1440" w:hanging="360"/>
        <w:rPr>
          <w:u w:val="none"/>
        </w:rPr>
      </w:pPr>
      <w:r w:rsidDel="00000000" w:rsidR="00000000" w:rsidRPr="00000000">
        <w:rPr>
          <w:rtl w:val="0"/>
        </w:rPr>
        <w:t xml:space="preserve">3y bcPFS 55%. </w:t>
      </w:r>
    </w:p>
    <w:p w:rsidR="00000000" w:rsidDel="00000000" w:rsidP="00000000" w:rsidRDefault="00000000" w:rsidRPr="00000000" w14:paraId="0000064B">
      <w:pPr>
        <w:numPr>
          <w:ilvl w:val="0"/>
          <w:numId w:val="87"/>
        </w:numPr>
        <w:rPr>
          <w:u w:val="none"/>
        </w:rPr>
      </w:pPr>
      <w:r w:rsidDel="00000000" w:rsidR="00000000" w:rsidRPr="00000000">
        <w:rPr>
          <w:b w:val="1"/>
          <w:rtl w:val="0"/>
        </w:rPr>
        <w:t xml:space="preserve">Focal salvage SBRT</w:t>
      </w:r>
      <w:r w:rsidDel="00000000" w:rsidR="00000000" w:rsidRPr="00000000">
        <w:rPr>
          <w:rtl w:val="0"/>
        </w:rPr>
        <w:t xml:space="preserve"> [</w:t>
      </w:r>
      <w:hyperlink r:id="rId372">
        <w:r w:rsidDel="00000000" w:rsidR="00000000" w:rsidRPr="00000000">
          <w:rPr>
            <w:rtl w:val="0"/>
          </w:rPr>
          <w:t xml:space="preserve">Fuller IJROBP '19</w:t>
        </w:r>
      </w:hyperlink>
      <w:r w:rsidDel="00000000" w:rsidR="00000000" w:rsidRPr="00000000">
        <w:rPr>
          <w:rtl w:val="0"/>
        </w:rPr>
        <w:t xml:space="preserve">]: </w:t>
      </w:r>
      <w:r w:rsidDel="00000000" w:rsidR="00000000" w:rsidRPr="00000000">
        <w:rPr>
          <w:b w:val="1"/>
          <w:rtl w:val="0"/>
        </w:rPr>
        <w:t xml:space="preserve">34/5</w:t>
      </w:r>
      <w:r w:rsidDel="00000000" w:rsidR="00000000" w:rsidRPr="00000000">
        <w:rPr>
          <w:rtl w:val="0"/>
        </w:rPr>
        <w:t xml:space="preserve">. </w:t>
        <w:br w:type="textWrapping"/>
        <w:t xml:space="preserve">Biopsy required! G3+ GU was 8% which is higher than with salvage HDR-BT. </w:t>
      </w:r>
    </w:p>
    <w:p w:rsidR="00000000" w:rsidDel="00000000" w:rsidP="00000000" w:rsidRDefault="00000000" w:rsidRPr="00000000" w14:paraId="0000064C">
      <w:pPr>
        <w:numPr>
          <w:ilvl w:val="1"/>
          <w:numId w:val="87"/>
        </w:numPr>
        <w:ind w:left="1440" w:hanging="360"/>
        <w:rPr>
          <w:u w:val="none"/>
        </w:rPr>
      </w:pPr>
      <w:r w:rsidDel="00000000" w:rsidR="00000000" w:rsidRPr="00000000">
        <w:rPr>
          <w:rtl w:val="0"/>
        </w:rPr>
        <w:t xml:space="preserve">50 pts. 2009-2018. &gt;2y after prior treatment. 83% GS 7+. Median previous RT dose 75.6 Gy. MFU 4y.</w:t>
      </w:r>
    </w:p>
    <w:p w:rsidR="00000000" w:rsidDel="00000000" w:rsidP="00000000" w:rsidRDefault="00000000" w:rsidRPr="00000000" w14:paraId="0000064D">
      <w:pPr>
        <w:numPr>
          <w:ilvl w:val="2"/>
          <w:numId w:val="87"/>
        </w:numPr>
        <w:ind w:left="2160" w:hanging="360"/>
        <w:rPr>
          <w:u w:val="none"/>
        </w:rPr>
      </w:pPr>
      <w:r w:rsidDel="00000000" w:rsidR="00000000" w:rsidRPr="00000000">
        <w:rPr>
          <w:rtl w:val="0"/>
        </w:rPr>
        <w:t xml:space="preserve">Pre-existing G2+ toxicity excluded. </w:t>
      </w:r>
    </w:p>
    <w:p w:rsidR="00000000" w:rsidDel="00000000" w:rsidP="00000000" w:rsidRDefault="00000000" w:rsidRPr="00000000" w14:paraId="0000064E">
      <w:pPr>
        <w:numPr>
          <w:ilvl w:val="2"/>
          <w:numId w:val="87"/>
        </w:numPr>
        <w:ind w:left="2160" w:hanging="360"/>
        <w:rPr>
          <w:u w:val="none"/>
        </w:rPr>
      </w:pPr>
      <w:r w:rsidDel="00000000" w:rsidR="00000000" w:rsidRPr="00000000">
        <w:rPr>
          <w:rtl w:val="0"/>
        </w:rPr>
        <w:t xml:space="preserve">PTV = CTV (prostate GTV + any contiguous extension)</w:t>
      </w:r>
    </w:p>
    <w:p w:rsidR="00000000" w:rsidDel="00000000" w:rsidP="00000000" w:rsidRDefault="00000000" w:rsidRPr="00000000" w14:paraId="0000064F">
      <w:pPr>
        <w:numPr>
          <w:ilvl w:val="1"/>
          <w:numId w:val="87"/>
        </w:numPr>
        <w:ind w:left="1440" w:hanging="360"/>
        <w:rPr>
          <w:u w:val="none"/>
        </w:rPr>
      </w:pPr>
      <w:r w:rsidDel="00000000" w:rsidR="00000000" w:rsidRPr="00000000">
        <w:rPr>
          <w:rtl w:val="0"/>
        </w:rPr>
        <w:t xml:space="preserve">Median pre-SBRT PSA of 4, decreased to 0.6 and 0.15 at 1 and 5y in non-relapsed patients.</w:t>
      </w:r>
    </w:p>
    <w:p w:rsidR="00000000" w:rsidDel="00000000" w:rsidP="00000000" w:rsidRDefault="00000000" w:rsidRPr="00000000" w14:paraId="00000650">
      <w:pPr>
        <w:numPr>
          <w:ilvl w:val="1"/>
          <w:numId w:val="87"/>
        </w:numPr>
        <w:ind w:left="1440" w:hanging="360"/>
        <w:rPr>
          <w:u w:val="none"/>
        </w:rPr>
      </w:pPr>
      <w:r w:rsidDel="00000000" w:rsidR="00000000" w:rsidRPr="00000000">
        <w:rPr>
          <w:rtl w:val="0"/>
        </w:rPr>
        <w:t xml:space="preserve">5y bcPFS 60%. </w:t>
      </w:r>
    </w:p>
    <w:p w:rsidR="00000000" w:rsidDel="00000000" w:rsidP="00000000" w:rsidRDefault="00000000" w:rsidRPr="00000000" w14:paraId="00000651">
      <w:pPr>
        <w:numPr>
          <w:ilvl w:val="1"/>
          <w:numId w:val="87"/>
        </w:numPr>
        <w:ind w:left="1440" w:hanging="360"/>
        <w:rPr>
          <w:u w:val="none"/>
        </w:rPr>
      </w:pPr>
      <w:r w:rsidDel="00000000" w:rsidR="00000000" w:rsidRPr="00000000">
        <w:rPr>
          <w:rFonts w:ascii="Cardo" w:cs="Cardo" w:eastAsia="Cardo" w:hAnsi="Cardo"/>
          <w:rtl w:val="0"/>
        </w:rPr>
        <w:t xml:space="preserve">5y LF / DF / salvage ADT of 94→ 89→ 69%. </w:t>
      </w:r>
    </w:p>
    <w:p w:rsidR="00000000" w:rsidDel="00000000" w:rsidP="00000000" w:rsidRDefault="00000000" w:rsidRPr="00000000" w14:paraId="00000652">
      <w:pPr>
        <w:numPr>
          <w:ilvl w:val="1"/>
          <w:numId w:val="87"/>
        </w:numPr>
        <w:ind w:left="1440" w:hanging="360"/>
        <w:rPr>
          <w:u w:val="none"/>
        </w:rPr>
      </w:pPr>
      <w:r w:rsidDel="00000000" w:rsidR="00000000" w:rsidRPr="00000000">
        <w:rPr>
          <w:rFonts w:ascii="Cardo" w:cs="Cardo" w:eastAsia="Cardo" w:hAnsi="Cardo"/>
          <w:rtl w:val="0"/>
        </w:rPr>
        <w:t xml:space="preserve">5y bcPFS for PSA ± 6.92 of 12→ 78% </w:t>
      </w:r>
    </w:p>
    <w:p w:rsidR="00000000" w:rsidDel="00000000" w:rsidP="00000000" w:rsidRDefault="00000000" w:rsidRPr="00000000" w14:paraId="00000653">
      <w:pPr>
        <w:numPr>
          <w:ilvl w:val="1"/>
          <w:numId w:val="87"/>
        </w:numPr>
        <w:ind w:left="1440" w:hanging="360"/>
        <w:rPr>
          <w:u w:val="none"/>
        </w:rPr>
      </w:pPr>
      <w:r w:rsidDel="00000000" w:rsidR="00000000" w:rsidRPr="00000000">
        <w:rPr>
          <w:rtl w:val="0"/>
        </w:rPr>
        <w:t xml:space="preserve">G3+ GU 8%. No late GI toxicity. </w:t>
      </w:r>
    </w:p>
    <w:p w:rsidR="00000000" w:rsidDel="00000000" w:rsidP="00000000" w:rsidRDefault="00000000" w:rsidRPr="00000000" w14:paraId="00000654">
      <w:pPr>
        <w:numPr>
          <w:ilvl w:val="1"/>
          <w:numId w:val="87"/>
        </w:numPr>
        <w:ind w:left="1440" w:hanging="360"/>
        <w:rPr>
          <w:u w:val="none"/>
        </w:rPr>
      </w:pPr>
      <w:r w:rsidDel="00000000" w:rsidR="00000000" w:rsidRPr="00000000">
        <w:rPr>
          <w:rtl w:val="0"/>
        </w:rPr>
        <w:t xml:space="preserve">Of the 30% able to have erections at baseline, 82% subsequently lost potency. </w:t>
      </w:r>
    </w:p>
    <w:p w:rsidR="00000000" w:rsidDel="00000000" w:rsidP="00000000" w:rsidRDefault="00000000" w:rsidRPr="00000000" w14:paraId="00000655">
      <w:pPr>
        <w:ind w:left="0" w:firstLine="0"/>
        <w:rPr>
          <w:b w:val="1"/>
        </w:rPr>
      </w:pPr>
      <w:r w:rsidDel="00000000" w:rsidR="00000000" w:rsidRPr="00000000">
        <w:rPr>
          <w:rtl w:val="0"/>
        </w:rPr>
      </w:r>
    </w:p>
    <w:p w:rsidR="00000000" w:rsidDel="00000000" w:rsidP="00000000" w:rsidRDefault="00000000" w:rsidRPr="00000000" w14:paraId="00000656">
      <w:pPr>
        <w:pStyle w:val="Heading3"/>
        <w:ind w:left="0" w:firstLine="0"/>
        <w:rPr/>
      </w:pPr>
      <w:bookmarkStart w:colFirst="0" w:colLast="0" w:name="_3naihe63ltqs" w:id="151"/>
      <w:bookmarkEnd w:id="151"/>
      <w:hyperlink w:anchor="_xurgv293nn2v">
        <w:r w:rsidDel="00000000" w:rsidR="00000000" w:rsidRPr="00000000">
          <w:rPr>
            <w:u w:val="single"/>
            <w:rtl w:val="0"/>
          </w:rPr>
          <w:t xml:space="preserve">Salvage BT</w:t>
        </w:r>
      </w:hyperlink>
      <w:r w:rsidDel="00000000" w:rsidR="00000000" w:rsidRPr="00000000">
        <w:rPr>
          <w:rtl w:val="0"/>
        </w:rPr>
      </w:r>
    </w:p>
    <w:p w:rsidR="00000000" w:rsidDel="00000000" w:rsidP="00000000" w:rsidRDefault="00000000" w:rsidRPr="00000000" w14:paraId="00000657">
      <w:pPr>
        <w:numPr>
          <w:ilvl w:val="0"/>
          <w:numId w:val="87"/>
        </w:numPr>
      </w:pPr>
      <w:r w:rsidDel="00000000" w:rsidR="00000000" w:rsidRPr="00000000">
        <w:rPr>
          <w:b w:val="1"/>
          <w:rtl w:val="0"/>
        </w:rPr>
        <w:t xml:space="preserve">Mount Sinai </w:t>
      </w:r>
      <w:r w:rsidDel="00000000" w:rsidR="00000000" w:rsidRPr="00000000">
        <w:rPr>
          <w:rtl w:val="0"/>
        </w:rPr>
        <w:t xml:space="preserve">[</w:t>
      </w:r>
      <w:hyperlink r:id="rId373">
        <w:r w:rsidDel="00000000" w:rsidR="00000000" w:rsidRPr="00000000">
          <w:rPr>
            <w:rtl w:val="0"/>
          </w:rPr>
          <w:t xml:space="preserve">Burri IJROBP '10</w:t>
        </w:r>
      </w:hyperlink>
      <w:r w:rsidDel="00000000" w:rsidR="00000000" w:rsidRPr="00000000">
        <w:rPr>
          <w:rtl w:val="0"/>
        </w:rPr>
        <w:t xml:space="preserve">]: Salvage BT with 103-Pd or 125-I. </w:t>
      </w:r>
    </w:p>
    <w:bookmarkStart w:colFirst="0" w:colLast="0" w:name="ul346zv0w8tw" w:id="152"/>
    <w:bookmarkEnd w:id="152"/>
    <w:p w:rsidR="00000000" w:rsidDel="00000000" w:rsidP="00000000" w:rsidRDefault="00000000" w:rsidRPr="00000000" w14:paraId="00000658">
      <w:pPr>
        <w:ind w:firstLine="720"/>
        <w:rPr/>
      </w:pPr>
      <w:r w:rsidDel="00000000" w:rsidR="00000000" w:rsidRPr="00000000">
        <w:rPr>
          <w:rtl w:val="0"/>
        </w:rPr>
        <w:t xml:space="preserve">PSA &lt; 6 at salvage is associated with less biochemical failure.</w:t>
      </w:r>
    </w:p>
    <w:p w:rsidR="00000000" w:rsidDel="00000000" w:rsidP="00000000" w:rsidRDefault="00000000" w:rsidRPr="00000000" w14:paraId="00000659">
      <w:pPr>
        <w:numPr>
          <w:ilvl w:val="1"/>
          <w:numId w:val="87"/>
        </w:numPr>
        <w:ind w:left="1440" w:hanging="360"/>
        <w:rPr>
          <w:u w:val="none"/>
        </w:rPr>
      </w:pPr>
      <w:r w:rsidDel="00000000" w:rsidR="00000000" w:rsidRPr="00000000">
        <w:rPr>
          <w:rtl w:val="0"/>
        </w:rPr>
        <w:t xml:space="preserve">37 men, 1994-2008. MFU 7y.</w:t>
      </w:r>
    </w:p>
    <w:p w:rsidR="00000000" w:rsidDel="00000000" w:rsidP="00000000" w:rsidRDefault="00000000" w:rsidRPr="00000000" w14:paraId="0000065A">
      <w:pPr>
        <w:numPr>
          <w:ilvl w:val="2"/>
          <w:numId w:val="87"/>
        </w:numPr>
        <w:ind w:left="2160" w:hanging="360"/>
        <w:rPr>
          <w:u w:val="none"/>
        </w:rPr>
      </w:pPr>
      <w:r w:rsidDel="00000000" w:rsidR="00000000" w:rsidRPr="00000000">
        <w:rPr>
          <w:rtl w:val="0"/>
        </w:rPr>
        <w:t xml:space="preserve">Median dose to 90% of the prostate 122 Gy.</w:t>
      </w:r>
    </w:p>
    <w:p w:rsidR="00000000" w:rsidDel="00000000" w:rsidP="00000000" w:rsidRDefault="00000000" w:rsidRPr="00000000" w14:paraId="0000065B">
      <w:pPr>
        <w:numPr>
          <w:ilvl w:val="1"/>
          <w:numId w:val="87"/>
        </w:numPr>
        <w:ind w:left="1440" w:hanging="360"/>
        <w:rPr>
          <w:u w:val="none"/>
        </w:rPr>
      </w:pPr>
      <w:r w:rsidDel="00000000" w:rsidR="00000000" w:rsidRPr="00000000">
        <w:rPr>
          <w:rtl w:val="0"/>
        </w:rPr>
        <w:t xml:space="preserve">On MVA, only presalvage PSA &lt; 6 was significantly associated with bcPFS. </w:t>
      </w:r>
    </w:p>
    <w:p w:rsidR="00000000" w:rsidDel="00000000" w:rsidP="00000000" w:rsidRDefault="00000000" w:rsidRPr="00000000" w14:paraId="0000065C">
      <w:pPr>
        <w:numPr>
          <w:ilvl w:val="1"/>
          <w:numId w:val="87"/>
        </w:numPr>
        <w:ind w:left="1440" w:hanging="360"/>
        <w:rPr>
          <w:u w:val="none"/>
        </w:rPr>
      </w:pPr>
      <w:r w:rsidDel="00000000" w:rsidR="00000000" w:rsidRPr="00000000">
        <w:rPr>
          <w:rtl w:val="0"/>
        </w:rPr>
        <w:t xml:space="preserve">10y bcPFS 54%, 10y CSS 96%. </w:t>
      </w:r>
    </w:p>
    <w:p w:rsidR="00000000" w:rsidDel="00000000" w:rsidP="00000000" w:rsidRDefault="00000000" w:rsidRPr="00000000" w14:paraId="0000065D">
      <w:pPr>
        <w:numPr>
          <w:ilvl w:val="0"/>
          <w:numId w:val="87"/>
        </w:numPr>
      </w:pPr>
      <w:r w:rsidDel="00000000" w:rsidR="00000000" w:rsidRPr="00000000">
        <w:rPr>
          <w:b w:val="1"/>
          <w:rtl w:val="0"/>
        </w:rPr>
        <w:t xml:space="preserve">MSKCC</w:t>
      </w:r>
      <w:r w:rsidDel="00000000" w:rsidR="00000000" w:rsidRPr="00000000">
        <w:rPr>
          <w:rtl w:val="0"/>
        </w:rPr>
        <w:t xml:space="preserve"> [</w:t>
      </w:r>
      <w:hyperlink r:id="rId374">
        <w:r w:rsidDel="00000000" w:rsidR="00000000" w:rsidRPr="00000000">
          <w:rPr>
            <w:rtl w:val="0"/>
          </w:rPr>
          <w:t xml:space="preserve">Yamada BT '14]</w:t>
        </w:r>
      </w:hyperlink>
      <w:r w:rsidDel="00000000" w:rsidR="00000000" w:rsidRPr="00000000">
        <w:rPr>
          <w:rtl w:val="0"/>
        </w:rPr>
        <w:t xml:space="preserve">: Phase II. </w:t>
      </w:r>
      <w:r w:rsidDel="00000000" w:rsidR="00000000" w:rsidRPr="00000000">
        <w:rPr>
          <w:b w:val="1"/>
          <w:rtl w:val="0"/>
        </w:rPr>
        <w:t xml:space="preserve">32/4</w:t>
      </w:r>
      <w:r w:rsidDel="00000000" w:rsidR="00000000" w:rsidRPr="00000000">
        <w:rPr>
          <w:rtl w:val="0"/>
        </w:rPr>
        <w:t xml:space="preserve"> over 30h in single insertion.</w:t>
      </w:r>
    </w:p>
    <w:p w:rsidR="00000000" w:rsidDel="00000000" w:rsidP="00000000" w:rsidRDefault="00000000" w:rsidRPr="00000000" w14:paraId="0000065E">
      <w:pPr>
        <w:numPr>
          <w:ilvl w:val="1"/>
          <w:numId w:val="87"/>
        </w:numPr>
        <w:ind w:left="1440" w:hanging="360"/>
      </w:pPr>
      <w:r w:rsidDel="00000000" w:rsidR="00000000" w:rsidRPr="00000000">
        <w:rPr>
          <w:rtl w:val="0"/>
        </w:rPr>
        <w:t xml:space="preserve">42 pts. Median EBRT 81 Gy. TTF 73 mo. 33 cc. 40% ADT.</w:t>
      </w:r>
    </w:p>
    <w:p w:rsidR="00000000" w:rsidDel="00000000" w:rsidP="00000000" w:rsidRDefault="00000000" w:rsidRPr="00000000" w14:paraId="0000065F">
      <w:pPr>
        <w:numPr>
          <w:ilvl w:val="1"/>
          <w:numId w:val="87"/>
        </w:numPr>
        <w:ind w:left="1440" w:hanging="360"/>
      </w:pPr>
      <w:r w:rsidDel="00000000" w:rsidR="00000000" w:rsidRPr="00000000">
        <w:rPr>
          <w:rtl w:val="0"/>
        </w:rPr>
        <w:t xml:space="preserve">5y bcPFS 69%, 5y DMFS 81%. CSS 90%.</w:t>
      </w:r>
    </w:p>
    <w:p w:rsidR="00000000" w:rsidDel="00000000" w:rsidP="00000000" w:rsidRDefault="00000000" w:rsidRPr="00000000" w14:paraId="00000660">
      <w:pPr>
        <w:numPr>
          <w:ilvl w:val="1"/>
          <w:numId w:val="87"/>
        </w:numPr>
        <w:ind w:left="1440" w:hanging="360"/>
      </w:pPr>
      <w:r w:rsidDel="00000000" w:rsidR="00000000" w:rsidRPr="00000000">
        <w:rPr>
          <w:rFonts w:ascii="Cardo" w:cs="Cardo" w:eastAsia="Cardo" w:hAnsi="Cardo"/>
          <w:rtl w:val="0"/>
        </w:rPr>
        <w:t xml:space="preserve">Late GU G1/2 of 38→ 48%. 1 pt had late G3 GU incontinence, 3 pt (7%) G2 urethral strictures.</w:t>
      </w:r>
    </w:p>
    <w:p w:rsidR="00000000" w:rsidDel="00000000" w:rsidP="00000000" w:rsidRDefault="00000000" w:rsidRPr="00000000" w14:paraId="00000661">
      <w:pPr>
        <w:numPr>
          <w:ilvl w:val="1"/>
          <w:numId w:val="87"/>
        </w:numPr>
        <w:ind w:left="1440" w:hanging="360"/>
      </w:pPr>
      <w:r w:rsidDel="00000000" w:rsidR="00000000" w:rsidRPr="00000000">
        <w:rPr>
          <w:rFonts w:ascii="Cardo" w:cs="Cardo" w:eastAsia="Cardo" w:hAnsi="Cardo"/>
          <w:rtl w:val="0"/>
        </w:rPr>
        <w:t xml:space="preserve">Late GI G1/2 of 17→ 8%.</w:t>
      </w:r>
    </w:p>
    <w:p w:rsidR="00000000" w:rsidDel="00000000" w:rsidP="00000000" w:rsidRDefault="00000000" w:rsidRPr="00000000" w14:paraId="00000662">
      <w:pPr>
        <w:numPr>
          <w:ilvl w:val="0"/>
          <w:numId w:val="87"/>
        </w:numPr>
      </w:pPr>
      <w:r w:rsidDel="00000000" w:rsidR="00000000" w:rsidRPr="00000000">
        <w:rPr>
          <w:b w:val="1"/>
          <w:rtl w:val="0"/>
        </w:rPr>
        <w:t xml:space="preserve">MSKCC </w:t>
      </w:r>
      <w:r w:rsidDel="00000000" w:rsidR="00000000" w:rsidRPr="00000000">
        <w:rPr>
          <w:rtl w:val="0"/>
        </w:rPr>
        <w:t xml:space="preserve">[</w:t>
      </w:r>
      <w:hyperlink r:id="rId375">
        <w:r w:rsidDel="00000000" w:rsidR="00000000" w:rsidRPr="00000000">
          <w:rPr>
            <w:rtl w:val="0"/>
          </w:rPr>
          <w:t xml:space="preserve">Kollmeier BT '17</w:t>
        </w:r>
      </w:hyperlink>
      <w:r w:rsidDel="00000000" w:rsidR="00000000" w:rsidRPr="00000000">
        <w:rPr>
          <w:rtl w:val="0"/>
        </w:rPr>
        <w:t xml:space="preserve">]: Retro. </w:t>
      </w:r>
      <w:r w:rsidDel="00000000" w:rsidR="00000000" w:rsidRPr="00000000">
        <w:rPr>
          <w:b w:val="1"/>
          <w:rtl w:val="0"/>
        </w:rPr>
        <w:t xml:space="preserve">LDR vs. HDR salvage BT</w:t>
      </w:r>
      <w:r w:rsidDel="00000000" w:rsidR="00000000" w:rsidRPr="00000000">
        <w:rPr>
          <w:rtl w:val="0"/>
        </w:rPr>
        <w:t xml:space="preserve">. </w:t>
      </w:r>
    </w:p>
    <w:p w:rsidR="00000000" w:rsidDel="00000000" w:rsidP="00000000" w:rsidRDefault="00000000" w:rsidRPr="00000000" w14:paraId="00000663">
      <w:pPr>
        <w:ind w:firstLine="720"/>
        <w:rPr/>
      </w:pPr>
      <w:r w:rsidDel="00000000" w:rsidR="00000000" w:rsidRPr="00000000">
        <w:rPr>
          <w:rtl w:val="0"/>
        </w:rPr>
        <w:t xml:space="preserve">There is essentially no difference in toxicity or efficacy with either modality.</w:t>
      </w:r>
    </w:p>
    <w:bookmarkStart w:colFirst="0" w:colLast="0" w:name="dzwt1k5qibis" w:id="153"/>
    <w:bookmarkEnd w:id="153"/>
    <w:p w:rsidR="00000000" w:rsidDel="00000000" w:rsidP="00000000" w:rsidRDefault="00000000" w:rsidRPr="00000000" w14:paraId="00000664">
      <w:pPr>
        <w:ind w:firstLine="720"/>
        <w:rPr/>
      </w:pPr>
      <w:r w:rsidDel="00000000" w:rsidR="00000000" w:rsidRPr="00000000">
        <w:rPr>
          <w:rtl w:val="0"/>
        </w:rPr>
        <w:t xml:space="preserve">PSADT &gt; 12 mo at salvage is associated with less biochemical failure.</w:t>
      </w:r>
    </w:p>
    <w:p w:rsidR="00000000" w:rsidDel="00000000" w:rsidP="00000000" w:rsidRDefault="00000000" w:rsidRPr="00000000" w14:paraId="00000665">
      <w:pPr>
        <w:numPr>
          <w:ilvl w:val="1"/>
          <w:numId w:val="87"/>
        </w:numPr>
        <w:ind w:left="1440" w:hanging="360"/>
        <w:rPr>
          <w:u w:val="none"/>
        </w:rPr>
      </w:pPr>
      <w:r w:rsidDel="00000000" w:rsidR="00000000" w:rsidRPr="00000000">
        <w:rPr>
          <w:rtl w:val="0"/>
        </w:rPr>
        <w:t xml:space="preserve">98 pts, 37 LDR and 61 HDR. From 2003-2015. MFU 2.5y.</w:t>
      </w:r>
    </w:p>
    <w:p w:rsidR="00000000" w:rsidDel="00000000" w:rsidP="00000000" w:rsidRDefault="00000000" w:rsidRPr="00000000" w14:paraId="00000666">
      <w:pPr>
        <w:numPr>
          <w:ilvl w:val="2"/>
          <w:numId w:val="87"/>
        </w:numPr>
        <w:ind w:left="2160" w:hanging="360"/>
        <w:rPr>
          <w:u w:val="none"/>
        </w:rPr>
      </w:pPr>
      <w:r w:rsidDel="00000000" w:rsidR="00000000" w:rsidRPr="00000000">
        <w:rPr>
          <w:rtl w:val="0"/>
        </w:rPr>
        <w:t xml:space="preserve">ADT in 45% of patients.</w:t>
      </w:r>
    </w:p>
    <w:p w:rsidR="00000000" w:rsidDel="00000000" w:rsidP="00000000" w:rsidRDefault="00000000" w:rsidRPr="00000000" w14:paraId="00000667">
      <w:pPr>
        <w:numPr>
          <w:ilvl w:val="1"/>
          <w:numId w:val="87"/>
        </w:numPr>
        <w:ind w:left="1440" w:hanging="360"/>
        <w:rPr>
          <w:u w:val="none"/>
        </w:rPr>
      </w:pPr>
      <w:r w:rsidDel="00000000" w:rsidR="00000000" w:rsidRPr="00000000">
        <w:rPr>
          <w:rtl w:val="0"/>
        </w:rPr>
        <w:t xml:space="preserve">3y bcPFS 60%. </w:t>
      </w:r>
    </w:p>
    <w:p w:rsidR="00000000" w:rsidDel="00000000" w:rsidP="00000000" w:rsidRDefault="00000000" w:rsidRPr="00000000" w14:paraId="00000668">
      <w:pPr>
        <w:numPr>
          <w:ilvl w:val="1"/>
          <w:numId w:val="87"/>
        </w:numPr>
        <w:ind w:left="1440" w:hanging="360"/>
        <w:rPr>
          <w:u w:val="none"/>
        </w:rPr>
      </w:pPr>
      <w:r w:rsidDel="00000000" w:rsidR="00000000" w:rsidRPr="00000000">
        <w:rPr>
          <w:rtl w:val="0"/>
        </w:rPr>
        <w:t xml:space="preserve">No difference between LDR and HDR.</w:t>
      </w:r>
    </w:p>
    <w:p w:rsidR="00000000" w:rsidDel="00000000" w:rsidP="00000000" w:rsidRDefault="00000000" w:rsidRPr="00000000" w14:paraId="00000669">
      <w:pPr>
        <w:numPr>
          <w:ilvl w:val="1"/>
          <w:numId w:val="87"/>
        </w:numPr>
        <w:ind w:left="1440" w:hanging="360"/>
        <w:rPr>
          <w:u w:val="none"/>
        </w:rPr>
      </w:pPr>
      <w:r w:rsidDel="00000000" w:rsidR="00000000" w:rsidRPr="00000000">
        <w:rPr>
          <w:rtl w:val="0"/>
        </w:rPr>
        <w:t xml:space="preserve">On MVA, only PSADT &lt; 12 mo was significantly associated with bcF. </w:t>
      </w:r>
    </w:p>
    <w:p w:rsidR="00000000" w:rsidDel="00000000" w:rsidP="00000000" w:rsidRDefault="00000000" w:rsidRPr="00000000" w14:paraId="0000066A">
      <w:pPr>
        <w:numPr>
          <w:ilvl w:val="1"/>
          <w:numId w:val="87"/>
        </w:numPr>
        <w:ind w:left="1440" w:hanging="360"/>
        <w:rPr>
          <w:u w:val="none"/>
        </w:rPr>
      </w:pPr>
      <w:r w:rsidDel="00000000" w:rsidR="00000000" w:rsidRPr="00000000">
        <w:rPr>
          <w:rFonts w:ascii="Cardo" w:cs="Cardo" w:eastAsia="Cardo" w:hAnsi="Cardo"/>
          <w:rtl w:val="0"/>
        </w:rPr>
        <w:t xml:space="preserve">3y bcPFS for ± 12 mo PSADT of 39→ 73%. </w:t>
      </w:r>
    </w:p>
    <w:p w:rsidR="00000000" w:rsidDel="00000000" w:rsidP="00000000" w:rsidRDefault="00000000" w:rsidRPr="00000000" w14:paraId="0000066B">
      <w:pPr>
        <w:numPr>
          <w:ilvl w:val="1"/>
          <w:numId w:val="87"/>
        </w:numPr>
        <w:ind w:left="1440" w:hanging="360"/>
        <w:rPr>
          <w:u w:val="none"/>
        </w:rPr>
      </w:pPr>
      <w:r w:rsidDel="00000000" w:rsidR="00000000" w:rsidRPr="00000000">
        <w:rPr>
          <w:rtl w:val="0"/>
        </w:rPr>
        <w:t xml:space="preserve">There was a higher peak in urinary symptoms in LDR pts, but by 2-3y, most patients in both groups had returned to baseline.</w:t>
      </w:r>
    </w:p>
    <w:p w:rsidR="00000000" w:rsidDel="00000000" w:rsidP="00000000" w:rsidRDefault="00000000" w:rsidRPr="00000000" w14:paraId="0000066C">
      <w:pPr>
        <w:numPr>
          <w:ilvl w:val="0"/>
          <w:numId w:val="87"/>
        </w:numPr>
      </w:pPr>
      <w:r w:rsidDel="00000000" w:rsidR="00000000" w:rsidRPr="00000000">
        <w:rPr>
          <w:b w:val="1"/>
          <w:rtl w:val="0"/>
        </w:rPr>
        <w:t xml:space="preserve">Princeton</w:t>
      </w:r>
      <w:r w:rsidDel="00000000" w:rsidR="00000000" w:rsidRPr="00000000">
        <w:rPr>
          <w:rtl w:val="0"/>
        </w:rPr>
        <w:t xml:space="preserve"> [</w:t>
      </w:r>
      <w:hyperlink r:id="rId376">
        <w:r w:rsidDel="00000000" w:rsidR="00000000" w:rsidRPr="00000000">
          <w:rPr>
            <w:rtl w:val="0"/>
          </w:rPr>
          <w:t xml:space="preserve">Baumann BT '17]</w:t>
        </w:r>
      </w:hyperlink>
      <w:r w:rsidDel="00000000" w:rsidR="00000000" w:rsidRPr="00000000">
        <w:rPr>
          <w:rtl w:val="0"/>
        </w:rPr>
        <w:t xml:space="preserve">: 100 Gy Pd-103 or 30/6 over 3 weeks + 4-6 mo nADT.</w:t>
      </w:r>
    </w:p>
    <w:p w:rsidR="00000000" w:rsidDel="00000000" w:rsidP="00000000" w:rsidRDefault="00000000" w:rsidRPr="00000000" w14:paraId="0000066D">
      <w:pPr>
        <w:numPr>
          <w:ilvl w:val="1"/>
          <w:numId w:val="87"/>
        </w:numPr>
        <w:ind w:left="1440" w:hanging="360"/>
      </w:pPr>
      <w:r w:rsidDel="00000000" w:rsidR="00000000" w:rsidRPr="00000000">
        <w:rPr>
          <w:rFonts w:ascii="Gungsuh" w:cs="Gungsuh" w:eastAsia="Gungsuh" w:hAnsi="Gungsuh"/>
          <w:rtl w:val="0"/>
        </w:rPr>
        <w:t xml:space="preserve">33 pts. Median EBRT 70.2 Gy. Bx-proven LR. DFS ≥ 18 mo (56), IPSS ≤ 15. Pre-salvage PSA 5.</w:t>
      </w:r>
    </w:p>
    <w:p w:rsidR="00000000" w:rsidDel="00000000" w:rsidP="00000000" w:rsidRDefault="00000000" w:rsidRPr="00000000" w14:paraId="0000066E">
      <w:pPr>
        <w:numPr>
          <w:ilvl w:val="1"/>
          <w:numId w:val="87"/>
        </w:numPr>
        <w:ind w:left="1440" w:hanging="360"/>
      </w:pPr>
      <w:r w:rsidDel="00000000" w:rsidR="00000000" w:rsidRPr="00000000">
        <w:rPr>
          <w:rFonts w:ascii="Cardo" w:cs="Cardo" w:eastAsia="Cardo" w:hAnsi="Cardo"/>
          <w:rtl w:val="0"/>
        </w:rPr>
        <w:t xml:space="preserve">bcPFS at 5/7y of 79→ 67%.</w:t>
      </w:r>
    </w:p>
    <w:p w:rsidR="00000000" w:rsidDel="00000000" w:rsidP="00000000" w:rsidRDefault="00000000" w:rsidRPr="00000000" w14:paraId="0000066F">
      <w:pPr>
        <w:numPr>
          <w:ilvl w:val="1"/>
          <w:numId w:val="87"/>
        </w:numPr>
        <w:ind w:left="1440" w:hanging="360"/>
      </w:pPr>
      <w:r w:rsidDel="00000000" w:rsidR="00000000" w:rsidRPr="00000000">
        <w:rPr>
          <w:rFonts w:ascii="Cardo" w:cs="Cardo" w:eastAsia="Cardo" w:hAnsi="Cardo"/>
          <w:rtl w:val="0"/>
        </w:rPr>
        <w:t xml:space="preserve">DMFS at 5/7y of 93→ 86%.</w:t>
      </w:r>
    </w:p>
    <w:p w:rsidR="00000000" w:rsidDel="00000000" w:rsidP="00000000" w:rsidRDefault="00000000" w:rsidRPr="00000000" w14:paraId="00000670">
      <w:pPr>
        <w:numPr>
          <w:ilvl w:val="1"/>
          <w:numId w:val="87"/>
        </w:numPr>
        <w:ind w:left="1440" w:hanging="360"/>
      </w:pPr>
      <w:r w:rsidDel="00000000" w:rsidR="00000000" w:rsidRPr="00000000">
        <w:rPr>
          <w:rFonts w:ascii="Cardo" w:cs="Cardo" w:eastAsia="Cardo" w:hAnsi="Cardo"/>
          <w:rtl w:val="0"/>
        </w:rPr>
        <w:t xml:space="preserve">OS at 5/7y of 94→ 85%.</w:t>
      </w:r>
    </w:p>
    <w:p w:rsidR="00000000" w:rsidDel="00000000" w:rsidP="00000000" w:rsidRDefault="00000000" w:rsidRPr="00000000" w14:paraId="00000671">
      <w:pPr>
        <w:numPr>
          <w:ilvl w:val="1"/>
          <w:numId w:val="87"/>
        </w:numPr>
        <w:ind w:left="1440" w:hanging="360"/>
      </w:pPr>
      <w:r w:rsidDel="00000000" w:rsidR="00000000" w:rsidRPr="00000000">
        <w:rPr>
          <w:rtl w:val="0"/>
        </w:rPr>
        <w:t xml:space="preserve">3y G3 GU 15%, not late G2+ GI toxicity.</w:t>
      </w:r>
    </w:p>
    <w:p w:rsidR="00000000" w:rsidDel="00000000" w:rsidP="00000000" w:rsidRDefault="00000000" w:rsidRPr="00000000" w14:paraId="00000672">
      <w:pPr>
        <w:numPr>
          <w:ilvl w:val="0"/>
          <w:numId w:val="87"/>
        </w:numPr>
        <w:rPr>
          <w:u w:val="none"/>
        </w:rPr>
      </w:pPr>
      <w:r w:rsidDel="00000000" w:rsidR="00000000" w:rsidRPr="00000000">
        <w:rPr>
          <w:b w:val="1"/>
          <w:rtl w:val="0"/>
        </w:rPr>
        <w:t xml:space="preserve">UCSF</w:t>
      </w:r>
      <w:r w:rsidDel="00000000" w:rsidR="00000000" w:rsidRPr="00000000">
        <w:rPr>
          <w:rtl w:val="0"/>
        </w:rPr>
        <w:t xml:space="preserve"> [</w:t>
      </w:r>
      <w:hyperlink r:id="rId377">
        <w:r w:rsidDel="00000000" w:rsidR="00000000" w:rsidRPr="00000000">
          <w:rPr>
            <w:rtl w:val="0"/>
          </w:rPr>
          <w:t xml:space="preserve">Wu ASTRO '19</w:t>
        </w:r>
      </w:hyperlink>
      <w:r w:rsidDel="00000000" w:rsidR="00000000" w:rsidRPr="00000000">
        <w:rPr>
          <w:rtl w:val="0"/>
        </w:rPr>
        <w:t xml:space="preserve">]: Retro.</w:t>
      </w:r>
      <w:r w:rsidDel="00000000" w:rsidR="00000000" w:rsidRPr="00000000">
        <w:rPr>
          <w:b w:val="1"/>
          <w:rtl w:val="0"/>
        </w:rPr>
        <w:t xml:space="preserve"> BT 36/6 or 32/4</w:t>
      </w:r>
      <w:r w:rsidDel="00000000" w:rsidR="00000000" w:rsidRPr="00000000">
        <w:rPr>
          <w:rtl w:val="0"/>
        </w:rPr>
        <w:t xml:space="preserve">. </w:t>
        <w:br w:type="textWrapping"/>
        <w:t xml:space="preserve">Patients with GG4+ or SVI at recurrence may be less likely to benefit from additional local therapy. </w:t>
      </w:r>
    </w:p>
    <w:p w:rsidR="00000000" w:rsidDel="00000000" w:rsidP="00000000" w:rsidRDefault="00000000" w:rsidRPr="00000000" w14:paraId="00000673">
      <w:pPr>
        <w:numPr>
          <w:ilvl w:val="1"/>
          <w:numId w:val="87"/>
        </w:numPr>
        <w:ind w:left="1440" w:hanging="360"/>
        <w:rPr>
          <w:u w:val="none"/>
        </w:rPr>
      </w:pPr>
      <w:r w:rsidDel="00000000" w:rsidR="00000000" w:rsidRPr="00000000">
        <w:rPr>
          <w:rtl w:val="0"/>
        </w:rPr>
        <w:t xml:space="preserve">139 patients. 1998-2016. Most T1c or T2a/b. GG 4+ ~15%. mPSA 7.7. MFU 5y. </w:t>
      </w:r>
    </w:p>
    <w:p w:rsidR="00000000" w:rsidDel="00000000" w:rsidP="00000000" w:rsidRDefault="00000000" w:rsidRPr="00000000" w14:paraId="00000674">
      <w:pPr>
        <w:numPr>
          <w:ilvl w:val="1"/>
          <w:numId w:val="87"/>
        </w:numPr>
        <w:ind w:left="1440" w:hanging="360"/>
        <w:rPr>
          <w:u w:val="none"/>
        </w:rPr>
      </w:pPr>
      <w:r w:rsidDel="00000000" w:rsidR="00000000" w:rsidRPr="00000000">
        <w:rPr>
          <w:rtl w:val="0"/>
        </w:rPr>
        <w:t xml:space="preserve">Initial RT EBRT alone in 72%, while LDR BT in 21%. </w:t>
      </w:r>
    </w:p>
    <w:p w:rsidR="00000000" w:rsidDel="00000000" w:rsidP="00000000" w:rsidRDefault="00000000" w:rsidRPr="00000000" w14:paraId="00000675">
      <w:pPr>
        <w:numPr>
          <w:ilvl w:val="1"/>
          <w:numId w:val="87"/>
        </w:numPr>
        <w:ind w:left="1440" w:hanging="360"/>
        <w:rPr>
          <w:u w:val="none"/>
        </w:rPr>
      </w:pPr>
      <w:r w:rsidDel="00000000" w:rsidR="00000000" w:rsidRPr="00000000">
        <w:rPr>
          <w:rtl w:val="0"/>
        </w:rPr>
        <w:t xml:space="preserve">Median pre-salvage PSA of 4.6. Over 25% rec'd ADT with SBT.</w:t>
      </w:r>
    </w:p>
    <w:p w:rsidR="00000000" w:rsidDel="00000000" w:rsidP="00000000" w:rsidRDefault="00000000" w:rsidRPr="00000000" w14:paraId="00000676">
      <w:pPr>
        <w:numPr>
          <w:ilvl w:val="1"/>
          <w:numId w:val="87"/>
        </w:numPr>
        <w:ind w:left="1440" w:hanging="360"/>
        <w:rPr>
          <w:u w:val="none"/>
        </w:rPr>
      </w:pPr>
      <w:r w:rsidDel="00000000" w:rsidR="00000000" w:rsidRPr="00000000">
        <w:rPr>
          <w:rtl w:val="0"/>
        </w:rPr>
        <w:t xml:space="preserve">Nearly 50% were T3 at the time of recurrence, while over 40% were GG4+.</w:t>
      </w:r>
    </w:p>
    <w:p w:rsidR="00000000" w:rsidDel="00000000" w:rsidP="00000000" w:rsidRDefault="00000000" w:rsidRPr="00000000" w14:paraId="00000677">
      <w:pPr>
        <w:numPr>
          <w:ilvl w:val="1"/>
          <w:numId w:val="87"/>
        </w:numPr>
        <w:ind w:left="1440" w:hanging="360"/>
        <w:rPr>
          <w:u w:val="none"/>
        </w:rPr>
      </w:pPr>
      <w:r w:rsidDel="00000000" w:rsidR="00000000" w:rsidRPr="00000000">
        <w:rPr>
          <w:rtl w:val="0"/>
        </w:rPr>
        <w:t xml:space="preserve">5y OS 89%, while half were NED. 5y DFS 64%. </w:t>
      </w:r>
    </w:p>
    <w:p w:rsidR="00000000" w:rsidDel="00000000" w:rsidP="00000000" w:rsidRDefault="00000000" w:rsidRPr="00000000" w14:paraId="00000678">
      <w:pPr>
        <w:numPr>
          <w:ilvl w:val="1"/>
          <w:numId w:val="87"/>
        </w:numPr>
        <w:ind w:left="1440" w:hanging="360"/>
        <w:rPr>
          <w:u w:val="none"/>
        </w:rPr>
      </w:pPr>
      <w:r w:rsidDel="00000000" w:rsidR="00000000" w:rsidRPr="00000000">
        <w:rPr>
          <w:rFonts w:ascii="Cardo" w:cs="Cardo" w:eastAsia="Cardo" w:hAnsi="Cardo"/>
          <w:rtl w:val="0"/>
        </w:rPr>
        <w:t xml:space="preserve">5y bcPFS for ± T3b of 15→ 68%.</w:t>
      </w:r>
    </w:p>
    <w:p w:rsidR="00000000" w:rsidDel="00000000" w:rsidP="00000000" w:rsidRDefault="00000000" w:rsidRPr="00000000" w14:paraId="00000679">
      <w:pPr>
        <w:numPr>
          <w:ilvl w:val="1"/>
          <w:numId w:val="87"/>
        </w:numPr>
        <w:ind w:left="1440" w:hanging="360"/>
        <w:rPr>
          <w:u w:val="none"/>
        </w:rPr>
      </w:pPr>
      <w:r w:rsidDel="00000000" w:rsidR="00000000" w:rsidRPr="00000000">
        <w:rPr>
          <w:rtl w:val="0"/>
        </w:rPr>
        <w:t xml:space="preserve">Around 11% of patients required Foley placement following HDR-BT, while 13% developed a stricture.</w:t>
      </w:r>
      <w:r w:rsidDel="00000000" w:rsidR="00000000" w:rsidRPr="00000000">
        <w:rPr>
          <w:rtl w:val="0"/>
        </w:rPr>
      </w:r>
    </w:p>
    <w:p w:rsidR="00000000" w:rsidDel="00000000" w:rsidP="00000000" w:rsidRDefault="00000000" w:rsidRPr="00000000" w14:paraId="0000067A">
      <w:pPr>
        <w:numPr>
          <w:ilvl w:val="0"/>
          <w:numId w:val="87"/>
        </w:numPr>
      </w:pPr>
      <w:r w:rsidDel="00000000" w:rsidR="00000000" w:rsidRPr="00000000">
        <w:rPr>
          <w:b w:val="1"/>
          <w:rtl w:val="0"/>
        </w:rPr>
        <w:t xml:space="preserve">RTOG 0526 </w:t>
      </w:r>
      <w:r w:rsidDel="00000000" w:rsidR="00000000" w:rsidRPr="00000000">
        <w:rPr>
          <w:rtl w:val="0"/>
        </w:rPr>
        <w:t xml:space="preserve">[</w:t>
      </w:r>
      <w:hyperlink r:id="rId378">
        <w:r w:rsidDel="00000000" w:rsidR="00000000" w:rsidRPr="00000000">
          <w:rPr>
            <w:rtl w:val="0"/>
          </w:rPr>
          <w:t xml:space="preserve">Crook IJROBP '19</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Phase II. Bx-confirmed LR or IR w/o EPE, recurrence &gt;30 mo after EBRT, AUA &lt; 15, pre-salvage PSA &lt; 10. Goal: G3 toxicity &lt; 20%.</w:t>
      </w:r>
    </w:p>
    <w:p w:rsidR="00000000" w:rsidDel="00000000" w:rsidP="00000000" w:rsidRDefault="00000000" w:rsidRPr="00000000" w14:paraId="0000067B">
      <w:pPr>
        <w:numPr>
          <w:ilvl w:val="1"/>
          <w:numId w:val="87"/>
        </w:numPr>
        <w:ind w:left="1440" w:hanging="360"/>
      </w:pPr>
      <w:r w:rsidDel="00000000" w:rsidR="00000000" w:rsidRPr="00000000">
        <w:rPr>
          <w:rtl w:val="0"/>
        </w:rPr>
        <w:t xml:space="preserve">100 patients. 2007-2014. Only 16% received ADT at study entry. MFU 4.5y.</w:t>
      </w:r>
    </w:p>
    <w:p w:rsidR="00000000" w:rsidDel="00000000" w:rsidP="00000000" w:rsidRDefault="00000000" w:rsidRPr="00000000" w14:paraId="0000067C">
      <w:pPr>
        <w:numPr>
          <w:ilvl w:val="2"/>
          <w:numId w:val="87"/>
        </w:numPr>
        <w:ind w:left="2160" w:hanging="360"/>
        <w:rPr>
          <w:u w:val="none"/>
        </w:rPr>
      </w:pPr>
      <w:r w:rsidDel="00000000" w:rsidR="00000000" w:rsidRPr="00000000">
        <w:rPr>
          <w:rtl w:val="0"/>
        </w:rPr>
        <w:t xml:space="preserve">LDR I-125 to 140 Gy or Pd-103 to 102 Gy. </w:t>
      </w:r>
    </w:p>
    <w:p w:rsidR="00000000" w:rsidDel="00000000" w:rsidP="00000000" w:rsidRDefault="00000000" w:rsidRPr="00000000" w14:paraId="0000067D">
      <w:pPr>
        <w:numPr>
          <w:ilvl w:val="2"/>
          <w:numId w:val="87"/>
        </w:numPr>
        <w:ind w:left="2160" w:hanging="360"/>
        <w:rPr>
          <w:u w:val="none"/>
        </w:rPr>
      </w:pPr>
      <w:r w:rsidDel="00000000" w:rsidR="00000000" w:rsidRPr="00000000">
        <w:rPr>
          <w:rtl w:val="0"/>
        </w:rPr>
        <w:t xml:space="preserve">Median prior EBRT dose 74 Gy, median interval 7y.</w:t>
      </w:r>
    </w:p>
    <w:p w:rsidR="00000000" w:rsidDel="00000000" w:rsidP="00000000" w:rsidRDefault="00000000" w:rsidRPr="00000000" w14:paraId="0000067E">
      <w:pPr>
        <w:numPr>
          <w:ilvl w:val="1"/>
          <w:numId w:val="87"/>
        </w:numPr>
        <w:ind w:left="1440" w:hanging="360"/>
        <w:rPr>
          <w:u w:val="none"/>
        </w:rPr>
      </w:pPr>
      <w:r w:rsidDel="00000000" w:rsidR="00000000" w:rsidRPr="00000000">
        <w:rPr>
          <w:rtl w:val="0"/>
        </w:rPr>
        <w:t xml:space="preserve">Late G3 14%. No G4/5. </w:t>
      </w:r>
    </w:p>
    <w:p w:rsidR="00000000" w:rsidDel="00000000" w:rsidP="00000000" w:rsidRDefault="00000000" w:rsidRPr="00000000" w14:paraId="0000067F">
      <w:pPr>
        <w:numPr>
          <w:ilvl w:val="1"/>
          <w:numId w:val="87"/>
        </w:numPr>
        <w:ind w:left="1440" w:hanging="360"/>
        <w:rPr>
          <w:u w:val="none"/>
        </w:rPr>
      </w:pPr>
      <w:r w:rsidDel="00000000" w:rsidR="00000000" w:rsidRPr="00000000">
        <w:rPr>
          <w:rtl w:val="0"/>
        </w:rPr>
        <w:t xml:space="preserve">Higher V100 predicted late events. V150 and V200 were not predictive.</w:t>
      </w:r>
    </w:p>
    <w:p w:rsidR="00000000" w:rsidDel="00000000" w:rsidP="00000000" w:rsidRDefault="00000000" w:rsidRPr="00000000" w14:paraId="00000680">
      <w:pPr>
        <w:numPr>
          <w:ilvl w:val="1"/>
          <w:numId w:val="87"/>
        </w:numPr>
        <w:ind w:left="1440" w:hanging="360"/>
      </w:pPr>
      <w:r w:rsidDel="00000000" w:rsidR="00000000" w:rsidRPr="00000000">
        <w:rPr>
          <w:rtl w:val="0"/>
        </w:rPr>
        <w:t xml:space="preserve">Final Results coming in 2020!</w:t>
      </w:r>
    </w:p>
    <w:p w:rsidR="00000000" w:rsidDel="00000000" w:rsidP="00000000" w:rsidRDefault="00000000" w:rsidRPr="00000000" w14:paraId="00000681">
      <w:pPr>
        <w:pStyle w:val="Heading3"/>
        <w:ind w:left="0" w:firstLine="0"/>
        <w:rPr/>
      </w:pPr>
      <w:bookmarkStart w:colFirst="0" w:colLast="0" w:name="_v41vwa4eehox" w:id="154"/>
      <w:bookmarkEnd w:id="154"/>
      <w:r w:rsidDel="00000000" w:rsidR="00000000" w:rsidRPr="00000000">
        <w:rPr>
          <w:rtl w:val="0"/>
        </w:rPr>
      </w:r>
    </w:p>
    <w:p w:rsidR="00000000" w:rsidDel="00000000" w:rsidP="00000000" w:rsidRDefault="00000000" w:rsidRPr="00000000" w14:paraId="00000682">
      <w:pPr>
        <w:pStyle w:val="Heading2"/>
        <w:rPr/>
      </w:pPr>
      <w:bookmarkStart w:colFirst="0" w:colLast="0" w:name="_ard28bwwwuy" w:id="155"/>
      <w:bookmarkEnd w:id="155"/>
      <w:hyperlink w:anchor="_nkpdsm58zlr2">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683">
      <w:pPr>
        <w:ind w:left="0" w:firstLine="0"/>
        <w:rPr/>
      </w:pPr>
      <w:r w:rsidDel="00000000" w:rsidR="00000000" w:rsidRPr="00000000">
        <w:rPr>
          <w:rtl w:val="0"/>
        </w:rPr>
        <w:t xml:space="preserve">See NCTN Trial Portfolios by Disease Site: [</w:t>
      </w:r>
      <w:hyperlink r:id="rId379">
        <w:r w:rsidDel="00000000" w:rsidR="00000000" w:rsidRPr="00000000">
          <w:rPr>
            <w:rtl w:val="0"/>
          </w:rPr>
          <w:t xml:space="preserve">GU</w:t>
        </w:r>
      </w:hyperlink>
      <w:r w:rsidDel="00000000" w:rsidR="00000000" w:rsidRPr="00000000">
        <w:rPr>
          <w:rtl w:val="0"/>
        </w:rPr>
        <w:t xml:space="preserve">] and NRG GU006 in the [</w:t>
      </w:r>
      <w:hyperlink w:anchor="_6kvd314j6xt4">
        <w:r w:rsidDel="00000000" w:rsidR="00000000" w:rsidRPr="00000000">
          <w:rPr>
            <w:rtl w:val="0"/>
          </w:rPr>
          <w:t xml:space="preserve">Future Directions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684">
      <w:pPr>
        <w:numPr>
          <w:ilvl w:val="0"/>
          <w:numId w:val="87"/>
        </w:numPr>
        <w:rPr/>
      </w:pPr>
      <w:r w:rsidDel="00000000" w:rsidR="00000000" w:rsidRPr="00000000">
        <w:rPr>
          <w:rtl w:val="0"/>
        </w:rPr>
        <w:t xml:space="preserve">MSKCC nomogram predicting bcPFS after SRT: </w:t>
      </w:r>
      <w:hyperlink r:id="rId380">
        <w:r w:rsidDel="00000000" w:rsidR="00000000" w:rsidRPr="00000000">
          <w:rPr>
            <w:rtl w:val="0"/>
          </w:rPr>
          <w:t xml:space="preserve">Nomogram [here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5">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Salvage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Defined as PD-PSA, DR-PSA, or documented recurrence in fossa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86">
      <w:pPr>
        <w:ind w:firstLine="720"/>
        <w:rPr/>
      </w:pPr>
      <w:r w:rsidDel="00000000" w:rsidR="00000000" w:rsidRPr="00000000">
        <w:rPr>
          <w:rtl w:val="0"/>
        </w:rPr>
        <w:t xml:space="preserve">Prostate cancer failure patterns after prostatectomy [</w:t>
      </w:r>
      <w:hyperlink r:id="rId38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687">
      <w:pPr>
        <w:numPr>
          <w:ilvl w:val="1"/>
          <w:numId w:val="87"/>
        </w:numPr>
        <w:ind w:left="1440" w:hanging="360"/>
      </w:pPr>
      <w:r w:rsidDel="00000000" w:rsidR="00000000" w:rsidRPr="00000000">
        <w:rPr>
          <w:rtl w:val="0"/>
        </w:rPr>
        <w:t xml:space="preserve">PD-PSA may be suggestive of DM unless extensive EPE (esp high grade dz) or SM+. </w:t>
      </w:r>
    </w:p>
    <w:p w:rsidR="00000000" w:rsidDel="00000000" w:rsidP="00000000" w:rsidRDefault="00000000" w:rsidRPr="00000000" w14:paraId="00000688">
      <w:pPr>
        <w:numPr>
          <w:ilvl w:val="1"/>
          <w:numId w:val="87"/>
        </w:numPr>
        <w:ind w:left="1440" w:hanging="360"/>
      </w:pPr>
      <w:r w:rsidDel="00000000" w:rsidR="00000000" w:rsidRPr="00000000">
        <w:rPr>
          <w:rtl w:val="0"/>
        </w:rPr>
        <w:t xml:space="preserve">Other indicators of dz in the fossa: SVI, residual tissue or incomplete removal of SV in T3 dz (esp if EPE at base). In absence of these features, PSADT &lt; 6 mo has a very high probability of DM.</w:t>
      </w:r>
    </w:p>
    <w:p w:rsidR="00000000" w:rsidDel="00000000" w:rsidP="00000000" w:rsidRDefault="00000000" w:rsidRPr="00000000" w14:paraId="00000689">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tl w:val="0"/>
        </w:rPr>
        <w:t xml:space="preserve">Poor results if PSA-DT &lt; 6 mo or bcF within two years. </w:t>
      </w:r>
    </w:p>
    <w:p w:rsidR="00000000" w:rsidDel="00000000" w:rsidP="00000000" w:rsidRDefault="00000000" w:rsidRPr="00000000" w14:paraId="0000068A">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Gungsuh" w:cs="Gungsuh" w:eastAsia="Gungsuh" w:hAnsi="Gungsuh"/>
          <w:sz w:val="20"/>
          <w:szCs w:val="20"/>
          <w:rtl w:val="0"/>
        </w:rPr>
        <w:t xml:space="preserve">Best results when pre-RT PSA ≤ 1 ng/mL.</w:t>
      </w:r>
    </w:p>
    <w:p w:rsidR="00000000" w:rsidDel="00000000" w:rsidP="00000000" w:rsidRDefault="00000000" w:rsidRPr="00000000" w14:paraId="0000068B">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Most effective with w &lt;&lt; 1ng/mL at times of salvage, PSA velocity &lt; 2 ng/mL in year prior to diagnosis, time to failure &gt; 3y after RP, Pathologic GS ≤ 7, SM+, pN0, no SVI.</w:t>
      </w:r>
    </w:p>
    <w:bookmarkStart w:colFirst="0" w:colLast="0" w:name="ywz824b5p62g" w:id="156"/>
    <w:bookmarkEnd w:id="156"/>
    <w:p w:rsidR="00000000" w:rsidDel="00000000" w:rsidP="00000000" w:rsidRDefault="00000000" w:rsidRPr="00000000" w14:paraId="0000068C">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b w:val="1"/>
          <w:rtl w:val="0"/>
        </w:rPr>
        <w:t xml:space="preserve">Timing of SRT after 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w:t>
      </w:r>
      <w:hyperlink r:id="rId382">
        <w:r w:rsidDel="00000000" w:rsidR="00000000" w:rsidRPr="00000000">
          <w:rPr>
            <w:rFonts w:ascii="Times New Roman" w:cs="Times New Roman" w:eastAsia="Times New Roman" w:hAnsi="Times New Roman"/>
            <w:b w:val="1"/>
            <w:sz w:val="20"/>
            <w:szCs w:val="20"/>
            <w:rtl w:val="0"/>
          </w:rPr>
          <w:t xml:space="preserve">King </w:t>
        </w:r>
      </w:hyperlink>
      <w:hyperlink r:id="rId383">
        <w:r w:rsidDel="00000000" w:rsidR="00000000" w:rsidRPr="00000000">
          <w:rPr>
            <w:sz w:val="20"/>
            <w:szCs w:val="20"/>
            <w:rtl w:val="0"/>
          </w:rPr>
          <w:t xml:space="preserve">IJROBP '12</w:t>
        </w:r>
      </w:hyperlink>
      <w:r w:rsidDel="00000000" w:rsidR="00000000" w:rsidRPr="00000000">
        <w:rPr>
          <w:sz w:val="20"/>
          <w:szCs w:val="20"/>
          <w:rtl w:val="0"/>
        </w:rPr>
        <w:t xml:space="preserve">]: </w:t>
        <w:br w:type="textWrapping"/>
        <w:t xml:space="preserve">Pre-salvage PSA of </w:t>
      </w:r>
      <w:r w:rsidDel="00000000" w:rsidR="00000000" w:rsidRPr="00000000">
        <w:rPr>
          <w:rFonts w:ascii="Gungsuh" w:cs="Gungsuh" w:eastAsia="Gungsuh" w:hAnsi="Gungsuh"/>
          <w:rtl w:val="0"/>
        </w:rPr>
        <w:t xml:space="preserve">≤ 0.2 appears to do best. Increasing SRT dose appears to make up for the loss in RFS with increasing pre-salvage PSA. </w:t>
      </w:r>
    </w:p>
    <w:p w:rsidR="00000000" w:rsidDel="00000000" w:rsidP="00000000" w:rsidRDefault="00000000" w:rsidRPr="00000000" w14:paraId="0000068D">
      <w:pPr>
        <w:spacing w:line="240" w:lineRule="auto"/>
        <w:ind w:left="1440" w:firstLine="0"/>
        <w:rPr/>
      </w:pPr>
      <w:r w:rsidDel="00000000" w:rsidR="00000000" w:rsidRPr="00000000">
        <w:rPr>
          <w:rtl w:val="0"/>
        </w:rPr>
        <w:t xml:space="preserve">See the [</w:t>
      </w:r>
      <w:hyperlink w:anchor="_i7kgh6aebogz">
        <w:r w:rsidDel="00000000" w:rsidR="00000000" w:rsidRPr="00000000">
          <w:rPr>
            <w:rtl w:val="0"/>
          </w:rPr>
          <w:t xml:space="preserve">Nomogram</w:t>
        </w:r>
      </w:hyperlink>
      <w:r w:rsidDel="00000000" w:rsidR="00000000" w:rsidRPr="00000000">
        <w:rPr>
          <w:rFonts w:ascii="Gungsuh" w:cs="Gungsuh" w:eastAsia="Gungsuh" w:hAnsi="Gungsuh"/>
          <w:rtl w:val="0"/>
        </w:rPr>
        <w:t xml:space="preserve">] section, which discusses Early vs. Late salvage (goal: Pre-SRT PSA ≤ 0.5).</w:t>
      </w:r>
    </w:p>
    <w:p w:rsidR="00000000" w:rsidDel="00000000" w:rsidP="00000000" w:rsidRDefault="00000000" w:rsidRPr="00000000" w14:paraId="0000068E">
      <w:pPr>
        <w:numPr>
          <w:ilvl w:val="2"/>
          <w:numId w:val="87"/>
        </w:numPr>
        <w:spacing w:line="240" w:lineRule="auto"/>
        <w:ind w:left="2160" w:hanging="360"/>
        <w:rPr>
          <w:u w:val="none"/>
        </w:rPr>
      </w:pPr>
      <w:r w:rsidDel="00000000" w:rsidR="00000000" w:rsidRPr="00000000">
        <w:rPr>
          <w:rtl w:val="0"/>
        </w:rPr>
        <w:t xml:space="preserve">Meta of 41 studies encompassing 5,597 pts. 1995-2010. MFU 4y. ADT in 10%. </w:t>
      </w:r>
    </w:p>
    <w:p w:rsidR="00000000" w:rsidDel="00000000" w:rsidP="00000000" w:rsidRDefault="00000000" w:rsidRPr="00000000" w14:paraId="0000068F">
      <w:pPr>
        <w:numPr>
          <w:ilvl w:val="2"/>
          <w:numId w:val="87"/>
        </w:numPr>
        <w:spacing w:line="240" w:lineRule="auto"/>
        <w:ind w:left="2160" w:hanging="360"/>
        <w:rPr>
          <w:u w:val="none"/>
        </w:rPr>
      </w:pPr>
      <w:r w:rsidDel="00000000" w:rsidR="00000000" w:rsidRPr="00000000">
        <w:rPr>
          <w:rtl w:val="0"/>
        </w:rPr>
        <w:t xml:space="preserve">Pre-salvage PSA and RT dose have significant and independent associations with RFS.</w:t>
      </w:r>
    </w:p>
    <w:p w:rsidR="00000000" w:rsidDel="00000000" w:rsidP="00000000" w:rsidRDefault="00000000" w:rsidRPr="00000000" w14:paraId="00000690">
      <w:pPr>
        <w:numPr>
          <w:ilvl w:val="2"/>
          <w:numId w:val="87"/>
        </w:numPr>
        <w:spacing w:line="240" w:lineRule="auto"/>
        <w:ind w:left="2160" w:hanging="360"/>
        <w:rPr>
          <w:u w:val="none"/>
        </w:rPr>
      </w:pPr>
      <w:r w:rsidDel="00000000" w:rsidR="00000000" w:rsidRPr="00000000">
        <w:rPr>
          <w:b w:val="1"/>
          <w:rtl w:val="0"/>
        </w:rPr>
        <w:t xml:space="preserve">There is an ~2.6% loss in RFS for each</w:t>
      </w:r>
      <w:r w:rsidDel="00000000" w:rsidR="00000000" w:rsidRPr="00000000">
        <w:rPr>
          <w:rFonts w:ascii="Times New Roman" w:cs="Times New Roman" w:eastAsia="Times New Roman" w:hAnsi="Times New Roman"/>
          <w:b w:val="1"/>
          <w:sz w:val="20"/>
          <w:szCs w:val="20"/>
          <w:rtl w:val="0"/>
        </w:rPr>
        <w:t xml:space="preserve"> incremental 0.1 ng/mL PSA increase above 0.2</w:t>
      </w:r>
      <w:r w:rsidDel="00000000" w:rsidR="00000000" w:rsidRPr="00000000">
        <w:rPr>
          <w:sz w:val="20"/>
          <w:szCs w:val="20"/>
          <w:rtl w:val="0"/>
        </w:rPr>
        <w:t xml:space="preserve">. </w:t>
      </w:r>
    </w:p>
    <w:p w:rsidR="00000000" w:rsidDel="00000000" w:rsidP="00000000" w:rsidRDefault="00000000" w:rsidRPr="00000000" w14:paraId="00000691">
      <w:pPr>
        <w:numPr>
          <w:ilvl w:val="3"/>
          <w:numId w:val="87"/>
        </w:numPr>
        <w:spacing w:line="240" w:lineRule="auto"/>
        <w:ind w:left="2880" w:hanging="360"/>
        <w:rPr>
          <w:u w:val="none"/>
        </w:rPr>
      </w:pPr>
      <w:r w:rsidDel="00000000" w:rsidR="00000000" w:rsidRPr="00000000">
        <w:rPr>
          <w:rFonts w:ascii="Gungsuh" w:cs="Gungsuh" w:eastAsia="Gungsuh" w:hAnsi="Gungsuh"/>
          <w:rtl w:val="0"/>
        </w:rPr>
        <w:t xml:space="preserve">Pre-salvage PSA of ≤ 0.2 with RFS approaching 64%. </w:t>
      </w:r>
    </w:p>
    <w:p w:rsidR="00000000" w:rsidDel="00000000" w:rsidP="00000000" w:rsidRDefault="00000000" w:rsidRPr="00000000" w14:paraId="00000692">
      <w:pPr>
        <w:numPr>
          <w:ilvl w:val="2"/>
          <w:numId w:val="87"/>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For every </w:t>
      </w:r>
      <w:r w:rsidDel="00000000" w:rsidR="00000000" w:rsidRPr="00000000">
        <w:rPr>
          <w:rtl w:val="0"/>
        </w:rPr>
        <w:t xml:space="preserve">increase </w:t>
      </w:r>
      <w:r w:rsidDel="00000000" w:rsidR="00000000" w:rsidRPr="00000000">
        <w:rPr>
          <w:rFonts w:ascii="Times New Roman" w:cs="Times New Roman" w:eastAsia="Times New Roman" w:hAnsi="Times New Roman"/>
          <w:sz w:val="20"/>
          <w:szCs w:val="20"/>
          <w:rtl w:val="0"/>
        </w:rPr>
        <w:t xml:space="preserve">of 1 Gy with PORT above 60 Gy there is a 2% </w:t>
      </w:r>
      <w:r w:rsidDel="00000000" w:rsidR="00000000" w:rsidRPr="00000000">
        <w:rPr>
          <w:rtl w:val="0"/>
        </w:rPr>
        <w:t xml:space="preserve">improvement </w:t>
      </w:r>
      <w:r w:rsidDel="00000000" w:rsidR="00000000" w:rsidRPr="00000000">
        <w:rPr>
          <w:rFonts w:ascii="Times New Roman" w:cs="Times New Roman" w:eastAsia="Times New Roman" w:hAnsi="Times New Roman"/>
          <w:sz w:val="20"/>
          <w:szCs w:val="20"/>
          <w:rtl w:val="0"/>
        </w:rPr>
        <w:t xml:space="preserve">in bcRFS.</w:t>
      </w:r>
    </w:p>
    <w:p w:rsidR="00000000" w:rsidDel="00000000" w:rsidP="00000000" w:rsidRDefault="00000000" w:rsidRPr="00000000" w14:paraId="00000693">
      <w:pPr>
        <w:numPr>
          <w:ilvl w:val="3"/>
          <w:numId w:val="87"/>
        </w:numPr>
        <w:spacing w:line="240" w:lineRule="auto"/>
        <w:ind w:left="2880" w:hanging="360"/>
        <w:rPr>
          <w:u w:val="none"/>
        </w:rPr>
      </w:pPr>
      <w:r w:rsidDel="00000000" w:rsidR="00000000" w:rsidRPr="00000000">
        <w:rPr>
          <w:rtl w:val="0"/>
        </w:rPr>
        <w:t xml:space="preserve">Dose for SRT between 60-70 Gy was the steepest part of the sigmoidal dose-response curve.</w:t>
      </w:r>
    </w:p>
    <w:p w:rsidR="00000000" w:rsidDel="00000000" w:rsidP="00000000" w:rsidRDefault="00000000" w:rsidRPr="00000000" w14:paraId="00000694">
      <w:pPr>
        <w:numPr>
          <w:ilvl w:val="3"/>
          <w:numId w:val="87"/>
        </w:numPr>
        <w:spacing w:line="240" w:lineRule="auto"/>
        <w:ind w:left="2880" w:hanging="360"/>
        <w:rPr>
          <w:u w:val="none"/>
        </w:rPr>
      </w:pPr>
      <w:r w:rsidDel="00000000" w:rsidR="00000000" w:rsidRPr="00000000">
        <w:rPr>
          <w:rFonts w:ascii="Cardo" w:cs="Cardo" w:eastAsia="Cardo" w:hAnsi="Cardo"/>
          <w:rtl w:val="0"/>
        </w:rPr>
        <w:t xml:space="preserve">RFS for SRT dose 60 / 70 Gy of 34→ 54%. </w:t>
      </w:r>
      <w:r w:rsidDel="00000000" w:rsidR="00000000" w:rsidRPr="00000000">
        <w:rPr>
          <w:rtl w:val="0"/>
        </w:rPr>
      </w:r>
    </w:p>
    <w:p w:rsidR="00000000" w:rsidDel="00000000" w:rsidP="00000000" w:rsidRDefault="00000000" w:rsidRPr="00000000" w14:paraId="00000695">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SRT may have as high as 80% bcPFS in various published series [</w:t>
      </w:r>
      <w:hyperlink r:id="rId384">
        <w:r w:rsidDel="00000000" w:rsidR="00000000" w:rsidRPr="00000000">
          <w:rPr>
            <w:rFonts w:ascii="Times New Roman" w:cs="Times New Roman" w:eastAsia="Times New Roman" w:hAnsi="Times New Roman"/>
            <w:sz w:val="20"/>
            <w:szCs w:val="20"/>
            <w:rtl w:val="0"/>
          </w:rPr>
          <w:t xml:space="preserve">Herrera and Berthold FrO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6">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Adjuvant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Defined as PSA &lt; 0.2 and high risk features. If risk of LF is &gt; 20%, offer ART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7">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Immediate (Adjuvant) or delayed (Salvage - at the time of biochemical failure).</w:t>
      </w:r>
    </w:p>
    <w:p w:rsidR="00000000" w:rsidDel="00000000" w:rsidP="00000000" w:rsidRDefault="00000000" w:rsidRPr="00000000" w14:paraId="0000069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for pT3a/b, SM+, or detectable PSA.</w:t>
      </w:r>
    </w:p>
    <w:p w:rsidR="00000000" w:rsidDel="00000000" w:rsidP="00000000" w:rsidRDefault="00000000" w:rsidRPr="00000000" w14:paraId="0000069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 as soon as 2 mos post-op but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wait for up to 6 mo for urinary sx to stabilize.</w:t>
      </w:r>
      <w:r w:rsidDel="00000000" w:rsidR="00000000" w:rsidRPr="00000000">
        <w:rPr>
          <w:rtl w:val="0"/>
        </w:rPr>
      </w:r>
    </w:p>
    <w:p w:rsidR="00000000" w:rsidDel="00000000" w:rsidP="00000000" w:rsidRDefault="00000000" w:rsidRPr="00000000" w14:paraId="0000069A">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Watchful waiting recommended. Why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9B">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According to 2019 data, 50% of "high risk" men</w:t>
      </w:r>
      <w:r w:rsidDel="00000000" w:rsidR="00000000" w:rsidRPr="00000000">
        <w:rPr>
          <w:rtl w:val="0"/>
        </w:rPr>
        <w:t xml:space="preserve"> (e.g. pT2 with SM+, or pT3 ± SM+)</w:t>
      </w:r>
      <w:r w:rsidDel="00000000" w:rsidR="00000000" w:rsidRPr="00000000">
        <w:rPr>
          <w:b w:val="1"/>
          <w:rtl w:val="0"/>
        </w:rPr>
        <w:t xml:space="preserve"> are cured by RP alone. </w:t>
      </w:r>
      <w:r w:rsidDel="00000000" w:rsidR="00000000" w:rsidRPr="00000000">
        <w:rPr>
          <w:rtl w:val="0"/>
        </w:rPr>
      </w:r>
    </w:p>
    <w:p w:rsidR="00000000" w:rsidDel="00000000" w:rsidP="00000000" w:rsidRDefault="00000000" w:rsidRPr="00000000" w14:paraId="0000069C">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Salvage can wait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i w:val="1"/>
          <w:rtl w:val="0"/>
        </w:rPr>
        <w:t xml:space="preserve"> </w:t>
      </w:r>
      <w:r w:rsidDel="00000000" w:rsidR="00000000" w:rsidRPr="00000000">
        <w:rPr>
          <w:rFonts w:ascii="Gungsuh" w:cs="Gungsuh" w:eastAsia="Gungsuh" w:hAnsi="Gungsuh"/>
          <w:sz w:val="20"/>
          <w:szCs w:val="20"/>
          <w:rtl w:val="0"/>
        </w:rPr>
        <w:t xml:space="preserve">SRT is fairly good if pre-RT PSA ≤ 1.0 ng/mL with CSS 88-96%.</w:t>
      </w:r>
    </w:p>
    <w:p w:rsidR="00000000" w:rsidDel="00000000" w:rsidP="00000000" w:rsidRDefault="00000000" w:rsidRPr="00000000" w14:paraId="0000069D">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The progression to DM after </w:t>
      </w:r>
      <w:r w:rsidDel="00000000" w:rsidR="00000000" w:rsidRPr="00000000">
        <w:rPr>
          <w:b w:val="1"/>
          <w:rtl w:val="0"/>
        </w:rPr>
        <w:t xml:space="preserve">bc</w:t>
      </w:r>
      <w:r w:rsidDel="00000000" w:rsidR="00000000" w:rsidRPr="00000000">
        <w:rPr>
          <w:b w:val="1"/>
          <w:sz w:val="20"/>
          <w:szCs w:val="20"/>
          <w:rtl w:val="0"/>
        </w:rPr>
        <w:t xml:space="preserve">F may be long</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sz w:val="20"/>
          <w:szCs w:val="20"/>
          <w:rtl w:val="0"/>
        </w:rPr>
        <w:t xml:space="preserve">Median time from bcF to sx DM/death is 8→ 13y.</w:t>
      </w:r>
    </w:p>
    <w:p w:rsidR="00000000" w:rsidDel="00000000" w:rsidP="00000000" w:rsidRDefault="00000000" w:rsidRPr="00000000" w14:paraId="0000069E">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of ADT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9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Lifespan &gt; 10y will likely benefit from ADT.</w:t>
      </w:r>
    </w:p>
    <w:p w:rsidR="00000000" w:rsidDel="00000000" w:rsidP="00000000" w:rsidRDefault="00000000" w:rsidRPr="00000000" w14:paraId="000006A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Obvious ECE with GS ≥ 7 in setting of SM- should consider ADT.</w:t>
      </w:r>
    </w:p>
    <w:p w:rsidR="00000000" w:rsidDel="00000000" w:rsidP="00000000" w:rsidRDefault="00000000" w:rsidRPr="00000000" w14:paraId="000006A1">
      <w:pPr>
        <w:numPr>
          <w:ilvl w:val="1"/>
          <w:numId w:val="10"/>
        </w:numPr>
        <w:ind w:left="1440" w:hanging="360"/>
      </w:pPr>
      <w:r w:rsidDel="00000000" w:rsidR="00000000" w:rsidRPr="00000000">
        <w:rPr>
          <w:rtl w:val="0"/>
        </w:rPr>
        <w:t xml:space="preserve">Patients with a [</w:t>
      </w:r>
      <w:hyperlink w:anchor="kix.o5qpxtzbuqzt">
        <w:r w:rsidDel="00000000" w:rsidR="00000000" w:rsidRPr="00000000">
          <w:rPr>
            <w:rtl w:val="0"/>
          </w:rPr>
          <w:t xml:space="preserve">pre-salvage RT PSA of ≤ 0.5</w:t>
        </w:r>
      </w:hyperlink>
      <w:r w:rsidDel="00000000" w:rsidR="00000000" w:rsidRPr="00000000">
        <w:rPr>
          <w:rtl w:val="0"/>
        </w:rPr>
        <w:t xml:space="preserve">] have a 10y rate of DM of approximately 10%, and may not benefit, although the [</w:t>
      </w:r>
      <w:hyperlink w:anchor="4ow42z6z244k">
        <w:r w:rsidDel="00000000" w:rsidR="00000000" w:rsidRPr="00000000">
          <w:rPr>
            <w:rtl w:val="0"/>
          </w:rPr>
          <w:t xml:space="preserve">SPPORT trial</w:t>
        </w:r>
      </w:hyperlink>
      <w:r w:rsidDel="00000000" w:rsidR="00000000" w:rsidRPr="00000000">
        <w:rPr>
          <w:rtl w:val="0"/>
        </w:rPr>
        <w:t xml:space="preserve">] provides a high level of evidence of ADT in the post-prostatectomy setting.</w:t>
      </w:r>
    </w:p>
    <w:p w:rsidR="00000000" w:rsidDel="00000000" w:rsidP="00000000" w:rsidRDefault="00000000" w:rsidRPr="00000000" w14:paraId="000006A2">
      <w:pPr>
        <w:pStyle w:val="Heading3"/>
        <w:ind w:left="0" w:firstLine="0"/>
        <w:rPr/>
      </w:pPr>
      <w:bookmarkStart w:colFirst="0" w:colLast="0" w:name="_n79ybtzbfx61" w:id="157"/>
      <w:bookmarkEnd w:id="157"/>
      <w:hyperlink w:anchor="_ard28bwwwuy">
        <w:r w:rsidDel="00000000" w:rsidR="00000000" w:rsidRPr="00000000">
          <w:rPr>
            <w:u w:val="single"/>
            <w:rtl w:val="0"/>
          </w:rPr>
          <w:t xml:space="preserve">Adjuvant RT (ART)</w:t>
        </w:r>
      </w:hyperlink>
      <w:r w:rsidDel="00000000" w:rsidR="00000000" w:rsidRPr="00000000">
        <w:rPr>
          <w:rtl w:val="0"/>
        </w:rPr>
      </w:r>
    </w:p>
    <w:p w:rsidR="00000000" w:rsidDel="00000000" w:rsidP="00000000" w:rsidRDefault="00000000" w:rsidRPr="00000000" w14:paraId="000006A3">
      <w:pPr>
        <w:ind w:left="0" w:firstLine="0"/>
        <w:rPr/>
      </w:pPr>
      <w:r w:rsidDel="00000000" w:rsidR="00000000" w:rsidRPr="00000000">
        <w:rPr>
          <w:rtl w:val="0"/>
        </w:rPr>
        <w:t xml:space="preserve">Many of these trials are actually salvage RT trials, as they included PD-PSA. The only "true" adjuvant trial is the German trial, which did not include PD-PSA. The SWOG trial demonstrated an OS benefit, but had poor rates of salvage. None of these classic trials delivered "early" salvage (i.e., PSA &lt; 0.5), so they stood to benefit from ART more than the usual patient who is (hopefully) referred to you when the PSA hits 0.1-0.2. </w:t>
      </w:r>
      <w:r w:rsidDel="00000000" w:rsidR="00000000" w:rsidRPr="00000000">
        <w:rPr>
          <w:rtl w:val="0"/>
        </w:rPr>
      </w:r>
    </w:p>
    <w:p w:rsidR="00000000" w:rsidDel="00000000" w:rsidP="00000000" w:rsidRDefault="00000000" w:rsidRPr="00000000" w14:paraId="000006A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 prospective RCTs with increased BCC of ~20% with ART, one trial with improved DMFS/OS.</w:t>
        <w:br w:type="textWrapping"/>
      </w:r>
      <w:r w:rsidDel="00000000" w:rsidR="00000000" w:rsidRPr="00000000">
        <w:rPr>
          <w:sz w:val="20"/>
          <w:szCs w:val="20"/>
          <w:rtl w:val="0"/>
        </w:rPr>
        <w:t xml:space="preserve">There are now 4 RCT</w:t>
      </w:r>
      <w:r w:rsidDel="00000000" w:rsidR="00000000" w:rsidRPr="00000000">
        <w:rPr>
          <w:rtl w:val="0"/>
        </w:rPr>
        <w:t xml:space="preserve">s as of 2019 with the reporting of FinnProstataX.</w:t>
      </w:r>
      <w:r w:rsidDel="00000000" w:rsidR="00000000" w:rsidRPr="00000000">
        <w:rPr>
          <w:rtl w:val="0"/>
        </w:rPr>
      </w:r>
    </w:p>
    <w:p w:rsidR="00000000" w:rsidDel="00000000" w:rsidP="00000000" w:rsidRDefault="00000000" w:rsidRPr="00000000" w14:paraId="000006A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two trials </w:t>
      </w:r>
      <w:r w:rsidDel="00000000" w:rsidR="00000000" w:rsidRPr="00000000">
        <w:rPr>
          <w:rtl w:val="0"/>
        </w:rPr>
        <w:t xml:space="preserve">[</w:t>
      </w:r>
      <w:hyperlink w:anchor="14s8wspcxf2a">
        <w:r w:rsidDel="00000000" w:rsidR="00000000" w:rsidRPr="00000000">
          <w:rPr>
            <w:rFonts w:ascii="Times New Roman" w:cs="Times New Roman" w:eastAsia="Times New Roman" w:hAnsi="Times New Roman"/>
            <w:sz w:val="20"/>
            <w:szCs w:val="20"/>
            <w:rtl w:val="0"/>
          </w:rPr>
          <w:t xml:space="preserve">SWOG</w:t>
        </w:r>
      </w:hyperlink>
      <w:r w:rsidDel="00000000" w:rsidR="00000000" w:rsidRPr="00000000">
        <w:rPr>
          <w:rFonts w:ascii="Times New Roman" w:cs="Times New Roman" w:eastAsia="Times New Roman" w:hAnsi="Times New Roman"/>
          <w:sz w:val="20"/>
          <w:szCs w:val="20"/>
          <w:rtl w:val="0"/>
        </w:rPr>
        <w:t xml:space="preserve">, </w:t>
      </w:r>
      <w:hyperlink w:anchor="i5io8t6m3gys">
        <w:r w:rsidDel="00000000" w:rsidR="00000000" w:rsidRPr="00000000">
          <w:rPr>
            <w:rFonts w:ascii="Times New Roman" w:cs="Times New Roman" w:eastAsia="Times New Roman" w:hAnsi="Times New Roman"/>
            <w:sz w:val="20"/>
            <w:szCs w:val="20"/>
            <w:rtl w:val="0"/>
          </w:rPr>
          <w:t xml:space="preserve">EORTC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and mo</w:t>
      </w:r>
      <w:r w:rsidDel="00000000" w:rsidR="00000000" w:rsidRPr="00000000">
        <w:rPr>
          <w:rtl w:val="0"/>
        </w:rPr>
        <w:t xml:space="preserve">st recent [</w:t>
      </w:r>
      <w:hyperlink w:anchor="e4xpi7vejb09">
        <w:r w:rsidDel="00000000" w:rsidR="00000000" w:rsidRPr="00000000">
          <w:rPr>
            <w:rtl w:val="0"/>
          </w:rPr>
          <w:t xml:space="preserve">FinnProstataX</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allowed for PD-PSA (not true adjuvant).</w:t>
      </w:r>
    </w:p>
    <w:p w:rsidR="00000000" w:rsidDel="00000000" w:rsidP="00000000" w:rsidRDefault="00000000" w:rsidRPr="00000000" w14:paraId="000006A6">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All trials used 60 Gy, which is somewhat lower than currently used.</w:t>
      </w:r>
    </w:p>
    <w:p w:rsidR="00000000" w:rsidDel="00000000" w:rsidP="00000000" w:rsidRDefault="00000000" w:rsidRPr="00000000" w14:paraId="000006A7">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All have MFU ≥ 10y. </w:t>
      </w:r>
    </w:p>
    <w:bookmarkStart w:colFirst="0" w:colLast="0" w:name="14s8wspcxf2a" w:id="158"/>
    <w:bookmarkEnd w:id="158"/>
    <w:p w:rsidR="00000000" w:rsidDel="00000000" w:rsidP="00000000" w:rsidRDefault="00000000" w:rsidRPr="00000000" w14:paraId="000006A8">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SWOG </w:t>
      </w:r>
      <w:r w:rsidDel="00000000" w:rsidR="00000000" w:rsidRPr="00000000">
        <w:rPr>
          <w:b w:val="1"/>
          <w:rtl w:val="0"/>
        </w:rPr>
        <w:t xml:space="preserve">8794 </w:t>
      </w:r>
      <w:hyperlink r:id="rId385">
        <w:r w:rsidDel="00000000" w:rsidR="00000000" w:rsidRPr="00000000">
          <w:rPr>
            <w:rFonts w:ascii="Times New Roman" w:cs="Times New Roman" w:eastAsia="Times New Roman" w:hAnsi="Times New Roman"/>
            <w:sz w:val="20"/>
            <w:szCs w:val="20"/>
            <w:rtl w:val="0"/>
          </w:rPr>
          <w:t xml:space="preserve">[Thompson J Uro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Obs vs. 60-64 Gy bed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 (~35% on obs who failed got SRT, med PSA 1.0).</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Awful PSA f/u. Only trial to show OS benefit. OS improved </w:t>
      </w:r>
      <w:r w:rsidDel="00000000" w:rsidR="00000000" w:rsidRPr="00000000">
        <w:rPr>
          <w:rtl w:val="0"/>
        </w:rPr>
        <w:t xml:space="preserve">likely</w:t>
      </w:r>
      <w:r w:rsidDel="00000000" w:rsidR="00000000" w:rsidRPr="00000000">
        <w:rPr>
          <w:rFonts w:ascii="Times New Roman" w:cs="Times New Roman" w:eastAsia="Times New Roman" w:hAnsi="Times New Roman"/>
          <w:sz w:val="20"/>
          <w:szCs w:val="20"/>
          <w:rtl w:val="0"/>
        </w:rPr>
        <w:t xml:space="preserve"> due to the comparison of ART versus true observation. In short, PSA </w:t>
      </w:r>
      <w:r w:rsidDel="00000000" w:rsidR="00000000" w:rsidRPr="00000000">
        <w:rPr>
          <w:rtl w:val="0"/>
        </w:rPr>
        <w:t xml:space="preserve">wasn't a marker</w:t>
      </w:r>
      <w:r w:rsidDel="00000000" w:rsidR="00000000" w:rsidRPr="00000000">
        <w:rPr>
          <w:rFonts w:ascii="Times New Roman" w:cs="Times New Roman" w:eastAsia="Times New Roman" w:hAnsi="Times New Roman"/>
          <w:sz w:val="20"/>
          <w:szCs w:val="20"/>
          <w:rtl w:val="0"/>
        </w:rPr>
        <w:t xml:space="preserve"> for immediate RT. If followed closely for SRT, OS curves may not have separated.</w:t>
      </w:r>
    </w:p>
    <w:p w:rsidR="00000000" w:rsidDel="00000000" w:rsidP="00000000" w:rsidRDefault="00000000" w:rsidRPr="00000000" w14:paraId="000006A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473 pts. pT2-3N0 w ECE, SM+ and/or SVI. Any PSA, </w:t>
      </w:r>
      <w:r w:rsidDel="00000000" w:rsidR="00000000" w:rsidRPr="00000000">
        <w:rPr>
          <w:rFonts w:ascii="Times New Roman" w:cs="Times New Roman" w:eastAsia="Times New Roman" w:hAnsi="Times New Roman"/>
          <w:b w:val="1"/>
          <w:sz w:val="20"/>
          <w:szCs w:val="20"/>
          <w:rtl w:val="0"/>
        </w:rPr>
        <w:t xml:space="preserve">includes PD-PSA </w:t>
      </w:r>
      <w:r w:rsidDel="00000000" w:rsidR="00000000" w:rsidRPr="00000000">
        <w:rPr>
          <w:sz w:val="20"/>
          <w:szCs w:val="20"/>
          <w:rtl w:val="0"/>
        </w:rPr>
        <w:t xml:space="preserve">(33%</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Primary: DMFS. MFU 13y.</w:t>
      </w:r>
    </w:p>
    <w:p w:rsidR="00000000" w:rsidDel="00000000" w:rsidP="00000000" w:rsidRDefault="00000000" w:rsidRPr="00000000" w14:paraId="000006AA">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bcF were </w:t>
      </w:r>
      <w:r w:rsidDel="00000000" w:rsidR="00000000" w:rsidRPr="00000000">
        <w:rPr>
          <w:rFonts w:ascii="Times New Roman" w:cs="Times New Roman" w:eastAsia="Times New Roman" w:hAnsi="Times New Roman"/>
          <w:sz w:val="20"/>
          <w:szCs w:val="20"/>
          <w:rtl w:val="0"/>
        </w:rPr>
        <w:t xml:space="preserve">not </w:t>
      </w:r>
      <w:r w:rsidDel="00000000" w:rsidR="00000000" w:rsidRPr="00000000">
        <w:rPr>
          <w:rFonts w:ascii="Times New Roman" w:cs="Times New Roman" w:eastAsia="Times New Roman" w:hAnsi="Times New Roman"/>
          <w:sz w:val="20"/>
          <w:szCs w:val="20"/>
          <w:rtl w:val="0"/>
        </w:rPr>
        <w:t xml:space="preserve">offered SRT. </w:t>
      </w:r>
      <w:r w:rsidDel="00000000" w:rsidR="00000000" w:rsidRPr="00000000">
        <w:rPr>
          <w:rFonts w:ascii="Times New Roman" w:cs="Times New Roman" w:eastAsia="Times New Roman" w:hAnsi="Times New Roman"/>
          <w:sz w:val="20"/>
          <w:szCs w:val="20"/>
          <w:rtl w:val="0"/>
        </w:rPr>
        <w:t xml:space="preserve">Only ~35% of pts with bcF rec</w:t>
      </w:r>
      <w:r w:rsidDel="00000000" w:rsidR="00000000" w:rsidRPr="00000000">
        <w:rPr>
          <w:rtl w:val="0"/>
        </w:rPr>
        <w:t xml:space="preserve">eive</w:t>
      </w:r>
      <w:r w:rsidDel="00000000" w:rsidR="00000000" w:rsidRPr="00000000">
        <w:rPr>
          <w:rFonts w:ascii="Times New Roman" w:cs="Times New Roman" w:eastAsia="Times New Roman" w:hAnsi="Times New Roman"/>
          <w:sz w:val="20"/>
          <w:szCs w:val="20"/>
          <w:rtl w:val="0"/>
        </w:rPr>
        <w:t xml:space="preserve">d SRT!</w:t>
      </w:r>
    </w:p>
    <w:p w:rsidR="00000000" w:rsidDel="00000000" w:rsidP="00000000" w:rsidRDefault="00000000" w:rsidRPr="00000000" w14:paraId="000006A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15y OS 48→ 59%</w:t>
      </w:r>
      <w:r w:rsidDel="00000000" w:rsidR="00000000" w:rsidRPr="00000000">
        <w:rPr>
          <w:rFonts w:ascii="Cardo" w:cs="Cardo" w:eastAsia="Cardo" w:hAnsi="Cardo"/>
          <w:sz w:val="20"/>
          <w:szCs w:val="20"/>
          <w:rtl w:val="0"/>
        </w:rPr>
        <w:t xml:space="preserve">. MS 13.3→ 15.2y. </w:t>
      </w:r>
      <w:r w:rsidDel="00000000" w:rsidR="00000000" w:rsidRPr="00000000">
        <w:rPr>
          <w:rFonts w:ascii="Cardo" w:cs="Cardo" w:eastAsia="Cardo" w:hAnsi="Cardo"/>
          <w:b w:val="1"/>
          <w:sz w:val="20"/>
          <w:szCs w:val="20"/>
          <w:rtl w:val="0"/>
        </w:rPr>
        <w:t xml:space="preserve">15y DMFS 38→ 46%</w:t>
      </w:r>
      <w:r w:rsidDel="00000000" w:rsidR="00000000" w:rsidRPr="00000000">
        <w:rPr>
          <w:rFonts w:ascii="Cardo" w:cs="Cardo" w:eastAsia="Cardo" w:hAnsi="Cardo"/>
          <w:sz w:val="20"/>
          <w:szCs w:val="20"/>
          <w:rtl w:val="0"/>
        </w:rPr>
        <w:t xml:space="preserve">. 10y bcPFS 26→ 52%. </w:t>
      </w:r>
      <w:r w:rsidDel="00000000" w:rsidR="00000000" w:rsidRPr="00000000">
        <w:rPr>
          <w:rFonts w:ascii="Cardo" w:cs="Cardo" w:eastAsia="Cardo" w:hAnsi="Cardo"/>
          <w:b w:val="1"/>
          <w:sz w:val="20"/>
          <w:szCs w:val="20"/>
          <w:rtl w:val="0"/>
        </w:rPr>
        <w:t xml:space="preserve">10y LF 22→ 8%</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AC">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114/211 vs. 93/214 developed DM; 110 vs. 88 deaths in obs vs ART, respectively.</w:t>
      </w:r>
    </w:p>
    <w:p w:rsidR="00000000" w:rsidDel="00000000" w:rsidP="00000000" w:rsidRDefault="00000000" w:rsidRPr="00000000" w14:paraId="000006A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ADT need 50→ 39%.</w:t>
      </w:r>
    </w:p>
    <w:p w:rsidR="00000000" w:rsidDel="00000000" w:rsidP="00000000" w:rsidRDefault="00000000" w:rsidRPr="00000000" w14:paraId="000006AE">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ART would avoid or significantly delay (by 2.5 years) ADT.</w:t>
      </w:r>
    </w:p>
    <w:p w:rsidR="00000000" w:rsidDel="00000000" w:rsidP="00000000" w:rsidRDefault="00000000" w:rsidRPr="00000000" w14:paraId="000006A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Subsequent </w:t>
      </w:r>
      <w:hyperlink r:id="rId386">
        <w:r w:rsidDel="00000000" w:rsidR="00000000" w:rsidRPr="00000000">
          <w:rPr>
            <w:rFonts w:ascii="Times New Roman" w:cs="Times New Roman" w:eastAsia="Times New Roman" w:hAnsi="Times New Roman"/>
            <w:sz w:val="20"/>
            <w:szCs w:val="20"/>
            <w:rtl w:val="0"/>
          </w:rPr>
          <w:t xml:space="preserve">analysis </w:t>
        </w:r>
      </w:hyperlink>
      <w:r w:rsidDel="00000000" w:rsidR="00000000" w:rsidRPr="00000000">
        <w:rPr>
          <w:rFonts w:ascii="Times New Roman" w:cs="Times New Roman" w:eastAsia="Times New Roman" w:hAnsi="Times New Roman"/>
          <w:sz w:val="20"/>
          <w:szCs w:val="20"/>
          <w:rtl w:val="0"/>
        </w:rPr>
        <w:t xml:space="preserve">with OS benefit regardless of pre-treatment PSA.</w:t>
      </w:r>
    </w:p>
    <w:p w:rsidR="00000000" w:rsidDel="00000000" w:rsidP="00000000" w:rsidRDefault="00000000" w:rsidRPr="00000000" w14:paraId="000006B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was a relationship</w:t>
      </w:r>
      <w:r w:rsidDel="00000000" w:rsidR="00000000" w:rsidRPr="00000000">
        <w:rPr>
          <w:rFonts w:ascii="Gungsuh" w:cs="Gungsuh" w:eastAsia="Gungsuh" w:hAnsi="Gungsuh"/>
          <w:sz w:val="20"/>
          <w:szCs w:val="20"/>
          <w:rtl w:val="0"/>
        </w:rPr>
        <w:t xml:space="preserve"> between pre-RT PSA and FFDM: PSA ≤ 0.2 vs. 0.2-1.0.</w:t>
      </w:r>
    </w:p>
    <w:p w:rsidR="00000000" w:rsidDel="00000000" w:rsidP="00000000" w:rsidRDefault="00000000" w:rsidRPr="00000000" w14:paraId="000006B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study in 217 pts [</w:t>
      </w:r>
      <w:hyperlink r:id="rId387">
        <w:r w:rsidDel="00000000" w:rsidR="00000000" w:rsidRPr="00000000">
          <w:rPr>
            <w:rFonts w:ascii="Times New Roman" w:cs="Times New Roman" w:eastAsia="Times New Roman" w:hAnsi="Times New Roman"/>
            <w:sz w:val="20"/>
            <w:szCs w:val="20"/>
            <w:rtl w:val="0"/>
          </w:rPr>
          <w:t xml:space="preserve">Moinpour JCO '08]</w:t>
        </w:r>
      </w:hyperlink>
      <w:r w:rsidDel="00000000" w:rsidR="00000000" w:rsidRPr="00000000">
        <w:rPr>
          <w:rFonts w:ascii="Times New Roman" w:cs="Times New Roman" w:eastAsia="Times New Roman" w:hAnsi="Times New Roman"/>
          <w:sz w:val="20"/>
          <w:szCs w:val="20"/>
          <w:rtl w:val="0"/>
        </w:rPr>
        <w:t xml:space="preserve">: Increased GU and GI sx with RT, though GI differences gone by 2 years. ~ED. QoL </w:t>
      </w:r>
      <w:r w:rsidDel="00000000" w:rsidR="00000000" w:rsidRPr="00000000">
        <w:rPr>
          <w:rtl w:val="0"/>
        </w:rPr>
        <w:t xml:space="preserve">initially got worse</w:t>
      </w:r>
      <w:r w:rsidDel="00000000" w:rsidR="00000000" w:rsidRPr="00000000">
        <w:rPr>
          <w:rFonts w:ascii="Times New Roman" w:cs="Times New Roman" w:eastAsia="Times New Roman" w:hAnsi="Times New Roman"/>
          <w:sz w:val="20"/>
          <w:szCs w:val="20"/>
          <w:rtl w:val="0"/>
        </w:rPr>
        <w:t xml:space="preserve"> with RT, but improved with time favoring RT arm </w:t>
      </w:r>
      <w:r w:rsidDel="00000000" w:rsidR="00000000" w:rsidRPr="00000000">
        <w:rPr>
          <w:rtl w:val="0"/>
        </w:rPr>
        <w:t xml:space="preserve">in the long</w:t>
      </w:r>
      <w:r w:rsidDel="00000000" w:rsidR="00000000" w:rsidRPr="00000000">
        <w:rPr>
          <w:rFonts w:ascii="Times New Roman" w:cs="Times New Roman" w:eastAsia="Times New Roman" w:hAnsi="Times New Roman"/>
          <w:sz w:val="20"/>
          <w:szCs w:val="20"/>
          <w:rtl w:val="0"/>
        </w:rPr>
        <w:t xml:space="preserve"> term. </w:t>
      </w:r>
    </w:p>
    <w:p w:rsidR="00000000" w:rsidDel="00000000" w:rsidP="00000000" w:rsidRDefault="00000000" w:rsidRPr="00000000" w14:paraId="000006B2">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G3 GU 10→ 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sz w:val="20"/>
          <w:szCs w:val="20"/>
          <w:rtl w:val="0"/>
        </w:rPr>
        <w:t xml:space="preserve">~10y G3 GI ≤ 3%.</w:t>
      </w:r>
      <w:r w:rsidDel="00000000" w:rsidR="00000000" w:rsidRPr="00000000">
        <w:rPr>
          <w:rtl w:val="0"/>
        </w:rPr>
      </w:r>
    </w:p>
    <w:bookmarkStart w:colFirst="0" w:colLast="0" w:name="i5io8t6m3gys" w:id="159"/>
    <w:bookmarkEnd w:id="159"/>
    <w:p w:rsidR="00000000" w:rsidDel="00000000" w:rsidP="00000000" w:rsidRDefault="00000000" w:rsidRPr="00000000" w14:paraId="000006B3">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EORTC 22</w:t>
      </w:r>
      <w:r w:rsidDel="00000000" w:rsidR="00000000" w:rsidRPr="00000000">
        <w:rPr>
          <w:b w:val="1"/>
          <w:rtl w:val="0"/>
        </w:rPr>
        <w:t xml:space="preserve">911 </w:t>
      </w:r>
      <w:hyperlink r:id="rId388">
        <w:r w:rsidDel="00000000" w:rsidR="00000000" w:rsidRPr="00000000">
          <w:rPr>
            <w:rFonts w:ascii="Times New Roman" w:cs="Times New Roman" w:eastAsia="Times New Roman" w:hAnsi="Times New Roman"/>
            <w:sz w:val="20"/>
            <w:szCs w:val="20"/>
            <w:rtl w:val="0"/>
          </w:rPr>
          <w:t xml:space="preserve">[Bolla Lancet '05,</w:t>
        </w:r>
      </w:hyperlink>
      <w:r w:rsidDel="00000000" w:rsidR="00000000" w:rsidRPr="00000000">
        <w:rPr>
          <w:rtl w:val="0"/>
        </w:rPr>
        <w:t xml:space="preserve"> </w:t>
      </w:r>
      <w:hyperlink r:id="rId389">
        <w:r w:rsidDel="00000000" w:rsidR="00000000" w:rsidRPr="00000000">
          <w:rPr>
            <w:rtl w:val="0"/>
          </w:rPr>
          <w:t xml:space="preserve">'12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Obs vs. 60 Gy bed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30% on obs who failed got SRT, med PSA 1.7).</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No OS benefit, though SM+ greatest predictor of benefit.</w:t>
      </w:r>
    </w:p>
    <w:p w:rsidR="00000000" w:rsidDel="00000000" w:rsidP="00000000" w:rsidRDefault="00000000" w:rsidRPr="00000000" w14:paraId="000006B4">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972 pts. pT2-3N0 w ECE, SM+, or SVI. </w:t>
      </w:r>
      <w:r w:rsidDel="00000000" w:rsidR="00000000" w:rsidRPr="00000000">
        <w:rPr>
          <w:rFonts w:ascii="Times New Roman" w:cs="Times New Roman" w:eastAsia="Times New Roman" w:hAnsi="Times New Roman"/>
          <w:b w:val="1"/>
          <w:sz w:val="20"/>
          <w:szCs w:val="20"/>
          <w:rtl w:val="0"/>
        </w:rPr>
        <w:t xml:space="preserve">Includes PD-PSA </w:t>
      </w:r>
      <w:r w:rsidDel="00000000" w:rsidR="00000000" w:rsidRPr="00000000">
        <w:rPr>
          <w:sz w:val="20"/>
          <w:szCs w:val="20"/>
          <w:rtl w:val="0"/>
        </w:rPr>
        <w:t xml:space="preserve">&lt; 0.4</w:t>
      </w:r>
      <w:r w:rsidDel="00000000" w:rsidR="00000000" w:rsidRPr="00000000">
        <w:rPr>
          <w:rFonts w:ascii="Times New Roman" w:cs="Times New Roman" w:eastAsia="Times New Roman" w:hAnsi="Times New Roman"/>
          <w:sz w:val="20"/>
          <w:szCs w:val="20"/>
          <w:rtl w:val="0"/>
        </w:rPr>
        <w:t xml:space="preserve">. Primary: bcPFS. MF</w:t>
      </w:r>
      <w:r w:rsidDel="00000000" w:rsidR="00000000" w:rsidRPr="00000000">
        <w:rPr>
          <w:rtl w:val="0"/>
        </w:rPr>
        <w:t xml:space="preserve">U 11y.</w:t>
      </w:r>
      <w:r w:rsidDel="00000000" w:rsidR="00000000" w:rsidRPr="00000000">
        <w:rPr>
          <w:rtl w:val="0"/>
        </w:rPr>
      </w:r>
    </w:p>
    <w:p w:rsidR="00000000" w:rsidDel="00000000" w:rsidP="00000000" w:rsidRDefault="00000000" w:rsidRPr="00000000" w14:paraId="000006B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41→ 60%, 10y LRF 17→ 7%. 10y OS ~79%. </w:t>
      </w:r>
    </w:p>
    <w:p w:rsidR="00000000" w:rsidDel="00000000" w:rsidP="00000000" w:rsidRDefault="00000000" w:rsidRPr="00000000" w14:paraId="000006B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Margin status [</w:t>
      </w:r>
      <w:hyperlink r:id="rId390">
        <w:r w:rsidDel="00000000" w:rsidR="00000000" w:rsidRPr="00000000">
          <w:rPr>
            <w:rFonts w:ascii="Times New Roman" w:cs="Times New Roman" w:eastAsia="Times New Roman" w:hAnsi="Times New Roman"/>
            <w:sz w:val="20"/>
            <w:szCs w:val="20"/>
            <w:rtl w:val="0"/>
          </w:rPr>
          <w:t xml:space="preserve">S</w:t>
        </w:r>
      </w:hyperlink>
      <w:hyperlink r:id="rId391">
        <w:r w:rsidDel="00000000" w:rsidR="00000000" w:rsidRPr="00000000">
          <w:rPr>
            <w:rtl w:val="0"/>
          </w:rPr>
          <w:t xml:space="preserve">wanson JC</w:t>
        </w:r>
      </w:hyperlink>
      <w:hyperlink r:id="rId392">
        <w:r w:rsidDel="00000000" w:rsidR="00000000" w:rsidRPr="00000000">
          <w:rPr>
            <w:rFonts w:ascii="Times New Roman" w:cs="Times New Roman" w:eastAsia="Times New Roman" w:hAnsi="Times New Roman"/>
            <w:sz w:val="20"/>
            <w:szCs w:val="20"/>
            <w:rtl w:val="0"/>
          </w:rPr>
          <w:t xml:space="preserve">O '07]</w:t>
        </w:r>
      </w:hyperlink>
      <w:r w:rsidDel="00000000" w:rsidR="00000000" w:rsidRPr="00000000">
        <w:rPr>
          <w:rFonts w:ascii="Times New Roman" w:cs="Times New Roman" w:eastAsia="Times New Roman" w:hAnsi="Times New Roman"/>
          <w:sz w:val="20"/>
          <w:szCs w:val="20"/>
          <w:rtl w:val="0"/>
        </w:rPr>
        <w:t xml:space="preserve">: HR 0.38 and 0.88 for any events with SM+ and SM-, respectively.</w:t>
      </w:r>
    </w:p>
    <w:p w:rsidR="00000000" w:rsidDel="00000000" w:rsidP="00000000" w:rsidRDefault="00000000" w:rsidRPr="00000000" w14:paraId="000006B7">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apical and half lateral margin positivity, proportion of focal SM+ unknown.</w:t>
      </w:r>
    </w:p>
    <w:p w:rsidR="00000000" w:rsidDel="00000000" w:rsidP="00000000" w:rsidRDefault="00000000" w:rsidRPr="00000000" w14:paraId="000006B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Exploratory analysis: HR for any event benefit may be limited to men &lt; 70y or SM+.</w:t>
      </w:r>
    </w:p>
    <w:p w:rsidR="00000000" w:rsidDel="00000000" w:rsidP="00000000" w:rsidRDefault="00000000" w:rsidRPr="00000000" w14:paraId="000006B9">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G2+ GU 13→ 21%. 10y cumulative G3 toxicity 2.5→ 5.3%. No G4 toxicity.</w:t>
      </w:r>
      <w:r w:rsidDel="00000000" w:rsidR="00000000" w:rsidRPr="00000000">
        <w:rPr>
          <w:rtl w:val="0"/>
        </w:rPr>
      </w:r>
    </w:p>
    <w:bookmarkStart w:colFirst="0" w:colLast="0" w:name="2cdasicpbvgl" w:id="160"/>
    <w:bookmarkEnd w:id="160"/>
    <w:p w:rsidR="00000000" w:rsidDel="00000000" w:rsidP="00000000" w:rsidRDefault="00000000" w:rsidRPr="00000000" w14:paraId="000006BA">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German </w:t>
      </w:r>
      <w:hyperlink r:id="rId393">
        <w:r w:rsidDel="00000000" w:rsidR="00000000" w:rsidRPr="00000000">
          <w:rPr>
            <w:rFonts w:ascii="Times New Roman" w:cs="Times New Roman" w:eastAsia="Times New Roman" w:hAnsi="Times New Roman"/>
            <w:b w:val="1"/>
            <w:sz w:val="20"/>
            <w:szCs w:val="20"/>
            <w:rtl w:val="0"/>
          </w:rPr>
          <w:t xml:space="preserve">ARO 96-02</w:t>
        </w:r>
      </w:hyperlink>
      <w:hyperlink r:id="rId394">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w:t>
      </w:r>
      <w:hyperlink r:id="rId395">
        <w:r w:rsidDel="00000000" w:rsidR="00000000" w:rsidRPr="00000000">
          <w:rPr>
            <w:rtl w:val="0"/>
          </w:rPr>
          <w:t xml:space="preserve">Wiegel EU '14</w:t>
        </w:r>
      </w:hyperlink>
      <w:r w:rsidDel="00000000" w:rsidR="00000000" w:rsidRPr="00000000">
        <w:rPr>
          <w:rtl w:val="0"/>
        </w:rPr>
        <w:t xml:space="preserve">, </w:t>
      </w:r>
      <w:hyperlink r:id="rId396">
        <w:r w:rsidDel="00000000" w:rsidR="00000000" w:rsidRPr="00000000">
          <w:rPr>
            <w:rFonts w:ascii="Times New Roman" w:cs="Times New Roman" w:eastAsia="Times New Roman" w:hAnsi="Times New Roman"/>
            <w:sz w:val="20"/>
            <w:szCs w:val="20"/>
            <w:rtl w:val="0"/>
          </w:rPr>
          <w:t xml:space="preserve">PD-PSA IJR</w:t>
        </w:r>
      </w:hyperlink>
      <w:hyperlink r:id="rId397">
        <w:r w:rsidDel="00000000" w:rsidR="00000000" w:rsidRPr="00000000">
          <w:rPr>
            <w:rFonts w:ascii="Times New Roman" w:cs="Times New Roman" w:eastAsia="Times New Roman" w:hAnsi="Times New Roman"/>
            <w:sz w:val="20"/>
            <w:szCs w:val="20"/>
            <w:rtl w:val="0"/>
          </w:rPr>
          <w:t xml:space="preserve">OBP '15</w:t>
        </w:r>
      </w:hyperlink>
      <w:hyperlink r:id="rId398">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Obs vs. 60 Gy bed only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True adjuvant (the only trial to omit PD-PSA). 20% bcPFS benefit. Benefit greatest for SM+!</w:t>
      </w:r>
    </w:p>
    <w:p w:rsidR="00000000" w:rsidDel="00000000" w:rsidP="00000000" w:rsidRDefault="00000000" w:rsidRPr="00000000" w14:paraId="000006BB">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 pts. pT3, SM ±, </w:t>
      </w:r>
      <w:r w:rsidDel="00000000" w:rsidR="00000000" w:rsidRPr="00000000">
        <w:rPr>
          <w:b w:val="1"/>
          <w:sz w:val="20"/>
          <w:szCs w:val="20"/>
          <w:rtl w:val="0"/>
        </w:rPr>
        <w:t xml:space="preserve">PSA &lt; 0.1 ng/ml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Mandates RT as soon as PSA detectable</w:t>
      </w:r>
      <w:r w:rsidDel="00000000" w:rsidR="00000000" w:rsidRPr="00000000">
        <w:rPr>
          <w:rFonts w:ascii="Times New Roman" w:cs="Times New Roman" w:eastAsia="Times New Roman" w:hAnsi="Times New Roman"/>
          <w:sz w:val="20"/>
          <w:szCs w:val="20"/>
          <w:rtl w:val="0"/>
        </w:rPr>
        <w:t xml:space="preserve">. Primary: bcPFS. MFU 9y.</w:t>
      </w:r>
    </w:p>
    <w:p w:rsidR="00000000" w:rsidDel="00000000" w:rsidP="00000000" w:rsidRDefault="00000000" w:rsidRPr="00000000" w14:paraId="000006B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35→ 56%. 10y OS ~85% and DM, although trial underpowered. </w:t>
      </w:r>
    </w:p>
    <w:p w:rsidR="00000000" w:rsidDel="00000000" w:rsidP="00000000" w:rsidRDefault="00000000" w:rsidRPr="00000000" w14:paraId="000006B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SM+ subset (includes focal): 10y bcPFS 27→ 57%. </w:t>
      </w:r>
      <w:r w:rsidDel="00000000" w:rsidR="00000000" w:rsidRPr="00000000">
        <w:rPr>
          <w:rtl w:val="0"/>
        </w:rPr>
      </w:r>
    </w:p>
    <w:p w:rsidR="00000000" w:rsidDel="00000000" w:rsidP="00000000" w:rsidRDefault="00000000" w:rsidRPr="00000000" w14:paraId="000006B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GU 3% (n=1). </w:t>
      </w:r>
      <w:r w:rsidDel="00000000" w:rsidR="00000000" w:rsidRPr="00000000">
        <w:rPr>
          <w:rFonts w:ascii="Times New Roman" w:cs="Times New Roman" w:eastAsia="Times New Roman" w:hAnsi="Times New Roman"/>
          <w:sz w:val="20"/>
          <w:szCs w:val="20"/>
          <w:rtl w:val="0"/>
        </w:rPr>
        <w:t xml:space="preserve">G2 GU 2%, G2 GI 1%.</w:t>
      </w:r>
    </w:p>
    <w:bookmarkStart w:colFirst="0" w:colLast="0" w:name="e4xpi7vejb09" w:id="161"/>
    <w:bookmarkEnd w:id="161"/>
    <w:p w:rsidR="00000000" w:rsidDel="00000000" w:rsidP="00000000" w:rsidRDefault="00000000" w:rsidRPr="00000000" w14:paraId="000006B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FinnProsta</w:t>
      </w:r>
      <w:r w:rsidDel="00000000" w:rsidR="00000000" w:rsidRPr="00000000">
        <w:rPr>
          <w:b w:val="1"/>
          <w:rtl w:val="0"/>
        </w:rPr>
        <w:t xml:space="preserve">taX </w:t>
      </w:r>
      <w:r w:rsidDel="00000000" w:rsidR="00000000" w:rsidRPr="00000000">
        <w:rPr>
          <w:rtl w:val="0"/>
        </w:rPr>
        <w:t xml:space="preserve">[</w:t>
      </w:r>
      <w:hyperlink r:id="rId399">
        <w:r w:rsidDel="00000000" w:rsidR="00000000" w:rsidRPr="00000000">
          <w:rPr>
            <w:rtl w:val="0"/>
          </w:rPr>
          <w:t xml:space="preserve">Hackman EU '19</w:t>
        </w:r>
      </w:hyperlink>
      <w:r w:rsidDel="00000000" w:rsidR="00000000" w:rsidRPr="00000000">
        <w:rPr>
          <w:rtl w:val="0"/>
        </w:rPr>
        <w:t xml:space="preserve">,</w:t>
      </w:r>
      <w:hyperlink r:id="rId400">
        <w:r w:rsidDel="00000000" w:rsidR="00000000" w:rsidRPr="00000000">
          <w:rPr>
            <w:rtl w:val="0"/>
          </w:rPr>
          <w:t xml:space="preserve"> Commentary</w:t>
        </w:r>
      </w:hyperlink>
      <w:r w:rsidDel="00000000" w:rsidR="00000000" w:rsidRPr="00000000">
        <w:rPr>
          <w:rtl w:val="0"/>
        </w:rPr>
        <w:t xml:space="preserve">]: </w:t>
      </w:r>
      <w:r w:rsidDel="00000000" w:rsidR="00000000" w:rsidRPr="00000000">
        <w:rPr>
          <w:b w:val="1"/>
          <w:rtl w:val="0"/>
        </w:rPr>
        <w:t xml:space="preserve">± 66.6/37</w:t>
      </w:r>
      <w:r w:rsidDel="00000000" w:rsidR="00000000" w:rsidRPr="00000000">
        <w:rPr>
          <w:rtl w:val="0"/>
        </w:rPr>
        <w:t xml:space="preserve"> </w:t>
      </w:r>
      <w:r w:rsidDel="00000000" w:rsidR="00000000" w:rsidRPr="00000000">
        <w:rPr>
          <w:b w:val="1"/>
          <w:rtl w:val="0"/>
        </w:rPr>
        <w:t xml:space="preserve">bed only </w:t>
      </w:r>
      <w:r w:rsidDel="00000000" w:rsidR="00000000" w:rsidRPr="00000000">
        <w:rPr>
          <w:rtl w:val="0"/>
        </w:rPr>
        <w:t xml:space="preserve">(~85% on obs who failed got SRT, med PSA 0.7).</w:t>
      </w:r>
      <w:r w:rsidDel="00000000" w:rsidR="00000000" w:rsidRPr="00000000">
        <w:rPr>
          <w:rtl w:val="0"/>
        </w:rPr>
        <w:br w:type="textWrapping"/>
        <w:t xml:space="preserve">TBL </w:t>
      </w:r>
      <w:hyperlink r:id="rId401">
        <w:r w:rsidDel="00000000" w:rsidR="00000000" w:rsidRPr="00000000">
          <w:rPr>
            <w:vertAlign w:val="superscript"/>
            <w:rtl w:val="0"/>
          </w:rPr>
          <w:t xml:space="preserve">QS</w:t>
        </w:r>
      </w:hyperlink>
      <w:r w:rsidDel="00000000" w:rsidR="00000000" w:rsidRPr="00000000">
        <w:rPr>
          <w:rtl w:val="0"/>
        </w:rPr>
        <w:t xml:space="preserve">:  Adjuvant post-prostatectomy radiation in men with positive margins and/or extra-prostatic extension improves biochemical recurrence-free survival. The German trial remains the only "true adjuvant" trial.</w:t>
      </w:r>
    </w:p>
    <w:p w:rsidR="00000000" w:rsidDel="00000000" w:rsidP="00000000" w:rsidRDefault="00000000" w:rsidRPr="00000000" w14:paraId="000006C0">
      <w:pPr>
        <w:spacing w:line="240" w:lineRule="auto"/>
        <w:ind w:firstLine="720"/>
        <w:rPr/>
      </w:pPr>
      <w:r w:rsidDel="00000000" w:rsidR="00000000" w:rsidRPr="00000000">
        <w:rPr>
          <w:rtl w:val="0"/>
        </w:rPr>
        <w:t xml:space="preserve">This trial has the highest utilization of SRT, and can be thought of as ART vs. late SRT. </w:t>
      </w:r>
    </w:p>
    <w:p w:rsidR="00000000" w:rsidDel="00000000" w:rsidP="00000000" w:rsidRDefault="00000000" w:rsidRPr="00000000" w14:paraId="000006C1">
      <w:pPr>
        <w:numPr>
          <w:ilvl w:val="1"/>
          <w:numId w:val="10"/>
        </w:numPr>
        <w:spacing w:line="240" w:lineRule="auto"/>
        <w:ind w:left="1440" w:hanging="360"/>
        <w:rPr>
          <w:u w:val="none"/>
        </w:rPr>
      </w:pPr>
      <w:r w:rsidDel="00000000" w:rsidR="00000000" w:rsidRPr="00000000">
        <w:rPr>
          <w:rtl w:val="0"/>
        </w:rPr>
        <w:t xml:space="preserve">250 pts. SM+ and/or EPE. Post-RP PSA &lt; 0.5 (50% early salvage). No T3b. No ADT. MFU 9.3y. </w:t>
      </w:r>
    </w:p>
    <w:p w:rsidR="00000000" w:rsidDel="00000000" w:rsidP="00000000" w:rsidRDefault="00000000" w:rsidRPr="00000000" w14:paraId="000006C2">
      <w:pPr>
        <w:numPr>
          <w:ilvl w:val="2"/>
          <w:numId w:val="10"/>
        </w:numPr>
        <w:spacing w:line="240" w:lineRule="auto"/>
        <w:ind w:left="2160" w:hanging="360"/>
        <w:rPr>
          <w:u w:val="none"/>
        </w:rPr>
      </w:pPr>
      <w:r w:rsidDel="00000000" w:rsidR="00000000" w:rsidRPr="00000000">
        <w:rPr>
          <w:rtl w:val="0"/>
        </w:rPr>
        <w:t xml:space="preserve">RT: 3D without pelvic lymph node irradiation. No hormones given, for the most part. </w:t>
      </w:r>
    </w:p>
    <w:p w:rsidR="00000000" w:rsidDel="00000000" w:rsidP="00000000" w:rsidRDefault="00000000" w:rsidRPr="00000000" w14:paraId="000006C3">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61→ 82%. 10y OS ~90%. 10y CSS ~99%. </w:t>
      </w:r>
    </w:p>
    <w:p w:rsidR="00000000" w:rsidDel="00000000" w:rsidP="00000000" w:rsidRDefault="00000000" w:rsidRPr="00000000" w14:paraId="000006C4">
      <w:pPr>
        <w:numPr>
          <w:ilvl w:val="2"/>
          <w:numId w:val="10"/>
        </w:numPr>
        <w:spacing w:line="240" w:lineRule="auto"/>
        <w:ind w:left="2160" w:hanging="360"/>
        <w:rPr>
          <w:u w:val="none"/>
        </w:rPr>
      </w:pPr>
      <w:r w:rsidDel="00000000" w:rsidR="00000000" w:rsidRPr="00000000">
        <w:rPr>
          <w:rtl w:val="0"/>
        </w:rPr>
        <w:t xml:space="preserve">Of the 40% of patients who experienced bcF after RP alone, 86% received SRT at a median PSA of 0.7, with 75% of patients NED at last follow up. Therefore, SRT is very effective. Compare this to SWOG and EORTC, of whom ~30% of patients received SRT at relatively high PSAs of 1.0 and 1.7, respectively. </w:t>
      </w:r>
    </w:p>
    <w:p w:rsidR="00000000" w:rsidDel="00000000" w:rsidP="00000000" w:rsidRDefault="00000000" w:rsidRPr="00000000" w14:paraId="000006C5">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for pT2 with SM+ of 67→ 96%. Positive margins for pT2 appear to derive the greatest benefit.</w:t>
      </w:r>
    </w:p>
    <w:p w:rsidR="00000000" w:rsidDel="00000000" w:rsidP="00000000" w:rsidRDefault="00000000" w:rsidRPr="00000000" w14:paraId="000006C6">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for pT3a of 63→ 78%. </w:t>
      </w:r>
    </w:p>
    <w:p w:rsidR="00000000" w:rsidDel="00000000" w:rsidP="00000000" w:rsidRDefault="00000000" w:rsidRPr="00000000" w14:paraId="000006C7">
      <w:pPr>
        <w:numPr>
          <w:ilvl w:val="1"/>
          <w:numId w:val="10"/>
        </w:numPr>
        <w:spacing w:line="240" w:lineRule="auto"/>
        <w:ind w:left="1440" w:hanging="360"/>
        <w:rPr>
          <w:u w:val="none"/>
        </w:rPr>
      </w:pPr>
      <w:r w:rsidDel="00000000" w:rsidR="00000000" w:rsidRPr="00000000">
        <w:rPr>
          <w:rtl w:val="0"/>
        </w:rPr>
        <w:t xml:space="preserve">There appears to be a 2% increased incidence of distant metastasis in the observation only arm.</w:t>
      </w:r>
    </w:p>
    <w:p w:rsidR="00000000" w:rsidDel="00000000" w:rsidP="00000000" w:rsidRDefault="00000000" w:rsidRPr="00000000" w14:paraId="000006C8">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G3 ED 28→ 37%. G3 urinary incontinence 5→ 12%. G3 GU 6→ 14%. Late G3 GU 8%.</w:t>
        <w:br w:type="textWrapping"/>
        <w:t xml:space="preserve">Late GU toxicity is 8% higher for ART, which is higher than previously reported (around 3% higher on prior trials).</w:t>
      </w:r>
    </w:p>
    <w:p w:rsidR="00000000" w:rsidDel="00000000" w:rsidP="00000000" w:rsidRDefault="00000000" w:rsidRPr="00000000" w14:paraId="000006C9">
      <w:pPr>
        <w:numPr>
          <w:ilvl w:val="1"/>
          <w:numId w:val="10"/>
        </w:numPr>
        <w:spacing w:line="240" w:lineRule="auto"/>
        <w:ind w:left="1440" w:hanging="360"/>
        <w:rPr>
          <w:u w:val="none"/>
        </w:rPr>
      </w:pPr>
      <w:r w:rsidDel="00000000" w:rsidR="00000000" w:rsidRPr="00000000">
        <w:rPr>
          <w:rtl w:val="0"/>
        </w:rPr>
        <w:t xml:space="preserve">RP alone with 87% G2 toxicity, and 40% G3 toxicity.</w:t>
      </w:r>
    </w:p>
    <w:p w:rsidR="00000000" w:rsidDel="00000000" w:rsidP="00000000" w:rsidRDefault="00000000" w:rsidRPr="00000000" w14:paraId="000006CA">
      <w:pPr>
        <w:ind w:left="1440" w:firstLine="0"/>
        <w:rPr/>
      </w:pPr>
      <w:r w:rsidDel="00000000" w:rsidR="00000000" w:rsidRPr="00000000">
        <w:rPr>
          <w:rtl w:val="0"/>
        </w:rPr>
      </w:r>
    </w:p>
    <w:p w:rsidR="00000000" w:rsidDel="00000000" w:rsidP="00000000" w:rsidRDefault="00000000" w:rsidRPr="00000000" w14:paraId="000006CB">
      <w:pPr>
        <w:pStyle w:val="Heading3"/>
        <w:ind w:left="0" w:firstLine="0"/>
        <w:rPr/>
      </w:pPr>
      <w:bookmarkStart w:colFirst="0" w:colLast="0" w:name="_idm1pcec8dc" w:id="162"/>
      <w:bookmarkEnd w:id="162"/>
      <w:hyperlink w:anchor="_ard28bwwwuy">
        <w:r w:rsidDel="00000000" w:rsidR="00000000" w:rsidRPr="00000000">
          <w:rPr>
            <w:u w:val="single"/>
            <w:rtl w:val="0"/>
          </w:rPr>
          <w:t xml:space="preserve">Early SRT vs. ART</w:t>
        </w:r>
      </w:hyperlink>
      <w:r w:rsidDel="00000000" w:rsidR="00000000" w:rsidRPr="00000000">
        <w:rPr>
          <w:rtl w:val="0"/>
        </w:rPr>
      </w:r>
    </w:p>
    <w:p w:rsidR="00000000" w:rsidDel="00000000" w:rsidP="00000000" w:rsidRDefault="00000000" w:rsidRPr="00000000" w14:paraId="000006CC">
      <w:pPr>
        <w:ind w:left="0" w:firstLine="0"/>
        <w:rPr/>
      </w:pPr>
      <w:r w:rsidDel="00000000" w:rsidR="00000000" w:rsidRPr="00000000">
        <w:rPr>
          <w:rtl w:val="0"/>
        </w:rPr>
        <w:t xml:space="preserve">4 ongoing RCTs with three of four addressing benefits of short course ADT. Early Salvage is now favored in 2020 due to results of RADICALS, RAVES, and ARTISTIC. Caution applying these results to patients with GS 8-10 or T3b disease.</w:t>
      </w:r>
    </w:p>
    <w:p w:rsidR="00000000" w:rsidDel="00000000" w:rsidP="00000000" w:rsidRDefault="00000000" w:rsidRPr="00000000" w14:paraId="000006CD">
      <w:pPr>
        <w:numPr>
          <w:ilvl w:val="0"/>
          <w:numId w:val="71"/>
        </w:numPr>
      </w:pPr>
      <w:r w:rsidDel="00000000" w:rsidR="00000000" w:rsidRPr="00000000">
        <w:rPr>
          <w:b w:val="1"/>
          <w:rtl w:val="0"/>
        </w:rPr>
        <w:t xml:space="preserve">Meta </w:t>
      </w:r>
      <w:r w:rsidDel="00000000" w:rsidR="00000000" w:rsidRPr="00000000">
        <w:rPr>
          <w:rtl w:val="0"/>
        </w:rPr>
        <w:t xml:space="preserve">[</w:t>
      </w:r>
      <w:hyperlink r:id="rId402">
        <w:r w:rsidDel="00000000" w:rsidR="00000000" w:rsidRPr="00000000">
          <w:rPr>
            <w:rtl w:val="0"/>
          </w:rPr>
          <w:t xml:space="preserve">Hwang JAMA Onc '18]</w:t>
        </w:r>
      </w:hyperlink>
      <w:r w:rsidDel="00000000" w:rsidR="00000000" w:rsidRPr="00000000">
        <w:rPr>
          <w:rtl w:val="0"/>
        </w:rPr>
        <w:t xml:space="preserve">: </w:t>
      </w:r>
      <w:r w:rsidDel="00000000" w:rsidR="00000000" w:rsidRPr="00000000">
        <w:rPr>
          <w:b w:val="1"/>
          <w:rtl w:val="0"/>
        </w:rPr>
        <w:t xml:space="preserve">Early SRT vs. ART</w:t>
      </w:r>
      <w:r w:rsidDel="00000000" w:rsidR="00000000" w:rsidRPr="00000000">
        <w:rPr>
          <w:rtl w:val="0"/>
        </w:rPr>
        <w:t xml:space="preserve">. </w:t>
        <w:br w:type="textWrapping"/>
        <w:t xml:space="preserve">Adjuvant RT with improved bcPFS/FFDM/OS, but most SRT were PD-PSA.</w:t>
        <w:br w:type="textWrapping"/>
        <w:t xml:space="preserve">Importantly, this paper doesn't tease out the ratio of PD-PSA. If this was a large number (likely true), ART would look better.</w:t>
      </w:r>
    </w:p>
    <w:p w:rsidR="00000000" w:rsidDel="00000000" w:rsidP="00000000" w:rsidRDefault="00000000" w:rsidRPr="00000000" w14:paraId="000006CE">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Sadly, the debate on post-prostatectomy adjuvant versus early salvage radiation still RAVES until results mature from ongoing prospective trials.</w:t>
        <w:br w:type="textWrapping"/>
        <w:t xml:space="preserve">Now with 2019 results of [</w:t>
      </w:r>
      <w:hyperlink w:anchor="mxrme29wdq30">
        <w:r w:rsidDel="00000000" w:rsidR="00000000" w:rsidRPr="00000000">
          <w:rPr>
            <w:rtl w:val="0"/>
          </w:rPr>
          <w:t xml:space="preserve">RAVES</w:t>
        </w:r>
      </w:hyperlink>
      <w:r w:rsidDel="00000000" w:rsidR="00000000" w:rsidRPr="00000000">
        <w:rPr>
          <w:rtl w:val="0"/>
        </w:rPr>
        <w:t xml:space="preserve">], [</w:t>
      </w:r>
      <w:hyperlink w:anchor="2g6bkohgylg3">
        <w:r w:rsidDel="00000000" w:rsidR="00000000" w:rsidRPr="00000000">
          <w:rPr>
            <w:rtl w:val="0"/>
          </w:rPr>
          <w:t xml:space="preserve">RADICALS</w:t>
        </w:r>
      </w:hyperlink>
      <w:r w:rsidDel="00000000" w:rsidR="00000000" w:rsidRPr="00000000">
        <w:rPr>
          <w:rtl w:val="0"/>
        </w:rPr>
        <w:t xml:space="preserve">] and [</w:t>
      </w:r>
      <w:hyperlink w:anchor="jbpp2urwg3y4">
        <w:r w:rsidDel="00000000" w:rsidR="00000000" w:rsidRPr="00000000">
          <w:rPr>
            <w:rtl w:val="0"/>
          </w:rPr>
          <w:t xml:space="preserve">ARTISTIC</w:t>
        </w:r>
      </w:hyperlink>
      <w:r w:rsidDel="00000000" w:rsidR="00000000" w:rsidRPr="00000000">
        <w:rPr>
          <w:rtl w:val="0"/>
        </w:rPr>
        <w:t xml:space="preserve">], early SRT is essentially dead. Keep in mind, however, that there was not a large proportion of patients who were GS 8-10 or T3b on these trials (highest risk patients).</w:t>
      </w:r>
    </w:p>
    <w:p w:rsidR="00000000" w:rsidDel="00000000" w:rsidP="00000000" w:rsidRDefault="00000000" w:rsidRPr="00000000" w14:paraId="000006CF">
      <w:pPr>
        <w:numPr>
          <w:ilvl w:val="1"/>
          <w:numId w:val="71"/>
        </w:numPr>
        <w:ind w:left="1440" w:hanging="360"/>
      </w:pPr>
      <w:r w:rsidDel="00000000" w:rsidR="00000000" w:rsidRPr="00000000">
        <w:rPr>
          <w:rtl w:val="0"/>
        </w:rPr>
        <w:t xml:space="preserve">1,566 pts. 1987-2013. Pooled analysis of 10 US academic centers. MFU after RT 5 years.</w:t>
      </w:r>
    </w:p>
    <w:p w:rsidR="00000000" w:rsidDel="00000000" w:rsidP="00000000" w:rsidRDefault="00000000" w:rsidRPr="00000000" w14:paraId="000006D0">
      <w:pPr>
        <w:numPr>
          <w:ilvl w:val="2"/>
          <w:numId w:val="71"/>
        </w:numPr>
        <w:ind w:left="2160" w:hanging="360"/>
      </w:pPr>
      <w:r w:rsidDel="00000000" w:rsidR="00000000" w:rsidRPr="00000000">
        <w:rPr>
          <w:b w:val="1"/>
          <w:rtl w:val="0"/>
        </w:rPr>
        <w:t xml:space="preserve">Salvage</w:t>
      </w:r>
      <w:r w:rsidDel="00000000" w:rsidR="00000000" w:rsidRPr="00000000">
        <w:rPr>
          <w:rtl w:val="0"/>
        </w:rPr>
        <w:t xml:space="preserve">: PSA 0.1-0.5 ng/mL or PD-PSA.</w:t>
      </w:r>
      <w:r w:rsidDel="00000000" w:rsidR="00000000" w:rsidRPr="00000000">
        <w:rPr>
          <w:rtl w:val="0"/>
        </w:rPr>
      </w:r>
    </w:p>
    <w:p w:rsidR="00000000" w:rsidDel="00000000" w:rsidP="00000000" w:rsidRDefault="00000000" w:rsidRPr="00000000" w14:paraId="000006D1">
      <w:pPr>
        <w:numPr>
          <w:ilvl w:val="2"/>
          <w:numId w:val="71"/>
        </w:numPr>
        <w:ind w:left="2160" w:hanging="360"/>
      </w:pPr>
      <w:r w:rsidDel="00000000" w:rsidR="00000000" w:rsidRPr="00000000">
        <w:rPr>
          <w:b w:val="1"/>
          <w:rtl w:val="0"/>
        </w:rPr>
        <w:t xml:space="preserve">Adjuvant</w:t>
      </w:r>
      <w:r w:rsidDel="00000000" w:rsidR="00000000" w:rsidRPr="00000000">
        <w:rPr>
          <w:rtl w:val="0"/>
        </w:rPr>
        <w:t xml:space="preserve">: PSA &lt; 0.1 ng/mL.</w:t>
      </w:r>
    </w:p>
    <w:p w:rsidR="00000000" w:rsidDel="00000000" w:rsidP="00000000" w:rsidRDefault="00000000" w:rsidRPr="00000000" w14:paraId="000006D2">
      <w:pPr>
        <w:numPr>
          <w:ilvl w:val="1"/>
          <w:numId w:val="71"/>
        </w:numPr>
        <w:ind w:left="1440" w:hanging="360"/>
      </w:pPr>
      <w:r w:rsidDel="00000000" w:rsidR="00000000" w:rsidRPr="00000000">
        <w:rPr>
          <w:rFonts w:ascii="Cardo" w:cs="Cardo" w:eastAsia="Cardo" w:hAnsi="Cardo"/>
          <w:rtl w:val="0"/>
        </w:rPr>
        <w:t xml:space="preserve">12y bcPFS 43→ 69%, 12y FFDM 85→ 95%, 12y OS 79→ 91%.</w:t>
      </w:r>
    </w:p>
    <w:p w:rsidR="00000000" w:rsidDel="00000000" w:rsidP="00000000" w:rsidRDefault="00000000" w:rsidRPr="00000000" w14:paraId="000006D3">
      <w:pPr>
        <w:numPr>
          <w:ilvl w:val="1"/>
          <w:numId w:val="71"/>
        </w:numPr>
        <w:ind w:left="1440" w:hanging="360"/>
      </w:pPr>
      <w:r w:rsidDel="00000000" w:rsidR="00000000" w:rsidRPr="00000000">
        <w:rPr>
          <w:rtl w:val="0"/>
        </w:rPr>
        <w:t xml:space="preserve">MVA: ART, lower GS and non-T3b stage, nodal irradiation and post-op ADT independent predictors of bcF.</w:t>
      </w:r>
    </w:p>
    <w:p w:rsidR="00000000" w:rsidDel="00000000" w:rsidP="00000000" w:rsidRDefault="00000000" w:rsidRPr="00000000" w14:paraId="000006D4">
      <w:pPr>
        <w:numPr>
          <w:ilvl w:val="1"/>
          <w:numId w:val="71"/>
        </w:numPr>
        <w:ind w:left="1440" w:hanging="360"/>
      </w:pPr>
      <w:r w:rsidDel="00000000" w:rsidR="00000000" w:rsidRPr="00000000">
        <w:rPr>
          <w:rtl w:val="0"/>
        </w:rPr>
        <w:t xml:space="preserve">Sensitivity analysis revealed dec risk of BF with ART loses SS when &gt;56% in ART were assumed to have been cured by surgery alone. 12y FFBF estimated at 33-52% after RP alone, which means the difference in FFBF cannot be attributed to successful surgery alone. Given the smaller degree of separation, the significance of DM and OS would likely be lost if ~20-30% would have been cured by RP alone. Of note, the 3 prospective trials below (SWOG, EORTC, ARO) demonstrate 20-40% in obs arm avoided SRT, thereby likely negating the FFDM and OS benefit "demonstrated" in this meta analysis.</w:t>
        <w:br w:type="textWrapping"/>
      </w:r>
      <w:r w:rsidDel="00000000" w:rsidR="00000000" w:rsidRPr="00000000">
        <w:rPr>
          <w:i w:val="1"/>
          <w:rtl w:val="0"/>
        </w:rPr>
        <w:t xml:space="preserve">The above nuanced conversation is no longer as relevant in 2019 as per RAVES, RADICALS and ARTISTIC. </w:t>
      </w:r>
      <w:r w:rsidDel="00000000" w:rsidR="00000000" w:rsidRPr="00000000">
        <w:rPr>
          <w:rtl w:val="0"/>
        </w:rPr>
      </w:r>
    </w:p>
    <w:bookmarkStart w:colFirst="0" w:colLast="0" w:name="2g6bkohgylg3" w:id="163"/>
    <w:bookmarkEnd w:id="163"/>
    <w:p w:rsidR="00000000" w:rsidDel="00000000" w:rsidP="00000000" w:rsidRDefault="00000000" w:rsidRPr="00000000" w14:paraId="000006D5">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RADICALS </w:t>
      </w:r>
      <w:r w:rsidDel="00000000" w:rsidR="00000000" w:rsidRPr="00000000">
        <w:rPr>
          <w:rtl w:val="0"/>
        </w:rPr>
        <w:t xml:space="preserve">[</w:t>
      </w:r>
      <w:hyperlink r:id="rId404">
        <w:r w:rsidDel="00000000" w:rsidR="00000000" w:rsidRPr="00000000">
          <w:rPr>
            <w:rtl w:val="0"/>
          </w:rPr>
          <w:t xml:space="preserve">Parker ESMO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ART vs. early SRT ± 6 vs. 24 mo ADT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0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tl w:val="0"/>
        </w:rPr>
        <w:t xml:space="preserve">: Adjuvan</w:t>
      </w:r>
      <w:r w:rsidDel="00000000" w:rsidR="00000000" w:rsidRPr="00000000">
        <w:rPr>
          <w:rtl w:val="0"/>
        </w:rPr>
        <w:t xml:space="preserve">t post-prostatectomy radiation does not appear to improve biochemical PFS over early salvage radiation in men with prostate cancer. </w:t>
      </w:r>
      <w:r w:rsidDel="00000000" w:rsidR="00000000" w:rsidRPr="00000000">
        <w:rPr>
          <w:i w:val="1"/>
          <w:rtl w:val="0"/>
        </w:rPr>
        <w:t xml:space="preserve">Only 1/3 of men in the salvage arm received radiotherapy.</w:t>
      </w:r>
      <w:r w:rsidDel="00000000" w:rsidR="00000000" w:rsidRPr="00000000">
        <w:rPr>
          <w:rtl w:val="0"/>
        </w:rPr>
      </w:r>
    </w:p>
    <w:p w:rsidR="00000000" w:rsidDel="00000000" w:rsidP="00000000" w:rsidRDefault="00000000" w:rsidRPr="00000000" w14:paraId="000006D6">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1396 patients. 2007-2016. ADT in ~30%. MFU 5y.</w:t>
      </w:r>
    </w:p>
    <w:p w:rsidR="00000000" w:rsidDel="00000000" w:rsidP="00000000" w:rsidRDefault="00000000" w:rsidRPr="00000000" w14:paraId="000006D7">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PSA ≤ 0.2 but detectable w 1 RF: pT3, SM+, GS &gt; 6.</w:t>
      </w:r>
    </w:p>
    <w:p w:rsidR="00000000" w:rsidDel="00000000" w:rsidP="00000000" w:rsidRDefault="00000000" w:rsidRPr="00000000" w14:paraId="000006D8">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ART: </w:t>
      </w:r>
      <w:r w:rsidDel="00000000" w:rsidR="00000000" w:rsidRPr="00000000">
        <w:rPr>
          <w:rtl w:val="0"/>
        </w:rPr>
        <w:t xml:space="preserve">Post Op</w:t>
      </w:r>
      <w:r w:rsidDel="00000000" w:rsidR="00000000" w:rsidRPr="00000000">
        <w:rPr>
          <w:rFonts w:ascii="Gungsuh" w:cs="Gungsuh" w:eastAsia="Gungsuh" w:hAnsi="Gungsuh"/>
          <w:sz w:val="20"/>
          <w:szCs w:val="20"/>
          <w:rtl w:val="0"/>
        </w:rPr>
        <w:t xml:space="preserve"> PSA ≤ 0.2. </w:t>
      </w:r>
    </w:p>
    <w:p w:rsidR="00000000" w:rsidDel="00000000" w:rsidP="00000000" w:rsidRDefault="00000000" w:rsidRPr="00000000" w14:paraId="000006D9">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SRT: Two PSA &gt; 0.1 or 3 rising PSA. Must start SRT within 2 months.</w:t>
      </w:r>
    </w:p>
    <w:p w:rsidR="00000000" w:rsidDel="00000000" w:rsidP="00000000" w:rsidRDefault="00000000" w:rsidRPr="00000000" w14:paraId="000006DA">
      <w:pPr>
        <w:numPr>
          <w:ilvl w:val="2"/>
          <w:numId w:val="71"/>
        </w:numPr>
        <w:spacing w:line="240" w:lineRule="auto"/>
        <w:ind w:left="2160" w:hanging="360"/>
        <w:rPr>
          <w:u w:val="none"/>
        </w:rPr>
      </w:pPr>
      <w:r w:rsidDel="00000000" w:rsidR="00000000" w:rsidRPr="00000000">
        <w:rPr>
          <w:rtl w:val="0"/>
        </w:rPr>
        <w:t xml:space="preserve">RT: 66/33 or </w:t>
      </w:r>
      <w:r w:rsidDel="00000000" w:rsidR="00000000" w:rsidRPr="00000000">
        <w:rPr>
          <w:b w:val="1"/>
          <w:rtl w:val="0"/>
        </w:rPr>
        <w:t xml:space="preserve">52.5/20 </w:t>
      </w:r>
      <w:r w:rsidDel="00000000" w:rsidR="00000000" w:rsidRPr="00000000">
        <w:rPr>
          <w:rtl w:val="0"/>
        </w:rPr>
        <w:t xml:space="preserve">(2.625 Gy). </w:t>
      </w:r>
    </w:p>
    <w:p w:rsidR="00000000" w:rsidDel="00000000" w:rsidP="00000000" w:rsidRDefault="00000000" w:rsidRPr="00000000" w14:paraId="000006DB">
      <w:pPr>
        <w:numPr>
          <w:ilvl w:val="1"/>
          <w:numId w:val="71"/>
        </w:numPr>
        <w:spacing w:line="240" w:lineRule="auto"/>
        <w:ind w:left="1440" w:hanging="360"/>
        <w:rPr>
          <w:u w:val="none"/>
        </w:rPr>
      </w:pPr>
      <w:r w:rsidDel="00000000" w:rsidR="00000000" w:rsidRPr="00000000">
        <w:rPr>
          <w:rtl w:val="0"/>
        </w:rPr>
        <w:t xml:space="preserve">8y need for SRT of 33%. </w:t>
      </w:r>
    </w:p>
    <w:p w:rsidR="00000000" w:rsidDel="00000000" w:rsidP="00000000" w:rsidRDefault="00000000" w:rsidRPr="00000000" w14:paraId="000006DC">
      <w:pPr>
        <w:numPr>
          <w:ilvl w:val="1"/>
          <w:numId w:val="71"/>
        </w:numPr>
        <w:spacing w:line="240" w:lineRule="auto"/>
        <w:ind w:left="1440" w:hanging="360"/>
        <w:rPr>
          <w:u w:val="none"/>
        </w:rPr>
      </w:pPr>
      <w:r w:rsidDel="00000000" w:rsidR="00000000" w:rsidRPr="00000000">
        <w:rPr>
          <w:rtl w:val="0"/>
        </w:rPr>
        <w:t xml:space="preserve">5y bcPFS of ~85%. </w:t>
      </w:r>
    </w:p>
    <w:p w:rsidR="00000000" w:rsidDel="00000000" w:rsidP="00000000" w:rsidRDefault="00000000" w:rsidRPr="00000000" w14:paraId="000006DD">
      <w:pPr>
        <w:numPr>
          <w:ilvl w:val="1"/>
          <w:numId w:val="71"/>
        </w:numPr>
        <w:spacing w:line="240" w:lineRule="auto"/>
        <w:ind w:left="1440" w:hanging="360"/>
        <w:rPr>
          <w:u w:val="none"/>
        </w:rPr>
      </w:pPr>
      <w:r w:rsidDel="00000000" w:rsidR="00000000" w:rsidRPr="00000000">
        <w:rPr>
          <w:rFonts w:ascii="Cardo" w:cs="Cardo" w:eastAsia="Cardo" w:hAnsi="Cardo"/>
          <w:rtl w:val="0"/>
        </w:rPr>
        <w:t xml:space="preserve">1y self reported urinary incontinence of 5→ 3%. </w:t>
      </w:r>
    </w:p>
    <w:p w:rsidR="00000000" w:rsidDel="00000000" w:rsidP="00000000" w:rsidRDefault="00000000" w:rsidRPr="00000000" w14:paraId="000006DE">
      <w:pPr>
        <w:numPr>
          <w:ilvl w:val="1"/>
          <w:numId w:val="71"/>
        </w:numPr>
        <w:spacing w:line="240" w:lineRule="auto"/>
        <w:ind w:left="1440" w:hanging="360"/>
        <w:rPr>
          <w:u w:val="none"/>
        </w:rPr>
      </w:pPr>
      <w:r w:rsidDel="00000000" w:rsidR="00000000" w:rsidRPr="00000000">
        <w:rPr>
          <w:rFonts w:ascii="Cardo" w:cs="Cardo" w:eastAsia="Cardo" w:hAnsi="Cardo"/>
          <w:rtl w:val="0"/>
        </w:rPr>
        <w:t xml:space="preserve">G3/4 RTOG urethral stricture in 8→ 5%. </w:t>
      </w:r>
    </w:p>
    <w:bookmarkStart w:colFirst="0" w:colLast="0" w:name="mxrme29wdq30" w:id="164"/>
    <w:bookmarkEnd w:id="164"/>
    <w:p w:rsidR="00000000" w:rsidDel="00000000" w:rsidP="00000000" w:rsidRDefault="00000000" w:rsidRPr="00000000" w14:paraId="000006DF">
      <w:pPr>
        <w:numPr>
          <w:ilvl w:val="0"/>
          <w:numId w:val="71"/>
        </w:numPr>
        <w:spacing w:line="240" w:lineRule="auto"/>
        <w:rPr>
          <w:rFonts w:ascii="Times New Roman" w:cs="Times New Roman" w:eastAsia="Times New Roman" w:hAnsi="Times New Roman"/>
          <w:sz w:val="20"/>
          <w:szCs w:val="20"/>
        </w:rPr>
      </w:pPr>
      <w:r w:rsidDel="00000000" w:rsidR="00000000" w:rsidRPr="00000000">
        <w:rPr>
          <w:b w:val="1"/>
          <w:rtl w:val="0"/>
        </w:rPr>
        <w:t xml:space="preserve">TROG </w:t>
      </w:r>
      <w:r w:rsidDel="00000000" w:rsidR="00000000" w:rsidRPr="00000000">
        <w:rPr>
          <w:rFonts w:ascii="Times New Roman" w:cs="Times New Roman" w:eastAsia="Times New Roman" w:hAnsi="Times New Roman"/>
          <w:b w:val="1"/>
          <w:sz w:val="20"/>
          <w:szCs w:val="20"/>
          <w:rtl w:val="0"/>
        </w:rPr>
        <w:t xml:space="preserve">RAVES </w:t>
      </w:r>
      <w:r w:rsidDel="00000000" w:rsidR="00000000" w:rsidRPr="00000000">
        <w:rPr>
          <w:rFonts w:ascii="Times New Roman" w:cs="Times New Roman" w:eastAsia="Times New Roman" w:hAnsi="Times New Roman"/>
          <w:sz w:val="20"/>
          <w:szCs w:val="20"/>
          <w:rtl w:val="0"/>
        </w:rPr>
        <w:t xml:space="preserve">[</w:t>
      </w:r>
      <w:hyperlink r:id="rId406">
        <w:r w:rsidDel="00000000" w:rsidR="00000000" w:rsidRPr="00000000">
          <w:rPr>
            <w:rFonts w:ascii="Times New Roman" w:cs="Times New Roman" w:eastAsia="Times New Roman" w:hAnsi="Times New Roman"/>
            <w:sz w:val="20"/>
            <w:szCs w:val="20"/>
            <w:rtl w:val="0"/>
          </w:rPr>
          <w:t xml:space="preserve">History and Perspective BJU '14</w:t>
        </w:r>
      </w:hyperlink>
      <w:r w:rsidDel="00000000" w:rsidR="00000000" w:rsidRPr="00000000">
        <w:rPr>
          <w:rtl w:val="0"/>
        </w:rPr>
        <w:t xml:space="preserve">, </w:t>
      </w:r>
      <w:hyperlink r:id="rId407">
        <w:r w:rsidDel="00000000" w:rsidR="00000000" w:rsidRPr="00000000">
          <w:rPr>
            <w:rtl w:val="0"/>
          </w:rPr>
          <w:t xml:space="preserve">Kneebone ASTRO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64</w:t>
      </w:r>
      <w:r w:rsidDel="00000000" w:rsidR="00000000" w:rsidRPr="00000000">
        <w:rPr>
          <w:b w:val="1"/>
          <w:rtl w:val="0"/>
        </w:rPr>
        <w:t xml:space="preserve">/32 PO-</w:t>
      </w:r>
      <w:r w:rsidDel="00000000" w:rsidR="00000000" w:rsidRPr="00000000">
        <w:rPr>
          <w:rFonts w:ascii="Times New Roman" w:cs="Times New Roman" w:eastAsia="Times New Roman" w:hAnsi="Times New Roman"/>
          <w:b w:val="1"/>
          <w:sz w:val="20"/>
          <w:szCs w:val="20"/>
          <w:rtl w:val="0"/>
        </w:rPr>
        <w:t xml:space="preserve">ART vs. early SRT</w:t>
      </w:r>
      <w:r w:rsidDel="00000000" w:rsidR="00000000" w:rsidRPr="00000000">
        <w:rPr>
          <w:rFonts w:ascii="Times New Roman" w:cs="Times New Roman" w:eastAsia="Times New Roman" w:hAnsi="Times New Roman"/>
          <w:sz w:val="20"/>
          <w:szCs w:val="20"/>
          <w:rtl w:val="0"/>
        </w:rPr>
        <w:t xml:space="preserve">.</w:t>
        <w:br w:type="textWrapping"/>
        <w:t xml:space="preserve">Most patients were of positive surgical mar</w:t>
      </w:r>
      <w:r w:rsidDel="00000000" w:rsidR="00000000" w:rsidRPr="00000000">
        <w:rPr>
          <w:rtl w:val="0"/>
        </w:rPr>
        <w:t xml:space="preserve">gins, with minimal amount of GS 8-10 or pT3b disease (highest risk). </w:t>
      </w:r>
    </w:p>
    <w:p w:rsidR="00000000" w:rsidDel="00000000" w:rsidP="00000000" w:rsidRDefault="00000000" w:rsidRPr="00000000" w14:paraId="000006E0">
      <w:pPr>
        <w:spacing w:line="240" w:lineRule="auto"/>
        <w:ind w:firstLine="720"/>
        <w:rPr/>
      </w:pPr>
      <w:r w:rsidDel="00000000" w:rsidR="00000000" w:rsidRPr="00000000">
        <w:rPr>
          <w:rtl w:val="0"/>
        </w:rPr>
        <w:t xml:space="preserve">There appears to be no difference in outcomes in biochemical failure or any component of failures, although non-inferiority was not met. SRT appears to spare approximately half of men from RT, and is associated with significantly lower levels of GU toxicity.</w:t>
      </w:r>
    </w:p>
    <w:p w:rsidR="00000000" w:rsidDel="00000000" w:rsidP="00000000" w:rsidRDefault="00000000" w:rsidRPr="00000000" w14:paraId="000006E1">
      <w:pPr>
        <w:spacing w:line="240" w:lineRule="auto"/>
        <w:ind w:firstLine="720"/>
        <w:rPr/>
      </w:pPr>
      <w:r w:rsidDel="00000000" w:rsidR="00000000" w:rsidRPr="00000000">
        <w:rPr>
          <w:rtl w:val="0"/>
        </w:rPr>
        <w:t xml:space="preserve">There appears to be a detriment in GU toxicity with ART before GU toxicity has had time to recover after surgery.</w:t>
      </w:r>
    </w:p>
    <w:p w:rsidR="00000000" w:rsidDel="00000000" w:rsidP="00000000" w:rsidRDefault="00000000" w:rsidRPr="00000000" w14:paraId="000006E2">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333 patients. </w:t>
      </w:r>
      <w:r w:rsidDel="00000000" w:rsidR="00000000" w:rsidRPr="00000000">
        <w:rPr>
          <w:rFonts w:ascii="Times New Roman" w:cs="Times New Roman" w:eastAsia="Times New Roman" w:hAnsi="Times New Roman"/>
          <w:sz w:val="20"/>
          <w:szCs w:val="20"/>
          <w:rtl w:val="0"/>
        </w:rPr>
        <w:t xml:space="preserve">R1 (66%) or pT3 disease</w:t>
      </w:r>
      <w:r w:rsidDel="00000000" w:rsidR="00000000" w:rsidRPr="00000000">
        <w:rPr>
          <w:rFonts w:ascii="Gungsuh" w:cs="Gungsuh" w:eastAsia="Gungsuh" w:hAnsi="Gungsuh"/>
          <w:rtl w:val="0"/>
        </w:rPr>
        <w:t xml:space="preserve"> with post op PSA ≤ 0.1. Only 15% GG 4+. Only 20% T3b. MFU 6y.</w:t>
        <w:br w:type="textWrapping"/>
        <w:t xml:space="preserve">Primary endpoint: If SRT is within 10% of ART in bcPFS at 5y then SRT would be deemed non-inferior.</w:t>
        <w:br w:type="textWrapping"/>
        <w:t xml:space="preserve">Closed early after futility analysis in December 2015 due to fewer bcF events than expected.</w:t>
      </w:r>
      <w:r w:rsidDel="00000000" w:rsidR="00000000" w:rsidRPr="00000000">
        <w:rPr>
          <w:rtl w:val="0"/>
        </w:rPr>
      </w:r>
    </w:p>
    <w:p w:rsidR="00000000" w:rsidDel="00000000" w:rsidP="00000000" w:rsidRDefault="00000000" w:rsidRPr="00000000" w14:paraId="000006E3">
      <w:pPr>
        <w:numPr>
          <w:ilvl w:val="2"/>
          <w:numId w:val="7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ART: Commences within 6 mo of RP.</w:t>
      </w:r>
    </w:p>
    <w:p w:rsidR="00000000" w:rsidDel="00000000" w:rsidP="00000000" w:rsidRDefault="00000000" w:rsidRPr="00000000" w14:paraId="000006E4">
      <w:pPr>
        <w:numPr>
          <w:ilvl w:val="2"/>
          <w:numId w:val="7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Trigger for </w:t>
      </w:r>
      <w:r w:rsidDel="00000000" w:rsidR="00000000" w:rsidRPr="00000000">
        <w:rPr>
          <w:rFonts w:ascii="Gungsuh" w:cs="Gungsuh" w:eastAsia="Gungsuh" w:hAnsi="Gungsuh"/>
          <w:sz w:val="20"/>
          <w:szCs w:val="20"/>
          <w:rtl w:val="0"/>
        </w:rPr>
        <w:t xml:space="preserve">SRT: PSA ≥ 0.2. Must start SRT within 4 months.</w:t>
      </w:r>
    </w:p>
    <w:p w:rsidR="00000000" w:rsidDel="00000000" w:rsidP="00000000" w:rsidRDefault="00000000" w:rsidRPr="00000000" w14:paraId="000006E5">
      <w:pPr>
        <w:numPr>
          <w:ilvl w:val="2"/>
          <w:numId w:val="71"/>
        </w:numPr>
        <w:spacing w:line="240" w:lineRule="auto"/>
        <w:ind w:left="2160" w:hanging="360"/>
        <w:rPr>
          <w:u w:val="none"/>
        </w:rPr>
      </w:pPr>
      <w:r w:rsidDel="00000000" w:rsidR="00000000" w:rsidRPr="00000000">
        <w:rPr>
          <w:rFonts w:ascii="Gungsuh" w:cs="Gungsuh" w:eastAsia="Gungsuh" w:hAnsi="Gungsuh"/>
          <w:rtl w:val="0"/>
        </w:rPr>
        <w:t xml:space="preserve">Biochemical failure defined as PSA rise to ≥ 0.4 or commencement of ADT after RT. </w:t>
      </w:r>
    </w:p>
    <w:p w:rsidR="00000000" w:rsidDel="00000000" w:rsidP="00000000" w:rsidRDefault="00000000" w:rsidRPr="00000000" w14:paraId="000006E6">
      <w:pPr>
        <w:numPr>
          <w:ilvl w:val="1"/>
          <w:numId w:val="71"/>
        </w:numPr>
        <w:spacing w:line="240" w:lineRule="auto"/>
        <w:ind w:left="1440" w:hanging="360"/>
        <w:rPr>
          <w:u w:val="none"/>
        </w:rPr>
      </w:pPr>
      <w:r w:rsidDel="00000000" w:rsidR="00000000" w:rsidRPr="00000000">
        <w:rPr>
          <w:rtl w:val="0"/>
        </w:rPr>
        <w:t xml:space="preserve">Half of patients had PSA rise to 0.2, triggering SRT. </w:t>
      </w:r>
    </w:p>
    <w:p w:rsidR="00000000" w:rsidDel="00000000" w:rsidP="00000000" w:rsidRDefault="00000000" w:rsidRPr="00000000" w14:paraId="000006E7">
      <w:pPr>
        <w:numPr>
          <w:ilvl w:val="1"/>
          <w:numId w:val="71"/>
        </w:numPr>
        <w:spacing w:line="240" w:lineRule="auto"/>
        <w:ind w:left="1440" w:hanging="360"/>
        <w:rPr>
          <w:u w:val="none"/>
        </w:rPr>
      </w:pPr>
      <w:r w:rsidDel="00000000" w:rsidR="00000000" w:rsidRPr="00000000">
        <w:rPr>
          <w:rtl w:val="0"/>
        </w:rPr>
        <w:t xml:space="preserve">5y FFBF ~87%. </w:t>
      </w:r>
    </w:p>
    <w:p w:rsidR="00000000" w:rsidDel="00000000" w:rsidP="00000000" w:rsidRDefault="00000000" w:rsidRPr="00000000" w14:paraId="000006E8">
      <w:pPr>
        <w:numPr>
          <w:ilvl w:val="1"/>
          <w:numId w:val="71"/>
        </w:numPr>
        <w:spacing w:line="240" w:lineRule="auto"/>
        <w:ind w:left="1440" w:hanging="360"/>
        <w:rPr>
          <w:u w:val="none"/>
        </w:rPr>
      </w:pPr>
      <w:r w:rsidDel="00000000" w:rsidR="00000000" w:rsidRPr="00000000">
        <w:rPr>
          <w:rtl w:val="0"/>
        </w:rPr>
        <w:t xml:space="preserve">8y FFBF ~77%. </w:t>
      </w:r>
    </w:p>
    <w:p w:rsidR="00000000" w:rsidDel="00000000" w:rsidP="00000000" w:rsidRDefault="00000000" w:rsidRPr="00000000" w14:paraId="000006E9">
      <w:pPr>
        <w:numPr>
          <w:ilvl w:val="1"/>
          <w:numId w:val="71"/>
        </w:numPr>
        <w:spacing w:line="240" w:lineRule="auto"/>
        <w:ind w:left="1440" w:hanging="360"/>
        <w:rPr>
          <w:u w:val="none"/>
        </w:rPr>
      </w:pPr>
      <w:r w:rsidDel="00000000" w:rsidR="00000000" w:rsidRPr="00000000">
        <w:rPr>
          <w:rtl w:val="0"/>
        </w:rPr>
        <w:t xml:space="preserve">Subgroup analysis demonstrates potential benefit in ART for pT3b disease, but not GS 8-10. </w:t>
      </w:r>
    </w:p>
    <w:p w:rsidR="00000000" w:rsidDel="00000000" w:rsidP="00000000" w:rsidRDefault="00000000" w:rsidRPr="00000000" w14:paraId="000006EA">
      <w:pPr>
        <w:numPr>
          <w:ilvl w:val="1"/>
          <w:numId w:val="71"/>
        </w:numPr>
        <w:spacing w:line="240" w:lineRule="auto"/>
        <w:ind w:left="1440" w:hanging="360"/>
        <w:rPr>
          <w:u w:val="none"/>
        </w:rPr>
      </w:pPr>
      <w:r w:rsidDel="00000000" w:rsidR="00000000" w:rsidRPr="00000000">
        <w:rPr>
          <w:rtl w:val="0"/>
        </w:rPr>
        <w:t xml:space="preserve">6y any component of local, regional or distant failure of ~5%.</w:t>
      </w:r>
    </w:p>
    <w:p w:rsidR="00000000" w:rsidDel="00000000" w:rsidP="00000000" w:rsidRDefault="00000000" w:rsidRPr="00000000" w14:paraId="000006EB">
      <w:pPr>
        <w:numPr>
          <w:ilvl w:val="1"/>
          <w:numId w:val="71"/>
        </w:numPr>
        <w:spacing w:line="240" w:lineRule="auto"/>
        <w:ind w:left="1440" w:hanging="360"/>
        <w:rPr>
          <w:u w:val="none"/>
        </w:rPr>
      </w:pPr>
      <w:r w:rsidDel="00000000" w:rsidR="00000000" w:rsidRPr="00000000">
        <w:rPr>
          <w:rtl w:val="0"/>
        </w:rPr>
        <w:t xml:space="preserve">G2+ GU toxicity was lower in the SRT arm (OR 0.34), while no difference in the G2+ GI toxicity rate. </w:t>
      </w:r>
    </w:p>
    <w:p w:rsidR="00000000" w:rsidDel="00000000" w:rsidP="00000000" w:rsidRDefault="00000000" w:rsidRPr="00000000" w14:paraId="000006EC">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 17</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ART vs. SRT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D">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R1 or pT3-4 disease.</w:t>
      </w:r>
    </w:p>
    <w:p w:rsidR="00000000" w:rsidDel="00000000" w:rsidP="00000000" w:rsidRDefault="00000000" w:rsidRPr="00000000" w14:paraId="000006EE">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ART: Postop PSA &lt; 0.1.</w:t>
      </w:r>
    </w:p>
    <w:p w:rsidR="00000000" w:rsidDel="00000000" w:rsidP="00000000" w:rsidRDefault="00000000" w:rsidRPr="00000000" w14:paraId="000006EF">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SRT: PSA ≥ 0.2. Must start SRT before PSA &gt; 2.0.</w:t>
      </w:r>
    </w:p>
    <w:p w:rsidR="00000000" w:rsidDel="00000000" w:rsidP="00000000" w:rsidRDefault="00000000" w:rsidRPr="00000000" w14:paraId="000006F0">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22043</w:t>
      </w:r>
      <w:r w:rsidDel="00000000" w:rsidR="00000000" w:rsidRPr="00000000">
        <w:rPr>
          <w:rFonts w:ascii="Times New Roman" w:cs="Times New Roman" w:eastAsia="Times New Roman" w:hAnsi="Times New Roman"/>
          <w:sz w:val="20"/>
          <w:szCs w:val="20"/>
          <w:rtl w:val="0"/>
        </w:rPr>
        <w:t xml:space="preserve">: pT3 and/or SM+, node negative. </w:t>
      </w:r>
      <w:r w:rsidDel="00000000" w:rsidR="00000000" w:rsidRPr="00000000">
        <w:rPr>
          <w:rFonts w:ascii="Times New Roman" w:cs="Times New Roman" w:eastAsia="Times New Roman" w:hAnsi="Times New Roman"/>
          <w:b w:val="1"/>
          <w:sz w:val="20"/>
          <w:szCs w:val="20"/>
          <w:rtl w:val="0"/>
        </w:rPr>
        <w:t xml:space="preserve">Prostatic bed RT ± ADT</w:t>
      </w:r>
      <w:r w:rsidDel="00000000" w:rsidR="00000000" w:rsidRPr="00000000">
        <w:rPr>
          <w:rFonts w:ascii="Times New Roman" w:cs="Times New Roman" w:eastAsia="Times New Roman" w:hAnsi="Times New Roman"/>
          <w:sz w:val="20"/>
          <w:szCs w:val="20"/>
          <w:rtl w:val="0"/>
        </w:rPr>
        <w:t xml:space="preserve">.</w:t>
      </w:r>
    </w:p>
    <w:bookmarkStart w:colFirst="0" w:colLast="0" w:name="jbpp2urwg3y4" w:id="165"/>
    <w:bookmarkEnd w:id="165"/>
    <w:p w:rsidR="00000000" w:rsidDel="00000000" w:rsidP="00000000" w:rsidRDefault="00000000" w:rsidRPr="00000000" w14:paraId="000006F1">
      <w:pPr>
        <w:numPr>
          <w:ilvl w:val="0"/>
          <w:numId w:val="71"/>
        </w:numPr>
        <w:spacing w:line="240" w:lineRule="auto"/>
        <w:rPr>
          <w:u w:val="none"/>
        </w:rPr>
      </w:pPr>
      <w:r w:rsidDel="00000000" w:rsidR="00000000" w:rsidRPr="00000000">
        <w:rPr>
          <w:b w:val="1"/>
          <w:rtl w:val="0"/>
        </w:rPr>
        <w:t xml:space="preserve">ARTISTIC </w:t>
      </w:r>
      <w:r w:rsidDel="00000000" w:rsidR="00000000" w:rsidRPr="00000000">
        <w:rPr>
          <w:rtl w:val="0"/>
        </w:rPr>
        <w:t xml:space="preserve">[</w:t>
      </w:r>
      <w:hyperlink r:id="rId408">
        <w:r w:rsidDel="00000000" w:rsidR="00000000" w:rsidRPr="00000000">
          <w:rPr>
            <w:rtl w:val="0"/>
          </w:rPr>
          <w:t xml:space="preserve">Vale ESMO '19</w:t>
        </w:r>
      </w:hyperlink>
      <w:r w:rsidDel="00000000" w:rsidR="00000000" w:rsidRPr="00000000">
        <w:rPr>
          <w:rtl w:val="0"/>
        </w:rPr>
        <w:t xml:space="preserve">]: Prospectively planned meta of RADICALS, RAVES, and GETUG/AFU 17. </w:t>
        <w:br w:type="textWrapping"/>
        <w:t xml:space="preserve">There is no difference in bcPFS between adjuvant RT and early salvage RT. </w:t>
      </w:r>
    </w:p>
    <w:p w:rsidR="00000000" w:rsidDel="00000000" w:rsidP="00000000" w:rsidRDefault="00000000" w:rsidRPr="00000000" w14:paraId="000006F2">
      <w:pPr>
        <w:numPr>
          <w:ilvl w:val="1"/>
          <w:numId w:val="71"/>
        </w:numPr>
        <w:ind w:left="1440" w:hanging="360"/>
      </w:pPr>
      <w:r w:rsidDel="00000000" w:rsidR="00000000" w:rsidRPr="00000000">
        <w:rPr>
          <w:rtl w:val="0"/>
        </w:rPr>
        <w:t xml:space="preserve">2,153 pts. </w:t>
      </w:r>
    </w:p>
    <w:p w:rsidR="00000000" w:rsidDel="00000000" w:rsidP="00000000" w:rsidRDefault="00000000" w:rsidRPr="00000000" w14:paraId="000006F3">
      <w:pPr>
        <w:numPr>
          <w:ilvl w:val="1"/>
          <w:numId w:val="71"/>
        </w:numPr>
        <w:spacing w:line="240" w:lineRule="auto"/>
        <w:ind w:left="1440" w:hanging="360"/>
        <w:rPr>
          <w:u w:val="none"/>
        </w:rPr>
      </w:pPr>
      <w:r w:rsidDel="00000000" w:rsidR="00000000" w:rsidRPr="00000000">
        <w:rPr>
          <w:rtl w:val="0"/>
        </w:rPr>
        <w:t xml:space="preserve">Pending: OS and DM outcomes, sub analyses. </w:t>
      </w:r>
    </w:p>
    <w:p w:rsidR="00000000" w:rsidDel="00000000" w:rsidP="00000000" w:rsidRDefault="00000000" w:rsidRPr="00000000" w14:paraId="000006F4">
      <w:pPr>
        <w:numPr>
          <w:ilvl w:val="1"/>
          <w:numId w:val="71"/>
        </w:numPr>
        <w:spacing w:line="240" w:lineRule="auto"/>
        <w:ind w:left="1440" w:hanging="360"/>
        <w:rPr>
          <w:u w:val="none"/>
        </w:rPr>
      </w:pPr>
      <w:r w:rsidDel="00000000" w:rsidR="00000000" w:rsidRPr="00000000">
        <w:rPr>
          <w:rtl w:val="0"/>
        </w:rPr>
        <w:t xml:space="preserve">Look out for low numbers of GG4+ and low numbers of pT3b disease (highest risk).</w:t>
      </w:r>
    </w:p>
    <w:p w:rsidR="00000000" w:rsidDel="00000000" w:rsidP="00000000" w:rsidRDefault="00000000" w:rsidRPr="00000000" w14:paraId="000006F5">
      <w:pPr>
        <w:pStyle w:val="Heading3"/>
        <w:rPr/>
      </w:pPr>
      <w:bookmarkStart w:colFirst="0" w:colLast="0" w:name="_x9kw6qrun8y8" w:id="166"/>
      <w:bookmarkEnd w:id="166"/>
      <w:r w:rsidDel="00000000" w:rsidR="00000000" w:rsidRPr="00000000">
        <w:rPr>
          <w:rtl w:val="0"/>
        </w:rPr>
      </w:r>
    </w:p>
    <w:p w:rsidR="00000000" w:rsidDel="00000000" w:rsidP="00000000" w:rsidRDefault="00000000" w:rsidRPr="00000000" w14:paraId="000006F6">
      <w:pPr>
        <w:pStyle w:val="Heading3"/>
        <w:rPr/>
      </w:pPr>
      <w:bookmarkStart w:colFirst="0" w:colLast="0" w:name="_yro0g5uhrd2r" w:id="167"/>
      <w:bookmarkEnd w:id="167"/>
      <w:hyperlink w:anchor="_ard28bwwwuy">
        <w:r w:rsidDel="00000000" w:rsidR="00000000" w:rsidRPr="00000000">
          <w:rPr>
            <w:u w:val="single"/>
            <w:rtl w:val="0"/>
          </w:rPr>
          <w:t xml:space="preserve">Dose Escalation</w:t>
        </w:r>
      </w:hyperlink>
      <w:r w:rsidDel="00000000" w:rsidR="00000000" w:rsidRPr="00000000">
        <w:rPr>
          <w:rtl w:val="0"/>
        </w:rPr>
      </w:r>
    </w:p>
    <w:bookmarkStart w:colFirst="0" w:colLast="0" w:name="kix.x6ru90ahgv9f" w:id="168"/>
    <w:bookmarkEnd w:id="168"/>
    <w:p w:rsidR="00000000" w:rsidDel="00000000" w:rsidP="00000000" w:rsidRDefault="00000000" w:rsidRPr="00000000" w14:paraId="000006F7">
      <w:pPr>
        <w:numPr>
          <w:ilvl w:val="0"/>
          <w:numId w:val="10"/>
        </w:numPr>
      </w:pPr>
      <w:r w:rsidDel="00000000" w:rsidR="00000000" w:rsidRPr="00000000">
        <w:rPr>
          <w:b w:val="1"/>
          <w:rtl w:val="0"/>
        </w:rPr>
        <w:t xml:space="preserve">SAKK 09/10</w:t>
      </w:r>
      <w:r w:rsidDel="00000000" w:rsidR="00000000" w:rsidRPr="00000000">
        <w:rPr>
          <w:rtl w:val="0"/>
        </w:rPr>
        <w:t xml:space="preserve"> [</w:t>
      </w:r>
      <w:hyperlink r:id="rId409">
        <w:r w:rsidDel="00000000" w:rsidR="00000000" w:rsidRPr="00000000">
          <w:rPr>
            <w:rtl w:val="0"/>
          </w:rPr>
          <w:t xml:space="preserve">Ghadjar JCO ’15</w:t>
        </w:r>
      </w:hyperlink>
      <w:r w:rsidDel="00000000" w:rsidR="00000000" w:rsidRPr="00000000">
        <w:rPr>
          <w:rtl w:val="0"/>
        </w:rPr>
        <w:t xml:space="preserve">, </w:t>
      </w:r>
      <w:hyperlink r:id="rId410">
        <w:r w:rsidDel="00000000" w:rsidR="00000000" w:rsidRPr="00000000">
          <w:rPr>
            <w:rtl w:val="0"/>
          </w:rPr>
          <w:t xml:space="preserve">Ghadjar RTO '18]</w:t>
        </w:r>
      </w:hyperlink>
      <w:r w:rsidDel="00000000" w:rsidR="00000000" w:rsidRPr="00000000">
        <w:rPr>
          <w:rtl w:val="0"/>
        </w:rPr>
        <w:t xml:space="preserve">:</w:t>
      </w:r>
      <w:r w:rsidDel="00000000" w:rsidR="00000000" w:rsidRPr="00000000">
        <w:rPr>
          <w:rFonts w:ascii="Cardo" w:cs="Cardo" w:eastAsia="Cardo" w:hAnsi="Cardo"/>
          <w:b w:val="1"/>
          <w:rtl w:val="0"/>
        </w:rPr>
        <w:t xml:space="preserve"> RP→ 64 vs. 70 Gy</w:t>
      </w:r>
      <w:r w:rsidDel="00000000" w:rsidR="00000000" w:rsidRPr="00000000">
        <w:rPr>
          <w:rtl w:val="0"/>
        </w:rPr>
        <w:t xml:space="preserve">. </w:t>
        <w:br w:type="textWrapping"/>
        <w:t xml:space="preserve">RT doesn't impair urinary continence recovery (especially if delayed for a year), 70 Gy can be delivered safely.</w:t>
      </w:r>
    </w:p>
    <w:p w:rsidR="00000000" w:rsidDel="00000000" w:rsidP="00000000" w:rsidRDefault="00000000" w:rsidRPr="00000000" w14:paraId="000006F8">
      <w:pPr>
        <w:numPr>
          <w:ilvl w:val="1"/>
          <w:numId w:val="10"/>
        </w:numPr>
        <w:ind w:left="1440" w:hanging="360"/>
      </w:pPr>
      <w:r w:rsidDel="00000000" w:rsidR="00000000" w:rsidRPr="00000000">
        <w:rPr>
          <w:rtl w:val="0"/>
        </w:rPr>
        <w:t xml:space="preserve">344 pts. RP at least 12 weeks before randomization. Exclusions: PD-PSA, ADT, macroscopic LR or PLN mets. bcF = 2 consecutive increases in PSA w final PSA &gt; 0.1 or 3 consecutive increases, PSA &lt; 2. </w:t>
      </w:r>
    </w:p>
    <w:p w:rsidR="00000000" w:rsidDel="00000000" w:rsidP="00000000" w:rsidRDefault="00000000" w:rsidRPr="00000000" w14:paraId="000006F9">
      <w:pPr>
        <w:numPr>
          <w:ilvl w:val="2"/>
          <w:numId w:val="10"/>
        </w:numPr>
        <w:ind w:left="2160" w:hanging="360"/>
      </w:pPr>
      <w:r w:rsidDel="00000000" w:rsidR="00000000" w:rsidRPr="00000000">
        <w:rPr>
          <w:rtl w:val="0"/>
        </w:rPr>
        <w:t xml:space="preserve">RT: 3D or IMRT. EORTC guidelines. PTV = CTV + 10 mm in all directions, but 8-10 mm posteriorly. IGRT allowed with minimal margins around CTV of 5 mm.</w:t>
      </w:r>
    </w:p>
    <w:p w:rsidR="00000000" w:rsidDel="00000000" w:rsidP="00000000" w:rsidRDefault="00000000" w:rsidRPr="00000000" w14:paraId="000006FA">
      <w:pPr>
        <w:numPr>
          <w:ilvl w:val="1"/>
          <w:numId w:val="10"/>
        </w:numPr>
        <w:ind w:left="1440" w:hanging="360"/>
      </w:pPr>
      <w:r w:rsidDel="00000000" w:rsidR="00000000" w:rsidRPr="00000000">
        <w:rPr>
          <w:rtl w:val="0"/>
        </w:rPr>
        <w:t xml:space="preserve">Baseline G2 GI in 0.6%. ~Acute G2 GI ~15%, ~Acute G3 GI ~2%.</w:t>
      </w:r>
    </w:p>
    <w:p w:rsidR="00000000" w:rsidDel="00000000" w:rsidP="00000000" w:rsidRDefault="00000000" w:rsidRPr="00000000" w14:paraId="000006FB">
      <w:pPr>
        <w:numPr>
          <w:ilvl w:val="1"/>
          <w:numId w:val="10"/>
        </w:numPr>
        <w:ind w:left="1440" w:hanging="360"/>
      </w:pPr>
      <w:r w:rsidDel="00000000" w:rsidR="00000000" w:rsidRPr="00000000">
        <w:rPr>
          <w:rFonts w:ascii="Cardo" w:cs="Cardo" w:eastAsia="Cardo" w:hAnsi="Cardo"/>
          <w:rtl w:val="0"/>
        </w:rPr>
        <w:t xml:space="preserve">Baseline G2/3 GU 9→ 0.6%. Acute GU less in 64 Gy arm, but NS. </w:t>
      </w:r>
    </w:p>
    <w:p w:rsidR="00000000" w:rsidDel="00000000" w:rsidP="00000000" w:rsidRDefault="00000000" w:rsidRPr="00000000" w14:paraId="000006FC">
      <w:pPr>
        <w:numPr>
          <w:ilvl w:val="1"/>
          <w:numId w:val="10"/>
        </w:numPr>
        <w:ind w:left="1440" w:hanging="360"/>
      </w:pPr>
      <w:r w:rsidDel="00000000" w:rsidR="00000000" w:rsidRPr="00000000">
        <w:rPr>
          <w:rtl w:val="0"/>
        </w:rPr>
        <w:t xml:space="preserve">Baseline GU incontinence in 32% w 95% stable to improving, ~40% recovered 3 mo after tx (5% worse).</w:t>
      </w:r>
    </w:p>
    <w:p w:rsidR="00000000" w:rsidDel="00000000" w:rsidP="00000000" w:rsidRDefault="00000000" w:rsidRPr="00000000" w14:paraId="000006FD">
      <w:pPr>
        <w:numPr>
          <w:ilvl w:val="2"/>
          <w:numId w:val="10"/>
        </w:numPr>
        <w:ind w:left="2160" w:hanging="360"/>
      </w:pPr>
      <w:r w:rsidDel="00000000" w:rsidR="00000000" w:rsidRPr="00000000">
        <w:rPr>
          <w:rFonts w:ascii="Cardo" w:cs="Cardo" w:eastAsia="Cardo" w:hAnsi="Cardo"/>
          <w:rtl w:val="0"/>
        </w:rPr>
        <w:t xml:space="preserve">Urinary incontinence for ± 1 year delay after RP to RT of 43→ 30%. </w:t>
      </w:r>
    </w:p>
    <w:p w:rsidR="00000000" w:rsidDel="00000000" w:rsidP="00000000" w:rsidRDefault="00000000" w:rsidRPr="00000000" w14:paraId="000006FE">
      <w:pPr>
        <w:numPr>
          <w:ilvl w:val="1"/>
          <w:numId w:val="10"/>
        </w:numPr>
        <w:ind w:left="1440" w:hanging="360"/>
      </w:pPr>
      <w:r w:rsidDel="00000000" w:rsidR="00000000" w:rsidRPr="00000000">
        <w:rPr>
          <w:rtl w:val="0"/>
        </w:rPr>
        <w:t xml:space="preserve">Conclusion: 70 Gy has minor effect on QoL [</w:t>
      </w:r>
      <w:hyperlink r:id="rId411">
        <w:r w:rsidDel="00000000" w:rsidR="00000000" w:rsidRPr="00000000">
          <w:rPr>
            <w:rtl w:val="0"/>
          </w:rPr>
          <w:t xml:space="preserve">Ghadjar JCO ’15</w:t>
        </w:r>
      </w:hyperlink>
      <w:r w:rsidDel="00000000" w:rsidR="00000000" w:rsidRPr="00000000">
        <w:rPr>
          <w:rtl w:val="0"/>
        </w:rPr>
        <w:t xml:space="preserve">], with clinically relevant worsening in urinary sx.</w:t>
      </w:r>
    </w:p>
    <w:p w:rsidR="00000000" w:rsidDel="00000000" w:rsidP="00000000" w:rsidRDefault="00000000" w:rsidRPr="00000000" w14:paraId="000006FF">
      <w:pPr>
        <w:numPr>
          <w:ilvl w:val="0"/>
          <w:numId w:val="10"/>
        </w:numPr>
      </w:pPr>
      <w:r w:rsidDel="00000000" w:rsidR="00000000" w:rsidRPr="00000000">
        <w:rPr>
          <w:b w:val="1"/>
          <w:rtl w:val="0"/>
        </w:rPr>
        <w:t xml:space="preserve">Chinese salvage dose escalation</w:t>
      </w:r>
      <w:r w:rsidDel="00000000" w:rsidR="00000000" w:rsidRPr="00000000">
        <w:rPr>
          <w:rtl w:val="0"/>
        </w:rPr>
        <w:t xml:space="preserve"> [</w:t>
      </w:r>
      <w:hyperlink r:id="rId412">
        <w:r w:rsidDel="00000000" w:rsidR="00000000" w:rsidRPr="00000000">
          <w:rPr>
            <w:rtl w:val="0"/>
          </w:rPr>
          <w:t xml:space="preserve">Qi IJROBP ‘19</w:t>
        </w:r>
      </w:hyperlink>
      <w:r w:rsidDel="00000000" w:rsidR="00000000" w:rsidRPr="00000000">
        <w:rPr>
          <w:rtl w:val="0"/>
        </w:rPr>
        <w:t xml:space="preserve">]: ART (33%) or SRT (67%) to </w:t>
      </w:r>
      <w:r w:rsidDel="00000000" w:rsidR="00000000" w:rsidRPr="00000000">
        <w:rPr>
          <w:b w:val="1"/>
          <w:rtl w:val="0"/>
        </w:rPr>
        <w:t xml:space="preserve">66/32 vs. 72/36</w:t>
      </w:r>
      <w:r w:rsidDel="00000000" w:rsidR="00000000" w:rsidRPr="00000000">
        <w:rPr>
          <w:rtl w:val="0"/>
        </w:rPr>
        <w:t xml:space="preserve">.</w:t>
        <w:br w:type="textWrapping"/>
        <w:t xml:space="preserve">72 Gy can be delivered safely, but appears to have the most benefit in pts with GS 8-10. Otherwise, no difference in bcPFS. Trend to more patients in the 72 Gy cohort receiving WPRT. </w:t>
      </w:r>
    </w:p>
    <w:p w:rsidR="00000000" w:rsidDel="00000000" w:rsidP="00000000" w:rsidRDefault="00000000" w:rsidRPr="00000000" w14:paraId="00000700">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Though this trial is small, heterogeneous, and did not show an improvement in biochemical control with dose beyond 66 Gy, it leaves us with some open questions that may be answered by larger trials.</w:t>
      </w:r>
    </w:p>
    <w:p w:rsidR="00000000" w:rsidDel="00000000" w:rsidP="00000000" w:rsidRDefault="00000000" w:rsidRPr="00000000" w14:paraId="00000701">
      <w:pPr>
        <w:numPr>
          <w:ilvl w:val="1"/>
          <w:numId w:val="10"/>
        </w:numPr>
        <w:ind w:left="1440" w:hanging="360"/>
      </w:pPr>
      <w:r w:rsidDel="00000000" w:rsidR="00000000" w:rsidRPr="00000000">
        <w:rPr>
          <w:rFonts w:ascii="Gungsuh" w:cs="Gungsuh" w:eastAsia="Gungsuh" w:hAnsi="Gungsuh"/>
          <w:rtl w:val="0"/>
        </w:rPr>
        <w:t xml:space="preserve">144 pts. pT3-4, SM+ or rising PSA ≥ 0.2 after RP. ADT not allowed. MFU 4y.</w:t>
      </w:r>
    </w:p>
    <w:p w:rsidR="00000000" w:rsidDel="00000000" w:rsidP="00000000" w:rsidRDefault="00000000" w:rsidRPr="00000000" w14:paraId="00000702">
      <w:pPr>
        <w:numPr>
          <w:ilvl w:val="2"/>
          <w:numId w:val="10"/>
        </w:numPr>
        <w:ind w:left="2160" w:hanging="360"/>
      </w:pPr>
      <w:r w:rsidDel="00000000" w:rsidR="00000000" w:rsidRPr="00000000">
        <w:rPr>
          <w:rtl w:val="0"/>
        </w:rPr>
        <w:t xml:space="preserve">RT: WPRT added for GS 8+, pT3/4 or PSA &gt; 20. Trend to 10% more pts getting WPRT in the 72 Gy group. </w:t>
      </w:r>
    </w:p>
    <w:p w:rsidR="00000000" w:rsidDel="00000000" w:rsidP="00000000" w:rsidRDefault="00000000" w:rsidRPr="00000000" w14:paraId="00000703">
      <w:pPr>
        <w:numPr>
          <w:ilvl w:val="1"/>
          <w:numId w:val="10"/>
        </w:numPr>
        <w:ind w:left="1440" w:hanging="360"/>
      </w:pPr>
      <w:r w:rsidDel="00000000" w:rsidR="00000000" w:rsidRPr="00000000">
        <w:rPr>
          <w:rFonts w:ascii="Cardo" w:cs="Cardo" w:eastAsia="Cardo" w:hAnsi="Cardo"/>
          <w:rtl w:val="0"/>
        </w:rPr>
        <w:t xml:space="preserve">4y bcPFS 76→ 83%. </w:t>
      </w:r>
    </w:p>
    <w:p w:rsidR="00000000" w:rsidDel="00000000" w:rsidP="00000000" w:rsidRDefault="00000000" w:rsidRPr="00000000" w14:paraId="00000704">
      <w:pPr>
        <w:numPr>
          <w:ilvl w:val="1"/>
          <w:numId w:val="10"/>
        </w:numPr>
        <w:ind w:left="1440" w:hanging="360"/>
      </w:pPr>
      <w:r w:rsidDel="00000000" w:rsidR="00000000" w:rsidRPr="00000000">
        <w:rPr>
          <w:rFonts w:ascii="Cardo" w:cs="Cardo" w:eastAsia="Cardo" w:hAnsi="Cardo"/>
          <w:rtl w:val="0"/>
        </w:rPr>
        <w:t xml:space="preserve">4y bcPFS for GS 8-10 of 56→ 80%. </w:t>
      </w:r>
    </w:p>
    <w:p w:rsidR="00000000" w:rsidDel="00000000" w:rsidP="00000000" w:rsidRDefault="00000000" w:rsidRPr="00000000" w14:paraId="00000705">
      <w:pPr>
        <w:numPr>
          <w:ilvl w:val="1"/>
          <w:numId w:val="10"/>
        </w:numPr>
        <w:ind w:left="1440" w:hanging="360"/>
      </w:pPr>
      <w:r w:rsidDel="00000000" w:rsidR="00000000" w:rsidRPr="00000000">
        <w:rPr>
          <w:rtl w:val="0"/>
        </w:rPr>
        <w:t xml:space="preserve">No difference in G2+ acute or late GI or GU toxicities.</w:t>
      </w:r>
    </w:p>
    <w:p w:rsidR="00000000" w:rsidDel="00000000" w:rsidP="00000000" w:rsidRDefault="00000000" w:rsidRPr="00000000" w14:paraId="00000706">
      <w:pPr>
        <w:numPr>
          <w:ilvl w:val="1"/>
          <w:numId w:val="10"/>
        </w:numPr>
        <w:ind w:left="1440" w:hanging="360"/>
      </w:pPr>
      <w:r w:rsidDel="00000000" w:rsidR="00000000" w:rsidRPr="00000000">
        <w:rPr>
          <w:rtl w:val="0"/>
        </w:rPr>
        <w:t xml:space="preserve">Baseline GU incontinence in 33% (n=48) with 81% stable or improving at one year follow up. Only 20% worse.</w:t>
      </w:r>
    </w:p>
    <w:p w:rsidR="00000000" w:rsidDel="00000000" w:rsidP="00000000" w:rsidRDefault="00000000" w:rsidRPr="00000000" w14:paraId="00000707">
      <w:pPr>
        <w:numPr>
          <w:ilvl w:val="1"/>
          <w:numId w:val="10"/>
        </w:numPr>
        <w:ind w:left="1440" w:hanging="360"/>
      </w:pPr>
      <w:r w:rsidDel="00000000" w:rsidR="00000000" w:rsidRPr="00000000">
        <w:rPr>
          <w:rtl w:val="0"/>
        </w:rPr>
        <w:t xml:space="preserve">There was no difference in urinary incontinence at baseline or 1y follow up. </w:t>
      </w:r>
    </w:p>
    <w:p w:rsidR="00000000" w:rsidDel="00000000" w:rsidP="00000000" w:rsidRDefault="00000000" w:rsidRPr="00000000" w14:paraId="00000708">
      <w:pPr>
        <w:ind w:left="1440" w:firstLine="0"/>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Early Salvage RT (PSA &lt; 0.5)</w:t>
            </w:r>
          </w:p>
          <w:p w:rsidR="00000000" w:rsidDel="00000000" w:rsidP="00000000" w:rsidRDefault="00000000" w:rsidRPr="00000000" w14:paraId="0000070A">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of care is RT alone.</w:t>
            </w:r>
          </w:p>
          <w:p w:rsidR="00000000" w:rsidDel="00000000" w:rsidP="00000000" w:rsidRDefault="00000000" w:rsidRPr="00000000" w14:paraId="0000070B">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Evidence-based Risk Stratification to Guide Hormone Use with SRT for Prostate Cancer [</w:t>
            </w:r>
            <w:hyperlink r:id="rId414">
              <w:r w:rsidDel="00000000" w:rsidR="00000000" w:rsidRPr="00000000">
                <w:rPr>
                  <w:rFonts w:ascii="Times New Roman" w:cs="Times New Roman" w:eastAsia="Times New Roman" w:hAnsi="Times New Roman"/>
                  <w:sz w:val="20"/>
                  <w:szCs w:val="20"/>
                  <w:rtl w:val="0"/>
                </w:rPr>
                <w:t xml:space="preserve">Spratt IJROBP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C">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Pre-SRT PSA &lt; 0.5 improves DMFS and CSM</w:t>
            </w:r>
            <w:r w:rsidDel="00000000" w:rsidR="00000000" w:rsidRPr="00000000">
              <w:rPr>
                <w:rtl w:val="0"/>
              </w:rPr>
              <w:t xml:space="preserve">. See the [</w:t>
            </w:r>
            <w:hyperlink w:anchor="_i7kgh6aebogz">
              <w:r w:rsidDel="00000000" w:rsidR="00000000" w:rsidRPr="00000000">
                <w:rPr>
                  <w:rtl w:val="0"/>
                </w:rPr>
                <w:t xml:space="preserve">Stish paper and Tendulkar nomogram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D">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96-01 was mainly late salvage, with almost half PD-PSA and over half with PSA &gt; 0.5 at time of treatment.</w:t>
              <w:br w:type="textWrapping"/>
              <w:t xml:space="preserve">Demonstrated improved bcPFS, DMFS, PCSM, and OM with addition of 2y of anti-androgen.</w:t>
            </w:r>
          </w:p>
          <w:p w:rsidR="00000000" w:rsidDel="00000000" w:rsidP="00000000" w:rsidRDefault="00000000" w:rsidRPr="00000000" w14:paraId="0000070E">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hyperlink w:anchor="1ig9dxtklvt">
              <w:r w:rsidDel="00000000" w:rsidR="00000000" w:rsidRPr="00000000">
                <w:rPr>
                  <w:rFonts w:ascii="Times New Roman" w:cs="Times New Roman" w:eastAsia="Times New Roman" w:hAnsi="Times New Roman"/>
                  <w:sz w:val="20"/>
                  <w:szCs w:val="20"/>
                  <w:rtl w:val="0"/>
                </w:rPr>
                <w:t xml:space="preserve">GETUG-AFU-16</w:t>
              </w:r>
            </w:hyperlink>
            <w:r w:rsidDel="00000000" w:rsidR="00000000" w:rsidRPr="00000000">
              <w:rPr>
                <w:rFonts w:ascii="Times New Roman" w:cs="Times New Roman" w:eastAsia="Times New Roman" w:hAnsi="Times New Roman"/>
                <w:sz w:val="20"/>
                <w:szCs w:val="20"/>
                <w:rtl w:val="0"/>
              </w:rPr>
              <w:t xml:space="preserve"> was mainly early salvage. Also included pelvic RT, unlike 96-01.</w:t>
              <w:br w:type="textWrapping"/>
              <w:t xml:space="preserve">Demonstrated improved bcPFS and DM</w:t>
            </w:r>
            <w:r w:rsidDel="00000000" w:rsidR="00000000" w:rsidRPr="00000000">
              <w:rPr>
                <w:rtl w:val="0"/>
              </w:rPr>
              <w:t xml:space="preserve">FS </w:t>
            </w:r>
            <w:r w:rsidDel="00000000" w:rsidR="00000000" w:rsidRPr="00000000">
              <w:rPr>
                <w:rFonts w:ascii="Times New Roman" w:cs="Times New Roman" w:eastAsia="Times New Roman" w:hAnsi="Times New Roman"/>
                <w:sz w:val="20"/>
                <w:szCs w:val="20"/>
                <w:rtl w:val="0"/>
              </w:rPr>
              <w:t xml:space="preserve">with addition of 6 mo of anti-androgen.</w:t>
            </w:r>
          </w:p>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bookmarkStart w:colFirst="0" w:colLast="0" w:name="kix.o5qpxtzbuqzt" w:id="169"/>
          <w:bookmarkEnd w:id="169"/>
          <w:p w:rsidR="00000000" w:rsidDel="00000000" w:rsidP="00000000" w:rsidRDefault="00000000" w:rsidRPr="00000000" w14:paraId="00000710">
            <w:pPr>
              <w:widowControl w:val="0"/>
              <w:ind w:left="0" w:firstLine="0"/>
              <w:rPr>
                <w:b w:val="1"/>
              </w:rPr>
            </w:pPr>
            <w:r w:rsidDel="00000000" w:rsidR="00000000" w:rsidRPr="00000000">
              <w:rPr>
                <w:b w:val="1"/>
                <w:rtl w:val="0"/>
              </w:rPr>
              <w:t xml:space="preserve">Re-staging with PSA &lt; 0.5 after surgery</w:t>
            </w:r>
          </w:p>
          <w:p w:rsidR="00000000" w:rsidDel="00000000" w:rsidP="00000000" w:rsidRDefault="00000000" w:rsidRPr="00000000" w14:paraId="00000711">
            <w:pPr>
              <w:widowControl w:val="0"/>
              <w:ind w:left="0" w:firstLine="0"/>
              <w:rPr/>
            </w:pPr>
            <w:r w:rsidDel="00000000" w:rsidR="00000000" w:rsidRPr="00000000">
              <w:rPr>
                <w:rtl w:val="0"/>
              </w:rPr>
              <w:t xml:space="preserve">See [</w:t>
            </w:r>
            <w:hyperlink w:anchor="_405yneyqbvk">
              <w:r w:rsidDel="00000000" w:rsidR="00000000" w:rsidRPr="00000000">
                <w:rPr>
                  <w:rtl w:val="0"/>
                </w:rPr>
                <w:t xml:space="preserve">PET/CT in Prostate Cancer</w:t>
              </w:r>
            </w:hyperlink>
            <w:r w:rsidDel="00000000" w:rsidR="00000000" w:rsidRPr="00000000">
              <w:rPr>
                <w:rtl w:val="0"/>
              </w:rPr>
              <w:t xml:space="preserve">] section and the [</w:t>
            </w:r>
            <w:hyperlink w:anchor="gr9vzv9p30e2">
              <w:r w:rsidDel="00000000" w:rsidR="00000000" w:rsidRPr="00000000">
                <w:rPr>
                  <w:rtl w:val="0"/>
                </w:rPr>
                <w:t xml:space="preserve">Tendulkar nomogram</w:t>
              </w:r>
            </w:hyperlink>
            <w:r w:rsidDel="00000000" w:rsidR="00000000" w:rsidRPr="00000000">
              <w:rPr>
                <w:rtl w:val="0"/>
              </w:rPr>
              <w:t xml:space="preserve">] for more.</w:t>
            </w:r>
          </w:p>
          <w:p w:rsidR="00000000" w:rsidDel="00000000" w:rsidP="00000000" w:rsidRDefault="00000000" w:rsidRPr="00000000" w14:paraId="00000712">
            <w:pPr>
              <w:widowControl w:val="0"/>
              <w:numPr>
                <w:ilvl w:val="0"/>
                <w:numId w:val="26"/>
              </w:numPr>
            </w:pPr>
            <w:r w:rsidDel="00000000" w:rsidR="00000000" w:rsidRPr="00000000">
              <w:rPr>
                <w:rtl w:val="0"/>
              </w:rPr>
              <w:t xml:space="preserve">Limited data for re-staging at PSA &lt; 0.5 and moderate to slow doubling time. Most data is for PSA &gt; 1. </w:t>
            </w:r>
          </w:p>
          <w:p w:rsidR="00000000" w:rsidDel="00000000" w:rsidP="00000000" w:rsidRDefault="00000000" w:rsidRPr="00000000" w14:paraId="00000713">
            <w:pPr>
              <w:widowControl w:val="0"/>
              <w:numPr>
                <w:ilvl w:val="0"/>
                <w:numId w:val="26"/>
              </w:numPr>
            </w:pPr>
            <w:r w:rsidDel="00000000" w:rsidR="00000000" w:rsidRPr="00000000">
              <w:rPr>
                <w:rtl w:val="0"/>
              </w:rPr>
              <w:t xml:space="preserve">Bone scan has close to 0% positivity.</w:t>
            </w:r>
          </w:p>
          <w:p w:rsidR="00000000" w:rsidDel="00000000" w:rsidP="00000000" w:rsidRDefault="00000000" w:rsidRPr="00000000" w14:paraId="00000714">
            <w:pPr>
              <w:widowControl w:val="0"/>
              <w:numPr>
                <w:ilvl w:val="0"/>
                <w:numId w:val="26"/>
              </w:numPr>
            </w:pPr>
            <w:r w:rsidDel="00000000" w:rsidR="00000000" w:rsidRPr="00000000">
              <w:rPr>
                <w:rtl w:val="0"/>
              </w:rPr>
              <w:t xml:space="preserve">CT &lt; 5% positivity.</w:t>
            </w:r>
          </w:p>
          <w:p w:rsidR="00000000" w:rsidDel="00000000" w:rsidP="00000000" w:rsidRDefault="00000000" w:rsidRPr="00000000" w14:paraId="00000715">
            <w:pPr>
              <w:widowControl w:val="0"/>
              <w:numPr>
                <w:ilvl w:val="0"/>
                <w:numId w:val="26"/>
              </w:numPr>
            </w:pPr>
            <w:r w:rsidDel="00000000" w:rsidR="00000000" w:rsidRPr="00000000">
              <w:rPr>
                <w:rtl w:val="0"/>
              </w:rPr>
              <w:t xml:space="preserve">MRI ~10% positivity.</w:t>
            </w:r>
          </w:p>
          <w:p w:rsidR="00000000" w:rsidDel="00000000" w:rsidP="00000000" w:rsidRDefault="00000000" w:rsidRPr="00000000" w14:paraId="00000716">
            <w:pPr>
              <w:widowControl w:val="0"/>
              <w:numPr>
                <w:ilvl w:val="0"/>
                <w:numId w:val="26"/>
              </w:numPr>
            </w:pPr>
            <w:r w:rsidDel="00000000" w:rsidR="00000000" w:rsidRPr="00000000">
              <w:rPr>
                <w:rtl w:val="0"/>
              </w:rPr>
              <w:t xml:space="preserve">Axumin and Choline ~20% positivity.</w:t>
            </w:r>
          </w:p>
          <w:p w:rsidR="00000000" w:rsidDel="00000000" w:rsidP="00000000" w:rsidRDefault="00000000" w:rsidRPr="00000000" w14:paraId="00000717">
            <w:pPr>
              <w:widowControl w:val="0"/>
              <w:numPr>
                <w:ilvl w:val="0"/>
                <w:numId w:val="26"/>
              </w:numPr>
            </w:pPr>
            <w:r w:rsidDel="00000000" w:rsidR="00000000" w:rsidRPr="00000000">
              <w:rPr>
                <w:rtl w:val="0"/>
              </w:rPr>
              <w:t xml:space="preserve">PSMA ~40% positivity [</w:t>
            </w:r>
            <w:hyperlink r:id="rId415">
              <w:r w:rsidDel="00000000" w:rsidR="00000000" w:rsidRPr="00000000">
                <w:rPr>
                  <w:rtl w:val="0"/>
                </w:rPr>
                <w:t xml:space="preserve">Fendler JAMA Onc '19</w:t>
              </w:r>
            </w:hyperlink>
            <w:r w:rsidDel="00000000" w:rsidR="00000000" w:rsidRPr="00000000">
              <w:rPr>
                <w:rtl w:val="0"/>
              </w:rPr>
              <w:t xml:space="preserve">].</w:t>
            </w:r>
          </w:p>
        </w:tc>
      </w:tr>
    </w:tbl>
    <w:p w:rsidR="00000000" w:rsidDel="00000000" w:rsidP="00000000" w:rsidRDefault="00000000" w:rsidRPr="00000000" w14:paraId="00000718">
      <w:pPr>
        <w:pStyle w:val="Heading3"/>
        <w:ind w:left="0" w:firstLine="0"/>
        <w:rPr/>
      </w:pPr>
      <w:bookmarkStart w:colFirst="0" w:colLast="0" w:name="_jnqt3pdlbtgj" w:id="170"/>
      <w:bookmarkEnd w:id="170"/>
      <w:r w:rsidDel="00000000" w:rsidR="00000000" w:rsidRPr="00000000">
        <w:rPr>
          <w:rtl w:val="0"/>
        </w:rPr>
      </w:r>
    </w:p>
    <w:p w:rsidR="00000000" w:rsidDel="00000000" w:rsidP="00000000" w:rsidRDefault="00000000" w:rsidRPr="00000000" w14:paraId="00000719">
      <w:pPr>
        <w:pStyle w:val="Heading3"/>
        <w:ind w:left="0" w:firstLine="0"/>
        <w:rPr/>
      </w:pPr>
      <w:bookmarkStart w:colFirst="0" w:colLast="0" w:name="_vgblazhts0vf" w:id="171"/>
      <w:bookmarkEnd w:id="171"/>
      <w:hyperlink w:anchor="_ard28bwwwuy">
        <w:r w:rsidDel="00000000" w:rsidR="00000000" w:rsidRPr="00000000">
          <w:rPr>
            <w:rtl w:val="0"/>
          </w:rPr>
          <w:t xml:space="preserve">Hormones and Nodal coverage</w:t>
        </w:r>
      </w:hyperlink>
      <w:r w:rsidDel="00000000" w:rsidR="00000000" w:rsidRPr="00000000">
        <w:rPr>
          <w:rtl w:val="0"/>
        </w:rPr>
      </w:r>
    </w:p>
    <w:p w:rsidR="00000000" w:rsidDel="00000000" w:rsidP="00000000" w:rsidRDefault="00000000" w:rsidRPr="00000000" w14:paraId="0000071A">
      <w:pPr>
        <w:ind w:left="0" w:firstLine="0"/>
        <w:rPr/>
      </w:pPr>
      <w:r w:rsidDel="00000000" w:rsidR="00000000" w:rsidRPr="00000000">
        <w:rPr>
          <w:rtl w:val="0"/>
        </w:rPr>
        <w:t xml:space="preserve">See Summary Box on Early Salvage RT above, which suggests hormones may not be necessary for Early Salvage.</w:t>
      </w:r>
    </w:p>
    <w:p w:rsidR="00000000" w:rsidDel="00000000" w:rsidP="00000000" w:rsidRDefault="00000000" w:rsidRPr="00000000" w14:paraId="0000071B">
      <w:pPr>
        <w:ind w:left="0" w:firstLine="0"/>
        <w:rPr/>
      </w:pPr>
      <w:r w:rsidDel="00000000" w:rsidR="00000000" w:rsidRPr="00000000">
        <w:rPr>
          <w:rtl w:val="0"/>
        </w:rPr>
        <w:t xml:space="preserve">See </w:t>
      </w:r>
      <w:r w:rsidDel="00000000" w:rsidR="00000000" w:rsidRPr="00000000">
        <w:rPr>
          <w:rtl w:val="0"/>
        </w:rPr>
        <w:t xml:space="preserve">[</w:t>
      </w:r>
      <w:hyperlink w:anchor="_myqrwtkzmrir">
        <w:r w:rsidDel="00000000" w:rsidR="00000000" w:rsidRPr="00000000">
          <w:rPr>
            <w:rtl w:val="0"/>
          </w:rPr>
          <w:t xml:space="preserve">Lymph nodes</w:t>
        </w:r>
      </w:hyperlink>
      <w:r w:rsidDel="00000000" w:rsidR="00000000" w:rsidRPr="00000000">
        <w:rPr>
          <w:rtl w:val="0"/>
        </w:rPr>
        <w:t xml:space="preserve">] in the intact section and [</w:t>
      </w:r>
      <w:hyperlink w:anchor="_onvinpeg2qj3">
        <w:r w:rsidDel="00000000" w:rsidR="00000000" w:rsidRPr="00000000">
          <w:rPr>
            <w:rtl w:val="0"/>
          </w:rPr>
          <w:t xml:space="preserve">incidental pN1 disease</w:t>
        </w:r>
      </w:hyperlink>
      <w:r w:rsidDel="00000000" w:rsidR="00000000" w:rsidRPr="00000000">
        <w:rPr>
          <w:rtl w:val="0"/>
        </w:rPr>
        <w:t xml:space="preserve">] in the ADT section for more.</w:t>
      </w:r>
    </w:p>
    <w:bookmarkStart w:colFirst="0" w:colLast="0" w:name="dzki0p267i43" w:id="172"/>
    <w:bookmarkEnd w:id="172"/>
    <w:p w:rsidR="00000000" w:rsidDel="00000000" w:rsidP="00000000" w:rsidRDefault="00000000" w:rsidRPr="00000000" w14:paraId="0000071C">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9601 </w:t>
      </w:r>
      <w:r w:rsidDel="00000000" w:rsidR="00000000" w:rsidRPr="00000000">
        <w:rPr>
          <w:rFonts w:ascii="Times New Roman" w:cs="Times New Roman" w:eastAsia="Times New Roman" w:hAnsi="Times New Roman"/>
          <w:sz w:val="20"/>
          <w:szCs w:val="20"/>
          <w:rtl w:val="0"/>
        </w:rPr>
        <w:t xml:space="preserve">[</w:t>
      </w:r>
      <w:hyperlink r:id="rId416">
        <w:r w:rsidDel="00000000" w:rsidR="00000000" w:rsidRPr="00000000">
          <w:rPr>
            <w:rFonts w:ascii="Times New Roman" w:cs="Times New Roman" w:eastAsia="Times New Roman" w:hAnsi="Times New Roman"/>
            <w:sz w:val="20"/>
            <w:szCs w:val="20"/>
            <w:rtl w:val="0"/>
          </w:rPr>
          <w:t xml:space="preserve">Shipley NEJM '17, </w:t>
        </w:r>
      </w:hyperlink>
      <w:hyperlink r:id="rId417">
        <w:r w:rsidDel="00000000" w:rsidR="00000000" w:rsidRPr="00000000">
          <w:rPr>
            <w:rtl w:val="0"/>
          </w:rPr>
          <w:t xml:space="preserve">Spratt ASTRO '19</w:t>
        </w:r>
      </w:hyperlink>
      <w:r w:rsidDel="00000000" w:rsidR="00000000" w:rsidRPr="00000000">
        <w:rPr>
          <w:rtl w:val="0"/>
        </w:rPr>
        <w:t xml:space="preserve">, </w:t>
      </w:r>
      <w:hyperlink r:id="rId418">
        <w:r w:rsidDel="00000000" w:rsidR="00000000" w:rsidRPr="00000000">
          <w:rPr>
            <w:rtl w:val="0"/>
          </w:rPr>
          <w:t xml:space="preserve">Dess JAMA Onc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SRT Bed 64.8 Gy </w:t>
      </w:r>
      <w:r w:rsidDel="00000000" w:rsidR="00000000" w:rsidRPr="00000000">
        <w:rPr>
          <w:rFonts w:ascii="Times New Roman" w:cs="Times New Roman" w:eastAsia="Times New Roman" w:hAnsi="Times New Roman"/>
          <w:b w:val="1"/>
          <w:sz w:val="20"/>
          <w:szCs w:val="20"/>
          <w:rtl w:val="0"/>
        </w:rPr>
        <w:t xml:space="preserve">± 2y bicalutamide 150 mg.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1D">
      <w:pPr>
        <w:spacing w:line="240" w:lineRule="auto"/>
        <w:ind w:left="720" w:firstLine="0"/>
        <w:rPr/>
      </w:pPr>
      <w:r w:rsidDel="00000000" w:rsidR="00000000" w:rsidRPr="00000000">
        <w:rPr>
          <w:rtl w:val="0"/>
        </w:rPr>
        <w:t xml:space="preserve">See [</w:t>
      </w:r>
      <w:hyperlink w:anchor="_10p25t5uugz1">
        <w:r w:rsidDel="00000000" w:rsidR="00000000" w:rsidRPr="00000000">
          <w:rPr>
            <w:rtl w:val="0"/>
          </w:rPr>
          <w:t xml:space="preserve">Gynecomastia</w:t>
        </w:r>
      </w:hyperlink>
      <w:r w:rsidDel="00000000" w:rsidR="00000000" w:rsidRPr="00000000">
        <w:rPr>
          <w:rtl w:val="0"/>
        </w:rPr>
        <w:t xml:space="preserve">] in the Toxicity section.</w:t>
      </w:r>
    </w:p>
    <w:p w:rsidR="00000000" w:rsidDel="00000000" w:rsidP="00000000" w:rsidRDefault="00000000" w:rsidRPr="00000000" w14:paraId="0000071E">
      <w:pPr>
        <w:spacing w:line="240" w:lineRule="auto"/>
        <w:ind w:left="720" w:firstLine="0"/>
        <w:rPr/>
      </w:pPr>
      <w:r w:rsidDel="00000000" w:rsidR="00000000" w:rsidRPr="00000000">
        <w:rPr>
          <w:rtl w:val="0"/>
        </w:rPr>
        <w:t xml:space="preserve">This is mostly late SRT. Only ~20% had PSA 0.2-0.3. Almost half PD-PSA. Over half had PSA &gt; 0.5 at time of treatment.</w:t>
      </w:r>
    </w:p>
    <w:p w:rsidR="00000000" w:rsidDel="00000000" w:rsidP="00000000" w:rsidRDefault="00000000" w:rsidRPr="00000000" w14:paraId="0000071F">
      <w:pPr>
        <w:ind w:firstLine="720"/>
        <w:rPr/>
      </w:pPr>
      <w:r w:rsidDel="00000000" w:rsidR="00000000" w:rsidRPr="00000000">
        <w:rPr>
          <w:rtl w:val="0"/>
        </w:rPr>
        <w:t xml:space="preserve">Improved OS, CSM and DM. Greatest OS benefit if PSA &gt; 0.7. Greatest DMFS benefit if PSA &gt; 1.5. </w:t>
      </w:r>
    </w:p>
    <w:p w:rsidR="00000000" w:rsidDel="00000000" w:rsidP="00000000" w:rsidRDefault="00000000" w:rsidRPr="00000000" w14:paraId="00000720">
      <w:pPr>
        <w:ind w:firstLine="720"/>
        <w:rPr/>
      </w:pPr>
      <w:r w:rsidDel="00000000" w:rsidR="00000000" w:rsidRPr="00000000">
        <w:rPr>
          <w:rFonts w:ascii="Gungsuh" w:cs="Gungsuh" w:eastAsia="Gungsuh" w:hAnsi="Gungsuh"/>
          <w:rtl w:val="0"/>
        </w:rPr>
        <w:t xml:space="preserve">There is suggestion of potential CSM detriment for PSA ≤ 0.6 [</w:t>
      </w:r>
      <w:hyperlink r:id="rId419">
        <w:r w:rsidDel="00000000" w:rsidR="00000000" w:rsidRPr="00000000">
          <w:rPr>
            <w:rtl w:val="0"/>
          </w:rPr>
          <w:t xml:space="preserve">Spratt ASTRO '19</w:t>
        </w:r>
      </w:hyperlink>
      <w:r w:rsidDel="00000000" w:rsidR="00000000" w:rsidRPr="00000000">
        <w:rPr>
          <w:rtl w:val="0"/>
        </w:rPr>
        <w:t xml:space="preserve">]</w:t>
      </w:r>
    </w:p>
    <w:p w:rsidR="00000000" w:rsidDel="00000000" w:rsidP="00000000" w:rsidRDefault="00000000" w:rsidRPr="00000000" w14:paraId="00000721">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(Spratt) </w:t>
      </w:r>
      <w:hyperlink r:id="rId42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Despite the easy A dolled out by AUA/ASTRO guidelines, there is poor evidence that men receiving early salvage see any </w:t>
      </w:r>
      <w:r w:rsidDel="00000000" w:rsidR="00000000" w:rsidRPr="00000000">
        <w:rPr>
          <w:rtl w:val="0"/>
        </w:rPr>
        <w:t xml:space="preserve">OS</w:t>
      </w:r>
      <w:r w:rsidDel="00000000" w:rsidR="00000000" w:rsidRPr="00000000">
        <w:rPr>
          <w:rFonts w:ascii="Times New Roman" w:cs="Times New Roman" w:eastAsia="Times New Roman" w:hAnsi="Times New Roman"/>
          <w:sz w:val="20"/>
          <w:szCs w:val="20"/>
          <w:rtl w:val="0"/>
        </w:rPr>
        <w:t xml:space="preserve"> advantage with the addition of ADT.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ecommendations by the AUA/ASTRO were based on this study (as well as [</w:t>
      </w:r>
      <w:hyperlink w:anchor="1ig9dxtklvt">
        <w:r w:rsidDel="00000000" w:rsidR="00000000" w:rsidRPr="00000000">
          <w:rPr>
            <w:rFonts w:ascii="Times New Roman" w:cs="Times New Roman" w:eastAsia="Times New Roman" w:hAnsi="Times New Roman"/>
            <w:sz w:val="20"/>
            <w:szCs w:val="20"/>
            <w:rtl w:val="0"/>
          </w:rPr>
          <w:t xml:space="preserve">GETUG-AFU 16</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whic</w:t>
      </w:r>
      <w:r w:rsidDel="00000000" w:rsidR="00000000" w:rsidRPr="00000000">
        <w:rPr>
          <w:rFonts w:ascii="Times New Roman" w:cs="Times New Roman" w:eastAsia="Times New Roman" w:hAnsi="Times New Roman"/>
          <w:sz w:val="20"/>
          <w:szCs w:val="20"/>
          <w:rtl w:val="0"/>
        </w:rPr>
        <w:t xml:space="preserve">h both demonstrated the </w:t>
      </w:r>
      <w:r w:rsidDel="00000000" w:rsidR="00000000" w:rsidRPr="00000000">
        <w:rPr>
          <w:rtl w:val="0"/>
        </w:rPr>
        <w:t xml:space="preserve">OS</w:t>
      </w:r>
      <w:r w:rsidDel="00000000" w:rsidR="00000000" w:rsidRPr="00000000">
        <w:rPr>
          <w:rFonts w:ascii="Times New Roman" w:cs="Times New Roman" w:eastAsia="Times New Roman" w:hAnsi="Times New Roman"/>
          <w:sz w:val="20"/>
          <w:szCs w:val="20"/>
          <w:rtl w:val="0"/>
        </w:rPr>
        <w:t xml:space="preserve"> benefit with ADT is only seen at higher pre-salvage levels.</w:t>
      </w:r>
    </w:p>
    <w:p w:rsidR="00000000" w:rsidDel="00000000" w:rsidP="00000000" w:rsidRDefault="00000000" w:rsidRPr="00000000" w14:paraId="00000722">
      <w:pPr>
        <w:spacing w:line="240" w:lineRule="auto"/>
        <w:ind w:left="720" w:firstLine="0"/>
        <w:rPr/>
      </w:pPr>
      <w:r w:rsidDel="00000000" w:rsidR="00000000" w:rsidRPr="00000000">
        <w:rPr>
          <w:rtl w:val="0"/>
        </w:rPr>
        <w:t xml:space="preserve">TBL (Spratt) </w:t>
      </w:r>
      <w:hyperlink r:id="rId421">
        <w:r w:rsidDel="00000000" w:rsidR="00000000" w:rsidRPr="00000000">
          <w:rPr>
            <w:vertAlign w:val="superscript"/>
            <w:rtl w:val="0"/>
          </w:rPr>
          <w:t xml:space="preserve">QS</w:t>
        </w:r>
      </w:hyperlink>
      <w:r w:rsidDel="00000000" w:rsidR="00000000" w:rsidRPr="00000000">
        <w:rPr>
          <w:rtl w:val="0"/>
        </w:rPr>
        <w:t xml:space="preserve">: PSA at time of treatment is strongly predictive of the survival impact of the addition of ADT to salvage prostate radiat</w:t>
      </w:r>
      <w:r w:rsidDel="00000000" w:rsidR="00000000" w:rsidRPr="00000000">
        <w:rPr>
          <w:rtl w:val="0"/>
        </w:rPr>
        <w:t xml:space="preserve">ion, with no clear benefit seen at levels below 0.6 and a clear detriment seen below 0.3.</w:t>
      </w:r>
    </w:p>
    <w:p w:rsidR="00000000" w:rsidDel="00000000" w:rsidP="00000000" w:rsidRDefault="00000000" w:rsidRPr="00000000" w14:paraId="00000723">
      <w:pPr>
        <w:spacing w:line="240" w:lineRule="auto"/>
        <w:ind w:left="720" w:firstLine="0"/>
        <w:rPr/>
      </w:pPr>
      <w:r w:rsidDel="00000000" w:rsidR="00000000" w:rsidRPr="00000000">
        <w:rPr>
          <w:rtl w:val="0"/>
        </w:rPr>
        <w:t xml:space="preserve">TBL (Dess) </w:t>
      </w:r>
      <w:hyperlink r:id="rId422">
        <w:r w:rsidDel="00000000" w:rsidR="00000000" w:rsidRPr="00000000">
          <w:rPr>
            <w:vertAlign w:val="superscript"/>
            <w:rtl w:val="0"/>
          </w:rPr>
          <w:t xml:space="preserve">QS</w:t>
        </w:r>
      </w:hyperlink>
      <w:r w:rsidDel="00000000" w:rsidR="00000000" w:rsidRPr="00000000">
        <w:rPr>
          <w:rtl w:val="0"/>
        </w:rPr>
        <w:t xml:space="preserve">: Pre-treatment PSA is an important factor in predicting the potential benefit (and detriment) of adding ADT to salvage post-prostatectomy RT.</w:t>
      </w:r>
      <w:r w:rsidDel="00000000" w:rsidR="00000000" w:rsidRPr="00000000">
        <w:rPr>
          <w:rtl w:val="0"/>
        </w:rPr>
      </w:r>
    </w:p>
    <w:p w:rsidR="00000000" w:rsidDel="00000000" w:rsidP="00000000" w:rsidRDefault="00000000" w:rsidRPr="00000000" w14:paraId="00000724">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760 pts. pT2 SM+ or pT3N0</w:t>
      </w:r>
      <w:r w:rsidDel="00000000" w:rsidR="00000000" w:rsidRPr="00000000">
        <w:rPr>
          <w:rtl w:val="0"/>
        </w:rPr>
        <w:t xml:space="preserve">. R</w:t>
      </w:r>
      <w:r w:rsidDel="00000000" w:rsidR="00000000" w:rsidRPr="00000000">
        <w:rPr>
          <w:rFonts w:ascii="Times New Roman" w:cs="Times New Roman" w:eastAsia="Times New Roman" w:hAnsi="Times New Roman"/>
          <w:sz w:val="20"/>
          <w:szCs w:val="20"/>
          <w:rtl w:val="0"/>
        </w:rPr>
        <w:t xml:space="preserve">ising PSA 0.2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4.0 at least 8w after </w:t>
      </w:r>
      <w:r w:rsidDel="00000000" w:rsidR="00000000" w:rsidRPr="00000000">
        <w:rPr>
          <w:rtl w:val="0"/>
        </w:rPr>
        <w:t xml:space="preserve">RP</w:t>
      </w:r>
      <w:r w:rsidDel="00000000" w:rsidR="00000000" w:rsidRPr="00000000">
        <w:rPr>
          <w:rFonts w:ascii="Times New Roman" w:cs="Times New Roman" w:eastAsia="Times New Roman" w:hAnsi="Times New Roman"/>
          <w:sz w:val="20"/>
          <w:szCs w:val="20"/>
          <w:rtl w:val="0"/>
        </w:rPr>
        <w:t xml:space="preserve">. Only </w:t>
      </w:r>
      <w:r w:rsidDel="00000000" w:rsidR="00000000" w:rsidRPr="00000000">
        <w:rPr>
          <w:rFonts w:ascii="Gungsuh" w:cs="Gungsuh" w:eastAsia="Gungsuh" w:hAnsi="Gungsuh"/>
          <w:rtl w:val="0"/>
        </w:rPr>
        <w:t xml:space="preserve">~15% GG4+. 75% SM+. MFU 13y.</w:t>
        <w:br w:type="textWrapping"/>
        <w:t xml:space="preserve">Primarily late salvage: PD-PSA in 44%, PSA ≤ 1.5 in 85%, and PSA &gt; 0.5 in 60%.</w:t>
      </w:r>
      <w:r w:rsidDel="00000000" w:rsidR="00000000" w:rsidRPr="00000000">
        <w:rPr>
          <w:rtl w:val="0"/>
        </w:rPr>
      </w:r>
    </w:p>
    <w:p w:rsidR="00000000" w:rsidDel="00000000" w:rsidP="00000000" w:rsidRDefault="00000000" w:rsidRPr="00000000" w14:paraId="00000725">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required nodal assessment, so no pelvic RT allowed.</w:t>
      </w:r>
    </w:p>
    <w:p w:rsidR="00000000" w:rsidDel="00000000" w:rsidP="00000000" w:rsidRDefault="00000000" w:rsidRPr="00000000" w14:paraId="00000726">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12y OS 71→ 76%</w:t>
      </w:r>
      <w:r w:rsidDel="00000000" w:rsidR="00000000" w:rsidRPr="00000000">
        <w:rPr>
          <w:rFonts w:ascii="Cardo" w:cs="Cardo" w:eastAsia="Cardo" w:hAnsi="Cardo"/>
          <w:sz w:val="20"/>
          <w:szCs w:val="20"/>
          <w:rtl w:val="0"/>
        </w:rPr>
        <w:t xml:space="preserve">, 12y CSM 13→ 6%, 12y DM 23→ 15%, 10y bcPFS 30→ 46%</w:t>
      </w:r>
    </w:p>
    <w:p w:rsidR="00000000" w:rsidDel="00000000" w:rsidP="00000000" w:rsidRDefault="00000000" w:rsidRPr="00000000" w14:paraId="00000727">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Post-hoc subgroup: Absolute 12y DMFS benefit for ADT with pre-RT PSA 1.51-4 of 18%. </w:t>
      </w:r>
    </w:p>
    <w:p w:rsidR="00000000" w:rsidDel="00000000" w:rsidP="00000000" w:rsidRDefault="00000000" w:rsidRPr="00000000" w14:paraId="00000728">
      <w:pPr>
        <w:numPr>
          <w:ilvl w:val="2"/>
          <w:numId w:val="43"/>
        </w:numPr>
        <w:spacing w:line="240" w:lineRule="auto"/>
        <w:ind w:left="2160" w:hanging="360"/>
        <w:rPr/>
      </w:pPr>
      <w:r w:rsidDel="00000000" w:rsidR="00000000" w:rsidRPr="00000000">
        <w:rPr>
          <w:rFonts w:ascii="Gungsuh" w:cs="Gungsuh" w:eastAsia="Gungsuh" w:hAnsi="Gungsuh"/>
          <w:rtl w:val="0"/>
        </w:rPr>
        <w:t xml:space="preserve">There appears to be no DMFS benefit for ADT with pre-RT PSA ≤ 1.5. </w:t>
      </w:r>
    </w:p>
    <w:p w:rsidR="00000000" w:rsidDel="00000000" w:rsidP="00000000" w:rsidRDefault="00000000" w:rsidRPr="00000000" w14:paraId="00000729">
      <w:pPr>
        <w:numPr>
          <w:ilvl w:val="1"/>
          <w:numId w:val="43"/>
        </w:numPr>
        <w:spacing w:line="240" w:lineRule="auto"/>
        <w:ind w:left="1440" w:hanging="360"/>
        <w:rPr>
          <w:u w:val="none"/>
        </w:rPr>
      </w:pPr>
      <w:r w:rsidDel="00000000" w:rsidR="00000000" w:rsidRPr="00000000">
        <w:rPr>
          <w:rtl w:val="0"/>
        </w:rPr>
        <w:t xml:space="preserve">Post-hoc subgroup: </w:t>
      </w:r>
      <w:r w:rsidDel="00000000" w:rsidR="00000000" w:rsidRPr="00000000">
        <w:rPr>
          <w:rFonts w:ascii="Cardo" w:cs="Cardo" w:eastAsia="Cardo" w:hAnsi="Cardo"/>
          <w:rtl w:val="0"/>
        </w:rPr>
        <w:t xml:space="preserve">Absolute 12y OS benefit with ADT for pre-RT PSA 0.61-1.5 / 4 of 10→ 25%.</w:t>
      </w:r>
    </w:p>
    <w:p w:rsidR="00000000" w:rsidDel="00000000" w:rsidP="00000000" w:rsidRDefault="00000000" w:rsidRPr="00000000" w14:paraId="0000072A">
      <w:pPr>
        <w:numPr>
          <w:ilvl w:val="2"/>
          <w:numId w:val="43"/>
        </w:numPr>
        <w:spacing w:line="240" w:lineRule="auto"/>
        <w:ind w:left="2160" w:hanging="360"/>
        <w:rPr/>
      </w:pPr>
      <w:r w:rsidDel="00000000" w:rsidR="00000000" w:rsidRPr="00000000">
        <w:rPr>
          <w:rtl w:val="0"/>
        </w:rPr>
        <w:t xml:space="preserve">There is a suggestion of potential 12y OCM </w:t>
      </w:r>
      <w:r w:rsidDel="00000000" w:rsidR="00000000" w:rsidRPr="00000000">
        <w:rPr>
          <w:i w:val="1"/>
          <w:rtl w:val="0"/>
        </w:rPr>
        <w:t xml:space="preserve">detriment</w:t>
      </w:r>
      <w:r w:rsidDel="00000000" w:rsidR="00000000" w:rsidRPr="00000000">
        <w:rPr>
          <w:rFonts w:ascii="Gungsuh" w:cs="Gungsuh" w:eastAsia="Gungsuh" w:hAnsi="Gungsuh"/>
          <w:rtl w:val="0"/>
        </w:rPr>
        <w:t xml:space="preserve"> for pre-RT PSA ≤ 0.6 of 19→ 10%.</w:t>
      </w:r>
    </w:p>
    <w:p w:rsidR="00000000" w:rsidDel="00000000" w:rsidP="00000000" w:rsidRDefault="00000000" w:rsidRPr="00000000" w14:paraId="0000072B">
      <w:pPr>
        <w:numPr>
          <w:ilvl w:val="2"/>
          <w:numId w:val="43"/>
        </w:numPr>
        <w:spacing w:line="240" w:lineRule="auto"/>
        <w:ind w:left="2160" w:hanging="360"/>
        <w:rPr>
          <w:u w:val="none"/>
        </w:rPr>
      </w:pPr>
      <w:r w:rsidDel="00000000" w:rsidR="00000000" w:rsidRPr="00000000">
        <w:rPr>
          <w:rFonts w:ascii="Gungsuh" w:cs="Gungsuh" w:eastAsia="Gungsuh" w:hAnsi="Gungsuh"/>
          <w:rtl w:val="0"/>
        </w:rPr>
        <w:t xml:space="preserve">There were also increased odds of late G3-5 cardiac and neurologic toxicity for pre-RT PSA ≤ 0.6.</w:t>
      </w:r>
    </w:p>
    <w:p w:rsidR="00000000" w:rsidDel="00000000" w:rsidP="00000000" w:rsidRDefault="00000000" w:rsidRPr="00000000" w14:paraId="0000072C">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Gynecomastia 11→ </w:t>
      </w:r>
      <w:r w:rsidDel="00000000" w:rsidR="00000000" w:rsidRPr="00000000">
        <w:rPr>
          <w:rFonts w:ascii="Times New Roman" w:cs="Times New Roman" w:eastAsia="Times New Roman" w:hAnsi="Times New Roman"/>
          <w:sz w:val="20"/>
          <w:szCs w:val="20"/>
          <w:rtl w:val="0"/>
        </w:rPr>
        <w:t xml:space="preserve">70%, b</w:t>
      </w:r>
      <w:r w:rsidDel="00000000" w:rsidR="00000000" w:rsidRPr="00000000">
        <w:rPr>
          <w:rtl w:val="0"/>
        </w:rPr>
        <w:t xml:space="preserve">icalutamide with </w:t>
      </w:r>
      <w:r w:rsidDel="00000000" w:rsidR="00000000" w:rsidRPr="00000000">
        <w:rPr>
          <w:rFonts w:ascii="Times New Roman" w:cs="Times New Roman" w:eastAsia="Times New Roman" w:hAnsi="Times New Roman"/>
          <w:sz w:val="20"/>
          <w:szCs w:val="20"/>
          <w:rtl w:val="0"/>
        </w:rPr>
        <w:t xml:space="preserve">&lt; 1% G3 liver toxicity. </w:t>
      </w:r>
    </w:p>
    <w:p w:rsidR="00000000" w:rsidDel="00000000" w:rsidP="00000000" w:rsidRDefault="00000000" w:rsidRPr="00000000" w14:paraId="0000072D">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12, similar toxicity. </w:t>
      </w:r>
    </w:p>
    <w:p w:rsidR="00000000" w:rsidDel="00000000" w:rsidP="00000000" w:rsidRDefault="00000000" w:rsidRPr="00000000" w14:paraId="0000072E">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Ramey [</w:t>
      </w:r>
      <w:hyperlink r:id="rId423">
        <w:r w:rsidDel="00000000" w:rsidR="00000000" w:rsidRPr="00000000">
          <w:rPr>
            <w:rFonts w:ascii="Times New Roman" w:cs="Times New Roman" w:eastAsia="Times New Roman" w:hAnsi="Times New Roman"/>
            <w:sz w:val="20"/>
            <w:szCs w:val="20"/>
            <w:rtl w:val="0"/>
          </w:rPr>
          <w:t xml:space="preserve">ASTRO '16]</w:t>
        </w:r>
      </w:hyperlink>
      <w:r w:rsidDel="00000000" w:rsidR="00000000" w:rsidRPr="00000000">
        <w:rPr>
          <w:rFonts w:ascii="Gungsuh" w:cs="Gungsuh" w:eastAsia="Gungsuh" w:hAnsi="Gungsuh"/>
          <w:sz w:val="20"/>
          <w:szCs w:val="20"/>
          <w:rtl w:val="0"/>
        </w:rPr>
        <w:t xml:space="preserve">: Multi-institution review of 1,861 post-op GS ≥ 7 pts. </w:t>
        <w:br w:type="textWrapping"/>
      </w:r>
      <w:r w:rsidDel="00000000" w:rsidR="00000000" w:rsidRPr="00000000">
        <w:rPr>
          <w:rFonts w:ascii="Times New Roman" w:cs="Times New Roman" w:eastAsia="Times New Roman" w:hAnsi="Times New Roman"/>
          <w:sz w:val="20"/>
          <w:szCs w:val="20"/>
          <w:rtl w:val="0"/>
        </w:rPr>
        <w:t xml:space="preserve">Cover nodes and give ADT for GG4+!</w:t>
      </w:r>
    </w:p>
    <w:p w:rsidR="00000000" w:rsidDel="00000000" w:rsidP="00000000" w:rsidRDefault="00000000" w:rsidRPr="00000000" w14:paraId="0000072F">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GS 8-10, WPRT + ADT improved 5y bcPFS:</w:t>
      </w:r>
    </w:p>
    <w:p w:rsidR="00000000" w:rsidDel="00000000" w:rsidP="00000000" w:rsidRDefault="00000000" w:rsidRPr="00000000" w14:paraId="00000730">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bed w/o ADT 34%. WPRT w/o ADT 44%. Bed w ADT 45%. WPRT w ADT 64%.  </w:t>
      </w:r>
    </w:p>
    <w:p w:rsidR="00000000" w:rsidDel="00000000" w:rsidP="00000000" w:rsidRDefault="00000000" w:rsidRPr="00000000" w14:paraId="00000731">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GS 7, 5y bcPFS 53→ 67% with WPRT, but the addition of ADT </w:t>
      </w:r>
      <w:r w:rsidDel="00000000" w:rsidR="00000000" w:rsidRPr="00000000">
        <w:rPr>
          <w:rtl w:val="0"/>
        </w:rPr>
        <w:t xml:space="preserve">did not improve </w:t>
      </w:r>
      <w:r w:rsidDel="00000000" w:rsidR="00000000" w:rsidRPr="00000000">
        <w:rPr>
          <w:rFonts w:ascii="Times New Roman" w:cs="Times New Roman" w:eastAsia="Times New Roman" w:hAnsi="Times New Roman"/>
          <w:sz w:val="20"/>
          <w:szCs w:val="20"/>
          <w:rtl w:val="0"/>
        </w:rPr>
        <w:t xml:space="preserve">bcPFS.</w:t>
      </w:r>
    </w:p>
    <w:bookmarkStart w:colFirst="0" w:colLast="0" w:name="1ig9dxtklvt" w:id="173"/>
    <w:bookmarkEnd w:id="173"/>
    <w:p w:rsidR="00000000" w:rsidDel="00000000" w:rsidP="00000000" w:rsidRDefault="00000000" w:rsidRPr="00000000" w14:paraId="00000732">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AFU 16 </w:t>
      </w:r>
      <w:r w:rsidDel="00000000" w:rsidR="00000000" w:rsidRPr="00000000">
        <w:rPr>
          <w:rFonts w:ascii="Times New Roman" w:cs="Times New Roman" w:eastAsia="Times New Roman" w:hAnsi="Times New Roman"/>
          <w:sz w:val="20"/>
          <w:szCs w:val="20"/>
          <w:rtl w:val="0"/>
        </w:rPr>
        <w:t xml:space="preserve">[</w:t>
      </w:r>
      <w:hyperlink r:id="rId424">
        <w:r w:rsidDel="00000000" w:rsidR="00000000" w:rsidRPr="00000000">
          <w:rPr>
            <w:rFonts w:ascii="Times New Roman" w:cs="Times New Roman" w:eastAsia="Times New Roman" w:hAnsi="Times New Roman"/>
            <w:sz w:val="20"/>
            <w:szCs w:val="20"/>
            <w:rtl w:val="0"/>
          </w:rPr>
          <w:t xml:space="preserve">Carrie Lancet Onc '16,</w:t>
        </w:r>
      </w:hyperlink>
      <w:r w:rsidDel="00000000" w:rsidR="00000000" w:rsidRPr="00000000">
        <w:rPr>
          <w:rtl w:val="0"/>
        </w:rPr>
        <w:t xml:space="preserve"> </w:t>
      </w:r>
      <w:hyperlink r:id="rId425">
        <w:r w:rsidDel="00000000" w:rsidR="00000000" w:rsidRPr="00000000">
          <w:rPr>
            <w:rtl w:val="0"/>
          </w:rPr>
          <w:t xml:space="preserve">ASCO '19</w:t>
        </w:r>
      </w:hyperlink>
      <w:r w:rsidDel="00000000" w:rsidR="00000000" w:rsidRPr="00000000">
        <w:rPr>
          <w:rtl w:val="0"/>
        </w:rPr>
        <w:t xml:space="preserve">, </w:t>
      </w:r>
      <w:hyperlink r:id="rId426">
        <w:r w:rsidDel="00000000" w:rsidR="00000000" w:rsidRPr="00000000">
          <w:rPr>
            <w:rtl w:val="0"/>
          </w:rPr>
          <w:t xml:space="preserve">Lancet Onc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 6 mo goserelin</w:t>
      </w:r>
      <w:r w:rsidDel="00000000" w:rsidR="00000000" w:rsidRPr="00000000">
        <w:rPr>
          <w:rFonts w:ascii="Times New Roman" w:cs="Times New Roman" w:eastAsia="Times New Roman" w:hAnsi="Times New Roman"/>
          <w:sz w:val="20"/>
          <w:szCs w:val="20"/>
          <w:rtl w:val="0"/>
        </w:rPr>
        <w:t xml:space="preserve">. </w:t>
        <w:br w:type="textWrapping"/>
        <w:t xml:space="preserve">This is </w:t>
      </w:r>
      <w:r w:rsidDel="00000000" w:rsidR="00000000" w:rsidRPr="00000000">
        <w:rPr>
          <w:rtl w:val="0"/>
        </w:rPr>
        <w:t xml:space="preserve">mostly an early salvage trial. </w:t>
      </w:r>
      <w:r w:rsidDel="00000000" w:rsidR="00000000" w:rsidRPr="00000000">
        <w:rPr>
          <w:rFonts w:ascii="Times New Roman" w:cs="Times New Roman" w:eastAsia="Times New Roman" w:hAnsi="Times New Roman"/>
          <w:sz w:val="20"/>
          <w:szCs w:val="20"/>
          <w:rtl w:val="0"/>
        </w:rPr>
        <w:t xml:space="preserve">No OS benefit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ADT, but RT includes nodes!</w:t>
        <w:br w:type="textWrapping"/>
      </w:r>
      <w:r w:rsidDel="00000000" w:rsidR="00000000" w:rsidRPr="00000000">
        <w:rPr>
          <w:rtl w:val="0"/>
        </w:rPr>
        <w:t xml:space="preserve">The</w:t>
      </w:r>
      <w:r w:rsidDel="00000000" w:rsidR="00000000" w:rsidRPr="00000000">
        <w:rPr>
          <w:rFonts w:ascii="Times New Roman" w:cs="Times New Roman" w:eastAsia="Times New Roman" w:hAnsi="Times New Roman"/>
          <w:sz w:val="20"/>
          <w:szCs w:val="20"/>
          <w:rtl w:val="0"/>
        </w:rPr>
        <w:t xml:space="preserve"> GETUG trial </w:t>
      </w:r>
      <w:r w:rsidDel="00000000" w:rsidR="00000000" w:rsidRPr="00000000">
        <w:rPr>
          <w:rtl w:val="0"/>
        </w:rPr>
        <w:t xml:space="preserve">did </w:t>
      </w:r>
      <w:r w:rsidDel="00000000" w:rsidR="00000000" w:rsidRPr="00000000">
        <w:rPr>
          <w:rFonts w:ascii="Times New Roman" w:cs="Times New Roman" w:eastAsia="Times New Roman" w:hAnsi="Times New Roman"/>
          <w:sz w:val="20"/>
          <w:szCs w:val="20"/>
          <w:rtl w:val="0"/>
        </w:rPr>
        <w:t xml:space="preserve">not </w:t>
      </w:r>
      <w:r w:rsidDel="00000000" w:rsidR="00000000" w:rsidRPr="00000000">
        <w:rPr>
          <w:rtl w:val="0"/>
        </w:rPr>
        <w:t xml:space="preserve">show </w:t>
      </w:r>
      <w:r w:rsidDel="00000000" w:rsidR="00000000" w:rsidRPr="00000000">
        <w:rPr>
          <w:rFonts w:ascii="Times New Roman" w:cs="Times New Roman" w:eastAsia="Times New Roman" w:hAnsi="Times New Roman"/>
          <w:sz w:val="20"/>
          <w:szCs w:val="20"/>
          <w:rtl w:val="0"/>
        </w:rPr>
        <w:t xml:space="preserve">clinical benefit from the addition of ADT for men receiving early SRT</w:t>
      </w:r>
      <w:r w:rsidDel="00000000" w:rsidR="00000000" w:rsidRPr="00000000">
        <w:rPr>
          <w:rtl w:val="0"/>
        </w:rPr>
        <w:t xml:space="preserve"> (PSA &lt; 0.5).</w:t>
      </w:r>
      <w:r w:rsidDel="00000000" w:rsidR="00000000" w:rsidRPr="00000000">
        <w:rPr>
          <w:rtl w:val="0"/>
        </w:rPr>
      </w:r>
    </w:p>
    <w:p w:rsidR="00000000" w:rsidDel="00000000" w:rsidP="00000000" w:rsidRDefault="00000000" w:rsidRPr="00000000" w14:paraId="00000733">
      <w:pPr>
        <w:spacing w:line="240" w:lineRule="auto"/>
        <w:ind w:firstLine="720"/>
        <w:rPr/>
      </w:pPr>
      <w:r w:rsidDel="00000000" w:rsidR="00000000" w:rsidRPr="00000000">
        <w:rPr>
          <w:rtl w:val="0"/>
        </w:rPr>
        <w:t xml:space="preserve">There is only around 10% bcPFS benefit for ADT for early salvage RT (i.e., PSA &lt; 0.5). But, bcPFS is not a clinically relevant endpoint. DMFS is the most clinically relevant endpoint.</w:t>
      </w:r>
    </w:p>
    <w:p w:rsidR="00000000" w:rsidDel="00000000" w:rsidP="00000000" w:rsidRDefault="00000000" w:rsidRPr="00000000" w14:paraId="00000734">
      <w:pPr>
        <w:spacing w:line="240" w:lineRule="auto"/>
        <w:ind w:firstLine="720"/>
        <w:rPr/>
      </w:pPr>
      <w:r w:rsidDel="00000000" w:rsidR="00000000" w:rsidRPr="00000000">
        <w:rPr>
          <w:rtl w:val="0"/>
        </w:rPr>
        <w:t xml:space="preserve">Results from ASCO 2019 demonstrated DMFS benefit, even among GS &lt; 8, SM+, PSA-DT &gt; 8 mo and no SVI, but did not stratify for ± PSA of 0.5. Given the marked bcPFS benefit in the PSA &gt; 0.5 subgroup, </w:t>
      </w:r>
      <w:hyperlink w:anchor="kix.km3yr7t1rt5h">
        <w:r w:rsidDel="00000000" w:rsidR="00000000" w:rsidRPr="00000000">
          <w:rPr>
            <w:color w:val="1155cc"/>
            <w:u w:val="single"/>
            <w:rtl w:val="0"/>
          </w:rPr>
          <w:t xml:space="preserve">Spratt's points</w:t>
        </w:r>
      </w:hyperlink>
      <w:r w:rsidDel="00000000" w:rsidR="00000000" w:rsidRPr="00000000">
        <w:rPr>
          <w:rtl w:val="0"/>
        </w:rPr>
        <w:t xml:space="preserve"> likely still hold.</w:t>
      </w:r>
    </w:p>
    <w:p w:rsidR="00000000" w:rsidDel="00000000" w:rsidP="00000000" w:rsidRDefault="00000000" w:rsidRPr="00000000" w14:paraId="00000735">
      <w:pPr>
        <w:spacing w:line="240" w:lineRule="auto"/>
        <w:ind w:firstLine="720"/>
        <w:rPr/>
      </w:pPr>
      <w:r w:rsidDel="00000000" w:rsidR="00000000" w:rsidRPr="00000000">
        <w:rPr>
          <w:rtl w:val="0"/>
        </w:rPr>
        <w:t xml:space="preserve">TBL </w:t>
      </w:r>
      <w:hyperlink r:id="rId427">
        <w:r w:rsidDel="00000000" w:rsidR="00000000" w:rsidRPr="00000000">
          <w:rPr>
            <w:vertAlign w:val="superscript"/>
            <w:rtl w:val="0"/>
          </w:rPr>
          <w:t xml:space="preserve">QS</w:t>
        </w:r>
      </w:hyperlink>
      <w:r w:rsidDel="00000000" w:rsidR="00000000" w:rsidRPr="00000000">
        <w:rPr>
          <w:rtl w:val="0"/>
        </w:rPr>
        <w:t xml:space="preserve">: We now have evidence the addition of ADT to salvage radiation diminishes distant mets, even when given for only 6 months and even when given at low levels of PSA—i.e., we really need another way to personalize the intensity of ADT in this population.</w:t>
      </w:r>
    </w:p>
    <w:p w:rsidR="00000000" w:rsidDel="00000000" w:rsidP="00000000" w:rsidRDefault="00000000" w:rsidRPr="00000000" w14:paraId="00000736">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743 pts. pT2-4a w rising PSA 0.2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 10% GG4+, 15% SVI, 50% SM+. MFU </w:t>
      </w:r>
      <w:r w:rsidDel="00000000" w:rsidR="00000000" w:rsidRPr="00000000">
        <w:rPr>
          <w:rtl w:val="0"/>
        </w:rPr>
        <w:t xml:space="preserve">9</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737">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Until [</w:t>
      </w:r>
      <w:hyperlink w:anchor="4ow42z6z244k">
        <w:r w:rsidDel="00000000" w:rsidR="00000000" w:rsidRPr="00000000">
          <w:rPr>
            <w:rFonts w:ascii="Times New Roman" w:cs="Times New Roman" w:eastAsia="Times New Roman" w:hAnsi="Times New Roman"/>
            <w:sz w:val="20"/>
            <w:szCs w:val="20"/>
            <w:rtl w:val="0"/>
          </w:rPr>
          <w:t xml:space="preserve">SPPORT</w:t>
        </w:r>
      </w:hyperlink>
      <w:r w:rsidDel="00000000" w:rsidR="00000000" w:rsidRPr="00000000">
        <w:rPr>
          <w:rFonts w:ascii="Times New Roman" w:cs="Times New Roman" w:eastAsia="Times New Roman" w:hAnsi="Times New Roman"/>
          <w:sz w:val="20"/>
          <w:szCs w:val="20"/>
          <w:rtl w:val="0"/>
        </w:rPr>
        <w:t xml:space="preserve">], only salvage trial to allow pelvic RT! Pelvic RT for </w:t>
      </w:r>
      <w:r w:rsidDel="00000000" w:rsidR="00000000" w:rsidRPr="00000000">
        <w:rPr>
          <w:rFonts w:ascii="Times New Roman" w:cs="Times New Roman" w:eastAsia="Times New Roman" w:hAnsi="Times New Roman"/>
          <w:sz w:val="20"/>
          <w:szCs w:val="20"/>
          <w:rtl w:val="0"/>
        </w:rPr>
        <w:t xml:space="preserve">no LND or </w:t>
      </w:r>
      <w:r w:rsidDel="00000000" w:rsidR="00000000" w:rsidRPr="00000000">
        <w:rPr>
          <w:rFonts w:ascii="Times New Roman" w:cs="Times New Roman" w:eastAsia="Times New Roman" w:hAnsi="Times New Roman"/>
          <w:sz w:val="20"/>
          <w:szCs w:val="20"/>
          <w:rtl w:val="0"/>
        </w:rPr>
        <w:t xml:space="preserve">[</w:t>
      </w:r>
      <w:hyperlink w:anchor="g93fkn1ib7u5">
        <w:r w:rsidDel="00000000" w:rsidR="00000000" w:rsidRPr="00000000">
          <w:rPr>
            <w:rtl w:val="0"/>
          </w:rPr>
          <w:t xml:space="preserve">Partin</w:t>
        </w:r>
      </w:hyperlink>
      <w:r w:rsidDel="00000000" w:rsidR="00000000" w:rsidRPr="00000000">
        <w:rPr>
          <w:rtl w:val="0"/>
        </w:rPr>
        <w:t xml:space="preserve">]</w:t>
      </w:r>
      <w:r w:rsidDel="00000000" w:rsidR="00000000" w:rsidRPr="00000000">
        <w:rPr>
          <w:rFonts w:ascii="Gungsuh" w:cs="Gungsuh" w:eastAsia="Gungsuh" w:hAnsi="Gungsuh"/>
          <w:sz w:val="20"/>
          <w:szCs w:val="20"/>
          <w:rtl w:val="0"/>
        </w:rPr>
        <w:t xml:space="preserve"> risk ≥ 15%.</w:t>
      </w:r>
    </w:p>
    <w:p w:rsidR="00000000" w:rsidDel="00000000" w:rsidP="00000000" w:rsidRDefault="00000000" w:rsidRPr="00000000" w14:paraId="00000738">
      <w:pPr>
        <w:numPr>
          <w:ilvl w:val="2"/>
          <w:numId w:val="43"/>
        </w:numPr>
        <w:spacing w:line="240" w:lineRule="auto"/>
        <w:ind w:left="2160" w:hanging="360"/>
        <w:rPr>
          <w:u w:val="none"/>
        </w:rPr>
      </w:pPr>
      <w:r w:rsidDel="00000000" w:rsidR="00000000" w:rsidRPr="00000000">
        <w:rPr>
          <w:rtl w:val="0"/>
        </w:rPr>
        <w:t xml:space="preserve">Required undetectable PSA for 6 months after surgery.</w:t>
      </w:r>
    </w:p>
    <w:p w:rsidR="00000000" w:rsidDel="00000000" w:rsidP="00000000" w:rsidRDefault="00000000" w:rsidRPr="00000000" w14:paraId="00000739">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bcPFS 62→ 80%</w:t>
      </w:r>
      <w:r w:rsidDel="00000000" w:rsidR="00000000" w:rsidRPr="00000000">
        <w:rPr>
          <w:rFonts w:ascii="Times New Roman" w:cs="Times New Roman" w:eastAsia="Times New Roman" w:hAnsi="Times New Roman"/>
          <w:sz w:val="20"/>
          <w:szCs w:val="20"/>
          <w:rtl w:val="0"/>
        </w:rPr>
        <w:t xml:space="preserve">. ~OS, but needs longer follow up. </w:t>
      </w:r>
    </w:p>
    <w:p w:rsidR="00000000" w:rsidDel="00000000" w:rsidP="00000000" w:rsidRDefault="00000000" w:rsidRPr="00000000" w14:paraId="0000073A">
      <w:pPr>
        <w:numPr>
          <w:ilvl w:val="1"/>
          <w:numId w:val="43"/>
        </w:numPr>
        <w:spacing w:line="240" w:lineRule="auto"/>
        <w:ind w:left="1440" w:hanging="360"/>
        <w:rPr>
          <w:u w:val="none"/>
        </w:rPr>
      </w:pPr>
      <w:r w:rsidDel="00000000" w:rsidR="00000000" w:rsidRPr="00000000">
        <w:rPr>
          <w:rFonts w:ascii="Cardo" w:cs="Cardo" w:eastAsia="Cardo" w:hAnsi="Cardo"/>
          <w:rtl w:val="0"/>
        </w:rPr>
        <w:t xml:space="preserve">10y DM 31→ 25%. Distant metastasis was only logged as first event.</w:t>
      </w:r>
    </w:p>
    <w:p w:rsidR="00000000" w:rsidDel="00000000" w:rsidP="00000000" w:rsidRDefault="00000000" w:rsidRPr="00000000" w14:paraId="0000073B">
      <w:pPr>
        <w:numPr>
          <w:ilvl w:val="1"/>
          <w:numId w:val="43"/>
        </w:numPr>
        <w:spacing w:line="240" w:lineRule="auto"/>
        <w:ind w:left="1440" w:hanging="360"/>
        <w:rPr>
          <w:u w:val="none"/>
        </w:rPr>
      </w:pPr>
      <w:r w:rsidDel="00000000" w:rsidR="00000000" w:rsidRPr="00000000">
        <w:rPr>
          <w:rFonts w:ascii="Cardo" w:cs="Cardo" w:eastAsia="Cardo" w:hAnsi="Cardo"/>
          <w:rtl w:val="0"/>
        </w:rPr>
        <w:t xml:space="preserve">For pre-RT PSA &lt; 0.5 / &gt; 0.5, absolute bcPFS benefit of 12→ 36%. </w:t>
      </w:r>
      <w:r w:rsidDel="00000000" w:rsidR="00000000" w:rsidRPr="00000000">
        <w:rPr>
          <w:rtl w:val="0"/>
        </w:rPr>
      </w:r>
    </w:p>
    <w:p w:rsidR="00000000" w:rsidDel="00000000" w:rsidP="00000000" w:rsidRDefault="00000000" w:rsidRPr="00000000" w14:paraId="0000073C">
      <w:pPr>
        <w:numPr>
          <w:ilvl w:val="1"/>
          <w:numId w:val="43"/>
        </w:numPr>
        <w:spacing w:line="240" w:lineRule="auto"/>
        <w:ind w:left="1440" w:hanging="360"/>
        <w:rPr>
          <w:u w:val="none"/>
        </w:rPr>
      </w:pPr>
      <w:r w:rsidDel="00000000" w:rsidR="00000000" w:rsidRPr="00000000">
        <w:rPr>
          <w:rtl w:val="0"/>
        </w:rPr>
        <w:t xml:space="preserve">Testosterone takes around 6-12 months to recover after 6 months of ADT. </w:t>
      </w:r>
    </w:p>
    <w:bookmarkStart w:colFirst="0" w:colLast="0" w:name="4ow42z6z244k" w:id="174"/>
    <w:bookmarkEnd w:id="174"/>
    <w:p w:rsidR="00000000" w:rsidDel="00000000" w:rsidP="00000000" w:rsidRDefault="00000000" w:rsidRPr="00000000" w14:paraId="0000073D">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0534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SPPORT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429">
        <w:r w:rsidDel="00000000" w:rsidR="00000000" w:rsidRPr="00000000">
          <w:rPr>
            <w:rFonts w:ascii="Times New Roman" w:cs="Times New Roman" w:eastAsia="Times New Roman" w:hAnsi="Times New Roman"/>
            <w:sz w:val="20"/>
            <w:szCs w:val="20"/>
            <w:rtl w:val="0"/>
          </w:rPr>
          <w:t xml:space="preserve">Pollack ASTRO '18</w:t>
        </w:r>
      </w:hyperlink>
      <w:r w:rsidDel="00000000" w:rsidR="00000000" w:rsidRPr="00000000">
        <w:rPr>
          <w:rFonts w:ascii="Times New Roman" w:cs="Times New Roman" w:eastAsia="Times New Roman" w:hAnsi="Times New Roman"/>
          <w:sz w:val="20"/>
          <w:szCs w:val="20"/>
          <w:rtl w:val="0"/>
        </w:rPr>
        <w:t xml:space="preserve">]: 3 arm: 64.8-70.2 Gy </w:t>
      </w:r>
      <w:r w:rsidDel="00000000" w:rsidR="00000000" w:rsidRPr="00000000">
        <w:rPr>
          <w:rFonts w:ascii="Times New Roman" w:cs="Times New Roman" w:eastAsia="Times New Roman" w:hAnsi="Times New Roman"/>
          <w:b w:val="1"/>
          <w:sz w:val="20"/>
          <w:szCs w:val="20"/>
          <w:rtl w:val="0"/>
        </w:rPr>
        <w:t xml:space="preserve">BedRT ± 4-6 mo ADT ± 45 Gy WPRT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3E">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Cannot answer the true benefit </w:t>
      </w:r>
      <w:r w:rsidDel="00000000" w:rsidR="00000000" w:rsidRPr="00000000">
        <w:rPr>
          <w:rtl w:val="0"/>
        </w:rPr>
        <w:t xml:space="preserve">for the addition of</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WP</w:t>
      </w:r>
      <w:r w:rsidDel="00000000" w:rsidR="00000000" w:rsidRPr="00000000">
        <w:rPr>
          <w:rFonts w:ascii="Times New Roman" w:cs="Times New Roman" w:eastAsia="Times New Roman" w:hAnsi="Times New Roman"/>
          <w:sz w:val="20"/>
          <w:szCs w:val="20"/>
          <w:rtl w:val="0"/>
        </w:rPr>
        <w:t xml:space="preserve">RT, as there is no WPRT alone arm.</w:t>
      </w:r>
    </w:p>
    <w:p w:rsidR="00000000" w:rsidDel="00000000" w:rsidP="00000000" w:rsidRDefault="00000000" w:rsidRPr="00000000" w14:paraId="0000073F">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The benefit for WPRT appears to be in the context of PSA &gt; 0.34.</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3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SPORRT trial supports previous high-level data that ADT improves outcomes with salvage radiation, and elective nodal coverage probably makes sense without radiographic localization of disease.</w:t>
        <w:br w:type="textWrapping"/>
      </w:r>
      <w:r w:rsidDel="00000000" w:rsidR="00000000" w:rsidRPr="00000000">
        <w:rPr>
          <w:rFonts w:ascii="Times New Roman" w:cs="Times New Roman" w:eastAsia="Times New Roman" w:hAnsi="Times New Roman"/>
          <w:sz w:val="20"/>
          <w:szCs w:val="20"/>
          <w:rtl w:val="0"/>
        </w:rPr>
        <w:t xml:space="preserve">SPPORT =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hort </w:t>
      </w:r>
      <w:r w:rsidDel="00000000" w:rsidR="00000000" w:rsidRPr="00000000">
        <w:rPr>
          <w:rFonts w:ascii="Times New Roman" w:cs="Times New Roman" w:eastAsia="Times New Roman" w:hAnsi="Times New Roman"/>
          <w:sz w:val="20"/>
          <w:szCs w:val="20"/>
          <w:rtl w:val="0"/>
        </w:rPr>
        <w:t xml:space="preserve">Term-ADT w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Times New Roman" w:cs="Times New Roman" w:eastAsia="Times New Roman" w:hAnsi="Times New Roman"/>
          <w:sz w:val="20"/>
          <w:szCs w:val="20"/>
          <w:rtl w:val="0"/>
        </w:rPr>
        <w:t xml:space="preserve">LN or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Times New Roman" w:cs="Times New Roman" w:eastAsia="Times New Roman" w:hAnsi="Times New Roman"/>
          <w:sz w:val="20"/>
          <w:szCs w:val="20"/>
          <w:rtl w:val="0"/>
        </w:rPr>
        <w:t xml:space="preserve">rostate bed </w:t>
      </w:r>
      <w:r w:rsidDel="00000000" w:rsidR="00000000" w:rsidRPr="00000000">
        <w:rPr>
          <w:rFonts w:ascii="Times New Roman" w:cs="Times New Roman" w:eastAsia="Times New Roman" w:hAnsi="Times New Roman"/>
          <w:sz w:val="20"/>
          <w:szCs w:val="20"/>
          <w:u w:val="single"/>
          <w:rtl w:val="0"/>
        </w:rPr>
        <w:t xml:space="preserve">O</w:t>
      </w:r>
      <w:r w:rsidDel="00000000" w:rsidR="00000000" w:rsidRPr="00000000">
        <w:rPr>
          <w:rFonts w:ascii="Times New Roman" w:cs="Times New Roman" w:eastAsia="Times New Roman" w:hAnsi="Times New Roman"/>
          <w:sz w:val="20"/>
          <w:szCs w:val="20"/>
          <w:rtl w:val="0"/>
        </w:rPr>
        <w:t xml:space="preserve">nly in prostate cancer pts with rising PSA after RP.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ADT improves outcomes with salvage RT, while inclusion of nodes likely makes sense without known nidus of dz.</w:t>
      </w:r>
    </w:p>
    <w:p w:rsidR="00000000" w:rsidDel="00000000" w:rsidP="00000000" w:rsidRDefault="00000000" w:rsidRPr="00000000" w14:paraId="00000740">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1736 pts. pT2-3 and/or SM+ (50%) with rising PSA 0.1 - 2.0. SVI (15%), GS, Pre-RT PSA (0.34), 65% N1.</w:t>
      </w:r>
      <w:r w:rsidDel="00000000" w:rsidR="00000000" w:rsidRPr="00000000">
        <w:rPr>
          <w:rtl w:val="0"/>
        </w:rPr>
      </w:r>
    </w:p>
    <w:p w:rsidR="00000000" w:rsidDel="00000000" w:rsidP="00000000" w:rsidRDefault="00000000" w:rsidRPr="00000000" w14:paraId="00000741">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FFP: Nadir + 2, first occurrence, clinical progression, or death due to any cause.</w:t>
      </w:r>
    </w:p>
    <w:p w:rsidR="00000000" w:rsidDel="00000000" w:rsidP="00000000" w:rsidRDefault="00000000" w:rsidRPr="00000000" w14:paraId="00000742">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Rectal V65 &lt; 35%, V40 &lt; 55%.</w:t>
      </w:r>
    </w:p>
    <w:p w:rsidR="00000000" w:rsidDel="00000000" w:rsidP="00000000" w:rsidRDefault="00000000" w:rsidRPr="00000000" w14:paraId="00000743">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2m nADT. Includes AA and LHRH agonist.</w:t>
      </w:r>
    </w:p>
    <w:p w:rsidR="00000000" w:rsidDel="00000000" w:rsidP="00000000" w:rsidRDefault="00000000" w:rsidRPr="00000000" w14:paraId="00000744">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FFP 71→ 81→ 87%. All arms SS, except addition of WPRT to ADT for pre-RT PSA &lt; 0.34.</w:t>
      </w:r>
    </w:p>
    <w:p w:rsidR="00000000" w:rsidDel="00000000" w:rsidP="00000000" w:rsidRDefault="00000000" w:rsidRPr="00000000" w14:paraId="00000745">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pre-RT PSA &lt; 0.34, no difference with addition of WPRT to ADT.</w:t>
      </w:r>
    </w:p>
    <w:p w:rsidR="00000000" w:rsidDel="00000000" w:rsidP="00000000" w:rsidRDefault="00000000" w:rsidRPr="00000000" w14:paraId="00000746">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pre-RT PSA &gt; 0.34, addition of WPRT SS.</w:t>
      </w:r>
    </w:p>
    <w:p w:rsidR="00000000" w:rsidDel="00000000" w:rsidP="00000000" w:rsidRDefault="00000000" w:rsidRPr="00000000" w14:paraId="00000747">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w WPRT to prevent one progression at 5 years = 6.</w:t>
      </w:r>
    </w:p>
    <w:p w:rsidR="00000000" w:rsidDel="00000000" w:rsidP="00000000" w:rsidRDefault="00000000" w:rsidRPr="00000000" w14:paraId="00000748">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FFDM 92→ 94→ *95%</w:t>
      </w:r>
      <w:r w:rsidDel="00000000" w:rsidR="00000000" w:rsidRPr="00000000">
        <w:rPr>
          <w:rtl w:val="0"/>
        </w:rPr>
        <w:t xml:space="preserve"> *the</w:t>
      </w:r>
      <w:r w:rsidDel="00000000" w:rsidR="00000000" w:rsidRPr="00000000">
        <w:rPr>
          <w:rFonts w:ascii="Times New Roman" w:cs="Times New Roman" w:eastAsia="Times New Roman" w:hAnsi="Times New Roman"/>
          <w:sz w:val="20"/>
          <w:szCs w:val="20"/>
          <w:rtl w:val="0"/>
        </w:rPr>
        <w:t xml:space="preserve"> addition of WPRT to ADT was NS. </w:t>
      </w:r>
      <w:r w:rsidDel="00000000" w:rsidR="00000000" w:rsidRPr="00000000">
        <w:rPr>
          <w:rFonts w:ascii="Times New Roman" w:cs="Times New Roman" w:eastAsia="Times New Roman" w:hAnsi="Times New Roman"/>
          <w:i w:val="1"/>
          <w:sz w:val="20"/>
          <w:szCs w:val="20"/>
          <w:rtl w:val="0"/>
        </w:rPr>
        <w:t xml:space="preserve">This is still very early follow up.</w:t>
      </w:r>
    </w:p>
    <w:p w:rsidR="00000000" w:rsidDel="00000000" w:rsidP="00000000" w:rsidRDefault="00000000" w:rsidRPr="00000000" w14:paraId="00000749">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Improving outcomes of SRT pts</w:t>
      </w:r>
      <w:r w:rsidDel="00000000" w:rsidR="00000000" w:rsidRPr="00000000">
        <w:rPr>
          <w:rFonts w:ascii="Times New Roman" w:cs="Times New Roman" w:eastAsia="Times New Roman" w:hAnsi="Times New Roman"/>
          <w:sz w:val="20"/>
          <w:szCs w:val="20"/>
          <w:rtl w:val="0"/>
        </w:rPr>
        <w:t xml:space="preserve">: Early referral, if SM+ threshold may be &lt; 0.2 ng/mL. </w:t>
      </w:r>
      <w:r w:rsidDel="00000000" w:rsidR="00000000" w:rsidRPr="00000000">
        <w:rPr>
          <w:rtl w:val="0"/>
        </w:rPr>
      </w:r>
    </w:p>
    <w:p w:rsidR="00000000" w:rsidDel="00000000" w:rsidP="00000000" w:rsidRDefault="00000000" w:rsidRPr="00000000" w14:paraId="0000074A">
      <w:pPr>
        <w:ind w:left="0" w:firstLine="0"/>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8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pStyle w:val="Heading2"/>
              <w:rPr/>
            </w:pPr>
            <w:bookmarkStart w:colFirst="0" w:colLast="0" w:name="_vb7cycwjsvuz" w:id="175"/>
            <w:bookmarkEnd w:id="175"/>
            <w:hyperlink w:anchor="_hacuxkgwbl76">
              <w:r w:rsidDel="00000000" w:rsidR="00000000" w:rsidRPr="00000000">
                <w:rPr>
                  <w:rtl w:val="0"/>
                </w:rPr>
                <w:t xml:space="preserve">Low metastatic burden</w:t>
              </w:r>
            </w:hyperlink>
            <w:r w:rsidDel="00000000" w:rsidR="00000000" w:rsidRPr="00000000">
              <w:rPr>
                <w:rtl w:val="0"/>
              </w:rPr>
            </w:r>
          </w:p>
          <w:p w:rsidR="00000000" w:rsidDel="00000000" w:rsidP="00000000" w:rsidRDefault="00000000" w:rsidRPr="00000000" w14:paraId="0000074C">
            <w:pPr>
              <w:ind w:left="0" w:firstLine="0"/>
              <w:rPr/>
            </w:pPr>
            <w:r w:rsidDel="00000000" w:rsidR="00000000" w:rsidRPr="00000000">
              <w:rPr>
                <w:rFonts w:ascii="Gungsuh" w:cs="Gungsuh" w:eastAsia="Gungsuh" w:hAnsi="Gungsuh"/>
                <w:rtl w:val="0"/>
              </w:rPr>
              <w:t xml:space="preserve">Simplified definition: ≤ 5 bone or nodal met</w:t>
            </w:r>
            <w:r w:rsidDel="00000000" w:rsidR="00000000" w:rsidRPr="00000000">
              <w:rPr>
                <w:rtl w:val="0"/>
              </w:rPr>
              <w:t xml:space="preserve">s (Per [</w:t>
            </w:r>
            <w:hyperlink w:anchor="ryxj5e28dsw9">
              <w:r w:rsidDel="00000000" w:rsidR="00000000" w:rsidRPr="00000000">
                <w:rPr>
                  <w:rtl w:val="0"/>
                </w:rPr>
                <w:t xml:space="preserve">STOPCAP Meta</w:t>
              </w:r>
            </w:hyperlink>
            <w:r w:rsidDel="00000000" w:rsidR="00000000" w:rsidRPr="00000000">
              <w:rPr>
                <w:rtl w:val="0"/>
              </w:rPr>
              <w:t xml:space="preserve">]</w:t>
            </w:r>
            <w:r w:rsidDel="00000000" w:rsidR="00000000" w:rsidRPr="00000000">
              <w:rPr>
                <w:rtl w:val="0"/>
              </w:rPr>
              <w:t xml:space="preserve"> (although &lt; 5), [</w:t>
            </w:r>
            <w:hyperlink w:anchor="ors9nx4cqyjr">
              <w:r w:rsidDel="00000000" w:rsidR="00000000" w:rsidRPr="00000000">
                <w:rPr>
                  <w:rtl w:val="0"/>
                </w:rPr>
                <w:t xml:space="preserve">JHH data]</w:t>
              </w:r>
            </w:hyperlink>
            <w:r w:rsidDel="00000000" w:rsidR="00000000" w:rsidRPr="00000000">
              <w:rPr>
                <w:rtl w:val="0"/>
              </w:rPr>
              <w:t xml:space="preserve">)</w:t>
            </w:r>
          </w:p>
          <w:p w:rsidR="00000000" w:rsidDel="00000000" w:rsidP="00000000" w:rsidRDefault="00000000" w:rsidRPr="00000000" w14:paraId="0000074D">
            <w:pPr>
              <w:ind w:left="0" w:firstLine="0"/>
              <w:rPr/>
            </w:pPr>
            <w:r w:rsidDel="00000000" w:rsidR="00000000" w:rsidRPr="00000000">
              <w:rPr>
                <w:rtl w:val="0"/>
              </w:rPr>
            </w:r>
          </w:p>
          <w:p w:rsidR="00000000" w:rsidDel="00000000" w:rsidP="00000000" w:rsidRDefault="00000000" w:rsidRPr="00000000" w14:paraId="0000074E">
            <w:pPr>
              <w:ind w:left="0" w:firstLine="0"/>
              <w:rPr/>
            </w:pPr>
            <w:r w:rsidDel="00000000" w:rsidR="00000000" w:rsidRPr="00000000">
              <w:rPr>
                <w:b w:val="1"/>
                <w:rtl w:val="0"/>
              </w:rPr>
              <w:t xml:space="preserve">Variable definition</w:t>
            </w:r>
            <w:r w:rsidDel="00000000" w:rsidR="00000000" w:rsidRPr="00000000">
              <w:rPr>
                <w:rtl w:val="0"/>
              </w:rPr>
              <w:t xml:space="preserve">: </w:t>
            </w:r>
            <w:r w:rsidDel="00000000" w:rsidR="00000000" w:rsidRPr="00000000">
              <w:rPr>
                <w:b w:val="1"/>
                <w:rtl w:val="0"/>
              </w:rPr>
              <w:t xml:space="preserve">Essentially all definitions exclude patients with visceral mets</w:t>
            </w:r>
            <w:r w:rsidDel="00000000" w:rsidR="00000000" w:rsidRPr="00000000">
              <w:rPr>
                <w:rtl w:val="0"/>
              </w:rPr>
              <w:t xml:space="preserve">. </w:t>
            </w:r>
          </w:p>
          <w:p w:rsidR="00000000" w:rsidDel="00000000" w:rsidP="00000000" w:rsidRDefault="00000000" w:rsidRPr="00000000" w14:paraId="0000074F">
            <w:pPr>
              <w:ind w:left="0" w:firstLine="0"/>
              <w:rPr/>
            </w:pPr>
            <w:r w:rsidDel="00000000" w:rsidR="00000000" w:rsidRPr="00000000">
              <w:rPr>
                <w:rtl w:val="0"/>
              </w:rPr>
              <w:t xml:space="preserve">CHAARTED/STAMPEDE H: </w:t>
            </w:r>
            <w:r w:rsidDel="00000000" w:rsidR="00000000" w:rsidRPr="00000000">
              <w:rPr>
                <w:b w:val="1"/>
                <w:rtl w:val="0"/>
              </w:rPr>
              <w:t xml:space="preserve">&lt; 4 bone-only mets anywhere or any number of spine/pelvis mets</w:t>
            </w:r>
            <w:r w:rsidDel="00000000" w:rsidR="00000000" w:rsidRPr="00000000">
              <w:rPr>
                <w:rtl w:val="0"/>
              </w:rPr>
              <w:t xml:space="preserve">.</w:t>
            </w:r>
          </w:p>
          <w:p w:rsidR="00000000" w:rsidDel="00000000" w:rsidP="00000000" w:rsidRDefault="00000000" w:rsidRPr="00000000" w14:paraId="00000750">
            <w:pPr>
              <w:ind w:left="0" w:firstLine="0"/>
              <w:rPr/>
            </w:pPr>
            <w:r w:rsidDel="00000000" w:rsidR="00000000" w:rsidRPr="00000000">
              <w:rPr>
                <w:rtl w:val="0"/>
              </w:rPr>
              <w:t xml:space="preserve">LATITUDE: &lt; 3 bone metastases. </w:t>
            </w:r>
          </w:p>
          <w:p w:rsidR="00000000" w:rsidDel="00000000" w:rsidP="00000000" w:rsidRDefault="00000000" w:rsidRPr="00000000" w14:paraId="00000751">
            <w:pPr>
              <w:ind w:left="0" w:firstLine="0"/>
              <w:rPr/>
            </w:pPr>
            <w:r w:rsidDel="00000000" w:rsidR="00000000" w:rsidRPr="00000000">
              <w:rPr>
                <w:rFonts w:ascii="Gungsuh" w:cs="Gungsuh" w:eastAsia="Gungsuh" w:hAnsi="Gungsuh"/>
                <w:rtl w:val="0"/>
              </w:rPr>
              <w:t xml:space="preserve">HORRAD: GS &lt; 9, &lt; 5 bony lesions, and PSA ≤ 142 (did not report non-bony mets).</w:t>
            </w:r>
          </w:p>
          <w:p w:rsidR="00000000" w:rsidDel="00000000" w:rsidP="00000000" w:rsidRDefault="00000000" w:rsidRPr="00000000" w14:paraId="00000752">
            <w:pPr>
              <w:ind w:left="0" w:firstLine="0"/>
              <w:rPr/>
            </w:pPr>
            <w:r w:rsidDel="00000000" w:rsidR="00000000" w:rsidRPr="00000000">
              <w:rPr>
                <w:rtl w:val="0"/>
              </w:rPr>
            </w:r>
          </w:p>
          <w:p w:rsidR="00000000" w:rsidDel="00000000" w:rsidP="00000000" w:rsidRDefault="00000000" w:rsidRPr="00000000" w14:paraId="00000753">
            <w:pPr>
              <w:ind w:left="0" w:firstLine="0"/>
              <w:rPr/>
            </w:pPr>
            <w:r w:rsidDel="00000000" w:rsidR="00000000" w:rsidRPr="00000000">
              <w:rPr>
                <w:rtl w:val="0"/>
              </w:rPr>
              <w:t xml:space="preserve">The OS advantage wi</w:t>
            </w:r>
            <w:r w:rsidDel="00000000" w:rsidR="00000000" w:rsidRPr="00000000">
              <w:rPr>
                <w:rtl w:val="0"/>
              </w:rPr>
              <w:t xml:space="preserve">th [</w:t>
            </w:r>
            <w:hyperlink w:anchor="_bpknyjhz72h9">
              <w:r w:rsidDel="00000000" w:rsidR="00000000" w:rsidRPr="00000000">
                <w:rPr>
                  <w:rtl w:val="0"/>
                </w:rPr>
                <w:t xml:space="preserve">docetaxel</w:t>
              </w:r>
            </w:hyperlink>
            <w:r w:rsidDel="00000000" w:rsidR="00000000" w:rsidRPr="00000000">
              <w:rPr>
                <w:rtl w:val="0"/>
              </w:rPr>
              <w:t xml:space="preserve">] appears to only be present in patients with high volume metastatic disease.</w:t>
            </w:r>
          </w:p>
          <w:p w:rsidR="00000000" w:rsidDel="00000000" w:rsidP="00000000" w:rsidRDefault="00000000" w:rsidRPr="00000000" w14:paraId="00000754">
            <w:pPr>
              <w:ind w:left="0" w:firstLine="0"/>
              <w:rPr/>
            </w:pPr>
            <w:r w:rsidDel="00000000" w:rsidR="00000000" w:rsidRPr="00000000">
              <w:rPr>
                <w:rtl w:val="0"/>
              </w:rPr>
              <w:t xml:space="preserve">The OS advantage with [</w:t>
            </w:r>
            <w:hyperlink w:anchor="_3q758x8l9x5y">
              <w:r w:rsidDel="00000000" w:rsidR="00000000" w:rsidRPr="00000000">
                <w:rPr>
                  <w:rtl w:val="0"/>
                </w:rPr>
                <w:t xml:space="preserve">enzalutamide</w:t>
              </w:r>
            </w:hyperlink>
            <w:r w:rsidDel="00000000" w:rsidR="00000000" w:rsidRPr="00000000">
              <w:rPr>
                <w:rtl w:val="0"/>
              </w:rPr>
              <w:t xml:space="preserve">*</w:t>
            </w:r>
            <w:r w:rsidDel="00000000" w:rsidR="00000000" w:rsidRPr="00000000">
              <w:rPr>
                <w:rtl w:val="0"/>
              </w:rPr>
              <w:t xml:space="preserve">] appears to be present in patients with high volume and low volume metastatic disease.</w:t>
            </w:r>
          </w:p>
          <w:p w:rsidR="00000000" w:rsidDel="00000000" w:rsidP="00000000" w:rsidRDefault="00000000" w:rsidRPr="00000000" w14:paraId="00000755">
            <w:pPr>
              <w:ind w:left="0" w:firstLine="0"/>
              <w:rPr/>
            </w:pPr>
            <w:r w:rsidDel="00000000" w:rsidR="00000000" w:rsidRPr="00000000">
              <w:rPr>
                <w:rtl w:val="0"/>
              </w:rPr>
              <w:t xml:space="preserve">The OS advantage with [</w:t>
            </w:r>
            <w:hyperlink w:anchor="_k0zk293cogay">
              <w:r w:rsidDel="00000000" w:rsidR="00000000" w:rsidRPr="00000000">
                <w:rPr>
                  <w:rtl w:val="0"/>
                </w:rPr>
                <w:t xml:space="preserve">apalutamide</w:t>
              </w:r>
            </w:hyperlink>
            <w:r w:rsidDel="00000000" w:rsidR="00000000" w:rsidRPr="00000000">
              <w:rPr>
                <w:rtl w:val="0"/>
              </w:rPr>
              <w:t xml:space="preserve">*</w:t>
            </w:r>
            <w:r w:rsidDel="00000000" w:rsidR="00000000" w:rsidRPr="00000000">
              <w:rPr>
                <w:rtl w:val="0"/>
              </w:rPr>
              <w:t xml:space="preserve">] appears to be present in patients with high volume and low volume metastatic disease.</w:t>
            </w:r>
          </w:p>
          <w:p w:rsidR="00000000" w:rsidDel="00000000" w:rsidP="00000000" w:rsidRDefault="00000000" w:rsidRPr="00000000" w14:paraId="00000756">
            <w:pPr>
              <w:ind w:left="0" w:firstLine="0"/>
              <w:rPr/>
            </w:pPr>
            <w:r w:rsidDel="00000000" w:rsidR="00000000" w:rsidRPr="00000000">
              <w:rPr>
                <w:rtl w:val="0"/>
              </w:rPr>
              <w:t xml:space="preserve">The OS advantage with [</w:t>
            </w:r>
            <w:hyperlink w:anchor="_xg7besi6x8kc">
              <w:r w:rsidDel="00000000" w:rsidR="00000000" w:rsidRPr="00000000">
                <w:rPr>
                  <w:rtl w:val="0"/>
                </w:rPr>
                <w:t xml:space="preserve">abiraterone</w:t>
              </w:r>
            </w:hyperlink>
            <w:r w:rsidDel="00000000" w:rsidR="00000000" w:rsidRPr="00000000">
              <w:rPr>
                <w:rtl w:val="0"/>
              </w:rPr>
              <w:t xml:space="preserve">*</w:t>
            </w:r>
            <w:r w:rsidDel="00000000" w:rsidR="00000000" w:rsidRPr="00000000">
              <w:rPr>
                <w:rtl w:val="0"/>
              </w:rPr>
              <w:t xml:space="preserve">] appea</w:t>
            </w:r>
            <w:r w:rsidDel="00000000" w:rsidR="00000000" w:rsidRPr="00000000">
              <w:rPr>
                <w:rtl w:val="0"/>
              </w:rPr>
              <w:t xml:space="preserve">rs to be present in patients with high volume and low volume metastatic disease.</w:t>
            </w:r>
          </w:p>
          <w:p w:rsidR="00000000" w:rsidDel="00000000" w:rsidP="00000000" w:rsidRDefault="00000000" w:rsidRPr="00000000" w14:paraId="00000757">
            <w:pPr>
              <w:ind w:left="0" w:firstLine="0"/>
              <w:rPr/>
            </w:pPr>
            <w:r w:rsidDel="00000000" w:rsidR="00000000" w:rsidRPr="00000000">
              <w:rPr>
                <w:rtl w:val="0"/>
              </w:rPr>
              <w:t xml:space="preserve">The OS advantage in treating the primary disease with RT appears to be present in patients with low metastatic burden.</w:t>
            </w:r>
          </w:p>
          <w:p w:rsidR="00000000" w:rsidDel="00000000" w:rsidP="00000000" w:rsidRDefault="00000000" w:rsidRPr="00000000" w14:paraId="00000758">
            <w:pPr>
              <w:ind w:left="0" w:firstLine="0"/>
              <w:rPr/>
            </w:pPr>
            <w:r w:rsidDel="00000000" w:rsidR="00000000" w:rsidRPr="00000000">
              <w:rPr>
                <w:rtl w:val="0"/>
              </w:rPr>
              <w:t xml:space="preserve">*There appears to be no OS benefit when prior docetaxel was given (awaiting PEACE-1 results for abiraterone, however).</w:t>
            </w:r>
          </w:p>
        </w:tc>
      </w:tr>
    </w:tbl>
    <w:p w:rsidR="00000000" w:rsidDel="00000000" w:rsidP="00000000" w:rsidRDefault="00000000" w:rsidRPr="00000000" w14:paraId="00000759">
      <w:pPr>
        <w:pStyle w:val="Heading3"/>
        <w:rPr/>
      </w:pPr>
      <w:bookmarkStart w:colFirst="0" w:colLast="0" w:name="_q9jvtju0necr" w:id="176"/>
      <w:bookmarkEnd w:id="176"/>
      <w:r w:rsidDel="00000000" w:rsidR="00000000" w:rsidRPr="00000000">
        <w:rPr>
          <w:rtl w:val="0"/>
        </w:rPr>
      </w:r>
    </w:p>
    <w:p w:rsidR="00000000" w:rsidDel="00000000" w:rsidP="00000000" w:rsidRDefault="00000000" w:rsidRPr="00000000" w14:paraId="0000075A">
      <w:pPr>
        <w:pStyle w:val="Heading3"/>
        <w:rPr/>
      </w:pPr>
      <w:bookmarkStart w:colFirst="0" w:colLast="0" w:name="_ist6wess1k3f" w:id="177"/>
      <w:bookmarkEnd w:id="177"/>
      <w:hyperlink w:anchor="_vb7cycwjsvuz">
        <w:r w:rsidDel="00000000" w:rsidR="00000000" w:rsidRPr="00000000">
          <w:rPr>
            <w:rtl w:val="0"/>
          </w:rPr>
          <w:t xml:space="preserve">Treatment of Primary</w:t>
        </w:r>
      </w:hyperlink>
      <w:r w:rsidDel="00000000" w:rsidR="00000000" w:rsidRPr="00000000">
        <w:rPr>
          <w:rtl w:val="0"/>
        </w:rPr>
      </w:r>
    </w:p>
    <w:p w:rsidR="00000000" w:rsidDel="00000000" w:rsidP="00000000" w:rsidRDefault="00000000" w:rsidRPr="00000000" w14:paraId="0000075B">
      <w:pPr>
        <w:numPr>
          <w:ilvl w:val="0"/>
          <w:numId w:val="47"/>
        </w:numPr>
        <w:rPr>
          <w:b w:val="0"/>
        </w:rPr>
      </w:pPr>
      <w:r w:rsidDel="00000000" w:rsidR="00000000" w:rsidRPr="00000000">
        <w:rPr>
          <w:rtl w:val="0"/>
        </w:rPr>
        <w:t xml:space="preserve">SEER [</w:t>
      </w:r>
      <w:hyperlink r:id="rId431">
        <w:r w:rsidDel="00000000" w:rsidR="00000000" w:rsidRPr="00000000">
          <w:rPr>
            <w:rtl w:val="0"/>
          </w:rPr>
          <w:t xml:space="preserve">Culp '14</w:t>
        </w:r>
      </w:hyperlink>
      <w:r w:rsidDel="00000000" w:rsidR="00000000" w:rsidRPr="00000000">
        <w:rPr>
          <w:rtl w:val="0"/>
        </w:rPr>
        <w:t xml:space="preserve">]: RT to prostate may improve survival.</w:t>
      </w:r>
    </w:p>
    <w:p w:rsidR="00000000" w:rsidDel="00000000" w:rsidP="00000000" w:rsidRDefault="00000000" w:rsidRPr="00000000" w14:paraId="0000075C">
      <w:pPr>
        <w:numPr>
          <w:ilvl w:val="0"/>
          <w:numId w:val="47"/>
        </w:numPr>
        <w:rPr>
          <w:b w:val="0"/>
        </w:rPr>
      </w:pPr>
      <w:r w:rsidDel="00000000" w:rsidR="00000000" w:rsidRPr="00000000">
        <w:rPr>
          <w:rtl w:val="0"/>
        </w:rPr>
        <w:t xml:space="preserve">NCDB [</w:t>
      </w:r>
      <w:hyperlink r:id="rId432">
        <w:r w:rsidDel="00000000" w:rsidR="00000000" w:rsidRPr="00000000">
          <w:rPr>
            <w:rtl w:val="0"/>
          </w:rPr>
          <w:t xml:space="preserve">Rusthoven JCO '16</w:t>
        </w:r>
      </w:hyperlink>
      <w:r w:rsidDel="00000000" w:rsidR="00000000" w:rsidRPr="00000000">
        <w:rPr>
          <w:rtl w:val="0"/>
        </w:rPr>
        <w:t xml:space="preserve">]: Tx of primary in metastatic disease may improve OS.</w:t>
      </w:r>
    </w:p>
    <w:p w:rsidR="00000000" w:rsidDel="00000000" w:rsidP="00000000" w:rsidRDefault="00000000" w:rsidRPr="00000000" w14:paraId="0000075D">
      <w:pPr>
        <w:numPr>
          <w:ilvl w:val="0"/>
          <w:numId w:val="47"/>
        </w:numPr>
        <w:rPr>
          <w:b w:val="0"/>
        </w:rPr>
      </w:pPr>
      <w:r w:rsidDel="00000000" w:rsidR="00000000" w:rsidRPr="00000000">
        <w:rPr>
          <w:b w:val="1"/>
          <w:rtl w:val="0"/>
        </w:rPr>
        <w:t xml:space="preserve">HORRAD</w:t>
      </w:r>
      <w:r w:rsidDel="00000000" w:rsidR="00000000" w:rsidRPr="00000000">
        <w:rPr>
          <w:rtl w:val="0"/>
        </w:rPr>
        <w:t xml:space="preserve"> [</w:t>
      </w:r>
      <w:hyperlink r:id="rId433">
        <w:r w:rsidDel="00000000" w:rsidR="00000000" w:rsidRPr="00000000">
          <w:rPr>
            <w:rtl w:val="0"/>
          </w:rPr>
          <w:t xml:space="preserve">Boevé J Uro '18</w:t>
        </w:r>
      </w:hyperlink>
      <w:r w:rsidDel="00000000" w:rsidR="00000000" w:rsidRPr="00000000">
        <w:rPr>
          <w:rtl w:val="0"/>
        </w:rPr>
        <w:t xml:space="preserve">]: Phase II. </w:t>
      </w:r>
      <w:r w:rsidDel="00000000" w:rsidR="00000000" w:rsidRPr="00000000">
        <w:rPr>
          <w:b w:val="1"/>
          <w:rtl w:val="0"/>
        </w:rPr>
        <w:t xml:space="preserve">Lifelong ADT ± (P-O)RT</w:t>
      </w:r>
      <w:r w:rsidDel="00000000" w:rsidR="00000000" w:rsidRPr="00000000">
        <w:rPr>
          <w:rtl w:val="0"/>
        </w:rPr>
        <w:t xml:space="preserve">.</w:t>
        <w:br w:type="textWrapping"/>
        <w:t xml:space="preserve">TBL </w:t>
      </w:r>
      <w:hyperlink r:id="rId434">
        <w:r w:rsidDel="00000000" w:rsidR="00000000" w:rsidRPr="00000000">
          <w:rPr>
            <w:vertAlign w:val="superscript"/>
            <w:rtl w:val="0"/>
          </w:rPr>
          <w:t xml:space="preserve">QS</w:t>
        </w:r>
      </w:hyperlink>
      <w:r w:rsidDel="00000000" w:rsidR="00000000" w:rsidRPr="00000000">
        <w:rPr>
          <w:rtl w:val="0"/>
        </w:rPr>
        <w:t xml:space="preserve">: Prospective data does not demonstrate a survival benefit with incorporation of prostate-directed radiation into upfront treatment of all-comer prostate cancer metastatic to bone.</w:t>
        <w:br w:type="textWrapping"/>
        <w:t xml:space="preserve">No benefit with local RT. Issues: RT not standard, why every other day on hypofrac? </w:t>
      </w:r>
    </w:p>
    <w:p w:rsidR="00000000" w:rsidDel="00000000" w:rsidP="00000000" w:rsidRDefault="00000000" w:rsidRPr="00000000" w14:paraId="0000075E">
      <w:pPr>
        <w:numPr>
          <w:ilvl w:val="1"/>
          <w:numId w:val="47"/>
        </w:numPr>
        <w:ind w:left="1440" w:hanging="360"/>
        <w:rPr>
          <w:b w:val="0"/>
        </w:rPr>
      </w:pPr>
      <w:r w:rsidDel="00000000" w:rsidR="00000000" w:rsidRPr="00000000">
        <w:rPr>
          <w:rFonts w:ascii="Gungsuh" w:cs="Gungsuh" w:eastAsia="Gungsuh" w:hAnsi="Gungsuh"/>
          <w:rtl w:val="0"/>
        </w:rPr>
        <w:t xml:space="preserve">432 pts. PSA &gt;20. Age ≤ 80. Only 17% low met burden. MFU 47 mo.</w:t>
      </w:r>
    </w:p>
    <w:p w:rsidR="00000000" w:rsidDel="00000000" w:rsidP="00000000" w:rsidRDefault="00000000" w:rsidRPr="00000000" w14:paraId="0000075F">
      <w:pPr>
        <w:numPr>
          <w:ilvl w:val="2"/>
          <w:numId w:val="47"/>
        </w:numPr>
        <w:ind w:left="2160" w:hanging="360"/>
        <w:rPr>
          <w:b w:val="0"/>
        </w:rPr>
      </w:pPr>
      <w:r w:rsidDel="00000000" w:rsidR="00000000" w:rsidRPr="00000000">
        <w:rPr>
          <w:rtl w:val="0"/>
        </w:rPr>
        <w:t xml:space="preserve">RT: 70/35 (82%)  or 57.76/19 (3.04) qod. IMRT or 3D. Prostate/SV, no WPRT.</w:t>
      </w:r>
    </w:p>
    <w:p w:rsidR="00000000" w:rsidDel="00000000" w:rsidP="00000000" w:rsidRDefault="00000000" w:rsidRPr="00000000" w14:paraId="00000760">
      <w:pPr>
        <w:numPr>
          <w:ilvl w:val="2"/>
          <w:numId w:val="47"/>
        </w:numPr>
        <w:ind w:left="2160" w:hanging="360"/>
        <w:rPr>
          <w:b w:val="0"/>
        </w:rPr>
      </w:pPr>
      <w:r w:rsidDel="00000000" w:rsidR="00000000" w:rsidRPr="00000000">
        <w:rPr>
          <w:rtl w:val="0"/>
        </w:rPr>
        <w:t xml:space="preserve">Did not collect non-bone metastasis information.</w:t>
      </w:r>
    </w:p>
    <w:p w:rsidR="00000000" w:rsidDel="00000000" w:rsidP="00000000" w:rsidRDefault="00000000" w:rsidRPr="00000000" w14:paraId="00000761">
      <w:pPr>
        <w:numPr>
          <w:ilvl w:val="1"/>
          <w:numId w:val="47"/>
        </w:numPr>
        <w:ind w:left="1440" w:hanging="360"/>
        <w:rPr>
          <w:b w:val="0"/>
        </w:rPr>
      </w:pPr>
      <w:r w:rsidDel="00000000" w:rsidR="00000000" w:rsidRPr="00000000">
        <w:rPr>
          <w:rFonts w:ascii="Cardo" w:cs="Cardo" w:eastAsia="Cardo" w:hAnsi="Cardo"/>
          <w:rtl w:val="0"/>
        </w:rPr>
        <w:t xml:space="preserve">MS ~44 mo. Median TT bcF 12→ 15 mo.</w:t>
      </w:r>
    </w:p>
    <w:p w:rsidR="00000000" w:rsidDel="00000000" w:rsidP="00000000" w:rsidRDefault="00000000" w:rsidRPr="00000000" w14:paraId="00000762">
      <w:pPr>
        <w:numPr>
          <w:ilvl w:val="1"/>
          <w:numId w:val="47"/>
        </w:numPr>
        <w:ind w:left="1440" w:hanging="360"/>
        <w:rPr>
          <w:b w:val="0"/>
        </w:rPr>
      </w:pPr>
      <w:r w:rsidDel="00000000" w:rsidR="00000000" w:rsidRPr="00000000">
        <w:rPr>
          <w:rtl w:val="0"/>
        </w:rPr>
        <w:t xml:space="preserve">Low metastatic burden (&lt; 5 lesions): HR 0.68 CI (0.42-1.10).</w:t>
      </w:r>
      <w:r w:rsidDel="00000000" w:rsidR="00000000" w:rsidRPr="00000000">
        <w:rPr>
          <w:rtl w:val="0"/>
        </w:rPr>
      </w:r>
    </w:p>
    <w:bookmarkStart w:colFirst="0" w:colLast="0" w:name="v2672wtwmtwt" w:id="178"/>
    <w:bookmarkEnd w:id="178"/>
    <w:p w:rsidR="00000000" w:rsidDel="00000000" w:rsidP="00000000" w:rsidRDefault="00000000" w:rsidRPr="00000000" w14:paraId="00000763">
      <w:pPr>
        <w:numPr>
          <w:ilvl w:val="0"/>
          <w:numId w:val="47"/>
        </w:numPr>
        <w:rPr>
          <w:b w:val="0"/>
        </w:rPr>
      </w:pPr>
      <w:r w:rsidDel="00000000" w:rsidR="00000000" w:rsidRPr="00000000">
        <w:rPr>
          <w:b w:val="1"/>
          <w:rtl w:val="0"/>
        </w:rPr>
        <w:t xml:space="preserve">STAMPEDE ARM H </w:t>
      </w:r>
      <w:r w:rsidDel="00000000" w:rsidR="00000000" w:rsidRPr="00000000">
        <w:rPr>
          <w:rtl w:val="0"/>
        </w:rPr>
        <w:t xml:space="preserve">[</w:t>
      </w:r>
      <w:hyperlink r:id="rId435">
        <w:r w:rsidDel="00000000" w:rsidR="00000000" w:rsidRPr="00000000">
          <w:rPr>
            <w:rtl w:val="0"/>
          </w:rPr>
          <w:t xml:space="preserve">Parker Lancet '18</w:t>
        </w:r>
      </w:hyperlink>
      <w:r w:rsidDel="00000000" w:rsidR="00000000" w:rsidRPr="00000000">
        <w:rPr>
          <w:rtl w:val="0"/>
        </w:rPr>
        <w:t xml:space="preserve">]: </w:t>
      </w:r>
      <w:r w:rsidDel="00000000" w:rsidR="00000000" w:rsidRPr="00000000">
        <w:rPr>
          <w:b w:val="1"/>
          <w:rtl w:val="0"/>
        </w:rPr>
        <w:t xml:space="preserve">Standard care ± (P-O)RT</w:t>
      </w:r>
      <w:r w:rsidDel="00000000" w:rsidR="00000000" w:rsidRPr="00000000">
        <w:rPr>
          <w:rtl w:val="0"/>
        </w:rPr>
        <w:t xml:space="preserve">.</w:t>
      </w:r>
    </w:p>
    <w:p w:rsidR="00000000" w:rsidDel="00000000" w:rsidP="00000000" w:rsidRDefault="00000000" w:rsidRPr="00000000" w14:paraId="00000764">
      <w:pPr>
        <w:ind w:firstLine="720"/>
        <w:rPr/>
      </w:pPr>
      <w:r w:rsidDel="00000000" w:rsidR="00000000" w:rsidRPr="00000000">
        <w:rPr>
          <w:rtl w:val="0"/>
        </w:rPr>
        <w:t xml:space="preserve">Multi-arm multi-stage (MAMS) trial (4:49 demonstrates the advantage of MAMS for Arm H) [</w:t>
      </w:r>
      <w:hyperlink r:id="rId436">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br w:type="textWrapping"/>
        <w:t xml:space="preserve">TBL </w:t>
      </w:r>
      <w:hyperlink r:id="rId437">
        <w:r w:rsidDel="00000000" w:rsidR="00000000" w:rsidRPr="00000000">
          <w:rPr>
            <w:vertAlign w:val="superscript"/>
            <w:rtl w:val="0"/>
          </w:rPr>
          <w:t xml:space="preserve">QS</w:t>
        </w:r>
      </w:hyperlink>
      <w:r w:rsidDel="00000000" w:rsidR="00000000" w:rsidRPr="00000000">
        <w:rPr>
          <w:rtl w:val="0"/>
        </w:rPr>
        <w:t xml:space="preserve">: Among men with low-burden metastatic prostate cancer, prostate RT significantly improves the rate of OS at 3 years.</w:t>
        <w:br w:type="textWrapping"/>
        <w:t xml:space="preserve">Improved OS in low metastatic burden dz (e.g. &lt; 4 bone-only mets anywhere or any number of spine/pelvis mets).</w:t>
      </w:r>
    </w:p>
    <w:p w:rsidR="00000000" w:rsidDel="00000000" w:rsidP="00000000" w:rsidRDefault="00000000" w:rsidRPr="00000000" w14:paraId="00000765">
      <w:pPr>
        <w:numPr>
          <w:ilvl w:val="1"/>
          <w:numId w:val="47"/>
        </w:numPr>
        <w:ind w:left="1440" w:hanging="360"/>
        <w:rPr>
          <w:b w:val="0"/>
        </w:rPr>
      </w:pPr>
      <w:r w:rsidDel="00000000" w:rsidR="00000000" w:rsidRPr="00000000">
        <w:rPr>
          <w:rtl w:val="0"/>
        </w:rPr>
        <w:t xml:space="preserve">2,061 new M1 dz. Early docetaxel 20%. HORRAD low mets dz 45%. PSA ~100. MFU 42 mo.</w:t>
      </w:r>
    </w:p>
    <w:p w:rsidR="00000000" w:rsidDel="00000000" w:rsidP="00000000" w:rsidRDefault="00000000" w:rsidRPr="00000000" w14:paraId="00000766">
      <w:pPr>
        <w:numPr>
          <w:ilvl w:val="2"/>
          <w:numId w:val="47"/>
        </w:numPr>
        <w:ind w:left="2160" w:hanging="360"/>
        <w:rPr>
          <w:b w:val="0"/>
        </w:rPr>
      </w:pPr>
      <w:r w:rsidDel="00000000" w:rsidR="00000000" w:rsidRPr="00000000">
        <w:rPr>
          <w:rtl w:val="0"/>
        </w:rPr>
        <w:t xml:space="preserve">Standard of care: Lifelong ADT with up-front docetaxel permitted Dec 2015.</w:t>
      </w:r>
    </w:p>
    <w:p w:rsidR="00000000" w:rsidDel="00000000" w:rsidP="00000000" w:rsidRDefault="00000000" w:rsidRPr="00000000" w14:paraId="00000767">
      <w:pPr>
        <w:numPr>
          <w:ilvl w:val="2"/>
          <w:numId w:val="47"/>
        </w:numPr>
        <w:ind w:left="2160" w:hanging="360"/>
        <w:rPr>
          <w:b w:val="0"/>
        </w:rPr>
      </w:pPr>
      <w:r w:rsidDel="00000000" w:rsidR="00000000" w:rsidRPr="00000000">
        <w:rPr>
          <w:rtl w:val="0"/>
        </w:rPr>
        <w:t xml:space="preserve">RT: 55/20 qday or 36/6 weekly to prostate only, </w:t>
      </w:r>
      <w:r w:rsidDel="00000000" w:rsidR="00000000" w:rsidRPr="00000000">
        <w:rPr>
          <w:i w:val="1"/>
          <w:rtl w:val="0"/>
        </w:rPr>
        <w:t xml:space="preserve">no</w:t>
      </w:r>
      <w:r w:rsidDel="00000000" w:rsidR="00000000" w:rsidRPr="00000000">
        <w:rPr>
          <w:rtl w:val="0"/>
        </w:rPr>
        <w:t xml:space="preserve"> nodes or tx of oligo.</w:t>
      </w:r>
    </w:p>
    <w:p w:rsidR="00000000" w:rsidDel="00000000" w:rsidP="00000000" w:rsidRDefault="00000000" w:rsidRPr="00000000" w14:paraId="00000768">
      <w:pPr>
        <w:numPr>
          <w:ilvl w:val="2"/>
          <w:numId w:val="47"/>
        </w:numPr>
        <w:ind w:left="2160" w:hanging="360"/>
        <w:rPr>
          <w:b w:val="0"/>
        </w:rPr>
      </w:pPr>
      <w:r w:rsidDel="00000000" w:rsidR="00000000" w:rsidRPr="00000000">
        <w:rPr>
          <w:rtl w:val="0"/>
        </w:rPr>
        <w:t xml:space="preserve">High mets burden: 4+ bone mets w 1+ outside VB or pelvis, or visceral mets, or both. All others were low metastatic burden (including any # of lymph nodes or axial mets).</w:t>
      </w:r>
    </w:p>
    <w:p w:rsidR="00000000" w:rsidDel="00000000" w:rsidP="00000000" w:rsidRDefault="00000000" w:rsidRPr="00000000" w14:paraId="00000769">
      <w:pPr>
        <w:numPr>
          <w:ilvl w:val="1"/>
          <w:numId w:val="47"/>
        </w:numPr>
        <w:ind w:left="1440" w:hanging="360"/>
        <w:rPr>
          <w:b w:val="0"/>
        </w:rPr>
      </w:pPr>
      <w:r w:rsidDel="00000000" w:rsidR="00000000" w:rsidRPr="00000000">
        <w:rPr>
          <w:rFonts w:ascii="Cardo" w:cs="Cardo" w:eastAsia="Cardo" w:hAnsi="Cardo"/>
          <w:rtl w:val="0"/>
        </w:rPr>
        <w:t xml:space="preserve">3y FFS 23→ 32%. FFS HR 0.76.</w:t>
      </w:r>
    </w:p>
    <w:p w:rsidR="00000000" w:rsidDel="00000000" w:rsidP="00000000" w:rsidRDefault="00000000" w:rsidRPr="00000000" w14:paraId="0000076A">
      <w:pPr>
        <w:numPr>
          <w:ilvl w:val="2"/>
          <w:numId w:val="47"/>
        </w:numPr>
        <w:ind w:left="2160" w:hanging="360"/>
        <w:rPr>
          <w:b w:val="0"/>
        </w:rPr>
      </w:pPr>
      <w:r w:rsidDel="00000000" w:rsidR="00000000" w:rsidRPr="00000000">
        <w:rPr>
          <w:rFonts w:ascii="Cardo" w:cs="Cardo" w:eastAsia="Cardo" w:hAnsi="Cardo"/>
          <w:rtl w:val="0"/>
        </w:rPr>
        <w:t xml:space="preserve">FFS HR for qweek/qday RT 0.85 (NS)→ 0.69 (SS). 55/20 appears better.</w:t>
      </w:r>
    </w:p>
    <w:p w:rsidR="00000000" w:rsidDel="00000000" w:rsidP="00000000" w:rsidRDefault="00000000" w:rsidRPr="00000000" w14:paraId="0000076B">
      <w:pPr>
        <w:numPr>
          <w:ilvl w:val="1"/>
          <w:numId w:val="47"/>
        </w:numPr>
        <w:ind w:left="1440" w:hanging="360"/>
        <w:rPr>
          <w:b w:val="0"/>
        </w:rPr>
      </w:pPr>
      <w:r w:rsidDel="00000000" w:rsidR="00000000" w:rsidRPr="00000000">
        <w:rPr>
          <w:rtl w:val="0"/>
        </w:rPr>
        <w:t xml:space="preserve">OS HR 0.92 (NS). 3y OS ~65%. 643 (84% of 761 deaths attributed to PrCa).</w:t>
      </w:r>
    </w:p>
    <w:p w:rsidR="00000000" w:rsidDel="00000000" w:rsidP="00000000" w:rsidRDefault="00000000" w:rsidRPr="00000000" w14:paraId="0000076C">
      <w:pPr>
        <w:numPr>
          <w:ilvl w:val="2"/>
          <w:numId w:val="47"/>
        </w:numPr>
        <w:ind w:left="2160" w:hanging="360"/>
        <w:rPr>
          <w:b w:val="0"/>
        </w:rPr>
      </w:pPr>
      <w:r w:rsidDel="00000000" w:rsidR="00000000" w:rsidRPr="00000000">
        <w:rPr>
          <w:rFonts w:ascii="Cardo" w:cs="Cardo" w:eastAsia="Cardo" w:hAnsi="Cardo"/>
          <w:rtl w:val="0"/>
        </w:rPr>
        <w:t xml:space="preserve">Low metastatic burden: 3y OS 73→ 81%. HR 0.68.</w:t>
      </w:r>
      <w:r w:rsidDel="00000000" w:rsidR="00000000" w:rsidRPr="00000000">
        <w:rPr>
          <w:i w:val="1"/>
          <w:rtl w:val="0"/>
        </w:rPr>
        <w:t xml:space="preserve"> This is identical to the HORRAD HR! </w:t>
      </w:r>
    </w:p>
    <w:p w:rsidR="00000000" w:rsidDel="00000000" w:rsidP="00000000" w:rsidRDefault="00000000" w:rsidRPr="00000000" w14:paraId="0000076D">
      <w:pPr>
        <w:numPr>
          <w:ilvl w:val="1"/>
          <w:numId w:val="47"/>
        </w:numPr>
        <w:ind w:left="1440" w:hanging="360"/>
        <w:rPr>
          <w:b w:val="0"/>
        </w:rPr>
      </w:pPr>
      <w:r w:rsidDel="00000000" w:rsidR="00000000" w:rsidRPr="00000000">
        <w:rPr>
          <w:rtl w:val="0"/>
        </w:rPr>
        <w:t xml:space="preserve">G3-4 AE 5% with RT, but at least one G3+ similar in both groups ~40%.</w:t>
      </w:r>
    </w:p>
    <w:bookmarkStart w:colFirst="0" w:colLast="0" w:name="ryxj5e28dsw9" w:id="179"/>
    <w:bookmarkEnd w:id="179"/>
    <w:p w:rsidR="00000000" w:rsidDel="00000000" w:rsidP="00000000" w:rsidRDefault="00000000" w:rsidRPr="00000000" w14:paraId="0000076E">
      <w:pPr>
        <w:numPr>
          <w:ilvl w:val="0"/>
          <w:numId w:val="47"/>
        </w:numPr>
        <w:rPr>
          <w:b w:val="0"/>
        </w:rPr>
      </w:pPr>
      <w:r w:rsidDel="00000000" w:rsidR="00000000" w:rsidRPr="00000000">
        <w:rPr>
          <w:b w:val="1"/>
          <w:rtl w:val="0"/>
        </w:rPr>
        <w:t xml:space="preserve">STOPCAP Meta </w:t>
      </w:r>
      <w:r w:rsidDel="00000000" w:rsidR="00000000" w:rsidRPr="00000000">
        <w:rPr>
          <w:rtl w:val="0"/>
        </w:rPr>
        <w:t xml:space="preserve">[</w:t>
      </w:r>
      <w:hyperlink r:id="rId438">
        <w:r w:rsidDel="00000000" w:rsidR="00000000" w:rsidRPr="00000000">
          <w:rPr>
            <w:rtl w:val="0"/>
          </w:rPr>
          <w:t xml:space="preserve">Burdett Euro Uro '19</w:t>
        </w:r>
      </w:hyperlink>
      <w:r w:rsidDel="00000000" w:rsidR="00000000" w:rsidRPr="00000000">
        <w:rPr>
          <w:rtl w:val="0"/>
        </w:rPr>
        <w:t xml:space="preserve">]: </w:t>
      </w:r>
      <w:r w:rsidDel="00000000" w:rsidR="00000000" w:rsidRPr="00000000">
        <w:rPr>
          <w:b w:val="1"/>
          <w:rtl w:val="0"/>
        </w:rPr>
        <w:t xml:space="preserve">Oligomets ± (P-O)RT</w:t>
      </w:r>
      <w:r w:rsidDel="00000000" w:rsidR="00000000" w:rsidRPr="00000000">
        <w:rPr>
          <w:rtl w:val="0"/>
        </w:rPr>
        <w:t xml:space="preserve">.</w:t>
        <w:br w:type="textWrapping"/>
        <w:t xml:space="preserve">TBL </w:t>
      </w:r>
      <w:hyperlink r:id="rId439">
        <w:r w:rsidDel="00000000" w:rsidR="00000000" w:rsidRPr="00000000">
          <w:rPr>
            <w:vertAlign w:val="superscript"/>
            <w:rtl w:val="0"/>
          </w:rPr>
          <w:t xml:space="preserve">QS</w:t>
        </w:r>
      </w:hyperlink>
      <w:r w:rsidDel="00000000" w:rsidR="00000000" w:rsidRPr="00000000">
        <w:rPr>
          <w:rFonts w:ascii="Cardo" w:cs="Cardo" w:eastAsia="Cardo" w:hAnsi="Cardo"/>
          <w:rtl w:val="0"/>
        </w:rPr>
        <w:t xml:space="preserve">: If you’re waiting for another more specific phase 3 trial to clear things up, you may be waiting a while—so in the meantime rest on the cumulative data demonstrating a significant advantage at 3y OS from 70→ 77% with the addition of upfront prostate radiation for men with mCSPC with &lt; 5 bone mets.</w:t>
      </w:r>
    </w:p>
    <w:p w:rsidR="00000000" w:rsidDel="00000000" w:rsidP="00000000" w:rsidRDefault="00000000" w:rsidRPr="00000000" w14:paraId="0000076F">
      <w:pPr>
        <w:numPr>
          <w:ilvl w:val="1"/>
          <w:numId w:val="47"/>
        </w:numPr>
        <w:ind w:left="1440" w:hanging="360"/>
        <w:rPr>
          <w:b w:val="0"/>
        </w:rPr>
      </w:pPr>
      <w:r w:rsidDel="00000000" w:rsidR="00000000" w:rsidRPr="00000000">
        <w:rPr>
          <w:rtl w:val="0"/>
        </w:rPr>
        <w:t xml:space="preserve">2,126 pts, 90% eligible from HORRAD, STAMPEDE ARM H, PEACE-1.</w:t>
      </w:r>
    </w:p>
    <w:p w:rsidR="00000000" w:rsidDel="00000000" w:rsidP="00000000" w:rsidRDefault="00000000" w:rsidRPr="00000000" w14:paraId="00000770">
      <w:pPr>
        <w:numPr>
          <w:ilvl w:val="1"/>
          <w:numId w:val="47"/>
        </w:numPr>
        <w:ind w:left="1440" w:hanging="360"/>
        <w:rPr>
          <w:b w:val="0"/>
        </w:rPr>
      </w:pPr>
      <w:r w:rsidDel="00000000" w:rsidR="00000000" w:rsidRPr="00000000">
        <w:rPr>
          <w:rFonts w:ascii="Cardo" w:cs="Cardo" w:eastAsia="Cardo" w:hAnsi="Cardo"/>
          <w:rtl w:val="0"/>
        </w:rPr>
        <w:t xml:space="preserve">3y OS for &lt; 5 bone mets 70→ 77%. Otherwise, no improvement in OS or PFS.</w:t>
      </w:r>
    </w:p>
    <w:p w:rsidR="00000000" w:rsidDel="00000000" w:rsidP="00000000" w:rsidRDefault="00000000" w:rsidRPr="00000000" w14:paraId="00000771">
      <w:pPr>
        <w:numPr>
          <w:ilvl w:val="1"/>
          <w:numId w:val="47"/>
        </w:numPr>
        <w:ind w:left="1440" w:hanging="360"/>
        <w:rPr>
          <w:b w:val="0"/>
        </w:rPr>
      </w:pPr>
      <w:r w:rsidDel="00000000" w:rsidR="00000000" w:rsidRPr="00000000">
        <w:rPr>
          <w:rFonts w:ascii="Cardo" w:cs="Cardo" w:eastAsia="Cardo" w:hAnsi="Cardo"/>
          <w:rtl w:val="0"/>
        </w:rPr>
        <w:t xml:space="preserve">3y bcPFS and FFS ~25→ 35% (HR ~0.75).</w:t>
      </w:r>
    </w:p>
    <w:p w:rsidR="00000000" w:rsidDel="00000000" w:rsidP="00000000" w:rsidRDefault="00000000" w:rsidRPr="00000000" w14:paraId="00000772">
      <w:pPr>
        <w:numPr>
          <w:ilvl w:val="0"/>
          <w:numId w:val="47"/>
        </w:numPr>
        <w:rPr>
          <w:b w:val="0"/>
        </w:rPr>
      </w:pPr>
      <w:r w:rsidDel="00000000" w:rsidR="00000000" w:rsidRPr="00000000">
        <w:rPr>
          <w:rtl w:val="0"/>
        </w:rPr>
        <w:t xml:space="preserve">Many more publications supporting local tx. </w:t>
      </w:r>
      <w:r w:rsidDel="00000000" w:rsidR="00000000" w:rsidRPr="00000000">
        <w:rPr>
          <w:i w:val="1"/>
          <w:rtl w:val="0"/>
        </w:rPr>
        <w:t xml:space="preserve">See slide 28 of PRO discussion from ASTRO 2018.</w:t>
      </w:r>
    </w:p>
    <w:p w:rsidR="00000000" w:rsidDel="00000000" w:rsidP="00000000" w:rsidRDefault="00000000" w:rsidRPr="00000000" w14:paraId="00000773">
      <w:pPr>
        <w:ind w:left="0" w:firstLine="0"/>
        <w:rPr>
          <w:i w:val="1"/>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 Oligo Review of MDT in Prostate Cancer: Is ADT-Free Survival Appropriate?</w:t>
            </w:r>
          </w:p>
          <w:p w:rsidR="00000000" w:rsidDel="00000000" w:rsidP="00000000" w:rsidRDefault="00000000" w:rsidRPr="00000000" w14:paraId="00000775">
            <w:pPr>
              <w:ind w:left="0" w:firstLine="0"/>
              <w:r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w:t>
            </w:r>
            <w:r w:rsidDel="00000000" w:rsidR="00000000" w:rsidRPr="00000000">
              <w:rPr>
                <w:rtl w:val="0"/>
              </w:rPr>
              <w:t xml:space="preserve">3.6 years from the initial injection) per [</w:t>
            </w:r>
            <w:hyperlink w:anchor="hgbsxeob090m">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w:anchor="kix.ax4oukjz47vm">
              <w:r w:rsidDel="00000000" w:rsidR="00000000" w:rsidRPr="00000000">
                <w:rPr>
                  <w:rtl w:val="0"/>
                </w:rPr>
                <w:t xml:space="preserve">PSA-DT &lt; 3 mo</w:t>
              </w:r>
            </w:hyperlink>
            <w:r w:rsidDel="00000000" w:rsidR="00000000" w:rsidRPr="00000000">
              <w:rPr>
                <w:rtl w:val="0"/>
              </w:rPr>
              <w:t xml:space="preserve">]), so no matter which way you feel about a peri-SBRT three month Lupron injection in the setting of total PSMA consolidation, ADT-free survival certainly isn't an inappropriate endpoint! </w:t>
            </w:r>
            <w:hyperlink w:anchor="_cys83y3wpuft">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776">
      <w:pPr>
        <w:ind w:left="0" w:firstLine="0"/>
        <w:rPr>
          <w:i w:val="1"/>
        </w:rPr>
      </w:pPr>
      <w:r w:rsidDel="00000000" w:rsidR="00000000" w:rsidRPr="00000000">
        <w:rPr>
          <w:rtl w:val="0"/>
        </w:rPr>
      </w:r>
    </w:p>
    <w:p w:rsidR="00000000" w:rsidDel="00000000" w:rsidP="00000000" w:rsidRDefault="00000000" w:rsidRPr="00000000" w14:paraId="00000777">
      <w:pPr>
        <w:pStyle w:val="Heading3"/>
        <w:rPr/>
      </w:pPr>
      <w:bookmarkStart w:colFirst="0" w:colLast="0" w:name="_cys83y3wpuft" w:id="180"/>
      <w:bookmarkEnd w:id="180"/>
      <w:hyperlink w:anchor="_vb7cycwjsvuz">
        <w:r w:rsidDel="00000000" w:rsidR="00000000" w:rsidRPr="00000000">
          <w:rPr>
            <w:u w:val="single"/>
            <w:rtl w:val="0"/>
          </w:rPr>
          <w:t xml:space="preserve">Metastasis Directed Therapy</w:t>
        </w:r>
      </w:hyperlink>
      <w:r w:rsidDel="00000000" w:rsidR="00000000" w:rsidRPr="00000000">
        <w:rPr>
          <w:rtl w:val="0"/>
        </w:rPr>
      </w:r>
    </w:p>
    <w:p w:rsidR="00000000" w:rsidDel="00000000" w:rsidP="00000000" w:rsidRDefault="00000000" w:rsidRPr="00000000" w14:paraId="00000778">
      <w:pPr>
        <w:ind w:left="0" w:firstLine="0"/>
        <w:rPr/>
      </w:pPr>
      <w:r w:rsidDel="00000000" w:rsidR="00000000" w:rsidRPr="00000000">
        <w:rPr>
          <w:rtl w:val="0"/>
        </w:rPr>
        <w:t xml:space="preserve">See the Summary Box above.</w:t>
      </w:r>
    </w:p>
    <w:p w:rsidR="00000000" w:rsidDel="00000000" w:rsidP="00000000" w:rsidRDefault="00000000" w:rsidRPr="00000000" w14:paraId="00000779">
      <w:pPr>
        <w:ind w:left="0" w:firstLine="0"/>
        <w:rPr/>
      </w:pPr>
      <w:r w:rsidDel="00000000" w:rsidR="00000000" w:rsidRPr="00000000">
        <w:rPr>
          <w:rtl w:val="0"/>
        </w:rPr>
        <w:t xml:space="preserve">See [</w:t>
      </w:r>
      <w:hyperlink r:id="rId440">
        <w:r w:rsidDel="00000000" w:rsidR="00000000" w:rsidRPr="00000000">
          <w:rPr>
            <w:rtl w:val="0"/>
          </w:rPr>
          <w:t xml:space="preserve">SABR-COMET</w:t>
        </w:r>
      </w:hyperlink>
      <w:r w:rsidDel="00000000" w:rsidR="00000000" w:rsidRPr="00000000">
        <w:rPr>
          <w:rtl w:val="0"/>
        </w:rPr>
        <w:t xml:space="preserve">] in the Oligometastases section. Prostate cancer patients were heavily randomized to the SABR arm on this trial. Doubling of PFS with SBRT in the setting of controlled primary x 3 months. Mostly 3 sites of disease. No crossover allowed.</w:t>
      </w:r>
      <w:r w:rsidDel="00000000" w:rsidR="00000000" w:rsidRPr="00000000">
        <w:rPr>
          <w:rtl w:val="0"/>
        </w:rPr>
      </w:r>
    </w:p>
    <w:bookmarkStart w:colFirst="0" w:colLast="0" w:name="66jqsjvtl2vt" w:id="181"/>
    <w:bookmarkEnd w:id="181"/>
    <w:p w:rsidR="00000000" w:rsidDel="00000000" w:rsidP="00000000" w:rsidRDefault="00000000" w:rsidRPr="00000000" w14:paraId="0000077A">
      <w:pPr>
        <w:numPr>
          <w:ilvl w:val="0"/>
          <w:numId w:val="47"/>
        </w:numPr>
        <w:rPr>
          <w:b w:val="0"/>
        </w:rPr>
      </w:pPr>
      <w:r w:rsidDel="00000000" w:rsidR="00000000" w:rsidRPr="00000000">
        <w:rPr>
          <w:b w:val="1"/>
          <w:rtl w:val="0"/>
        </w:rPr>
        <w:t xml:space="preserve">STOMP Trial </w:t>
      </w:r>
      <w:r w:rsidDel="00000000" w:rsidR="00000000" w:rsidRPr="00000000">
        <w:rPr>
          <w:rtl w:val="0"/>
        </w:rPr>
        <w:t xml:space="preserve">[</w:t>
      </w:r>
      <w:hyperlink r:id="rId441">
        <w:r w:rsidDel="00000000" w:rsidR="00000000" w:rsidRPr="00000000">
          <w:rPr>
            <w:rtl w:val="0"/>
          </w:rPr>
          <w:t xml:space="preserve">(Procedures) Ost JCO '18</w:t>
        </w:r>
      </w:hyperlink>
      <w:r w:rsidDel="00000000" w:rsidR="00000000" w:rsidRPr="00000000">
        <w:rPr>
          <w:rtl w:val="0"/>
        </w:rPr>
        <w:t xml:space="preserve">]: Phase II. </w:t>
      </w:r>
      <w:r w:rsidDel="00000000" w:rsidR="00000000" w:rsidRPr="00000000">
        <w:rPr>
          <w:b w:val="1"/>
          <w:rtl w:val="0"/>
        </w:rPr>
        <w:t xml:space="preserve">Surveillance vs. Metastasis directed therapy</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There is less need for ADT with treatment of metastasis. ADT-free survival is likely not an appropriate endpoint for patients with known nodal or metastatic disease, but may be appropriate for pts w asymptomatic bcF without DM. </w:t>
        <w:br w:type="textWrapping"/>
      </w:r>
      <w:r w:rsidDel="00000000" w:rsidR="00000000" w:rsidRPr="00000000">
        <w:rPr>
          <w:b w:val="1"/>
          <w:rtl w:val="0"/>
        </w:rPr>
        <w:t xml:space="preserve">Primary endpoint: ADT-free survival</w:t>
      </w:r>
      <w:r w:rsidDel="00000000" w:rsidR="00000000" w:rsidRPr="00000000">
        <w:rPr>
          <w:rtl w:val="0"/>
        </w:rPr>
        <w:t xml:space="preserve">. ADT initiated if sx, LF, or poly-metastatic progression. </w:t>
        <w:br w:type="textWrapping"/>
        <w:t xml:space="preserve">After MDT, </w:t>
      </w:r>
      <w:r w:rsidDel="00000000" w:rsidR="00000000" w:rsidRPr="00000000">
        <w:rPr>
          <w:b w:val="1"/>
          <w:rtl w:val="0"/>
        </w:rPr>
        <w:t xml:space="preserve">80% have some kind of progression by 2-3y </w:t>
      </w:r>
      <w:r w:rsidDel="00000000" w:rsidR="00000000" w:rsidRPr="00000000">
        <w:rPr>
          <w:rtl w:val="0"/>
        </w:rPr>
        <w:t xml:space="preserve">(i.e., PSA recurrence - </w:t>
      </w:r>
      <w:r w:rsidDel="00000000" w:rsidR="00000000" w:rsidRPr="00000000">
        <w:rPr>
          <w:rtl w:val="0"/>
        </w:rPr>
        <w:t xml:space="preserve">Fig 4c)</w:t>
      </w:r>
      <w:r w:rsidDel="00000000" w:rsidR="00000000" w:rsidRPr="00000000">
        <w:rPr>
          <w:rtl w:val="0"/>
        </w:rPr>
        <w:t xml:space="preserve">. Is ADT-free survival appropriate?</w:t>
      </w:r>
      <w:r w:rsidDel="00000000" w:rsidR="00000000" w:rsidRPr="00000000">
        <w:rPr>
          <w:rtl w:val="0"/>
        </w:rPr>
      </w:r>
    </w:p>
    <w:p w:rsidR="00000000" w:rsidDel="00000000" w:rsidP="00000000" w:rsidRDefault="00000000" w:rsidRPr="00000000" w14:paraId="0000077B">
      <w:pPr>
        <w:numPr>
          <w:ilvl w:val="1"/>
          <w:numId w:val="47"/>
        </w:numPr>
        <w:ind w:left="1440" w:hanging="360"/>
        <w:rPr>
          <w:b w:val="0"/>
        </w:rPr>
      </w:pPr>
      <w:r w:rsidDel="00000000" w:rsidR="00000000" w:rsidRPr="00000000">
        <w:rPr>
          <w:rFonts w:ascii="Gungsuh" w:cs="Gungsuh" w:eastAsia="Gungsuh" w:hAnsi="Gungsuh"/>
          <w:rtl w:val="0"/>
        </w:rPr>
        <w:t xml:space="preserve">62 pts. Asymptomatic PCa. bcF after primary PCa tx with curative intent, ≤ 3 extracranial mets on choline PET, and serum testosterone &gt; 50 ng/mL. Strat: PSADT ± 3 mo or nodal vs. non-nodal mets. MFU 3y.</w:t>
      </w:r>
    </w:p>
    <w:p w:rsidR="00000000" w:rsidDel="00000000" w:rsidP="00000000" w:rsidRDefault="00000000" w:rsidRPr="00000000" w14:paraId="0000077C">
      <w:pPr>
        <w:numPr>
          <w:ilvl w:val="2"/>
          <w:numId w:val="47"/>
        </w:numPr>
        <w:ind w:left="2160" w:hanging="360"/>
        <w:rPr>
          <w:b w:val="0"/>
        </w:rPr>
      </w:pPr>
      <w:r w:rsidDel="00000000" w:rsidR="00000000" w:rsidRPr="00000000">
        <w:rPr>
          <w:rtl w:val="0"/>
        </w:rPr>
        <w:t xml:space="preserve">Surveillance: PSA q3m. Repeat imaging at PSA progression or clinical suspicion of progression.</w:t>
      </w:r>
    </w:p>
    <w:p w:rsidR="00000000" w:rsidDel="00000000" w:rsidP="00000000" w:rsidRDefault="00000000" w:rsidRPr="00000000" w14:paraId="0000077D">
      <w:pPr>
        <w:numPr>
          <w:ilvl w:val="2"/>
          <w:numId w:val="47"/>
        </w:numPr>
        <w:ind w:left="2160" w:hanging="360"/>
        <w:rPr>
          <w:b w:val="0"/>
        </w:rPr>
      </w:pPr>
      <w:r w:rsidDel="00000000" w:rsidR="00000000" w:rsidRPr="00000000">
        <w:rPr>
          <w:rtl w:val="0"/>
        </w:rPr>
        <w:t xml:space="preserve">MDT: SBRT or metastasectomy. &lt; 3 mets could be re-treated. </w:t>
      </w:r>
    </w:p>
    <w:p w:rsidR="00000000" w:rsidDel="00000000" w:rsidP="00000000" w:rsidRDefault="00000000" w:rsidRPr="00000000" w14:paraId="0000077E">
      <w:pPr>
        <w:numPr>
          <w:ilvl w:val="3"/>
          <w:numId w:val="47"/>
        </w:numPr>
        <w:ind w:left="2880" w:hanging="360"/>
        <w:rPr>
          <w:b w:val="0"/>
        </w:rPr>
      </w:pPr>
      <w:r w:rsidDel="00000000" w:rsidR="00000000" w:rsidRPr="00000000">
        <w:rPr>
          <w:rtl w:val="0"/>
        </w:rPr>
        <w:t xml:space="preserve">PTV: GTV + 2 mm (bone), 3 mm (nodes) and 5 mm all other sites.</w:t>
      </w:r>
    </w:p>
    <w:p w:rsidR="00000000" w:rsidDel="00000000" w:rsidP="00000000" w:rsidRDefault="00000000" w:rsidRPr="00000000" w14:paraId="0000077F">
      <w:pPr>
        <w:numPr>
          <w:ilvl w:val="3"/>
          <w:numId w:val="47"/>
        </w:numPr>
        <w:ind w:left="2880" w:hanging="360"/>
        <w:rPr>
          <w:b w:val="0"/>
        </w:rPr>
      </w:pPr>
      <w:r w:rsidDel="00000000" w:rsidR="00000000" w:rsidRPr="00000000">
        <w:rPr>
          <w:rtl w:val="0"/>
        </w:rPr>
        <w:t xml:space="preserve">Rx = 30/3 (80% of max dose) delivered 2-4 days apart covering 90% of tx volume.</w:t>
      </w:r>
    </w:p>
    <w:p w:rsidR="00000000" w:rsidDel="00000000" w:rsidP="00000000" w:rsidRDefault="00000000" w:rsidRPr="00000000" w14:paraId="00000780">
      <w:pPr>
        <w:numPr>
          <w:ilvl w:val="1"/>
          <w:numId w:val="47"/>
        </w:numPr>
        <w:ind w:left="1440" w:hanging="360"/>
        <w:rPr>
          <w:b w:val="0"/>
        </w:rPr>
      </w:pPr>
      <w:r w:rsidDel="00000000" w:rsidR="00000000" w:rsidRPr="00000000">
        <w:rPr>
          <w:rFonts w:ascii="Cardo" w:cs="Cardo" w:eastAsia="Cardo" w:hAnsi="Cardo"/>
          <w:rtl w:val="0"/>
        </w:rPr>
        <w:t xml:space="preserve">Median ADT-free survival 13→ 21 mo. </w:t>
      </w:r>
      <w:r w:rsidDel="00000000" w:rsidR="00000000" w:rsidRPr="00000000">
        <w:rPr>
          <w:rtl w:val="0"/>
        </w:rPr>
      </w:r>
    </w:p>
    <w:p w:rsidR="00000000" w:rsidDel="00000000" w:rsidP="00000000" w:rsidRDefault="00000000" w:rsidRPr="00000000" w14:paraId="00000781">
      <w:pPr>
        <w:numPr>
          <w:ilvl w:val="1"/>
          <w:numId w:val="47"/>
        </w:numPr>
        <w:ind w:left="1440" w:hanging="360"/>
        <w:rPr>
          <w:b w:val="0"/>
        </w:rPr>
      </w:pPr>
      <w:r w:rsidDel="00000000" w:rsidR="00000000" w:rsidRPr="00000000">
        <w:rPr>
          <w:rtl w:val="0"/>
        </w:rPr>
        <w:t xml:space="preserve">Less bcF in pts who rec'd SBRT (many patients crossed over, so ITT analysis may not be optimal).</w:t>
      </w:r>
    </w:p>
    <w:bookmarkStart w:colFirst="0" w:colLast="0" w:name="11avpkr0yufy" w:id="182"/>
    <w:bookmarkEnd w:id="182"/>
    <w:p w:rsidR="00000000" w:rsidDel="00000000" w:rsidP="00000000" w:rsidRDefault="00000000" w:rsidRPr="00000000" w14:paraId="00000782">
      <w:pPr>
        <w:numPr>
          <w:ilvl w:val="0"/>
          <w:numId w:val="47"/>
        </w:numPr>
        <w:rPr>
          <w:b w:val="0"/>
        </w:rPr>
      </w:pPr>
      <w:r w:rsidDel="00000000" w:rsidR="00000000" w:rsidRPr="00000000">
        <w:rPr>
          <w:b w:val="1"/>
          <w:rtl w:val="0"/>
        </w:rPr>
        <w:t xml:space="preserve">ORIOLE</w:t>
      </w:r>
      <w:r w:rsidDel="00000000" w:rsidR="00000000" w:rsidRPr="00000000">
        <w:rPr>
          <w:rtl w:val="0"/>
        </w:rPr>
        <w:t xml:space="preserve"> [</w:t>
      </w:r>
      <w:hyperlink r:id="rId442">
        <w:r w:rsidDel="00000000" w:rsidR="00000000" w:rsidRPr="00000000">
          <w:rPr>
            <w:rtl w:val="0"/>
          </w:rPr>
          <w:t xml:space="preserve">Protocol</w:t>
        </w:r>
      </w:hyperlink>
      <w:r w:rsidDel="00000000" w:rsidR="00000000" w:rsidRPr="00000000">
        <w:rPr>
          <w:rtl w:val="0"/>
        </w:rPr>
        <w:t xml:space="preserve">, </w:t>
      </w:r>
      <w:hyperlink r:id="rId443">
        <w:r w:rsidDel="00000000" w:rsidR="00000000" w:rsidRPr="00000000">
          <w:rPr>
            <w:rtl w:val="0"/>
          </w:rPr>
          <w:t xml:space="preserve">Phillips ASTRO '19</w:t>
        </w:r>
      </w:hyperlink>
      <w:r w:rsidDel="00000000" w:rsidR="00000000" w:rsidRPr="00000000">
        <w:rPr>
          <w:rtl w:val="0"/>
        </w:rPr>
        <w:t xml:space="preserve">, </w:t>
      </w:r>
      <w:hyperlink r:id="rId444">
        <w:r w:rsidDel="00000000" w:rsidR="00000000" w:rsidRPr="00000000">
          <w:rPr>
            <w:rtl w:val="0"/>
          </w:rPr>
          <w:t xml:space="preserve">JAMA Onc '20</w:t>
        </w:r>
      </w:hyperlink>
      <w:r w:rsidDel="00000000" w:rsidR="00000000" w:rsidRPr="00000000">
        <w:rPr>
          <w:rtl w:val="0"/>
        </w:rPr>
        <w:t xml:space="preserve">]: Phase II. </w:t>
      </w:r>
      <w:r w:rsidDel="00000000" w:rsidR="00000000" w:rsidRPr="00000000">
        <w:rPr>
          <w:b w:val="1"/>
          <w:rtl w:val="0"/>
        </w:rPr>
        <w:t xml:space="preserve">Obs vs. SABR to Oligo</w:t>
      </w:r>
      <w:r w:rsidDel="00000000" w:rsidR="00000000" w:rsidRPr="00000000">
        <w:rPr>
          <w:rFonts w:ascii="Gungsuh" w:cs="Gungsuh" w:eastAsia="Gungsuh" w:hAnsi="Gungsuh"/>
          <w:rtl w:val="0"/>
        </w:rPr>
        <w:t xml:space="preserve">.</w:t>
        <w:br w:type="textWrapping"/>
        <w:t xml:space="preserve">Primary: 6 mos progression by PSA ( ≥ 25% inc and ≥ nadir + 2 ng/mL), conventional imaging, symptoms, or starting ADT. </w:t>
      </w:r>
    </w:p>
    <w:p w:rsidR="00000000" w:rsidDel="00000000" w:rsidP="00000000" w:rsidRDefault="00000000" w:rsidRPr="00000000" w14:paraId="00000783">
      <w:pPr>
        <w:ind w:firstLine="720"/>
        <w:rPr/>
      </w:pPr>
      <w:r w:rsidDel="00000000" w:rsidR="00000000" w:rsidRPr="00000000">
        <w:rPr>
          <w:rtl w:val="0"/>
        </w:rPr>
        <w:t xml:space="preserve">Note: nearly half of patients have some progression by 2y without ADT, even with total consolidation of PSMA lesions.</w:t>
      </w:r>
    </w:p>
    <w:p w:rsidR="00000000" w:rsidDel="00000000" w:rsidP="00000000" w:rsidRDefault="00000000" w:rsidRPr="00000000" w14:paraId="00000784">
      <w:pPr>
        <w:ind w:firstLine="720"/>
        <w:rPr/>
      </w:pPr>
      <w:r w:rsidDel="00000000" w:rsidR="00000000" w:rsidRPr="00000000">
        <w:rPr>
          <w:rtl w:val="0"/>
        </w:rPr>
        <w:t xml:space="preserve">There is around 5x improvement in DMFS for total consolidation of PSMA lesions.</w:t>
      </w:r>
    </w:p>
    <w:p w:rsidR="00000000" w:rsidDel="00000000" w:rsidP="00000000" w:rsidRDefault="00000000" w:rsidRPr="00000000" w14:paraId="00000785">
      <w:pPr>
        <w:ind w:firstLine="720"/>
        <w:rPr/>
      </w:pPr>
      <w:r w:rsidDel="00000000" w:rsidR="00000000" w:rsidRPr="00000000">
        <w:rPr>
          <w:rtl w:val="0"/>
        </w:rPr>
        <w:t xml:space="preserve">TBL (abstract) </w:t>
      </w:r>
      <w:hyperlink r:id="rId445">
        <w:r w:rsidDel="00000000" w:rsidR="00000000" w:rsidRPr="00000000">
          <w:rPr>
            <w:vertAlign w:val="superscript"/>
            <w:rtl w:val="0"/>
          </w:rPr>
          <w:t xml:space="preserve">QS</w:t>
        </w:r>
      </w:hyperlink>
      <w:r w:rsidDel="00000000" w:rsidR="00000000" w:rsidRPr="00000000">
        <w:rPr>
          <w:rtl w:val="0"/>
        </w:rPr>
        <w:t xml:space="preserve">: SBRT for oligometastatic prostate cancer impacts the biology and trajectory of the overall disease course and does so pr</w:t>
      </w:r>
      <w:r w:rsidDel="00000000" w:rsidR="00000000" w:rsidRPr="00000000">
        <w:rPr>
          <w:rtl w:val="0"/>
        </w:rPr>
        <w:t xml:space="preserve">edictably. Wowzers.</w:t>
      </w:r>
    </w:p>
    <w:p w:rsidR="00000000" w:rsidDel="00000000" w:rsidP="00000000" w:rsidRDefault="00000000" w:rsidRPr="00000000" w14:paraId="00000786">
      <w:pPr>
        <w:ind w:firstLine="720"/>
        <w:rPr/>
      </w:pPr>
      <w:r w:rsidDel="00000000" w:rsidR="00000000" w:rsidRPr="00000000">
        <w:rPr>
          <w:rtl w:val="0"/>
        </w:rPr>
        <w:t xml:space="preserve">TBL (final) </w:t>
      </w:r>
      <w:hyperlink r:id="rId446">
        <w:r w:rsidDel="00000000" w:rsidR="00000000" w:rsidRPr="00000000">
          <w:rPr>
            <w:vertAlign w:val="superscript"/>
            <w:rtl w:val="0"/>
          </w:rPr>
          <w:t xml:space="preserve">QS</w:t>
        </w:r>
      </w:hyperlink>
      <w:r w:rsidDel="00000000" w:rsidR="00000000" w:rsidRPr="00000000">
        <w:rPr>
          <w:rtl w:val="0"/>
        </w:rPr>
        <w:t xml:space="preserve">: SBRT to all (per PSMA) new prostate cancer oligomets is an effective and well-tolerated way to improve oncologic outcomes, meriting a larger phase 3 trial that will hopefully allow dealer’s choice systemic therapy.</w:t>
      </w:r>
    </w:p>
    <w:p w:rsidR="00000000" w:rsidDel="00000000" w:rsidP="00000000" w:rsidRDefault="00000000" w:rsidRPr="00000000" w14:paraId="00000787">
      <w:pPr>
        <w:numPr>
          <w:ilvl w:val="1"/>
          <w:numId w:val="47"/>
        </w:numPr>
        <w:ind w:left="1440" w:hanging="360"/>
        <w:rPr>
          <w:b w:val="0"/>
        </w:rPr>
      </w:pPr>
      <w:r w:rsidDel="00000000" w:rsidR="00000000" w:rsidRPr="00000000">
        <w:rPr>
          <w:rFonts w:ascii="Gungsuh" w:cs="Gungsuh" w:eastAsia="Gungsuh" w:hAnsi="Gungsuh"/>
          <w:rtl w:val="0"/>
        </w:rPr>
        <w:t xml:space="preserve">54 pts. Recurrent HSPC, ≤ 3 mets (≤ 5 cm), PSADT &lt; 15 mo, ECOG 0-2. Following CTC/DNA. MFU 1.5y.</w:t>
      </w:r>
    </w:p>
    <w:p w:rsidR="00000000" w:rsidDel="00000000" w:rsidP="00000000" w:rsidRDefault="00000000" w:rsidRPr="00000000" w14:paraId="00000788">
      <w:pPr>
        <w:numPr>
          <w:ilvl w:val="2"/>
          <w:numId w:val="47"/>
        </w:numPr>
        <w:ind w:left="2160" w:hanging="360"/>
        <w:rPr>
          <w:u w:val="none"/>
        </w:rPr>
      </w:pPr>
      <w:r w:rsidDel="00000000" w:rsidR="00000000" w:rsidRPr="00000000">
        <w:rPr>
          <w:rtl w:val="0"/>
        </w:rPr>
        <w:t xml:space="preserve">Mostly 27-30/3 (19.5-36/3) or 35-40/5 (25-40/5). See eTable 1 in Supplement.</w:t>
      </w:r>
    </w:p>
    <w:p w:rsidR="00000000" w:rsidDel="00000000" w:rsidP="00000000" w:rsidRDefault="00000000" w:rsidRPr="00000000" w14:paraId="00000789">
      <w:pPr>
        <w:numPr>
          <w:ilvl w:val="2"/>
          <w:numId w:val="47"/>
        </w:numPr>
        <w:ind w:left="2160" w:hanging="360"/>
        <w:rPr>
          <w:u w:val="none"/>
        </w:rPr>
      </w:pPr>
      <w:r w:rsidDel="00000000" w:rsidR="00000000" w:rsidRPr="00000000">
        <w:rPr>
          <w:rtl w:val="0"/>
        </w:rPr>
        <w:t xml:space="preserve">15 of 18 men in the observation arm seeked to have SBRT.</w:t>
      </w:r>
    </w:p>
    <w:p w:rsidR="00000000" w:rsidDel="00000000" w:rsidP="00000000" w:rsidRDefault="00000000" w:rsidRPr="00000000" w14:paraId="0000078A">
      <w:pPr>
        <w:numPr>
          <w:ilvl w:val="1"/>
          <w:numId w:val="47"/>
        </w:numPr>
        <w:ind w:left="1440" w:hanging="360"/>
        <w:rPr>
          <w:b w:val="0"/>
        </w:rPr>
      </w:pPr>
      <w:r w:rsidDel="00000000" w:rsidR="00000000" w:rsidRPr="00000000">
        <w:rPr>
          <w:rtl w:val="0"/>
        </w:rPr>
        <w:t xml:space="preserve">MTT initial recurrence prior to MDT of nearly 2y.</w:t>
      </w:r>
    </w:p>
    <w:p w:rsidR="00000000" w:rsidDel="00000000" w:rsidP="00000000" w:rsidRDefault="00000000" w:rsidRPr="00000000" w14:paraId="0000078B">
      <w:pPr>
        <w:numPr>
          <w:ilvl w:val="1"/>
          <w:numId w:val="47"/>
        </w:numPr>
        <w:ind w:left="1440" w:hanging="360"/>
        <w:rPr>
          <w:b w:val="0"/>
        </w:rPr>
      </w:pPr>
      <w:r w:rsidDel="00000000" w:rsidR="00000000" w:rsidRPr="00000000">
        <w:rPr>
          <w:rFonts w:ascii="Cardo" w:cs="Cardo" w:eastAsia="Cardo" w:hAnsi="Cardo"/>
          <w:rtl w:val="0"/>
        </w:rPr>
        <w:t xml:space="preserve">6 mos progression 61→ 19%.</w:t>
      </w:r>
    </w:p>
    <w:p w:rsidR="00000000" w:rsidDel="00000000" w:rsidP="00000000" w:rsidRDefault="00000000" w:rsidRPr="00000000" w14:paraId="0000078C">
      <w:pPr>
        <w:numPr>
          <w:ilvl w:val="1"/>
          <w:numId w:val="47"/>
        </w:numPr>
        <w:ind w:left="1440" w:hanging="360"/>
        <w:rPr>
          <w:b w:val="0"/>
        </w:rPr>
      </w:pPr>
      <w:r w:rsidDel="00000000" w:rsidR="00000000" w:rsidRPr="00000000">
        <w:rPr>
          <w:rFonts w:ascii="Cardo" w:cs="Cardo" w:eastAsia="Cardo" w:hAnsi="Cardo"/>
          <w:rtl w:val="0"/>
        </w:rPr>
        <w:t xml:space="preserve">MPFS 6 mo→ NR. </w:t>
      </w:r>
    </w:p>
    <w:p w:rsidR="00000000" w:rsidDel="00000000" w:rsidP="00000000" w:rsidRDefault="00000000" w:rsidRPr="00000000" w14:paraId="0000078D">
      <w:pPr>
        <w:numPr>
          <w:ilvl w:val="1"/>
          <w:numId w:val="47"/>
        </w:numPr>
        <w:ind w:left="1440" w:hanging="360"/>
        <w:rPr>
          <w:u w:val="none"/>
        </w:rPr>
      </w:pPr>
      <w:r w:rsidDel="00000000" w:rsidR="00000000" w:rsidRPr="00000000">
        <w:rPr>
          <w:rFonts w:ascii="Cardo" w:cs="Cardo" w:eastAsia="Cardo" w:hAnsi="Cardo"/>
          <w:rtl w:val="0"/>
        </w:rPr>
        <w:t xml:space="preserve">6 mo progression for ± total consolidation of PSMA disease of 63→ 16%. MPFS 12 mo→ NR. DMFS 6→ 29 mo.</w:t>
      </w:r>
    </w:p>
    <w:p w:rsidR="00000000" w:rsidDel="00000000" w:rsidP="00000000" w:rsidRDefault="00000000" w:rsidRPr="00000000" w14:paraId="0000078E">
      <w:pPr>
        <w:numPr>
          <w:ilvl w:val="2"/>
          <w:numId w:val="47"/>
        </w:numPr>
        <w:ind w:left="2160" w:hanging="360"/>
      </w:pPr>
      <w:r w:rsidDel="00000000" w:rsidR="00000000" w:rsidRPr="00000000">
        <w:rPr>
          <w:rtl w:val="0"/>
        </w:rPr>
        <w:t xml:space="preserve">35 pts in SABR arm rec'd PSMA PET/CT at baseline and 6 mos, and investigators were blinded to results. </w:t>
        <w:br w:type="textWrapping"/>
        <w:t xml:space="preserve">Conventional imaging used for eligibility and treatment planning, around half of patients treated captured all PSMA lesions.</w:t>
      </w:r>
    </w:p>
    <w:p w:rsidR="00000000" w:rsidDel="00000000" w:rsidP="00000000" w:rsidRDefault="00000000" w:rsidRPr="00000000" w14:paraId="0000078F">
      <w:pPr>
        <w:numPr>
          <w:ilvl w:val="1"/>
          <w:numId w:val="47"/>
        </w:numPr>
        <w:ind w:left="1440" w:hanging="360"/>
        <w:rPr>
          <w:b w:val="0"/>
        </w:rPr>
      </w:pPr>
      <w:r w:rsidDel="00000000" w:rsidR="00000000" w:rsidRPr="00000000">
        <w:rPr>
          <w:rtl w:val="0"/>
        </w:rPr>
        <w:t xml:space="preserve">No G3 toxicity developed. </w:t>
      </w:r>
    </w:p>
    <w:bookmarkStart w:colFirst="0" w:colLast="0" w:name="q7o7nj582fzc" w:id="183"/>
    <w:bookmarkEnd w:id="183"/>
    <w:p w:rsidR="00000000" w:rsidDel="00000000" w:rsidP="00000000" w:rsidRDefault="00000000" w:rsidRPr="00000000" w14:paraId="00000790">
      <w:pPr>
        <w:numPr>
          <w:ilvl w:val="0"/>
          <w:numId w:val="47"/>
        </w:numPr>
        <w:rPr>
          <w:b w:val="0"/>
        </w:rPr>
      </w:pPr>
      <w:r w:rsidDel="00000000" w:rsidR="00000000" w:rsidRPr="00000000">
        <w:rPr>
          <w:b w:val="1"/>
          <w:rtl w:val="0"/>
        </w:rPr>
        <w:t xml:space="preserve">Spanish SBRT-SG 05</w:t>
      </w:r>
      <w:r w:rsidDel="00000000" w:rsidR="00000000" w:rsidRPr="00000000">
        <w:rPr>
          <w:rtl w:val="0"/>
        </w:rPr>
        <w:t xml:space="preserve"> [</w:t>
      </w:r>
      <w:hyperlink r:id="rId447">
        <w:r w:rsidDel="00000000" w:rsidR="00000000" w:rsidRPr="00000000">
          <w:rPr>
            <w:rtl w:val="0"/>
          </w:rPr>
          <w:t xml:space="preserve">Conde-Moreno ASTRO '19</w:t>
        </w:r>
      </w:hyperlink>
      <w:r w:rsidDel="00000000" w:rsidR="00000000" w:rsidRPr="00000000">
        <w:rPr>
          <w:rtl w:val="0"/>
        </w:rPr>
        <w:t xml:space="preserve">]: Phase II. </w:t>
      </w:r>
      <w:r w:rsidDel="00000000" w:rsidR="00000000" w:rsidRPr="00000000">
        <w:rPr>
          <w:b w:val="1"/>
          <w:rtl w:val="0"/>
        </w:rPr>
        <w:t xml:space="preserve">2y ADT + SBRT</w:t>
      </w:r>
      <w:r w:rsidDel="00000000" w:rsidR="00000000" w:rsidRPr="00000000">
        <w:rPr>
          <w:rtl w:val="0"/>
        </w:rPr>
        <w:t xml:space="preserve">. </w:t>
        <w:br w:type="textWrapping"/>
        <w:t xml:space="preserve">SBRT with ADT is a safe treatment approach. However, short course ADT is of interest (see Johns Hopkins below). </w:t>
      </w:r>
    </w:p>
    <w:p w:rsidR="00000000" w:rsidDel="00000000" w:rsidP="00000000" w:rsidRDefault="00000000" w:rsidRPr="00000000" w14:paraId="00000791">
      <w:pPr>
        <w:numPr>
          <w:ilvl w:val="1"/>
          <w:numId w:val="47"/>
        </w:numPr>
        <w:ind w:left="1440" w:hanging="360"/>
        <w:rPr>
          <w:b w:val="0"/>
        </w:rPr>
      </w:pPr>
      <w:r w:rsidDel="00000000" w:rsidR="00000000" w:rsidRPr="00000000">
        <w:rPr>
          <w:rtl w:val="0"/>
        </w:rPr>
        <w:t xml:space="preserve">81 patients with 117 oligometastases. 1-5 lesions in bones or nodes. 2014-2018. MFU nearly 2y.</w:t>
      </w:r>
    </w:p>
    <w:p w:rsidR="00000000" w:rsidDel="00000000" w:rsidP="00000000" w:rsidRDefault="00000000" w:rsidRPr="00000000" w14:paraId="00000792">
      <w:pPr>
        <w:numPr>
          <w:ilvl w:val="2"/>
          <w:numId w:val="47"/>
        </w:numPr>
        <w:ind w:left="2160" w:hanging="360"/>
        <w:rPr>
          <w:b w:val="0"/>
        </w:rPr>
      </w:pPr>
      <w:r w:rsidDel="00000000" w:rsidR="00000000" w:rsidRPr="00000000">
        <w:rPr>
          <w:rtl w:val="0"/>
        </w:rPr>
        <w:t xml:space="preserve">Primary controlled &gt; 1y. PSADT &gt; 2 mo, although 30% with PSADT &lt; 3 mo. MPSADT 4.4 mo.</w:t>
      </w:r>
    </w:p>
    <w:p w:rsidR="00000000" w:rsidDel="00000000" w:rsidP="00000000" w:rsidRDefault="00000000" w:rsidRPr="00000000" w14:paraId="00000793">
      <w:pPr>
        <w:numPr>
          <w:ilvl w:val="2"/>
          <w:numId w:val="47"/>
        </w:numPr>
        <w:ind w:left="2160" w:hanging="360"/>
        <w:rPr>
          <w:b w:val="0"/>
        </w:rPr>
      </w:pPr>
      <w:r w:rsidDel="00000000" w:rsidR="00000000" w:rsidRPr="00000000">
        <w:rPr>
          <w:rtl w:val="0"/>
        </w:rPr>
        <w:t xml:space="preserve">Withdrawal of ADT can be considered after 2y. </w:t>
      </w:r>
    </w:p>
    <w:p w:rsidR="00000000" w:rsidDel="00000000" w:rsidP="00000000" w:rsidRDefault="00000000" w:rsidRPr="00000000" w14:paraId="00000794">
      <w:pPr>
        <w:numPr>
          <w:ilvl w:val="2"/>
          <w:numId w:val="47"/>
        </w:numPr>
        <w:ind w:left="2160" w:hanging="360"/>
        <w:rPr>
          <w:u w:val="none"/>
        </w:rPr>
      </w:pPr>
      <w:r w:rsidDel="00000000" w:rsidR="00000000" w:rsidRPr="00000000">
        <w:rPr>
          <w:rtl w:val="0"/>
        </w:rPr>
        <w:t xml:space="preserve">No abiraterone, chemo, enzalutamide, immunotherapy or Ra-223 allowed.</w:t>
      </w:r>
    </w:p>
    <w:p w:rsidR="00000000" w:rsidDel="00000000" w:rsidP="00000000" w:rsidRDefault="00000000" w:rsidRPr="00000000" w14:paraId="00000795">
      <w:pPr>
        <w:numPr>
          <w:ilvl w:val="2"/>
          <w:numId w:val="47"/>
        </w:numPr>
        <w:ind w:left="2160" w:hanging="360"/>
        <w:rPr>
          <w:b w:val="0"/>
        </w:rPr>
      </w:pPr>
      <w:r w:rsidDel="00000000" w:rsidR="00000000" w:rsidRPr="00000000">
        <w:rPr>
          <w:rtl w:val="0"/>
        </w:rPr>
        <w:t xml:space="preserve">Vertebral mets 16-18/1 or 27/3. Lymph nodes 30-33/3 or 45/6. Non-spine bone mets 16/1 or 30/3.</w:t>
      </w:r>
    </w:p>
    <w:p w:rsidR="00000000" w:rsidDel="00000000" w:rsidP="00000000" w:rsidRDefault="00000000" w:rsidRPr="00000000" w14:paraId="00000796">
      <w:pPr>
        <w:numPr>
          <w:ilvl w:val="1"/>
          <w:numId w:val="47"/>
        </w:numPr>
        <w:ind w:left="1440" w:hanging="360"/>
        <w:rPr>
          <w:b w:val="0"/>
        </w:rPr>
      </w:pPr>
      <w:r w:rsidDel="00000000" w:rsidR="00000000" w:rsidRPr="00000000">
        <w:rPr>
          <w:rtl w:val="0"/>
        </w:rPr>
        <w:t xml:space="preserve">MTT SBRT from treatment of primary of 5.4y.</w:t>
      </w:r>
    </w:p>
    <w:p w:rsidR="00000000" w:rsidDel="00000000" w:rsidP="00000000" w:rsidRDefault="00000000" w:rsidRPr="00000000" w14:paraId="00000797">
      <w:pPr>
        <w:numPr>
          <w:ilvl w:val="1"/>
          <w:numId w:val="47"/>
        </w:numPr>
        <w:ind w:left="1440" w:hanging="360"/>
        <w:rPr>
          <w:b w:val="0"/>
        </w:rPr>
      </w:pPr>
      <w:r w:rsidDel="00000000" w:rsidR="00000000" w:rsidRPr="00000000">
        <w:rPr>
          <w:rtl w:val="0"/>
        </w:rPr>
        <w:t xml:space="preserve">LC 100%, bcPFS 98%. </w:t>
      </w:r>
    </w:p>
    <w:p w:rsidR="00000000" w:rsidDel="00000000" w:rsidP="00000000" w:rsidRDefault="00000000" w:rsidRPr="00000000" w14:paraId="00000798">
      <w:pPr>
        <w:numPr>
          <w:ilvl w:val="1"/>
          <w:numId w:val="47"/>
        </w:numPr>
        <w:ind w:left="1440" w:hanging="360"/>
        <w:rPr>
          <w:b w:val="0"/>
        </w:rPr>
      </w:pPr>
      <w:r w:rsidDel="00000000" w:rsidR="00000000" w:rsidRPr="00000000">
        <w:rPr>
          <w:rtl w:val="0"/>
        </w:rPr>
        <w:t xml:space="preserve">MPFS 36 mo.</w:t>
      </w:r>
    </w:p>
    <w:p w:rsidR="00000000" w:rsidDel="00000000" w:rsidP="00000000" w:rsidRDefault="00000000" w:rsidRPr="00000000" w14:paraId="00000799">
      <w:pPr>
        <w:numPr>
          <w:ilvl w:val="1"/>
          <w:numId w:val="47"/>
        </w:numPr>
        <w:ind w:left="1440" w:hanging="360"/>
        <w:rPr>
          <w:b w:val="0"/>
        </w:rPr>
      </w:pPr>
      <w:r w:rsidDel="00000000" w:rsidR="00000000" w:rsidRPr="00000000">
        <w:rPr>
          <w:rtl w:val="0"/>
        </w:rPr>
        <w:t xml:space="preserve">For the 14 CRPC patients: MPFS 26 mo, with 10/14 patients free from disease progression or second generation hormonal treatment or chemo.</w:t>
      </w:r>
    </w:p>
    <w:bookmarkStart w:colFirst="0" w:colLast="0" w:name="ors9nx4cqyjr" w:id="184"/>
    <w:bookmarkEnd w:id="184"/>
    <w:p w:rsidR="00000000" w:rsidDel="00000000" w:rsidP="00000000" w:rsidRDefault="00000000" w:rsidRPr="00000000" w14:paraId="0000079A">
      <w:pPr>
        <w:numPr>
          <w:ilvl w:val="0"/>
          <w:numId w:val="47"/>
        </w:numPr>
        <w:rPr>
          <w:b w:val="0"/>
        </w:rPr>
      </w:pPr>
      <w:r w:rsidDel="00000000" w:rsidR="00000000" w:rsidRPr="00000000">
        <w:rPr>
          <w:b w:val="1"/>
          <w:rtl w:val="0"/>
        </w:rPr>
        <w:t xml:space="preserve">Johns Hopkins</w:t>
      </w:r>
      <w:r w:rsidDel="00000000" w:rsidR="00000000" w:rsidRPr="00000000">
        <w:rPr>
          <w:rtl w:val="0"/>
        </w:rPr>
        <w:t xml:space="preserve"> [</w:t>
      </w:r>
      <w:hyperlink r:id="rId448">
        <w:r w:rsidDel="00000000" w:rsidR="00000000" w:rsidRPr="00000000">
          <w:rPr>
            <w:rtl w:val="0"/>
          </w:rPr>
          <w:t xml:space="preserve">Deek IJROBP '19</w:t>
        </w:r>
      </w:hyperlink>
      <w:r w:rsidDel="00000000" w:rsidR="00000000" w:rsidRPr="00000000">
        <w:rPr>
          <w:rtl w:val="0"/>
        </w:rPr>
        <w:t xml:space="preserve">]: </w:t>
      </w:r>
      <w:r w:rsidDel="00000000" w:rsidR="00000000" w:rsidRPr="00000000">
        <w:rPr>
          <w:b w:val="1"/>
          <w:rtl w:val="0"/>
        </w:rPr>
        <w:t xml:space="preserve">Treatment of Primary + Oligometastases</w:t>
      </w:r>
      <w:r w:rsidDel="00000000" w:rsidR="00000000" w:rsidRPr="00000000">
        <w:rPr>
          <w:rtl w:val="0"/>
        </w:rPr>
        <w:t xml:space="preserve">.</w:t>
        <w:br w:type="textWrapping"/>
        <w:t xml:space="preserve">TBL </w:t>
      </w:r>
      <w:hyperlink r:id="rId449">
        <w:r w:rsidDel="00000000" w:rsidR="00000000" w:rsidRPr="00000000">
          <w:rPr>
            <w:vertAlign w:val="superscript"/>
            <w:rtl w:val="0"/>
          </w:rPr>
          <w:t xml:space="preserve">QS</w:t>
        </w:r>
      </w:hyperlink>
      <w:r w:rsidDel="00000000" w:rsidR="00000000" w:rsidRPr="00000000">
        <w:rPr>
          <w:rtl w:val="0"/>
        </w:rPr>
        <w:t xml:space="preserve">: Aggressive metastasis-directed radiation for oligometastatic prostate cancer appears to have favorable disease control and fairly low toxicity.</w:t>
      </w:r>
    </w:p>
    <w:p w:rsidR="00000000" w:rsidDel="00000000" w:rsidP="00000000" w:rsidRDefault="00000000" w:rsidRPr="00000000" w14:paraId="0000079B">
      <w:pPr>
        <w:numPr>
          <w:ilvl w:val="1"/>
          <w:numId w:val="47"/>
        </w:numPr>
        <w:ind w:left="1440" w:hanging="360"/>
        <w:rPr>
          <w:b w:val="0"/>
        </w:rPr>
      </w:pPr>
      <w:r w:rsidDel="00000000" w:rsidR="00000000" w:rsidRPr="00000000">
        <w:rPr>
          <w:rFonts w:ascii="Gungsuh" w:cs="Gungsuh" w:eastAsia="Gungsuh" w:hAnsi="Gungsuh"/>
          <w:rtl w:val="0"/>
        </w:rPr>
        <w:t xml:space="preserve">156 patients with 354 metastatic lesions (≤ 5 sites, nearly half only 1 site). 2013 to 2018. MFU 2y. </w:t>
      </w:r>
    </w:p>
    <w:p w:rsidR="00000000" w:rsidDel="00000000" w:rsidP="00000000" w:rsidRDefault="00000000" w:rsidRPr="00000000" w14:paraId="0000079C">
      <w:pPr>
        <w:numPr>
          <w:ilvl w:val="1"/>
          <w:numId w:val="47"/>
        </w:numPr>
        <w:ind w:left="1440" w:hanging="360"/>
        <w:rPr>
          <w:b w:val="0"/>
        </w:rPr>
      </w:pPr>
      <w:r w:rsidDel="00000000" w:rsidR="00000000" w:rsidRPr="00000000">
        <w:rPr>
          <w:rtl w:val="0"/>
        </w:rPr>
        <w:t xml:space="preserve">Local progression in &lt; 10%. MbcPFS just over 1 year.</w:t>
      </w:r>
    </w:p>
    <w:p w:rsidR="00000000" w:rsidDel="00000000" w:rsidP="00000000" w:rsidRDefault="00000000" w:rsidRPr="00000000" w14:paraId="0000079D">
      <w:pPr>
        <w:numPr>
          <w:ilvl w:val="1"/>
          <w:numId w:val="47"/>
        </w:numPr>
        <w:ind w:left="1440" w:hanging="360"/>
        <w:rPr>
          <w:b w:val="0"/>
        </w:rPr>
      </w:pPr>
      <w:r w:rsidDel="00000000" w:rsidR="00000000" w:rsidRPr="00000000">
        <w:rPr>
          <w:rFonts w:ascii="Cardo" w:cs="Cardo" w:eastAsia="Cardo" w:hAnsi="Cardo"/>
          <w:rtl w:val="0"/>
        </w:rPr>
        <w:t xml:space="preserve">MbcPFS for CRPC / CSPC of 7→ 17 mo. </w:t>
      </w:r>
    </w:p>
    <w:p w:rsidR="00000000" w:rsidDel="00000000" w:rsidP="00000000" w:rsidRDefault="00000000" w:rsidRPr="00000000" w14:paraId="0000079E">
      <w:pPr>
        <w:numPr>
          <w:ilvl w:val="1"/>
          <w:numId w:val="47"/>
        </w:numPr>
        <w:ind w:left="1440" w:hanging="360"/>
        <w:rPr>
          <w:b w:val="0"/>
        </w:rPr>
      </w:pPr>
      <w:r w:rsidDel="00000000" w:rsidR="00000000" w:rsidRPr="00000000">
        <w:rPr>
          <w:rtl w:val="0"/>
        </w:rPr>
        <w:t xml:space="preserve">Peri-RT ADT (median 4 mo) with recovery of testosterone (n=28): MFU 33 mo, 2y bcPFS 77%. </w:t>
      </w:r>
    </w:p>
    <w:p w:rsidR="00000000" w:rsidDel="00000000" w:rsidP="00000000" w:rsidRDefault="00000000" w:rsidRPr="00000000" w14:paraId="0000079F">
      <w:pPr>
        <w:numPr>
          <w:ilvl w:val="1"/>
          <w:numId w:val="47"/>
        </w:numPr>
        <w:ind w:left="1440" w:hanging="360"/>
        <w:rPr>
          <w:b w:val="0"/>
        </w:rPr>
      </w:pPr>
      <w:r w:rsidDel="00000000" w:rsidR="00000000" w:rsidRPr="00000000">
        <w:rPr>
          <w:rtl w:val="0"/>
        </w:rPr>
        <w:t xml:space="preserve">Nodal patients are more likely to fail in nodes, while bony lesions are more likely to fail in the bone.</w:t>
      </w:r>
    </w:p>
    <w:p w:rsidR="00000000" w:rsidDel="00000000" w:rsidP="00000000" w:rsidRDefault="00000000" w:rsidRPr="00000000" w14:paraId="000007A0">
      <w:pPr>
        <w:ind w:left="0" w:firstLine="0"/>
        <w:rPr>
          <w:b w:val="1"/>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1">
            <w:pPr>
              <w:ind w:left="0" w:firstLine="0"/>
              <w:rPr>
                <w:i w:val="1"/>
              </w:rPr>
            </w:pPr>
            <w:r w:rsidDel="00000000" w:rsidR="00000000" w:rsidRPr="00000000">
              <w:rPr>
                <w:b w:val="1"/>
                <w:rtl w:val="0"/>
              </w:rPr>
              <w:t xml:space="preserve">ASCO Guideline: </w:t>
            </w:r>
            <w:hyperlink r:id="rId450">
              <w:r w:rsidDel="00000000" w:rsidR="00000000" w:rsidRPr="00000000">
                <w:rPr>
                  <w:b w:val="1"/>
                  <w:rtl w:val="0"/>
                </w:rPr>
                <w:t xml:space="preserve">Initial Hormonal Mgmt of Androgen-Sensitive Met, Recurrent, or Progressive PrCa </w:t>
              </w:r>
            </w:hyperlink>
            <w:r w:rsidDel="00000000" w:rsidR="00000000" w:rsidRPr="00000000">
              <w:rPr>
                <w:i w:val="1"/>
                <w:rtl w:val="0"/>
              </w:rPr>
              <w:t xml:space="preserve">April 20, 2007</w:t>
            </w:r>
          </w:p>
          <w:p w:rsidR="00000000" w:rsidDel="00000000" w:rsidP="00000000" w:rsidRDefault="00000000" w:rsidRPr="00000000" w14:paraId="000007A2">
            <w:pPr>
              <w:numPr>
                <w:ilvl w:val="0"/>
                <w:numId w:val="15"/>
              </w:numPr>
            </w:pPr>
            <w:r w:rsidDel="00000000" w:rsidR="00000000" w:rsidRPr="00000000">
              <w:rPr>
                <w:rtl w:val="0"/>
              </w:rPr>
              <w:t xml:space="preserve">Bilateral orchiectomy or LH-RH agonists first line.</w:t>
            </w:r>
          </w:p>
          <w:p w:rsidR="00000000" w:rsidDel="00000000" w:rsidP="00000000" w:rsidRDefault="00000000" w:rsidRPr="00000000" w14:paraId="000007A3">
            <w:pPr>
              <w:numPr>
                <w:ilvl w:val="0"/>
                <w:numId w:val="15"/>
              </w:numPr>
            </w:pPr>
            <w:r w:rsidDel="00000000" w:rsidR="00000000" w:rsidRPr="00000000">
              <w:rPr>
                <w:rtl w:val="0"/>
              </w:rPr>
              <w:t xml:space="preserve">NSAA monotherapy warrants discussion as an alternative; steroidal AA monotherapy should never be offered.</w:t>
            </w:r>
          </w:p>
          <w:p w:rsidR="00000000" w:rsidDel="00000000" w:rsidP="00000000" w:rsidRDefault="00000000" w:rsidRPr="00000000" w14:paraId="000007A4">
            <w:pPr>
              <w:numPr>
                <w:ilvl w:val="0"/>
                <w:numId w:val="15"/>
              </w:numPr>
            </w:pPr>
            <w:r w:rsidDel="00000000" w:rsidR="00000000" w:rsidRPr="00000000">
              <w:rPr>
                <w:rtl w:val="0"/>
              </w:rPr>
              <w:t xml:space="preserve">Combined androgen blockade should be considered.</w:t>
            </w:r>
          </w:p>
          <w:p w:rsidR="00000000" w:rsidDel="00000000" w:rsidP="00000000" w:rsidRDefault="00000000" w:rsidRPr="00000000" w14:paraId="000007A5">
            <w:pPr>
              <w:numPr>
                <w:ilvl w:val="0"/>
                <w:numId w:val="15"/>
              </w:numPr>
            </w:pPr>
            <w:r w:rsidDel="00000000" w:rsidR="00000000" w:rsidRPr="00000000">
              <w:rPr>
                <w:rtl w:val="0"/>
              </w:rPr>
              <w:t xml:space="preserve">Immediate ADT for metastatic or progressive PrCa decreases CSM (RR 0.83), while increasing Non-CSM (1.15) without an OS advantage as compared to symptom-onset institution of ADT. </w:t>
            </w:r>
          </w:p>
          <w:p w:rsidR="00000000" w:rsidDel="00000000" w:rsidP="00000000" w:rsidRDefault="00000000" w:rsidRPr="00000000" w14:paraId="000007A6">
            <w:pPr>
              <w:numPr>
                <w:ilvl w:val="1"/>
                <w:numId w:val="15"/>
              </w:numPr>
              <w:ind w:left="1440" w:hanging="360"/>
            </w:pPr>
            <w:r w:rsidDel="00000000" w:rsidR="00000000" w:rsidRPr="00000000">
              <w:rPr>
                <w:rtl w:val="0"/>
              </w:rPr>
              <w:t xml:space="preserve">Therefore, the panel cannot recommend early ADT initiation.</w:t>
            </w:r>
          </w:p>
          <w:p w:rsidR="00000000" w:rsidDel="00000000" w:rsidP="00000000" w:rsidRDefault="00000000" w:rsidRPr="00000000" w14:paraId="000007A7">
            <w:pPr>
              <w:numPr>
                <w:ilvl w:val="0"/>
                <w:numId w:val="15"/>
              </w:numPr>
            </w:pPr>
            <w:r w:rsidDel="00000000" w:rsidR="00000000" w:rsidRPr="00000000">
              <w:rPr>
                <w:rtl w:val="0"/>
              </w:rPr>
              <w:t xml:space="preserve">Further studies must be completed to assess whether pts with adverse prognostic factors fain OS advantage with immediate ADT (especially asymptomatic pts w bcF).</w:t>
            </w:r>
          </w:p>
          <w:p w:rsidR="00000000" w:rsidDel="00000000" w:rsidP="00000000" w:rsidRDefault="00000000" w:rsidRPr="00000000" w14:paraId="000007A8">
            <w:pPr>
              <w:ind w:left="0" w:firstLine="0"/>
              <w:rPr/>
            </w:pPr>
            <w:r w:rsidDel="00000000" w:rsidR="00000000" w:rsidRPr="00000000">
              <w:rPr>
                <w:b w:val="1"/>
                <w:rtl w:val="0"/>
              </w:rPr>
              <w:t xml:space="preserve">ASCO Guideline: </w:t>
            </w:r>
            <w:hyperlink r:id="rId451">
              <w:r w:rsidDel="00000000" w:rsidR="00000000" w:rsidRPr="00000000">
                <w:rPr>
                  <w:b w:val="1"/>
                  <w:rtl w:val="0"/>
                </w:rPr>
                <w:t xml:space="preserve">Optimizing Anticancer Therapy in Metastatic Non-castrate Prostate Cancer</w:t>
              </w:r>
            </w:hyperlink>
            <w:r w:rsidDel="00000000" w:rsidR="00000000" w:rsidRPr="00000000">
              <w:rPr>
                <w:b w:val="1"/>
                <w:i w:val="1"/>
                <w:rtl w:val="0"/>
              </w:rPr>
              <w:t xml:space="preserve"> </w:t>
            </w:r>
            <w:r w:rsidDel="00000000" w:rsidR="00000000" w:rsidRPr="00000000">
              <w:rPr>
                <w:i w:val="1"/>
                <w:rtl w:val="0"/>
              </w:rPr>
              <w:t xml:space="preserve">April 2, 2018</w:t>
              <w:br w:type="textWrapping"/>
            </w:r>
            <w:r w:rsidDel="00000000" w:rsidR="00000000" w:rsidRPr="00000000">
              <w:rPr>
                <w:rFonts w:ascii="Gungsuh" w:cs="Gungsuh" w:eastAsia="Gungsuh" w:hAnsi="Gungsuh"/>
                <w:rtl w:val="0"/>
              </w:rPr>
              <w:t xml:space="preserve">You’re flat out wrong if you fail to offer docetaxel to men with high-volume disease as defined by CHAARTED and/or abiraterone to men with high-risk disease as defined by LATITUDE (at least 2 of the following: GS ≥8, ≥3 bone mets, measurable visceral mets).</w:t>
              <w:br w:type="textWrapping"/>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It’s official. Talk about the addition of abiraterone or docetaxel to ADT with all patients with mCSPC, especially those with high-volume and/or high-risk disease.</w:t>
            </w:r>
          </w:p>
          <w:p w:rsidR="00000000" w:rsidDel="00000000" w:rsidP="00000000" w:rsidRDefault="00000000" w:rsidRPr="00000000" w14:paraId="000007A9">
            <w:pPr>
              <w:numPr>
                <w:ilvl w:val="0"/>
                <w:numId w:val="33"/>
              </w:numPr>
            </w:pPr>
            <w:r w:rsidDel="00000000" w:rsidR="00000000" w:rsidRPr="00000000">
              <w:rPr>
                <w:rtl w:val="0"/>
              </w:rPr>
              <w:t xml:space="preserve">ADT + docetaxel or abiraterone provides OS benefit compared with ADT alone.</w:t>
            </w:r>
          </w:p>
          <w:p w:rsidR="00000000" w:rsidDel="00000000" w:rsidP="00000000" w:rsidRDefault="00000000" w:rsidRPr="00000000" w14:paraId="000007AA">
            <w:pPr>
              <w:numPr>
                <w:ilvl w:val="0"/>
                <w:numId w:val="33"/>
              </w:numPr>
            </w:pPr>
            <w:r w:rsidDel="00000000" w:rsidR="00000000" w:rsidRPr="00000000">
              <w:rPr>
                <w:rtl w:val="0"/>
              </w:rPr>
              <w:t xml:space="preserve">Strongest evidence for benefit with docetaxel in men with de novo high-volume metastatic disease (CHAARTED).</w:t>
            </w:r>
          </w:p>
          <w:p w:rsidR="00000000" w:rsidDel="00000000" w:rsidP="00000000" w:rsidRDefault="00000000" w:rsidRPr="00000000" w14:paraId="000007AB">
            <w:pPr>
              <w:numPr>
                <w:ilvl w:val="1"/>
                <w:numId w:val="33"/>
              </w:numPr>
              <w:ind w:left="1440" w:hanging="360"/>
            </w:pPr>
            <w:r w:rsidDel="00000000" w:rsidR="00000000" w:rsidRPr="00000000">
              <w:rPr>
                <w:rtl w:val="0"/>
              </w:rPr>
              <w:t xml:space="preserve">Dosing: Docetaxel 75 mg/m2 q3w x6c ± prednisolone 5 mg qday ± abiraterone 1000 mg with prednisolone or prednisone 5 mg daily.</w:t>
            </w:r>
          </w:p>
          <w:p w:rsidR="00000000" w:rsidDel="00000000" w:rsidP="00000000" w:rsidRDefault="00000000" w:rsidRPr="00000000" w14:paraId="000007AC">
            <w:pPr>
              <w:numPr>
                <w:ilvl w:val="0"/>
                <w:numId w:val="33"/>
              </w:numPr>
            </w:pPr>
            <w:r w:rsidDel="00000000" w:rsidR="00000000" w:rsidRPr="00000000">
              <w:rPr>
                <w:rtl w:val="0"/>
              </w:rPr>
              <w:t xml:space="preserve">Similar survival benefits seen with abiraterone in high-risk pts (LATITUDE) and in metastatic population.</w:t>
            </w:r>
          </w:p>
          <w:p w:rsidR="00000000" w:rsidDel="00000000" w:rsidP="00000000" w:rsidRDefault="00000000" w:rsidRPr="00000000" w14:paraId="000007AD">
            <w:pPr>
              <w:numPr>
                <w:ilvl w:val="0"/>
                <w:numId w:val="33"/>
              </w:numPr>
            </w:pPr>
            <w:r w:rsidDel="00000000" w:rsidR="00000000" w:rsidRPr="00000000">
              <w:rPr>
                <w:rtl w:val="0"/>
              </w:rPr>
              <w:t xml:space="preserve">ADT + abiraterone and ADT + docetaxel have not been compared, and it is not known which is best.</w:t>
            </w:r>
            <w:r w:rsidDel="00000000" w:rsidR="00000000" w:rsidRPr="00000000">
              <w:rPr>
                <w:rtl w:val="0"/>
              </w:rPr>
            </w:r>
          </w:p>
          <w:p w:rsidR="00000000" w:rsidDel="00000000" w:rsidP="00000000" w:rsidRDefault="00000000" w:rsidRPr="00000000" w14:paraId="000007AE">
            <w:pPr>
              <w:ind w:left="0" w:firstLine="0"/>
              <w:rPr>
                <w:i w:val="1"/>
              </w:rPr>
            </w:pPr>
            <w:r w:rsidDel="00000000" w:rsidR="00000000" w:rsidRPr="00000000">
              <w:rPr>
                <w:b w:val="1"/>
                <w:rtl w:val="0"/>
              </w:rPr>
              <w:t xml:space="preserve">ASCO Guideline: </w:t>
            </w:r>
            <w:hyperlink r:id="rId453">
              <w:r w:rsidDel="00000000" w:rsidR="00000000" w:rsidRPr="00000000">
                <w:rPr>
                  <w:b w:val="1"/>
                  <w:rtl w:val="0"/>
                </w:rPr>
                <w:t xml:space="preserve">Systemic Therapy in Men with Metastatic CRPC</w:t>
              </w:r>
            </w:hyperlink>
            <w:r w:rsidDel="00000000" w:rsidR="00000000" w:rsidRPr="00000000">
              <w:rPr>
                <w:i w:val="1"/>
                <w:rtl w:val="0"/>
              </w:rPr>
              <w:t xml:space="preserve"> September 8, 2014</w:t>
            </w:r>
          </w:p>
          <w:p w:rsidR="00000000" w:rsidDel="00000000" w:rsidP="00000000" w:rsidRDefault="00000000" w:rsidRPr="00000000" w14:paraId="000007AF">
            <w:pPr>
              <w:numPr>
                <w:ilvl w:val="0"/>
                <w:numId w:val="33"/>
              </w:numPr>
            </w:pPr>
            <w:r w:rsidDel="00000000" w:rsidR="00000000" w:rsidRPr="00000000">
              <w:rPr>
                <w:rtl w:val="0"/>
              </w:rPr>
              <w:t xml:space="preserve">Continue ADT (pharmaceutical or surgical) indefinitely.</w:t>
            </w:r>
          </w:p>
          <w:p w:rsidR="00000000" w:rsidDel="00000000" w:rsidP="00000000" w:rsidRDefault="00000000" w:rsidRPr="00000000" w14:paraId="000007B0">
            <w:pPr>
              <w:numPr>
                <w:ilvl w:val="0"/>
                <w:numId w:val="33"/>
              </w:numPr>
            </w:pPr>
            <w:r w:rsidDel="00000000" w:rsidR="00000000" w:rsidRPr="00000000">
              <w:rPr>
                <w:rtl w:val="0"/>
              </w:rPr>
              <w:t xml:space="preserve">Abiraterone/prednisone, enzalutamide or radium-223 should be offered.</w:t>
            </w:r>
          </w:p>
          <w:p w:rsidR="00000000" w:rsidDel="00000000" w:rsidP="00000000" w:rsidRDefault="00000000" w:rsidRPr="00000000" w14:paraId="000007B1">
            <w:pPr>
              <w:numPr>
                <w:ilvl w:val="0"/>
                <w:numId w:val="33"/>
              </w:numPr>
            </w:pPr>
            <w:r w:rsidDel="00000000" w:rsidR="00000000" w:rsidRPr="00000000">
              <w:rPr>
                <w:rtl w:val="0"/>
              </w:rPr>
              <w:t xml:space="preserve">Docetaxel/prednisone should also be offered with discussion of toxicity risk.</w:t>
            </w:r>
          </w:p>
          <w:p w:rsidR="00000000" w:rsidDel="00000000" w:rsidP="00000000" w:rsidRDefault="00000000" w:rsidRPr="00000000" w14:paraId="000007B2">
            <w:pPr>
              <w:numPr>
                <w:ilvl w:val="0"/>
                <w:numId w:val="33"/>
              </w:numPr>
            </w:pPr>
            <w:r w:rsidDel="00000000" w:rsidR="00000000" w:rsidRPr="00000000">
              <w:rPr>
                <w:rtl w:val="0"/>
              </w:rPr>
              <w:t xml:space="preserve">Sipuleucel-T may be offered to asymptomatic/minimally symptomatic men to increase OS with unclear QoL impact and toxicity. </w:t>
            </w:r>
          </w:p>
          <w:p w:rsidR="00000000" w:rsidDel="00000000" w:rsidP="00000000" w:rsidRDefault="00000000" w:rsidRPr="00000000" w14:paraId="000007B3">
            <w:pPr>
              <w:numPr>
                <w:ilvl w:val="0"/>
                <w:numId w:val="33"/>
              </w:numPr>
            </w:pPr>
            <w:r w:rsidDel="00000000" w:rsidR="00000000" w:rsidRPr="00000000">
              <w:rPr>
                <w:rtl w:val="0"/>
              </w:rPr>
              <w:t xml:space="preserve">For men who previously rec'd docetaxel:</w:t>
            </w:r>
          </w:p>
          <w:p w:rsidR="00000000" w:rsidDel="00000000" w:rsidP="00000000" w:rsidRDefault="00000000" w:rsidRPr="00000000" w14:paraId="000007B4">
            <w:pPr>
              <w:numPr>
                <w:ilvl w:val="1"/>
                <w:numId w:val="33"/>
              </w:numPr>
              <w:ind w:left="1440" w:hanging="360"/>
            </w:pPr>
            <w:r w:rsidDel="00000000" w:rsidR="00000000" w:rsidRPr="00000000">
              <w:rPr>
                <w:rtl w:val="0"/>
              </w:rPr>
              <w:t xml:space="preserve">Improved OS, unclear QoL impact, and moderate to high toxicity are associated with cabazitaxel/prednisone.</w:t>
            </w:r>
          </w:p>
          <w:p w:rsidR="00000000" w:rsidDel="00000000" w:rsidP="00000000" w:rsidRDefault="00000000" w:rsidRPr="00000000" w14:paraId="000007B5">
            <w:pPr>
              <w:numPr>
                <w:ilvl w:val="1"/>
                <w:numId w:val="33"/>
              </w:numPr>
              <w:ind w:left="1440" w:hanging="360"/>
            </w:pPr>
            <w:r w:rsidDel="00000000" w:rsidR="00000000" w:rsidRPr="00000000">
              <w:rPr>
                <w:rtl w:val="0"/>
              </w:rPr>
              <w:t xml:space="preserve">Modest QoL benefit without OS benefit and high toxicity risk are associated with mitoxantrone/prednisone.</w:t>
            </w:r>
          </w:p>
          <w:p w:rsidR="00000000" w:rsidDel="00000000" w:rsidP="00000000" w:rsidRDefault="00000000" w:rsidRPr="00000000" w14:paraId="000007B6">
            <w:pPr>
              <w:ind w:left="0" w:firstLine="0"/>
              <w:rPr>
                <w:i w:val="1"/>
              </w:rPr>
            </w:pPr>
            <w:r w:rsidDel="00000000" w:rsidR="00000000" w:rsidRPr="00000000">
              <w:rPr>
                <w:b w:val="1"/>
                <w:rtl w:val="0"/>
              </w:rPr>
              <w:t xml:space="preserve">ASCO Guideline: </w:t>
            </w:r>
            <w:hyperlink r:id="rId454">
              <w:r w:rsidDel="00000000" w:rsidR="00000000" w:rsidRPr="00000000">
                <w:rPr>
                  <w:b w:val="1"/>
                  <w:rtl w:val="0"/>
                </w:rPr>
                <w:t xml:space="preserve">Second-Line Hormonal Therapy for Men w Chemotherapy-Naïve CRPC PCO</w:t>
              </w:r>
            </w:hyperlink>
            <w:r w:rsidDel="00000000" w:rsidR="00000000" w:rsidRPr="00000000">
              <w:rPr>
                <w:b w:val="1"/>
                <w:i w:val="1"/>
                <w:rtl w:val="0"/>
              </w:rPr>
              <w:t xml:space="preserve"> </w:t>
            </w:r>
            <w:r w:rsidDel="00000000" w:rsidR="00000000" w:rsidRPr="00000000">
              <w:rPr>
                <w:i w:val="1"/>
                <w:rtl w:val="0"/>
              </w:rPr>
              <w:t xml:space="preserve">April 25, 2017</w:t>
            </w:r>
          </w:p>
          <w:p w:rsidR="00000000" w:rsidDel="00000000" w:rsidP="00000000" w:rsidRDefault="00000000" w:rsidRPr="00000000" w14:paraId="000007B7">
            <w:pPr>
              <w:numPr>
                <w:ilvl w:val="0"/>
                <w:numId w:val="33"/>
              </w:numPr>
            </w:pPr>
            <w:r w:rsidDel="00000000" w:rsidR="00000000" w:rsidRPr="00000000">
              <w:rPr>
                <w:rtl w:val="0"/>
              </w:rPr>
              <w:t xml:space="preserve">CRPC pts should maintain a castrate state indefinitely.</w:t>
            </w:r>
          </w:p>
          <w:p w:rsidR="00000000" w:rsidDel="00000000" w:rsidP="00000000" w:rsidRDefault="00000000" w:rsidRPr="00000000" w14:paraId="000007B8">
            <w:pPr>
              <w:numPr>
                <w:ilvl w:val="0"/>
                <w:numId w:val="33"/>
              </w:numPr>
            </w:pPr>
            <w:r w:rsidDel="00000000" w:rsidR="00000000" w:rsidRPr="00000000">
              <w:rPr>
                <w:rtl w:val="0"/>
              </w:rPr>
              <w:t xml:space="preserve">Second line hormonal tx may be considered in pts w non-metastatic CRPC at HR for mets (e.g. PSADT/velocity), but otherwise not suggested.</w:t>
            </w:r>
          </w:p>
          <w:p w:rsidR="00000000" w:rsidDel="00000000" w:rsidP="00000000" w:rsidRDefault="00000000" w:rsidRPr="00000000" w14:paraId="000007B9">
            <w:pPr>
              <w:numPr>
                <w:ilvl w:val="0"/>
                <w:numId w:val="33"/>
              </w:numPr>
            </w:pPr>
            <w:r w:rsidDel="00000000" w:rsidR="00000000" w:rsidRPr="00000000">
              <w:rPr>
                <w:rtl w:val="0"/>
              </w:rPr>
              <w:t xml:space="preserve">Pts with radiographic evidence of mets and minimal sx should be offered enzalutamide or abiraterone plus prednisone.</w:t>
            </w:r>
          </w:p>
          <w:p w:rsidR="00000000" w:rsidDel="00000000" w:rsidP="00000000" w:rsidRDefault="00000000" w:rsidRPr="00000000" w14:paraId="000007BA">
            <w:pPr>
              <w:numPr>
                <w:ilvl w:val="1"/>
                <w:numId w:val="33"/>
              </w:numPr>
              <w:ind w:left="1440" w:hanging="360"/>
            </w:pPr>
            <w:r w:rsidDel="00000000" w:rsidR="00000000" w:rsidRPr="00000000">
              <w:rPr>
                <w:rtl w:val="0"/>
              </w:rPr>
              <w:t xml:space="preserve">Radium-223 and sipuleucel-T are also options. Ensure patients are on bone protecting agents to prevent fractures.</w:t>
            </w:r>
          </w:p>
          <w:p w:rsidR="00000000" w:rsidDel="00000000" w:rsidP="00000000" w:rsidRDefault="00000000" w:rsidRPr="00000000" w14:paraId="000007BB">
            <w:pPr>
              <w:numPr>
                <w:ilvl w:val="0"/>
                <w:numId w:val="33"/>
              </w:numPr>
            </w:pPr>
            <w:r w:rsidDel="00000000" w:rsidR="00000000" w:rsidRPr="00000000">
              <w:rPr>
                <w:rtl w:val="0"/>
              </w:rPr>
              <w:t xml:space="preserve">There is no evidence for optimal order of hormone therapies for CRPC beyond second line treatment.</w:t>
            </w:r>
          </w:p>
          <w:p w:rsidR="00000000" w:rsidDel="00000000" w:rsidP="00000000" w:rsidRDefault="00000000" w:rsidRPr="00000000" w14:paraId="000007BC">
            <w:pPr>
              <w:numPr>
                <w:ilvl w:val="0"/>
                <w:numId w:val="33"/>
              </w:numPr>
            </w:pPr>
            <w:r w:rsidDel="00000000" w:rsidR="00000000" w:rsidRPr="00000000">
              <w:rPr>
                <w:rtl w:val="0"/>
              </w:rPr>
              <w:t xml:space="preserve">PSA testing q4-6 mo is reasonable for men without metastasis.</w:t>
            </w:r>
          </w:p>
          <w:p w:rsidR="00000000" w:rsidDel="00000000" w:rsidP="00000000" w:rsidRDefault="00000000" w:rsidRPr="00000000" w14:paraId="000007BD">
            <w:pPr>
              <w:numPr>
                <w:ilvl w:val="0"/>
                <w:numId w:val="33"/>
              </w:numPr>
            </w:pPr>
            <w:r w:rsidDel="00000000" w:rsidR="00000000" w:rsidRPr="00000000">
              <w:rPr>
                <w:rtl w:val="0"/>
              </w:rPr>
              <w:t xml:space="preserve">Imaging for symptoms only, or pts at risk for mets who exhibit symptoms or other evidence of progression.</w:t>
            </w:r>
            <w:r w:rsidDel="00000000" w:rsidR="00000000" w:rsidRPr="00000000">
              <w:rPr>
                <w:rtl w:val="0"/>
              </w:rPr>
            </w:r>
          </w:p>
        </w:tc>
      </w:tr>
    </w:tbl>
    <w:p w:rsidR="00000000" w:rsidDel="00000000" w:rsidP="00000000" w:rsidRDefault="00000000" w:rsidRPr="00000000" w14:paraId="000007BE">
      <w:pPr>
        <w:ind w:left="0" w:firstLine="0"/>
        <w:rPr/>
      </w:pPr>
      <w:r w:rsidDel="00000000" w:rsidR="00000000" w:rsidRPr="00000000">
        <w:rPr>
          <w:rtl w:val="0"/>
        </w:rPr>
      </w:r>
    </w:p>
    <w:p w:rsidR="00000000" w:rsidDel="00000000" w:rsidP="00000000" w:rsidRDefault="00000000" w:rsidRPr="00000000" w14:paraId="000007BF">
      <w:pPr>
        <w:pStyle w:val="Heading2"/>
        <w:spacing w:line="240" w:lineRule="auto"/>
        <w:rPr/>
      </w:pPr>
      <w:bookmarkStart w:colFirst="0" w:colLast="0" w:name="_ehq5q81ywp08" w:id="185"/>
      <w:bookmarkEnd w:id="185"/>
      <w:hyperlink w:anchor="_hacuxkgwbl76">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7C0">
      <w:pPr>
        <w:ind w:left="0" w:firstLine="0"/>
        <w:rPr/>
      </w:pPr>
      <w:r w:rsidDel="00000000" w:rsidR="00000000" w:rsidRPr="00000000">
        <w:rPr>
          <w:rtl w:val="0"/>
        </w:rPr>
        <w:t xml:space="preserve">See the Summary Box above. See the [</w:t>
      </w:r>
      <w:hyperlink w:anchor="yx9gmc20bvbv">
        <w:r w:rsidDel="00000000" w:rsidR="00000000" w:rsidRPr="00000000">
          <w:rPr>
            <w:rtl w:val="0"/>
          </w:rPr>
          <w:t xml:space="preserve">Summary of ADT</w:t>
        </w:r>
      </w:hyperlink>
      <w:r w:rsidDel="00000000" w:rsidR="00000000" w:rsidRPr="00000000">
        <w:rPr>
          <w:rtl w:val="0"/>
        </w:rPr>
        <w:t xml:space="preserve">] section for more information.</w:t>
      </w:r>
      <w:r w:rsidDel="00000000" w:rsidR="00000000" w:rsidRPr="00000000">
        <w:rPr>
          <w:rtl w:val="0"/>
        </w:rPr>
      </w:r>
    </w:p>
    <w:p w:rsidR="00000000" w:rsidDel="00000000" w:rsidP="00000000" w:rsidRDefault="00000000" w:rsidRPr="00000000" w14:paraId="000007C1">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of pts present with at least locally advanced disease.</w:t>
      </w:r>
      <w:r w:rsidDel="00000000" w:rsidR="00000000" w:rsidRPr="00000000">
        <w:rPr>
          <w:rtl w:val="0"/>
        </w:rPr>
      </w:r>
    </w:p>
    <w:p w:rsidR="00000000" w:rsidDel="00000000" w:rsidP="00000000" w:rsidRDefault="00000000" w:rsidRPr="00000000" w14:paraId="000007C2">
      <w:pPr>
        <w:numPr>
          <w:ilvl w:val="0"/>
          <w:numId w:val="47"/>
        </w:numPr>
      </w:pPr>
      <w:r w:rsidDel="00000000" w:rsidR="00000000" w:rsidRPr="00000000">
        <w:rPr>
          <w:b w:val="1"/>
          <w:rtl w:val="0"/>
        </w:rPr>
        <w:t xml:space="preserve">Continuous androgen deprivation is often superior to Intermittent ADT</w:t>
      </w:r>
      <w:r w:rsidDel="00000000" w:rsidR="00000000" w:rsidRPr="00000000">
        <w:rPr>
          <w:rtl w:val="0"/>
        </w:rPr>
        <w:t xml:space="preserve">. Short follow up studies may favor non inferiority, but should be interpreted with caution [</w:t>
      </w:r>
      <w:hyperlink r:id="rId455">
        <w:r w:rsidDel="00000000" w:rsidR="00000000" w:rsidRPr="00000000">
          <w:rPr>
            <w:rtl w:val="0"/>
          </w:rPr>
          <w:t xml:space="preserve">Hussain NEJM '13</w:t>
        </w:r>
      </w:hyperlink>
      <w:r w:rsidDel="00000000" w:rsidR="00000000" w:rsidRPr="00000000">
        <w:rPr>
          <w:rtl w:val="0"/>
        </w:rPr>
        <w:t xml:space="preserve">, </w:t>
      </w:r>
      <w:hyperlink r:id="rId456">
        <w:r w:rsidDel="00000000" w:rsidR="00000000" w:rsidRPr="00000000">
          <w:rPr>
            <w:rtl w:val="0"/>
          </w:rPr>
          <w:t xml:space="preserve">Crook NEJM '12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3">
      <w:pPr>
        <w:numPr>
          <w:ilvl w:val="0"/>
          <w:numId w:val="47"/>
        </w:numPr>
      </w:pPr>
      <w:r w:rsidDel="00000000" w:rsidR="00000000" w:rsidRPr="00000000">
        <w:rPr>
          <w:b w:val="1"/>
          <w:rtl w:val="0"/>
        </w:rPr>
        <w:t xml:space="preserve">GnRH antagonists</w:t>
      </w:r>
      <w:r w:rsidDel="00000000" w:rsidR="00000000" w:rsidRPr="00000000">
        <w:rPr>
          <w:rtl w:val="0"/>
        </w:rPr>
        <w:t xml:space="preserve">: </w:t>
      </w:r>
      <w:r w:rsidDel="00000000" w:rsidR="00000000" w:rsidRPr="00000000">
        <w:rPr>
          <w:b w:val="1"/>
          <w:rtl w:val="0"/>
        </w:rPr>
        <w:t xml:space="preserve">Degarelix </w:t>
      </w:r>
      <w:r w:rsidDel="00000000" w:rsidR="00000000" w:rsidRPr="00000000">
        <w:rPr>
          <w:rtl w:val="0"/>
        </w:rPr>
        <w:t xml:space="preserve">(</w:t>
      </w:r>
      <w:r w:rsidDel="00000000" w:rsidR="00000000" w:rsidRPr="00000000">
        <w:rPr>
          <w:b w:val="1"/>
          <w:rtl w:val="0"/>
        </w:rPr>
        <w:t xml:space="preserve">Firmagon</w:t>
      </w:r>
      <w:r w:rsidDel="00000000" w:rsidR="00000000" w:rsidRPr="00000000">
        <w:rPr>
          <w:rtl w:val="0"/>
        </w:rPr>
        <w:t xml:space="preserve">)</w:t>
      </w:r>
    </w:p>
    <w:p w:rsidR="00000000" w:rsidDel="00000000" w:rsidP="00000000" w:rsidRDefault="00000000" w:rsidRPr="00000000" w14:paraId="000007C4">
      <w:pPr>
        <w:numPr>
          <w:ilvl w:val="1"/>
          <w:numId w:val="47"/>
        </w:numPr>
        <w:ind w:left="1440" w:hanging="360"/>
      </w:pPr>
      <w:r w:rsidDel="00000000" w:rsidR="00000000" w:rsidRPr="00000000">
        <w:rPr>
          <w:rtl w:val="0"/>
        </w:rPr>
        <w:t xml:space="preserve"> Not associated with flare due to no initial stimulation of LH.</w:t>
      </w:r>
      <w:r w:rsidDel="00000000" w:rsidR="00000000" w:rsidRPr="00000000">
        <w:rPr>
          <w:rtl w:val="0"/>
        </w:rPr>
      </w:r>
    </w:p>
    <w:p w:rsidR="00000000" w:rsidDel="00000000" w:rsidP="00000000" w:rsidRDefault="00000000" w:rsidRPr="00000000" w14:paraId="000007C5">
      <w:pPr>
        <w:numPr>
          <w:ilvl w:val="0"/>
          <w:numId w:val="47"/>
        </w:numPr>
      </w:pPr>
      <w:r w:rsidDel="00000000" w:rsidR="00000000" w:rsidRPr="00000000">
        <w:rPr>
          <w:b w:val="1"/>
          <w:rtl w:val="0"/>
        </w:rPr>
        <w:t xml:space="preserve">GnRH agonist</w:t>
      </w:r>
      <w:r w:rsidDel="00000000" w:rsidR="00000000" w:rsidRPr="00000000">
        <w:rPr>
          <w:rtl w:val="0"/>
        </w:rPr>
        <w:t xml:space="preserve">: </w:t>
      </w:r>
      <w:r w:rsidDel="00000000" w:rsidR="00000000" w:rsidRPr="00000000">
        <w:rPr>
          <w:b w:val="1"/>
          <w:rtl w:val="0"/>
        </w:rPr>
        <w:t xml:space="preserve">Goserelin </w:t>
      </w:r>
      <w:r w:rsidDel="00000000" w:rsidR="00000000" w:rsidRPr="00000000">
        <w:rPr>
          <w:rtl w:val="0"/>
        </w:rPr>
        <w:t xml:space="preserve">(</w:t>
      </w:r>
      <w:r w:rsidDel="00000000" w:rsidR="00000000" w:rsidRPr="00000000">
        <w:rPr>
          <w:b w:val="1"/>
          <w:rtl w:val="0"/>
        </w:rPr>
        <w:t xml:space="preserve">Zoladex</w:t>
      </w:r>
      <w:r w:rsidDel="00000000" w:rsidR="00000000" w:rsidRPr="00000000">
        <w:rPr>
          <w:rtl w:val="0"/>
        </w:rPr>
        <w:t xml:space="preserve">), </w:t>
      </w:r>
      <w:r w:rsidDel="00000000" w:rsidR="00000000" w:rsidRPr="00000000">
        <w:rPr>
          <w:b w:val="1"/>
          <w:rtl w:val="0"/>
        </w:rPr>
        <w:t xml:space="preserve">Leuprolide </w:t>
      </w:r>
      <w:r w:rsidDel="00000000" w:rsidR="00000000" w:rsidRPr="00000000">
        <w:rPr>
          <w:rtl w:val="0"/>
        </w:rPr>
        <w:t xml:space="preserve">(</w:t>
      </w:r>
      <w:r w:rsidDel="00000000" w:rsidR="00000000" w:rsidRPr="00000000">
        <w:rPr>
          <w:b w:val="1"/>
          <w:rtl w:val="0"/>
        </w:rPr>
        <w:t xml:space="preserve">Lupron</w:t>
      </w:r>
      <w:r w:rsidDel="00000000" w:rsidR="00000000" w:rsidRPr="00000000">
        <w:rPr>
          <w:rtl w:val="0"/>
        </w:rPr>
        <w:t xml:space="preserve">), </w:t>
      </w:r>
      <w:r w:rsidDel="00000000" w:rsidR="00000000" w:rsidRPr="00000000">
        <w:rPr>
          <w:b w:val="1"/>
          <w:rtl w:val="0"/>
        </w:rPr>
        <w:t xml:space="preserve">Triptorelin </w:t>
      </w:r>
      <w:r w:rsidDel="00000000" w:rsidR="00000000" w:rsidRPr="00000000">
        <w:rPr>
          <w:rtl w:val="0"/>
        </w:rPr>
        <w:t xml:space="preserve">(</w:t>
      </w:r>
      <w:r w:rsidDel="00000000" w:rsidR="00000000" w:rsidRPr="00000000">
        <w:rPr>
          <w:b w:val="1"/>
          <w:rtl w:val="0"/>
        </w:rPr>
        <w:t xml:space="preserve">Trelstar</w:t>
      </w:r>
      <w:r w:rsidDel="00000000" w:rsidR="00000000" w:rsidRPr="00000000">
        <w:rPr>
          <w:rtl w:val="0"/>
        </w:rPr>
        <w:t xml:space="preserve">).</w:t>
      </w:r>
    </w:p>
    <w:p w:rsidR="00000000" w:rsidDel="00000000" w:rsidP="00000000" w:rsidRDefault="00000000" w:rsidRPr="00000000" w14:paraId="000007C6">
      <w:pPr>
        <w:numPr>
          <w:ilvl w:val="1"/>
          <w:numId w:val="47"/>
        </w:numPr>
        <w:ind w:left="1440" w:hanging="360"/>
      </w:pPr>
      <w:r w:rsidDel="00000000" w:rsidR="00000000" w:rsidRPr="00000000">
        <w:rPr>
          <w:rtl w:val="0"/>
        </w:rPr>
        <w:t xml:space="preserve">No evidence that early ADT for asymptomatic bcF w/o DM prolongs survival compared to delayed ADT. Anscher: Can consider intermittent w close FU monitoring PSA doubling time.</w:t>
      </w:r>
    </w:p>
    <w:p w:rsidR="00000000" w:rsidDel="00000000" w:rsidP="00000000" w:rsidRDefault="00000000" w:rsidRPr="00000000" w14:paraId="000007C7">
      <w:pPr>
        <w:numPr>
          <w:ilvl w:val="1"/>
          <w:numId w:val="47"/>
        </w:numPr>
        <w:ind w:left="1440" w:hanging="360"/>
      </w:pPr>
      <w:r w:rsidDel="00000000" w:rsidR="00000000" w:rsidRPr="00000000">
        <w:rPr>
          <w:rtl w:val="0"/>
        </w:rPr>
        <w:t xml:space="preserve">LHRH agonist (medical castration) and bilateral orchiectomy (surgical castration) appear equally effective.</w:t>
      </w:r>
      <w:r w:rsidDel="00000000" w:rsidR="00000000" w:rsidRPr="00000000">
        <w:rPr>
          <w:rtl w:val="0"/>
        </w:rPr>
      </w:r>
    </w:p>
    <w:p w:rsidR="00000000" w:rsidDel="00000000" w:rsidP="00000000" w:rsidRDefault="00000000" w:rsidRPr="00000000" w14:paraId="000007C8">
      <w:pPr>
        <w:numPr>
          <w:ilvl w:val="0"/>
          <w:numId w:val="47"/>
        </w:numPr>
      </w:pPr>
      <w:r w:rsidDel="00000000" w:rsidR="00000000" w:rsidRPr="00000000">
        <w:rPr>
          <w:b w:val="1"/>
          <w:rtl w:val="0"/>
        </w:rPr>
        <w:t xml:space="preserve">NSAA</w:t>
      </w:r>
      <w:r w:rsidDel="00000000" w:rsidR="00000000" w:rsidRPr="00000000">
        <w:rPr>
          <w:rtl w:val="0"/>
        </w:rPr>
        <w:t xml:space="preserve"> receptor antagonists: </w:t>
      </w:r>
      <w:r w:rsidDel="00000000" w:rsidR="00000000" w:rsidRPr="00000000">
        <w:rPr>
          <w:b w:val="1"/>
          <w:rtl w:val="0"/>
        </w:rPr>
        <w:t xml:space="preserve">Bicalutamide </w:t>
      </w:r>
      <w:r w:rsidDel="00000000" w:rsidR="00000000" w:rsidRPr="00000000">
        <w:rPr>
          <w:rtl w:val="0"/>
        </w:rPr>
        <w:t xml:space="preserve">(</w:t>
      </w:r>
      <w:r w:rsidDel="00000000" w:rsidR="00000000" w:rsidRPr="00000000">
        <w:rPr>
          <w:b w:val="1"/>
          <w:rtl w:val="0"/>
        </w:rPr>
        <w:t xml:space="preserve">Casodex</w:t>
      </w:r>
      <w:r w:rsidDel="00000000" w:rsidR="00000000" w:rsidRPr="00000000">
        <w:rPr>
          <w:rtl w:val="0"/>
        </w:rPr>
        <w:t xml:space="preserve">), </w:t>
      </w:r>
      <w:r w:rsidDel="00000000" w:rsidR="00000000" w:rsidRPr="00000000">
        <w:rPr>
          <w:b w:val="1"/>
          <w:rtl w:val="0"/>
        </w:rPr>
        <w:t xml:space="preserve">flutamide </w:t>
      </w:r>
      <w:r w:rsidDel="00000000" w:rsidR="00000000" w:rsidRPr="00000000">
        <w:rPr>
          <w:rtl w:val="0"/>
        </w:rPr>
        <w:t xml:space="preserve">(</w:t>
      </w:r>
      <w:r w:rsidDel="00000000" w:rsidR="00000000" w:rsidRPr="00000000">
        <w:rPr>
          <w:b w:val="1"/>
          <w:rtl w:val="0"/>
        </w:rPr>
        <w:t xml:space="preserve">Eulexin</w:t>
      </w:r>
      <w:r w:rsidDel="00000000" w:rsidR="00000000" w:rsidRPr="00000000">
        <w:rPr>
          <w:rtl w:val="0"/>
        </w:rPr>
        <w:t xml:space="preserve">), </w:t>
      </w:r>
      <w:r w:rsidDel="00000000" w:rsidR="00000000" w:rsidRPr="00000000">
        <w:rPr>
          <w:b w:val="1"/>
          <w:rtl w:val="0"/>
        </w:rPr>
        <w:t xml:space="preserve">enzalutamide </w:t>
      </w:r>
      <w:r w:rsidDel="00000000" w:rsidR="00000000" w:rsidRPr="00000000">
        <w:rPr>
          <w:rtl w:val="0"/>
        </w:rPr>
        <w:t xml:space="preserve">(</w:t>
      </w:r>
      <w:r w:rsidDel="00000000" w:rsidR="00000000" w:rsidRPr="00000000">
        <w:rPr>
          <w:b w:val="1"/>
          <w:rtl w:val="0"/>
        </w:rPr>
        <w:t xml:space="preserve">Xtandi</w:t>
      </w:r>
      <w:r w:rsidDel="00000000" w:rsidR="00000000" w:rsidRPr="00000000">
        <w:rPr>
          <w:rtl w:val="0"/>
        </w:rPr>
        <w:t xml:space="preserve">), apalutamide, darolutamide.</w:t>
      </w:r>
    </w:p>
    <w:p w:rsidR="00000000" w:rsidDel="00000000" w:rsidP="00000000" w:rsidRDefault="00000000" w:rsidRPr="00000000" w14:paraId="000007C9">
      <w:pPr>
        <w:numPr>
          <w:ilvl w:val="1"/>
          <w:numId w:val="47"/>
        </w:numPr>
        <w:ind w:left="1440" w:hanging="360"/>
      </w:pPr>
      <w:r w:rsidDel="00000000" w:rsidR="00000000" w:rsidRPr="00000000">
        <w:rPr>
          <w:b w:val="1"/>
          <w:rtl w:val="0"/>
        </w:rPr>
        <w:t xml:space="preserve">Enzalutamide (Xtandi)</w:t>
      </w:r>
      <w:r w:rsidDel="00000000" w:rsidR="00000000" w:rsidRPr="00000000">
        <w:rPr>
          <w:rtl w:val="0"/>
        </w:rPr>
        <w:t xml:space="preserve"> is a novel AR antagonist that prevents AR binding to DNA.</w:t>
      </w:r>
    </w:p>
    <w:p w:rsidR="00000000" w:rsidDel="00000000" w:rsidP="00000000" w:rsidRDefault="00000000" w:rsidRPr="00000000" w14:paraId="000007CA">
      <w:pPr>
        <w:numPr>
          <w:ilvl w:val="2"/>
          <w:numId w:val="47"/>
        </w:numPr>
        <w:ind w:left="2160" w:hanging="360"/>
      </w:pPr>
      <w:r w:rsidDel="00000000" w:rsidR="00000000" w:rsidRPr="00000000">
        <w:rPr>
          <w:rtl w:val="0"/>
        </w:rPr>
        <w:t xml:space="preserve">There is an OS benefit in adding enzalutamide over bicalutamide to ADT for CSPC, although there was no benefit in enzalutamide for the 50% of patients who had received docetaxel [</w:t>
      </w:r>
      <w:hyperlink w:anchor="d9ay4hssw95p">
        <w:r w:rsidDel="00000000" w:rsidR="00000000" w:rsidRPr="00000000">
          <w:rPr>
            <w:rtl w:val="0"/>
          </w:rPr>
          <w:t xml:space="preserve">ENZAMET</w:t>
        </w:r>
      </w:hyperlink>
      <w:r w:rsidDel="00000000" w:rsidR="00000000" w:rsidRPr="00000000">
        <w:rPr>
          <w:rtl w:val="0"/>
        </w:rPr>
        <w:t xml:space="preserve">]. </w:t>
      </w:r>
    </w:p>
    <w:p w:rsidR="00000000" w:rsidDel="00000000" w:rsidP="00000000" w:rsidRDefault="00000000" w:rsidRPr="00000000" w14:paraId="000007CB">
      <w:pPr>
        <w:numPr>
          <w:ilvl w:val="2"/>
          <w:numId w:val="47"/>
        </w:numPr>
        <w:ind w:left="2160" w:hanging="360"/>
      </w:pPr>
      <w:r w:rsidDel="00000000" w:rsidR="00000000" w:rsidRPr="00000000">
        <w:rPr>
          <w:rtl w:val="0"/>
        </w:rPr>
        <w:t xml:space="preserve">There is a DMFS benefit with the addition of enzalutamide to ADT for localized CRPC [</w:t>
      </w:r>
      <w:hyperlink w:anchor="yn7sjrcyu4co">
        <w:r w:rsidDel="00000000" w:rsidR="00000000" w:rsidRPr="00000000">
          <w:rPr>
            <w:rtl w:val="0"/>
          </w:rPr>
          <w:t xml:space="preserve">PROSPER</w:t>
        </w:r>
      </w:hyperlink>
      <w:r w:rsidDel="00000000" w:rsidR="00000000" w:rsidRPr="00000000">
        <w:rPr>
          <w:rtl w:val="0"/>
        </w:rPr>
        <w:t xml:space="preserve">].</w:t>
      </w:r>
    </w:p>
    <w:p w:rsidR="00000000" w:rsidDel="00000000" w:rsidP="00000000" w:rsidRDefault="00000000" w:rsidRPr="00000000" w14:paraId="000007CC">
      <w:pPr>
        <w:numPr>
          <w:ilvl w:val="2"/>
          <w:numId w:val="47"/>
        </w:numPr>
        <w:ind w:left="2160" w:hanging="360"/>
      </w:pPr>
      <w:r w:rsidDel="00000000" w:rsidR="00000000" w:rsidRPr="00000000">
        <w:rPr>
          <w:rtl w:val="0"/>
        </w:rPr>
        <w:t xml:space="preserve">For CRPC, new bony lesions after enzalutamide in the setting of PSA decrease may indicate [</w:t>
      </w:r>
      <w:hyperlink w:anchor="4vsxqu8o4x64">
        <w:r w:rsidDel="00000000" w:rsidR="00000000" w:rsidRPr="00000000">
          <w:rPr>
            <w:rtl w:val="0"/>
          </w:rPr>
          <w:t xml:space="preserve">favorable treatment response</w:t>
        </w:r>
      </w:hyperlink>
      <w:r w:rsidDel="00000000" w:rsidR="00000000" w:rsidRPr="00000000">
        <w:rPr>
          <w:rtl w:val="0"/>
        </w:rPr>
        <w:t xml:space="preserve">], although patients in this population who had received prior docetaxel may actually represent true progression. </w:t>
      </w:r>
    </w:p>
    <w:p w:rsidR="00000000" w:rsidDel="00000000" w:rsidP="00000000" w:rsidRDefault="00000000" w:rsidRPr="00000000" w14:paraId="000007CD">
      <w:pPr>
        <w:numPr>
          <w:ilvl w:val="1"/>
          <w:numId w:val="47"/>
        </w:numPr>
        <w:ind w:left="1440" w:hanging="360"/>
      </w:pPr>
      <w:r w:rsidDel="00000000" w:rsidR="00000000" w:rsidRPr="00000000">
        <w:rPr>
          <w:b w:val="1"/>
          <w:rtl w:val="0"/>
        </w:rPr>
        <w:t xml:space="preserve">Apalutamide</w:t>
      </w:r>
      <w:r w:rsidDel="00000000" w:rsidR="00000000" w:rsidRPr="00000000">
        <w:rPr>
          <w:rtl w:val="0"/>
        </w:rPr>
        <w:t xml:space="preserve"> is a NSAA that is effective in CRPC.</w:t>
      </w:r>
    </w:p>
    <w:p w:rsidR="00000000" w:rsidDel="00000000" w:rsidP="00000000" w:rsidRDefault="00000000" w:rsidRPr="00000000" w14:paraId="000007CE">
      <w:pPr>
        <w:numPr>
          <w:ilvl w:val="2"/>
          <w:numId w:val="47"/>
        </w:numPr>
        <w:ind w:left="2160" w:hanging="360"/>
      </w:pPr>
      <w:r w:rsidDel="00000000" w:rsidR="00000000" w:rsidRPr="00000000">
        <w:rPr>
          <w:rtl w:val="0"/>
        </w:rPr>
        <w:t xml:space="preserve">There is an OS benefit in adding apalutamide to ADT for CSPC, although there appears to be no OS benefit in the 10% of patients who received prior docetaxel [</w:t>
      </w:r>
      <w:hyperlink w:anchor="25qi5se1tn9a">
        <w:r w:rsidDel="00000000" w:rsidR="00000000" w:rsidRPr="00000000">
          <w:rPr>
            <w:rtl w:val="0"/>
          </w:rPr>
          <w:t xml:space="preserve">TITAN</w:t>
        </w:r>
      </w:hyperlink>
      <w:r w:rsidDel="00000000" w:rsidR="00000000" w:rsidRPr="00000000">
        <w:rPr>
          <w:rtl w:val="0"/>
        </w:rPr>
        <w:t xml:space="preserve">]. </w:t>
      </w:r>
    </w:p>
    <w:p w:rsidR="00000000" w:rsidDel="00000000" w:rsidP="00000000" w:rsidRDefault="00000000" w:rsidRPr="00000000" w14:paraId="000007CF">
      <w:pPr>
        <w:numPr>
          <w:ilvl w:val="2"/>
          <w:numId w:val="47"/>
        </w:numPr>
        <w:ind w:left="2160" w:hanging="360"/>
      </w:pPr>
      <w:r w:rsidDel="00000000" w:rsidR="00000000" w:rsidRPr="00000000">
        <w:rPr>
          <w:rtl w:val="0"/>
        </w:rPr>
        <w:t xml:space="preserve">There is a DMFS benefit with the addition of apalutamide to ADT for localized CRPC [</w:t>
      </w:r>
      <w:hyperlink w:anchor="5en85me807ks">
        <w:r w:rsidDel="00000000" w:rsidR="00000000" w:rsidRPr="00000000">
          <w:rPr>
            <w:rtl w:val="0"/>
          </w:rPr>
          <w:t xml:space="preserve">SPARTAN</w:t>
        </w:r>
      </w:hyperlink>
      <w:r w:rsidDel="00000000" w:rsidR="00000000" w:rsidRPr="00000000">
        <w:rPr>
          <w:rtl w:val="0"/>
        </w:rPr>
        <w:t xml:space="preserve">].</w:t>
      </w:r>
    </w:p>
    <w:p w:rsidR="00000000" w:rsidDel="00000000" w:rsidP="00000000" w:rsidRDefault="00000000" w:rsidRPr="00000000" w14:paraId="000007D0">
      <w:pPr>
        <w:numPr>
          <w:ilvl w:val="1"/>
          <w:numId w:val="47"/>
        </w:numPr>
        <w:ind w:left="1440" w:hanging="360"/>
      </w:pPr>
      <w:r w:rsidDel="00000000" w:rsidR="00000000" w:rsidRPr="00000000">
        <w:rPr>
          <w:b w:val="1"/>
          <w:rtl w:val="0"/>
        </w:rPr>
        <w:t xml:space="preserve">Darolutamide</w:t>
      </w:r>
      <w:r w:rsidDel="00000000" w:rsidR="00000000" w:rsidRPr="00000000">
        <w:rPr>
          <w:rtl w:val="0"/>
        </w:rPr>
        <w:t xml:space="preserve"> is a novel NSAA that is not more toxic than ADT alone. It does not penetrate the BBB. </w:t>
      </w:r>
    </w:p>
    <w:p w:rsidR="00000000" w:rsidDel="00000000" w:rsidP="00000000" w:rsidRDefault="00000000" w:rsidRPr="00000000" w14:paraId="000007D1">
      <w:pPr>
        <w:numPr>
          <w:ilvl w:val="2"/>
          <w:numId w:val="47"/>
        </w:numPr>
        <w:ind w:left="2160" w:hanging="360"/>
      </w:pPr>
      <w:r w:rsidDel="00000000" w:rsidR="00000000" w:rsidRPr="00000000">
        <w:rPr>
          <w:rtl w:val="0"/>
        </w:rPr>
        <w:t xml:space="preserve">There is a DMFS and OS benefit with the addition of apalutamide to ADT for localized CRPC [</w:t>
      </w:r>
      <w:hyperlink w:anchor="e8bn6qrv6v66">
        <w:r w:rsidDel="00000000" w:rsidR="00000000" w:rsidRPr="00000000">
          <w:rPr>
            <w:rtl w:val="0"/>
          </w:rPr>
          <w:t xml:space="preserve">ARAMIS</w:t>
        </w:r>
      </w:hyperlink>
      <w:r w:rsidDel="00000000" w:rsidR="00000000" w:rsidRPr="00000000">
        <w:rPr>
          <w:rtl w:val="0"/>
        </w:rPr>
        <w:t xml:space="preserve">]. </w:t>
      </w:r>
    </w:p>
    <w:p w:rsidR="00000000" w:rsidDel="00000000" w:rsidP="00000000" w:rsidRDefault="00000000" w:rsidRPr="00000000" w14:paraId="000007D2">
      <w:pPr>
        <w:numPr>
          <w:ilvl w:val="1"/>
          <w:numId w:val="47"/>
        </w:numPr>
        <w:ind w:left="1440" w:hanging="360"/>
      </w:pPr>
      <w:r w:rsidDel="00000000" w:rsidR="00000000" w:rsidRPr="00000000">
        <w:rPr>
          <w:rtl w:val="0"/>
        </w:rPr>
        <w:t xml:space="preserve">All three of the above agents</w:t>
      </w:r>
      <w:r w:rsidDel="00000000" w:rsidR="00000000" w:rsidRPr="00000000">
        <w:rPr>
          <w:rtl w:val="0"/>
        </w:rPr>
        <w:t xml:space="preserve"> prolong DMFS for localized CRPC by around 20 months! There is also an improved</w:t>
      </w:r>
      <w:hyperlink r:id="rId457">
        <w:r w:rsidDel="00000000" w:rsidR="00000000" w:rsidRPr="00000000">
          <w:rPr>
            <w:rtl w:val="0"/>
          </w:rPr>
          <w:t xml:space="preserve"> [OS</w:t>
        </w:r>
      </w:hyperlink>
      <w:r w:rsidDel="00000000" w:rsidR="00000000" w:rsidRPr="00000000">
        <w:rPr>
          <w:rtl w:val="0"/>
        </w:rPr>
        <w:t xml:space="preserve">]</w:t>
      </w:r>
      <w:r w:rsidDel="00000000" w:rsidR="00000000" w:rsidRPr="00000000">
        <w:rPr>
          <w:rtl w:val="0"/>
        </w:rPr>
        <w:t xml:space="preserve"> with Darolutamide, which may be due to similar toxicity and discontinuation rates to ADT alone.</w:t>
      </w:r>
    </w:p>
    <w:p w:rsidR="00000000" w:rsidDel="00000000" w:rsidP="00000000" w:rsidRDefault="00000000" w:rsidRPr="00000000" w14:paraId="000007D3">
      <w:pPr>
        <w:numPr>
          <w:ilvl w:val="0"/>
          <w:numId w:val="47"/>
        </w:numPr>
      </w:pPr>
      <w:r w:rsidDel="00000000" w:rsidR="00000000" w:rsidRPr="00000000">
        <w:rPr>
          <w:rtl w:val="0"/>
        </w:rPr>
        <w:t xml:space="preserve">Estrogens</w:t>
      </w:r>
    </w:p>
    <w:p w:rsidR="00000000" w:rsidDel="00000000" w:rsidP="00000000" w:rsidRDefault="00000000" w:rsidRPr="00000000" w14:paraId="000007D4">
      <w:pPr>
        <w:numPr>
          <w:ilvl w:val="0"/>
          <w:numId w:val="47"/>
        </w:numPr>
      </w:pPr>
      <w:r w:rsidDel="00000000" w:rsidR="00000000" w:rsidRPr="00000000">
        <w:rPr>
          <w:b w:val="1"/>
          <w:rtl w:val="0"/>
        </w:rPr>
        <w:t xml:space="preserve">Ketoconazole</w:t>
      </w:r>
      <w:r w:rsidDel="00000000" w:rsidR="00000000" w:rsidRPr="00000000">
        <w:rPr>
          <w:rtl w:val="0"/>
        </w:rPr>
        <w:t xml:space="preserve">: P450 blocker - Inhibits 17,20 desmolase</w:t>
      </w:r>
    </w:p>
    <w:p w:rsidR="00000000" w:rsidDel="00000000" w:rsidP="00000000" w:rsidRDefault="00000000" w:rsidRPr="00000000" w14:paraId="000007D5">
      <w:pPr>
        <w:numPr>
          <w:ilvl w:val="0"/>
          <w:numId w:val="47"/>
        </w:numPr>
      </w:pPr>
      <w:r w:rsidDel="00000000" w:rsidR="00000000" w:rsidRPr="00000000">
        <w:rPr>
          <w:b w:val="1"/>
          <w:rtl w:val="0"/>
        </w:rPr>
        <w:t xml:space="preserve">Abiraterone (Zytiga)</w:t>
      </w:r>
      <w:r w:rsidDel="00000000" w:rsidR="00000000" w:rsidRPr="00000000">
        <w:rPr>
          <w:rtl w:val="0"/>
        </w:rPr>
        <w:t xml:space="preserve">: inhibits CYP17A1 and partial antagonist of AR.</w:t>
      </w:r>
    </w:p>
    <w:p w:rsidR="00000000" w:rsidDel="00000000" w:rsidP="00000000" w:rsidRDefault="00000000" w:rsidRPr="00000000" w14:paraId="000007D6">
      <w:pPr>
        <w:numPr>
          <w:ilvl w:val="1"/>
          <w:numId w:val="47"/>
        </w:numPr>
        <w:ind w:left="1440" w:hanging="360"/>
      </w:pPr>
      <w:r w:rsidDel="00000000" w:rsidR="00000000" w:rsidRPr="00000000">
        <w:rPr>
          <w:rtl w:val="0"/>
        </w:rPr>
        <w:t xml:space="preserve">There is an OS benefit when adding abiraterone/prednisone to ADT for high risk node-negative or metastatic CSPC [</w:t>
      </w:r>
      <w:hyperlink w:anchor="xhn7k3g3w2y">
        <w:r w:rsidDel="00000000" w:rsidR="00000000" w:rsidRPr="00000000">
          <w:rPr>
            <w:rtl w:val="0"/>
          </w:rPr>
          <w:t xml:space="preserve">STAMPEDE</w:t>
        </w:r>
      </w:hyperlink>
      <w:r w:rsidDel="00000000" w:rsidR="00000000" w:rsidRPr="00000000">
        <w:rPr>
          <w:rtl w:val="0"/>
        </w:rPr>
        <w:t xml:space="preserve">, </w:t>
      </w:r>
      <w:hyperlink w:anchor="7o5rr54pqlcx">
        <w:r w:rsidDel="00000000" w:rsidR="00000000" w:rsidRPr="00000000">
          <w:rPr>
            <w:rtl w:val="0"/>
          </w:rPr>
          <w:t xml:space="preserve">LATITUDE</w:t>
        </w:r>
      </w:hyperlink>
      <w:r w:rsidDel="00000000" w:rsidR="00000000" w:rsidRPr="00000000">
        <w:rPr>
          <w:rtl w:val="0"/>
        </w:rPr>
        <w:t xml:space="preserve">].</w:t>
      </w:r>
    </w:p>
    <w:p w:rsidR="00000000" w:rsidDel="00000000" w:rsidP="00000000" w:rsidRDefault="00000000" w:rsidRPr="00000000" w14:paraId="000007D7">
      <w:pPr>
        <w:numPr>
          <w:ilvl w:val="1"/>
          <w:numId w:val="47"/>
        </w:numPr>
        <w:ind w:left="1440" w:hanging="360"/>
      </w:pPr>
      <w:r w:rsidDel="00000000" w:rsidR="00000000" w:rsidRPr="00000000">
        <w:rPr>
          <w:rtl w:val="0"/>
        </w:rPr>
        <w:t xml:space="preserve">For CRPC, the addition of abiraterone to enzalutamide does not improve enzalutamide resistance [</w:t>
      </w:r>
      <w:hyperlink w:anchor="s27zql1kq54">
        <w:r w:rsidDel="00000000" w:rsidR="00000000" w:rsidRPr="00000000">
          <w:rPr>
            <w:rtl w:val="0"/>
          </w:rPr>
          <w:t xml:space="preserve">PLATO</w:t>
        </w:r>
      </w:hyperlink>
      <w:r w:rsidDel="00000000" w:rsidR="00000000" w:rsidRPr="00000000">
        <w:rPr>
          <w:rtl w:val="0"/>
        </w:rPr>
        <w:t xml:space="preserve">], while there appears to be a benefit if sequenced alphabetically (i.e., abiraterone prior to enzalutamide) [</w:t>
      </w:r>
      <w:hyperlink w:anchor="5qtvsrsj7a19">
        <w:r w:rsidDel="00000000" w:rsidR="00000000" w:rsidRPr="00000000">
          <w:rPr>
            <w:rtl w:val="0"/>
          </w:rPr>
          <w:t xml:space="preserve">Khalaf</w:t>
        </w:r>
      </w:hyperlink>
      <w:r w:rsidDel="00000000" w:rsidR="00000000" w:rsidRPr="00000000">
        <w:rPr>
          <w:rtl w:val="0"/>
        </w:rPr>
        <w:t xml:space="preserve">].</w:t>
      </w:r>
    </w:p>
    <w:p w:rsidR="00000000" w:rsidDel="00000000" w:rsidP="00000000" w:rsidRDefault="00000000" w:rsidRPr="00000000" w14:paraId="000007D8">
      <w:pPr>
        <w:numPr>
          <w:ilvl w:val="1"/>
          <w:numId w:val="47"/>
        </w:numPr>
        <w:ind w:left="1440" w:hanging="360"/>
      </w:pPr>
      <w:r w:rsidDel="00000000" w:rsidR="00000000" w:rsidRPr="00000000">
        <w:rPr>
          <w:rtl w:val="0"/>
        </w:rPr>
        <w:t xml:space="preserve">For CRPC, taxanes (e.g. cabazitaxel) appears to have a better PFS then either abiraterone or enzalutamide [</w:t>
      </w:r>
      <w:hyperlink w:anchor="kix.ym1atlpc783k">
        <w:r w:rsidDel="00000000" w:rsidR="00000000" w:rsidRPr="00000000">
          <w:rPr>
            <w:rtl w:val="0"/>
          </w:rPr>
          <w:t xml:space="preserve">CARD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9">
      <w:pPr>
        <w:numPr>
          <w:ilvl w:val="0"/>
          <w:numId w:val="47"/>
        </w:numPr>
      </w:pPr>
      <w:r w:rsidDel="00000000" w:rsidR="00000000" w:rsidRPr="00000000">
        <w:rPr>
          <w:b w:val="1"/>
          <w:rtl w:val="0"/>
        </w:rPr>
        <w:t xml:space="preserve">Vaccines</w:t>
      </w:r>
      <w:r w:rsidDel="00000000" w:rsidR="00000000" w:rsidRPr="00000000">
        <w:rPr>
          <w:rtl w:val="0"/>
        </w:rPr>
        <w:t xml:space="preserve">: Provenge, Sipuleucel-T</w:t>
      </w:r>
    </w:p>
    <w:p w:rsidR="00000000" w:rsidDel="00000000" w:rsidP="00000000" w:rsidRDefault="00000000" w:rsidRPr="00000000" w14:paraId="000007DA">
      <w:pPr>
        <w:numPr>
          <w:ilvl w:val="1"/>
          <w:numId w:val="47"/>
        </w:numPr>
        <w:ind w:left="1440" w:hanging="360"/>
      </w:pPr>
      <w:r w:rsidDel="00000000" w:rsidR="00000000" w:rsidRPr="00000000">
        <w:rPr>
          <w:rtl w:val="0"/>
        </w:rPr>
        <w:t xml:space="preserve">For CRPC, there appears to be no benefit with Provenge [</w:t>
      </w:r>
      <w:hyperlink w:anchor="lrlzuquj0o5g">
        <w:r w:rsidDel="00000000" w:rsidR="00000000" w:rsidRPr="00000000">
          <w:rPr>
            <w:rtl w:val="0"/>
          </w:rPr>
          <w:t xml:space="preserve">PROSTVAC</w:t>
        </w:r>
      </w:hyperlink>
      <w:r w:rsidDel="00000000" w:rsidR="00000000" w:rsidRPr="00000000">
        <w:rPr>
          <w:rtl w:val="0"/>
        </w:rPr>
        <w:t xml:space="preserve">].</w:t>
      </w:r>
    </w:p>
    <w:p w:rsidR="00000000" w:rsidDel="00000000" w:rsidP="00000000" w:rsidRDefault="00000000" w:rsidRPr="00000000" w14:paraId="000007DB">
      <w:pPr>
        <w:numPr>
          <w:ilvl w:val="1"/>
          <w:numId w:val="47"/>
        </w:numPr>
        <w:ind w:left="1440" w:hanging="360"/>
      </w:pPr>
      <w:r w:rsidDel="00000000" w:rsidR="00000000" w:rsidRPr="00000000">
        <w:rPr>
          <w:rtl w:val="0"/>
        </w:rPr>
        <w:t xml:space="preserve">For CRPC, there appears to be an OS benefit with Sipuleucel-T [</w:t>
      </w:r>
      <w:hyperlink w:anchor="f7e8eg6qf6pl">
        <w:r w:rsidDel="00000000" w:rsidR="00000000" w:rsidRPr="00000000">
          <w:rPr>
            <w:rtl w:val="0"/>
          </w:rPr>
          <w:t xml:space="preserve">IMPACT</w:t>
        </w:r>
      </w:hyperlink>
      <w:r w:rsidDel="00000000" w:rsidR="00000000" w:rsidRPr="00000000">
        <w:rPr>
          <w:rtl w:val="0"/>
        </w:rPr>
        <w:t xml:space="preserve">].</w:t>
      </w:r>
    </w:p>
    <w:p w:rsidR="00000000" w:rsidDel="00000000" w:rsidP="00000000" w:rsidRDefault="00000000" w:rsidRPr="00000000" w14:paraId="000007DC">
      <w:pPr>
        <w:numPr>
          <w:ilvl w:val="0"/>
          <w:numId w:val="47"/>
        </w:numPr>
        <w:rPr>
          <w:b w:val="1"/>
        </w:rPr>
      </w:pPr>
      <w:r w:rsidDel="00000000" w:rsidR="00000000" w:rsidRPr="00000000">
        <w:rPr>
          <w:b w:val="1"/>
          <w:rtl w:val="0"/>
        </w:rPr>
        <w:t xml:space="preserve">Docetaxel </w:t>
      </w:r>
      <w:r w:rsidDel="00000000" w:rsidR="00000000" w:rsidRPr="00000000">
        <w:rPr>
          <w:rtl w:val="0"/>
        </w:rPr>
        <w:t xml:space="preserve">(Taxotere) </w:t>
      </w:r>
      <w:r w:rsidDel="00000000" w:rsidR="00000000" w:rsidRPr="00000000">
        <w:rPr>
          <w:b w:val="1"/>
          <w:rtl w:val="0"/>
        </w:rPr>
        <w:t xml:space="preserve">and Cabazitaxel </w:t>
      </w:r>
      <w:r w:rsidDel="00000000" w:rsidR="00000000" w:rsidRPr="00000000">
        <w:rPr>
          <w:rtl w:val="0"/>
        </w:rPr>
        <w:t xml:space="preserve">(Jevtana).</w:t>
      </w:r>
      <w:r w:rsidDel="00000000" w:rsidR="00000000" w:rsidRPr="00000000">
        <w:rPr>
          <w:rtl w:val="0"/>
        </w:rPr>
      </w:r>
    </w:p>
    <w:p w:rsidR="00000000" w:rsidDel="00000000" w:rsidP="00000000" w:rsidRDefault="00000000" w:rsidRPr="00000000" w14:paraId="000007DD">
      <w:pPr>
        <w:numPr>
          <w:ilvl w:val="1"/>
          <w:numId w:val="47"/>
        </w:numPr>
        <w:ind w:left="1440" w:hanging="360"/>
      </w:pPr>
      <w:r w:rsidDel="00000000" w:rsidR="00000000" w:rsidRPr="00000000">
        <w:rPr>
          <w:rtl w:val="0"/>
        </w:rPr>
        <w:t xml:space="preserve">There is an OS benefit when adding docetaxel to ADT for high risk node-negative or metastatic CSPC [</w:t>
      </w:r>
      <w:hyperlink w:anchor="caokhp8j2d2k">
        <w:r w:rsidDel="00000000" w:rsidR="00000000" w:rsidRPr="00000000">
          <w:rPr>
            <w:rtl w:val="0"/>
          </w:rPr>
          <w:t xml:space="preserve">STAMPEDE</w:t>
        </w:r>
      </w:hyperlink>
      <w:r w:rsidDel="00000000" w:rsidR="00000000" w:rsidRPr="00000000">
        <w:rPr>
          <w:rtl w:val="0"/>
        </w:rPr>
        <w:t xml:space="preserve">].</w:t>
      </w:r>
    </w:p>
    <w:p w:rsidR="00000000" w:rsidDel="00000000" w:rsidP="00000000" w:rsidRDefault="00000000" w:rsidRPr="00000000" w14:paraId="000007DE">
      <w:pPr>
        <w:numPr>
          <w:ilvl w:val="1"/>
          <w:numId w:val="47"/>
        </w:numPr>
        <w:ind w:left="1440" w:hanging="360"/>
      </w:pPr>
      <w:r w:rsidDel="00000000" w:rsidR="00000000" w:rsidRPr="00000000">
        <w:rPr>
          <w:rtl w:val="0"/>
        </w:rPr>
        <w:t xml:space="preserve">For CRPC, taxanes (e.g. cabazitaxel) appears to have a better PFS then either abiraterone or enzalutamide [</w:t>
      </w:r>
      <w:hyperlink w:anchor="kix.ym1atlpc783k">
        <w:r w:rsidDel="00000000" w:rsidR="00000000" w:rsidRPr="00000000">
          <w:rPr>
            <w:rtl w:val="0"/>
          </w:rPr>
          <w:t xml:space="preserve">CARD</w:t>
        </w:r>
      </w:hyperlink>
      <w:r w:rsidDel="00000000" w:rsidR="00000000" w:rsidRPr="00000000">
        <w:rPr>
          <w:rtl w:val="0"/>
        </w:rPr>
        <w:t xml:space="preserve">].</w:t>
      </w:r>
    </w:p>
    <w:p w:rsidR="00000000" w:rsidDel="00000000" w:rsidP="00000000" w:rsidRDefault="00000000" w:rsidRPr="00000000" w14:paraId="000007DF">
      <w:pPr>
        <w:numPr>
          <w:ilvl w:val="0"/>
          <w:numId w:val="47"/>
        </w:numPr>
        <w:rPr>
          <w:b w:val="1"/>
        </w:rPr>
      </w:pPr>
      <w:r w:rsidDel="00000000" w:rsidR="00000000" w:rsidRPr="00000000">
        <w:rPr>
          <w:b w:val="1"/>
          <w:rtl w:val="0"/>
        </w:rPr>
        <w:t xml:space="preserve">PARP inhibition</w:t>
      </w:r>
    </w:p>
    <w:p w:rsidR="00000000" w:rsidDel="00000000" w:rsidP="00000000" w:rsidRDefault="00000000" w:rsidRPr="00000000" w14:paraId="000007E0">
      <w:pPr>
        <w:numPr>
          <w:ilvl w:val="1"/>
          <w:numId w:val="47"/>
        </w:numPr>
        <w:ind w:left="1440" w:hanging="360"/>
      </w:pPr>
      <w:r w:rsidDel="00000000" w:rsidR="00000000" w:rsidRPr="00000000">
        <w:rPr>
          <w:rtl w:val="0"/>
        </w:rPr>
        <w:t xml:space="preserve">For CRPC with DNA damage repair (DRR) aberrations, there appears to be a &gt; 50% ORR [</w:t>
      </w:r>
      <w:hyperlink w:anchor="wtll9voqrg01">
        <w:r w:rsidDel="00000000" w:rsidR="00000000" w:rsidRPr="00000000">
          <w:rPr>
            <w:rtl w:val="0"/>
          </w:rPr>
          <w:t xml:space="preserve">TOPARP-B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1">
      <w:pPr>
        <w:spacing w:line="240" w:lineRule="auto"/>
        <w:ind w:left="1440" w:firstLine="0"/>
        <w:rPr/>
      </w:pPr>
      <w:r w:rsidDel="00000000" w:rsidR="00000000" w:rsidRPr="00000000">
        <w:rPr>
          <w:rtl w:val="0"/>
        </w:rPr>
      </w:r>
    </w:p>
    <w:p w:rsidR="00000000" w:rsidDel="00000000" w:rsidP="00000000" w:rsidRDefault="00000000" w:rsidRPr="00000000" w14:paraId="000007E2">
      <w:pPr>
        <w:pStyle w:val="Heading3"/>
        <w:ind w:left="0" w:firstLine="0"/>
        <w:rPr/>
      </w:pPr>
      <w:bookmarkStart w:colFirst="0" w:colLast="0" w:name="_3q758x8l9x5y" w:id="186"/>
      <w:bookmarkEnd w:id="186"/>
      <w:hyperlink w:anchor="_ehq5q81ywp08">
        <w:r w:rsidDel="00000000" w:rsidR="00000000" w:rsidRPr="00000000">
          <w:rPr>
            <w:u w:val="single"/>
            <w:rtl w:val="0"/>
          </w:rPr>
          <w:t xml:space="preserve">Enzalutamide (Xtandi)</w:t>
        </w:r>
      </w:hyperlink>
      <w:r w:rsidDel="00000000" w:rsidR="00000000" w:rsidRPr="00000000">
        <w:rPr>
          <w:rtl w:val="0"/>
        </w:rPr>
      </w:r>
    </w:p>
    <w:p w:rsidR="00000000" w:rsidDel="00000000" w:rsidP="00000000" w:rsidRDefault="00000000" w:rsidRPr="00000000" w14:paraId="000007E3">
      <w:pPr>
        <w:ind w:left="0" w:firstLine="0"/>
        <w:rPr/>
      </w:pPr>
      <w:r w:rsidDel="00000000" w:rsidR="00000000" w:rsidRPr="00000000">
        <w:rPr>
          <w:rtl w:val="0"/>
        </w:rPr>
        <w:t xml:space="preserve">A novel AR antagonist that prevents AR binding to DNA.</w:t>
      </w:r>
    </w:p>
    <w:p w:rsidR="00000000" w:rsidDel="00000000" w:rsidP="00000000" w:rsidRDefault="00000000" w:rsidRPr="00000000" w14:paraId="000007E4">
      <w:pPr>
        <w:ind w:left="0" w:firstLine="0"/>
        <w:rPr/>
      </w:pPr>
      <w:r w:rsidDel="00000000" w:rsidR="00000000" w:rsidRPr="00000000">
        <w:rPr>
          <w:rtl w:val="0"/>
        </w:rPr>
        <w:t xml:space="preserve">D'Amico [</w:t>
      </w:r>
      <w:hyperlink r:id="rId458">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p>
    <w:p w:rsidR="00000000" w:rsidDel="00000000" w:rsidP="00000000" w:rsidRDefault="00000000" w:rsidRPr="00000000" w14:paraId="000007E5">
      <w:pPr>
        <w:ind w:left="0" w:firstLine="0"/>
        <w:rPr/>
      </w:pPr>
      <w:r w:rsidDel="00000000" w:rsidR="00000000" w:rsidRPr="00000000">
        <w:rPr>
          <w:rtl w:val="0"/>
        </w:rPr>
        <w:t xml:space="preserve">The OS advantage with enzalutamide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p>
    <w:bookmarkStart w:colFirst="0" w:colLast="0" w:name="d9ay4hssw95p" w:id="187"/>
    <w:bookmarkEnd w:id="187"/>
    <w:p w:rsidR="00000000" w:rsidDel="00000000" w:rsidP="00000000" w:rsidRDefault="00000000" w:rsidRPr="00000000" w14:paraId="000007E6">
      <w:pPr>
        <w:numPr>
          <w:ilvl w:val="0"/>
          <w:numId w:val="18"/>
        </w:numPr>
        <w:rPr>
          <w:u w:val="none"/>
        </w:rPr>
      </w:pPr>
      <w:r w:rsidDel="00000000" w:rsidR="00000000" w:rsidRPr="00000000">
        <w:rPr>
          <w:b w:val="1"/>
          <w:rtl w:val="0"/>
        </w:rPr>
        <w:t xml:space="preserve">ENZAMET</w:t>
      </w:r>
      <w:r w:rsidDel="00000000" w:rsidR="00000000" w:rsidRPr="00000000">
        <w:rPr>
          <w:rtl w:val="0"/>
        </w:rPr>
        <w:t xml:space="preserve"> [</w:t>
      </w:r>
      <w:hyperlink r:id="rId459">
        <w:r w:rsidDel="00000000" w:rsidR="00000000" w:rsidRPr="00000000">
          <w:rPr>
            <w:rtl w:val="0"/>
          </w:rPr>
          <w:t xml:space="preserve">Sweeney ASCO '19</w:t>
        </w:r>
      </w:hyperlink>
      <w:r w:rsidDel="00000000" w:rsidR="00000000" w:rsidRPr="00000000">
        <w:rPr>
          <w:rtl w:val="0"/>
        </w:rPr>
        <w:t xml:space="preserve">]:</w:t>
      </w:r>
      <w:r w:rsidDel="00000000" w:rsidR="00000000" w:rsidRPr="00000000">
        <w:rPr>
          <w:b w:val="1"/>
          <w:rtl w:val="0"/>
        </w:rPr>
        <w:t xml:space="preserve"> mCSPC on ADT + first gen AR-blocker vs. enzalutamide</w:t>
      </w:r>
      <w:r w:rsidDel="00000000" w:rsidR="00000000" w:rsidRPr="00000000">
        <w:rPr>
          <w:rtl w:val="0"/>
        </w:rPr>
        <w:t xml:space="preserve">.</w:t>
        <w:br w:type="textWrapping"/>
        <w:t xml:space="preserve">TBL </w:t>
      </w:r>
      <w:hyperlink r:id="rId460">
        <w:r w:rsidDel="00000000" w:rsidR="00000000" w:rsidRPr="00000000">
          <w:rPr>
            <w:vertAlign w:val="superscript"/>
            <w:rtl w:val="0"/>
          </w:rPr>
          <w:t xml:space="preserve">QS</w:t>
        </w:r>
      </w:hyperlink>
      <w:r w:rsidDel="00000000" w:rsidR="00000000" w:rsidRPr="00000000">
        <w:rPr>
          <w:rtl w:val="0"/>
        </w:rPr>
        <w:t xml:space="preserve">: If you weren’t confused enough on which systemic therapy to offer first for mCSPC, you can now add enzalutamide to the mix.</w:t>
      </w:r>
    </w:p>
    <w:p w:rsidR="00000000" w:rsidDel="00000000" w:rsidP="00000000" w:rsidRDefault="00000000" w:rsidRPr="00000000" w14:paraId="000007E7">
      <w:pPr>
        <w:numPr>
          <w:ilvl w:val="1"/>
          <w:numId w:val="18"/>
        </w:numPr>
        <w:ind w:left="1440" w:hanging="360"/>
        <w:rPr>
          <w:u w:val="none"/>
        </w:rPr>
      </w:pPr>
      <w:r w:rsidDel="00000000" w:rsidR="00000000" w:rsidRPr="00000000">
        <w:rPr>
          <w:rtl w:val="0"/>
        </w:rPr>
        <w:t xml:space="preserve">1,125 mCSPC pts. Docetaxel allowed in non-randomized fashion (around 50% received it). MFU 33 mo.</w:t>
      </w:r>
    </w:p>
    <w:p w:rsidR="00000000" w:rsidDel="00000000" w:rsidP="00000000" w:rsidRDefault="00000000" w:rsidRPr="00000000" w14:paraId="000007E8">
      <w:pPr>
        <w:numPr>
          <w:ilvl w:val="1"/>
          <w:numId w:val="18"/>
        </w:numPr>
        <w:ind w:left="1440" w:hanging="360"/>
        <w:rPr>
          <w:u w:val="none"/>
        </w:rPr>
      </w:pPr>
      <w:r w:rsidDel="00000000" w:rsidR="00000000" w:rsidRPr="00000000">
        <w:rPr>
          <w:rFonts w:ascii="Cardo" w:cs="Cardo" w:eastAsia="Cardo" w:hAnsi="Cardo"/>
          <w:rtl w:val="0"/>
        </w:rPr>
        <w:t xml:space="preserve">3y OS 72→ 79%.</w:t>
      </w:r>
    </w:p>
    <w:p w:rsidR="00000000" w:rsidDel="00000000" w:rsidP="00000000" w:rsidRDefault="00000000" w:rsidRPr="00000000" w14:paraId="000007E9">
      <w:pPr>
        <w:numPr>
          <w:ilvl w:val="1"/>
          <w:numId w:val="18"/>
        </w:numPr>
        <w:ind w:left="1440" w:hanging="360"/>
        <w:rPr>
          <w:u w:val="none"/>
        </w:rPr>
      </w:pPr>
      <w:r w:rsidDel="00000000" w:rsidR="00000000" w:rsidRPr="00000000">
        <w:rPr>
          <w:rFonts w:ascii="Cardo" w:cs="Cardo" w:eastAsia="Cardo" w:hAnsi="Cardo"/>
          <w:rtl w:val="0"/>
        </w:rPr>
        <w:t xml:space="preserve">3y still on study treatment of 36→ 64%.</w:t>
      </w:r>
    </w:p>
    <w:p w:rsidR="00000000" w:rsidDel="00000000" w:rsidP="00000000" w:rsidRDefault="00000000" w:rsidRPr="00000000" w14:paraId="000007EA">
      <w:pPr>
        <w:numPr>
          <w:ilvl w:val="1"/>
          <w:numId w:val="18"/>
        </w:numPr>
        <w:ind w:left="1440" w:hanging="360"/>
        <w:rPr>
          <w:u w:val="none"/>
        </w:rPr>
      </w:pPr>
      <w:r w:rsidDel="00000000" w:rsidR="00000000" w:rsidRPr="00000000">
        <w:rPr>
          <w:rFonts w:ascii="Cardo" w:cs="Cardo" w:eastAsia="Cardo" w:hAnsi="Cardo"/>
          <w:rtl w:val="0"/>
        </w:rPr>
        <w:t xml:space="preserve">Serious AE within 30d of study treatment 34→ 42%, commensurate with different durations of study treatment.</w:t>
      </w:r>
    </w:p>
    <w:p w:rsidR="00000000" w:rsidDel="00000000" w:rsidP="00000000" w:rsidRDefault="00000000" w:rsidRPr="00000000" w14:paraId="000007EB">
      <w:pPr>
        <w:numPr>
          <w:ilvl w:val="1"/>
          <w:numId w:val="18"/>
        </w:numPr>
        <w:ind w:left="1440" w:hanging="360"/>
        <w:rPr>
          <w:u w:val="none"/>
        </w:rPr>
      </w:pPr>
      <w:r w:rsidDel="00000000" w:rsidR="00000000" w:rsidRPr="00000000">
        <w:rPr>
          <w:rtl w:val="0"/>
        </w:rPr>
        <w:t xml:space="preserve">There was no benefit with enzalutamide among those receiving early docetaxel.</w:t>
      </w:r>
    </w:p>
    <w:p w:rsidR="00000000" w:rsidDel="00000000" w:rsidP="00000000" w:rsidRDefault="00000000" w:rsidRPr="00000000" w14:paraId="000007EC">
      <w:pPr>
        <w:numPr>
          <w:ilvl w:val="0"/>
          <w:numId w:val="18"/>
        </w:numPr>
      </w:pPr>
      <w:r w:rsidDel="00000000" w:rsidR="00000000" w:rsidRPr="00000000">
        <w:rPr>
          <w:rtl w:val="0"/>
        </w:rPr>
        <w:t xml:space="preserve">For CRPC, new bony lesions after enzalutamide in the setting of PSA decrease may indicate [</w:t>
      </w:r>
      <w:hyperlink w:anchor="4vsxqu8o4x64">
        <w:r w:rsidDel="00000000" w:rsidR="00000000" w:rsidRPr="00000000">
          <w:rPr>
            <w:rtl w:val="0"/>
          </w:rPr>
          <w:t xml:space="preserve">favorable treatment response</w:t>
        </w:r>
      </w:hyperlink>
      <w:r w:rsidDel="00000000" w:rsidR="00000000" w:rsidRPr="00000000">
        <w:rPr>
          <w:rtl w:val="0"/>
        </w:rPr>
        <w:t xml:space="preserve">], although patients in this population who had received prior docetaxel may actually represent true progression. </w:t>
      </w:r>
    </w:p>
    <w:p w:rsidR="00000000" w:rsidDel="00000000" w:rsidP="00000000" w:rsidRDefault="00000000" w:rsidRPr="00000000" w14:paraId="000007ED">
      <w:pPr>
        <w:numPr>
          <w:ilvl w:val="0"/>
          <w:numId w:val="18"/>
        </w:numPr>
      </w:pPr>
      <w:r w:rsidDel="00000000" w:rsidR="00000000" w:rsidRPr="00000000">
        <w:rPr>
          <w:rtl w:val="0"/>
        </w:rPr>
        <w:t xml:space="preserve">For localized CRPC, there is a ~20 mo DMFS benefit with the addition of enzalutamide to ADT [</w:t>
      </w:r>
      <w:hyperlink w:anchor="yn7sjrcyu4co">
        <w:r w:rsidDel="00000000" w:rsidR="00000000" w:rsidRPr="00000000">
          <w:rPr>
            <w:rtl w:val="0"/>
          </w:rPr>
          <w:t xml:space="preserve">PROSPER</w:t>
        </w:r>
      </w:hyperlink>
      <w:r w:rsidDel="00000000" w:rsidR="00000000" w:rsidRPr="00000000">
        <w:rPr>
          <w:rtl w:val="0"/>
        </w:rPr>
        <w:t xml:space="preserve">].</w:t>
      </w:r>
    </w:p>
    <w:p w:rsidR="00000000" w:rsidDel="00000000" w:rsidP="00000000" w:rsidRDefault="00000000" w:rsidRPr="00000000" w14:paraId="000007EE">
      <w:pPr>
        <w:pStyle w:val="Heading3"/>
        <w:ind w:left="0" w:firstLine="0"/>
        <w:rPr/>
      </w:pPr>
      <w:bookmarkStart w:colFirst="0" w:colLast="0" w:name="_s5ox9tfq4gln" w:id="188"/>
      <w:bookmarkEnd w:id="188"/>
      <w:r w:rsidDel="00000000" w:rsidR="00000000" w:rsidRPr="00000000">
        <w:rPr>
          <w:rtl w:val="0"/>
        </w:rPr>
      </w:r>
    </w:p>
    <w:p w:rsidR="00000000" w:rsidDel="00000000" w:rsidP="00000000" w:rsidRDefault="00000000" w:rsidRPr="00000000" w14:paraId="000007EF">
      <w:pPr>
        <w:pStyle w:val="Heading3"/>
        <w:ind w:left="0" w:firstLine="0"/>
        <w:rPr/>
      </w:pPr>
      <w:bookmarkStart w:colFirst="0" w:colLast="0" w:name="_k0zk293cogay" w:id="189"/>
      <w:bookmarkEnd w:id="189"/>
      <w:hyperlink w:anchor="_ehq5q81ywp08">
        <w:r w:rsidDel="00000000" w:rsidR="00000000" w:rsidRPr="00000000">
          <w:rPr>
            <w:u w:val="single"/>
            <w:rtl w:val="0"/>
          </w:rPr>
          <w:t xml:space="preserve">Apalutamide</w:t>
        </w:r>
      </w:hyperlink>
      <w:r w:rsidDel="00000000" w:rsidR="00000000" w:rsidRPr="00000000">
        <w:rPr>
          <w:rtl w:val="0"/>
        </w:rPr>
      </w:r>
    </w:p>
    <w:p w:rsidR="00000000" w:rsidDel="00000000" w:rsidP="00000000" w:rsidRDefault="00000000" w:rsidRPr="00000000" w14:paraId="000007F0">
      <w:pPr>
        <w:ind w:left="0" w:firstLine="0"/>
        <w:rPr/>
      </w:pPr>
      <w:r w:rsidDel="00000000" w:rsidR="00000000" w:rsidRPr="00000000">
        <w:rPr>
          <w:rtl w:val="0"/>
        </w:rPr>
        <w:t xml:space="preserve">A NSAA that is effective in CRPC.</w:t>
      </w:r>
    </w:p>
    <w:p w:rsidR="00000000" w:rsidDel="00000000" w:rsidP="00000000" w:rsidRDefault="00000000" w:rsidRPr="00000000" w14:paraId="000007F1">
      <w:pPr>
        <w:ind w:left="0" w:firstLine="0"/>
        <w:rPr/>
      </w:pPr>
      <w:r w:rsidDel="00000000" w:rsidR="00000000" w:rsidRPr="00000000">
        <w:rPr>
          <w:rtl w:val="0"/>
        </w:rPr>
        <w:t xml:space="preserve">The OS advantage with apalutamide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p>
    <w:bookmarkStart w:colFirst="0" w:colLast="0" w:name="25qi5se1tn9a" w:id="190"/>
    <w:bookmarkEnd w:id="190"/>
    <w:p w:rsidR="00000000" w:rsidDel="00000000" w:rsidP="00000000" w:rsidRDefault="00000000" w:rsidRPr="00000000" w14:paraId="000007F2">
      <w:pPr>
        <w:numPr>
          <w:ilvl w:val="0"/>
          <w:numId w:val="78"/>
        </w:numPr>
        <w:rPr>
          <w:u w:val="none"/>
        </w:rPr>
      </w:pPr>
      <w:r w:rsidDel="00000000" w:rsidR="00000000" w:rsidRPr="00000000">
        <w:rPr>
          <w:b w:val="1"/>
          <w:rtl w:val="0"/>
        </w:rPr>
        <w:t xml:space="preserve">TITAN</w:t>
      </w:r>
      <w:r w:rsidDel="00000000" w:rsidR="00000000" w:rsidRPr="00000000">
        <w:rPr>
          <w:rtl w:val="0"/>
        </w:rPr>
        <w:t xml:space="preserve"> [</w:t>
      </w:r>
      <w:hyperlink r:id="rId461">
        <w:r w:rsidDel="00000000" w:rsidR="00000000" w:rsidRPr="00000000">
          <w:rPr>
            <w:rtl w:val="0"/>
          </w:rPr>
          <w:t xml:space="preserve">Chi NEJM '19</w:t>
        </w:r>
      </w:hyperlink>
      <w:r w:rsidDel="00000000" w:rsidR="00000000" w:rsidRPr="00000000">
        <w:rPr>
          <w:rtl w:val="0"/>
        </w:rPr>
        <w:t xml:space="preserve">]: </w:t>
      </w:r>
      <w:r w:rsidDel="00000000" w:rsidR="00000000" w:rsidRPr="00000000">
        <w:rPr>
          <w:b w:val="1"/>
          <w:rtl w:val="0"/>
        </w:rPr>
        <w:t xml:space="preserve">mCSPC on ADT ± apalutamide</w:t>
      </w:r>
      <w:r w:rsidDel="00000000" w:rsidR="00000000" w:rsidRPr="00000000">
        <w:rPr>
          <w:rtl w:val="0"/>
        </w:rPr>
        <w:t xml:space="preserve">.</w:t>
        <w:br w:type="textWrapping"/>
        <w:t xml:space="preserve">TBL </w:t>
      </w:r>
      <w:hyperlink r:id="rId462">
        <w:r w:rsidDel="00000000" w:rsidR="00000000" w:rsidRPr="00000000">
          <w:rPr>
            <w:vertAlign w:val="superscript"/>
            <w:rtl w:val="0"/>
          </w:rPr>
          <w:t xml:space="preserve">QS</w:t>
        </w:r>
      </w:hyperlink>
      <w:r w:rsidDel="00000000" w:rsidR="00000000" w:rsidRPr="00000000">
        <w:rPr>
          <w:rtl w:val="0"/>
        </w:rPr>
        <w:t xml:space="preserve">: Just like enzalutamide, apalutamide in addition to ADT for metastatic castrate-sensitive prostate cancer significantly prolongs survival when compared to placebo in the phase 3 TITAN trial.</w:t>
      </w:r>
    </w:p>
    <w:p w:rsidR="00000000" w:rsidDel="00000000" w:rsidP="00000000" w:rsidRDefault="00000000" w:rsidRPr="00000000" w14:paraId="000007F3">
      <w:pPr>
        <w:numPr>
          <w:ilvl w:val="1"/>
          <w:numId w:val="78"/>
        </w:numPr>
        <w:ind w:left="1440" w:hanging="360"/>
        <w:rPr>
          <w:u w:val="none"/>
        </w:rPr>
      </w:pPr>
      <w:r w:rsidDel="00000000" w:rsidR="00000000" w:rsidRPr="00000000">
        <w:rPr>
          <w:rtl w:val="0"/>
        </w:rPr>
        <w:t xml:space="preserve">525 pts. Metastatic CSPC 16.4% underwent local tx, 11% prior docetaxel, ~2/3 high volume. MFU 23 mo.</w:t>
      </w:r>
    </w:p>
    <w:p w:rsidR="00000000" w:rsidDel="00000000" w:rsidP="00000000" w:rsidRDefault="00000000" w:rsidRPr="00000000" w14:paraId="000007F4">
      <w:pPr>
        <w:numPr>
          <w:ilvl w:val="1"/>
          <w:numId w:val="78"/>
        </w:numPr>
        <w:ind w:left="1440" w:hanging="360"/>
        <w:rPr>
          <w:u w:val="none"/>
        </w:rPr>
      </w:pPr>
      <w:r w:rsidDel="00000000" w:rsidR="00000000" w:rsidRPr="00000000">
        <w:rPr>
          <w:rFonts w:ascii="Cardo" w:cs="Cardo" w:eastAsia="Cardo" w:hAnsi="Cardo"/>
          <w:rtl w:val="0"/>
        </w:rPr>
        <w:t xml:space="preserve">2y radiographic PFS 48→ 68%.</w:t>
      </w:r>
    </w:p>
    <w:p w:rsidR="00000000" w:rsidDel="00000000" w:rsidP="00000000" w:rsidRDefault="00000000" w:rsidRPr="00000000" w14:paraId="000007F5">
      <w:pPr>
        <w:numPr>
          <w:ilvl w:val="1"/>
          <w:numId w:val="78"/>
        </w:numPr>
        <w:ind w:left="1440" w:hanging="360"/>
        <w:rPr>
          <w:u w:val="none"/>
        </w:rPr>
      </w:pPr>
      <w:r w:rsidDel="00000000" w:rsidR="00000000" w:rsidRPr="00000000">
        <w:rPr>
          <w:rFonts w:ascii="Cardo" w:cs="Cardo" w:eastAsia="Cardo" w:hAnsi="Cardo"/>
          <w:rtl w:val="0"/>
        </w:rPr>
        <w:t xml:space="preserve">2y OS 74→ 82%. </w:t>
      </w:r>
    </w:p>
    <w:p w:rsidR="00000000" w:rsidDel="00000000" w:rsidP="00000000" w:rsidRDefault="00000000" w:rsidRPr="00000000" w14:paraId="000007F6">
      <w:pPr>
        <w:numPr>
          <w:ilvl w:val="1"/>
          <w:numId w:val="78"/>
        </w:numPr>
        <w:ind w:left="1440" w:hanging="360"/>
        <w:rPr>
          <w:u w:val="none"/>
        </w:rPr>
      </w:pPr>
      <w:r w:rsidDel="00000000" w:rsidR="00000000" w:rsidRPr="00000000">
        <w:rPr>
          <w:rtl w:val="0"/>
        </w:rPr>
        <w:t xml:space="preserve">G3-4 toxicity ~41%, with rash more common in the apalutamide group.</w:t>
      </w:r>
    </w:p>
    <w:p w:rsidR="00000000" w:rsidDel="00000000" w:rsidP="00000000" w:rsidRDefault="00000000" w:rsidRPr="00000000" w14:paraId="000007F7">
      <w:pPr>
        <w:numPr>
          <w:ilvl w:val="1"/>
          <w:numId w:val="78"/>
        </w:numPr>
        <w:ind w:left="1440" w:hanging="360"/>
        <w:rPr>
          <w:u w:val="none"/>
        </w:rPr>
      </w:pPr>
      <w:r w:rsidDel="00000000" w:rsidR="00000000" w:rsidRPr="00000000">
        <w:rPr>
          <w:rtl w:val="0"/>
        </w:rPr>
        <w:t xml:space="preserve">There appears to be no OS benefit in those receiving early docetaxel.</w:t>
      </w:r>
    </w:p>
    <w:p w:rsidR="00000000" w:rsidDel="00000000" w:rsidP="00000000" w:rsidRDefault="00000000" w:rsidRPr="00000000" w14:paraId="000007F8">
      <w:pPr>
        <w:numPr>
          <w:ilvl w:val="0"/>
          <w:numId w:val="78"/>
        </w:numPr>
      </w:pPr>
      <w:r w:rsidDel="00000000" w:rsidR="00000000" w:rsidRPr="00000000">
        <w:rPr>
          <w:rtl w:val="0"/>
        </w:rPr>
        <w:t xml:space="preserve">For localized CRPC, there is a ~20 mo DMFS benefit with the addition of apalutamide to ADT [</w:t>
      </w:r>
      <w:hyperlink w:anchor="5en85me807ks">
        <w:r w:rsidDel="00000000" w:rsidR="00000000" w:rsidRPr="00000000">
          <w:rPr>
            <w:rtl w:val="0"/>
          </w:rPr>
          <w:t xml:space="preserve">SPARTAN</w:t>
        </w:r>
      </w:hyperlink>
      <w:r w:rsidDel="00000000" w:rsidR="00000000" w:rsidRPr="00000000">
        <w:rPr>
          <w:rtl w:val="0"/>
        </w:rPr>
        <w:t xml:space="preserve">].</w:t>
      </w:r>
    </w:p>
    <w:p w:rsidR="00000000" w:rsidDel="00000000" w:rsidP="00000000" w:rsidRDefault="00000000" w:rsidRPr="00000000" w14:paraId="000007F9">
      <w:pPr>
        <w:pStyle w:val="Heading3"/>
        <w:ind w:left="0" w:firstLine="0"/>
        <w:rPr/>
      </w:pPr>
      <w:bookmarkStart w:colFirst="0" w:colLast="0" w:name="_behl1n4xv7sd" w:id="191"/>
      <w:bookmarkEnd w:id="191"/>
      <w:r w:rsidDel="00000000" w:rsidR="00000000" w:rsidRPr="00000000">
        <w:rPr>
          <w:rtl w:val="0"/>
        </w:rPr>
      </w:r>
    </w:p>
    <w:bookmarkStart w:colFirst="0" w:colLast="0" w:name="4csp7mjusxgf" w:id="192"/>
    <w:bookmarkEnd w:id="192"/>
    <w:p w:rsidR="00000000" w:rsidDel="00000000" w:rsidP="00000000" w:rsidRDefault="00000000" w:rsidRPr="00000000" w14:paraId="000007FA">
      <w:pPr>
        <w:pStyle w:val="Heading3"/>
        <w:ind w:left="0" w:firstLine="0"/>
        <w:rPr/>
      </w:pPr>
      <w:bookmarkStart w:colFirst="0" w:colLast="0" w:name="_xg7besi6x8kc" w:id="193"/>
      <w:bookmarkEnd w:id="193"/>
      <w:r w:rsidDel="00000000" w:rsidR="00000000" w:rsidRPr="00000000">
        <w:rPr/>
        <w:drawing>
          <wp:inline distB="114300" distT="114300" distL="114300" distR="114300">
            <wp:extent cx="6858000" cy="3898900"/>
            <wp:effectExtent b="12700" l="12700" r="12700" t="12700"/>
            <wp:docPr id="2" name="image9.png"/>
            <a:graphic>
              <a:graphicData uri="http://schemas.openxmlformats.org/drawingml/2006/picture">
                <pic:pic>
                  <pic:nvPicPr>
                    <pic:cNvPr id="0" name="image9.png"/>
                    <pic:cNvPicPr preferRelativeResize="0"/>
                  </pic:nvPicPr>
                  <pic:blipFill>
                    <a:blip r:embed="rId463"/>
                    <a:srcRect b="0" l="0" r="0" t="0"/>
                    <a:stretch>
                      <a:fillRect/>
                    </a:stretch>
                  </pic:blipFill>
                  <pic:spPr>
                    <a:xfrm>
                      <a:off x="0" y="0"/>
                      <a:ext cx="685800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B">
      <w:pPr>
        <w:pStyle w:val="Heading3"/>
        <w:ind w:left="0" w:firstLine="0"/>
        <w:rPr/>
      </w:pPr>
      <w:bookmarkStart w:colFirst="0" w:colLast="0" w:name="_idcz63fhfso0" w:id="194"/>
      <w:bookmarkEnd w:id="194"/>
      <w:hyperlink w:anchor="_ehq5q81ywp08">
        <w:r w:rsidDel="00000000" w:rsidR="00000000" w:rsidRPr="00000000">
          <w:rPr>
            <w:u w:val="single"/>
            <w:rtl w:val="0"/>
          </w:rPr>
          <w:t xml:space="preserve">Abiraterone</w:t>
        </w:r>
      </w:hyperlink>
      <w:r w:rsidDel="00000000" w:rsidR="00000000" w:rsidRPr="00000000">
        <w:rPr>
          <w:rtl w:val="0"/>
        </w:rPr>
      </w:r>
    </w:p>
    <w:p w:rsidR="00000000" w:rsidDel="00000000" w:rsidP="00000000" w:rsidRDefault="00000000" w:rsidRPr="00000000" w14:paraId="000007FC">
      <w:pPr>
        <w:ind w:left="0" w:firstLine="0"/>
        <w:rPr/>
      </w:pPr>
      <w:r w:rsidDel="00000000" w:rsidR="00000000" w:rsidRPr="00000000">
        <w:rPr>
          <w:rtl w:val="0"/>
        </w:rPr>
        <w:t xml:space="preserve">Abiraterone inhibits CYP 17 and partial agonist of androgen receptor.</w:t>
      </w:r>
    </w:p>
    <w:p w:rsidR="00000000" w:rsidDel="00000000" w:rsidP="00000000" w:rsidRDefault="00000000" w:rsidRPr="00000000" w14:paraId="000007FD">
      <w:pPr>
        <w:ind w:left="0" w:firstLine="0"/>
        <w:rPr/>
      </w:pPr>
      <w:r w:rsidDel="00000000" w:rsidR="00000000" w:rsidRPr="00000000">
        <w:rPr>
          <w:rtl w:val="0"/>
        </w:rPr>
        <w:t xml:space="preserve">The OS advantage with abiraterone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r w:rsidDel="00000000" w:rsidR="00000000" w:rsidRPr="00000000">
        <w:rPr>
          <w:rtl w:val="0"/>
        </w:rPr>
      </w:r>
    </w:p>
    <w:bookmarkStart w:colFirst="0" w:colLast="0" w:name="xhn7k3g3w2y" w:id="195"/>
    <w:bookmarkEnd w:id="195"/>
    <w:p w:rsidR="00000000" w:rsidDel="00000000" w:rsidP="00000000" w:rsidRDefault="00000000" w:rsidRPr="00000000" w14:paraId="000007FE">
      <w:pPr>
        <w:numPr>
          <w:ilvl w:val="0"/>
          <w:numId w:val="47"/>
        </w:numPr>
      </w:pPr>
      <w:r w:rsidDel="00000000" w:rsidR="00000000" w:rsidRPr="00000000">
        <w:rPr>
          <w:b w:val="1"/>
          <w:rtl w:val="0"/>
        </w:rPr>
        <w:t xml:space="preserve">STAMPEDE arms G and J </w:t>
      </w:r>
      <w:r w:rsidDel="00000000" w:rsidR="00000000" w:rsidRPr="00000000">
        <w:rPr>
          <w:rtl w:val="0"/>
        </w:rPr>
        <w:t xml:space="preserve">[</w:t>
      </w:r>
      <w:hyperlink r:id="rId464">
        <w:r w:rsidDel="00000000" w:rsidR="00000000" w:rsidRPr="00000000">
          <w:rPr>
            <w:rtl w:val="0"/>
          </w:rPr>
          <w:t xml:space="preserve">James NEJM '17</w:t>
        </w:r>
      </w:hyperlink>
      <w:r w:rsidDel="00000000" w:rsidR="00000000" w:rsidRPr="00000000">
        <w:rPr>
          <w:rtl w:val="0"/>
        </w:rPr>
        <w:t xml:space="preserve">]: </w:t>
      </w:r>
      <w:r w:rsidDel="00000000" w:rsidR="00000000" w:rsidRPr="00000000">
        <w:rPr>
          <w:b w:val="1"/>
          <w:rtl w:val="0"/>
        </w:rPr>
        <w:t xml:space="preserve">ADT ± abiraterone/prednisolone x2y</w:t>
      </w:r>
      <w:r w:rsidDel="00000000" w:rsidR="00000000" w:rsidRPr="00000000">
        <w:rPr>
          <w:rtl w:val="0"/>
        </w:rPr>
        <w:t xml:space="preserve"> or any type of progression. </w:t>
      </w:r>
    </w:p>
    <w:p w:rsidR="00000000" w:rsidDel="00000000" w:rsidP="00000000" w:rsidRDefault="00000000" w:rsidRPr="00000000" w14:paraId="000007FF">
      <w:pPr>
        <w:ind w:firstLine="720"/>
        <w:rPr>
          <w:i w:val="1"/>
        </w:rPr>
      </w:pPr>
      <w:r w:rsidDel="00000000" w:rsidR="00000000" w:rsidRPr="00000000">
        <w:rPr>
          <w:rtl w:val="0"/>
        </w:rPr>
        <w:t xml:space="preserve">Multi-arm multi-stage (MAMS) trial [</w:t>
      </w:r>
      <w:hyperlink r:id="rId465">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br w:type="textWrapping"/>
        <w:t xml:space="preserve">Longer term follow up needed to determine if survival benefit is durable for node positive and metastatic disease. MFU 3y.</w:t>
      </w:r>
      <w:r w:rsidDel="00000000" w:rsidR="00000000" w:rsidRPr="00000000">
        <w:rPr>
          <w:rtl w:val="0"/>
        </w:rPr>
      </w:r>
    </w:p>
    <w:p w:rsidR="00000000" w:rsidDel="00000000" w:rsidP="00000000" w:rsidRDefault="00000000" w:rsidRPr="00000000" w14:paraId="00000800">
      <w:pPr>
        <w:numPr>
          <w:ilvl w:val="1"/>
          <w:numId w:val="47"/>
        </w:numPr>
        <w:ind w:left="1440" w:hanging="360"/>
      </w:pPr>
      <w:r w:rsidDel="00000000" w:rsidR="00000000" w:rsidRPr="00000000">
        <w:rPr>
          <w:rtl w:val="0"/>
        </w:rPr>
        <w:t xml:space="preserve">1,917 pts. 50% M1, 20% N+, </w:t>
      </w:r>
      <w:r w:rsidDel="00000000" w:rsidR="00000000" w:rsidRPr="00000000">
        <w:rPr>
          <w:u w:val="single"/>
          <w:rtl w:val="0"/>
        </w:rPr>
        <w:t xml:space="preserve">30% N0</w:t>
      </w:r>
      <w:r w:rsidDel="00000000" w:rsidR="00000000" w:rsidRPr="00000000">
        <w:rPr>
          <w:rtl w:val="0"/>
        </w:rPr>
        <w:t xml:space="preserve"> (2+ of: T3/4, GS 8-10, PSA &gt; 40). 95% new Dx. Med PSA 53.</w:t>
      </w:r>
    </w:p>
    <w:p w:rsidR="00000000" w:rsidDel="00000000" w:rsidP="00000000" w:rsidRDefault="00000000" w:rsidRPr="00000000" w14:paraId="00000801">
      <w:pPr>
        <w:numPr>
          <w:ilvl w:val="2"/>
          <w:numId w:val="47"/>
        </w:numPr>
        <w:ind w:left="2160" w:hanging="360"/>
      </w:pPr>
      <w:r w:rsidDel="00000000" w:rsidR="00000000" w:rsidRPr="00000000">
        <w:rPr>
          <w:rtl w:val="0"/>
        </w:rPr>
        <w:t xml:space="preserve">Abiraterone 1g qday, prednisolone 5mg qday.</w:t>
      </w:r>
    </w:p>
    <w:p w:rsidR="00000000" w:rsidDel="00000000" w:rsidP="00000000" w:rsidRDefault="00000000" w:rsidRPr="00000000" w14:paraId="00000802">
      <w:pPr>
        <w:numPr>
          <w:ilvl w:val="2"/>
          <w:numId w:val="47"/>
        </w:numPr>
        <w:ind w:left="2160" w:hanging="360"/>
      </w:pPr>
      <w:r w:rsidDel="00000000" w:rsidR="00000000" w:rsidRPr="00000000">
        <w:rPr>
          <w:rtl w:val="0"/>
        </w:rPr>
        <w:t xml:space="preserve">Local RT mandated for node-negative, nonmetastatic and encouraged for positive nodes.</w:t>
      </w:r>
    </w:p>
    <w:p w:rsidR="00000000" w:rsidDel="00000000" w:rsidP="00000000" w:rsidRDefault="00000000" w:rsidRPr="00000000" w14:paraId="00000803">
      <w:pPr>
        <w:numPr>
          <w:ilvl w:val="2"/>
          <w:numId w:val="47"/>
        </w:numPr>
        <w:ind w:left="2160" w:hanging="360"/>
        <w:rPr>
          <w:u w:val="none"/>
        </w:rPr>
      </w:pPr>
      <w:r w:rsidDel="00000000" w:rsidR="00000000" w:rsidRPr="00000000">
        <w:rPr>
          <w:rtl w:val="0"/>
        </w:rPr>
        <w:t xml:space="preserve">Metastatic definition included node positive disease.</w:t>
      </w:r>
    </w:p>
    <w:p w:rsidR="00000000" w:rsidDel="00000000" w:rsidP="00000000" w:rsidRDefault="00000000" w:rsidRPr="00000000" w14:paraId="00000804">
      <w:pPr>
        <w:numPr>
          <w:ilvl w:val="1"/>
          <w:numId w:val="47"/>
        </w:numPr>
        <w:ind w:left="1440" w:hanging="360"/>
      </w:pPr>
      <w:r w:rsidDel="00000000" w:rsidR="00000000" w:rsidRPr="00000000">
        <w:rPr>
          <w:rtl w:val="0"/>
        </w:rPr>
        <w:t xml:space="preserve">OS HR 0.63 (0.75 nonmetastatic [NS], 0.61 metastatic). </w:t>
      </w:r>
      <w:r w:rsidDel="00000000" w:rsidR="00000000" w:rsidRPr="00000000">
        <w:rPr>
          <w:rFonts w:ascii="Cardo" w:cs="Cardo" w:eastAsia="Cardo" w:hAnsi="Cardo"/>
          <w:b w:val="1"/>
          <w:rtl w:val="0"/>
        </w:rPr>
        <w:t xml:space="preserve">3y OS 76→ 83%</w:t>
      </w:r>
      <w:r w:rsidDel="00000000" w:rsidR="00000000" w:rsidRPr="00000000">
        <w:rPr>
          <w:rtl w:val="0"/>
        </w:rPr>
        <w:t xml:space="preserve">.</w:t>
      </w:r>
    </w:p>
    <w:p w:rsidR="00000000" w:rsidDel="00000000" w:rsidP="00000000" w:rsidRDefault="00000000" w:rsidRPr="00000000" w14:paraId="00000805">
      <w:pPr>
        <w:numPr>
          <w:ilvl w:val="1"/>
          <w:numId w:val="47"/>
        </w:numPr>
        <w:ind w:left="1440" w:hanging="360"/>
      </w:pPr>
      <w:r w:rsidDel="00000000" w:rsidR="00000000" w:rsidRPr="00000000">
        <w:rPr>
          <w:rFonts w:ascii="Cardo" w:cs="Cardo" w:eastAsia="Cardo" w:hAnsi="Cardo"/>
          <w:rtl w:val="0"/>
        </w:rPr>
        <w:t xml:space="preserve">FFS HR 0.29 (0.21 nonmetastatic [NS], 0.34 metastatic). 3y FFS 45→ 75%. MFFS 30→ 44 mo.</w:t>
      </w:r>
    </w:p>
    <w:p w:rsidR="00000000" w:rsidDel="00000000" w:rsidP="00000000" w:rsidRDefault="00000000" w:rsidRPr="00000000" w14:paraId="00000806">
      <w:pPr>
        <w:numPr>
          <w:ilvl w:val="1"/>
          <w:numId w:val="47"/>
        </w:numPr>
        <w:ind w:left="1440" w:hanging="360"/>
      </w:pPr>
      <w:r w:rsidDel="00000000" w:rsidR="00000000" w:rsidRPr="00000000">
        <w:rPr>
          <w:rFonts w:ascii="Cardo" w:cs="Cardo" w:eastAsia="Cardo" w:hAnsi="Cardo"/>
          <w:rtl w:val="0"/>
        </w:rPr>
        <w:t xml:space="preserve">G3+ 33→ 47%.</w:t>
      </w:r>
      <w:r w:rsidDel="00000000" w:rsidR="00000000" w:rsidRPr="00000000">
        <w:rPr>
          <w:rtl w:val="0"/>
        </w:rPr>
      </w:r>
    </w:p>
    <w:bookmarkStart w:colFirst="0" w:colLast="0" w:name="7o5rr54pqlcx" w:id="196"/>
    <w:bookmarkEnd w:id="196"/>
    <w:p w:rsidR="00000000" w:rsidDel="00000000" w:rsidP="00000000" w:rsidRDefault="00000000" w:rsidRPr="00000000" w14:paraId="00000807">
      <w:pPr>
        <w:numPr>
          <w:ilvl w:val="0"/>
          <w:numId w:val="47"/>
        </w:numPr>
      </w:pPr>
      <w:r w:rsidDel="00000000" w:rsidR="00000000" w:rsidRPr="00000000">
        <w:rPr>
          <w:b w:val="1"/>
          <w:rtl w:val="0"/>
        </w:rPr>
        <w:t xml:space="preserve">LATITUDE </w:t>
      </w:r>
      <w:r w:rsidDel="00000000" w:rsidR="00000000" w:rsidRPr="00000000">
        <w:rPr>
          <w:rtl w:val="0"/>
        </w:rPr>
        <w:t xml:space="preserve">[</w:t>
      </w:r>
      <w:hyperlink r:id="rId466">
        <w:r w:rsidDel="00000000" w:rsidR="00000000" w:rsidRPr="00000000">
          <w:rPr>
            <w:rtl w:val="0"/>
          </w:rPr>
          <w:t xml:space="preserve">Fizazi NEJM '17</w:t>
        </w:r>
      </w:hyperlink>
      <w:r w:rsidDel="00000000" w:rsidR="00000000" w:rsidRPr="00000000">
        <w:rPr>
          <w:rtl w:val="0"/>
        </w:rPr>
        <w:t xml:space="preserve">]: </w:t>
      </w:r>
      <w:r w:rsidDel="00000000" w:rsidR="00000000" w:rsidRPr="00000000">
        <w:rPr>
          <w:b w:val="1"/>
          <w:rtl w:val="0"/>
        </w:rPr>
        <w:t xml:space="preserve">ADT ± abiraterone and prednisone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8">
      <w:pPr>
        <w:numPr>
          <w:ilvl w:val="1"/>
          <w:numId w:val="47"/>
        </w:numPr>
        <w:ind w:left="1440" w:hanging="360"/>
      </w:pPr>
      <w:r w:rsidDel="00000000" w:rsidR="00000000" w:rsidRPr="00000000">
        <w:rPr>
          <w:rtl w:val="0"/>
        </w:rPr>
        <w:t xml:space="preserve">1119 pts. New dx, metastatic castration-sensitive prostate cancer. MFU 30 mo.</w:t>
      </w:r>
    </w:p>
    <w:p w:rsidR="00000000" w:rsidDel="00000000" w:rsidP="00000000" w:rsidRDefault="00000000" w:rsidRPr="00000000" w14:paraId="00000809">
      <w:pPr>
        <w:numPr>
          <w:ilvl w:val="2"/>
          <w:numId w:val="47"/>
        </w:numPr>
        <w:ind w:left="2160" w:hanging="360"/>
      </w:pPr>
      <w:r w:rsidDel="00000000" w:rsidR="00000000" w:rsidRPr="00000000">
        <w:rPr>
          <w:rFonts w:ascii="Gungsuh" w:cs="Gungsuh" w:eastAsia="Gungsuh" w:hAnsi="Gungsuh"/>
          <w:rtl w:val="0"/>
        </w:rPr>
        <w:t xml:space="preserve">High metastatic burden: 2 or more of GS ≥ 8, ≥ 3 bony lesions, or visceral metastasis.</w:t>
      </w:r>
    </w:p>
    <w:p w:rsidR="00000000" w:rsidDel="00000000" w:rsidP="00000000" w:rsidRDefault="00000000" w:rsidRPr="00000000" w14:paraId="0000080A">
      <w:pPr>
        <w:numPr>
          <w:ilvl w:val="1"/>
          <w:numId w:val="47"/>
        </w:numPr>
        <w:ind w:left="1440" w:hanging="360"/>
      </w:pPr>
      <w:r w:rsidDel="00000000" w:rsidR="00000000" w:rsidRPr="00000000">
        <w:rPr>
          <w:rFonts w:ascii="Cardo" w:cs="Cardo" w:eastAsia="Cardo" w:hAnsi="Cardo"/>
          <w:rtl w:val="0"/>
        </w:rPr>
        <w:t xml:space="preserve">MS 35 mo→ NR (HR 0.62).</w:t>
      </w:r>
    </w:p>
    <w:p w:rsidR="00000000" w:rsidDel="00000000" w:rsidP="00000000" w:rsidRDefault="00000000" w:rsidRPr="00000000" w14:paraId="0000080B">
      <w:pPr>
        <w:numPr>
          <w:ilvl w:val="1"/>
          <w:numId w:val="47"/>
        </w:numPr>
        <w:ind w:left="1440" w:hanging="360"/>
      </w:pPr>
      <w:r w:rsidDel="00000000" w:rsidR="00000000" w:rsidRPr="00000000">
        <w:rPr>
          <w:rFonts w:ascii="Cardo" w:cs="Cardo" w:eastAsia="Cardo" w:hAnsi="Cardo"/>
          <w:rtl w:val="0"/>
        </w:rPr>
        <w:t xml:space="preserve">Radiographic PFS 15→ 33 mo (HR 0.47). </w:t>
      </w:r>
    </w:p>
    <w:p w:rsidR="00000000" w:rsidDel="00000000" w:rsidP="00000000" w:rsidRDefault="00000000" w:rsidRPr="00000000" w14:paraId="0000080C">
      <w:pPr>
        <w:numPr>
          <w:ilvl w:val="2"/>
          <w:numId w:val="47"/>
        </w:numPr>
        <w:ind w:left="2160" w:hanging="360"/>
      </w:pPr>
      <w:r w:rsidDel="00000000" w:rsidR="00000000" w:rsidRPr="00000000">
        <w:rPr>
          <w:rtl w:val="0"/>
        </w:rPr>
        <w:t xml:space="preserve">Better TTP, next therapy, initiation of chemo, and PSA-progression with abiraterone.</w:t>
      </w:r>
    </w:p>
    <w:p w:rsidR="00000000" w:rsidDel="00000000" w:rsidP="00000000" w:rsidRDefault="00000000" w:rsidRPr="00000000" w14:paraId="0000080D">
      <w:pPr>
        <w:numPr>
          <w:ilvl w:val="1"/>
          <w:numId w:val="47"/>
        </w:numPr>
        <w:ind w:left="1440" w:hanging="360"/>
      </w:pPr>
      <w:r w:rsidDel="00000000" w:rsidR="00000000" w:rsidRPr="00000000">
        <w:rPr>
          <w:rtl w:val="0"/>
        </w:rPr>
        <w:t xml:space="preserve">[</w:t>
      </w:r>
      <w:hyperlink r:id="rId467">
        <w:r w:rsidDel="00000000" w:rsidR="00000000" w:rsidRPr="00000000">
          <w:rPr>
            <w:rtl w:val="0"/>
          </w:rPr>
          <w:t xml:space="preserve">QoL</w:t>
        </w:r>
      </w:hyperlink>
      <w:r w:rsidDel="00000000" w:rsidR="00000000" w:rsidRPr="00000000">
        <w:rPr>
          <w:rtl w:val="0"/>
        </w:rPr>
        <w:t xml:space="preserve">]: Improved PRO w progression of pain, symptoms, fatigue, fxnal decline, and overall HRQOL.</w:t>
      </w:r>
    </w:p>
    <w:p w:rsidR="00000000" w:rsidDel="00000000" w:rsidP="00000000" w:rsidRDefault="00000000" w:rsidRPr="00000000" w14:paraId="0000080E">
      <w:pPr>
        <w:ind w:firstLine="720"/>
        <w:rPr/>
      </w:pPr>
      <w:r w:rsidDel="00000000" w:rsidR="00000000" w:rsidRPr="00000000">
        <w:rPr>
          <w:rtl w:val="0"/>
        </w:rPr>
      </w:r>
    </w:p>
    <w:p w:rsidR="00000000" w:rsidDel="00000000" w:rsidP="00000000" w:rsidRDefault="00000000" w:rsidRPr="00000000" w14:paraId="0000080F">
      <w:pPr>
        <w:pStyle w:val="Heading3"/>
        <w:ind w:left="0" w:firstLine="0"/>
        <w:rPr/>
      </w:pPr>
      <w:bookmarkStart w:colFirst="0" w:colLast="0" w:name="_bpknyjhz72h9" w:id="197"/>
      <w:bookmarkEnd w:id="197"/>
      <w:hyperlink w:anchor="_ehq5q81ywp08">
        <w:r w:rsidDel="00000000" w:rsidR="00000000" w:rsidRPr="00000000">
          <w:rPr>
            <w:u w:val="single"/>
            <w:rtl w:val="0"/>
          </w:rPr>
          <w:t xml:space="preserve">Docetaxel and Cabazitaxel</w:t>
        </w:r>
      </w:hyperlink>
      <w:r w:rsidDel="00000000" w:rsidR="00000000" w:rsidRPr="00000000">
        <w:rPr>
          <w:rtl w:val="0"/>
        </w:rPr>
      </w:r>
    </w:p>
    <w:p w:rsidR="00000000" w:rsidDel="00000000" w:rsidP="00000000" w:rsidRDefault="00000000" w:rsidRPr="00000000" w14:paraId="00000810">
      <w:pPr>
        <w:ind w:left="0" w:firstLine="0"/>
        <w:rPr/>
      </w:pPr>
      <w:r w:rsidDel="00000000" w:rsidR="00000000" w:rsidRPr="00000000">
        <w:rPr>
          <w:rtl w:val="0"/>
        </w:rPr>
        <w:t xml:space="preserve">The OS advantage with docetaxel appears to only be present in patients with high volume disease.</w:t>
      </w:r>
    </w:p>
    <w:p w:rsidR="00000000" w:rsidDel="00000000" w:rsidP="00000000" w:rsidRDefault="00000000" w:rsidRPr="00000000" w14:paraId="00000811">
      <w:pPr>
        <w:ind w:left="0" w:firstLine="0"/>
        <w:rPr>
          <w:vertAlign w:val="superscript"/>
        </w:rPr>
      </w:pPr>
      <w:r w:rsidDel="00000000" w:rsidR="00000000" w:rsidRPr="00000000">
        <w:rPr>
          <w:rtl w:val="0"/>
        </w:rPr>
        <w:t xml:space="preserve">For men with CRPC who progressed on enzalutamide or abiraterone, switching to cabazitaxel appears to be the best move. </w:t>
      </w:r>
      <w:hyperlink w:anchor="kix.ym1atlpc78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2">
      <w:pPr>
        <w:numPr>
          <w:ilvl w:val="0"/>
          <w:numId w:val="47"/>
        </w:numPr>
      </w:pPr>
      <w:r w:rsidDel="00000000" w:rsidR="00000000" w:rsidRPr="00000000">
        <w:rPr>
          <w:b w:val="1"/>
          <w:rtl w:val="0"/>
        </w:rPr>
        <w:t xml:space="preserve">GETUG 15 </w:t>
      </w:r>
      <w:r w:rsidDel="00000000" w:rsidR="00000000" w:rsidRPr="00000000">
        <w:rPr>
          <w:rtl w:val="0"/>
        </w:rPr>
        <w:t xml:space="preserve">[Gravis </w:t>
      </w:r>
      <w:hyperlink r:id="rId468">
        <w:r w:rsidDel="00000000" w:rsidR="00000000" w:rsidRPr="00000000">
          <w:rPr>
            <w:rtl w:val="0"/>
          </w:rPr>
          <w:t xml:space="preserve">Lancet '13</w:t>
        </w:r>
      </w:hyperlink>
      <w:r w:rsidDel="00000000" w:rsidR="00000000" w:rsidRPr="00000000">
        <w:rPr>
          <w:rtl w:val="0"/>
        </w:rPr>
        <w:t xml:space="preserve">, </w:t>
      </w:r>
      <w:hyperlink r:id="rId469">
        <w:r w:rsidDel="00000000" w:rsidR="00000000" w:rsidRPr="00000000">
          <w:rPr>
            <w:rtl w:val="0"/>
          </w:rPr>
          <w:t xml:space="preserve">'16</w:t>
        </w:r>
      </w:hyperlink>
      <w:r w:rsidDel="00000000" w:rsidR="00000000" w:rsidRPr="00000000">
        <w:rPr>
          <w:rtl w:val="0"/>
        </w:rPr>
        <w:t xml:space="preserve">]: </w:t>
      </w:r>
      <w:r w:rsidDel="00000000" w:rsidR="00000000" w:rsidRPr="00000000">
        <w:rPr>
          <w:b w:val="1"/>
          <w:rtl w:val="0"/>
        </w:rPr>
        <w:t xml:space="preserve">ADT ± docetaxel</w:t>
      </w:r>
      <w:r w:rsidDel="00000000" w:rsidR="00000000" w:rsidRPr="00000000">
        <w:rPr>
          <w:rtl w:val="0"/>
        </w:rPr>
        <w:t xml:space="preserve"> 75 q3w up to 9c. </w:t>
        <w:br w:type="textWrapping"/>
        <w:t xml:space="preserve">No MS benefit with docetaxel.</w:t>
      </w:r>
    </w:p>
    <w:p w:rsidR="00000000" w:rsidDel="00000000" w:rsidP="00000000" w:rsidRDefault="00000000" w:rsidRPr="00000000" w14:paraId="00000813">
      <w:pPr>
        <w:numPr>
          <w:ilvl w:val="1"/>
          <w:numId w:val="47"/>
        </w:numPr>
        <w:ind w:left="1440" w:hanging="360"/>
      </w:pPr>
      <w:r w:rsidDel="00000000" w:rsidR="00000000" w:rsidRPr="00000000">
        <w:rPr>
          <w:rtl w:val="0"/>
        </w:rPr>
        <w:t xml:space="preserve">192 pts with metastatic, hormone-sensitive prostate cancer.</w:t>
      </w:r>
    </w:p>
    <w:p w:rsidR="00000000" w:rsidDel="00000000" w:rsidP="00000000" w:rsidRDefault="00000000" w:rsidRPr="00000000" w14:paraId="00000814">
      <w:pPr>
        <w:numPr>
          <w:ilvl w:val="1"/>
          <w:numId w:val="47"/>
        </w:numPr>
        <w:ind w:left="1440" w:hanging="360"/>
      </w:pPr>
      <w:r w:rsidDel="00000000" w:rsidR="00000000" w:rsidRPr="00000000">
        <w:rPr>
          <w:rFonts w:ascii="Cardo" w:cs="Cardo" w:eastAsia="Cardo" w:hAnsi="Cardo"/>
          <w:rtl w:val="0"/>
        </w:rPr>
        <w:t xml:space="preserve">MS ~54→ 59 mo.</w:t>
      </w:r>
    </w:p>
    <w:p w:rsidR="00000000" w:rsidDel="00000000" w:rsidP="00000000" w:rsidRDefault="00000000" w:rsidRPr="00000000" w14:paraId="00000815">
      <w:pPr>
        <w:numPr>
          <w:ilvl w:val="0"/>
          <w:numId w:val="47"/>
        </w:numPr>
      </w:pPr>
      <w:r w:rsidDel="00000000" w:rsidR="00000000" w:rsidRPr="00000000">
        <w:rPr>
          <w:b w:val="1"/>
          <w:rtl w:val="0"/>
        </w:rPr>
        <w:t xml:space="preserve">CHAARTED </w:t>
      </w:r>
      <w:r w:rsidDel="00000000" w:rsidR="00000000" w:rsidRPr="00000000">
        <w:rPr>
          <w:rtl w:val="0"/>
        </w:rPr>
        <w:t xml:space="preserve">[</w:t>
      </w:r>
      <w:hyperlink r:id="rId470">
        <w:r w:rsidDel="00000000" w:rsidR="00000000" w:rsidRPr="00000000">
          <w:rPr>
            <w:rtl w:val="0"/>
          </w:rPr>
          <w:t xml:space="preserve">Sweeney NEJM '15</w:t>
        </w:r>
      </w:hyperlink>
      <w:r w:rsidDel="00000000" w:rsidR="00000000" w:rsidRPr="00000000">
        <w:rPr>
          <w:rtl w:val="0"/>
        </w:rPr>
        <w:t xml:space="preserve">, </w:t>
      </w:r>
      <w:hyperlink r:id="rId471">
        <w:r w:rsidDel="00000000" w:rsidR="00000000" w:rsidRPr="00000000">
          <w:rPr>
            <w:rtl w:val="0"/>
          </w:rPr>
          <w:t xml:space="preserve">QoL</w:t>
        </w:r>
      </w:hyperlink>
      <w:r w:rsidDel="00000000" w:rsidR="00000000" w:rsidRPr="00000000">
        <w:rPr>
          <w:rtl w:val="0"/>
        </w:rPr>
        <w:t xml:space="preserve">, </w:t>
      </w:r>
      <w:hyperlink r:id="rId472">
        <w:r w:rsidDel="00000000" w:rsidR="00000000" w:rsidRPr="00000000">
          <w:rPr>
            <w:rtl w:val="0"/>
          </w:rPr>
          <w:t xml:space="preserve">Kyriakopoulos JCO '18</w:t>
        </w:r>
      </w:hyperlink>
      <w:r w:rsidDel="00000000" w:rsidR="00000000" w:rsidRPr="00000000">
        <w:rPr>
          <w:rtl w:val="0"/>
        </w:rPr>
        <w:t xml:space="preserve">]: </w:t>
      </w:r>
      <w:r w:rsidDel="00000000" w:rsidR="00000000" w:rsidRPr="00000000">
        <w:rPr>
          <w:b w:val="1"/>
          <w:rtl w:val="0"/>
        </w:rPr>
        <w:t xml:space="preserve">ADT ± docetaxel</w:t>
      </w:r>
      <w:r w:rsidDel="00000000" w:rsidR="00000000" w:rsidRPr="00000000">
        <w:rPr>
          <w:rtl w:val="0"/>
        </w:rPr>
        <w:t xml:space="preserve"> 75 q3w </w:t>
      </w:r>
      <w:r w:rsidDel="00000000" w:rsidR="00000000" w:rsidRPr="00000000">
        <w:rPr>
          <w:b w:val="1"/>
          <w:rtl w:val="0"/>
        </w:rPr>
        <w:t xml:space="preserve">x6c</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MS improved with docetaxel.</w:t>
      </w:r>
    </w:p>
    <w:p w:rsidR="00000000" w:rsidDel="00000000" w:rsidP="00000000" w:rsidRDefault="00000000" w:rsidRPr="00000000" w14:paraId="00000816">
      <w:pPr>
        <w:numPr>
          <w:ilvl w:val="1"/>
          <w:numId w:val="47"/>
        </w:numPr>
        <w:ind w:left="1440" w:hanging="360"/>
      </w:pPr>
      <w:r w:rsidDel="00000000" w:rsidR="00000000" w:rsidRPr="00000000">
        <w:rPr>
          <w:rtl w:val="0"/>
        </w:rPr>
        <w:t xml:space="preserve">790 pts with metastatic, hormone-sensitive prostate cancer. MFU 4.5y.</w:t>
      </w:r>
    </w:p>
    <w:p w:rsidR="00000000" w:rsidDel="00000000" w:rsidP="00000000" w:rsidRDefault="00000000" w:rsidRPr="00000000" w14:paraId="00000817">
      <w:pPr>
        <w:numPr>
          <w:ilvl w:val="1"/>
          <w:numId w:val="47"/>
        </w:numPr>
        <w:ind w:left="1440" w:hanging="360"/>
      </w:pPr>
      <w:r w:rsidDel="00000000" w:rsidR="00000000" w:rsidRPr="00000000">
        <w:rPr>
          <w:rFonts w:ascii="Cardo" w:cs="Cardo" w:eastAsia="Cardo" w:hAnsi="Cardo"/>
          <w:rtl w:val="0"/>
        </w:rPr>
        <w:t xml:space="preserve">MS 47→ 58 mo (HR 0.72). TTP 12→ 20 mo.</w:t>
      </w:r>
    </w:p>
    <w:p w:rsidR="00000000" w:rsidDel="00000000" w:rsidP="00000000" w:rsidRDefault="00000000" w:rsidRPr="00000000" w14:paraId="00000818">
      <w:pPr>
        <w:numPr>
          <w:ilvl w:val="1"/>
          <w:numId w:val="47"/>
        </w:numPr>
        <w:ind w:left="1440" w:hanging="360"/>
      </w:pPr>
      <w:r w:rsidDel="00000000" w:rsidR="00000000" w:rsidRPr="00000000">
        <w:rPr>
          <w:rFonts w:ascii="Cardo" w:cs="Cardo" w:eastAsia="Cardo" w:hAnsi="Cardo"/>
          <w:rtl w:val="0"/>
        </w:rPr>
        <w:t xml:space="preserve">For patients with high volume disease, MS 34→ 51 mo (HR 0.62).</w:t>
      </w:r>
    </w:p>
    <w:p w:rsidR="00000000" w:rsidDel="00000000" w:rsidP="00000000" w:rsidRDefault="00000000" w:rsidRPr="00000000" w14:paraId="00000819">
      <w:pPr>
        <w:numPr>
          <w:ilvl w:val="1"/>
          <w:numId w:val="47"/>
        </w:numPr>
        <w:ind w:left="1440" w:hanging="360"/>
      </w:pPr>
      <w:r w:rsidDel="00000000" w:rsidR="00000000" w:rsidRPr="00000000">
        <w:rPr>
          <w:rtl w:val="0"/>
        </w:rPr>
        <w:t xml:space="preserve">For patients with low volume disease, no MS difference was seen.</w:t>
      </w:r>
    </w:p>
    <w:p w:rsidR="00000000" w:rsidDel="00000000" w:rsidP="00000000" w:rsidRDefault="00000000" w:rsidRPr="00000000" w14:paraId="0000081A">
      <w:pPr>
        <w:numPr>
          <w:ilvl w:val="1"/>
          <w:numId w:val="47"/>
        </w:numPr>
        <w:ind w:left="1440" w:hanging="360"/>
      </w:pPr>
      <w:r w:rsidDel="00000000" w:rsidR="00000000" w:rsidRPr="00000000">
        <w:rPr>
          <w:rFonts w:ascii="Cardo" w:cs="Cardo" w:eastAsia="Cardo" w:hAnsi="Cardo"/>
          <w:rtl w:val="0"/>
        </w:rPr>
        <w:t xml:space="preserve">Time to CRPC 12→ 20 mo (HR 0.6). </w:t>
      </w:r>
    </w:p>
    <w:p w:rsidR="00000000" w:rsidDel="00000000" w:rsidP="00000000" w:rsidRDefault="00000000" w:rsidRPr="00000000" w14:paraId="0000081B">
      <w:pPr>
        <w:numPr>
          <w:ilvl w:val="1"/>
          <w:numId w:val="47"/>
        </w:numPr>
        <w:ind w:left="1440" w:hanging="360"/>
      </w:pPr>
      <w:r w:rsidDel="00000000" w:rsidR="00000000" w:rsidRPr="00000000">
        <w:rPr>
          <w:rFonts w:ascii="Cardo" w:cs="Cardo" w:eastAsia="Cardo" w:hAnsi="Cardo"/>
          <w:rtl w:val="0"/>
        </w:rPr>
        <w:t xml:space="preserve">1y PSA of &lt; 0.2 / 0.2+ of 17→ 28%.</w:t>
      </w:r>
    </w:p>
    <w:p w:rsidR="00000000" w:rsidDel="00000000" w:rsidP="00000000" w:rsidRDefault="00000000" w:rsidRPr="00000000" w14:paraId="0000081C">
      <w:pPr>
        <w:numPr>
          <w:ilvl w:val="1"/>
          <w:numId w:val="47"/>
        </w:numPr>
        <w:ind w:left="1440" w:hanging="360"/>
      </w:pPr>
      <w:r w:rsidDel="00000000" w:rsidR="00000000" w:rsidRPr="00000000">
        <w:rPr>
          <w:rtl w:val="0"/>
        </w:rPr>
        <w:t xml:space="preserve">Clinical benefit most pronounced in "high dz burden" i.e. visceral mets and/or high volume bone mets.</w:t>
      </w:r>
    </w:p>
    <w:bookmarkStart w:colFirst="0" w:colLast="0" w:name="caokhp8j2d2k" w:id="198"/>
    <w:bookmarkEnd w:id="198"/>
    <w:p w:rsidR="00000000" w:rsidDel="00000000" w:rsidP="00000000" w:rsidRDefault="00000000" w:rsidRPr="00000000" w14:paraId="0000081D">
      <w:pPr>
        <w:numPr>
          <w:ilvl w:val="0"/>
          <w:numId w:val="47"/>
        </w:numPr>
      </w:pPr>
      <w:r w:rsidDel="00000000" w:rsidR="00000000" w:rsidRPr="00000000">
        <w:rPr>
          <w:b w:val="1"/>
          <w:rtl w:val="0"/>
        </w:rPr>
        <w:t xml:space="preserve">STAMPEDE</w:t>
      </w:r>
      <w:r w:rsidDel="00000000" w:rsidR="00000000" w:rsidRPr="00000000">
        <w:rPr>
          <w:rtl w:val="0"/>
        </w:rPr>
        <w:t xml:space="preserve"> </w:t>
      </w:r>
      <w:r w:rsidDel="00000000" w:rsidR="00000000" w:rsidRPr="00000000">
        <w:rPr>
          <w:b w:val="1"/>
          <w:rtl w:val="0"/>
        </w:rPr>
        <w:t xml:space="preserve">arms B, C and E </w:t>
      </w:r>
      <w:r w:rsidDel="00000000" w:rsidR="00000000" w:rsidRPr="00000000">
        <w:rPr>
          <w:rtl w:val="0"/>
        </w:rPr>
        <w:t xml:space="preserve">[</w:t>
      </w:r>
      <w:hyperlink r:id="rId473">
        <w:r w:rsidDel="00000000" w:rsidR="00000000" w:rsidRPr="00000000">
          <w:rPr>
            <w:rtl w:val="0"/>
          </w:rPr>
          <w:t xml:space="preserve">James Lancet '16</w:t>
        </w:r>
      </w:hyperlink>
      <w:r w:rsidDel="00000000" w:rsidR="00000000" w:rsidRPr="00000000">
        <w:rPr>
          <w:rtl w:val="0"/>
        </w:rPr>
        <w:t xml:space="preserve">]: </w:t>
      </w:r>
      <w:r w:rsidDel="00000000" w:rsidR="00000000" w:rsidRPr="00000000">
        <w:rPr>
          <w:b w:val="1"/>
          <w:rtl w:val="0"/>
        </w:rPr>
        <w:t xml:space="preserve">Standard of care ADT ± docetaxel ± zometa</w:t>
      </w:r>
      <w:r w:rsidDel="00000000" w:rsidR="00000000" w:rsidRPr="00000000">
        <w:rPr>
          <w:rtl w:val="0"/>
        </w:rPr>
        <w:t xml:space="preserve">. </w:t>
        <w:br w:type="textWrapping"/>
        <w:t xml:space="preserve">Multi-arm multi-stage (MAMS) trial [</w:t>
      </w:r>
      <w:hyperlink r:id="rId474">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E">
      <w:pPr>
        <w:ind w:firstLine="720"/>
        <w:rPr/>
      </w:pPr>
      <w:r w:rsidDel="00000000" w:rsidR="00000000" w:rsidRPr="00000000">
        <w:rPr>
          <w:rtl w:val="0"/>
        </w:rPr>
        <w:t xml:space="preserve">MS improved with docetaxel.</w:t>
      </w:r>
    </w:p>
    <w:p w:rsidR="00000000" w:rsidDel="00000000" w:rsidP="00000000" w:rsidRDefault="00000000" w:rsidRPr="00000000" w14:paraId="0000081F">
      <w:pPr>
        <w:numPr>
          <w:ilvl w:val="1"/>
          <w:numId w:val="47"/>
        </w:numPr>
        <w:ind w:left="1440" w:hanging="360"/>
      </w:pPr>
      <w:r w:rsidDel="00000000" w:rsidR="00000000" w:rsidRPr="00000000">
        <w:rPr>
          <w:rtl w:val="0"/>
        </w:rPr>
        <w:t xml:space="preserve">2,962 pts. 60% M1, </w:t>
      </w:r>
      <w:r w:rsidDel="00000000" w:rsidR="00000000" w:rsidRPr="00000000">
        <w:rPr>
          <w:u w:val="single"/>
          <w:rtl w:val="0"/>
        </w:rPr>
        <w:t xml:space="preserve">24% N0</w:t>
      </w:r>
      <w:r w:rsidDel="00000000" w:rsidR="00000000" w:rsidRPr="00000000">
        <w:rPr>
          <w:rtl w:val="0"/>
        </w:rPr>
        <w:t xml:space="preserve"> (2+ of: T3/4, GS 8-10, PSA &gt; 40), and 15% N+M0.</w:t>
      </w:r>
    </w:p>
    <w:p w:rsidR="00000000" w:rsidDel="00000000" w:rsidP="00000000" w:rsidRDefault="00000000" w:rsidRPr="00000000" w14:paraId="00000820">
      <w:pPr>
        <w:numPr>
          <w:ilvl w:val="2"/>
          <w:numId w:val="47"/>
        </w:numPr>
        <w:ind w:left="2160" w:hanging="360"/>
      </w:pPr>
      <w:r w:rsidDel="00000000" w:rsidR="00000000" w:rsidRPr="00000000">
        <w:rPr>
          <w:rtl w:val="0"/>
        </w:rPr>
        <w:t xml:space="preserve">RT was encouraged until 2011, then mandated for N0M0, and optional for LN+ pts.</w:t>
      </w:r>
    </w:p>
    <w:p w:rsidR="00000000" w:rsidDel="00000000" w:rsidP="00000000" w:rsidRDefault="00000000" w:rsidRPr="00000000" w14:paraId="00000821">
      <w:pPr>
        <w:numPr>
          <w:ilvl w:val="2"/>
          <w:numId w:val="47"/>
        </w:numPr>
        <w:ind w:left="2160" w:hanging="360"/>
        <w:rPr>
          <w:u w:val="none"/>
        </w:rPr>
      </w:pPr>
      <w:r w:rsidDel="00000000" w:rsidR="00000000" w:rsidRPr="00000000">
        <w:rPr>
          <w:rFonts w:ascii="Gungsuh" w:cs="Gungsuh" w:eastAsia="Gungsuh" w:hAnsi="Gungsuh"/>
          <w:rtl w:val="0"/>
        </w:rPr>
        <w:t xml:space="preserve">Standard of care: ≥ 2y of GnRH agonists/antagonists or oral antiandrogens alone for HR node negative.</w:t>
      </w:r>
    </w:p>
    <w:p w:rsidR="00000000" w:rsidDel="00000000" w:rsidP="00000000" w:rsidRDefault="00000000" w:rsidRPr="00000000" w14:paraId="00000822">
      <w:pPr>
        <w:numPr>
          <w:ilvl w:val="1"/>
          <w:numId w:val="47"/>
        </w:numPr>
        <w:ind w:left="1440" w:hanging="360"/>
      </w:pPr>
      <w:r w:rsidDel="00000000" w:rsidR="00000000" w:rsidRPr="00000000">
        <w:rPr>
          <w:rFonts w:ascii="Cardo" w:cs="Cardo" w:eastAsia="Cardo" w:hAnsi="Cardo"/>
          <w:rtl w:val="0"/>
        </w:rPr>
        <w:t xml:space="preserve">MS 71→ 81 mo with docetaxel (HR 0.78).</w:t>
      </w:r>
    </w:p>
    <w:p w:rsidR="00000000" w:rsidDel="00000000" w:rsidP="00000000" w:rsidRDefault="00000000" w:rsidRPr="00000000" w14:paraId="00000823">
      <w:pPr>
        <w:numPr>
          <w:ilvl w:val="1"/>
          <w:numId w:val="47"/>
        </w:numPr>
        <w:ind w:left="1440" w:hanging="360"/>
      </w:pPr>
      <w:r w:rsidDel="00000000" w:rsidR="00000000" w:rsidRPr="00000000">
        <w:rPr>
          <w:rFonts w:ascii="Cardo" w:cs="Cardo" w:eastAsia="Cardo" w:hAnsi="Cardo"/>
          <w:rtl w:val="0"/>
        </w:rPr>
        <w:t xml:space="preserve">bcFFS 20→ 37 mo with (HR 0.6).</w:t>
      </w:r>
    </w:p>
    <w:p w:rsidR="00000000" w:rsidDel="00000000" w:rsidP="00000000" w:rsidRDefault="00000000" w:rsidRPr="00000000" w14:paraId="00000824">
      <w:pPr>
        <w:numPr>
          <w:ilvl w:val="1"/>
          <w:numId w:val="47"/>
        </w:numPr>
        <w:ind w:left="1440" w:hanging="360"/>
      </w:pPr>
      <w:r w:rsidDel="00000000" w:rsidR="00000000" w:rsidRPr="00000000">
        <w:rPr>
          <w:rFonts w:ascii="Cardo" w:cs="Cardo" w:eastAsia="Cardo" w:hAnsi="Cardo"/>
          <w:rtl w:val="0"/>
        </w:rPr>
        <w:t xml:space="preserve">Docetaxel improved FFS for non-met and met pts (HR 0.6), but increased G3+ toxicity 32→ 52%.</w:t>
      </w:r>
    </w:p>
    <w:p w:rsidR="00000000" w:rsidDel="00000000" w:rsidP="00000000" w:rsidRDefault="00000000" w:rsidRPr="00000000" w14:paraId="00000825">
      <w:pPr>
        <w:pStyle w:val="Heading3"/>
        <w:rPr/>
      </w:pPr>
      <w:bookmarkStart w:colFirst="0" w:colLast="0" w:name="_e7d3yp9qv46k" w:id="199"/>
      <w:bookmarkEnd w:id="199"/>
      <w:r w:rsidDel="00000000" w:rsidR="00000000" w:rsidRPr="00000000">
        <w:rPr>
          <w:rtl w:val="0"/>
        </w:rPr>
      </w:r>
    </w:p>
    <w:p w:rsidR="00000000" w:rsidDel="00000000" w:rsidP="00000000" w:rsidRDefault="00000000" w:rsidRPr="00000000" w14:paraId="00000826">
      <w:pPr>
        <w:pStyle w:val="Heading3"/>
        <w:rPr/>
      </w:pPr>
      <w:bookmarkStart w:colFirst="0" w:colLast="0" w:name="_kgvct7t246ka" w:id="200"/>
      <w:bookmarkEnd w:id="200"/>
      <w:hyperlink w:anchor="_ehq5q81ywp08">
        <w:r w:rsidDel="00000000" w:rsidR="00000000" w:rsidRPr="00000000">
          <w:rPr>
            <w:rtl w:val="0"/>
          </w:rPr>
          <w:t xml:space="preserve">High risk localized </w:t>
        </w:r>
      </w:hyperlink>
      <w:r w:rsidDel="00000000" w:rsidR="00000000" w:rsidRPr="00000000">
        <w:rPr>
          <w:rtl w:val="0"/>
        </w:rPr>
        <w:t xml:space="preserve">disease</w:t>
      </w:r>
    </w:p>
    <w:p w:rsidR="00000000" w:rsidDel="00000000" w:rsidP="00000000" w:rsidRDefault="00000000" w:rsidRPr="00000000" w14:paraId="00000827">
      <w:pPr>
        <w:ind w:left="0" w:firstLine="0"/>
        <w:rPr>
          <w:vertAlign w:val="superscript"/>
        </w:rPr>
      </w:pPr>
      <w:r w:rsidDel="00000000" w:rsidR="00000000" w:rsidRPr="00000000">
        <w:rPr>
          <w:rtl w:val="0"/>
        </w:rPr>
        <w:t xml:space="preserve">There appears to be no benefit for abiraterone in high risk localized disease per STAMPEDE trial. </w:t>
      </w:r>
      <w:hyperlink w:anchor="xhn7k3g3w2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28">
      <w:pPr>
        <w:numPr>
          <w:ilvl w:val="0"/>
          <w:numId w:val="63"/>
        </w:numPr>
      </w:pPr>
      <w:r w:rsidDel="00000000" w:rsidR="00000000" w:rsidRPr="00000000">
        <w:rPr>
          <w:rtl w:val="0"/>
        </w:rPr>
        <w:t xml:space="preserve">Historically, high risk with 10y CSS of 64-90% with contemporary 8 to 12y CSS of 87-96%. </w:t>
      </w:r>
    </w:p>
    <w:p w:rsidR="00000000" w:rsidDel="00000000" w:rsidP="00000000" w:rsidRDefault="00000000" w:rsidRPr="00000000" w14:paraId="00000829">
      <w:pPr>
        <w:numPr>
          <w:ilvl w:val="0"/>
          <w:numId w:val="63"/>
        </w:numPr>
      </w:pPr>
      <w:r w:rsidDel="00000000" w:rsidR="00000000" w:rsidRPr="00000000">
        <w:rPr>
          <w:b w:val="1"/>
          <w:rtl w:val="0"/>
        </w:rPr>
        <w:t xml:space="preserve">RTOG 0521 </w:t>
      </w:r>
      <w:r w:rsidDel="00000000" w:rsidR="00000000" w:rsidRPr="00000000">
        <w:rPr>
          <w:rtl w:val="0"/>
        </w:rPr>
        <w:t xml:space="preserve">[</w:t>
      </w:r>
      <w:hyperlink r:id="rId475">
        <w:r w:rsidDel="00000000" w:rsidR="00000000" w:rsidRPr="00000000">
          <w:rPr>
            <w:rtl w:val="0"/>
          </w:rPr>
          <w:t xml:space="preserve">ASCO '15</w:t>
        </w:r>
      </w:hyperlink>
      <w:r w:rsidDel="00000000" w:rsidR="00000000" w:rsidRPr="00000000">
        <w:rPr>
          <w:rtl w:val="0"/>
        </w:rPr>
        <w:t xml:space="preserve">, </w:t>
      </w:r>
      <w:hyperlink r:id="rId476">
        <w:r w:rsidDel="00000000" w:rsidR="00000000" w:rsidRPr="00000000">
          <w:rPr>
            <w:rtl w:val="0"/>
          </w:rPr>
          <w:t xml:space="preserve">Rosenthal JCO '19</w:t>
        </w:r>
      </w:hyperlink>
      <w:r w:rsidDel="00000000" w:rsidR="00000000" w:rsidRPr="00000000">
        <w:rPr>
          <w:rtl w:val="0"/>
        </w:rPr>
        <w:t xml:space="preserve">]: 2m NADT + 72-75.6 Gy + 2y LHRH </w:t>
      </w:r>
      <w:r w:rsidDel="00000000" w:rsidR="00000000" w:rsidRPr="00000000">
        <w:rPr>
          <w:b w:val="1"/>
          <w:rtl w:val="0"/>
        </w:rPr>
        <w:t xml:space="preserve">± 6 cycles docetaxel/prednisone</w:t>
      </w:r>
      <w:r w:rsidDel="00000000" w:rsidR="00000000" w:rsidRPr="00000000">
        <w:rPr>
          <w:rtl w:val="0"/>
        </w:rPr>
        <w:t xml:space="preserve">.</w:t>
        <w:br w:type="textWrapping"/>
        <w:t xml:space="preserve">Chemotherapy improves OS by 4% and DM by 5% in HR patients.</w:t>
      </w:r>
    </w:p>
    <w:p w:rsidR="00000000" w:rsidDel="00000000" w:rsidP="00000000" w:rsidRDefault="00000000" w:rsidRPr="00000000" w14:paraId="0000082A">
      <w:pPr>
        <w:ind w:firstLine="720"/>
        <w:rPr/>
      </w:pPr>
      <w:r w:rsidDel="00000000" w:rsidR="00000000" w:rsidRPr="00000000">
        <w:rPr>
          <w:rtl w:val="0"/>
        </w:rPr>
        <w:t xml:space="preserve">TBL </w:t>
      </w:r>
      <w:hyperlink r:id="rId477">
        <w:r w:rsidDel="00000000" w:rsidR="00000000" w:rsidRPr="00000000">
          <w:rPr>
            <w:vertAlign w:val="superscript"/>
            <w:rtl w:val="0"/>
          </w:rPr>
          <w:t xml:space="preserve">QS</w:t>
        </w:r>
      </w:hyperlink>
      <w:r w:rsidDel="00000000" w:rsidR="00000000" w:rsidRPr="00000000">
        <w:rPr>
          <w:rtl w:val="0"/>
        </w:rPr>
        <w:t xml:space="preserve">: Upfront docetaxel appears to improve disease control and even overall survival at 6 years for (really) high-risk prostate cancer.</w:t>
      </w:r>
    </w:p>
    <w:p w:rsidR="00000000" w:rsidDel="00000000" w:rsidP="00000000" w:rsidRDefault="00000000" w:rsidRPr="00000000" w14:paraId="0000082B">
      <w:pPr>
        <w:numPr>
          <w:ilvl w:val="1"/>
          <w:numId w:val="63"/>
        </w:numPr>
        <w:ind w:left="1440" w:hanging="360"/>
      </w:pPr>
      <w:r w:rsidDel="00000000" w:rsidR="00000000" w:rsidRPr="00000000">
        <w:rPr>
          <w:rtl w:val="0"/>
        </w:rPr>
        <w:t xml:space="preserve">563 HR localized pts. 50% GG4+, 30% cT3-4. PSA &lt; 150, negative bone scan. MFU 6y.</w:t>
      </w:r>
    </w:p>
    <w:p w:rsidR="00000000" w:rsidDel="00000000" w:rsidP="00000000" w:rsidRDefault="00000000" w:rsidRPr="00000000" w14:paraId="0000082C">
      <w:pPr>
        <w:numPr>
          <w:ilvl w:val="1"/>
          <w:numId w:val="63"/>
        </w:numPr>
        <w:ind w:left="1440" w:hanging="360"/>
      </w:pPr>
      <w:r w:rsidDel="00000000" w:rsidR="00000000" w:rsidRPr="00000000">
        <w:rPr>
          <w:rFonts w:ascii="Cardo" w:cs="Cardo" w:eastAsia="Cardo" w:hAnsi="Cardo"/>
          <w:rtl w:val="0"/>
        </w:rPr>
        <w:t xml:space="preserve">4y OS 89→ 93% (one-sided p-value). 6y DM 14→ 9% (two-sided p-value). 6y DFS 55→ 65% (two-sided p-value).</w:t>
      </w:r>
    </w:p>
    <w:p w:rsidR="00000000" w:rsidDel="00000000" w:rsidP="00000000" w:rsidRDefault="00000000" w:rsidRPr="00000000" w14:paraId="0000082D">
      <w:pPr>
        <w:numPr>
          <w:ilvl w:val="1"/>
          <w:numId w:val="63"/>
        </w:numPr>
        <w:ind w:left="1440" w:hanging="360"/>
      </w:pPr>
      <w:r w:rsidDel="00000000" w:rsidR="00000000" w:rsidRPr="00000000">
        <w:rPr>
          <w:rtl w:val="0"/>
        </w:rPr>
        <w:t xml:space="preserve">However, this utilized a one sided p-value for OS. Two sided p-value was 0.08, therefore, it is not widely accepted.</w:t>
      </w:r>
    </w:p>
    <w:p w:rsidR="00000000" w:rsidDel="00000000" w:rsidP="00000000" w:rsidRDefault="00000000" w:rsidRPr="00000000" w14:paraId="0000082E">
      <w:pPr>
        <w:numPr>
          <w:ilvl w:val="0"/>
          <w:numId w:val="63"/>
        </w:numPr>
      </w:pPr>
      <w:r w:rsidDel="00000000" w:rsidR="00000000" w:rsidRPr="00000000">
        <w:rPr>
          <w:b w:val="1"/>
          <w:rtl w:val="0"/>
        </w:rPr>
        <w:t xml:space="preserve">GETUG 12</w:t>
      </w:r>
      <w:r w:rsidDel="00000000" w:rsidR="00000000" w:rsidRPr="00000000">
        <w:rPr>
          <w:rtl w:val="0"/>
        </w:rPr>
        <w:t xml:space="preserve"> [</w:t>
      </w:r>
      <w:hyperlink r:id="rId478">
        <w:r w:rsidDel="00000000" w:rsidR="00000000" w:rsidRPr="00000000">
          <w:rPr>
            <w:rtl w:val="0"/>
          </w:rPr>
          <w:t xml:space="preserve">Lancet Onc '15]</w:t>
        </w:r>
      </w:hyperlink>
      <w:r w:rsidDel="00000000" w:rsidR="00000000" w:rsidRPr="00000000">
        <w:rPr>
          <w:rtl w:val="0"/>
        </w:rPr>
        <w:t xml:space="preserve">: 3y ADT with local therapy 3 mo later (87% RT 70-78 Gy, 6% RP) </w:t>
      </w:r>
      <w:r w:rsidDel="00000000" w:rsidR="00000000" w:rsidRPr="00000000">
        <w:rPr>
          <w:b w:val="1"/>
          <w:rtl w:val="0"/>
        </w:rPr>
        <w:t xml:space="preserve">± 4c docetaxel</w:t>
      </w:r>
      <w:r w:rsidDel="00000000" w:rsidR="00000000" w:rsidRPr="00000000">
        <w:rPr>
          <w:rtl w:val="0"/>
        </w:rPr>
        <w:t xml:space="preserve">.</w:t>
      </w:r>
    </w:p>
    <w:p w:rsidR="00000000" w:rsidDel="00000000" w:rsidP="00000000" w:rsidRDefault="00000000" w:rsidRPr="00000000" w14:paraId="0000082F">
      <w:pPr>
        <w:numPr>
          <w:ilvl w:val="1"/>
          <w:numId w:val="63"/>
        </w:numPr>
        <w:ind w:left="1440" w:hanging="360"/>
      </w:pPr>
      <w:r w:rsidDel="00000000" w:rsidR="00000000" w:rsidRPr="00000000">
        <w:rPr>
          <w:rtl w:val="0"/>
        </w:rPr>
        <w:t xml:space="preserve">207 pts. HR localized pts. 29% N1. </w:t>
      </w:r>
    </w:p>
    <w:p w:rsidR="00000000" w:rsidDel="00000000" w:rsidP="00000000" w:rsidRDefault="00000000" w:rsidRPr="00000000" w14:paraId="00000830">
      <w:pPr>
        <w:numPr>
          <w:ilvl w:val="1"/>
          <w:numId w:val="63"/>
        </w:numPr>
        <w:ind w:left="1440" w:hanging="360"/>
      </w:pPr>
      <w:r w:rsidDel="00000000" w:rsidR="00000000" w:rsidRPr="00000000">
        <w:rPr>
          <w:rFonts w:ascii="Cardo" w:cs="Cardo" w:eastAsia="Cardo" w:hAnsi="Cardo"/>
          <w:b w:val="1"/>
          <w:rtl w:val="0"/>
        </w:rPr>
        <w:t xml:space="preserve">8y RFS 50→ 62%</w:t>
      </w:r>
      <w:r w:rsidDel="00000000" w:rsidR="00000000" w:rsidRPr="00000000">
        <w:rPr>
          <w:rtl w:val="0"/>
        </w:rPr>
        <w:t xml:space="preserve"> with greatest benefit for GS 8-10, T3-4, N+, and PSA &gt;20.</w:t>
      </w:r>
    </w:p>
    <w:p w:rsidR="00000000" w:rsidDel="00000000" w:rsidP="00000000" w:rsidRDefault="00000000" w:rsidRPr="00000000" w14:paraId="00000831">
      <w:pPr>
        <w:numPr>
          <w:ilvl w:val="1"/>
          <w:numId w:val="63"/>
        </w:numPr>
        <w:ind w:left="1440" w:hanging="360"/>
      </w:pPr>
      <w:r w:rsidDel="00000000" w:rsidR="00000000" w:rsidRPr="00000000">
        <w:rPr>
          <w:rtl w:val="0"/>
        </w:rPr>
        <w:t xml:space="preserve">~treatment related deaths and long term toxicity.</w:t>
      </w:r>
    </w:p>
    <w:p w:rsidR="00000000" w:rsidDel="00000000" w:rsidP="00000000" w:rsidRDefault="00000000" w:rsidRPr="00000000" w14:paraId="00000832">
      <w:pPr>
        <w:numPr>
          <w:ilvl w:val="0"/>
          <w:numId w:val="63"/>
        </w:numPr>
      </w:pPr>
      <w:r w:rsidDel="00000000" w:rsidR="00000000" w:rsidRPr="00000000">
        <w:rPr>
          <w:b w:val="1"/>
          <w:rtl w:val="0"/>
        </w:rPr>
        <w:t xml:space="preserve">RTOG 9902</w:t>
      </w:r>
      <w:r w:rsidDel="00000000" w:rsidR="00000000" w:rsidRPr="00000000">
        <w:rPr>
          <w:rtl w:val="0"/>
        </w:rPr>
        <w:t xml:space="preserve"> [</w:t>
      </w:r>
      <w:hyperlink r:id="rId479">
        <w:r w:rsidDel="00000000" w:rsidR="00000000" w:rsidRPr="00000000">
          <w:rPr>
            <w:rtl w:val="0"/>
          </w:rPr>
          <w:t xml:space="preserve">Rosenthal IJROBP '15]</w:t>
        </w:r>
      </w:hyperlink>
      <w:r w:rsidDel="00000000" w:rsidR="00000000" w:rsidRPr="00000000">
        <w:rPr>
          <w:rtl w:val="0"/>
        </w:rPr>
        <w:t xml:space="preserve">: 70.2 Gy + 24m ADT </w:t>
      </w:r>
      <w:r w:rsidDel="00000000" w:rsidR="00000000" w:rsidRPr="00000000">
        <w:rPr>
          <w:b w:val="1"/>
          <w:rtl w:val="0"/>
        </w:rPr>
        <w:t xml:space="preserve">± 4c paclitaxel, estramustine, etoposide</w:t>
      </w:r>
      <w:r w:rsidDel="00000000" w:rsidR="00000000" w:rsidRPr="00000000">
        <w:rPr>
          <w:rtl w:val="0"/>
        </w:rPr>
        <w:t xml:space="preserve">.</w:t>
      </w:r>
    </w:p>
    <w:p w:rsidR="00000000" w:rsidDel="00000000" w:rsidP="00000000" w:rsidRDefault="00000000" w:rsidRPr="00000000" w14:paraId="00000833">
      <w:pPr>
        <w:numPr>
          <w:ilvl w:val="1"/>
          <w:numId w:val="63"/>
        </w:numPr>
        <w:ind w:left="1440" w:hanging="360"/>
      </w:pPr>
      <w:r w:rsidDel="00000000" w:rsidR="00000000" w:rsidRPr="00000000">
        <w:rPr>
          <w:rtl w:val="0"/>
        </w:rPr>
        <w:t xml:space="preserve">397 HR localized pts. Terminated early for chemo-related toxicity. </w:t>
      </w:r>
    </w:p>
    <w:p w:rsidR="00000000" w:rsidDel="00000000" w:rsidP="00000000" w:rsidRDefault="00000000" w:rsidRPr="00000000" w14:paraId="00000834">
      <w:pPr>
        <w:numPr>
          <w:ilvl w:val="1"/>
          <w:numId w:val="63"/>
        </w:numPr>
        <w:ind w:left="1440" w:hanging="360"/>
      </w:pPr>
      <w:r w:rsidDel="00000000" w:rsidR="00000000" w:rsidRPr="00000000">
        <w:rPr>
          <w:rtl w:val="0"/>
        </w:rPr>
        <w:t xml:space="preserve">~10y bcF, LF, DFS, OS.</w:t>
      </w:r>
      <w:r w:rsidDel="00000000" w:rsidR="00000000" w:rsidRPr="00000000">
        <w:rPr>
          <w:rtl w:val="0"/>
        </w:rPr>
      </w:r>
    </w:p>
    <w:p w:rsidR="00000000" w:rsidDel="00000000" w:rsidP="00000000" w:rsidRDefault="00000000" w:rsidRPr="00000000" w14:paraId="00000835">
      <w:pPr>
        <w:numPr>
          <w:ilvl w:val="0"/>
          <w:numId w:val="63"/>
        </w:numPr>
      </w:pPr>
      <w:r w:rsidDel="00000000" w:rsidR="00000000" w:rsidRPr="00000000">
        <w:rPr>
          <w:b w:val="1"/>
          <w:rtl w:val="0"/>
        </w:rPr>
        <w:t xml:space="preserve">RTOG 1115</w:t>
      </w:r>
      <w:r w:rsidDel="00000000" w:rsidR="00000000" w:rsidRPr="00000000">
        <w:rPr>
          <w:rtl w:val="0"/>
        </w:rPr>
        <w:t xml:space="preserve">: TAK 700 (Steroid 17 α monooxygenase). 79.2 Gy or BT boost + 2y LHRH </w:t>
      </w:r>
      <w:r w:rsidDel="00000000" w:rsidR="00000000" w:rsidRPr="00000000">
        <w:rPr>
          <w:b w:val="1"/>
          <w:rtl w:val="0"/>
        </w:rPr>
        <w:t xml:space="preserve">± 2y TAK700</w:t>
      </w:r>
      <w:r w:rsidDel="00000000" w:rsidR="00000000" w:rsidRPr="00000000">
        <w:rPr>
          <w:rtl w:val="0"/>
        </w:rPr>
        <w:t xml:space="preserve">.</w:t>
      </w:r>
    </w:p>
    <w:p w:rsidR="00000000" w:rsidDel="00000000" w:rsidP="00000000" w:rsidRDefault="00000000" w:rsidRPr="00000000" w14:paraId="00000836">
      <w:pPr>
        <w:numPr>
          <w:ilvl w:val="1"/>
          <w:numId w:val="63"/>
        </w:numPr>
        <w:ind w:left="1440" w:hanging="360"/>
      </w:pPr>
      <w:r w:rsidDel="00000000" w:rsidR="00000000" w:rsidRPr="00000000">
        <w:rPr>
          <w:rtl w:val="0"/>
        </w:rPr>
        <w:t xml:space="preserve">TAK700 now discontinued as of 2014.</w:t>
      </w:r>
    </w:p>
    <w:p w:rsidR="00000000" w:rsidDel="00000000" w:rsidP="00000000" w:rsidRDefault="00000000" w:rsidRPr="00000000" w14:paraId="00000837">
      <w:pPr>
        <w:ind w:left="1440" w:firstLine="0"/>
        <w:rPr/>
      </w:pPr>
      <w:r w:rsidDel="00000000" w:rsidR="00000000" w:rsidRPr="00000000">
        <w:rPr>
          <w:rtl w:val="0"/>
        </w:rPr>
      </w:r>
    </w:p>
    <w:p w:rsidR="00000000" w:rsidDel="00000000" w:rsidP="00000000" w:rsidRDefault="00000000" w:rsidRPr="00000000" w14:paraId="00000838">
      <w:pPr>
        <w:pStyle w:val="Heading3"/>
        <w:ind w:left="0" w:firstLine="0"/>
        <w:rPr/>
      </w:pPr>
      <w:bookmarkStart w:colFirst="0" w:colLast="0" w:name="_78kizuvrcp89" w:id="201"/>
      <w:bookmarkEnd w:id="201"/>
      <w:hyperlink w:anchor="_ehq5q81ywp08">
        <w:r w:rsidDel="00000000" w:rsidR="00000000" w:rsidRPr="00000000">
          <w:rPr>
            <w:rtl w:val="0"/>
          </w:rPr>
          <w:t xml:space="preserve">Castrate Resistant Prostate Cancer (CRPC)</w:t>
        </w:r>
      </w:hyperlink>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t xml:space="preserve">Only around 6% harbor mutations in the genes AKT1 or PIK3CA [</w:t>
      </w:r>
      <w:hyperlink r:id="rId480">
        <w:r w:rsidDel="00000000" w:rsidR="00000000" w:rsidRPr="00000000">
          <w:rPr>
            <w:rtl w:val="0"/>
          </w:rPr>
          <w:t xml:space="preserve">Herberts Eur Urol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3A">
      <w:pPr>
        <w:numPr>
          <w:ilvl w:val="0"/>
          <w:numId w:val="47"/>
        </w:numPr>
      </w:pPr>
      <w:r w:rsidDel="00000000" w:rsidR="00000000" w:rsidRPr="00000000">
        <w:rPr>
          <w:rtl w:val="0"/>
        </w:rPr>
        <w:t xml:space="preserve">MS ~4-5y. Usually occurs 18-24 mo of starting ADT.</w:t>
      </w:r>
    </w:p>
    <w:p w:rsidR="00000000" w:rsidDel="00000000" w:rsidP="00000000" w:rsidRDefault="00000000" w:rsidRPr="00000000" w14:paraId="0000083B">
      <w:pPr>
        <w:numPr>
          <w:ilvl w:val="0"/>
          <w:numId w:val="47"/>
        </w:numPr>
        <w:rPr>
          <w:b w:val="0"/>
        </w:rPr>
      </w:pPr>
      <w:r w:rsidDel="00000000" w:rsidR="00000000" w:rsidRPr="00000000">
        <w:rPr>
          <w:rtl w:val="0"/>
        </w:rPr>
        <w:t xml:space="preserve">Withdraw anti-androgen, which may result in temporary PSA decline. If GnRH, switch to or add anti-androgen.</w:t>
      </w:r>
    </w:p>
    <w:p w:rsidR="00000000" w:rsidDel="00000000" w:rsidP="00000000" w:rsidRDefault="00000000" w:rsidRPr="00000000" w14:paraId="0000083C">
      <w:pPr>
        <w:numPr>
          <w:ilvl w:val="0"/>
          <w:numId w:val="47"/>
        </w:numPr>
        <w:rPr>
          <w:u w:val="none"/>
        </w:rPr>
      </w:pPr>
      <w:r w:rsidDel="00000000" w:rsidR="00000000" w:rsidRPr="00000000">
        <w:rPr>
          <w:rtl w:val="0"/>
        </w:rPr>
        <w:t xml:space="preserve">Treatment sequence in CRPC </w:t>
      </w:r>
      <w:hyperlink r:id="rId481">
        <w:r w:rsidDel="00000000" w:rsidR="00000000" w:rsidRPr="00000000">
          <w:rPr>
            <w:vertAlign w:val="superscript"/>
            <w:rtl w:val="0"/>
          </w:rPr>
          <w:t xml:space="preserve">QS</w:t>
        </w:r>
      </w:hyperlink>
      <w:r w:rsidDel="00000000" w:rsidR="00000000" w:rsidRPr="00000000">
        <w:rPr>
          <w:rtl w:val="0"/>
        </w:rPr>
        <w:t xml:space="preserve">: Androgen receptor splice variant 7 drastically diminishes the benefit of adding additional androgen signaling blockade (e.g. with enzalutamide or abiraterone), loss of MMR or CDK12 is associated with sensitivity to ICI, while HRR genes such as BRCA are associated with sensitivity to platinum-based chemo or PARP-inhibition. On the other hand, combined losses of TSGs TP53 and RB1, common in small cell histologies, typically signal that expanded androgen deprivation is a solid first go-to [</w:t>
      </w:r>
      <w:hyperlink r:id="rId482">
        <w:r w:rsidDel="00000000" w:rsidR="00000000" w:rsidRPr="00000000">
          <w:rPr>
            <w:rtl w:val="0"/>
          </w:rPr>
          <w:t xml:space="preserve">Ku Nat Rev Urol '19</w:t>
        </w:r>
      </w:hyperlink>
      <w:r w:rsidDel="00000000" w:rsidR="00000000" w:rsidRPr="00000000">
        <w:rPr>
          <w:rtl w:val="0"/>
        </w:rPr>
        <w:t xml:space="preserve">].</w:t>
      </w:r>
    </w:p>
    <w:p w:rsidR="00000000" w:rsidDel="00000000" w:rsidP="00000000" w:rsidRDefault="00000000" w:rsidRPr="00000000" w14:paraId="0000083D">
      <w:pPr>
        <w:numPr>
          <w:ilvl w:val="0"/>
          <w:numId w:val="47"/>
        </w:numPr>
        <w:rPr>
          <w:b w:val="0"/>
        </w:rPr>
      </w:pPr>
      <w:r w:rsidDel="00000000" w:rsidR="00000000" w:rsidRPr="00000000">
        <w:rPr>
          <w:rtl w:val="0"/>
        </w:rPr>
        <w:t xml:space="preserve">Consider megestrol acetate (?).</w:t>
      </w:r>
    </w:p>
    <w:p w:rsidR="00000000" w:rsidDel="00000000" w:rsidP="00000000" w:rsidRDefault="00000000" w:rsidRPr="00000000" w14:paraId="0000083E">
      <w:pPr>
        <w:numPr>
          <w:ilvl w:val="0"/>
          <w:numId w:val="47"/>
        </w:numPr>
        <w:rPr>
          <w:b w:val="0"/>
        </w:rPr>
      </w:pPr>
      <w:r w:rsidDel="00000000" w:rsidR="00000000" w:rsidRPr="00000000">
        <w:rPr>
          <w:b w:val="1"/>
          <w:rtl w:val="0"/>
        </w:rPr>
        <w:t xml:space="preserve">Docetaxel </w:t>
      </w:r>
      <w:r w:rsidDel="00000000" w:rsidR="00000000" w:rsidRPr="00000000">
        <w:rPr>
          <w:rtl w:val="0"/>
        </w:rPr>
        <w:t xml:space="preserve">(Taxotere). </w:t>
      </w:r>
      <w:r w:rsidDel="00000000" w:rsidR="00000000" w:rsidRPr="00000000">
        <w:rPr>
          <w:b w:val="1"/>
          <w:rtl w:val="0"/>
        </w:rPr>
        <w:t xml:space="preserve">Cabazitaxel </w:t>
      </w:r>
      <w:r w:rsidDel="00000000" w:rsidR="00000000" w:rsidRPr="00000000">
        <w:rPr>
          <w:rtl w:val="0"/>
        </w:rPr>
        <w:t xml:space="preserve">(Jevtana).</w:t>
      </w:r>
    </w:p>
    <w:p w:rsidR="00000000" w:rsidDel="00000000" w:rsidP="00000000" w:rsidRDefault="00000000" w:rsidRPr="00000000" w14:paraId="0000083F">
      <w:pPr>
        <w:ind w:firstLine="720"/>
        <w:rPr>
          <w:vertAlign w:val="superscript"/>
        </w:rPr>
      </w:pPr>
      <w:r w:rsidDel="00000000" w:rsidR="00000000" w:rsidRPr="00000000">
        <w:rPr>
          <w:rtl w:val="0"/>
        </w:rPr>
        <w:t xml:space="preserve">LuPSMA appears to be more active and less toxic than Cabazitaxel. </w:t>
      </w:r>
      <w:hyperlink w:anchor="22z1z3sim8l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40">
      <w:pPr>
        <w:numPr>
          <w:ilvl w:val="1"/>
          <w:numId w:val="47"/>
        </w:numPr>
        <w:ind w:left="1440" w:hanging="360"/>
      </w:pPr>
      <w:r w:rsidDel="00000000" w:rsidR="00000000" w:rsidRPr="00000000">
        <w:rPr>
          <w:b w:val="1"/>
          <w:rtl w:val="0"/>
        </w:rPr>
        <w:t xml:space="preserve">TROPIC </w:t>
      </w:r>
      <w:r w:rsidDel="00000000" w:rsidR="00000000" w:rsidRPr="00000000">
        <w:rPr>
          <w:rtl w:val="0"/>
        </w:rPr>
        <w:t xml:space="preserve">[</w:t>
      </w:r>
      <w:hyperlink r:id="rId483">
        <w:r w:rsidDel="00000000" w:rsidR="00000000" w:rsidRPr="00000000">
          <w:rPr>
            <w:rtl w:val="0"/>
          </w:rPr>
          <w:t xml:space="preserve">de Bono Lancet '10</w:t>
        </w:r>
      </w:hyperlink>
      <w:r w:rsidDel="00000000" w:rsidR="00000000" w:rsidRPr="00000000">
        <w:rPr>
          <w:rtl w:val="0"/>
        </w:rPr>
        <w:t xml:space="preserve">]: </w:t>
      </w:r>
      <w:r w:rsidDel="00000000" w:rsidR="00000000" w:rsidRPr="00000000">
        <w:rPr>
          <w:b w:val="1"/>
          <w:rtl w:val="0"/>
        </w:rPr>
        <w:t xml:space="preserve">Prednisone + Mitoxantrone vs. Cabazitaxel</w:t>
      </w:r>
      <w:r w:rsidDel="00000000" w:rsidR="00000000" w:rsidRPr="00000000">
        <w:rPr>
          <w:rtl w:val="0"/>
        </w:rPr>
        <w:t xml:space="preserve">. </w:t>
      </w:r>
    </w:p>
    <w:p w:rsidR="00000000" w:rsidDel="00000000" w:rsidP="00000000" w:rsidRDefault="00000000" w:rsidRPr="00000000" w14:paraId="00000841">
      <w:pPr>
        <w:numPr>
          <w:ilvl w:val="2"/>
          <w:numId w:val="47"/>
        </w:numPr>
        <w:ind w:left="2160" w:hanging="360"/>
      </w:pPr>
      <w:r w:rsidDel="00000000" w:rsidR="00000000" w:rsidRPr="00000000">
        <w:rPr>
          <w:rtl w:val="0"/>
        </w:rPr>
        <w:t xml:space="preserve">755 metastatic CRPC pts who progressed following docetaxel.</w:t>
      </w:r>
    </w:p>
    <w:p w:rsidR="00000000" w:rsidDel="00000000" w:rsidP="00000000" w:rsidRDefault="00000000" w:rsidRPr="00000000" w14:paraId="00000842">
      <w:pPr>
        <w:numPr>
          <w:ilvl w:val="2"/>
          <w:numId w:val="47"/>
        </w:numPr>
        <w:ind w:left="2160" w:hanging="360"/>
      </w:pPr>
      <w:r w:rsidDel="00000000" w:rsidR="00000000" w:rsidRPr="00000000">
        <w:rPr>
          <w:rFonts w:ascii="Cardo" w:cs="Cardo" w:eastAsia="Cardo" w:hAnsi="Cardo"/>
          <w:rtl w:val="0"/>
        </w:rPr>
        <w:t xml:space="preserve">MS 13→ 15 mo.</w:t>
      </w:r>
    </w:p>
    <w:p w:rsidR="00000000" w:rsidDel="00000000" w:rsidP="00000000" w:rsidRDefault="00000000" w:rsidRPr="00000000" w14:paraId="00000843">
      <w:pPr>
        <w:widowControl w:val="0"/>
        <w:jc w:val="center"/>
        <w:rPr/>
      </w:pPr>
      <w:hyperlink r:id="rId484">
        <w:r w:rsidDel="00000000" w:rsidR="00000000" w:rsidRPr="00000000">
          <w:rPr>
            <w:color w:val="1155cc"/>
            <w:u w:val="single"/>
          </w:rPr>
          <w:drawing>
            <wp:inline distB="114300" distT="114300" distL="114300" distR="114300">
              <wp:extent cx="3648456" cy="3657600"/>
              <wp:effectExtent b="12700" l="12700" r="12700" t="12700"/>
              <wp:docPr id="10" name="image10.png"/>
              <a:graphic>
                <a:graphicData uri="http://schemas.openxmlformats.org/drawingml/2006/picture">
                  <pic:pic>
                    <pic:nvPicPr>
                      <pic:cNvPr id="0" name="image10.png"/>
                      <pic:cNvPicPr preferRelativeResize="0"/>
                    </pic:nvPicPr>
                    <pic:blipFill>
                      <a:blip r:embed="rId485"/>
                      <a:srcRect b="0" l="0" r="0" t="0"/>
                      <a:stretch>
                        <a:fillRect/>
                      </a:stretch>
                    </pic:blipFill>
                    <pic:spPr>
                      <a:xfrm>
                        <a:off x="0" y="0"/>
                        <a:ext cx="3648456"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44">
      <w:pPr>
        <w:widowControl w:val="0"/>
        <w:jc w:val="center"/>
        <w:rPr>
          <w:i w:val="1"/>
          <w:vertAlign w:val="superscript"/>
        </w:rPr>
      </w:pPr>
      <w:r w:rsidDel="00000000" w:rsidR="00000000" w:rsidRPr="00000000">
        <w:rPr>
          <w:rFonts w:ascii="Cardo" w:cs="Cardo" w:eastAsia="Cardo" w:hAnsi="Cardo"/>
          <w:i w:val="1"/>
          <w:rtl w:val="0"/>
        </w:rPr>
        <w:t xml:space="preserve">It appears best to sequence abi and enza in alphabetical order, but enza→ abi fares poorly. We would love to see a trial for Abi-&gt; Enza vs. Cabaz @ progression for CRPC. Hauntingly similar, both salvage enza and cabazitaxel with 36% ORR! </w:t>
      </w:r>
      <w:hyperlink w:anchor="5qtvsrsj7a19">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845">
      <w:pPr>
        <w:widowControl w:val="0"/>
        <w:jc w:val="center"/>
        <w:rPr>
          <w:i w:val="1"/>
        </w:rPr>
      </w:pPr>
      <w:r w:rsidDel="00000000" w:rsidR="00000000" w:rsidRPr="00000000">
        <w:rPr>
          <w:rtl w:val="0"/>
        </w:rPr>
      </w:r>
    </w:p>
    <w:bookmarkStart w:colFirst="0" w:colLast="0" w:name="kix.ym1atlpc783k" w:id="202"/>
    <w:bookmarkEnd w:id="202"/>
    <w:p w:rsidR="00000000" w:rsidDel="00000000" w:rsidP="00000000" w:rsidRDefault="00000000" w:rsidRPr="00000000" w14:paraId="00000846">
      <w:pPr>
        <w:numPr>
          <w:ilvl w:val="1"/>
          <w:numId w:val="47"/>
        </w:numPr>
        <w:ind w:left="1440" w:hanging="360"/>
        <w:rPr>
          <w:b w:val="1"/>
        </w:rPr>
      </w:pPr>
      <w:r w:rsidDel="00000000" w:rsidR="00000000" w:rsidRPr="00000000">
        <w:rPr>
          <w:b w:val="1"/>
          <w:rtl w:val="0"/>
        </w:rPr>
        <w:t xml:space="preserve">CARD </w:t>
      </w:r>
      <w:r w:rsidDel="00000000" w:rsidR="00000000" w:rsidRPr="00000000">
        <w:rPr>
          <w:rtl w:val="0"/>
        </w:rPr>
        <w:t xml:space="preserve">[</w:t>
      </w:r>
      <w:hyperlink r:id="rId486">
        <w:r w:rsidDel="00000000" w:rsidR="00000000" w:rsidRPr="00000000">
          <w:rPr>
            <w:rtl w:val="0"/>
          </w:rPr>
          <w:t xml:space="preserve">de Wit NEJM ‘19</w:t>
        </w:r>
      </w:hyperlink>
      <w:r w:rsidDel="00000000" w:rsidR="00000000" w:rsidRPr="00000000">
        <w:rPr>
          <w:rtl w:val="0"/>
        </w:rPr>
        <w:t xml:space="preserve">]: (</w:t>
      </w:r>
      <w:r w:rsidDel="00000000" w:rsidR="00000000" w:rsidRPr="00000000">
        <w:rPr>
          <w:b w:val="1"/>
          <w:rtl w:val="0"/>
        </w:rPr>
        <w:t xml:space="preserve">Abiraterone or enzalutamide</w:t>
      </w:r>
      <w:r w:rsidDel="00000000" w:rsidR="00000000" w:rsidRPr="00000000">
        <w:rPr>
          <w:rtl w:val="0"/>
        </w:rPr>
        <w:t xml:space="preserve">)</w:t>
      </w:r>
      <w:r w:rsidDel="00000000" w:rsidR="00000000" w:rsidRPr="00000000">
        <w:rPr>
          <w:b w:val="1"/>
          <w:rtl w:val="0"/>
        </w:rPr>
        <w:t xml:space="preserve"> vs. Cabazitaxel</w:t>
      </w:r>
      <w:r w:rsidDel="00000000" w:rsidR="00000000" w:rsidRPr="00000000">
        <w:rPr>
          <w:rtl w:val="0"/>
        </w:rPr>
        <w:t xml:space="preserve">.</w:t>
        <w:br w:type="textWrapping"/>
        <w:t xml:space="preserve">TBL </w:t>
      </w:r>
      <w:hyperlink r:id="rId487">
        <w:r w:rsidDel="00000000" w:rsidR="00000000" w:rsidRPr="00000000">
          <w:rPr>
            <w:vertAlign w:val="superscript"/>
            <w:rtl w:val="0"/>
          </w:rPr>
          <w:t xml:space="preserve">QS</w:t>
        </w:r>
      </w:hyperlink>
      <w:r w:rsidDel="00000000" w:rsidR="00000000" w:rsidRPr="00000000">
        <w:rPr>
          <w:rtl w:val="0"/>
        </w:rPr>
        <w:t xml:space="preserve">: For men whose mCRPC progresses after both docetaxel and an androgen receptor inhibitor, switching taxanes (to cabazitaxel) as opposed to switching AR inhibitors provides the most meaningful clinical benefit.</w:t>
      </w:r>
    </w:p>
    <w:p w:rsidR="00000000" w:rsidDel="00000000" w:rsidP="00000000" w:rsidRDefault="00000000" w:rsidRPr="00000000" w14:paraId="00000847">
      <w:pPr>
        <w:numPr>
          <w:ilvl w:val="2"/>
          <w:numId w:val="47"/>
        </w:numPr>
        <w:ind w:left="2160" w:hanging="360"/>
      </w:pPr>
      <w:r w:rsidDel="00000000" w:rsidR="00000000" w:rsidRPr="00000000">
        <w:rPr>
          <w:rtl w:val="0"/>
        </w:rPr>
        <w:t xml:space="preserve">255 pts. PSA or clinical progression after docetaxel and abiraterone or enzalutamide. MFU 9 mo.</w:t>
      </w:r>
    </w:p>
    <w:p w:rsidR="00000000" w:rsidDel="00000000" w:rsidP="00000000" w:rsidRDefault="00000000" w:rsidRPr="00000000" w14:paraId="00000848">
      <w:pPr>
        <w:numPr>
          <w:ilvl w:val="2"/>
          <w:numId w:val="47"/>
        </w:numPr>
        <w:ind w:left="2160" w:hanging="360"/>
      </w:pPr>
      <w:r w:rsidDel="00000000" w:rsidR="00000000" w:rsidRPr="00000000">
        <w:rPr>
          <w:rFonts w:ascii="Cardo" w:cs="Cardo" w:eastAsia="Cardo" w:hAnsi="Cardo"/>
          <w:rtl w:val="0"/>
        </w:rPr>
        <w:t xml:space="preserve">Radiographic PFS 4→ 8 mo.</w:t>
      </w:r>
    </w:p>
    <w:p w:rsidR="00000000" w:rsidDel="00000000" w:rsidP="00000000" w:rsidRDefault="00000000" w:rsidRPr="00000000" w14:paraId="00000849">
      <w:pPr>
        <w:numPr>
          <w:ilvl w:val="2"/>
          <w:numId w:val="47"/>
        </w:numPr>
        <w:ind w:left="2160" w:hanging="360"/>
      </w:pPr>
      <w:r w:rsidDel="00000000" w:rsidR="00000000" w:rsidRPr="00000000">
        <w:rPr>
          <w:rFonts w:ascii="Cardo" w:cs="Cardo" w:eastAsia="Cardo" w:hAnsi="Cardo"/>
          <w:rtl w:val="0"/>
        </w:rPr>
        <w:t xml:space="preserve">OS 11→ 14 mo. </w:t>
      </w:r>
    </w:p>
    <w:p w:rsidR="00000000" w:rsidDel="00000000" w:rsidP="00000000" w:rsidRDefault="00000000" w:rsidRPr="00000000" w14:paraId="0000084A">
      <w:pPr>
        <w:numPr>
          <w:ilvl w:val="2"/>
          <w:numId w:val="47"/>
        </w:numPr>
        <w:ind w:left="2160" w:hanging="360"/>
      </w:pPr>
      <w:r w:rsidDel="00000000" w:rsidR="00000000" w:rsidRPr="00000000">
        <w:rPr>
          <w:rFonts w:ascii="Cardo" w:cs="Cardo" w:eastAsia="Cardo" w:hAnsi="Cardo"/>
          <w:rtl w:val="0"/>
        </w:rPr>
        <w:t xml:space="preserve">PSA ORR 16→ 36%. </w:t>
      </w:r>
    </w:p>
    <w:p w:rsidR="00000000" w:rsidDel="00000000" w:rsidP="00000000" w:rsidRDefault="00000000" w:rsidRPr="00000000" w14:paraId="0000084B">
      <w:pPr>
        <w:numPr>
          <w:ilvl w:val="0"/>
          <w:numId w:val="47"/>
        </w:numPr>
        <w:rPr>
          <w:b w:val="0"/>
        </w:rPr>
      </w:pPr>
      <w:r w:rsidDel="00000000" w:rsidR="00000000" w:rsidRPr="00000000">
        <w:rPr>
          <w:b w:val="1"/>
          <w:rtl w:val="0"/>
        </w:rPr>
        <w:t xml:space="preserve">Apalutamide, Enzalutamide and darolutamide</w:t>
      </w:r>
      <w:r w:rsidDel="00000000" w:rsidR="00000000" w:rsidRPr="00000000">
        <w:rPr>
          <w:rtl w:val="0"/>
        </w:rPr>
        <w:t xml:space="preserve">: NSAA receptor antagonists</w:t>
      </w:r>
    </w:p>
    <w:p w:rsidR="00000000" w:rsidDel="00000000" w:rsidP="00000000" w:rsidRDefault="00000000" w:rsidRPr="00000000" w14:paraId="0000084C">
      <w:pPr>
        <w:ind w:firstLine="720"/>
        <w:rPr/>
      </w:pPr>
      <w:r w:rsidDel="00000000" w:rsidR="00000000" w:rsidRPr="00000000">
        <w:rPr>
          <w:rtl w:val="0"/>
        </w:rPr>
        <w:t xml:space="preserve">All three of the agents above prolong DMFS for localized CRPC by around 20 months! There is an association of improved OS with Darolutamide, which may be due to similar toxicity and discontinuation rates to ADT alone.</w:t>
      </w:r>
    </w:p>
    <w:p w:rsidR="00000000" w:rsidDel="00000000" w:rsidP="00000000" w:rsidRDefault="00000000" w:rsidRPr="00000000" w14:paraId="0000084D">
      <w:pPr>
        <w:ind w:firstLine="720"/>
        <w:rPr/>
      </w:pPr>
      <w:r w:rsidDel="00000000" w:rsidR="00000000" w:rsidRPr="00000000">
        <w:rPr>
          <w:rtl w:val="0"/>
        </w:rPr>
        <w:t xml:space="preserve">There is an OS benefit in adding enzalutamide over bicalutamide to ADT for CSPC, although there was no benefit in enzalutamide for the 50% of patients who had received docetaxel [</w:t>
      </w:r>
      <w:hyperlink w:anchor="d9ay4hssw95p">
        <w:r w:rsidDel="00000000" w:rsidR="00000000" w:rsidRPr="00000000">
          <w:rPr>
            <w:rtl w:val="0"/>
          </w:rPr>
          <w:t xml:space="preserve">ENZAMET</w:t>
        </w:r>
      </w:hyperlink>
      <w:r w:rsidDel="00000000" w:rsidR="00000000" w:rsidRPr="00000000">
        <w:rPr>
          <w:rtl w:val="0"/>
        </w:rPr>
        <w:t xml:space="preserve">]. </w:t>
      </w:r>
    </w:p>
    <w:p w:rsidR="00000000" w:rsidDel="00000000" w:rsidP="00000000" w:rsidRDefault="00000000" w:rsidRPr="00000000" w14:paraId="0000084E">
      <w:pPr>
        <w:ind w:firstLine="720"/>
        <w:rPr/>
      </w:pPr>
      <w:r w:rsidDel="00000000" w:rsidR="00000000" w:rsidRPr="00000000">
        <w:rPr>
          <w:rtl w:val="0"/>
        </w:rPr>
        <w:t xml:space="preserve">There is an OS benefit in adding apalutamide to ADT for CSPC, although there appears to be no OS benefit in the 10% of patients who received prior docetaxel [</w:t>
      </w:r>
      <w:hyperlink w:anchor="25qi5se1tn9a">
        <w:r w:rsidDel="00000000" w:rsidR="00000000" w:rsidRPr="00000000">
          <w:rPr>
            <w:rtl w:val="0"/>
          </w:rPr>
          <w:t xml:space="preserve">TITAN</w:t>
        </w:r>
      </w:hyperlink>
      <w:r w:rsidDel="00000000" w:rsidR="00000000" w:rsidRPr="00000000">
        <w:rPr>
          <w:rtl w:val="0"/>
        </w:rPr>
        <w:t xml:space="preserve">]. </w:t>
      </w:r>
    </w:p>
    <w:p w:rsidR="00000000" w:rsidDel="00000000" w:rsidP="00000000" w:rsidRDefault="00000000" w:rsidRPr="00000000" w14:paraId="0000084F">
      <w:pPr>
        <w:numPr>
          <w:ilvl w:val="1"/>
          <w:numId w:val="47"/>
        </w:numPr>
        <w:ind w:left="1440" w:hanging="360"/>
      </w:pPr>
      <w:r w:rsidDel="00000000" w:rsidR="00000000" w:rsidRPr="00000000">
        <w:rPr>
          <w:rFonts w:ascii="Cardo" w:cs="Cardo" w:eastAsia="Cardo" w:hAnsi="Cardo"/>
          <w:rtl w:val="0"/>
        </w:rPr>
        <w:t xml:space="preserve">CRPC tx w Enzalutamide prior to chemo with 1y radiographic PFS 14→ 65% [</w:t>
      </w:r>
      <w:hyperlink r:id="rId488">
        <w:r w:rsidDel="00000000" w:rsidR="00000000" w:rsidRPr="00000000">
          <w:rPr>
            <w:rtl w:val="0"/>
          </w:rPr>
          <w:t xml:space="preserve">Beer NEJM '14]</w:t>
        </w:r>
      </w:hyperlink>
      <w:r w:rsidDel="00000000" w:rsidR="00000000" w:rsidRPr="00000000">
        <w:rPr>
          <w:rtl w:val="0"/>
        </w:rPr>
        <w:t xml:space="preserve">.</w:t>
      </w:r>
    </w:p>
    <w:p w:rsidR="00000000" w:rsidDel="00000000" w:rsidP="00000000" w:rsidRDefault="00000000" w:rsidRPr="00000000" w14:paraId="00000850">
      <w:pPr>
        <w:numPr>
          <w:ilvl w:val="1"/>
          <w:numId w:val="47"/>
        </w:numPr>
        <w:ind w:left="1440" w:hanging="360"/>
      </w:pPr>
      <w:r w:rsidDel="00000000" w:rsidR="00000000" w:rsidRPr="00000000">
        <w:rPr>
          <w:rFonts w:ascii="Cardo" w:cs="Cardo" w:eastAsia="Cardo" w:hAnsi="Cardo"/>
          <w:rtl w:val="0"/>
        </w:rPr>
        <w:t xml:space="preserve">CRPC tx w Enzalutamide after chemo with MS 14→ 18mo [</w:t>
      </w:r>
      <w:hyperlink r:id="rId489">
        <w:r w:rsidDel="00000000" w:rsidR="00000000" w:rsidRPr="00000000">
          <w:rPr>
            <w:rtl w:val="0"/>
          </w:rPr>
          <w:t xml:space="preserve">Scher NEJM '12]</w:t>
        </w:r>
      </w:hyperlink>
      <w:r w:rsidDel="00000000" w:rsidR="00000000" w:rsidRPr="00000000">
        <w:rPr>
          <w:rtl w:val="0"/>
        </w:rPr>
        <w:t xml:space="preserve">.</w:t>
      </w:r>
    </w:p>
    <w:bookmarkStart w:colFirst="0" w:colLast="0" w:name="yn7sjrcyu4co" w:id="203"/>
    <w:bookmarkEnd w:id="203"/>
    <w:p w:rsidR="00000000" w:rsidDel="00000000" w:rsidP="00000000" w:rsidRDefault="00000000" w:rsidRPr="00000000" w14:paraId="00000851">
      <w:pPr>
        <w:numPr>
          <w:ilvl w:val="1"/>
          <w:numId w:val="47"/>
        </w:numPr>
        <w:ind w:left="1440" w:hanging="360"/>
      </w:pPr>
      <w:r w:rsidDel="00000000" w:rsidR="00000000" w:rsidRPr="00000000">
        <w:rPr>
          <w:b w:val="1"/>
          <w:rtl w:val="0"/>
        </w:rPr>
        <w:t xml:space="preserve">PROSPER</w:t>
      </w:r>
      <w:r w:rsidDel="00000000" w:rsidR="00000000" w:rsidRPr="00000000">
        <w:rPr>
          <w:rtl w:val="0"/>
        </w:rPr>
        <w:t xml:space="preserve"> [</w:t>
      </w:r>
      <w:hyperlink r:id="rId490">
        <w:r w:rsidDel="00000000" w:rsidR="00000000" w:rsidRPr="00000000">
          <w:rPr>
            <w:rtl w:val="0"/>
          </w:rPr>
          <w:t xml:space="preserve">Hussain NEJM '18</w:t>
        </w:r>
      </w:hyperlink>
      <w:r w:rsidDel="00000000" w:rsidR="00000000" w:rsidRPr="00000000">
        <w:rPr>
          <w:rtl w:val="0"/>
        </w:rPr>
        <w:t xml:space="preserve">,</w:t>
      </w:r>
      <w:r w:rsidDel="00000000" w:rsidR="00000000" w:rsidRPr="00000000">
        <w:rPr>
          <w:rtl w:val="0"/>
        </w:rPr>
        <w:t xml:space="preserve"> </w:t>
      </w:r>
      <w:hyperlink r:id="rId491">
        <w:r w:rsidDel="00000000" w:rsidR="00000000" w:rsidRPr="00000000">
          <w:rPr>
            <w:rtl w:val="0"/>
          </w:rPr>
          <w:t xml:space="preserve">Sternberg NEJM '20</w:t>
        </w:r>
      </w:hyperlink>
      <w:r w:rsidDel="00000000" w:rsidR="00000000" w:rsidRPr="00000000">
        <w:rPr>
          <w:rtl w:val="0"/>
        </w:rPr>
        <w:t xml:space="preserve">]: </w:t>
      </w:r>
      <w:r w:rsidDel="00000000" w:rsidR="00000000" w:rsidRPr="00000000">
        <w:rPr>
          <w:b w:val="1"/>
          <w:rtl w:val="0"/>
        </w:rPr>
        <w:t xml:space="preserve">ADT ± enzalutamide indefinitely</w:t>
      </w:r>
      <w:r w:rsidDel="00000000" w:rsidR="00000000" w:rsidRPr="00000000">
        <w:rPr>
          <w:rtl w:val="0"/>
        </w:rPr>
        <w:t xml:space="preserve">.</w:t>
      </w:r>
    </w:p>
    <w:p w:rsidR="00000000" w:rsidDel="00000000" w:rsidP="00000000" w:rsidRDefault="00000000" w:rsidRPr="00000000" w14:paraId="00000852">
      <w:pPr>
        <w:ind w:left="1440" w:firstLine="0"/>
        <w:rPr/>
      </w:pPr>
      <w:r w:rsidDel="00000000" w:rsidR="00000000" w:rsidRPr="00000000">
        <w:rPr>
          <w:rtl w:val="0"/>
        </w:rPr>
        <w:t xml:space="preserve">TBL </w:t>
      </w:r>
      <w:hyperlink r:id="rId492">
        <w:r w:rsidDel="00000000" w:rsidR="00000000" w:rsidRPr="00000000">
          <w:rPr>
            <w:vertAlign w:val="superscript"/>
            <w:rtl w:val="0"/>
          </w:rPr>
          <w:t xml:space="preserve">QS</w:t>
        </w:r>
      </w:hyperlink>
      <w:r w:rsidDel="00000000" w:rsidR="00000000" w:rsidRPr="00000000">
        <w:rPr>
          <w:rtl w:val="0"/>
        </w:rPr>
        <w:t xml:space="preserve">: Like apalutamide, enzalutamide offers a huge almost 2 year advantage in life without metastatic disease for men with localized CRPC and a PSADT &lt;10 months.</w:t>
      </w:r>
    </w:p>
    <w:p w:rsidR="00000000" w:rsidDel="00000000" w:rsidP="00000000" w:rsidRDefault="00000000" w:rsidRPr="00000000" w14:paraId="00000853">
      <w:pPr>
        <w:ind w:left="1440" w:firstLine="0"/>
        <w:rPr/>
      </w:pPr>
      <w:r w:rsidDel="00000000" w:rsidR="00000000" w:rsidRPr="00000000">
        <w:rPr>
          <w:rtl w:val="0"/>
        </w:rPr>
        <w:t xml:space="preserve">TBL </w:t>
      </w:r>
      <w:hyperlink r:id="rId49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Starting enzalutamide in men with localized CRPC and a PSADT of ≤10 months  extends survival by almost one year.</w:t>
      </w:r>
    </w:p>
    <w:p w:rsidR="00000000" w:rsidDel="00000000" w:rsidP="00000000" w:rsidRDefault="00000000" w:rsidRPr="00000000" w14:paraId="00000854">
      <w:pPr>
        <w:numPr>
          <w:ilvl w:val="2"/>
          <w:numId w:val="47"/>
        </w:numPr>
        <w:ind w:left="2160" w:hanging="360"/>
      </w:pPr>
      <w:r w:rsidDel="00000000" w:rsidR="00000000" w:rsidRPr="00000000">
        <w:rPr>
          <w:rFonts w:ascii="Gungsuh" w:cs="Gungsuh" w:eastAsia="Gungsuh" w:hAnsi="Gungsuh"/>
          <w:rtl w:val="0"/>
        </w:rPr>
        <w:t xml:space="preserve">1401 pts. Non-Metastatic CRPC, PSA DT ≤ 10 mo on ADT.</w:t>
      </w:r>
    </w:p>
    <w:p w:rsidR="00000000" w:rsidDel="00000000" w:rsidP="00000000" w:rsidRDefault="00000000" w:rsidRPr="00000000" w14:paraId="00000855">
      <w:pPr>
        <w:numPr>
          <w:ilvl w:val="2"/>
          <w:numId w:val="47"/>
        </w:numPr>
        <w:ind w:left="2160" w:hanging="360"/>
      </w:pPr>
      <w:r w:rsidDel="00000000" w:rsidR="00000000" w:rsidRPr="00000000">
        <w:rPr>
          <w:rFonts w:ascii="Cardo" w:cs="Cardo" w:eastAsia="Cardo" w:hAnsi="Cardo"/>
          <w:rtl w:val="0"/>
        </w:rPr>
        <w:t xml:space="preserve">MDMFS 15→ 37 mo.</w:t>
      </w:r>
    </w:p>
    <w:p w:rsidR="00000000" w:rsidDel="00000000" w:rsidP="00000000" w:rsidRDefault="00000000" w:rsidRPr="00000000" w14:paraId="00000856">
      <w:pPr>
        <w:numPr>
          <w:ilvl w:val="2"/>
          <w:numId w:val="47"/>
        </w:numPr>
        <w:ind w:left="2160" w:hanging="360"/>
      </w:pPr>
      <w:r w:rsidDel="00000000" w:rsidR="00000000" w:rsidRPr="00000000">
        <w:rPr>
          <w:rFonts w:ascii="Cardo" w:cs="Cardo" w:eastAsia="Cardo" w:hAnsi="Cardo"/>
          <w:rtl w:val="0"/>
        </w:rPr>
        <w:t xml:space="preserve">MS 56→ 67 mo.</w:t>
      </w:r>
    </w:p>
    <w:p w:rsidR="00000000" w:rsidDel="00000000" w:rsidP="00000000" w:rsidRDefault="00000000" w:rsidRPr="00000000" w14:paraId="00000857">
      <w:pPr>
        <w:numPr>
          <w:ilvl w:val="2"/>
          <w:numId w:val="47"/>
        </w:numPr>
        <w:ind w:left="2160" w:hanging="360"/>
        <w:rPr>
          <w:u w:val="none"/>
        </w:rPr>
      </w:pPr>
      <w:r w:rsidDel="00000000" w:rsidR="00000000" w:rsidRPr="00000000">
        <w:rPr>
          <w:rFonts w:ascii="Cardo" w:cs="Cardo" w:eastAsia="Cardo" w:hAnsi="Cardo"/>
          <w:rtl w:val="0"/>
        </w:rPr>
        <w:t xml:space="preserve">Prostate cancer death 29→ 19%. Non-prostate cancer death 9→ 12%.</w:t>
      </w:r>
    </w:p>
    <w:p w:rsidR="00000000" w:rsidDel="00000000" w:rsidP="00000000" w:rsidRDefault="00000000" w:rsidRPr="00000000" w14:paraId="00000858">
      <w:pPr>
        <w:numPr>
          <w:ilvl w:val="2"/>
          <w:numId w:val="47"/>
        </w:numPr>
        <w:ind w:left="2160" w:hanging="360"/>
      </w:pPr>
      <w:r w:rsidDel="00000000" w:rsidR="00000000" w:rsidRPr="00000000">
        <w:rPr>
          <w:rFonts w:ascii="Cardo" w:cs="Cardo" w:eastAsia="Cardo" w:hAnsi="Cardo"/>
          <w:rtl w:val="0"/>
        </w:rPr>
        <w:t xml:space="preserve">G3+ toxicity 23→ 31%.</w:t>
      </w:r>
      <w:r w:rsidDel="00000000" w:rsidR="00000000" w:rsidRPr="00000000">
        <w:rPr>
          <w:rtl w:val="0"/>
        </w:rPr>
      </w:r>
    </w:p>
    <w:bookmarkStart w:colFirst="0" w:colLast="0" w:name="5en85me807ks" w:id="204"/>
    <w:bookmarkEnd w:id="204"/>
    <w:p w:rsidR="00000000" w:rsidDel="00000000" w:rsidP="00000000" w:rsidRDefault="00000000" w:rsidRPr="00000000" w14:paraId="00000859">
      <w:pPr>
        <w:numPr>
          <w:ilvl w:val="1"/>
          <w:numId w:val="47"/>
        </w:numPr>
        <w:ind w:left="1440" w:hanging="360"/>
      </w:pPr>
      <w:r w:rsidDel="00000000" w:rsidR="00000000" w:rsidRPr="00000000">
        <w:rPr>
          <w:b w:val="1"/>
          <w:rtl w:val="0"/>
        </w:rPr>
        <w:t xml:space="preserve">SPARTAN</w:t>
      </w:r>
      <w:r w:rsidDel="00000000" w:rsidR="00000000" w:rsidRPr="00000000">
        <w:rPr>
          <w:rtl w:val="0"/>
        </w:rPr>
        <w:t xml:space="preserve"> [</w:t>
      </w:r>
      <w:hyperlink r:id="rId494">
        <w:r w:rsidDel="00000000" w:rsidR="00000000" w:rsidRPr="00000000">
          <w:rPr>
            <w:rtl w:val="0"/>
          </w:rPr>
          <w:t xml:space="preserve">Smith NEJM '18</w:t>
        </w:r>
      </w:hyperlink>
      <w:r w:rsidDel="00000000" w:rsidR="00000000" w:rsidRPr="00000000">
        <w:rPr>
          <w:rtl w:val="0"/>
        </w:rPr>
        <w:t xml:space="preserve">]: </w:t>
      </w:r>
      <w:r w:rsidDel="00000000" w:rsidR="00000000" w:rsidRPr="00000000">
        <w:rPr>
          <w:b w:val="1"/>
          <w:rtl w:val="0"/>
        </w:rPr>
        <w:t xml:space="preserve">ADT ± apalutamide indefinitely</w:t>
      </w:r>
      <w:r w:rsidDel="00000000" w:rsidR="00000000" w:rsidRPr="00000000">
        <w:rPr>
          <w:rtl w:val="0"/>
        </w:rPr>
        <w:t xml:space="preserve">.</w:t>
      </w:r>
    </w:p>
    <w:p w:rsidR="00000000" w:rsidDel="00000000" w:rsidP="00000000" w:rsidRDefault="00000000" w:rsidRPr="00000000" w14:paraId="0000085A">
      <w:pPr>
        <w:numPr>
          <w:ilvl w:val="2"/>
          <w:numId w:val="47"/>
        </w:numPr>
        <w:ind w:left="2160" w:hanging="360"/>
      </w:pPr>
      <w:r w:rsidDel="00000000" w:rsidR="00000000" w:rsidRPr="00000000">
        <w:rPr>
          <w:rFonts w:ascii="Gungsuh" w:cs="Gungsuh" w:eastAsia="Gungsuh" w:hAnsi="Gungsuh"/>
          <w:rtl w:val="0"/>
        </w:rPr>
        <w:t xml:space="preserve">1,207 pts. Non Metastatic CRPC, PSA DT ≤ 10 mo. </w:t>
      </w:r>
    </w:p>
    <w:p w:rsidR="00000000" w:rsidDel="00000000" w:rsidP="00000000" w:rsidRDefault="00000000" w:rsidRPr="00000000" w14:paraId="0000085B">
      <w:pPr>
        <w:numPr>
          <w:ilvl w:val="2"/>
          <w:numId w:val="47"/>
        </w:numPr>
        <w:ind w:left="2160" w:hanging="360"/>
      </w:pPr>
      <w:r w:rsidDel="00000000" w:rsidR="00000000" w:rsidRPr="00000000">
        <w:rPr>
          <w:rFonts w:ascii="Cardo" w:cs="Cardo" w:eastAsia="Cardo" w:hAnsi="Cardo"/>
          <w:rtl w:val="0"/>
        </w:rPr>
        <w:t xml:space="preserve">MDMFS 16→ 41 mo.</w:t>
      </w:r>
    </w:p>
    <w:p w:rsidR="00000000" w:rsidDel="00000000" w:rsidP="00000000" w:rsidRDefault="00000000" w:rsidRPr="00000000" w14:paraId="0000085C">
      <w:pPr>
        <w:numPr>
          <w:ilvl w:val="2"/>
          <w:numId w:val="47"/>
        </w:numPr>
        <w:ind w:left="2160" w:hanging="360"/>
      </w:pPr>
      <w:r w:rsidDel="00000000" w:rsidR="00000000" w:rsidRPr="00000000">
        <w:rPr>
          <w:rtl w:val="0"/>
        </w:rPr>
        <w:t xml:space="preserve">More toxicity and discontinuation with apalutamide.</w:t>
      </w:r>
    </w:p>
    <w:bookmarkStart w:colFirst="0" w:colLast="0" w:name="e8bn6qrv6v66" w:id="205"/>
    <w:bookmarkEnd w:id="205"/>
    <w:p w:rsidR="00000000" w:rsidDel="00000000" w:rsidP="00000000" w:rsidRDefault="00000000" w:rsidRPr="00000000" w14:paraId="0000085D">
      <w:pPr>
        <w:numPr>
          <w:ilvl w:val="1"/>
          <w:numId w:val="47"/>
        </w:numPr>
        <w:ind w:left="1440" w:hanging="360"/>
        <w:rPr>
          <w:u w:val="none"/>
        </w:rPr>
      </w:pPr>
      <w:r w:rsidDel="00000000" w:rsidR="00000000" w:rsidRPr="00000000">
        <w:rPr>
          <w:b w:val="1"/>
          <w:rtl w:val="0"/>
        </w:rPr>
        <w:t xml:space="preserve">ARAMIS</w:t>
      </w:r>
      <w:r w:rsidDel="00000000" w:rsidR="00000000" w:rsidRPr="00000000">
        <w:rPr>
          <w:rtl w:val="0"/>
        </w:rPr>
        <w:t xml:space="preserve"> [</w:t>
      </w:r>
      <w:hyperlink r:id="rId495">
        <w:r w:rsidDel="00000000" w:rsidR="00000000" w:rsidRPr="00000000">
          <w:rPr>
            <w:rtl w:val="0"/>
          </w:rPr>
          <w:t xml:space="preserve">Fizazi NEJM '19</w:t>
        </w:r>
      </w:hyperlink>
      <w:r w:rsidDel="00000000" w:rsidR="00000000" w:rsidRPr="00000000">
        <w:rPr>
          <w:rtl w:val="0"/>
        </w:rPr>
        <w:t xml:space="preserve">]: </w:t>
      </w:r>
      <w:r w:rsidDel="00000000" w:rsidR="00000000" w:rsidRPr="00000000">
        <w:rPr>
          <w:b w:val="1"/>
          <w:rtl w:val="0"/>
        </w:rPr>
        <w:t xml:space="preserve">ADT alone ± darolutamide indefinitely</w:t>
      </w:r>
      <w:r w:rsidDel="00000000" w:rsidR="00000000" w:rsidRPr="00000000">
        <w:rPr>
          <w:rtl w:val="0"/>
        </w:rPr>
        <w:t xml:space="preserve">.</w:t>
        <w:br w:type="textWrapping"/>
        <w:t xml:space="preserve">TBL</w:t>
      </w:r>
      <w:r w:rsidDel="00000000" w:rsidR="00000000" w:rsidRPr="00000000">
        <w:rPr>
          <w:rtl w:val="0"/>
        </w:rPr>
        <w:t xml:space="preserve"> </w:t>
      </w:r>
      <w:hyperlink r:id="rId496">
        <w:r w:rsidDel="00000000" w:rsidR="00000000" w:rsidRPr="00000000">
          <w:rPr>
            <w:vertAlign w:val="superscript"/>
            <w:rtl w:val="0"/>
          </w:rPr>
          <w:t xml:space="preserve">QS</w:t>
        </w:r>
      </w:hyperlink>
      <w:r w:rsidDel="00000000" w:rsidR="00000000" w:rsidRPr="00000000">
        <w:rPr>
          <w:rtl w:val="0"/>
        </w:rPr>
        <w:t xml:space="preserve">: Darolutamide, like apalutamide and enzalutamide, dramatically prolongs metastasis-free survival in men with nonmetastatic CRPC and a PSA doubling time &lt; 10 months, but with no increase in side effects.</w:t>
      </w:r>
    </w:p>
    <w:p w:rsidR="00000000" w:rsidDel="00000000" w:rsidP="00000000" w:rsidRDefault="00000000" w:rsidRPr="00000000" w14:paraId="0000085E">
      <w:pPr>
        <w:numPr>
          <w:ilvl w:val="2"/>
          <w:numId w:val="47"/>
        </w:numPr>
        <w:ind w:left="2160" w:hanging="360"/>
        <w:rPr>
          <w:u w:val="none"/>
        </w:rPr>
      </w:pPr>
      <w:r w:rsidDel="00000000" w:rsidR="00000000" w:rsidRPr="00000000">
        <w:rPr>
          <w:rFonts w:ascii="Gungsuh" w:cs="Gungsuh" w:eastAsia="Gungsuh" w:hAnsi="Gungsuh"/>
          <w:rtl w:val="0"/>
        </w:rPr>
        <w:t xml:space="preserve">1509. Non Metastatic CRPC. PSA DT ≤ 10 mo. </w:t>
      </w:r>
    </w:p>
    <w:p w:rsidR="00000000" w:rsidDel="00000000" w:rsidP="00000000" w:rsidRDefault="00000000" w:rsidRPr="00000000" w14:paraId="0000085F">
      <w:pPr>
        <w:numPr>
          <w:ilvl w:val="2"/>
          <w:numId w:val="47"/>
        </w:numPr>
        <w:ind w:left="2160" w:hanging="360"/>
        <w:rPr>
          <w:u w:val="none"/>
        </w:rPr>
      </w:pPr>
      <w:r w:rsidDel="00000000" w:rsidR="00000000" w:rsidRPr="00000000">
        <w:rPr>
          <w:rFonts w:ascii="Cardo" w:cs="Cardo" w:eastAsia="Cardo" w:hAnsi="Cardo"/>
          <w:rtl w:val="0"/>
        </w:rPr>
        <w:t xml:space="preserve">MDFS 18→ 40 mo. It is also associated with an improvement in OS (OS results </w:t>
      </w:r>
      <w:r w:rsidDel="00000000" w:rsidR="00000000" w:rsidRPr="00000000">
        <w:rPr>
          <w:rtl w:val="0"/>
        </w:rPr>
        <w:t xml:space="preserve">[</w:t>
      </w:r>
      <w:hyperlink r:id="rId497">
        <w:r w:rsidDel="00000000" w:rsidR="00000000" w:rsidRPr="00000000">
          <w:rPr>
            <w:rtl w:val="0"/>
          </w:rPr>
          <w:t xml:space="preserve">not published yet</w:t>
        </w:r>
      </w:hyperlink>
      <w:r w:rsidDel="00000000" w:rsidR="00000000" w:rsidRPr="00000000">
        <w:rPr>
          <w:rtl w:val="0"/>
        </w:rPr>
        <w:t xml:space="preserve">]</w:t>
      </w:r>
      <w:r w:rsidDel="00000000" w:rsidR="00000000" w:rsidRPr="00000000">
        <w:rPr>
          <w:rtl w:val="0"/>
        </w:rPr>
        <w:t xml:space="preserve"> a</w:t>
      </w:r>
      <w:r w:rsidDel="00000000" w:rsidR="00000000" w:rsidRPr="00000000">
        <w:rPr>
          <w:rtl w:val="0"/>
        </w:rPr>
        <w:t xml:space="preserve">s of Feb 2020).</w:t>
      </w:r>
    </w:p>
    <w:p w:rsidR="00000000" w:rsidDel="00000000" w:rsidP="00000000" w:rsidRDefault="00000000" w:rsidRPr="00000000" w14:paraId="00000860">
      <w:pPr>
        <w:numPr>
          <w:ilvl w:val="2"/>
          <w:numId w:val="47"/>
        </w:numPr>
        <w:ind w:left="2160" w:hanging="360"/>
        <w:rPr>
          <w:u w:val="none"/>
        </w:rPr>
      </w:pPr>
      <w:r w:rsidDel="00000000" w:rsidR="00000000" w:rsidRPr="00000000">
        <w:rPr>
          <w:rtl w:val="0"/>
        </w:rPr>
        <w:t xml:space="preserve">G3+ toxicity and discontinuation similar.</w:t>
      </w:r>
    </w:p>
    <w:p w:rsidR="00000000" w:rsidDel="00000000" w:rsidP="00000000" w:rsidRDefault="00000000" w:rsidRPr="00000000" w14:paraId="00000861">
      <w:pPr>
        <w:numPr>
          <w:ilvl w:val="0"/>
          <w:numId w:val="47"/>
        </w:numPr>
        <w:rPr>
          <w:u w:val="none"/>
        </w:rPr>
      </w:pPr>
      <w:r w:rsidDel="00000000" w:rsidR="00000000" w:rsidRPr="00000000">
        <w:rPr>
          <w:b w:val="1"/>
          <w:rtl w:val="0"/>
        </w:rPr>
        <w:t xml:space="preserve">Abiraterone</w:t>
      </w:r>
      <w:r w:rsidDel="00000000" w:rsidR="00000000" w:rsidRPr="00000000">
        <w:rPr>
          <w:rtl w:val="0"/>
        </w:rPr>
        <w:t xml:space="preserve">: CYP17 inhibition and partial androgen receptor agonist.</w:t>
      </w:r>
    </w:p>
    <w:bookmarkStart w:colFirst="0" w:colLast="0" w:name="s27zql1kq54" w:id="206"/>
    <w:bookmarkEnd w:id="206"/>
    <w:p w:rsidR="00000000" w:rsidDel="00000000" w:rsidP="00000000" w:rsidRDefault="00000000" w:rsidRPr="00000000" w14:paraId="00000862">
      <w:pPr>
        <w:numPr>
          <w:ilvl w:val="1"/>
          <w:numId w:val="47"/>
        </w:numPr>
        <w:ind w:left="1440" w:hanging="360"/>
        <w:rPr>
          <w:u w:val="none"/>
        </w:rPr>
      </w:pPr>
      <w:r w:rsidDel="00000000" w:rsidR="00000000" w:rsidRPr="00000000">
        <w:rPr>
          <w:b w:val="1"/>
          <w:rtl w:val="0"/>
        </w:rPr>
        <w:t xml:space="preserve">PLATO </w:t>
      </w:r>
      <w:r w:rsidDel="00000000" w:rsidR="00000000" w:rsidRPr="00000000">
        <w:rPr>
          <w:rtl w:val="0"/>
        </w:rPr>
        <w:t xml:space="preserve">[</w:t>
      </w:r>
      <w:hyperlink r:id="rId498">
        <w:r w:rsidDel="00000000" w:rsidR="00000000" w:rsidRPr="00000000">
          <w:rPr>
            <w:rtl w:val="0"/>
          </w:rPr>
          <w:t xml:space="preserve">Attard JCO '18</w:t>
        </w:r>
      </w:hyperlink>
      <w:r w:rsidDel="00000000" w:rsidR="00000000" w:rsidRPr="00000000">
        <w:rPr>
          <w:rtl w:val="0"/>
        </w:rPr>
        <w:t xml:space="preserve">]: </w:t>
      </w:r>
      <w:r w:rsidDel="00000000" w:rsidR="00000000" w:rsidRPr="00000000">
        <w:rPr>
          <w:b w:val="1"/>
          <w:rtl w:val="0"/>
        </w:rPr>
        <w:t xml:space="preserve">Enzalutamide ± abiraterone </w:t>
      </w:r>
      <w:r w:rsidDel="00000000" w:rsidR="00000000" w:rsidRPr="00000000">
        <w:rPr>
          <w:rtl w:val="0"/>
        </w:rPr>
        <w:t xml:space="preserve">for enzalutamide resistant mCRPC.</w:t>
        <w:br w:type="textWrapping"/>
        <w:t xml:space="preserve">TBL </w:t>
      </w:r>
      <w:hyperlink r:id="rId499">
        <w:r w:rsidDel="00000000" w:rsidR="00000000" w:rsidRPr="00000000">
          <w:rPr>
            <w:vertAlign w:val="superscript"/>
            <w:rtl w:val="0"/>
          </w:rPr>
          <w:t xml:space="preserve">QS</w:t>
        </w:r>
      </w:hyperlink>
      <w:r w:rsidDel="00000000" w:rsidR="00000000" w:rsidRPr="00000000">
        <w:rPr>
          <w:rtl w:val="0"/>
        </w:rPr>
        <w:t xml:space="preserve">: The addition of abiraterone doesn’t ameliorate enzalutamide resistance, despite the convincing shadows cast in preclinical studies. Maybe try a [</w:t>
      </w:r>
      <w:hyperlink w:anchor="kix.ym1atlpc783k">
        <w:r w:rsidDel="00000000" w:rsidR="00000000" w:rsidRPr="00000000">
          <w:rPr>
            <w:rtl w:val="0"/>
          </w:rPr>
          <w:t xml:space="preserve">taxane</w:t>
        </w:r>
      </w:hyperlink>
      <w:r w:rsidDel="00000000" w:rsidR="00000000" w:rsidRPr="00000000">
        <w:rPr>
          <w:rtl w:val="0"/>
        </w:rPr>
        <w:t xml:space="preserve">] instead.</w:t>
      </w:r>
    </w:p>
    <w:bookmarkStart w:colFirst="0" w:colLast="0" w:name="5qtvsrsj7a19" w:id="207"/>
    <w:bookmarkEnd w:id="207"/>
    <w:p w:rsidR="00000000" w:rsidDel="00000000" w:rsidP="00000000" w:rsidRDefault="00000000" w:rsidRPr="00000000" w14:paraId="00000863">
      <w:pPr>
        <w:numPr>
          <w:ilvl w:val="1"/>
          <w:numId w:val="47"/>
        </w:numPr>
        <w:ind w:left="1440" w:hanging="360"/>
        <w:rPr>
          <w:u w:val="none"/>
        </w:rPr>
      </w:pPr>
      <w:r w:rsidDel="00000000" w:rsidR="00000000" w:rsidRPr="00000000">
        <w:rPr>
          <w:rtl w:val="0"/>
        </w:rPr>
        <w:t xml:space="preserve">Khalaf [</w:t>
      </w:r>
      <w:hyperlink r:id="rId500">
        <w:r w:rsidDel="00000000" w:rsidR="00000000" w:rsidRPr="00000000">
          <w:rPr>
            <w:rtl w:val="0"/>
          </w:rPr>
          <w:t xml:space="preserve">Lanc Onc '19</w:t>
        </w:r>
      </w:hyperlink>
      <w:r w:rsidDel="00000000" w:rsidR="00000000" w:rsidRPr="00000000">
        <w:rPr>
          <w:rtl w:val="0"/>
        </w:rPr>
        <w:t xml:space="preserve">]: Phase II.</w:t>
      </w:r>
      <w:r w:rsidDel="00000000" w:rsidR="00000000" w:rsidRPr="00000000">
        <w:rPr>
          <w:b w:val="1"/>
          <w:rtl w:val="0"/>
        </w:rPr>
        <w:t xml:space="preserve"> Enzalutamide vs. abiraterone</w:t>
      </w:r>
      <w:r w:rsidDel="00000000" w:rsidR="00000000" w:rsidRPr="00000000">
        <w:rPr>
          <w:rtl w:val="0"/>
        </w:rPr>
        <w:t xml:space="preserve"> with cross-over at progression.</w:t>
        <w:br w:type="textWrapping"/>
        <w:t xml:space="preserve">TBL </w:t>
      </w:r>
      <w:hyperlink r:id="rId501">
        <w:r w:rsidDel="00000000" w:rsidR="00000000" w:rsidRPr="00000000">
          <w:rPr>
            <w:vertAlign w:val="superscript"/>
            <w:rtl w:val="0"/>
          </w:rPr>
          <w:t xml:space="preserve">QS</w:t>
        </w:r>
      </w:hyperlink>
      <w:r w:rsidDel="00000000" w:rsidR="00000000" w:rsidRPr="00000000">
        <w:rPr>
          <w:rtl w:val="0"/>
        </w:rPr>
        <w:t xml:space="preserve">: If your decision to use enzalutamide versus abiraterone for mCRPC is based on which one is easier to say, this provides clinical data to sequence them in alphabetical order.</w:t>
      </w:r>
    </w:p>
    <w:p w:rsidR="00000000" w:rsidDel="00000000" w:rsidP="00000000" w:rsidRDefault="00000000" w:rsidRPr="00000000" w14:paraId="00000864">
      <w:pPr>
        <w:numPr>
          <w:ilvl w:val="2"/>
          <w:numId w:val="47"/>
        </w:numPr>
        <w:ind w:left="2160" w:hanging="360"/>
        <w:rPr>
          <w:u w:val="none"/>
        </w:rPr>
      </w:pPr>
      <w:r w:rsidDel="00000000" w:rsidR="00000000" w:rsidRPr="00000000">
        <w:rPr>
          <w:rtl w:val="0"/>
        </w:rPr>
        <w:t xml:space="preserve">202 pts. CRPC without neuroendocrine differentiation. MFU nearly 2y.</w:t>
      </w:r>
    </w:p>
    <w:p w:rsidR="00000000" w:rsidDel="00000000" w:rsidP="00000000" w:rsidRDefault="00000000" w:rsidRPr="00000000" w14:paraId="00000865">
      <w:pPr>
        <w:numPr>
          <w:ilvl w:val="3"/>
          <w:numId w:val="47"/>
        </w:numPr>
        <w:ind w:left="2880" w:hanging="360"/>
        <w:rPr>
          <w:u w:val="none"/>
        </w:rPr>
      </w:pPr>
      <w:r w:rsidDel="00000000" w:rsidR="00000000" w:rsidRPr="00000000">
        <w:rPr>
          <w:rtl w:val="0"/>
        </w:rPr>
        <w:t xml:space="preserve">Enzalutamide 160 or abiraterone 1000 qday with prednisone 5 mg bid. </w:t>
      </w:r>
    </w:p>
    <w:p w:rsidR="00000000" w:rsidDel="00000000" w:rsidP="00000000" w:rsidRDefault="00000000" w:rsidRPr="00000000" w14:paraId="00000866">
      <w:pPr>
        <w:numPr>
          <w:ilvl w:val="2"/>
          <w:numId w:val="47"/>
        </w:numPr>
        <w:ind w:left="2160" w:hanging="360"/>
        <w:rPr>
          <w:u w:val="none"/>
        </w:rPr>
      </w:pPr>
      <w:r w:rsidDel="00000000" w:rsidR="00000000" w:rsidRPr="00000000">
        <w:rPr>
          <w:rtl w:val="0"/>
        </w:rPr>
        <w:t xml:space="preserve">Around three quarters in each group had crossed over.</w:t>
      </w:r>
    </w:p>
    <w:p w:rsidR="00000000" w:rsidDel="00000000" w:rsidP="00000000" w:rsidRDefault="00000000" w:rsidRPr="00000000" w14:paraId="00000867">
      <w:pPr>
        <w:numPr>
          <w:ilvl w:val="2"/>
          <w:numId w:val="47"/>
        </w:numPr>
        <w:ind w:left="2160" w:hanging="360"/>
        <w:rPr>
          <w:u w:val="none"/>
        </w:rPr>
      </w:pPr>
      <w:r w:rsidDel="00000000" w:rsidR="00000000" w:rsidRPr="00000000">
        <w:rPr>
          <w:rFonts w:ascii="Cardo" w:cs="Cardo" w:eastAsia="Cardo" w:hAnsi="Cardo"/>
          <w:rtl w:val="0"/>
        </w:rPr>
        <w:t xml:space="preserve">Time to second PSA progression 15→ 19 mo. </w:t>
      </w:r>
    </w:p>
    <w:p w:rsidR="00000000" w:rsidDel="00000000" w:rsidP="00000000" w:rsidRDefault="00000000" w:rsidRPr="00000000" w14:paraId="00000868">
      <w:pPr>
        <w:numPr>
          <w:ilvl w:val="2"/>
          <w:numId w:val="47"/>
        </w:numPr>
        <w:ind w:left="2160" w:hanging="360"/>
        <w:rPr>
          <w:u w:val="none"/>
        </w:rPr>
      </w:pPr>
      <w:r w:rsidDel="00000000" w:rsidR="00000000" w:rsidRPr="00000000">
        <w:rPr>
          <w:rFonts w:ascii="Cardo" w:cs="Cardo" w:eastAsia="Cardo" w:hAnsi="Cardo"/>
          <w:rtl w:val="0"/>
        </w:rPr>
        <w:t xml:space="preserve">PSA response as second line therapy of 36→ 4%.</w:t>
      </w:r>
      <w:r w:rsidDel="00000000" w:rsidR="00000000" w:rsidRPr="00000000">
        <w:rPr>
          <w:i w:val="1"/>
          <w:rtl w:val="0"/>
        </w:rPr>
        <w:t xml:space="preserve"> Enzalutamide is more effective as a second line. </w:t>
      </w:r>
    </w:p>
    <w:bookmarkStart w:colFirst="0" w:colLast="0" w:name="4vsxqu8o4x64" w:id="208"/>
    <w:bookmarkEnd w:id="208"/>
    <w:p w:rsidR="00000000" w:rsidDel="00000000" w:rsidP="00000000" w:rsidRDefault="00000000" w:rsidRPr="00000000" w14:paraId="00000869">
      <w:pPr>
        <w:numPr>
          <w:ilvl w:val="1"/>
          <w:numId w:val="47"/>
        </w:numPr>
        <w:ind w:left="1440" w:hanging="360"/>
        <w:rPr>
          <w:u w:val="none"/>
        </w:rPr>
      </w:pPr>
      <w:r w:rsidDel="00000000" w:rsidR="00000000" w:rsidRPr="00000000">
        <w:rPr>
          <w:rtl w:val="0"/>
        </w:rPr>
        <w:t xml:space="preserve">New bony lesions after enzalutamide in the setting of PSA decrease may indicate a favorable treatment response, although patients in this population who had received prior docetaxel may represent true progression instead of favorable treatment response [</w:t>
      </w:r>
      <w:hyperlink r:id="rId502">
        <w:r w:rsidDel="00000000" w:rsidR="00000000" w:rsidRPr="00000000">
          <w:rPr>
            <w:rtl w:val="0"/>
          </w:rPr>
          <w:t xml:space="preserve">Armstrong JAMA Onc '19</w:t>
        </w:r>
      </w:hyperlink>
      <w:r w:rsidDel="00000000" w:rsidR="00000000" w:rsidRPr="00000000">
        <w:rPr>
          <w:rtl w:val="0"/>
        </w:rPr>
        <w:t xml:space="preserve">].</w:t>
      </w:r>
    </w:p>
    <w:p w:rsidR="00000000" w:rsidDel="00000000" w:rsidP="00000000" w:rsidRDefault="00000000" w:rsidRPr="00000000" w14:paraId="0000086A">
      <w:pPr>
        <w:numPr>
          <w:ilvl w:val="0"/>
          <w:numId w:val="47"/>
        </w:numPr>
        <w:rPr>
          <w:b w:val="1"/>
        </w:rPr>
      </w:pPr>
      <w:r w:rsidDel="00000000" w:rsidR="00000000" w:rsidRPr="00000000">
        <w:rPr>
          <w:b w:val="1"/>
          <w:rtl w:val="0"/>
        </w:rPr>
        <w:t xml:space="preserve">PARP inhibition</w:t>
      </w:r>
    </w:p>
    <w:p w:rsidR="00000000" w:rsidDel="00000000" w:rsidP="00000000" w:rsidRDefault="00000000" w:rsidRPr="00000000" w14:paraId="0000086B">
      <w:pPr>
        <w:ind w:firstLine="720"/>
        <w:rPr/>
      </w:pPr>
      <w:r w:rsidDel="00000000" w:rsidR="00000000" w:rsidRPr="00000000">
        <w:rPr>
          <w:rtl w:val="0"/>
        </w:rPr>
        <w:t xml:space="preserve">See [</w:t>
      </w:r>
      <w:hyperlink r:id="rId503">
        <w:r w:rsidDel="00000000" w:rsidR="00000000" w:rsidRPr="00000000">
          <w:rPr>
            <w:rtl w:val="0"/>
          </w:rPr>
          <w:t xml:space="preserve">PARP inhibition</w:t>
        </w:r>
      </w:hyperlink>
      <w:r w:rsidDel="00000000" w:rsidR="00000000" w:rsidRPr="00000000">
        <w:rPr>
          <w:rtl w:val="0"/>
        </w:rPr>
        <w:t xml:space="preserve">] in the Rad Bio section for details on the concept of synthetic lethality.</w:t>
      </w:r>
    </w:p>
    <w:bookmarkStart w:colFirst="0" w:colLast="0" w:name="wtll9voqrg01" w:id="209"/>
    <w:bookmarkEnd w:id="209"/>
    <w:p w:rsidR="00000000" w:rsidDel="00000000" w:rsidP="00000000" w:rsidRDefault="00000000" w:rsidRPr="00000000" w14:paraId="0000086C">
      <w:pPr>
        <w:numPr>
          <w:ilvl w:val="1"/>
          <w:numId w:val="47"/>
        </w:numPr>
        <w:ind w:left="1440" w:hanging="360"/>
        <w:rPr>
          <w:u w:val="none"/>
        </w:rPr>
      </w:pPr>
      <w:r w:rsidDel="00000000" w:rsidR="00000000" w:rsidRPr="00000000">
        <w:rPr>
          <w:b w:val="1"/>
          <w:rtl w:val="0"/>
        </w:rPr>
        <w:t xml:space="preserve">TOPARP-B </w:t>
      </w:r>
      <w:r w:rsidDel="00000000" w:rsidR="00000000" w:rsidRPr="00000000">
        <w:rPr>
          <w:rtl w:val="0"/>
        </w:rPr>
        <w:t xml:space="preserve">[</w:t>
      </w:r>
      <w:hyperlink r:id="rId504">
        <w:r w:rsidDel="00000000" w:rsidR="00000000" w:rsidRPr="00000000">
          <w:rPr>
            <w:rtl w:val="0"/>
          </w:rPr>
          <w:t xml:space="preserve">Mateo Lanc Onc ‘19</w:t>
        </w:r>
      </w:hyperlink>
      <w:r w:rsidDel="00000000" w:rsidR="00000000" w:rsidRPr="00000000">
        <w:rPr>
          <w:rtl w:val="0"/>
        </w:rPr>
        <w:t xml:space="preserve">]: Phase II. </w:t>
      </w:r>
      <w:r w:rsidDel="00000000" w:rsidR="00000000" w:rsidRPr="00000000">
        <w:rPr>
          <w:b w:val="1"/>
          <w:rtl w:val="0"/>
        </w:rPr>
        <w:t xml:space="preserve">Olaparib </w:t>
      </w:r>
      <w:r w:rsidDel="00000000" w:rsidR="00000000" w:rsidRPr="00000000">
        <w:rPr>
          <w:rtl w:val="0"/>
        </w:rPr>
        <w:t xml:space="preserve">(PARPi) </w:t>
      </w:r>
      <w:r w:rsidDel="00000000" w:rsidR="00000000" w:rsidRPr="00000000">
        <w:rPr>
          <w:b w:val="1"/>
          <w:rtl w:val="0"/>
        </w:rPr>
        <w:t xml:space="preserve">300 mg vs. 400 mg</w:t>
      </w:r>
      <w:r w:rsidDel="00000000" w:rsidR="00000000" w:rsidRPr="00000000">
        <w:rPr>
          <w:rtl w:val="0"/>
        </w:rPr>
        <w:t xml:space="preserve">.</w:t>
        <w:br w:type="textWrapping"/>
        <w:t xml:space="preserve">TBL </w:t>
      </w:r>
      <w:hyperlink r:id="rId505">
        <w:r w:rsidDel="00000000" w:rsidR="00000000" w:rsidRPr="00000000">
          <w:rPr>
            <w:vertAlign w:val="superscript"/>
            <w:rtl w:val="0"/>
          </w:rPr>
          <w:t xml:space="preserve">QS</w:t>
        </w:r>
      </w:hyperlink>
      <w:r w:rsidDel="00000000" w:rsidR="00000000" w:rsidRPr="00000000">
        <w:rPr>
          <w:rtl w:val="0"/>
        </w:rPr>
        <w:t xml:space="preserve">: The PARP inhibitor olaparib has a &gt;50% response rate among men with taxane-treated mCRPC and defects in DNA damage repair, particularly those with BRCA mutations.</w:t>
      </w:r>
    </w:p>
    <w:p w:rsidR="00000000" w:rsidDel="00000000" w:rsidP="00000000" w:rsidRDefault="00000000" w:rsidRPr="00000000" w14:paraId="0000086D">
      <w:pPr>
        <w:numPr>
          <w:ilvl w:val="2"/>
          <w:numId w:val="47"/>
        </w:numPr>
        <w:ind w:left="2160" w:hanging="360"/>
        <w:rPr>
          <w:u w:val="none"/>
        </w:rPr>
      </w:pPr>
      <w:r w:rsidDel="00000000" w:rsidR="00000000" w:rsidRPr="00000000">
        <w:rPr>
          <w:rtl w:val="0"/>
        </w:rPr>
        <w:t xml:space="preserve">98 pts. Metastatic CRPC with DNA damage repair (DRR) aberrations. 2015-2018. MFU 2y. </w:t>
      </w:r>
    </w:p>
    <w:p w:rsidR="00000000" w:rsidDel="00000000" w:rsidP="00000000" w:rsidRDefault="00000000" w:rsidRPr="00000000" w14:paraId="0000086E">
      <w:pPr>
        <w:numPr>
          <w:ilvl w:val="3"/>
          <w:numId w:val="47"/>
        </w:numPr>
        <w:ind w:left="2880" w:hanging="360"/>
        <w:rPr>
          <w:u w:val="none"/>
        </w:rPr>
      </w:pPr>
      <w:r w:rsidDel="00000000" w:rsidR="00000000" w:rsidRPr="00000000">
        <w:rPr>
          <w:rtl w:val="0"/>
        </w:rPr>
        <w:t xml:space="preserve">One prior taxane required. 90% had prior abiraterone and/or enzalutamide. </w:t>
      </w:r>
    </w:p>
    <w:p w:rsidR="00000000" w:rsidDel="00000000" w:rsidP="00000000" w:rsidRDefault="00000000" w:rsidRPr="00000000" w14:paraId="0000086F">
      <w:pPr>
        <w:numPr>
          <w:ilvl w:val="3"/>
          <w:numId w:val="47"/>
        </w:numPr>
        <w:ind w:left="2880" w:hanging="360"/>
        <w:rPr>
          <w:u w:val="none"/>
        </w:rPr>
      </w:pPr>
      <w:r w:rsidDel="00000000" w:rsidR="00000000" w:rsidRPr="00000000">
        <w:rPr>
          <w:rtl w:val="0"/>
        </w:rPr>
        <w:t xml:space="preserve">Around 23% of mCRPC patients will have DNA damage response aberrations.</w:t>
      </w:r>
    </w:p>
    <w:p w:rsidR="00000000" w:rsidDel="00000000" w:rsidP="00000000" w:rsidRDefault="00000000" w:rsidRPr="00000000" w14:paraId="00000870">
      <w:pPr>
        <w:numPr>
          <w:ilvl w:val="3"/>
          <w:numId w:val="47"/>
        </w:numPr>
        <w:ind w:left="2880" w:hanging="360"/>
        <w:rPr>
          <w:u w:val="none"/>
        </w:rPr>
      </w:pPr>
      <w:r w:rsidDel="00000000" w:rsidR="00000000" w:rsidRPr="00000000">
        <w:rPr>
          <w:rtl w:val="0"/>
        </w:rPr>
        <w:t xml:space="preserve">Among DRR mutations, 31% were BRCA-2 and 21% were in ATM or CDK12. </w:t>
      </w:r>
    </w:p>
    <w:p w:rsidR="00000000" w:rsidDel="00000000" w:rsidP="00000000" w:rsidRDefault="00000000" w:rsidRPr="00000000" w14:paraId="00000871">
      <w:pPr>
        <w:numPr>
          <w:ilvl w:val="3"/>
          <w:numId w:val="47"/>
        </w:numPr>
        <w:ind w:left="2880" w:hanging="360"/>
        <w:rPr>
          <w:u w:val="none"/>
        </w:rPr>
      </w:pPr>
      <w:r w:rsidDel="00000000" w:rsidR="00000000" w:rsidRPr="00000000">
        <w:rPr>
          <w:rtl w:val="0"/>
        </w:rPr>
        <w:t xml:space="preserve">Response defined as radiographic, 50% decrease in PSA, and/or CTC response.</w:t>
      </w:r>
    </w:p>
    <w:p w:rsidR="00000000" w:rsidDel="00000000" w:rsidP="00000000" w:rsidRDefault="00000000" w:rsidRPr="00000000" w14:paraId="00000872">
      <w:pPr>
        <w:numPr>
          <w:ilvl w:val="2"/>
          <w:numId w:val="47"/>
        </w:numPr>
        <w:ind w:left="2160" w:hanging="360"/>
        <w:rPr>
          <w:u w:val="none"/>
        </w:rPr>
      </w:pPr>
      <w:r w:rsidDel="00000000" w:rsidR="00000000" w:rsidRPr="00000000">
        <w:rPr>
          <w:rtl w:val="0"/>
        </w:rPr>
        <w:t xml:space="preserve">PSA drop of 50% in around 33% of patients.</w:t>
      </w:r>
    </w:p>
    <w:p w:rsidR="00000000" w:rsidDel="00000000" w:rsidP="00000000" w:rsidRDefault="00000000" w:rsidRPr="00000000" w14:paraId="00000873">
      <w:pPr>
        <w:numPr>
          <w:ilvl w:val="2"/>
          <w:numId w:val="47"/>
        </w:numPr>
        <w:ind w:left="2160" w:hanging="360"/>
        <w:rPr>
          <w:u w:val="none"/>
        </w:rPr>
      </w:pPr>
      <w:r w:rsidDel="00000000" w:rsidR="00000000" w:rsidRPr="00000000">
        <w:rPr>
          <w:rtl w:val="0"/>
        </w:rPr>
        <w:t xml:space="preserve">CTC response in around 50% of patients (the most common criteria met).</w:t>
      </w:r>
    </w:p>
    <w:p w:rsidR="00000000" w:rsidDel="00000000" w:rsidP="00000000" w:rsidRDefault="00000000" w:rsidRPr="00000000" w14:paraId="00000874">
      <w:pPr>
        <w:numPr>
          <w:ilvl w:val="2"/>
          <w:numId w:val="47"/>
        </w:numPr>
        <w:ind w:left="2160" w:hanging="360"/>
        <w:rPr>
          <w:u w:val="none"/>
        </w:rPr>
      </w:pPr>
      <w:r w:rsidDel="00000000" w:rsidR="00000000" w:rsidRPr="00000000">
        <w:rPr>
          <w:rtl w:val="0"/>
        </w:rPr>
        <w:t xml:space="preserve">Overall, 54% who received 400 mg BID and 39% who received 300 mg BID had a response.</w:t>
      </w:r>
    </w:p>
    <w:p w:rsidR="00000000" w:rsidDel="00000000" w:rsidP="00000000" w:rsidRDefault="00000000" w:rsidRPr="00000000" w14:paraId="00000875">
      <w:pPr>
        <w:numPr>
          <w:ilvl w:val="2"/>
          <w:numId w:val="47"/>
        </w:numPr>
        <w:ind w:left="2160" w:hanging="360"/>
        <w:rPr>
          <w:u w:val="none"/>
        </w:rPr>
      </w:pPr>
      <w:r w:rsidDel="00000000" w:rsidR="00000000" w:rsidRPr="00000000">
        <w:rPr>
          <w:rtl w:val="0"/>
        </w:rPr>
        <w:t xml:space="preserve">MPFS just shy of 6 mo.</w:t>
      </w:r>
    </w:p>
    <w:p w:rsidR="00000000" w:rsidDel="00000000" w:rsidP="00000000" w:rsidRDefault="00000000" w:rsidRPr="00000000" w14:paraId="00000876">
      <w:pPr>
        <w:numPr>
          <w:ilvl w:val="1"/>
          <w:numId w:val="47"/>
        </w:numPr>
        <w:ind w:left="1440" w:hanging="360"/>
        <w:rPr>
          <w:u w:val="none"/>
        </w:rPr>
      </w:pPr>
      <w:r w:rsidDel="00000000" w:rsidR="00000000" w:rsidRPr="00000000">
        <w:rPr>
          <w:b w:val="1"/>
          <w:rtl w:val="0"/>
        </w:rPr>
        <w:t xml:space="preserve">PROfound</w:t>
      </w:r>
      <w:r w:rsidDel="00000000" w:rsidR="00000000" w:rsidRPr="00000000">
        <w:rPr>
          <w:rtl w:val="0"/>
        </w:rPr>
        <w:t xml:space="preserve"> [</w:t>
      </w:r>
      <w:hyperlink r:id="rId506">
        <w:r w:rsidDel="00000000" w:rsidR="00000000" w:rsidRPr="00000000">
          <w:rPr>
            <w:rtl w:val="0"/>
          </w:rPr>
          <w:t xml:space="preserve">de Bono NEJM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Progressed on enzalutamide or abiraterone→ Switch vs. Olaparib</w:t>
      </w:r>
      <w:r w:rsidDel="00000000" w:rsidR="00000000" w:rsidRPr="00000000">
        <w:rPr>
          <w:rtl w:val="0"/>
        </w:rPr>
        <w:t xml:space="preserve">.</w:t>
      </w:r>
    </w:p>
    <w:p w:rsidR="00000000" w:rsidDel="00000000" w:rsidP="00000000" w:rsidRDefault="00000000" w:rsidRPr="00000000" w14:paraId="00000877">
      <w:pPr>
        <w:ind w:left="1440" w:firstLine="0"/>
        <w:rPr>
          <w:vertAlign w:val="superscript"/>
        </w:rPr>
      </w:pPr>
      <w:r w:rsidDel="00000000" w:rsidR="00000000" w:rsidRPr="00000000">
        <w:rPr>
          <w:rtl w:val="0"/>
        </w:rPr>
        <w:t xml:space="preserve">TBL </w:t>
      </w:r>
      <w:hyperlink r:id="rId507">
        <w:r w:rsidDel="00000000" w:rsidR="00000000" w:rsidRPr="00000000">
          <w:rPr>
            <w:vertAlign w:val="superscript"/>
            <w:rtl w:val="0"/>
          </w:rPr>
          <w:t xml:space="preserve">QS</w:t>
        </w:r>
      </w:hyperlink>
      <w:r w:rsidDel="00000000" w:rsidR="00000000" w:rsidRPr="00000000">
        <w:rPr>
          <w:rtl w:val="0"/>
        </w:rPr>
        <w:t xml:space="preserve">: Olaparib prolongs disease control in men with progressive mCRPC and mutations in BRCA1, BRCA2, or ATM. Recall: switching to cabazitaxel after progression on enza or abi likely makes more sense. </w:t>
      </w:r>
      <w:hyperlink w:anchor="kix.ym1atlpc78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78">
      <w:pPr>
        <w:numPr>
          <w:ilvl w:val="2"/>
          <w:numId w:val="47"/>
        </w:numPr>
        <w:ind w:left="2160" w:hanging="360"/>
        <w:rPr>
          <w:u w:val="none"/>
        </w:rPr>
      </w:pPr>
      <w:r w:rsidDel="00000000" w:rsidR="00000000" w:rsidRPr="00000000">
        <w:rPr>
          <w:rtl w:val="0"/>
        </w:rPr>
        <w:t xml:space="preserve">387 pts. Metastatic CRPC with BRCA1/2 or ATM (n=245) or DDR aberrations (n=142). </w:t>
      </w:r>
    </w:p>
    <w:p w:rsidR="00000000" w:rsidDel="00000000" w:rsidP="00000000" w:rsidRDefault="00000000" w:rsidRPr="00000000" w14:paraId="00000879">
      <w:pPr>
        <w:numPr>
          <w:ilvl w:val="2"/>
          <w:numId w:val="47"/>
        </w:numPr>
        <w:ind w:left="2160" w:hanging="360"/>
        <w:rPr>
          <w:u w:val="none"/>
        </w:rPr>
      </w:pPr>
      <w:r w:rsidDel="00000000" w:rsidR="00000000" w:rsidRPr="00000000">
        <w:rPr>
          <w:rFonts w:ascii="Cardo" w:cs="Cardo" w:eastAsia="Cardo" w:hAnsi="Cardo"/>
          <w:rtl w:val="0"/>
        </w:rPr>
        <w:t xml:space="preserve">MPFS for BRCA1/2 or ATM of 3.6→ 7.4 mo. MS 15→ 18.5 mo. </w:t>
      </w:r>
      <w:r w:rsidDel="00000000" w:rsidR="00000000" w:rsidRPr="00000000">
        <w:rPr>
          <w:i w:val="1"/>
          <w:rtl w:val="0"/>
        </w:rPr>
        <w:t xml:space="preserve">This MS benefit held true despite 80% of patients crossing over from the control group to receive olaparib.</w:t>
      </w:r>
    </w:p>
    <w:p w:rsidR="00000000" w:rsidDel="00000000" w:rsidP="00000000" w:rsidRDefault="00000000" w:rsidRPr="00000000" w14:paraId="0000087A">
      <w:pPr>
        <w:widowControl w:val="0"/>
        <w:jc w:val="center"/>
        <w:rPr>
          <w:i w:val="1"/>
        </w:rPr>
      </w:pPr>
      <w:hyperlink r:id="rId508">
        <w:r w:rsidDel="00000000" w:rsidR="00000000" w:rsidRPr="00000000">
          <w:rPr>
            <w:color w:val="1155cc"/>
            <w:u w:val="single"/>
          </w:rPr>
          <w:drawing>
            <wp:inline distB="114300" distT="114300" distL="114300" distR="114300">
              <wp:extent cx="3657600" cy="3606085"/>
              <wp:effectExtent b="12700" l="12700" r="12700" t="12700"/>
              <wp:docPr id="1" name="image3.png"/>
              <a:graphic>
                <a:graphicData uri="http://schemas.openxmlformats.org/drawingml/2006/picture">
                  <pic:pic>
                    <pic:nvPicPr>
                      <pic:cNvPr id="0" name="image3.png"/>
                      <pic:cNvPicPr preferRelativeResize="0"/>
                    </pic:nvPicPr>
                    <pic:blipFill>
                      <a:blip r:embed="rId509"/>
                      <a:srcRect b="0" l="0" r="0" t="0"/>
                      <a:stretch>
                        <a:fillRect/>
                      </a:stretch>
                    </pic:blipFill>
                    <pic:spPr>
                      <a:xfrm>
                        <a:off x="0" y="0"/>
                        <a:ext cx="3657600" cy="360608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7B">
      <w:pPr>
        <w:numPr>
          <w:ilvl w:val="0"/>
          <w:numId w:val="47"/>
        </w:numPr>
      </w:pPr>
      <w:r w:rsidDel="00000000" w:rsidR="00000000" w:rsidRPr="00000000">
        <w:rPr>
          <w:b w:val="1"/>
          <w:rtl w:val="0"/>
        </w:rPr>
        <w:t xml:space="preserve">Vaccines</w:t>
      </w:r>
    </w:p>
    <w:p w:rsidR="00000000" w:rsidDel="00000000" w:rsidP="00000000" w:rsidRDefault="00000000" w:rsidRPr="00000000" w14:paraId="0000087C">
      <w:pPr>
        <w:ind w:firstLine="720"/>
        <w:rPr/>
      </w:pPr>
      <w:r w:rsidDel="00000000" w:rsidR="00000000" w:rsidRPr="00000000">
        <w:rPr>
          <w:b w:val="1"/>
          <w:rtl w:val="0"/>
        </w:rPr>
        <w:t xml:space="preserve">Sipuleucel-T</w:t>
      </w:r>
      <w:r w:rsidDel="00000000" w:rsidR="00000000" w:rsidRPr="00000000">
        <w:rPr>
          <w:rtl w:val="0"/>
        </w:rPr>
        <w:t xml:space="preserve">: A therapeutic vaccine/adoptive cell transfer to prostatic acid phosphatase (PAP), which helps APCs mature. </w:t>
      </w:r>
    </w:p>
    <w:bookmarkStart w:colFirst="0" w:colLast="0" w:name="f7e8eg6qf6pl" w:id="210"/>
    <w:bookmarkEnd w:id="210"/>
    <w:p w:rsidR="00000000" w:rsidDel="00000000" w:rsidP="00000000" w:rsidRDefault="00000000" w:rsidRPr="00000000" w14:paraId="0000087D">
      <w:pPr>
        <w:numPr>
          <w:ilvl w:val="1"/>
          <w:numId w:val="47"/>
        </w:numPr>
        <w:ind w:left="1440" w:hanging="360"/>
      </w:pPr>
      <w:r w:rsidDel="00000000" w:rsidR="00000000" w:rsidRPr="00000000">
        <w:rPr>
          <w:b w:val="1"/>
          <w:rtl w:val="0"/>
        </w:rPr>
        <w:t xml:space="preserve">IMPACT </w:t>
      </w:r>
      <w:r w:rsidDel="00000000" w:rsidR="00000000" w:rsidRPr="00000000">
        <w:rPr>
          <w:rtl w:val="0"/>
        </w:rPr>
        <w:t xml:space="preserve">[</w:t>
      </w:r>
      <w:hyperlink r:id="rId510">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87E">
      <w:pPr>
        <w:numPr>
          <w:ilvl w:val="2"/>
          <w:numId w:val="47"/>
        </w:numPr>
        <w:ind w:left="2160" w:hanging="360"/>
      </w:pPr>
      <w:r w:rsidDel="00000000" w:rsidR="00000000" w:rsidRPr="00000000">
        <w:rPr>
          <w:rtl w:val="0"/>
        </w:rPr>
        <w:t xml:space="preserve">512 CRPC pts. </w:t>
      </w:r>
    </w:p>
    <w:p w:rsidR="00000000" w:rsidDel="00000000" w:rsidP="00000000" w:rsidRDefault="00000000" w:rsidRPr="00000000" w14:paraId="0000087F">
      <w:pPr>
        <w:numPr>
          <w:ilvl w:val="2"/>
          <w:numId w:val="47"/>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880">
      <w:pPr>
        <w:numPr>
          <w:ilvl w:val="2"/>
          <w:numId w:val="47"/>
        </w:numPr>
        <w:ind w:left="2160" w:hanging="360"/>
      </w:pPr>
      <w:r w:rsidDel="00000000" w:rsidR="00000000" w:rsidRPr="00000000">
        <w:rPr>
          <w:rtl w:val="0"/>
        </w:rPr>
        <w:t xml:space="preserve">No effect on time to progression was observed.</w:t>
      </w:r>
    </w:p>
    <w:bookmarkStart w:colFirst="0" w:colLast="0" w:name="lrlzuquj0o5g" w:id="211"/>
    <w:bookmarkEnd w:id="211"/>
    <w:p w:rsidR="00000000" w:rsidDel="00000000" w:rsidP="00000000" w:rsidRDefault="00000000" w:rsidRPr="00000000" w14:paraId="00000881">
      <w:pPr>
        <w:numPr>
          <w:ilvl w:val="1"/>
          <w:numId w:val="47"/>
        </w:numPr>
        <w:ind w:left="1440" w:hanging="360"/>
      </w:pPr>
      <w:r w:rsidDel="00000000" w:rsidR="00000000" w:rsidRPr="00000000">
        <w:rPr>
          <w:b w:val="1"/>
          <w:rtl w:val="0"/>
        </w:rPr>
        <w:t xml:space="preserve">PROSTVAC </w:t>
      </w:r>
      <w:hyperlink r:id="rId511">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12">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br w:type="textWrapping"/>
        <w:t xml:space="preserve">Negative trial. No evidence for PROSTVAC in metastatic CRPC.</w:t>
      </w:r>
    </w:p>
    <w:p w:rsidR="00000000" w:rsidDel="00000000" w:rsidP="00000000" w:rsidRDefault="00000000" w:rsidRPr="00000000" w14:paraId="00000882">
      <w:pPr>
        <w:numPr>
          <w:ilvl w:val="2"/>
          <w:numId w:val="47"/>
        </w:numPr>
        <w:ind w:left="2160" w:hanging="360"/>
      </w:pPr>
      <w:r w:rsidDel="00000000" w:rsidR="00000000" w:rsidRPr="00000000">
        <w:rPr>
          <w:rtl w:val="0"/>
        </w:rPr>
        <w:t xml:space="preserve">1297 pts. Chemo-naive mCRPC newly progressed on anti-androgens. MFU 33 mo.</w:t>
      </w:r>
    </w:p>
    <w:p w:rsidR="00000000" w:rsidDel="00000000" w:rsidP="00000000" w:rsidRDefault="00000000" w:rsidRPr="00000000" w14:paraId="00000883">
      <w:pPr>
        <w:numPr>
          <w:ilvl w:val="2"/>
          <w:numId w:val="47"/>
        </w:numPr>
        <w:ind w:left="2160" w:hanging="360"/>
      </w:pPr>
      <w:r w:rsidDel="00000000" w:rsidR="00000000" w:rsidRPr="00000000">
        <w:rPr>
          <w:rtl w:val="0"/>
        </w:rPr>
        <w:t xml:space="preserve">MS ~34.5 mo. 6 mo alive without events ~30%. </w:t>
      </w:r>
      <w:r w:rsidDel="00000000" w:rsidR="00000000" w:rsidRPr="00000000">
        <w:rPr>
          <w:i w:val="1"/>
          <w:rtl w:val="0"/>
        </w:rPr>
        <w:t xml:space="preserve">60% of the events were radiographic only.</w:t>
      </w:r>
      <w:r w:rsidDel="00000000" w:rsidR="00000000" w:rsidRPr="00000000">
        <w:rPr>
          <w:rtl w:val="0"/>
        </w:rPr>
      </w:r>
    </w:p>
    <w:p w:rsidR="00000000" w:rsidDel="00000000" w:rsidP="00000000" w:rsidRDefault="00000000" w:rsidRPr="00000000" w14:paraId="00000884">
      <w:pPr>
        <w:numPr>
          <w:ilvl w:val="0"/>
          <w:numId w:val="47"/>
        </w:numPr>
      </w:pPr>
      <w:r w:rsidDel="00000000" w:rsidR="00000000" w:rsidRPr="00000000">
        <w:rPr>
          <w:b w:val="1"/>
          <w:rtl w:val="0"/>
        </w:rPr>
        <w:t xml:space="preserve">Radionuclides</w:t>
      </w:r>
    </w:p>
    <w:p w:rsidR="00000000" w:rsidDel="00000000" w:rsidP="00000000" w:rsidRDefault="00000000" w:rsidRPr="00000000" w14:paraId="00000885">
      <w:pPr>
        <w:ind w:firstLine="720"/>
        <w:rPr/>
      </w:pPr>
      <w:r w:rsidDel="00000000" w:rsidR="00000000" w:rsidRPr="00000000">
        <w:rPr>
          <w:rtl w:val="0"/>
        </w:rPr>
        <w:t xml:space="preserve">See details on Ra-223 and Strontium 89 below. </w:t>
      </w:r>
    </w:p>
    <w:bookmarkStart w:colFirst="0" w:colLast="0" w:name="kix.dmsclqvil4b" w:id="212"/>
    <w:bookmarkEnd w:id="212"/>
    <w:p w:rsidR="00000000" w:rsidDel="00000000" w:rsidP="00000000" w:rsidRDefault="00000000" w:rsidRPr="00000000" w14:paraId="00000886">
      <w:pPr>
        <w:numPr>
          <w:ilvl w:val="1"/>
          <w:numId w:val="47"/>
        </w:numPr>
        <w:ind w:left="1440" w:hanging="360"/>
      </w:pPr>
      <w:r w:rsidDel="00000000" w:rsidR="00000000" w:rsidRPr="00000000">
        <w:rPr>
          <w:b w:val="1"/>
          <w:rtl w:val="0"/>
        </w:rPr>
        <w:t xml:space="preserve">ALSYMPCA </w:t>
      </w:r>
      <w:hyperlink r:id="rId513">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87">
      <w:pPr>
        <w:numPr>
          <w:ilvl w:val="2"/>
          <w:numId w:val="47"/>
        </w:numPr>
        <w:ind w:left="2160" w:hanging="360"/>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88">
      <w:pPr>
        <w:numPr>
          <w:ilvl w:val="3"/>
          <w:numId w:val="47"/>
        </w:numPr>
        <w:ind w:left="2880" w:hanging="360"/>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89">
      <w:pPr>
        <w:numPr>
          <w:ilvl w:val="3"/>
          <w:numId w:val="47"/>
        </w:numPr>
        <w:ind w:left="2880" w:hanging="360"/>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8A">
      <w:pPr>
        <w:numPr>
          <w:ilvl w:val="3"/>
          <w:numId w:val="47"/>
        </w:numPr>
        <w:ind w:left="2880" w:hanging="360"/>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8B">
      <w:pPr>
        <w:numPr>
          <w:ilvl w:val="3"/>
          <w:numId w:val="47"/>
        </w:numPr>
        <w:ind w:left="2880" w:hanging="360"/>
      </w:pPr>
      <w:r w:rsidDel="00000000" w:rsidR="00000000" w:rsidRPr="00000000">
        <w:rPr>
          <w:rtl w:val="0"/>
        </w:rPr>
        <w:t xml:space="preserve">AE for Xofigo: Bone pain, N/V/D, constipation, anemia (2%), hematologic.</w:t>
      </w:r>
    </w:p>
    <w:p w:rsidR="00000000" w:rsidDel="00000000" w:rsidP="00000000" w:rsidRDefault="00000000" w:rsidRPr="00000000" w14:paraId="0000088C">
      <w:pPr>
        <w:numPr>
          <w:ilvl w:val="2"/>
          <w:numId w:val="47"/>
        </w:numPr>
        <w:ind w:left="2160" w:hanging="360"/>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8D">
      <w:pPr>
        <w:numPr>
          <w:ilvl w:val="2"/>
          <w:numId w:val="47"/>
        </w:numPr>
        <w:ind w:left="2160" w:hanging="360"/>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8E">
      <w:pPr>
        <w:numPr>
          <w:ilvl w:val="2"/>
          <w:numId w:val="47"/>
        </w:numPr>
        <w:ind w:left="2160" w:hanging="360"/>
      </w:pPr>
      <w:r w:rsidDel="00000000" w:rsidR="00000000" w:rsidRPr="00000000">
        <w:rPr>
          <w:rFonts w:ascii="Cardo" w:cs="Cardo" w:eastAsia="Cardo" w:hAnsi="Cardo"/>
          <w:rtl w:val="0"/>
        </w:rPr>
        <w:t xml:space="preserve">MTT increased PSA 3.4→ 3.6 mo.</w:t>
      </w:r>
    </w:p>
    <w:bookmarkStart w:colFirst="0" w:colLast="0" w:name="22z1z3sim8l6" w:id="213"/>
    <w:bookmarkEnd w:id="213"/>
    <w:p w:rsidR="00000000" w:rsidDel="00000000" w:rsidP="00000000" w:rsidRDefault="00000000" w:rsidRPr="00000000" w14:paraId="0000088F">
      <w:pPr>
        <w:numPr>
          <w:ilvl w:val="1"/>
          <w:numId w:val="47"/>
        </w:numPr>
        <w:ind w:left="1440" w:hanging="360"/>
        <w:rPr>
          <w:u w:val="none"/>
        </w:rPr>
      </w:pPr>
      <w:r w:rsidDel="00000000" w:rsidR="00000000" w:rsidRPr="00000000">
        <w:rPr>
          <w:b w:val="1"/>
          <w:rtl w:val="0"/>
        </w:rPr>
        <w:t xml:space="preserve">TheraP </w:t>
      </w:r>
      <w:r w:rsidDel="00000000" w:rsidR="00000000" w:rsidRPr="00000000">
        <w:rPr>
          <w:rtl w:val="0"/>
        </w:rPr>
        <w:t xml:space="preserve">[</w:t>
      </w:r>
      <w:hyperlink r:id="rId514">
        <w:r w:rsidDel="00000000" w:rsidR="00000000" w:rsidRPr="00000000">
          <w:rPr>
            <w:rtl w:val="0"/>
          </w:rPr>
          <w:t xml:space="preserve">Hofman ASCO '20</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Progression on prior Docetaxel→ Cabazitaxel vs. LuPSMA</w:t>
      </w:r>
      <w:r w:rsidDel="00000000" w:rsidR="00000000" w:rsidRPr="00000000">
        <w:rPr>
          <w:rtl w:val="0"/>
        </w:rPr>
        <w:t xml:space="preserve">.</w:t>
      </w:r>
    </w:p>
    <w:p w:rsidR="00000000" w:rsidDel="00000000" w:rsidP="00000000" w:rsidRDefault="00000000" w:rsidRPr="00000000" w14:paraId="00000890">
      <w:pPr>
        <w:ind w:left="1440" w:firstLine="0"/>
        <w:rPr/>
      </w:pPr>
      <w:r w:rsidDel="00000000" w:rsidR="00000000" w:rsidRPr="00000000">
        <w:rPr>
          <w:rtl w:val="0"/>
        </w:rPr>
        <w:t xml:space="preserve">Finally, some clinical data for theranostic LuPSMA! The TheraP trial suggests the superiority of LuPSMA over cabazitaxel in mCRPC in patients progressing after docetaxel.</w:t>
      </w:r>
    </w:p>
    <w:p w:rsidR="00000000" w:rsidDel="00000000" w:rsidP="00000000" w:rsidRDefault="00000000" w:rsidRPr="00000000" w14:paraId="00000891">
      <w:pPr>
        <w:ind w:left="1440" w:firstLine="0"/>
        <w:rPr/>
      </w:pPr>
      <w:r w:rsidDel="00000000" w:rsidR="00000000" w:rsidRPr="00000000">
        <w:rPr>
          <w:rtl w:val="0"/>
        </w:rPr>
        <w:t xml:space="preserve">TB</w:t>
      </w:r>
      <w:r w:rsidDel="00000000" w:rsidR="00000000" w:rsidRPr="00000000">
        <w:rPr>
          <w:rtl w:val="0"/>
        </w:rPr>
        <w:t xml:space="preserve">L </w:t>
      </w:r>
      <w:hyperlink r:id="rId515">
        <w:r w:rsidDel="00000000" w:rsidR="00000000" w:rsidRPr="00000000">
          <w:rPr>
            <w:vertAlign w:val="superscript"/>
            <w:rtl w:val="0"/>
          </w:rPr>
          <w:t xml:space="preserve">QS</w:t>
        </w:r>
      </w:hyperlink>
      <w:r w:rsidDel="00000000" w:rsidR="00000000" w:rsidRPr="00000000">
        <w:rPr>
          <w:rtl w:val="0"/>
        </w:rPr>
        <w:t xml:space="preserve">:Therapeuti</w:t>
      </w:r>
      <w:r w:rsidDel="00000000" w:rsidR="00000000" w:rsidRPr="00000000">
        <w:rPr>
          <w:rtl w:val="0"/>
        </w:rPr>
        <w:t xml:space="preserve">c Lu-177-PSMA resulted in better PSA response than cabazitaxel with docetaxel-treated mCRPC, but the kicker is they could have no evidence of FDG-positive/PSMA-negative disease on imaging.</w:t>
      </w:r>
    </w:p>
    <w:p w:rsidR="00000000" w:rsidDel="00000000" w:rsidP="00000000" w:rsidRDefault="00000000" w:rsidRPr="00000000" w14:paraId="00000892">
      <w:pPr>
        <w:numPr>
          <w:ilvl w:val="2"/>
          <w:numId w:val="47"/>
        </w:numPr>
        <w:ind w:left="2160" w:hanging="360"/>
        <w:rPr>
          <w:u w:val="none"/>
        </w:rPr>
      </w:pPr>
      <w:r w:rsidDel="00000000" w:rsidR="00000000" w:rsidRPr="00000000">
        <w:rPr>
          <w:rtl w:val="0"/>
        </w:rPr>
        <w:t xml:space="preserve">200 of 291 PET-screened men. mCRPC. Lu-177. MFU nearly 1y. </w:t>
      </w:r>
    </w:p>
    <w:p w:rsidR="00000000" w:rsidDel="00000000" w:rsidP="00000000" w:rsidRDefault="00000000" w:rsidRPr="00000000" w14:paraId="00000893">
      <w:pPr>
        <w:numPr>
          <w:ilvl w:val="2"/>
          <w:numId w:val="47"/>
        </w:numPr>
        <w:ind w:left="2160" w:hanging="360"/>
        <w:rPr>
          <w:u w:val="none"/>
        </w:rPr>
      </w:pPr>
      <w:r w:rsidDel="00000000" w:rsidR="00000000" w:rsidRPr="00000000">
        <w:rPr>
          <w:rFonts w:ascii="Cardo" w:cs="Cardo" w:eastAsia="Cardo" w:hAnsi="Cardo"/>
          <w:rtl w:val="0"/>
        </w:rPr>
        <w:t xml:space="preserve">PSA50-RR 37→ 66%. </w:t>
      </w:r>
    </w:p>
    <w:p w:rsidR="00000000" w:rsidDel="00000000" w:rsidP="00000000" w:rsidRDefault="00000000" w:rsidRPr="00000000" w14:paraId="00000894">
      <w:pPr>
        <w:numPr>
          <w:ilvl w:val="2"/>
          <w:numId w:val="47"/>
        </w:numPr>
        <w:ind w:left="2160" w:hanging="360"/>
        <w:rPr>
          <w:u w:val="none"/>
        </w:rPr>
      </w:pPr>
      <w:r w:rsidDel="00000000" w:rsidR="00000000" w:rsidRPr="00000000">
        <w:rPr>
          <w:rFonts w:ascii="Cardo" w:cs="Cardo" w:eastAsia="Cardo" w:hAnsi="Cardo"/>
          <w:rtl w:val="0"/>
        </w:rPr>
        <w:t xml:space="preserve">Grade III-IV AE in 49→ 32%. </w:t>
      </w:r>
    </w:p>
    <w:p w:rsidR="00000000" w:rsidDel="00000000" w:rsidP="00000000" w:rsidRDefault="00000000" w:rsidRPr="00000000" w14:paraId="00000895">
      <w:pPr>
        <w:ind w:left="2160" w:firstLine="0"/>
        <w:rPr/>
      </w:pPr>
      <w:r w:rsidDel="00000000" w:rsidR="00000000" w:rsidRPr="00000000">
        <w:rPr>
          <w:rtl w:val="0"/>
        </w:rPr>
      </w:r>
    </w:p>
    <w:p w:rsidR="00000000" w:rsidDel="00000000" w:rsidP="00000000" w:rsidRDefault="00000000" w:rsidRPr="00000000" w14:paraId="00000896">
      <w:pPr>
        <w:pStyle w:val="Heading3"/>
        <w:ind w:left="0" w:firstLine="0"/>
        <w:rPr/>
      </w:pPr>
      <w:bookmarkStart w:colFirst="0" w:colLast="0" w:name="_jdtfiuuh1gjh" w:id="214"/>
      <w:bookmarkEnd w:id="214"/>
      <w:hyperlink w:anchor="_ehq5q81ywp08">
        <w:r w:rsidDel="00000000" w:rsidR="00000000" w:rsidRPr="00000000">
          <w:rPr>
            <w:rtl w:val="0"/>
          </w:rPr>
          <w:t xml:space="preserve">Bone targeted Therapy</w:t>
        </w:r>
      </w:hyperlink>
      <w:r w:rsidDel="00000000" w:rsidR="00000000" w:rsidRPr="00000000">
        <w:rPr>
          <w:rtl w:val="0"/>
        </w:rPr>
      </w:r>
    </w:p>
    <w:p w:rsidR="00000000" w:rsidDel="00000000" w:rsidP="00000000" w:rsidRDefault="00000000" w:rsidRPr="00000000" w14:paraId="00000897">
      <w:pPr>
        <w:ind w:left="0" w:firstLine="0"/>
        <w:rPr/>
      </w:pPr>
      <w:r w:rsidDel="00000000" w:rsidR="00000000" w:rsidRPr="00000000">
        <w:rPr>
          <w:b w:val="1"/>
          <w:rtl w:val="0"/>
        </w:rPr>
        <w:t xml:space="preserve">Ra 223 (Xofigo)</w:t>
      </w:r>
      <w:r w:rsidDel="00000000" w:rsidR="00000000" w:rsidRPr="00000000">
        <w:rPr>
          <w:rtl w:val="0"/>
        </w:rPr>
        <w:t xml:space="preserve">, Strontium 89, Samarium 153.</w:t>
      </w:r>
    </w:p>
    <w:bookmarkStart w:colFirst="0" w:colLast="0" w:name="8mygkej2sq46" w:id="215"/>
    <w:bookmarkEnd w:id="215"/>
    <w:p w:rsidR="00000000" w:rsidDel="00000000" w:rsidP="00000000" w:rsidRDefault="00000000" w:rsidRPr="00000000" w14:paraId="00000898">
      <w:pPr>
        <w:numPr>
          <w:ilvl w:val="0"/>
          <w:numId w:val="47"/>
        </w:numPr>
      </w:pPr>
      <w:r w:rsidDel="00000000" w:rsidR="00000000" w:rsidRPr="00000000">
        <w:rPr>
          <w:b w:val="1"/>
          <w:rtl w:val="0"/>
        </w:rPr>
        <w:t xml:space="preserve">ASCO Guideline: Bone Health and Bone-targeted Therapies for Prostate Cancer </w:t>
      </w:r>
      <w:r w:rsidDel="00000000" w:rsidR="00000000" w:rsidRPr="00000000">
        <w:rPr>
          <w:i w:val="1"/>
          <w:rtl w:val="0"/>
        </w:rPr>
        <w:t xml:space="preserve">Jan 28, 2020.</w:t>
      </w:r>
    </w:p>
    <w:p w:rsidR="00000000" w:rsidDel="00000000" w:rsidP="00000000" w:rsidRDefault="00000000" w:rsidRPr="00000000" w14:paraId="00000899">
      <w:pPr>
        <w:numPr>
          <w:ilvl w:val="1"/>
          <w:numId w:val="47"/>
        </w:numPr>
        <w:ind w:left="1440" w:hanging="360"/>
        <w:rPr/>
      </w:pPr>
      <w:r w:rsidDel="00000000" w:rsidR="00000000" w:rsidRPr="00000000">
        <w:rPr>
          <w:rtl w:val="0"/>
        </w:rPr>
        <w:t xml:space="preserve">Nonmetastatic prostate cancer at high risk of fracture after ADT should receive denosumab to reduce the risk of fracture [</w:t>
      </w:r>
      <w:hyperlink r:id="rId516">
        <w:r w:rsidDel="00000000" w:rsidR="00000000" w:rsidRPr="00000000">
          <w:rPr>
            <w:rtl w:val="0"/>
          </w:rPr>
          <w:t xml:space="preserve">Smith NEJM '09</w:t>
        </w:r>
      </w:hyperlink>
      <w:r w:rsidDel="00000000" w:rsidR="00000000" w:rsidRPr="00000000">
        <w:rPr>
          <w:rtl w:val="0"/>
        </w:rPr>
        <w:t xml:space="preserve">]. Bisphosphonates are reasonable second line options, although they have not been studied for fracture prevention.</w:t>
      </w:r>
    </w:p>
    <w:p w:rsidR="00000000" w:rsidDel="00000000" w:rsidP="00000000" w:rsidRDefault="00000000" w:rsidRPr="00000000" w14:paraId="0000089A">
      <w:pPr>
        <w:numPr>
          <w:ilvl w:val="1"/>
          <w:numId w:val="47"/>
        </w:numPr>
        <w:ind w:left="1440" w:hanging="360"/>
        <w:rPr>
          <w:u w:val="none"/>
        </w:rPr>
      </w:pPr>
      <w:r w:rsidDel="00000000" w:rsidR="00000000" w:rsidRPr="00000000">
        <w:rPr>
          <w:rtl w:val="0"/>
        </w:rPr>
        <w:t xml:space="preserve">Men with metastatic CRPC may receive zoledronic acid (minimally symptomatic or asymptomatic disease) or denosumab (disease independent of symptoms) to prevent or delay skeletal related events. </w:t>
      </w:r>
    </w:p>
    <w:p w:rsidR="00000000" w:rsidDel="00000000" w:rsidP="00000000" w:rsidRDefault="00000000" w:rsidRPr="00000000" w14:paraId="0000089B">
      <w:pPr>
        <w:numPr>
          <w:ilvl w:val="1"/>
          <w:numId w:val="47"/>
        </w:numPr>
        <w:ind w:left="1440" w:hanging="360"/>
        <w:rPr>
          <w:u w:val="none"/>
        </w:rPr>
      </w:pPr>
      <w:r w:rsidDel="00000000" w:rsidR="00000000" w:rsidRPr="00000000">
        <w:rPr>
          <w:rtl w:val="0"/>
        </w:rPr>
        <w:t xml:space="preserve">There is insufficient evidence to make a recommendation with respect to men with CSPC and bone mets. </w:t>
      </w:r>
    </w:p>
    <w:p w:rsidR="00000000" w:rsidDel="00000000" w:rsidP="00000000" w:rsidRDefault="00000000" w:rsidRPr="00000000" w14:paraId="0000089C">
      <w:pPr>
        <w:numPr>
          <w:ilvl w:val="0"/>
          <w:numId w:val="47"/>
        </w:numPr>
      </w:pPr>
      <w:r w:rsidDel="00000000" w:rsidR="00000000" w:rsidRPr="00000000">
        <w:rPr>
          <w:rtl w:val="0"/>
        </w:rPr>
        <w:t xml:space="preserve">Best for pts with multiple lesions on bone scan. Do not use it for fractures, cord/nerve compression, or lesions with large extraosseous extension. </w:t>
      </w:r>
    </w:p>
    <w:p w:rsidR="00000000" w:rsidDel="00000000" w:rsidP="00000000" w:rsidRDefault="00000000" w:rsidRPr="00000000" w14:paraId="0000089D">
      <w:pPr>
        <w:numPr>
          <w:ilvl w:val="0"/>
          <w:numId w:val="47"/>
        </w:num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9E">
      <w:pPr>
        <w:numPr>
          <w:ilvl w:val="0"/>
          <w:numId w:val="47"/>
        </w:numPr>
      </w:pPr>
      <w:r w:rsidDel="00000000" w:rsidR="00000000" w:rsidRPr="00000000">
        <w:rPr>
          <w:b w:val="1"/>
          <w:rtl w:val="0"/>
        </w:rPr>
        <w:t xml:space="preserve">ACR-ASTRO Practice Parameter for the Performance of Therapy with Ra-223</w:t>
      </w:r>
      <w:r w:rsidDel="00000000" w:rsidR="00000000" w:rsidRPr="00000000">
        <w:rPr>
          <w:rtl w:val="0"/>
        </w:rPr>
        <w:t xml:space="preserve"> [</w:t>
      </w:r>
      <w:hyperlink r:id="rId517">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89F">
      <w:pPr>
        <w:numPr>
          <w:ilvl w:val="0"/>
          <w:numId w:val="47"/>
        </w:numPr>
      </w:pPr>
      <w:r w:rsidDel="00000000" w:rsidR="00000000" w:rsidRPr="00000000">
        <w:rPr>
          <w:b w:val="1"/>
          <w:rtl w:val="0"/>
        </w:rPr>
        <w:t xml:space="preserve">Bone-Targeting Radioisotopes Meta</w:t>
      </w:r>
      <w:r w:rsidDel="00000000" w:rsidR="00000000" w:rsidRPr="00000000">
        <w:rPr>
          <w:rtl w:val="0"/>
        </w:rPr>
        <w:t xml:space="preserve"> [</w:t>
      </w:r>
      <w:hyperlink r:id="rId518">
        <w:r w:rsidDel="00000000" w:rsidR="00000000" w:rsidRPr="00000000">
          <w:rPr>
            <w:rtl w:val="0"/>
          </w:rPr>
          <w:t xml:space="preserve">Terrisse JAMA Onc '19</w:t>
        </w:r>
      </w:hyperlink>
      <w:r w:rsidDel="00000000" w:rsidR="00000000" w:rsidRPr="00000000">
        <w:rPr>
          <w:rtl w:val="0"/>
        </w:rPr>
        <w:t xml:space="preserve">]:</w:t>
        <w:br w:type="textWrapping"/>
        <w:t xml:space="preserve">OS HR 0.86 with radioisotopes, and is most significant with alpha emitting Ra-223. </w:t>
      </w:r>
    </w:p>
    <w:p w:rsidR="00000000" w:rsidDel="00000000" w:rsidP="00000000" w:rsidRDefault="00000000" w:rsidRPr="00000000" w14:paraId="000008A0">
      <w:pPr>
        <w:numPr>
          <w:ilvl w:val="0"/>
          <w:numId w:val="47"/>
        </w:num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A1">
      <w:pPr>
        <w:numPr>
          <w:ilvl w:val="1"/>
          <w:numId w:val="47"/>
        </w:numPr>
        <w:ind w:left="1440" w:hanging="360"/>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A2">
      <w:pPr>
        <w:numPr>
          <w:ilvl w:val="1"/>
          <w:numId w:val="47"/>
        </w:numPr>
        <w:ind w:left="1440" w:hanging="360"/>
      </w:pPr>
      <w:r w:rsidDel="00000000" w:rsidR="00000000" w:rsidRPr="00000000">
        <w:rPr>
          <w:rtl w:val="0"/>
        </w:rPr>
        <w:t xml:space="preserve">G3-4 heme (2% neutropenia, 3% thrombocytopenia, 6% anemia). </w:t>
      </w:r>
    </w:p>
    <w:p w:rsidR="00000000" w:rsidDel="00000000" w:rsidP="00000000" w:rsidRDefault="00000000" w:rsidRPr="00000000" w14:paraId="000008A3">
      <w:pPr>
        <w:numPr>
          <w:ilvl w:val="1"/>
          <w:numId w:val="47"/>
        </w:numPr>
        <w:ind w:left="1440" w:hanging="360"/>
      </w:pPr>
      <w:r w:rsidDel="00000000" w:rsidR="00000000" w:rsidRPr="00000000">
        <w:rPr>
          <w:rtl w:val="0"/>
        </w:rPr>
        <w:t xml:space="preserve">Predominantly excreted in stool, therefore mild N/V/D may occur.</w:t>
      </w:r>
    </w:p>
    <w:p w:rsidR="00000000" w:rsidDel="00000000" w:rsidP="00000000" w:rsidRDefault="00000000" w:rsidRPr="00000000" w14:paraId="000008A4">
      <w:pPr>
        <w:numPr>
          <w:ilvl w:val="1"/>
          <w:numId w:val="47"/>
        </w:numPr>
        <w:ind w:left="1440" w:hanging="360"/>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A5">
      <w:pPr>
        <w:numPr>
          <w:ilvl w:val="1"/>
          <w:numId w:val="47"/>
        </w:numPr>
        <w:ind w:left="1440" w:hanging="360"/>
      </w:pPr>
      <w:r w:rsidDel="00000000" w:rsidR="00000000" w:rsidRPr="00000000">
        <w:rPr>
          <w:rtl w:val="0"/>
        </w:rPr>
        <w:t xml:space="preserve">Better QoL, MS, and decreased skeletal events with Xofigo q4w x6c [</w:t>
      </w:r>
      <w:hyperlink w:anchor="g1jx855d1jj4">
        <w:r w:rsidDel="00000000" w:rsidR="00000000" w:rsidRPr="00000000">
          <w:rPr>
            <w:rtl w:val="0"/>
          </w:rPr>
          <w:t xml:space="preserve">ALSYMPCA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6">
      <w:pPr>
        <w:numPr>
          <w:ilvl w:val="1"/>
          <w:numId w:val="47"/>
        </w:numPr>
        <w:ind w:left="1440" w:hanging="360"/>
      </w:pPr>
      <w:hyperlink r:id="rId519">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was closed early due to increased rate of bone fractures</w:t>
      </w:r>
      <w:r w:rsidDel="00000000" w:rsidR="00000000" w:rsidRPr="00000000">
        <w:rPr>
          <w:rtl w:val="0"/>
        </w:rPr>
        <w:t xml:space="preserve">. However, [</w:t>
      </w:r>
      <w:hyperlink w:anchor="8mygkej2sq46">
        <w:r w:rsidDel="00000000" w:rsidR="00000000" w:rsidRPr="00000000">
          <w:rPr>
            <w:rtl w:val="0"/>
          </w:rPr>
          <w:t xml:space="preserve">we now know</w:t>
        </w:r>
      </w:hyperlink>
      <w:r w:rsidDel="00000000" w:rsidR="00000000" w:rsidRPr="00000000">
        <w:rPr>
          <w:rtl w:val="0"/>
        </w:rPr>
        <w:t xml:space="preserve">] bone-protecting agents can modify this risk. </w:t>
      </w:r>
    </w:p>
    <w:p w:rsidR="00000000" w:rsidDel="00000000" w:rsidP="00000000" w:rsidRDefault="00000000" w:rsidRPr="00000000" w14:paraId="000008A7">
      <w:pPr>
        <w:numPr>
          <w:ilvl w:val="0"/>
          <w:numId w:val="47"/>
        </w:num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and ៵ emitter)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A8">
      <w:pPr>
        <w:numPr>
          <w:ilvl w:val="1"/>
          <w:numId w:val="47"/>
        </w:numPr>
        <w:ind w:left="1440" w:hanging="360"/>
      </w:pPr>
      <w:r w:rsidDel="00000000" w:rsidR="00000000" w:rsidRPr="00000000">
        <w:rPr>
          <w:b w:val="1"/>
          <w:rtl w:val="0"/>
        </w:rPr>
        <w:t xml:space="preserve">Strontium</w:t>
      </w:r>
      <w:r w:rsidDel="00000000" w:rsidR="00000000" w:rsidRPr="00000000">
        <w:rPr>
          <w:rtl w:val="0"/>
        </w:rPr>
        <w:t xml:space="preserve">: response rates 40-95%, pain relief at 1-4 weeks, lasting 18 months. Improved response rate and duration with low dose platinum. </w:t>
      </w:r>
    </w:p>
    <w:p w:rsidR="00000000" w:rsidDel="00000000" w:rsidP="00000000" w:rsidRDefault="00000000" w:rsidRPr="00000000" w14:paraId="000008A9">
      <w:pPr>
        <w:numPr>
          <w:ilvl w:val="1"/>
          <w:numId w:val="47"/>
        </w:numPr>
        <w:ind w:left="1440" w:hanging="360"/>
      </w:pPr>
      <w:r w:rsidDel="00000000" w:rsidR="00000000" w:rsidRPr="00000000">
        <w:rPr>
          <w:b w:val="1"/>
          <w:rtl w:val="0"/>
        </w:rPr>
        <w:t xml:space="preserve">Samarium</w:t>
      </w:r>
      <w:r w:rsidDel="00000000" w:rsidR="00000000" w:rsidRPr="00000000">
        <w:rPr>
          <w:rtl w:val="0"/>
        </w:rPr>
        <w:t xml:space="preserve">: response rates 70-95%, pain relief at 1-2 weeks, lasting up to 4 months.</w:t>
      </w:r>
    </w:p>
    <w:p w:rsidR="00000000" w:rsidDel="00000000" w:rsidP="00000000" w:rsidRDefault="00000000" w:rsidRPr="00000000" w14:paraId="000008AA">
      <w:pPr>
        <w:numPr>
          <w:ilvl w:val="2"/>
          <w:numId w:val="47"/>
        </w:numPr>
        <w:ind w:left="2160" w:hanging="360"/>
      </w:pPr>
      <w:r w:rsidDel="00000000" w:rsidR="00000000" w:rsidRPr="00000000">
        <w:rPr>
          <w:rtl w:val="0"/>
        </w:rPr>
        <w:t xml:space="preserve">[</w:t>
      </w:r>
      <w:hyperlink r:id="rId520">
        <w:r w:rsidDel="00000000" w:rsidR="00000000" w:rsidRPr="00000000">
          <w:rPr>
            <w:rtl w:val="0"/>
          </w:rPr>
          <w:t xml:space="preserve">Double blinded trial</w:t>
        </w:r>
      </w:hyperlink>
      <w:r w:rsidDel="00000000" w:rsidR="00000000" w:rsidRPr="00000000">
        <w:rPr>
          <w:rtl w:val="0"/>
        </w:rPr>
        <w:t xml:space="preserve">]: Up to 70% can have pain relief, 31% marked or complete pain relief.</w:t>
      </w:r>
    </w:p>
    <w:p w:rsidR="00000000" w:rsidDel="00000000" w:rsidP="00000000" w:rsidRDefault="00000000" w:rsidRPr="00000000" w14:paraId="000008AB">
      <w:pPr>
        <w:ind w:left="0" w:firstLine="0"/>
        <w:rPr>
          <w:b w:val="1"/>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C">
            <w:pPr>
              <w:ind w:left="0" w:firstLine="0"/>
              <w:rPr/>
            </w:pPr>
            <w:r w:rsidDel="00000000" w:rsidR="00000000" w:rsidRPr="00000000">
              <w:rPr>
                <w:b w:val="1"/>
                <w:rtl w:val="0"/>
              </w:rPr>
              <w:t xml:space="preserve">ABS/ASTRO/ACR/ESTRO guidelines </w:t>
            </w:r>
            <w:r w:rsidDel="00000000" w:rsidR="00000000" w:rsidRPr="00000000">
              <w:rPr>
                <w:rtl w:val="0"/>
              </w:rPr>
              <w:t xml:space="preserve">[</w:t>
            </w:r>
            <w:hyperlink r:id="rId521">
              <w:r w:rsidDel="00000000" w:rsidR="00000000" w:rsidRPr="00000000">
                <w:rPr>
                  <w:rtl w:val="0"/>
                </w:rPr>
                <w:t xml:space="preserve">Yamada BT '12</w:t>
              </w:r>
            </w:hyperlink>
            <w:r w:rsidDel="00000000" w:rsidR="00000000" w:rsidRPr="00000000">
              <w:rPr>
                <w:rtl w:val="0"/>
              </w:rPr>
              <w:t xml:space="preserve">]</w:t>
            </w:r>
          </w:p>
          <w:p w:rsidR="00000000" w:rsidDel="00000000" w:rsidP="00000000" w:rsidRDefault="00000000" w:rsidRPr="00000000" w14:paraId="000008AD">
            <w:pPr>
              <w:ind w:left="0" w:firstLine="0"/>
              <w:rPr/>
            </w:pPr>
            <w:r w:rsidDel="00000000" w:rsidR="00000000" w:rsidRPr="00000000">
              <w:rPr>
                <w:b w:val="1"/>
                <w:rtl w:val="0"/>
              </w:rPr>
              <w:t xml:space="preserve">GEC/ESTRO guidelines on HDR BT for localized prostate cancer: An Update </w:t>
            </w:r>
            <w:r w:rsidDel="00000000" w:rsidR="00000000" w:rsidRPr="00000000">
              <w:rPr>
                <w:rtl w:val="0"/>
              </w:rPr>
              <w:t xml:space="preserve">[</w:t>
            </w:r>
            <w:hyperlink r:id="rId522">
              <w:r w:rsidDel="00000000" w:rsidR="00000000" w:rsidRPr="00000000">
                <w:rPr>
                  <w:rtl w:val="0"/>
                </w:rPr>
                <w:t xml:space="preserve">Hoskin RTO '13</w:t>
              </w:r>
            </w:hyperlink>
            <w:r w:rsidDel="00000000" w:rsidR="00000000" w:rsidRPr="00000000">
              <w:rPr>
                <w:rtl w:val="0"/>
              </w:rPr>
              <w:t xml:space="preserve">]</w:t>
            </w:r>
          </w:p>
          <w:p w:rsidR="00000000" w:rsidDel="00000000" w:rsidP="00000000" w:rsidRDefault="00000000" w:rsidRPr="00000000" w14:paraId="000008AE">
            <w:pPr>
              <w:ind w:left="0" w:firstLine="0"/>
              <w:rPr/>
            </w:pPr>
            <w:r w:rsidDel="00000000" w:rsidR="00000000" w:rsidRPr="00000000">
              <w:rPr>
                <w:rtl w:val="0"/>
              </w:rPr>
              <w:t xml:space="preserve">Clinically localized, no LAD or DM, a high quality implant is technically achievable and the patient is at low risk for significant comorbidity compared to alternative treatment approaches.</w:t>
            </w:r>
          </w:p>
          <w:p w:rsidR="00000000" w:rsidDel="00000000" w:rsidP="00000000" w:rsidRDefault="00000000" w:rsidRPr="00000000" w14:paraId="000008AF">
            <w:pPr>
              <w:numPr>
                <w:ilvl w:val="0"/>
                <w:numId w:val="59"/>
              </w:numPr>
            </w:pPr>
            <w:r w:rsidDel="00000000" w:rsidR="00000000" w:rsidRPr="00000000">
              <w:rPr>
                <w:b w:val="1"/>
                <w:rtl w:val="0"/>
              </w:rPr>
              <w:t xml:space="preserve">Absolute C/I</w:t>
            </w:r>
            <w:r w:rsidDel="00000000" w:rsidR="00000000" w:rsidRPr="00000000">
              <w:rPr>
                <w:rtl w:val="0"/>
              </w:rPr>
              <w:t xml:space="preserve">: High operative risk, no rectum, life expectancy &lt; 10 years, DMs, ataxia telangiectasia.</w:t>
            </w:r>
          </w:p>
          <w:p w:rsidR="00000000" w:rsidDel="00000000" w:rsidP="00000000" w:rsidRDefault="00000000" w:rsidRPr="00000000" w14:paraId="000008B0">
            <w:pPr>
              <w:numPr>
                <w:ilvl w:val="0"/>
                <w:numId w:val="59"/>
              </w:numPr>
            </w:pPr>
            <w:r w:rsidDel="00000000" w:rsidR="00000000" w:rsidRPr="00000000">
              <w:rPr>
                <w:b w:val="1"/>
                <w:rtl w:val="0"/>
              </w:rPr>
              <w:t xml:space="preserve">Relative C/I</w:t>
            </w:r>
            <w:r w:rsidDel="00000000" w:rsidR="00000000" w:rsidRPr="00000000">
              <w:rPr>
                <w:rtl w:val="0"/>
              </w:rPr>
              <w:t xml:space="preserve">: IPSS &gt;15-18, prior pelvic RT, prior TURP, large median lobe, &gt; 60cc, IBD.</w:t>
            </w:r>
          </w:p>
          <w:p w:rsidR="00000000" w:rsidDel="00000000" w:rsidP="00000000" w:rsidRDefault="00000000" w:rsidRPr="00000000" w14:paraId="000008B1">
            <w:pPr>
              <w:numPr>
                <w:ilvl w:val="0"/>
                <w:numId w:val="59"/>
              </w:numPr>
              <w:rPr>
                <w:u w:val="none"/>
              </w:rPr>
            </w:pPr>
            <w:r w:rsidDel="00000000" w:rsidR="00000000" w:rsidRPr="00000000">
              <w:rPr>
                <w:rtl w:val="0"/>
              </w:rPr>
              <w:t xml:space="preserve">See </w:t>
            </w:r>
            <w:r w:rsidDel="00000000" w:rsidR="00000000" w:rsidRPr="00000000">
              <w:rPr>
                <w:rtl w:val="0"/>
              </w:rPr>
              <w:t xml:space="preserve">[</w:t>
            </w:r>
            <w:hyperlink w:anchor="_y6wxl1m8nib">
              <w:r w:rsidDel="00000000" w:rsidR="00000000" w:rsidRPr="00000000">
                <w:rPr>
                  <w:rtl w:val="0"/>
                </w:rPr>
                <w:t xml:space="preserve">Patient selection</w:t>
              </w:r>
            </w:hyperlink>
            <w:r w:rsidDel="00000000" w:rsidR="00000000" w:rsidRPr="00000000">
              <w:rPr>
                <w:rtl w:val="0"/>
              </w:rPr>
              <w:t xml:space="preserve">] for brachytherapy section.</w:t>
            </w:r>
          </w:p>
          <w:p w:rsidR="00000000" w:rsidDel="00000000" w:rsidP="00000000" w:rsidRDefault="00000000" w:rsidRPr="00000000" w14:paraId="000008B2">
            <w:pPr>
              <w:ind w:left="0" w:firstLine="0"/>
              <w:rPr/>
            </w:pPr>
            <w:r w:rsidDel="00000000" w:rsidR="00000000" w:rsidRPr="00000000">
              <w:rPr>
                <w:rtl w:val="0"/>
              </w:rPr>
            </w:r>
          </w:p>
          <w:p w:rsidR="00000000" w:rsidDel="00000000" w:rsidP="00000000" w:rsidRDefault="00000000" w:rsidRPr="00000000" w14:paraId="000008B3">
            <w:pPr>
              <w:ind w:left="0" w:firstLine="0"/>
              <w:rPr>
                <w:i w:val="1"/>
              </w:rPr>
            </w:pPr>
            <w:r w:rsidDel="00000000" w:rsidR="00000000" w:rsidRPr="00000000">
              <w:rPr>
                <w:b w:val="1"/>
                <w:rtl w:val="0"/>
              </w:rPr>
              <w:t xml:space="preserve">ASCO/CCO Guideline: </w:t>
            </w:r>
            <w:hyperlink r:id="rId523">
              <w:r w:rsidDel="00000000" w:rsidR="00000000" w:rsidRPr="00000000">
                <w:rPr>
                  <w:b w:val="1"/>
                  <w:rtl w:val="0"/>
                </w:rPr>
                <w:t xml:space="preserve">Brachytherapy for Patients with Prostate Cancer</w:t>
              </w:r>
            </w:hyperlink>
            <w:r w:rsidDel="00000000" w:rsidR="00000000" w:rsidRPr="00000000">
              <w:rPr>
                <w:b w:val="1"/>
                <w:i w:val="1"/>
                <w:rtl w:val="0"/>
              </w:rPr>
              <w:t xml:space="preserve"> </w:t>
            </w:r>
            <w:r w:rsidDel="00000000" w:rsidR="00000000" w:rsidRPr="00000000">
              <w:rPr>
                <w:i w:val="1"/>
                <w:rtl w:val="0"/>
              </w:rPr>
              <w:t xml:space="preserve">March 27, 2017</w:t>
            </w:r>
          </w:p>
          <w:p w:rsidR="00000000" w:rsidDel="00000000" w:rsidP="00000000" w:rsidRDefault="00000000" w:rsidRPr="00000000" w14:paraId="000008B4">
            <w:pPr>
              <w:ind w:left="0" w:firstLine="0"/>
              <w:rPr/>
            </w:pPr>
            <w:r w:rsidDel="00000000" w:rsidR="00000000" w:rsidRPr="00000000">
              <w:rPr>
                <w:rtl w:val="0"/>
              </w:rPr>
              <w:t xml:space="preserve">See counterpoint to these guidelines below.</w:t>
            </w:r>
          </w:p>
          <w:p w:rsidR="00000000" w:rsidDel="00000000" w:rsidP="00000000" w:rsidRDefault="00000000" w:rsidRPr="00000000" w14:paraId="000008B5">
            <w:pPr>
              <w:numPr>
                <w:ilvl w:val="0"/>
                <w:numId w:val="40"/>
              </w:numPr>
            </w:pPr>
            <w:r w:rsidDel="00000000" w:rsidR="00000000" w:rsidRPr="00000000">
              <w:rPr>
                <w:rtl w:val="0"/>
              </w:rPr>
              <w:t xml:space="preserve">LR pts should be </w:t>
            </w:r>
            <w:r w:rsidDel="00000000" w:rsidR="00000000" w:rsidRPr="00000000">
              <w:rPr>
                <w:i w:val="1"/>
                <w:rtl w:val="0"/>
              </w:rPr>
              <w:t xml:space="preserve">offered</w:t>
            </w:r>
            <w:r w:rsidDel="00000000" w:rsidR="00000000" w:rsidRPr="00000000">
              <w:rPr>
                <w:rtl w:val="0"/>
              </w:rPr>
              <w:t xml:space="preserve"> all three options: LDR alone, EBRT alone or RP.</w:t>
            </w:r>
          </w:p>
          <w:p w:rsidR="00000000" w:rsidDel="00000000" w:rsidP="00000000" w:rsidRDefault="00000000" w:rsidRPr="00000000" w14:paraId="000008B6">
            <w:pPr>
              <w:numPr>
                <w:ilvl w:val="0"/>
                <w:numId w:val="40"/>
              </w:numPr>
            </w:pPr>
            <w:r w:rsidDel="00000000" w:rsidR="00000000" w:rsidRPr="00000000">
              <w:rPr>
                <w:rtl w:val="0"/>
              </w:rPr>
              <w:t xml:space="preserve">For L-IR (GG2, PSA &lt; 10 or GS 6, PSA 10-20), LDR brachy alone may be offered as monotherapy.</w:t>
            </w:r>
          </w:p>
          <w:p w:rsidR="00000000" w:rsidDel="00000000" w:rsidP="00000000" w:rsidRDefault="00000000" w:rsidRPr="00000000" w14:paraId="000008B7">
            <w:pPr>
              <w:numPr>
                <w:ilvl w:val="0"/>
                <w:numId w:val="40"/>
              </w:numPr>
            </w:pPr>
            <w:r w:rsidDel="00000000" w:rsidR="00000000" w:rsidRPr="00000000">
              <w:rPr>
                <w:rtl w:val="0"/>
              </w:rPr>
              <w:t xml:space="preserve">I-125 and Pd-103 are reasonable isotopes for LDR.</w:t>
            </w:r>
          </w:p>
          <w:p w:rsidR="00000000" w:rsidDel="00000000" w:rsidP="00000000" w:rsidRDefault="00000000" w:rsidRPr="00000000" w14:paraId="000008B8">
            <w:pPr>
              <w:numPr>
                <w:ilvl w:val="0"/>
                <w:numId w:val="40"/>
              </w:numPr>
            </w:pPr>
            <w:r w:rsidDel="00000000" w:rsidR="00000000" w:rsidRPr="00000000">
              <w:rPr>
                <w:rtl w:val="0"/>
              </w:rPr>
              <w:t xml:space="preserve">No recommendation can be made for or against Cs-131 or HDR monotherapy.</w:t>
            </w:r>
          </w:p>
          <w:p w:rsidR="00000000" w:rsidDel="00000000" w:rsidP="00000000" w:rsidRDefault="00000000" w:rsidRPr="00000000" w14:paraId="000008B9">
            <w:pPr>
              <w:numPr>
                <w:ilvl w:val="0"/>
                <w:numId w:val="40"/>
              </w:numPr>
            </w:pPr>
            <w:r w:rsidDel="00000000" w:rsidR="00000000" w:rsidRPr="00000000">
              <w:rPr>
                <w:rtl w:val="0"/>
              </w:rPr>
              <w:t xml:space="preserve">IR pts choosing EBRT ± ADT should be offered an LDR or HDR boost to eligible pts.</w:t>
            </w:r>
          </w:p>
          <w:p w:rsidR="00000000" w:rsidDel="00000000" w:rsidP="00000000" w:rsidRDefault="00000000" w:rsidRPr="00000000" w14:paraId="000008BA">
            <w:pPr>
              <w:numPr>
                <w:ilvl w:val="0"/>
                <w:numId w:val="40"/>
              </w:numPr>
            </w:pPr>
            <w:r w:rsidDel="00000000" w:rsidR="00000000" w:rsidRPr="00000000">
              <w:rPr>
                <w:rtl w:val="0"/>
              </w:rPr>
              <w:t xml:space="preserve">HR pts receiving EBRT and ADT should be offered an LDR or HDR boost to eligible pts.</w:t>
            </w:r>
          </w:p>
          <w:p w:rsidR="00000000" w:rsidDel="00000000" w:rsidP="00000000" w:rsidRDefault="00000000" w:rsidRPr="00000000" w14:paraId="000008BB">
            <w:pPr>
              <w:ind w:firstLine="720"/>
              <w:rPr/>
            </w:pPr>
            <w:r w:rsidDel="00000000" w:rsidR="00000000" w:rsidRPr="00000000">
              <w:rPr>
                <w:rtl w:val="0"/>
              </w:rPr>
            </w:r>
          </w:p>
          <w:bookmarkStart w:colFirst="0" w:colLast="0" w:name="kix.6xx8kqrbj7i7" w:id="216"/>
          <w:bookmarkEnd w:id="216"/>
          <w:p w:rsidR="00000000" w:rsidDel="00000000" w:rsidP="00000000" w:rsidRDefault="00000000" w:rsidRPr="00000000" w14:paraId="000008BC">
            <w:pPr>
              <w:ind w:left="0" w:firstLine="0"/>
              <w:rPr/>
            </w:pPr>
            <w:r w:rsidDel="00000000" w:rsidR="00000000" w:rsidRPr="00000000">
              <w:rPr>
                <w:b w:val="1"/>
                <w:rtl w:val="0"/>
              </w:rPr>
              <w:t xml:space="preserve">Optimal radical therapy for localized PrCa: recreation of the self-fulfilling prophecy w Combo BT? </w:t>
            </w:r>
            <w:r w:rsidDel="00000000" w:rsidR="00000000" w:rsidRPr="00000000">
              <w:rPr>
                <w:rtl w:val="0"/>
              </w:rPr>
              <w:t xml:space="preserve">[</w:t>
            </w:r>
            <w:hyperlink r:id="rId524">
              <w:r w:rsidDel="00000000" w:rsidR="00000000" w:rsidRPr="00000000">
                <w:rPr>
                  <w:rtl w:val="0"/>
                </w:rPr>
                <w:t xml:space="preserve">Spratt/Carroll JCO '18</w:t>
              </w:r>
            </w:hyperlink>
            <w:r w:rsidDel="00000000" w:rsidR="00000000" w:rsidRPr="00000000">
              <w:rPr>
                <w:rtl w:val="0"/>
              </w:rPr>
              <w:t xml:space="preserve">]</w:t>
            </w:r>
          </w:p>
          <w:p w:rsidR="00000000" w:rsidDel="00000000" w:rsidP="00000000" w:rsidRDefault="00000000" w:rsidRPr="00000000" w14:paraId="000008BD">
            <w:pPr>
              <w:ind w:left="0" w:firstLine="0"/>
              <w:rPr/>
            </w:pPr>
            <w:r w:rsidDel="00000000" w:rsidR="00000000" w:rsidRPr="00000000">
              <w:rPr>
                <w:rtl w:val="0"/>
              </w:rPr>
              <w:t xml:space="preserve">"In summary, the existing retrospective data [recommending CMT] should be interpreted with extreme caution, given that the bias favors combination brachytherapy, randomized trials have not demonstrated improvements in DMFS or OS from the addition of BT, there is a markedly increased risk of severe toxicity from the addition of BT, and data from multiple trials demonstrate that salvage brachytherapy is effective and reasonably safe… Therefore, we respectfully disagree with the ASCO guidelines that combination BT should be offered to all eligible patients with unfavorable or high-risk prostate cancer."</w:t>
            </w:r>
          </w:p>
          <w:p w:rsidR="00000000" w:rsidDel="00000000" w:rsidP="00000000" w:rsidRDefault="00000000" w:rsidRPr="00000000" w14:paraId="000008BE">
            <w:pPr>
              <w:ind w:left="0" w:firstLine="0"/>
              <w:rPr/>
            </w:pPr>
            <w:r w:rsidDel="00000000" w:rsidR="00000000" w:rsidRPr="00000000">
              <w:rPr>
                <w:rtl w:val="0"/>
              </w:rPr>
            </w:r>
          </w:p>
          <w:bookmarkStart w:colFirst="0" w:colLast="0" w:name="faj0zrxpl4qa" w:id="217"/>
          <w:bookmarkEnd w:id="217"/>
          <w:p w:rsidR="00000000" w:rsidDel="00000000" w:rsidP="00000000" w:rsidRDefault="00000000" w:rsidRPr="00000000" w14:paraId="000008BF">
            <w:pPr>
              <w:ind w:left="0" w:firstLine="0"/>
              <w:rPr/>
            </w:pPr>
            <w:r w:rsidDel="00000000" w:rsidR="00000000" w:rsidRPr="00000000">
              <w:rPr>
                <w:b w:val="1"/>
                <w:rtl w:val="0"/>
              </w:rPr>
              <w:t xml:space="preserve">Dr. Brenner's seminal paper </w:t>
            </w:r>
            <w:r w:rsidDel="00000000" w:rsidR="00000000" w:rsidRPr="00000000">
              <w:rPr>
                <w:rtl w:val="0"/>
              </w:rPr>
              <w:t xml:space="preserve">[</w:t>
            </w:r>
            <w:hyperlink r:id="rId525">
              <w:r w:rsidDel="00000000" w:rsidR="00000000" w:rsidRPr="00000000">
                <w:rPr>
                  <w:rtl w:val="0"/>
                </w:rPr>
                <w:t xml:space="preserve">IJROBP '99</w:t>
              </w:r>
            </w:hyperlink>
            <w:r w:rsidDel="00000000" w:rsidR="00000000" w:rsidRPr="00000000">
              <w:rPr>
                <w:rtl w:val="0"/>
              </w:rPr>
              <w:t xml:space="preserve">]</w:t>
            </w:r>
            <w:r w:rsidDel="00000000" w:rsidR="00000000" w:rsidRPr="00000000">
              <w:rPr>
                <w:b w:val="1"/>
                <w:rtl w:val="0"/>
              </w:rPr>
              <w:t xml:space="preserve"> on PrCa radiobiology suggested prostate α / β much lower than previously believed, initiating a paradigm shift in the way we think about fractionation</w:t>
            </w:r>
            <w:r w:rsidDel="00000000" w:rsidR="00000000" w:rsidRPr="00000000">
              <w:rPr>
                <w:rtl w:val="0"/>
              </w:rPr>
              <w:t xml:space="preserve">.</w:t>
            </w:r>
          </w:p>
          <w:p w:rsidR="00000000" w:rsidDel="00000000" w:rsidP="00000000" w:rsidRDefault="00000000" w:rsidRPr="00000000" w14:paraId="000008C0">
            <w:pPr>
              <w:numPr>
                <w:ilvl w:val="0"/>
                <w:numId w:val="40"/>
              </w:numPr>
            </w:pPr>
            <w:r w:rsidDel="00000000" w:rsidR="00000000" w:rsidRPr="00000000">
              <w:rPr>
                <w:rtl w:val="0"/>
              </w:rPr>
              <w:t xml:space="preserve">Theory: PrCa w low α/β, w relatively higher α/β of surrounding tissues, so may benefit from BT or hypofractionation.</w:t>
            </w:r>
          </w:p>
          <w:p w:rsidR="00000000" w:rsidDel="00000000" w:rsidP="00000000" w:rsidRDefault="00000000" w:rsidRPr="00000000" w14:paraId="000008C1">
            <w:pPr>
              <w:numPr>
                <w:ilvl w:val="1"/>
                <w:numId w:val="40"/>
              </w:numPr>
              <w:ind w:left="1440" w:hanging="360"/>
            </w:pPr>
            <w:r w:rsidDel="00000000" w:rsidR="00000000" w:rsidRPr="00000000">
              <w:rPr>
                <w:rtl w:val="0"/>
              </w:rPr>
              <w:t xml:space="preserve">Many studies attempting to characterize the α/β ratio were in the pre-IGRT era, and pts undergoing LDR brachy may not have received the dose used in the α/β calculation. Consider it an unconfirmed hypothesis.</w:t>
            </w:r>
          </w:p>
          <w:p w:rsidR="00000000" w:rsidDel="00000000" w:rsidP="00000000" w:rsidRDefault="00000000" w:rsidRPr="00000000" w14:paraId="000008C2">
            <w:pPr>
              <w:numPr>
                <w:ilvl w:val="1"/>
                <w:numId w:val="40"/>
              </w:numPr>
              <w:ind w:left="1440" w:hanging="360"/>
            </w:pPr>
            <w:r w:rsidDel="00000000" w:rsidR="00000000" w:rsidRPr="00000000">
              <w:rPr>
                <w:rtl w:val="0"/>
              </w:rPr>
              <w:t xml:space="preserve">Meta of 20+ studies [</w:t>
            </w:r>
            <w:hyperlink r:id="rId526">
              <w:r w:rsidDel="00000000" w:rsidR="00000000" w:rsidRPr="00000000">
                <w:rPr>
                  <w:rtl w:val="0"/>
                </w:rPr>
                <w:t xml:space="preserve">Vogelius IJROBP '13</w:t>
              </w:r>
            </w:hyperlink>
            <w:r w:rsidDel="00000000" w:rsidR="00000000" w:rsidRPr="00000000">
              <w:rPr>
                <w:rtl w:val="0"/>
              </w:rPr>
              <w:t xml:space="preserve">] estimated α/β to be between 1-4 with a</w:t>
            </w:r>
            <w:r w:rsidDel="00000000" w:rsidR="00000000" w:rsidRPr="00000000">
              <w:rPr>
                <w:b w:val="1"/>
                <w:rtl w:val="0"/>
              </w:rPr>
              <w:t xml:space="preserve"> median α/β of 2.7</w:t>
            </w:r>
            <w:r w:rsidDel="00000000" w:rsidR="00000000" w:rsidRPr="00000000">
              <w:rPr>
                <w:rtl w:val="0"/>
              </w:rPr>
              <w:t xml:space="preserve">.</w:t>
            </w:r>
          </w:p>
        </w:tc>
      </w:tr>
    </w:tbl>
    <w:p w:rsidR="00000000" w:rsidDel="00000000" w:rsidP="00000000" w:rsidRDefault="00000000" w:rsidRPr="00000000" w14:paraId="000008C3">
      <w:pPr>
        <w:spacing w:line="240" w:lineRule="auto"/>
        <w:ind w:left="0" w:firstLine="0"/>
        <w:rPr/>
      </w:pPr>
      <w:r w:rsidDel="00000000" w:rsidR="00000000" w:rsidRPr="00000000">
        <w:rPr>
          <w:rtl w:val="0"/>
        </w:rPr>
      </w:r>
    </w:p>
    <w:p w:rsidR="00000000" w:rsidDel="00000000" w:rsidP="00000000" w:rsidRDefault="00000000" w:rsidRPr="00000000" w14:paraId="000008C4">
      <w:pPr>
        <w:pStyle w:val="Heading2"/>
        <w:rPr/>
      </w:pPr>
      <w:bookmarkStart w:colFirst="0" w:colLast="0" w:name="_6cbkpd2j0hay" w:id="218"/>
      <w:bookmarkEnd w:id="218"/>
      <w:hyperlink w:anchor="_hacuxkgwbl76">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8C5">
      <w:pPr>
        <w:ind w:left="0" w:firstLine="0"/>
        <w:rPr/>
      </w:pPr>
      <w:r w:rsidDel="00000000" w:rsidR="00000000" w:rsidRPr="00000000">
        <w:rPr>
          <w:rtl w:val="0"/>
        </w:rPr>
        <w:t xml:space="preserve">See the Summary Box above.</w:t>
      </w:r>
    </w:p>
    <w:p w:rsidR="00000000" w:rsidDel="00000000" w:rsidP="00000000" w:rsidRDefault="00000000" w:rsidRPr="00000000" w14:paraId="000008C6">
      <w:pPr>
        <w:ind w:left="0" w:firstLine="0"/>
        <w:rPr/>
      </w:pPr>
      <w:r w:rsidDel="00000000" w:rsidR="00000000" w:rsidRPr="00000000">
        <w:rPr>
          <w:rtl w:val="0"/>
        </w:rPr>
        <w:t xml:space="preserve">PTV advantage of brachytherapy [</w:t>
      </w:r>
      <w:hyperlink r:id="rId527">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8C7">
      <w:pPr>
        <w:ind w:left="0" w:firstLine="0"/>
        <w:rPr/>
      </w:pPr>
      <w:r w:rsidDel="00000000" w:rsidR="00000000" w:rsidRPr="00000000">
        <w:rPr>
          <w:rtl w:val="0"/>
        </w:rPr>
        <w:t xml:space="preserve">ARRO: [</w:t>
      </w:r>
      <w:hyperlink r:id="rId528">
        <w:r w:rsidDel="00000000" w:rsidR="00000000" w:rsidRPr="00000000">
          <w:rPr>
            <w:rtl w:val="0"/>
          </w:rPr>
          <w:t xml:space="preserve">HDR prostate brachytherapy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C8">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to cover prostate with 3-5mm margin to cover potential ECE.</w:t>
      </w:r>
    </w:p>
    <w:p w:rsidR="00000000" w:rsidDel="00000000" w:rsidP="00000000" w:rsidRDefault="00000000" w:rsidRPr="00000000" w14:paraId="000008C9">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EPE is almost always ≤ 5 mm, which is within BT dose distribution.</w:t>
      </w:r>
    </w:p>
    <w:p w:rsidR="00000000" w:rsidDel="00000000" w:rsidP="00000000" w:rsidRDefault="00000000" w:rsidRPr="00000000" w14:paraId="000008CA">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Monotherapy indications</w:t>
      </w:r>
      <w:r w:rsidDel="00000000" w:rsidR="00000000" w:rsidRPr="00000000">
        <w:rPr>
          <w:rFonts w:ascii="Gungsuh" w:cs="Gungsuh" w:eastAsia="Gungsuh" w:hAnsi="Gungsuh"/>
          <w:sz w:val="20"/>
          <w:szCs w:val="20"/>
          <w:rtl w:val="0"/>
        </w:rPr>
        <w:t xml:space="preserve">: T1c-T2b, GS ≤ 6, PSA ≤ 10. </w:t>
      </w:r>
    </w:p>
    <w:p w:rsidR="00000000" w:rsidDel="00000000" w:rsidP="00000000" w:rsidRDefault="00000000" w:rsidRPr="00000000" w14:paraId="000008CB">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Consider adding EBRT if multiple IR factors: ≥ T2c, GS ≥ 7, PSA &gt;10. </w:t>
      </w:r>
    </w:p>
    <w:p w:rsidR="00000000" w:rsidDel="00000000" w:rsidP="00000000" w:rsidRDefault="00000000" w:rsidRPr="00000000" w14:paraId="000008CC">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Advantages of BT over EBRT</w:t>
      </w:r>
      <w:r w:rsidDel="00000000" w:rsidR="00000000" w:rsidRPr="00000000">
        <w:rPr>
          <w:rFonts w:ascii="Times New Roman" w:cs="Times New Roman" w:eastAsia="Times New Roman" w:hAnsi="Times New Roman"/>
          <w:sz w:val="20"/>
          <w:szCs w:val="20"/>
          <w:rtl w:val="0"/>
        </w:rPr>
        <w:t xml:space="preserve">: Dose escalation due to avoidance of rectum and bladder, simplified targeting which does not depend on setup variation or prostate motion, shorter tx course, and potential RBE advantage with hypofractionation given the presumed lower α/β of prostate cancer.</w:t>
      </w:r>
    </w:p>
    <w:p w:rsidR="00000000" w:rsidDel="00000000" w:rsidP="00000000" w:rsidRDefault="00000000" w:rsidRPr="00000000" w14:paraId="000008CD">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data suggests EBRT has similar efficacy to surgery and brachy for T1-T2 </w:t>
      </w:r>
      <w:hyperlink r:id="rId529">
        <w:r w:rsidDel="00000000" w:rsidR="00000000" w:rsidRPr="00000000">
          <w:rPr>
            <w:rFonts w:ascii="Times New Roman" w:cs="Times New Roman" w:eastAsia="Times New Roman" w:hAnsi="Times New Roman"/>
            <w:sz w:val="20"/>
            <w:szCs w:val="20"/>
            <w:rtl w:val="0"/>
          </w:rPr>
          <w:t xml:space="preserve">[Kupelian IJROBP '04]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CE">
      <w:pPr>
        <w:numPr>
          <w:ilvl w:val="1"/>
          <w:numId w:val="59"/>
        </w:numPr>
        <w:spacing w:line="240" w:lineRule="auto"/>
        <w:ind w:left="1440" w:hanging="360"/>
        <w:rPr>
          <w:u w:val="none"/>
        </w:rPr>
      </w:pPr>
      <w:r w:rsidDel="00000000" w:rsidR="00000000" w:rsidRPr="00000000">
        <w:rPr>
          <w:rtl w:val="0"/>
        </w:rPr>
        <w:t xml:space="preserve">EBRT to less than 72 Gy does worse than RP, EBRT greater than or equal to 72 Gy, or BT alone.</w:t>
      </w:r>
    </w:p>
    <w:p w:rsidR="00000000" w:rsidDel="00000000" w:rsidP="00000000" w:rsidRDefault="00000000" w:rsidRPr="00000000" w14:paraId="000008CF">
      <w:pPr>
        <w:numPr>
          <w:ilvl w:val="0"/>
          <w:numId w:val="59"/>
        </w:numPr>
        <w:spacing w:line="240" w:lineRule="auto"/>
        <w:rPr>
          <w:u w:val="none"/>
        </w:rPr>
      </w:pPr>
      <w:r w:rsidDel="00000000" w:rsidR="00000000" w:rsidRPr="00000000">
        <w:rPr>
          <w:rtl w:val="0"/>
        </w:rPr>
        <w:t xml:space="preserve">The longest reported followup for LDR is with I-125 and Pd-103. The former is higher energy, but lower activity due to a longer halflife. Therefore, I-125 requires planning to a higher dose than Pd-103. </w:t>
      </w:r>
    </w:p>
    <w:p w:rsidR="00000000" w:rsidDel="00000000" w:rsidP="00000000" w:rsidRDefault="00000000" w:rsidRPr="00000000" w14:paraId="000008D0">
      <w:pPr>
        <w:spacing w:line="240" w:lineRule="auto"/>
        <w:ind w:firstLine="720"/>
        <w:rPr>
          <w:i w:val="1"/>
        </w:rPr>
      </w:pPr>
      <w:r w:rsidDel="00000000" w:rsidR="00000000" w:rsidRPr="00000000">
        <w:rPr>
          <w:i w:val="1"/>
          <w:rtl w:val="0"/>
        </w:rPr>
        <w:t xml:space="preserve">See the [</w:t>
      </w:r>
      <w:hyperlink w:anchor="_13ndhxnku715">
        <w:r w:rsidDel="00000000" w:rsidR="00000000" w:rsidRPr="00000000">
          <w:rPr>
            <w:i w:val="1"/>
            <w:rtl w:val="0"/>
          </w:rPr>
          <w:t xml:space="preserve">Isotope selection table and BED2 examples</w:t>
        </w:r>
      </w:hyperlink>
      <w:r w:rsidDel="00000000" w:rsidR="00000000" w:rsidRPr="00000000">
        <w:rPr>
          <w:i w:val="1"/>
          <w:rtl w:val="0"/>
        </w:rPr>
        <w:t xml:space="preserve">] in the brachytherapy treatment planning section.</w:t>
      </w:r>
    </w:p>
    <w:p w:rsidR="00000000" w:rsidDel="00000000" w:rsidP="00000000" w:rsidRDefault="00000000" w:rsidRPr="00000000" w14:paraId="000008D1">
      <w:pPr>
        <w:spacing w:line="240" w:lineRule="auto"/>
        <w:ind w:left="0" w:firstLine="0"/>
        <w:rPr/>
      </w:pPr>
      <w:r w:rsidDel="00000000" w:rsidR="00000000" w:rsidRPr="00000000">
        <w:rPr>
          <w:rtl w:val="0"/>
        </w:rPr>
      </w:r>
    </w:p>
    <w:p w:rsidR="00000000" w:rsidDel="00000000" w:rsidP="00000000" w:rsidRDefault="00000000" w:rsidRPr="00000000" w14:paraId="000008D2">
      <w:pPr>
        <w:pStyle w:val="Heading3"/>
        <w:rPr/>
      </w:pPr>
      <w:bookmarkStart w:colFirst="0" w:colLast="0" w:name="_y6wxl1m8nib" w:id="219"/>
      <w:bookmarkEnd w:id="219"/>
      <w:hyperlink w:anchor="_6cbkpd2j0hay">
        <w:r w:rsidDel="00000000" w:rsidR="00000000" w:rsidRPr="00000000">
          <w:rPr>
            <w:u w:val="single"/>
            <w:rtl w:val="0"/>
          </w:rPr>
          <w:t xml:space="preserve">Patient selection</w:t>
        </w:r>
      </w:hyperlink>
      <w:r w:rsidDel="00000000" w:rsidR="00000000" w:rsidRPr="00000000">
        <w:rPr>
          <w:rtl w:val="0"/>
        </w:rPr>
      </w:r>
    </w:p>
    <w:p w:rsidR="00000000" w:rsidDel="00000000" w:rsidP="00000000" w:rsidRDefault="00000000" w:rsidRPr="00000000" w14:paraId="000008D3">
      <w:pPr>
        <w:numPr>
          <w:ilvl w:val="0"/>
          <w:numId w:val="59"/>
        </w:numPr>
        <w:spacing w:line="240" w:lineRule="auto"/>
        <w:rPr>
          <w:u w:val="none"/>
        </w:rPr>
      </w:pPr>
      <w:r w:rsidDel="00000000" w:rsidR="00000000" w:rsidRPr="00000000">
        <w:rPr>
          <w:b w:val="1"/>
          <w:rtl w:val="0"/>
        </w:rPr>
        <w:t xml:space="preserve">HDR BT appears safe in patients with high baseline IPSS</w:t>
      </w:r>
      <w:r w:rsidDel="00000000" w:rsidR="00000000" w:rsidRPr="00000000">
        <w:rPr>
          <w:b w:val="1"/>
          <w:rtl w:val="0"/>
        </w:rPr>
        <w:t xml:space="preserve"> </w:t>
      </w:r>
      <w:r w:rsidDel="00000000" w:rsidR="00000000" w:rsidRPr="00000000">
        <w:rPr>
          <w:rtl w:val="0"/>
        </w:rPr>
        <w:t xml:space="preserve">[</w:t>
      </w:r>
      <w:hyperlink r:id="rId530">
        <w:r w:rsidDel="00000000" w:rsidR="00000000" w:rsidRPr="00000000">
          <w:rPr>
            <w:rtl w:val="0"/>
          </w:rPr>
          <w:t xml:space="preserve">Morgan BT '19</w:t>
        </w:r>
      </w:hyperlink>
      <w:r w:rsidDel="00000000" w:rsidR="00000000" w:rsidRPr="00000000">
        <w:rPr>
          <w:rtl w:val="0"/>
        </w:rPr>
        <w:t xml:space="preserve">]: </w:t>
      </w:r>
      <w:r w:rsidDel="00000000" w:rsidR="00000000" w:rsidRPr="00000000">
        <w:rPr>
          <w:b w:val="1"/>
          <w:rtl w:val="0"/>
        </w:rPr>
        <w:t xml:space="preserve">BT for IPSS ± 15</w:t>
      </w:r>
      <w:r w:rsidDel="00000000" w:rsidR="00000000" w:rsidRPr="00000000">
        <w:rPr>
          <w:rtl w:val="0"/>
        </w:rPr>
        <w:t xml:space="preserve">. </w:t>
      </w:r>
    </w:p>
    <w:p w:rsidR="00000000" w:rsidDel="00000000" w:rsidP="00000000" w:rsidRDefault="00000000" w:rsidRPr="00000000" w14:paraId="000008D4">
      <w:pPr>
        <w:numPr>
          <w:ilvl w:val="1"/>
          <w:numId w:val="59"/>
        </w:numPr>
        <w:spacing w:line="240" w:lineRule="auto"/>
        <w:ind w:left="1440" w:hanging="360"/>
        <w:rPr>
          <w:u w:val="none"/>
        </w:rPr>
      </w:pPr>
      <w:r w:rsidDel="00000000" w:rsidR="00000000" w:rsidRPr="00000000">
        <w:rPr>
          <w:rtl w:val="0"/>
        </w:rPr>
        <w:t xml:space="preserve">95 patients. Retro. HDR BT monotherapy or boost, 2012-2015. ~45cc. MFU 1.5y in high IPSS group.</w:t>
      </w:r>
    </w:p>
    <w:p w:rsidR="00000000" w:rsidDel="00000000" w:rsidP="00000000" w:rsidRDefault="00000000" w:rsidRPr="00000000" w14:paraId="000008D5">
      <w:pPr>
        <w:numPr>
          <w:ilvl w:val="1"/>
          <w:numId w:val="59"/>
        </w:numPr>
        <w:spacing w:line="240" w:lineRule="auto"/>
        <w:ind w:left="1440" w:hanging="360"/>
        <w:rPr>
          <w:u w:val="none"/>
        </w:rPr>
      </w:pPr>
      <w:r w:rsidDel="00000000" w:rsidR="00000000" w:rsidRPr="00000000">
        <w:rPr>
          <w:rFonts w:ascii="Gungsuh" w:cs="Gungsuh" w:eastAsia="Gungsuh" w:hAnsi="Gungsuh"/>
          <w:rtl w:val="0"/>
        </w:rPr>
        <w:t xml:space="preserve">Initially, IPSS, incontinence, and urinary irritation/obstruction were higher in IPSS ≥ 15 group.</w:t>
      </w:r>
    </w:p>
    <w:p w:rsidR="00000000" w:rsidDel="00000000" w:rsidP="00000000" w:rsidRDefault="00000000" w:rsidRPr="00000000" w14:paraId="000008D6">
      <w:pPr>
        <w:numPr>
          <w:ilvl w:val="1"/>
          <w:numId w:val="59"/>
        </w:numPr>
        <w:spacing w:line="240" w:lineRule="auto"/>
        <w:ind w:left="1440" w:hanging="360"/>
        <w:rPr>
          <w:u w:val="none"/>
        </w:rPr>
      </w:pPr>
      <w:r w:rsidDel="00000000" w:rsidR="00000000" w:rsidRPr="00000000">
        <w:rPr>
          <w:rtl w:val="0"/>
        </w:rPr>
        <w:t xml:space="preserve">By 2y, all scores decreased below baseline and were not significantly different from those with baseline IPSS &lt;15.</w:t>
      </w:r>
    </w:p>
    <w:p w:rsidR="00000000" w:rsidDel="00000000" w:rsidP="00000000" w:rsidRDefault="00000000" w:rsidRPr="00000000" w14:paraId="000008D7">
      <w:pPr>
        <w:numPr>
          <w:ilvl w:val="1"/>
          <w:numId w:val="59"/>
        </w:numPr>
        <w:spacing w:line="240" w:lineRule="auto"/>
        <w:ind w:left="1440" w:hanging="360"/>
        <w:rPr>
          <w:u w:val="none"/>
        </w:rPr>
      </w:pPr>
      <w:r w:rsidDel="00000000" w:rsidR="00000000" w:rsidRPr="00000000">
        <w:rPr>
          <w:rFonts w:ascii="Gungsuh" w:cs="Gungsuh" w:eastAsia="Gungsuh" w:hAnsi="Gungsuh"/>
          <w:rtl w:val="0"/>
        </w:rPr>
        <w:t xml:space="preserve">New G2+ GU requiring alpha blocker for IPSS &lt; 15 / ≥ 15 of ~27→ 13% [p=0.34].</w:t>
      </w:r>
    </w:p>
    <w:p w:rsidR="00000000" w:rsidDel="00000000" w:rsidP="00000000" w:rsidRDefault="00000000" w:rsidRPr="00000000" w14:paraId="000008D8">
      <w:pPr>
        <w:numPr>
          <w:ilvl w:val="1"/>
          <w:numId w:val="59"/>
        </w:numPr>
        <w:spacing w:line="240" w:lineRule="auto"/>
        <w:ind w:left="1440" w:hanging="360"/>
        <w:rPr>
          <w:u w:val="none"/>
        </w:rPr>
      </w:pPr>
      <w:r w:rsidDel="00000000" w:rsidR="00000000" w:rsidRPr="00000000">
        <w:rPr>
          <w:rtl w:val="0"/>
        </w:rPr>
        <w:t xml:space="preserve">No patients required emergency placement of a foley within 30d of treatment.</w:t>
      </w:r>
    </w:p>
    <w:p w:rsidR="00000000" w:rsidDel="00000000" w:rsidP="00000000" w:rsidRDefault="00000000" w:rsidRPr="00000000" w14:paraId="000008D9">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morbidity</w:t>
      </w:r>
      <w:r w:rsidDel="00000000" w:rsidR="00000000" w:rsidRPr="00000000">
        <w:rPr>
          <w:rFonts w:ascii="Times New Roman" w:cs="Times New Roman" w:eastAsia="Times New Roman" w:hAnsi="Times New Roman"/>
          <w:sz w:val="20"/>
          <w:szCs w:val="20"/>
          <w:rtl w:val="0"/>
        </w:rPr>
        <w:t xml:space="preserve">: Increased IPSS (&gt;15), h/o TURP, </w:t>
      </w:r>
      <w:r w:rsidDel="00000000" w:rsidR="00000000" w:rsidRPr="00000000">
        <w:rPr>
          <w:rFonts w:ascii="Times New Roman" w:cs="Times New Roman" w:eastAsia="Times New Roman" w:hAnsi="Times New Roman"/>
          <w:b w:val="1"/>
          <w:sz w:val="20"/>
          <w:szCs w:val="20"/>
          <w:rtl w:val="0"/>
        </w:rPr>
        <w:t xml:space="preserve">&gt; 60cc or &lt; 20cc</w:t>
      </w:r>
      <w:r w:rsidDel="00000000" w:rsidR="00000000" w:rsidRPr="00000000">
        <w:rPr>
          <w:rFonts w:ascii="Times New Roman" w:cs="Times New Roman" w:eastAsia="Times New Roman" w:hAnsi="Times New Roman"/>
          <w:sz w:val="20"/>
          <w:szCs w:val="20"/>
          <w:rtl w:val="0"/>
        </w:rPr>
        <w:t xml:space="preserve">, acute prostatitis, </w:t>
      </w:r>
      <w:r w:rsidDel="00000000" w:rsidR="00000000" w:rsidRPr="00000000">
        <w:rPr>
          <w:rFonts w:ascii="Times New Roman" w:cs="Times New Roman" w:eastAsia="Times New Roman" w:hAnsi="Times New Roman"/>
          <w:b w:val="1"/>
          <w:sz w:val="20"/>
          <w:szCs w:val="20"/>
          <w:rtl w:val="0"/>
        </w:rPr>
        <w:t xml:space="preserve">IBD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A">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Pubic arch interference</w:t>
      </w:r>
      <w:r w:rsidDel="00000000" w:rsidR="00000000" w:rsidRPr="00000000">
        <w:rPr>
          <w:rFonts w:ascii="Times New Roman" w:cs="Times New Roman" w:eastAsia="Times New Roman" w:hAnsi="Times New Roman"/>
          <w:sz w:val="20"/>
          <w:szCs w:val="20"/>
          <w:rtl w:val="0"/>
        </w:rPr>
        <w:t xml:space="preserve">: good implants in &gt;100 cc is achievable. Consider nADT for &gt;60 cc.</w:t>
      </w:r>
    </w:p>
    <w:p w:rsidR="00000000" w:rsidDel="00000000" w:rsidP="00000000" w:rsidRDefault="00000000" w:rsidRPr="00000000" w14:paraId="000008DB">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IBD, we want asx and no medical management for &gt;6 mo.</w:t>
      </w:r>
    </w:p>
    <w:p w:rsidR="00000000" w:rsidDel="00000000" w:rsidP="00000000" w:rsidRDefault="00000000" w:rsidRPr="00000000" w14:paraId="000008DC">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prolonged urinary rtn</w:t>
      </w:r>
      <w:r w:rsidDel="00000000" w:rsidR="00000000" w:rsidRPr="00000000">
        <w:rPr>
          <w:rFonts w:ascii="Times New Roman" w:cs="Times New Roman" w:eastAsia="Times New Roman" w:hAnsi="Times New Roman"/>
          <w:sz w:val="20"/>
          <w:szCs w:val="20"/>
          <w:rtl w:val="0"/>
        </w:rPr>
        <w:t xml:space="preserve">: pre-implant obstructive sx, </w:t>
      </w:r>
      <w:r w:rsidDel="00000000" w:rsidR="00000000" w:rsidRPr="00000000">
        <w:rPr>
          <w:rFonts w:ascii="Times New Roman" w:cs="Times New Roman" w:eastAsia="Times New Roman" w:hAnsi="Times New Roman"/>
          <w:b w:val="1"/>
          <w:sz w:val="20"/>
          <w:szCs w:val="20"/>
          <w:rtl w:val="0"/>
        </w:rPr>
        <w:t xml:space="preserve">IPSS &gt; 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PVR &gt; 100cc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median lobe hyperplasia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D">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Preimplant IPSS correlated with </w:t>
      </w:r>
      <w:r w:rsidDel="00000000" w:rsidR="00000000" w:rsidRPr="00000000">
        <w:rPr>
          <w:rtl w:val="0"/>
        </w:rPr>
        <w:t xml:space="preserve">post implant</w:t>
      </w:r>
      <w:r w:rsidDel="00000000" w:rsidR="00000000" w:rsidRPr="00000000">
        <w:rPr>
          <w:rFonts w:ascii="Times New Roman" w:cs="Times New Roman" w:eastAsia="Times New Roman" w:hAnsi="Times New Roman"/>
          <w:sz w:val="20"/>
          <w:szCs w:val="20"/>
          <w:rtl w:val="0"/>
        </w:rPr>
        <w:t xml:space="preserve"> obstructive sx duration, but impact on long term GU less clear. </w:t>
      </w:r>
    </w:p>
    <w:p w:rsidR="00000000" w:rsidDel="00000000" w:rsidP="00000000" w:rsidRDefault="00000000" w:rsidRPr="00000000" w14:paraId="000008DE">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ppx use of α blockers does not alter retention rates but results in faster return of IPSS to baseline [</w:t>
      </w:r>
      <w:hyperlink r:id="rId53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F">
      <w:pPr>
        <w:numPr>
          <w:ilvl w:val="2"/>
          <w:numId w:val="5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IPSS returned to baseline </w:t>
      </w:r>
      <w:r w:rsidDel="00000000" w:rsidR="00000000" w:rsidRPr="00000000">
        <w:rPr>
          <w:rtl w:val="0"/>
        </w:rPr>
        <w:t xml:space="preserve">with a mean</w:t>
      </w:r>
      <w:r w:rsidDel="00000000" w:rsidR="00000000" w:rsidRPr="00000000">
        <w:rPr>
          <w:rFonts w:ascii="Cardo" w:cs="Cardo" w:eastAsia="Cardo" w:hAnsi="Cardo"/>
          <w:sz w:val="20"/>
          <w:szCs w:val="20"/>
          <w:rtl w:val="0"/>
        </w:rPr>
        <w:t xml:space="preserve"> of 10→ 4 mo when using α blockers.</w:t>
      </w:r>
    </w:p>
    <w:p w:rsidR="00000000" w:rsidDel="00000000" w:rsidP="00000000" w:rsidRDefault="00000000" w:rsidRPr="00000000" w14:paraId="000008E0">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Large volume &gt; 60 cc associated </w:t>
      </w:r>
      <w:r w:rsidDel="00000000" w:rsidR="00000000" w:rsidRPr="00000000">
        <w:rPr>
          <w:rtl w:val="0"/>
        </w:rPr>
        <w:t xml:space="preserve">with higher</w:t>
      </w:r>
      <w:r w:rsidDel="00000000" w:rsidR="00000000" w:rsidRPr="00000000">
        <w:rPr>
          <w:rFonts w:ascii="Times New Roman" w:cs="Times New Roman" w:eastAsia="Times New Roman" w:hAnsi="Times New Roman"/>
          <w:sz w:val="20"/>
          <w:szCs w:val="20"/>
          <w:rtl w:val="0"/>
        </w:rPr>
        <w:t xml:space="preserve"> rate of urinary retention and prolonged obstructive sx.</w:t>
      </w:r>
    </w:p>
    <w:p w:rsidR="00000000" w:rsidDel="00000000" w:rsidP="00000000" w:rsidRDefault="00000000" w:rsidRPr="00000000" w14:paraId="000008E1">
      <w:pPr>
        <w:numPr>
          <w:ilvl w:val="2"/>
          <w:numId w:val="5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Stone [</w:t>
      </w:r>
      <w:hyperlink r:id="rId532">
        <w:r w:rsidDel="00000000" w:rsidR="00000000" w:rsidRPr="00000000">
          <w:rPr>
            <w:rFonts w:ascii="Times New Roman" w:cs="Times New Roman" w:eastAsia="Times New Roman" w:hAnsi="Times New Roman"/>
            <w:sz w:val="20"/>
            <w:szCs w:val="20"/>
            <w:rtl w:val="0"/>
          </w:rPr>
          <w:t xml:space="preserve">J Uro '10]</w:t>
        </w:r>
      </w:hyperlink>
      <w:r w:rsidDel="00000000" w:rsidR="00000000" w:rsidRPr="00000000">
        <w:rPr>
          <w:rFonts w:ascii="Times New Roman" w:cs="Times New Roman" w:eastAsia="Times New Roman" w:hAnsi="Times New Roman"/>
          <w:sz w:val="20"/>
          <w:szCs w:val="20"/>
          <w:rtl w:val="0"/>
        </w:rPr>
        <w:t xml:space="preserve">: 395 men. &gt; 50 cc prostate (73 cc in nADT). LDR </w:t>
      </w:r>
      <w:r w:rsidDel="00000000" w:rsidR="00000000" w:rsidRPr="00000000">
        <w:rPr>
          <w:rFonts w:ascii="Times New Roman" w:cs="Times New Roman" w:eastAsia="Times New Roman" w:hAnsi="Times New Roman"/>
          <w:b w:val="1"/>
          <w:sz w:val="20"/>
          <w:szCs w:val="20"/>
          <w:rtl w:val="0"/>
        </w:rPr>
        <w:t xml:space="preserve">± 3 mo nADT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2">
      <w:pPr>
        <w:numPr>
          <w:ilvl w:val="3"/>
          <w:numId w:val="59"/>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 mo 73→ 54 cc (</w:t>
      </w:r>
      <w:r w:rsidDel="00000000" w:rsidR="00000000" w:rsidRPr="00000000">
        <w:rPr>
          <w:rFonts w:ascii="Times New Roman" w:cs="Times New Roman" w:eastAsia="Times New Roman" w:hAnsi="Times New Roman"/>
          <w:b w:val="1"/>
          <w:sz w:val="20"/>
          <w:szCs w:val="20"/>
          <w:rtl w:val="0"/>
        </w:rPr>
        <w:t xml:space="preserve">25% volume reduction</w:t>
      </w:r>
      <w:r w:rsidDel="00000000" w:rsidR="00000000" w:rsidRPr="00000000">
        <w:rPr>
          <w:rFonts w:ascii="Times New Roman" w:cs="Times New Roman" w:eastAsia="Times New Roman" w:hAnsi="Times New Roman"/>
          <w:sz w:val="20"/>
          <w:szCs w:val="20"/>
          <w:rtl w:val="0"/>
        </w:rPr>
        <w:t xml:space="preserve">). Average size 60cc without nADT.</w:t>
      </w:r>
    </w:p>
    <w:p w:rsidR="00000000" w:rsidDel="00000000" w:rsidP="00000000" w:rsidRDefault="00000000" w:rsidRPr="00000000" w14:paraId="000008E3">
      <w:pPr>
        <w:numPr>
          <w:ilvl w:val="3"/>
          <w:numId w:val="59"/>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Urinary retention in 10% w average duration </w:t>
      </w:r>
      <w:r w:rsidDel="00000000" w:rsidR="00000000" w:rsidRPr="00000000">
        <w:rPr>
          <w:rFonts w:ascii="Times New Roman" w:cs="Times New Roman" w:eastAsia="Times New Roman" w:hAnsi="Times New Roman"/>
          <w:b w:val="1"/>
          <w:sz w:val="20"/>
          <w:szCs w:val="20"/>
          <w:rtl w:val="0"/>
        </w:rPr>
        <w:t xml:space="preserve">42d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4">
      <w:pPr>
        <w:numPr>
          <w:ilvl w:val="4"/>
          <w:numId w:val="59"/>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IPSS</w:t>
      </w:r>
      <w:r w:rsidDel="00000000" w:rsidR="00000000" w:rsidRPr="00000000">
        <w:rPr>
          <w:rFonts w:ascii="Times New Roman" w:cs="Times New Roman" w:eastAsia="Times New Roman" w:hAnsi="Times New Roman"/>
          <w:sz w:val="20"/>
          <w:szCs w:val="20"/>
          <w:rtl w:val="0"/>
        </w:rPr>
        <w:t xml:space="preserve"> &lt; 15 / </w:t>
      </w:r>
      <w:r w:rsidDel="00000000" w:rsidR="00000000" w:rsidRPr="00000000">
        <w:rPr>
          <w:rFonts w:ascii="Times New Roman" w:cs="Times New Roman" w:eastAsia="Times New Roman" w:hAnsi="Times New Roman"/>
          <w:b w:val="1"/>
          <w:sz w:val="20"/>
          <w:szCs w:val="20"/>
          <w:rtl w:val="0"/>
        </w:rPr>
        <w:t xml:space="preserve">15+ with nADT</w:t>
      </w:r>
      <w:r w:rsidDel="00000000" w:rsidR="00000000" w:rsidRPr="00000000">
        <w:rPr>
          <w:rFonts w:ascii="Cardo" w:cs="Cardo" w:eastAsia="Cardo" w:hAnsi="Cardo"/>
          <w:sz w:val="20"/>
          <w:szCs w:val="20"/>
          <w:rtl w:val="0"/>
        </w:rPr>
        <w:t xml:space="preserve">, ~urinary retention rate ~15→ </w:t>
      </w: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(p=0.096).</w:t>
      </w:r>
    </w:p>
    <w:p w:rsidR="00000000" w:rsidDel="00000000" w:rsidP="00000000" w:rsidRDefault="00000000" w:rsidRPr="00000000" w14:paraId="000008E5">
      <w:pPr>
        <w:numPr>
          <w:ilvl w:val="4"/>
          <w:numId w:val="59"/>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IPSS</w:t>
      </w:r>
      <w:r w:rsidDel="00000000" w:rsidR="00000000" w:rsidRPr="00000000">
        <w:rPr>
          <w:rFonts w:ascii="Times New Roman" w:cs="Times New Roman" w:eastAsia="Times New Roman" w:hAnsi="Times New Roman"/>
          <w:sz w:val="20"/>
          <w:szCs w:val="20"/>
          <w:rtl w:val="0"/>
        </w:rPr>
        <w:t xml:space="preserve"> &lt; 15 / </w:t>
      </w:r>
      <w:r w:rsidDel="00000000" w:rsidR="00000000" w:rsidRPr="00000000">
        <w:rPr>
          <w:rFonts w:ascii="Times New Roman" w:cs="Times New Roman" w:eastAsia="Times New Roman" w:hAnsi="Times New Roman"/>
          <w:b w:val="1"/>
          <w:sz w:val="20"/>
          <w:szCs w:val="20"/>
          <w:rtl w:val="0"/>
        </w:rPr>
        <w:t xml:space="preserve">15+ with</w:t>
      </w:r>
      <w:r w:rsidDel="00000000" w:rsidR="00000000" w:rsidRPr="00000000">
        <w:rPr>
          <w:b w:val="1"/>
          <w:rtl w:val="0"/>
        </w:rPr>
        <w:t xml:space="preserve">out </w:t>
      </w:r>
      <w:r w:rsidDel="00000000" w:rsidR="00000000" w:rsidRPr="00000000">
        <w:rPr>
          <w:rFonts w:ascii="Times New Roman" w:cs="Times New Roman" w:eastAsia="Times New Roman" w:hAnsi="Times New Roman"/>
          <w:b w:val="1"/>
          <w:sz w:val="20"/>
          <w:szCs w:val="20"/>
          <w:rtl w:val="0"/>
        </w:rPr>
        <w:t xml:space="preserve">nADT</w:t>
      </w:r>
      <w:r w:rsidDel="00000000" w:rsidR="00000000" w:rsidRPr="00000000">
        <w:rPr>
          <w:rFonts w:ascii="Cardo" w:cs="Cardo" w:eastAsia="Cardo" w:hAnsi="Cardo"/>
          <w:sz w:val="20"/>
          <w:szCs w:val="20"/>
          <w:rtl w:val="0"/>
        </w:rPr>
        <w:t xml:space="preserve">, urinary retention rate 8→ </w:t>
      </w:r>
      <w:r w:rsidDel="00000000" w:rsidR="00000000" w:rsidRPr="00000000">
        <w:rPr>
          <w:rFonts w:ascii="Times New Roman" w:cs="Times New Roman" w:eastAsia="Times New Roman" w:hAnsi="Times New Roman"/>
          <w:b w:val="1"/>
          <w:sz w:val="20"/>
          <w:szCs w:val="20"/>
          <w:rtl w:val="0"/>
        </w:rPr>
        <w:t xml:space="preserve">25%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6">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Volume reduced 25-40% after 3 mo nADT. After 6 mo, no further volume reduction.</w:t>
      </w:r>
    </w:p>
    <w:p w:rsidR="00000000" w:rsidDel="00000000" w:rsidP="00000000" w:rsidRDefault="00000000" w:rsidRPr="00000000" w14:paraId="000008E7">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Purpose of nADT prior to BT: Potentially decrease urinary retention, decrease op time due to volume reduction, decrease rectal dose due to smaller gland size, decrease risk of pubic arch interference.</w:t>
      </w:r>
    </w:p>
    <w:p w:rsidR="00000000" w:rsidDel="00000000" w:rsidP="00000000" w:rsidRDefault="00000000" w:rsidRPr="00000000" w14:paraId="000008E8">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TURP = relative contraindication</w:t>
      </w:r>
      <w:r w:rsidDel="00000000" w:rsidR="00000000" w:rsidRPr="00000000">
        <w:rPr>
          <w:rFonts w:ascii="Times New Roman" w:cs="Times New Roman" w:eastAsia="Times New Roman" w:hAnsi="Times New Roman"/>
          <w:sz w:val="20"/>
          <w:szCs w:val="20"/>
          <w:rtl w:val="0"/>
        </w:rPr>
        <w:t xml:space="preserve"> due to </w:t>
      </w:r>
      <w:r w:rsidDel="00000000" w:rsidR="00000000" w:rsidRPr="00000000">
        <w:rPr>
          <w:rtl w:val="0"/>
        </w:rPr>
        <w:t xml:space="preserve">associated late</w:t>
      </w:r>
      <w:r w:rsidDel="00000000" w:rsidR="00000000" w:rsidRPr="00000000">
        <w:rPr>
          <w:rFonts w:ascii="Gungsuh" w:cs="Gungsuh" w:eastAsia="Gungsuh" w:hAnsi="Gungsuh"/>
          <w:sz w:val="20"/>
          <w:szCs w:val="20"/>
          <w:rtl w:val="0"/>
        </w:rPr>
        <w:t xml:space="preserve"> suburethral necrosis followed by incontinence due to development of calcified urethra. Risk of incontinence ≤ 6% if peripheral source loading technique is used and adequate prostatic glandular tissue exists so that RT to TURP defect can be limited to &lt; 110% of Rx dose.</w:t>
      </w:r>
    </w:p>
    <w:p w:rsidR="00000000" w:rsidDel="00000000" w:rsidP="00000000" w:rsidRDefault="00000000" w:rsidRPr="00000000" w14:paraId="000008E9">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EPCI (Expanded PC index), pre-implant TURP with trend to ~QoL.</w:t>
      </w:r>
      <w:r w:rsidDel="00000000" w:rsidR="00000000" w:rsidRPr="00000000">
        <w:rPr>
          <w:rtl w:val="0"/>
        </w:rPr>
      </w:r>
    </w:p>
    <w:p w:rsidR="00000000" w:rsidDel="00000000" w:rsidP="00000000" w:rsidRDefault="00000000" w:rsidRPr="00000000" w14:paraId="000008EA">
      <w:pPr>
        <w:pStyle w:val="Heading3"/>
        <w:ind w:left="0" w:firstLine="0"/>
        <w:rPr/>
      </w:pPr>
      <w:bookmarkStart w:colFirst="0" w:colLast="0" w:name="_7t10s5fsxc51" w:id="220"/>
      <w:bookmarkEnd w:id="220"/>
      <w:hyperlink w:anchor="_6cbkpd2j0hay">
        <w:r w:rsidDel="00000000" w:rsidR="00000000" w:rsidRPr="00000000">
          <w:rPr>
            <w:u w:val="single"/>
            <w:rtl w:val="0"/>
          </w:rPr>
          <w:t xml:space="preserve">EBRT vs. CMT</w:t>
        </w:r>
      </w:hyperlink>
      <w:r w:rsidDel="00000000" w:rsidR="00000000" w:rsidRPr="00000000">
        <w:rPr>
          <w:rtl w:val="0"/>
        </w:rPr>
      </w:r>
    </w:p>
    <w:p w:rsidR="00000000" w:rsidDel="00000000" w:rsidP="00000000" w:rsidRDefault="00000000" w:rsidRPr="00000000" w14:paraId="000008EB">
      <w:pPr>
        <w:ind w:left="0" w:firstLine="0"/>
        <w:rPr/>
      </w:pPr>
      <w:r w:rsidDel="00000000" w:rsidR="00000000" w:rsidRPr="00000000">
        <w:rPr>
          <w:rtl w:val="0"/>
        </w:rPr>
        <w:t xml:space="preserve">Rationale for addition of EBRT includes peri/intraprostatic dose escalation, dose modification in inadequate implants, SV coverage.</w:t>
      </w:r>
    </w:p>
    <w:p w:rsidR="00000000" w:rsidDel="00000000" w:rsidP="00000000" w:rsidRDefault="00000000" w:rsidRPr="00000000" w14:paraId="000008EC">
      <w:pPr>
        <w:ind w:left="0" w:firstLine="0"/>
        <w:rPr/>
      </w:pPr>
      <w:r w:rsidDel="00000000" w:rsidR="00000000" w:rsidRPr="00000000">
        <w:rPr>
          <w:rtl w:val="0"/>
        </w:rPr>
        <w:t xml:space="preserve">The maximum duration of hormonal therapy studied in CMT setting is 12 mo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8ED">
      <w:pPr>
        <w:ind w:left="0" w:firstLine="0"/>
        <w:rPr/>
      </w:pPr>
      <w:r w:rsidDel="00000000" w:rsidR="00000000" w:rsidRPr="00000000">
        <w:rPr>
          <w:rtl w:val="0"/>
        </w:rPr>
        <w:t xml:space="preserve">Favorable IR disease does not require EBRT supplementation to LDR brachytherapy [</w:t>
      </w:r>
      <w:hyperlink w:anchor="nkpjm1xtxr64">
        <w:r w:rsidDel="00000000" w:rsidR="00000000" w:rsidRPr="00000000">
          <w:rPr>
            <w:rtl w:val="0"/>
          </w:rPr>
          <w:t xml:space="preserve">RTOG 02-32</w:t>
        </w:r>
      </w:hyperlink>
      <w:r w:rsidDel="00000000" w:rsidR="00000000" w:rsidRPr="00000000">
        <w:rPr>
          <w:rtl w:val="0"/>
        </w:rPr>
        <w:t xml:space="preserve">].</w:t>
      </w:r>
    </w:p>
    <w:p w:rsidR="00000000" w:rsidDel="00000000" w:rsidP="00000000" w:rsidRDefault="00000000" w:rsidRPr="00000000" w14:paraId="000008EE">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p>
    <w:p w:rsidR="00000000" w:rsidDel="00000000" w:rsidP="00000000" w:rsidRDefault="00000000" w:rsidRPr="00000000" w14:paraId="000008EF">
      <w:pPr>
        <w:numPr>
          <w:ilvl w:val="0"/>
          <w:numId w:val="59"/>
        </w:numPr>
        <w:rPr/>
      </w:pPr>
      <w:r w:rsidDel="00000000" w:rsidR="00000000" w:rsidRPr="00000000">
        <w:rPr>
          <w:rtl w:val="0"/>
        </w:rPr>
        <w:t xml:space="preserve">Most series of EBRT ± BT boost do not use dose escalation era doses: </w:t>
      </w:r>
    </w:p>
    <w:p w:rsidR="00000000" w:rsidDel="00000000" w:rsidP="00000000" w:rsidRDefault="00000000" w:rsidRPr="00000000" w14:paraId="000008F0">
      <w:pPr>
        <w:numPr>
          <w:ilvl w:val="1"/>
          <w:numId w:val="59"/>
        </w:numPr>
        <w:ind w:left="1440" w:hanging="360"/>
        <w:rPr/>
      </w:pPr>
      <w:r w:rsidDel="00000000" w:rsidR="00000000" w:rsidRPr="00000000">
        <w:rPr>
          <w:rtl w:val="0"/>
        </w:rPr>
        <w:t xml:space="preserve">McMaster University, Ontario [</w:t>
      </w:r>
      <w:hyperlink r:id="rId533">
        <w:r w:rsidDel="00000000" w:rsidR="00000000" w:rsidRPr="00000000">
          <w:rPr>
            <w:rtl w:val="0"/>
          </w:rPr>
          <w:t xml:space="preserve">Sathya JCO '05</w:t>
        </w:r>
      </w:hyperlink>
      <w:r w:rsidDel="00000000" w:rsidR="00000000" w:rsidRPr="00000000">
        <w:rPr>
          <w:rtl w:val="0"/>
        </w:rPr>
        <w:t xml:space="preserve">, </w:t>
      </w:r>
      <w:hyperlink r:id="rId534">
        <w:r w:rsidDel="00000000" w:rsidR="00000000" w:rsidRPr="00000000">
          <w:rPr>
            <w:rtl w:val="0"/>
          </w:rPr>
          <w:t xml:space="preserve">Dayes IJROBP '17</w:t>
        </w:r>
      </w:hyperlink>
      <w:r w:rsidDel="00000000" w:rsidR="00000000" w:rsidRPr="00000000">
        <w:rPr>
          <w:rtl w:val="0"/>
        </w:rPr>
        <w:t xml:space="preserve">]: </w:t>
      </w:r>
      <w:r w:rsidDel="00000000" w:rsidR="00000000" w:rsidRPr="00000000">
        <w:rPr>
          <w:rFonts w:ascii="Cardo" w:cs="Cardo" w:eastAsia="Cardo" w:hAnsi="Cardo"/>
          <w:b w:val="1"/>
          <w:rtl w:val="0"/>
        </w:rPr>
        <w:t xml:space="preserve">66/33 vs. 40/20→ 35 Gy HDR boost</w:t>
      </w:r>
      <w:r w:rsidDel="00000000" w:rsidR="00000000" w:rsidRPr="00000000">
        <w:rPr>
          <w:rtl w:val="0"/>
        </w:rPr>
        <w:t xml:space="preserve">. </w:t>
      </w:r>
    </w:p>
    <w:p w:rsidR="00000000" w:rsidDel="00000000" w:rsidP="00000000" w:rsidRDefault="00000000" w:rsidRPr="00000000" w14:paraId="000008F1">
      <w:pPr>
        <w:ind w:firstLine="1440"/>
        <w:rPr/>
      </w:pPr>
      <w:r w:rsidDel="00000000" w:rsidR="00000000" w:rsidRPr="00000000">
        <w:rPr>
          <w:rtl w:val="0"/>
        </w:rPr>
        <w:t xml:space="preserve">EBRT alone for HR is not enough (see [</w:t>
      </w:r>
      <w:hyperlink w:anchor="vkruo3hfpp9t">
        <w:r w:rsidDel="00000000" w:rsidR="00000000" w:rsidRPr="00000000">
          <w:rPr>
            <w:rtl w:val="0"/>
          </w:rPr>
          <w:t xml:space="preserve">ASCENDE</w:t>
        </w:r>
      </w:hyperlink>
      <w:r w:rsidDel="00000000" w:rsidR="00000000" w:rsidRPr="00000000">
        <w:rPr>
          <w:rtl w:val="0"/>
        </w:rPr>
        <w:t xml:space="preserve">], which doesn't include patients with T3b disease).</w:t>
        <w:br w:type="textWrapping"/>
        <w:tab/>
        <w:t xml:space="preserve">Critique: Not true dose-escalation with EBRT arm.</w:t>
      </w:r>
    </w:p>
    <w:p w:rsidR="00000000" w:rsidDel="00000000" w:rsidP="00000000" w:rsidRDefault="00000000" w:rsidRPr="00000000" w14:paraId="000008F2">
      <w:pPr>
        <w:numPr>
          <w:ilvl w:val="2"/>
          <w:numId w:val="59"/>
        </w:numPr>
        <w:ind w:left="2160" w:hanging="360"/>
      </w:pPr>
      <w:r w:rsidDel="00000000" w:rsidR="00000000" w:rsidRPr="00000000">
        <w:rPr>
          <w:rtl w:val="0"/>
        </w:rPr>
        <w:t xml:space="preserve">104 pts. 1992-1997. 40% IR, </w:t>
      </w:r>
      <w:r w:rsidDel="00000000" w:rsidR="00000000" w:rsidRPr="00000000">
        <w:rPr>
          <w:u w:val="single"/>
          <w:rtl w:val="0"/>
        </w:rPr>
        <w:t xml:space="preserve">60% HR</w:t>
      </w:r>
      <w:r w:rsidDel="00000000" w:rsidR="00000000" w:rsidRPr="00000000">
        <w:rPr>
          <w:rtl w:val="0"/>
        </w:rPr>
        <w:t xml:space="preserve">. Surgically staged, node negative. MFU 14y.</w:t>
      </w:r>
    </w:p>
    <w:p w:rsidR="00000000" w:rsidDel="00000000" w:rsidP="00000000" w:rsidRDefault="00000000" w:rsidRPr="00000000" w14:paraId="000008F3">
      <w:pPr>
        <w:numPr>
          <w:ilvl w:val="2"/>
          <w:numId w:val="59"/>
        </w:numPr>
        <w:ind w:left="2160" w:hanging="360"/>
      </w:pPr>
      <w:r w:rsidDel="00000000" w:rsidR="00000000" w:rsidRPr="00000000">
        <w:rPr>
          <w:rFonts w:ascii="Cardo" w:cs="Cardo" w:eastAsia="Cardo" w:hAnsi="Cardo"/>
          <w:rtl w:val="0"/>
        </w:rPr>
        <w:t xml:space="preserve">5y bcRFS 39→ 71% w ~long term toxicity. </w:t>
      </w:r>
    </w:p>
    <w:p w:rsidR="00000000" w:rsidDel="00000000" w:rsidP="00000000" w:rsidRDefault="00000000" w:rsidRPr="00000000" w14:paraId="000008F4">
      <w:pPr>
        <w:numPr>
          <w:ilvl w:val="2"/>
          <w:numId w:val="59"/>
        </w:numPr>
        <w:ind w:left="2160" w:hanging="360"/>
      </w:pPr>
      <w:r w:rsidDel="00000000" w:rsidR="00000000" w:rsidRPr="00000000">
        <w:rPr>
          <w:rFonts w:ascii="Cardo" w:cs="Cardo" w:eastAsia="Cardo" w:hAnsi="Cardo"/>
          <w:rtl w:val="0"/>
        </w:rPr>
        <w:t xml:space="preserve">2y Post-tx biopsy positive 51→ 24%.</w:t>
      </w:r>
    </w:p>
    <w:p w:rsidR="00000000" w:rsidDel="00000000" w:rsidP="00000000" w:rsidRDefault="00000000" w:rsidRPr="00000000" w14:paraId="000008F5">
      <w:pPr>
        <w:numPr>
          <w:ilvl w:val="2"/>
          <w:numId w:val="59"/>
        </w:numPr>
        <w:ind w:left="2160" w:hanging="360"/>
      </w:pPr>
      <w:r w:rsidDel="00000000" w:rsidR="00000000" w:rsidRPr="00000000">
        <w:rPr>
          <w:rtl w:val="0"/>
        </w:rPr>
        <w:t xml:space="preserve">14y CSM ~20%. 14y DM ~25%. </w:t>
      </w:r>
    </w:p>
    <w:p w:rsidR="00000000" w:rsidDel="00000000" w:rsidP="00000000" w:rsidRDefault="00000000" w:rsidRPr="00000000" w14:paraId="000008F6">
      <w:pPr>
        <w:numPr>
          <w:ilvl w:val="2"/>
          <w:numId w:val="59"/>
        </w:numPr>
        <w:ind w:left="2160" w:hanging="360"/>
      </w:pPr>
      <w:r w:rsidDel="00000000" w:rsidR="00000000" w:rsidRPr="00000000">
        <w:rPr>
          <w:rFonts w:ascii="Cardo" w:cs="Cardo" w:eastAsia="Cardo" w:hAnsi="Cardo"/>
          <w:rtl w:val="0"/>
        </w:rPr>
        <w:t xml:space="preserve">14y bcPFS 30→ 53%.</w:t>
      </w:r>
    </w:p>
    <w:p w:rsidR="00000000" w:rsidDel="00000000" w:rsidP="00000000" w:rsidRDefault="00000000" w:rsidRPr="00000000" w14:paraId="000008F7">
      <w:pPr>
        <w:numPr>
          <w:ilvl w:val="2"/>
          <w:numId w:val="59"/>
        </w:numPr>
        <w:ind w:left="2160" w:hanging="360"/>
      </w:pPr>
      <w:r w:rsidDel="00000000" w:rsidR="00000000" w:rsidRPr="00000000">
        <w:rPr>
          <w:rFonts w:ascii="Cardo" w:cs="Cardo" w:eastAsia="Cardo" w:hAnsi="Cardo"/>
          <w:rtl w:val="0"/>
        </w:rPr>
        <w:t xml:space="preserve">Late GU G3+ 4→ 14%.</w:t>
      </w:r>
    </w:p>
    <w:p w:rsidR="00000000" w:rsidDel="00000000" w:rsidP="00000000" w:rsidRDefault="00000000" w:rsidRPr="00000000" w14:paraId="000008F8">
      <w:pPr>
        <w:numPr>
          <w:ilvl w:val="2"/>
          <w:numId w:val="59"/>
        </w:numPr>
        <w:ind w:left="2160" w:hanging="360"/>
      </w:pPr>
      <w:r w:rsidDel="00000000" w:rsidR="00000000" w:rsidRPr="00000000">
        <w:rPr>
          <w:rFonts w:ascii="Cardo" w:cs="Cardo" w:eastAsia="Cardo" w:hAnsi="Cardo"/>
          <w:rtl w:val="0"/>
        </w:rPr>
        <w:t xml:space="preserve">Late GI G3+ 2→ 4%.</w:t>
      </w:r>
    </w:p>
    <w:p w:rsidR="00000000" w:rsidDel="00000000" w:rsidP="00000000" w:rsidRDefault="00000000" w:rsidRPr="00000000" w14:paraId="000008F9">
      <w:pPr>
        <w:numPr>
          <w:ilvl w:val="1"/>
          <w:numId w:val="59"/>
        </w:numPr>
        <w:ind w:left="1440" w:hanging="360"/>
      </w:pPr>
      <w:r w:rsidDel="00000000" w:rsidR="00000000" w:rsidRPr="00000000">
        <w:rPr>
          <w:rtl w:val="0"/>
        </w:rPr>
        <w:t xml:space="preserve">Mount Veronon, UK [</w:t>
      </w:r>
      <w:hyperlink r:id="rId535">
        <w:r w:rsidDel="00000000" w:rsidR="00000000" w:rsidRPr="00000000">
          <w:rPr>
            <w:rtl w:val="0"/>
          </w:rPr>
          <w:t xml:space="preserve">Hoskin RTO '12</w:t>
        </w:r>
      </w:hyperlink>
      <w:r w:rsidDel="00000000" w:rsidR="00000000" w:rsidRPr="00000000">
        <w:rPr>
          <w:rtl w:val="0"/>
        </w:rPr>
        <w:t xml:space="preserve">]: </w:t>
      </w:r>
      <w:r w:rsidDel="00000000" w:rsidR="00000000" w:rsidRPr="00000000">
        <w:rPr>
          <w:b w:val="1"/>
          <w:rtl w:val="0"/>
        </w:rPr>
        <w:t xml:space="preserve">55/20 </w:t>
      </w:r>
      <w:r w:rsidDel="00000000" w:rsidR="00000000" w:rsidRPr="00000000">
        <w:rPr>
          <w:rtl w:val="0"/>
        </w:rPr>
        <w:t xml:space="preserve">(EQD2 ~68 Gy) </w:t>
      </w:r>
      <w:r w:rsidDel="00000000" w:rsidR="00000000" w:rsidRPr="00000000">
        <w:rPr>
          <w:rFonts w:ascii="Cardo" w:cs="Cardo" w:eastAsia="Cardo" w:hAnsi="Cardo"/>
          <w:b w:val="1"/>
          <w:rtl w:val="0"/>
        </w:rPr>
        <w:t xml:space="preserve">vs. 35.75/13→ HDR boost 17/2</w:t>
      </w:r>
      <w:r w:rsidDel="00000000" w:rsidR="00000000" w:rsidRPr="00000000">
        <w:rPr>
          <w:rtl w:val="0"/>
        </w:rPr>
        <w:t xml:space="preserve">. </w:t>
        <w:br w:type="textWrapping"/>
        <w:t xml:space="preserve">EBRT alone for HR is not enough (see [</w:t>
      </w:r>
      <w:hyperlink w:anchor="vkruo3hfpp9t">
        <w:r w:rsidDel="00000000" w:rsidR="00000000" w:rsidRPr="00000000">
          <w:rPr>
            <w:rtl w:val="0"/>
          </w:rPr>
          <w:t xml:space="preserve">ASCENDE</w:t>
        </w:r>
      </w:hyperlink>
      <w:r w:rsidDel="00000000" w:rsidR="00000000" w:rsidRPr="00000000">
        <w:rPr>
          <w:rtl w:val="0"/>
        </w:rPr>
        <w:t xml:space="preserve">], which doesn't include patients with T3b disease).</w:t>
        <w:br w:type="textWrapping"/>
        <w:t xml:space="preserve">Critique: Not true dose-escalation with EBRT arm.</w:t>
      </w:r>
    </w:p>
    <w:p w:rsidR="00000000" w:rsidDel="00000000" w:rsidP="00000000" w:rsidRDefault="00000000" w:rsidRPr="00000000" w14:paraId="000008FA">
      <w:pPr>
        <w:numPr>
          <w:ilvl w:val="2"/>
          <w:numId w:val="59"/>
        </w:numPr>
        <w:ind w:left="2160" w:hanging="360"/>
      </w:pPr>
      <w:r w:rsidDel="00000000" w:rsidR="00000000" w:rsidRPr="00000000">
        <w:rPr>
          <w:rtl w:val="0"/>
        </w:rPr>
        <w:t xml:space="preserve">220 pts. 40% IR, </w:t>
      </w:r>
      <w:r w:rsidDel="00000000" w:rsidR="00000000" w:rsidRPr="00000000">
        <w:rPr>
          <w:u w:val="single"/>
          <w:rtl w:val="0"/>
        </w:rPr>
        <w:t xml:space="preserve">55% HR</w:t>
      </w:r>
      <w:r w:rsidDel="00000000" w:rsidR="00000000" w:rsidRPr="00000000">
        <w:rPr>
          <w:rtl w:val="0"/>
        </w:rPr>
        <w:t xml:space="preserve">, 5% LR. T1-T3 PSA &lt; 50. 75% ADT. MFU 7y.</w:t>
      </w:r>
    </w:p>
    <w:p w:rsidR="00000000" w:rsidDel="00000000" w:rsidP="00000000" w:rsidRDefault="00000000" w:rsidRPr="00000000" w14:paraId="000008FB">
      <w:pPr>
        <w:numPr>
          <w:ilvl w:val="2"/>
          <w:numId w:val="59"/>
        </w:numPr>
        <w:ind w:left="2160" w:hanging="360"/>
      </w:pPr>
      <w:r w:rsidDel="00000000" w:rsidR="00000000" w:rsidRPr="00000000">
        <w:rPr>
          <w:rFonts w:ascii="Cardo" w:cs="Cardo" w:eastAsia="Cardo" w:hAnsi="Cardo"/>
          <w:rtl w:val="0"/>
        </w:rPr>
        <w:t xml:space="preserve">7y bcRFS 48→ 66%. Mean bRFS 4.3→ 5.1y.</w:t>
      </w:r>
    </w:p>
    <w:p w:rsidR="00000000" w:rsidDel="00000000" w:rsidP="00000000" w:rsidRDefault="00000000" w:rsidRPr="00000000" w14:paraId="000008FC">
      <w:pPr>
        <w:numPr>
          <w:ilvl w:val="2"/>
          <w:numId w:val="59"/>
        </w:numPr>
        <w:ind w:left="2160" w:hanging="360"/>
      </w:pPr>
      <w:r w:rsidDel="00000000" w:rsidR="00000000" w:rsidRPr="00000000">
        <w:rPr>
          <w:rtl w:val="0"/>
        </w:rPr>
        <w:t xml:space="preserve">Acute GI toxicity and QoL better in HDR arm.</w:t>
      </w:r>
      <w:r w:rsidDel="00000000" w:rsidR="00000000" w:rsidRPr="00000000">
        <w:rPr>
          <w:rtl w:val="0"/>
        </w:rPr>
      </w:r>
    </w:p>
    <w:bookmarkStart w:colFirst="0" w:colLast="0" w:name="nkpjm1xtxr64" w:id="221"/>
    <w:bookmarkEnd w:id="221"/>
    <w:p w:rsidR="00000000" w:rsidDel="00000000" w:rsidP="00000000" w:rsidRDefault="00000000" w:rsidRPr="00000000" w14:paraId="000008FD">
      <w:pPr>
        <w:numPr>
          <w:ilvl w:val="0"/>
          <w:numId w:val="59"/>
        </w:numPr>
      </w:pPr>
      <w:r w:rsidDel="00000000" w:rsidR="00000000" w:rsidRPr="00000000">
        <w:rPr>
          <w:b w:val="1"/>
          <w:rtl w:val="0"/>
        </w:rPr>
        <w:t xml:space="preserve">RTOG 0232 </w:t>
      </w:r>
      <w:hyperlink r:id="rId536">
        <w:r w:rsidDel="00000000" w:rsidR="00000000" w:rsidRPr="00000000">
          <w:rPr>
            <w:rtl w:val="0"/>
          </w:rPr>
          <w:t xml:space="preserve">[Prestidge IJROBP '16, </w:t>
        </w:r>
      </w:hyperlink>
      <w:hyperlink r:id="rId537">
        <w:r w:rsidDel="00000000" w:rsidR="00000000" w:rsidRPr="00000000">
          <w:rPr>
            <w:rtl w:val="0"/>
          </w:rPr>
          <w:t xml:space="preserve">Bruner IJROBP '18</w:t>
        </w:r>
      </w:hyperlink>
      <w:r w:rsidDel="00000000" w:rsidR="00000000" w:rsidRPr="00000000">
        <w:rPr>
          <w:rtl w:val="0"/>
        </w:rPr>
        <w:t xml:space="preserve">]: </w:t>
      </w:r>
      <w:r w:rsidDel="00000000" w:rsidR="00000000" w:rsidRPr="00000000">
        <w:rPr>
          <w:b w:val="1"/>
          <w:rtl w:val="0"/>
        </w:rPr>
        <w:t xml:space="preserve">LDR ± 45 Gy EBRT</w:t>
      </w:r>
      <w:r w:rsidDel="00000000" w:rsidR="00000000" w:rsidRPr="00000000">
        <w:rPr>
          <w:rtl w:val="0"/>
        </w:rPr>
        <w:t xml:space="preserve">.</w:t>
      </w:r>
      <w:r w:rsidDel="00000000" w:rsidR="00000000" w:rsidRPr="00000000">
        <w:rPr>
          <w:color w:val="0000ff"/>
          <w:rtl w:val="0"/>
        </w:rPr>
        <w:t xml:space="preserve"> </w:t>
        <w:br w:type="textWrapping"/>
      </w:r>
      <w:r w:rsidDel="00000000" w:rsidR="00000000" w:rsidRPr="00000000">
        <w:rPr>
          <w:rtl w:val="0"/>
        </w:rPr>
        <w:t xml:space="preserve">Favorable IR disease does not require EBRT supplementation.</w:t>
      </w:r>
    </w:p>
    <w:p w:rsidR="00000000" w:rsidDel="00000000" w:rsidP="00000000" w:rsidRDefault="00000000" w:rsidRPr="00000000" w14:paraId="000008FE">
      <w:pPr>
        <w:numPr>
          <w:ilvl w:val="1"/>
          <w:numId w:val="59"/>
        </w:numPr>
        <w:ind w:left="1440" w:hanging="360"/>
      </w:pPr>
      <w:r w:rsidDel="00000000" w:rsidR="00000000" w:rsidRPr="00000000">
        <w:rPr>
          <w:rtl w:val="0"/>
        </w:rPr>
        <w:t xml:space="preserve">586 IR pts. T1c-T2b and GS2-6/PSA 10-20 or GS7 PSA &lt; 10. ADT not specified, though no prior ADT.</w:t>
      </w:r>
    </w:p>
    <w:p w:rsidR="00000000" w:rsidDel="00000000" w:rsidP="00000000" w:rsidRDefault="00000000" w:rsidRPr="00000000" w14:paraId="000008FF">
      <w:pPr>
        <w:numPr>
          <w:ilvl w:val="2"/>
          <w:numId w:val="59"/>
        </w:numPr>
        <w:ind w:left="2160" w:hanging="360"/>
      </w:pPr>
      <w:r w:rsidDel="00000000" w:rsidR="00000000" w:rsidRPr="00000000">
        <w:rPr>
          <w:rtl w:val="0"/>
        </w:rPr>
        <w:t xml:space="preserve">LDR Boost: I-125 to 110 Gy or Pd-103 Rx to 100 Gy.</w:t>
      </w:r>
    </w:p>
    <w:p w:rsidR="00000000" w:rsidDel="00000000" w:rsidP="00000000" w:rsidRDefault="00000000" w:rsidRPr="00000000" w14:paraId="00000900">
      <w:pPr>
        <w:numPr>
          <w:ilvl w:val="2"/>
          <w:numId w:val="59"/>
        </w:numPr>
        <w:ind w:left="2160" w:hanging="360"/>
      </w:pPr>
      <w:r w:rsidDel="00000000" w:rsidR="00000000" w:rsidRPr="00000000">
        <w:rPr>
          <w:rtl w:val="0"/>
        </w:rPr>
        <w:t xml:space="preserve">LDR Monotherapy: I-125 to 145 Gy or Pd-103 to 125 Gy.</w:t>
      </w:r>
    </w:p>
    <w:p w:rsidR="00000000" w:rsidDel="00000000" w:rsidP="00000000" w:rsidRDefault="00000000" w:rsidRPr="00000000" w14:paraId="00000901">
      <w:pPr>
        <w:numPr>
          <w:ilvl w:val="1"/>
          <w:numId w:val="59"/>
        </w:numPr>
        <w:ind w:left="1440" w:hanging="360"/>
      </w:pPr>
      <w:r w:rsidDel="00000000" w:rsidR="00000000" w:rsidRPr="00000000">
        <w:rPr>
          <w:rtl w:val="0"/>
        </w:rPr>
        <w:t xml:space="preserve">5y FFP ~85%. There was no benefit in adding EBRT for favorable IR disease.</w:t>
      </w:r>
    </w:p>
    <w:p w:rsidR="00000000" w:rsidDel="00000000" w:rsidP="00000000" w:rsidRDefault="00000000" w:rsidRPr="00000000" w14:paraId="00000902">
      <w:pPr>
        <w:numPr>
          <w:ilvl w:val="1"/>
          <w:numId w:val="59"/>
        </w:numPr>
        <w:ind w:left="1440" w:hanging="360"/>
      </w:pPr>
      <w:r w:rsidDel="00000000" w:rsidR="00000000" w:rsidRPr="00000000">
        <w:rPr>
          <w:rFonts w:ascii="Cardo" w:cs="Cardo" w:eastAsia="Cardo" w:hAnsi="Cardo"/>
          <w:rtl w:val="0"/>
        </w:rPr>
        <w:t xml:space="preserve">Acute G3+ toxicity ~8%. Late G3+ 8→ 13%. </w:t>
      </w:r>
    </w:p>
    <w:p w:rsidR="00000000" w:rsidDel="00000000" w:rsidP="00000000" w:rsidRDefault="00000000" w:rsidRPr="00000000" w14:paraId="00000903">
      <w:pPr>
        <w:numPr>
          <w:ilvl w:val="1"/>
          <w:numId w:val="59"/>
        </w:numPr>
        <w:ind w:left="1440" w:hanging="360"/>
      </w:pPr>
      <w:r w:rsidDel="00000000" w:rsidR="00000000" w:rsidRPr="00000000">
        <w:rPr>
          <w:rtl w:val="0"/>
        </w:rPr>
        <w:t xml:space="preserve">QoL study: At 2y, urinary, urinary irritative, bowel, and sexual all favored brachy alone.</w:t>
      </w:r>
      <w:r w:rsidDel="00000000" w:rsidR="00000000" w:rsidRPr="00000000">
        <w:rPr>
          <w:rtl w:val="0"/>
        </w:rPr>
      </w:r>
    </w:p>
    <w:bookmarkStart w:colFirst="0" w:colLast="0" w:name="vkruo3hfpp9t" w:id="222"/>
    <w:bookmarkEnd w:id="222"/>
    <w:p w:rsidR="00000000" w:rsidDel="00000000" w:rsidP="00000000" w:rsidRDefault="00000000" w:rsidRPr="00000000" w14:paraId="00000904">
      <w:pPr>
        <w:numPr>
          <w:ilvl w:val="0"/>
          <w:numId w:val="59"/>
        </w:numPr>
      </w:pPr>
      <w:r w:rsidDel="00000000" w:rsidR="00000000" w:rsidRPr="00000000">
        <w:rPr>
          <w:b w:val="1"/>
          <w:rtl w:val="0"/>
        </w:rPr>
        <w:t xml:space="preserve">ASCENDE-RT</w:t>
      </w:r>
      <w:r w:rsidDel="00000000" w:rsidR="00000000" w:rsidRPr="00000000">
        <w:rPr>
          <w:rtl w:val="0"/>
        </w:rPr>
        <w:t xml:space="preserve"> [</w:t>
      </w:r>
      <w:hyperlink r:id="rId538">
        <w:r w:rsidDel="00000000" w:rsidR="00000000" w:rsidRPr="00000000">
          <w:rPr>
            <w:rtl w:val="0"/>
          </w:rPr>
          <w:t xml:space="preserve">Morris IJROBP '16</w:t>
        </w:r>
      </w:hyperlink>
      <w:r w:rsidDel="00000000" w:rsidR="00000000" w:rsidRPr="00000000">
        <w:rPr>
          <w:rtl w:val="0"/>
        </w:rPr>
        <w:t xml:space="preserve">, </w:t>
      </w:r>
      <w:hyperlink r:id="rId539">
        <w:r w:rsidDel="00000000" w:rsidR="00000000" w:rsidRPr="00000000">
          <w:rPr>
            <w:rtl w:val="0"/>
          </w:rPr>
          <w:t xml:space="preserve">Rhodda '17</w:t>
        </w:r>
      </w:hyperlink>
      <w:r w:rsidDel="00000000" w:rsidR="00000000" w:rsidRPr="00000000">
        <w:rPr>
          <w:rtl w:val="0"/>
        </w:rPr>
        <w:t xml:space="preserve">]: </w:t>
      </w:r>
      <w:r w:rsidDel="00000000" w:rsidR="00000000" w:rsidRPr="00000000">
        <w:rPr>
          <w:b w:val="1"/>
          <w:rtl w:val="0"/>
        </w:rPr>
        <w:t xml:space="preserve">8m</w:t>
      </w:r>
      <w:r w:rsidDel="00000000" w:rsidR="00000000" w:rsidRPr="00000000">
        <w:rPr>
          <w:rFonts w:ascii="Cardo" w:cs="Cardo" w:eastAsia="Cardo" w:hAnsi="Cardo"/>
          <w:rtl w:val="0"/>
        </w:rPr>
        <w:t xml:space="preserve"> nADT→ 46 Gy WPRT→ </w:t>
      </w:r>
      <w:r w:rsidDel="00000000" w:rsidR="00000000" w:rsidRPr="00000000">
        <w:rPr>
          <w:b w:val="1"/>
          <w:rtl w:val="0"/>
        </w:rPr>
        <w:t xml:space="preserve">32 Gy boost vs. I-125</w:t>
      </w:r>
      <w:r w:rsidDel="00000000" w:rsidR="00000000" w:rsidRPr="00000000">
        <w:rPr>
          <w:rtl w:val="0"/>
        </w:rPr>
        <w:t xml:space="preserve">(115 Gy)</w:t>
      </w:r>
      <w:r w:rsidDel="00000000" w:rsidR="00000000" w:rsidRPr="00000000">
        <w:rPr>
          <w:rFonts w:ascii="Cardo" w:cs="Cardo" w:eastAsia="Cardo" w:hAnsi="Cardo"/>
          <w:rtl w:val="0"/>
        </w:rPr>
        <w:t xml:space="preserve">→ </w:t>
      </w:r>
      <w:r w:rsidDel="00000000" w:rsidR="00000000" w:rsidRPr="00000000">
        <w:rPr>
          <w:b w:val="1"/>
          <w:rtl w:val="0"/>
        </w:rPr>
        <w:t xml:space="preserve">4m </w:t>
      </w:r>
      <w:r w:rsidDel="00000000" w:rsidR="00000000" w:rsidRPr="00000000">
        <w:rPr>
          <w:rtl w:val="0"/>
        </w:rPr>
        <w:t xml:space="preserve">ADT. </w:t>
        <w:br w:type="textWrapping"/>
        <w:t xml:space="preserve">Protocol is available in supplementary material.</w:t>
      </w:r>
    </w:p>
    <w:p w:rsidR="00000000" w:rsidDel="00000000" w:rsidP="00000000" w:rsidRDefault="00000000" w:rsidRPr="00000000" w14:paraId="00000905">
      <w:pPr>
        <w:ind w:firstLine="720"/>
        <w:rPr/>
      </w:pPr>
      <w:r w:rsidDel="00000000" w:rsidR="00000000" w:rsidRPr="00000000">
        <w:rPr>
          <w:rtl w:val="0"/>
        </w:rPr>
        <w:t xml:space="preserve">Brachytherapy boost reduced risk of recurrence by over 50% at 9 years as compared to 78 Gy conventional.</w:t>
      </w:r>
    </w:p>
    <w:p w:rsidR="00000000" w:rsidDel="00000000" w:rsidP="00000000" w:rsidRDefault="00000000" w:rsidRPr="00000000" w14:paraId="00000906">
      <w:pPr>
        <w:ind w:firstLine="720"/>
        <w:rPr/>
      </w:pPr>
      <w:r w:rsidDel="00000000" w:rsidR="00000000" w:rsidRPr="00000000">
        <w:rPr>
          <w:rtl w:val="0"/>
        </w:rPr>
        <w:t xml:space="preserve">There is no difference in distant metastasis.</w:t>
      </w:r>
    </w:p>
    <w:p w:rsidR="00000000" w:rsidDel="00000000" w:rsidP="00000000" w:rsidRDefault="00000000" w:rsidRPr="00000000" w14:paraId="00000907">
      <w:pPr>
        <w:ind w:firstLine="720"/>
        <w:rPr/>
      </w:pPr>
      <w:r w:rsidDel="00000000" w:rsidR="00000000" w:rsidRPr="00000000">
        <w:rPr>
          <w:rFonts w:ascii="Gungsuh" w:cs="Gungsuh" w:eastAsia="Gungsuh" w:hAnsi="Gungsuh"/>
          <w:rtl w:val="0"/>
        </w:rPr>
        <w:t xml:space="preserve">Set a new bar for bcPFS: ≥ 90% for IR disease, while 80% for HR disease.</w:t>
      </w:r>
    </w:p>
    <w:p w:rsidR="00000000" w:rsidDel="00000000" w:rsidP="00000000" w:rsidRDefault="00000000" w:rsidRPr="00000000" w14:paraId="00000908">
      <w:pPr>
        <w:ind w:firstLine="720"/>
        <w:rPr/>
      </w:pPr>
      <w:r w:rsidDel="00000000" w:rsidR="00000000" w:rsidRPr="00000000">
        <w:rPr>
          <w:rtl w:val="0"/>
        </w:rPr>
        <w:t xml:space="preserve">LDR-BT has approximately four times the risk of late G3 GU, although half resolve after TURP.</w:t>
      </w:r>
    </w:p>
    <w:p w:rsidR="00000000" w:rsidDel="00000000" w:rsidP="00000000" w:rsidRDefault="00000000" w:rsidRPr="00000000" w14:paraId="00000909">
      <w:pPr>
        <w:numPr>
          <w:ilvl w:val="1"/>
          <w:numId w:val="59"/>
        </w:numPr>
        <w:ind w:left="1440" w:hanging="360"/>
      </w:pPr>
      <w:r w:rsidDel="00000000" w:rsidR="00000000" w:rsidRPr="00000000">
        <w:rPr>
          <w:rtl w:val="0"/>
        </w:rPr>
        <w:t xml:space="preserve">398 pts. </w:t>
      </w:r>
      <w:r w:rsidDel="00000000" w:rsidR="00000000" w:rsidRPr="00000000">
        <w:rPr>
          <w:u w:val="single"/>
          <w:rtl w:val="0"/>
        </w:rPr>
        <w:t xml:space="preserve">70% HR</w:t>
      </w:r>
      <w:r w:rsidDel="00000000" w:rsidR="00000000" w:rsidRPr="00000000">
        <w:rPr>
          <w:rtl w:val="0"/>
        </w:rPr>
        <w:t xml:space="preserve">, 30% IR. T3b, &gt; 75cc, iPSA &gt; 40, TURP excluded. </w:t>
      </w:r>
      <w:r w:rsidDel="00000000" w:rsidR="00000000" w:rsidRPr="00000000">
        <w:rPr>
          <w:i w:val="1"/>
          <w:rtl w:val="0"/>
        </w:rPr>
        <w:t xml:space="preserve">There is very little data, if at all, for BT in T3b.</w:t>
      </w:r>
    </w:p>
    <w:p w:rsidR="00000000" w:rsidDel="00000000" w:rsidP="00000000" w:rsidRDefault="00000000" w:rsidRPr="00000000" w14:paraId="0000090A">
      <w:pPr>
        <w:numPr>
          <w:ilvl w:val="2"/>
          <w:numId w:val="59"/>
        </w:numPr>
        <w:ind w:left="2160" w:hanging="360"/>
      </w:pPr>
      <w:r w:rsidDel="00000000" w:rsidR="00000000" w:rsidRPr="00000000">
        <w:rPr>
          <w:rtl w:val="0"/>
        </w:rPr>
        <w:t xml:space="preserve">No MRI based planning! </w:t>
      </w:r>
    </w:p>
    <w:p w:rsidR="00000000" w:rsidDel="00000000" w:rsidP="00000000" w:rsidRDefault="00000000" w:rsidRPr="00000000" w14:paraId="0000090B">
      <w:pPr>
        <w:numPr>
          <w:ilvl w:val="2"/>
          <w:numId w:val="59"/>
        </w:numPr>
        <w:ind w:left="2160" w:hanging="360"/>
      </w:pPr>
      <w:r w:rsidDel="00000000" w:rsidR="00000000" w:rsidRPr="00000000">
        <w:rPr>
          <w:rtl w:val="0"/>
        </w:rPr>
        <w:t xml:space="preserve">fPSA accounts for 5-35% of tPSA, and has three forms: pro-PSA, benign PSA and intact PSA.</w:t>
      </w:r>
    </w:p>
    <w:p w:rsidR="00000000" w:rsidDel="00000000" w:rsidP="00000000" w:rsidRDefault="00000000" w:rsidRPr="00000000" w14:paraId="0000090C">
      <w:pPr>
        <w:numPr>
          <w:ilvl w:val="2"/>
          <w:numId w:val="59"/>
        </w:numPr>
        <w:ind w:left="2160" w:hanging="360"/>
      </w:pPr>
      <w:r w:rsidDel="00000000" w:rsidR="00000000" w:rsidRPr="00000000">
        <w:rPr>
          <w:rtl w:val="0"/>
        </w:rPr>
        <w:t xml:space="preserve">bcF = increase of 2 above nadir.</w:t>
      </w:r>
    </w:p>
    <w:p w:rsidR="00000000" w:rsidDel="00000000" w:rsidP="00000000" w:rsidRDefault="00000000" w:rsidRPr="00000000" w14:paraId="0000090D">
      <w:pPr>
        <w:numPr>
          <w:ilvl w:val="1"/>
          <w:numId w:val="59"/>
        </w:numPr>
        <w:ind w:left="1440" w:hanging="360"/>
      </w:pPr>
      <w:r w:rsidDel="00000000" w:rsidR="00000000" w:rsidRPr="00000000">
        <w:rPr>
          <w:rtl w:val="0"/>
        </w:rPr>
        <w:t xml:space="preserve">Key point: No difference in DM and OS, although trend to DMFS.</w:t>
      </w:r>
    </w:p>
    <w:p w:rsidR="00000000" w:rsidDel="00000000" w:rsidP="00000000" w:rsidRDefault="00000000" w:rsidRPr="00000000" w14:paraId="0000090E">
      <w:pPr>
        <w:numPr>
          <w:ilvl w:val="1"/>
          <w:numId w:val="59"/>
        </w:numPr>
        <w:ind w:left="1440" w:hanging="360"/>
      </w:pPr>
      <w:r w:rsidDel="00000000" w:rsidR="00000000" w:rsidRPr="00000000">
        <w:rPr>
          <w:rFonts w:ascii="Cardo" w:cs="Cardo" w:eastAsia="Cardo" w:hAnsi="Cardo"/>
          <w:rtl w:val="0"/>
        </w:rPr>
        <w:t xml:space="preserve">5y bcPFS 84→ 89% (5% difference).</w:t>
      </w:r>
    </w:p>
    <w:p w:rsidR="00000000" w:rsidDel="00000000" w:rsidP="00000000" w:rsidRDefault="00000000" w:rsidRPr="00000000" w14:paraId="0000090F">
      <w:pPr>
        <w:numPr>
          <w:ilvl w:val="1"/>
          <w:numId w:val="59"/>
        </w:numPr>
        <w:ind w:left="1440" w:hanging="360"/>
      </w:pPr>
      <w:r w:rsidDel="00000000" w:rsidR="00000000" w:rsidRPr="00000000">
        <w:rPr>
          <w:rFonts w:ascii="Cardo" w:cs="Cardo" w:eastAsia="Cardo" w:hAnsi="Cardo"/>
          <w:rtl w:val="0"/>
        </w:rPr>
        <w:t xml:space="preserve">7y bcPFS 75→ 86% (11% difference).</w:t>
      </w:r>
    </w:p>
    <w:p w:rsidR="00000000" w:rsidDel="00000000" w:rsidP="00000000" w:rsidRDefault="00000000" w:rsidRPr="00000000" w14:paraId="00000910">
      <w:pPr>
        <w:numPr>
          <w:ilvl w:val="1"/>
          <w:numId w:val="59"/>
        </w:numPr>
        <w:ind w:left="1440" w:hanging="360"/>
      </w:pPr>
      <w:r w:rsidDel="00000000" w:rsidR="00000000" w:rsidRPr="00000000">
        <w:rPr>
          <w:rFonts w:ascii="Cardo" w:cs="Cardo" w:eastAsia="Cardo" w:hAnsi="Cardo"/>
          <w:rtl w:val="0"/>
        </w:rPr>
        <w:t xml:space="preserve">9y bcPFS 62→ 83% (</w:t>
      </w:r>
      <w:r w:rsidDel="00000000" w:rsidR="00000000" w:rsidRPr="00000000">
        <w:rPr>
          <w:b w:val="1"/>
          <w:rtl w:val="0"/>
        </w:rPr>
        <w:t xml:space="preserve">21% difference</w:t>
      </w:r>
      <w:r w:rsidDel="00000000" w:rsidR="00000000" w:rsidRPr="00000000">
        <w:rPr>
          <w:rtl w:val="0"/>
        </w:rPr>
        <w:t xml:space="preserve">). 9y OS ~75%. </w:t>
      </w:r>
      <w:r w:rsidDel="00000000" w:rsidR="00000000" w:rsidRPr="00000000">
        <w:rPr>
          <w:rtl w:val="0"/>
        </w:rPr>
      </w:r>
    </w:p>
    <w:p w:rsidR="00000000" w:rsidDel="00000000" w:rsidP="00000000" w:rsidRDefault="00000000" w:rsidRPr="00000000" w14:paraId="00000911">
      <w:pPr>
        <w:numPr>
          <w:ilvl w:val="2"/>
          <w:numId w:val="59"/>
        </w:numPr>
        <w:ind w:left="2160" w:hanging="360"/>
      </w:pPr>
      <w:r w:rsidDel="00000000" w:rsidR="00000000" w:rsidRPr="00000000">
        <w:rPr>
          <w:rFonts w:ascii="Cardo" w:cs="Cardo" w:eastAsia="Cardo" w:hAnsi="Cardo"/>
          <w:rtl w:val="0"/>
        </w:rPr>
        <w:t xml:space="preserve">9y bcPFS for IR of 70→ 94%.</w:t>
      </w:r>
    </w:p>
    <w:p w:rsidR="00000000" w:rsidDel="00000000" w:rsidP="00000000" w:rsidRDefault="00000000" w:rsidRPr="00000000" w14:paraId="00000912">
      <w:pPr>
        <w:numPr>
          <w:ilvl w:val="2"/>
          <w:numId w:val="59"/>
        </w:numPr>
        <w:ind w:left="2160" w:hanging="360"/>
      </w:pPr>
      <w:r w:rsidDel="00000000" w:rsidR="00000000" w:rsidRPr="00000000">
        <w:rPr>
          <w:rFonts w:ascii="Cardo" w:cs="Cardo" w:eastAsia="Cardo" w:hAnsi="Cardo"/>
          <w:rtl w:val="0"/>
        </w:rPr>
        <w:t xml:space="preserve">9y bcPFS for HR of 58→ 78%.</w:t>
      </w:r>
      <w:r w:rsidDel="00000000" w:rsidR="00000000" w:rsidRPr="00000000">
        <w:rPr>
          <w:i w:val="1"/>
          <w:rtl w:val="0"/>
        </w:rPr>
        <w:t xml:space="preserve"> </w:t>
      </w:r>
      <w:r w:rsidDel="00000000" w:rsidR="00000000" w:rsidRPr="00000000">
        <w:rPr>
          <w:i w:val="1"/>
          <w:rtl w:val="0"/>
        </w:rPr>
        <w:t xml:space="preserve">This is a very high number!</w:t>
      </w:r>
    </w:p>
    <w:p w:rsidR="00000000" w:rsidDel="00000000" w:rsidP="00000000" w:rsidRDefault="00000000" w:rsidRPr="00000000" w14:paraId="00000913">
      <w:pPr>
        <w:numPr>
          <w:ilvl w:val="1"/>
          <w:numId w:val="59"/>
        </w:numPr>
        <w:ind w:left="1440" w:hanging="360"/>
      </w:pPr>
      <w:r w:rsidDel="00000000" w:rsidR="00000000" w:rsidRPr="00000000">
        <w:rPr>
          <w:b w:val="1"/>
          <w:rtl w:val="0"/>
        </w:rPr>
        <w:t xml:space="preserve">GU toxicity</w:t>
      </w:r>
      <w:r w:rsidDel="00000000" w:rsidR="00000000" w:rsidRPr="00000000">
        <w:rPr>
          <w:rtl w:val="0"/>
        </w:rPr>
        <w:t xml:space="preserve">: The increased GU toxicity for CMT likely due to dose delivery to the subapex GU region.</w:t>
        <w:br w:type="textWrapping"/>
        <w:t xml:space="preserve">G3 GU definition: severe frequency and dysuria, nocturia &gt; 1x/h, TURP, dilation, hematuria requiring at least one transfusion, more than two coagulations for hematuria, HBO for bleeding/ulceration.</w:t>
      </w:r>
    </w:p>
    <w:p w:rsidR="00000000" w:rsidDel="00000000" w:rsidP="00000000" w:rsidRDefault="00000000" w:rsidRPr="00000000" w14:paraId="00000914">
      <w:pPr>
        <w:numPr>
          <w:ilvl w:val="2"/>
          <w:numId w:val="59"/>
        </w:numPr>
        <w:ind w:left="2160" w:hanging="360"/>
      </w:pPr>
      <w:r w:rsidDel="00000000" w:rsidR="00000000" w:rsidRPr="00000000">
        <w:rPr>
          <w:rFonts w:ascii="Cardo" w:cs="Cardo" w:eastAsia="Cardo" w:hAnsi="Cardo"/>
          <w:rtl w:val="0"/>
        </w:rPr>
        <w:t xml:space="preserve">Acute G2 GU 16→ 30%, G3 GU</w:t>
      </w:r>
      <w:r w:rsidDel="00000000" w:rsidR="00000000" w:rsidRPr="00000000">
        <w:rPr>
          <w:color w:val="cccccc"/>
          <w:rtl w:val="0"/>
        </w:rPr>
        <w:t xml:space="preserve"> </w:t>
      </w:r>
      <w:r w:rsidDel="00000000" w:rsidR="00000000" w:rsidRPr="00000000">
        <w:rPr>
          <w:rFonts w:ascii="Cardo" w:cs="Cardo" w:eastAsia="Cardo" w:hAnsi="Cardo"/>
          <w:rtl w:val="0"/>
        </w:rPr>
        <w:t xml:space="preserve">~0.5→ 2.5%.</w:t>
      </w:r>
    </w:p>
    <w:p w:rsidR="00000000" w:rsidDel="00000000" w:rsidP="00000000" w:rsidRDefault="00000000" w:rsidRPr="00000000" w14:paraId="00000915">
      <w:pPr>
        <w:numPr>
          <w:ilvl w:val="2"/>
          <w:numId w:val="59"/>
        </w:numPr>
        <w:ind w:left="2160" w:hanging="360"/>
      </w:pPr>
      <w:r w:rsidDel="00000000" w:rsidR="00000000" w:rsidRPr="00000000">
        <w:rPr>
          <w:rFonts w:ascii="Cardo" w:cs="Cardo" w:eastAsia="Cardo" w:hAnsi="Cardo"/>
          <w:rtl w:val="0"/>
        </w:rPr>
        <w:t xml:space="preserve">5y G3 GU cumulative incidence 5→ 19%. Half resolved after TURP for 5y G3 GU prevalence of 2→ 9%.</w:t>
      </w:r>
    </w:p>
    <w:p w:rsidR="00000000" w:rsidDel="00000000" w:rsidP="00000000" w:rsidRDefault="00000000" w:rsidRPr="00000000" w14:paraId="00000916">
      <w:pPr>
        <w:numPr>
          <w:ilvl w:val="3"/>
          <w:numId w:val="59"/>
        </w:numPr>
        <w:ind w:left="2880" w:hanging="360"/>
      </w:pPr>
      <w:r w:rsidDel="00000000" w:rsidR="00000000" w:rsidRPr="00000000">
        <w:rPr>
          <w:rFonts w:ascii="Cardo" w:cs="Cardo" w:eastAsia="Cardo" w:hAnsi="Cardo"/>
          <w:rtl w:val="0"/>
        </w:rPr>
        <w:t xml:space="preserve">5y any pad usage 3→ 16%. 5y late catheterization 3→ 12%. </w:t>
      </w:r>
    </w:p>
    <w:p w:rsidR="00000000" w:rsidDel="00000000" w:rsidP="00000000" w:rsidRDefault="00000000" w:rsidRPr="00000000" w14:paraId="00000917">
      <w:pPr>
        <w:numPr>
          <w:ilvl w:val="1"/>
          <w:numId w:val="59"/>
        </w:numPr>
        <w:ind w:left="1440" w:hanging="360"/>
      </w:pPr>
      <w:r w:rsidDel="00000000" w:rsidR="00000000" w:rsidRPr="00000000">
        <w:rPr>
          <w:b w:val="1"/>
          <w:rtl w:val="0"/>
        </w:rPr>
        <w:t xml:space="preserve">GI toxicity</w:t>
      </w:r>
      <w:r w:rsidDel="00000000" w:rsidR="00000000" w:rsidRPr="00000000">
        <w:rPr>
          <w:rtl w:val="0"/>
        </w:rPr>
        <w:t xml:space="preserve">: There is no difference in acute or late GI toxicity with the addition of BT to EBRT.</w:t>
        <w:br w:type="textWrapping"/>
        <w:t xml:space="preserve">Grade 3 GI toxicity definition: More than 2 anti-diarrheals per day, at least one transfusion or 2 coagulations for bleeding, minor surgical procedure, HBO.</w:t>
      </w:r>
    </w:p>
    <w:p w:rsidR="00000000" w:rsidDel="00000000" w:rsidP="00000000" w:rsidRDefault="00000000" w:rsidRPr="00000000" w14:paraId="00000918">
      <w:pPr>
        <w:numPr>
          <w:ilvl w:val="2"/>
          <w:numId w:val="59"/>
        </w:numPr>
        <w:ind w:left="2160" w:hanging="360"/>
      </w:pPr>
      <w:r w:rsidDel="00000000" w:rsidR="00000000" w:rsidRPr="00000000">
        <w:rPr>
          <w:rFonts w:ascii="Cardo" w:cs="Cardo" w:eastAsia="Cardo" w:hAnsi="Cardo"/>
          <w:rtl w:val="0"/>
        </w:rPr>
        <w:t xml:space="preserve">Acute G2 GI ~33→ 39%. Acute G3 GI ~14→ 9%.</w:t>
      </w:r>
    </w:p>
    <w:p w:rsidR="00000000" w:rsidDel="00000000" w:rsidP="00000000" w:rsidRDefault="00000000" w:rsidRPr="00000000" w14:paraId="00000919">
      <w:pPr>
        <w:numPr>
          <w:ilvl w:val="2"/>
          <w:numId w:val="59"/>
        </w:numPr>
        <w:ind w:left="2160" w:hanging="360"/>
      </w:pPr>
      <w:r w:rsidDel="00000000" w:rsidR="00000000" w:rsidRPr="00000000">
        <w:rPr>
          <w:rFonts w:ascii="Cardo" w:cs="Cardo" w:eastAsia="Cardo" w:hAnsi="Cardo"/>
          <w:rtl w:val="0"/>
        </w:rPr>
        <w:t xml:space="preserve">5y G3 GI cumulative incidence ~4→ 9%.</w:t>
      </w:r>
    </w:p>
    <w:p w:rsidR="00000000" w:rsidDel="00000000" w:rsidP="00000000" w:rsidRDefault="00000000" w:rsidRPr="00000000" w14:paraId="0000091A">
      <w:pPr>
        <w:numPr>
          <w:ilvl w:val="2"/>
          <w:numId w:val="59"/>
        </w:numPr>
        <w:ind w:left="2160" w:hanging="360"/>
      </w:pPr>
      <w:r w:rsidDel="00000000" w:rsidR="00000000" w:rsidRPr="00000000">
        <w:rPr>
          <w:rFonts w:ascii="Cardo" w:cs="Cardo" w:eastAsia="Cardo" w:hAnsi="Cardo"/>
          <w:rtl w:val="0"/>
        </w:rPr>
        <w:t xml:space="preserve">5y G3 GI prevalence ~2→ 1%.</w:t>
      </w:r>
    </w:p>
    <w:p w:rsidR="00000000" w:rsidDel="00000000" w:rsidP="00000000" w:rsidRDefault="00000000" w:rsidRPr="00000000" w14:paraId="0000091B">
      <w:pPr>
        <w:numPr>
          <w:ilvl w:val="1"/>
          <w:numId w:val="59"/>
        </w:numPr>
        <w:ind w:left="1440" w:hanging="360"/>
      </w:pPr>
      <w:r w:rsidDel="00000000" w:rsidR="00000000" w:rsidRPr="00000000">
        <w:rPr>
          <w:rtl w:val="0"/>
        </w:rPr>
        <w:t xml:space="preserve">Even men w GS5 have </w:t>
      </w:r>
      <w:r w:rsidDel="00000000" w:rsidR="00000000" w:rsidRPr="00000000">
        <w:rPr>
          <w:b w:val="1"/>
          <w:rtl w:val="0"/>
        </w:rPr>
        <w:t xml:space="preserve">10y CSS of 90%</w:t>
      </w:r>
      <w:r w:rsidDel="00000000" w:rsidR="00000000" w:rsidRPr="00000000">
        <w:rPr>
          <w:rtl w:val="0"/>
        </w:rPr>
        <w:t xml:space="preserve"> (compared to 10y CSS of 61% for largest surgical series).</w:t>
      </w:r>
      <w:r w:rsidDel="00000000" w:rsidR="00000000" w:rsidRPr="00000000">
        <w:rPr>
          <w:rtl w:val="0"/>
        </w:rPr>
      </w:r>
    </w:p>
    <w:p w:rsidR="00000000" w:rsidDel="00000000" w:rsidP="00000000" w:rsidRDefault="00000000" w:rsidRPr="00000000" w14:paraId="0000091C">
      <w:pPr>
        <w:numPr>
          <w:ilvl w:val="0"/>
          <w:numId w:val="59"/>
        </w:numPr>
      </w:pPr>
      <w:r w:rsidDel="00000000" w:rsidR="00000000" w:rsidRPr="00000000">
        <w:rPr>
          <w:b w:val="1"/>
          <w:rtl w:val="0"/>
        </w:rPr>
        <w:t xml:space="preserve">HDR vs. LDR boosts for unfavorable risk prostate cancer </w:t>
      </w:r>
      <w:r w:rsidDel="00000000" w:rsidR="00000000" w:rsidRPr="00000000">
        <w:rPr>
          <w:rtl w:val="0"/>
        </w:rPr>
        <w:t xml:space="preserve">[</w:t>
      </w:r>
      <w:hyperlink r:id="rId540">
        <w:r w:rsidDel="00000000" w:rsidR="00000000" w:rsidRPr="00000000">
          <w:rPr>
            <w:rtl w:val="0"/>
          </w:rPr>
          <w:t xml:space="preserve">King BT '19</w:t>
        </w:r>
      </w:hyperlink>
      <w:r w:rsidDel="00000000" w:rsidR="00000000" w:rsidRPr="00000000">
        <w:rPr>
          <w:rtl w:val="0"/>
        </w:rPr>
        <w:t xml:space="preserve">]: NCDB. </w:t>
      </w:r>
      <w:r w:rsidDel="00000000" w:rsidR="00000000" w:rsidRPr="00000000">
        <w:rPr>
          <w:b w:val="1"/>
          <w:rtl w:val="0"/>
        </w:rPr>
        <w:t xml:space="preserve">EBRT vs. LDR boost vs. HDR boost</w:t>
      </w:r>
      <w:r w:rsidDel="00000000" w:rsidR="00000000" w:rsidRPr="00000000">
        <w:rPr>
          <w:rtl w:val="0"/>
        </w:rPr>
        <w:t xml:space="preserve">.</w:t>
      </w:r>
    </w:p>
    <w:p w:rsidR="00000000" w:rsidDel="00000000" w:rsidP="00000000" w:rsidRDefault="00000000" w:rsidRPr="00000000" w14:paraId="0000091D">
      <w:pPr>
        <w:ind w:firstLine="720"/>
        <w:rPr/>
      </w:pPr>
      <w:r w:rsidDel="00000000" w:rsidR="00000000" w:rsidRPr="00000000">
        <w:rPr>
          <w:rtl w:val="0"/>
        </w:rPr>
        <w:t xml:space="preserve">HDR may be a suitable alternative to LDR boost.</w:t>
      </w:r>
    </w:p>
    <w:p w:rsidR="00000000" w:rsidDel="00000000" w:rsidP="00000000" w:rsidRDefault="00000000" w:rsidRPr="00000000" w14:paraId="0000091E">
      <w:pPr>
        <w:numPr>
          <w:ilvl w:val="1"/>
          <w:numId w:val="59"/>
        </w:numPr>
        <w:ind w:left="1440" w:hanging="360"/>
        <w:rPr>
          <w:u w:val="none"/>
        </w:rPr>
      </w:pPr>
      <w:r w:rsidDel="00000000" w:rsidR="00000000" w:rsidRPr="00000000">
        <w:rPr>
          <w:rtl w:val="0"/>
        </w:rPr>
        <w:t xml:space="preserve">122,896 pts. 2004-2014. </w:t>
      </w:r>
    </w:p>
    <w:p w:rsidR="00000000" w:rsidDel="00000000" w:rsidP="00000000" w:rsidRDefault="00000000" w:rsidRPr="00000000" w14:paraId="0000091F">
      <w:pPr>
        <w:numPr>
          <w:ilvl w:val="1"/>
          <w:numId w:val="59"/>
        </w:numPr>
        <w:ind w:left="1440" w:hanging="360"/>
        <w:rPr>
          <w:u w:val="none"/>
        </w:rPr>
      </w:pPr>
      <w:r w:rsidDel="00000000" w:rsidR="00000000" w:rsidRPr="00000000">
        <w:rPr>
          <w:rtl w:val="0"/>
        </w:rPr>
        <w:t xml:space="preserve">MVA demonstrated HDR boost was associated with similar OS to LDR boost, while HDR boost was associated with a significantly better OS than dose escalated EBRT alone. </w:t>
      </w:r>
    </w:p>
    <w:p w:rsidR="00000000" w:rsidDel="00000000" w:rsidP="00000000" w:rsidRDefault="00000000" w:rsidRPr="00000000" w14:paraId="00000920">
      <w:pPr>
        <w:numPr>
          <w:ilvl w:val="0"/>
          <w:numId w:val="59"/>
        </w:numPr>
      </w:pPr>
      <w:r w:rsidDel="00000000" w:rsidR="00000000" w:rsidRPr="00000000">
        <w:rPr>
          <w:b w:val="1"/>
          <w:rtl w:val="0"/>
        </w:rPr>
        <w:t xml:space="preserve">Prostate Cancer Results Study Group (PCRSG) </w:t>
      </w:r>
      <w:r w:rsidDel="00000000" w:rsidR="00000000" w:rsidRPr="00000000">
        <w:rPr>
          <w:rtl w:val="0"/>
        </w:rPr>
        <w:t xml:space="preserve">[</w:t>
      </w:r>
      <w:hyperlink r:id="rId541">
        <w:r w:rsidDel="00000000" w:rsidR="00000000" w:rsidRPr="00000000">
          <w:rPr>
            <w:rtl w:val="0"/>
          </w:rPr>
          <w:t xml:space="preserve">Grimm BJU '12</w:t>
        </w:r>
      </w:hyperlink>
      <w:r w:rsidDel="00000000" w:rsidR="00000000" w:rsidRPr="00000000">
        <w:rPr>
          <w:rtl w:val="0"/>
        </w:rPr>
        <w:t xml:space="preserve">]: Meta. </w:t>
      </w:r>
      <w:r w:rsidDel="00000000" w:rsidR="00000000" w:rsidRPr="00000000">
        <w:rPr>
          <w:b w:val="1"/>
          <w:rtl w:val="0"/>
        </w:rPr>
        <w:t xml:space="preserve">RP vs. EBRT ± BT vs. BT</w:t>
      </w:r>
      <w:r w:rsidDel="00000000" w:rsidR="00000000" w:rsidRPr="00000000">
        <w:rPr>
          <w:rtl w:val="0"/>
        </w:rPr>
        <w:t xml:space="preserve">.</w:t>
      </w:r>
    </w:p>
    <w:p w:rsidR="00000000" w:rsidDel="00000000" w:rsidP="00000000" w:rsidRDefault="00000000" w:rsidRPr="00000000" w14:paraId="00000921">
      <w:pPr>
        <w:ind w:left="0" w:firstLine="720"/>
        <w:rPr/>
      </w:pPr>
      <w:hyperlink r:id="rId542">
        <w:r w:rsidDel="00000000" w:rsidR="00000000" w:rsidRPr="00000000">
          <w:rPr>
            <w:color w:val="1155cc"/>
            <w:u w:val="single"/>
            <w:rtl w:val="0"/>
          </w:rPr>
          <w:t xml:space="preserve">www.prostatecancerfree.org</w:t>
        </w:r>
      </w:hyperlink>
      <w:r w:rsidDel="00000000" w:rsidR="00000000" w:rsidRPr="00000000">
        <w:rPr>
          <w:rtl w:val="0"/>
        </w:rPr>
        <w:t xml:space="preserve"> - only accounts for bcPFS (not DMFS).</w:t>
      </w:r>
      <w:r w:rsidDel="00000000" w:rsidR="00000000" w:rsidRPr="00000000">
        <w:rPr>
          <w:rtl w:val="0"/>
        </w:rPr>
      </w:r>
    </w:p>
    <w:p w:rsidR="00000000" w:rsidDel="00000000" w:rsidP="00000000" w:rsidRDefault="00000000" w:rsidRPr="00000000" w14:paraId="00000922">
      <w:pPr>
        <w:ind w:firstLine="720"/>
        <w:rPr/>
      </w:pPr>
      <w:r w:rsidDel="00000000" w:rsidR="00000000" w:rsidRPr="00000000">
        <w:rPr>
          <w:rtl w:val="0"/>
        </w:rPr>
        <w:t xml:space="preserve">bcPFS with BT perhaps better than other modalities, especially for LR/IR. </w:t>
      </w:r>
    </w:p>
    <w:p w:rsidR="00000000" w:rsidDel="00000000" w:rsidP="00000000" w:rsidRDefault="00000000" w:rsidRPr="00000000" w14:paraId="00000923">
      <w:pPr>
        <w:ind w:firstLine="720"/>
        <w:rPr/>
      </w:pPr>
      <w:r w:rsidDel="00000000" w:rsidR="00000000" w:rsidRPr="00000000">
        <w:rPr>
          <w:rtl w:val="0"/>
        </w:rPr>
        <w:t xml:space="preserve">Add EBRT and ADT for HR disease. It is uncertain if EBRT added to BT provides a benefit in IR disease.</w:t>
      </w:r>
    </w:p>
    <w:p w:rsidR="00000000" w:rsidDel="00000000" w:rsidP="00000000" w:rsidRDefault="00000000" w:rsidRPr="00000000" w14:paraId="00000924">
      <w:pPr>
        <w:ind w:firstLine="720"/>
        <w:rPr/>
      </w:pPr>
      <w:r w:rsidDel="00000000" w:rsidR="00000000" w:rsidRPr="00000000">
        <w:rPr>
          <w:rtl w:val="0"/>
        </w:rPr>
        <w:t xml:space="preserve">Issue: Only reports bcPFS. Unknown DMFS benefit.</w:t>
      </w:r>
    </w:p>
    <w:p w:rsidR="00000000" w:rsidDel="00000000" w:rsidP="00000000" w:rsidRDefault="00000000" w:rsidRPr="00000000" w14:paraId="00000925">
      <w:pPr>
        <w:numPr>
          <w:ilvl w:val="1"/>
          <w:numId w:val="59"/>
        </w:numPr>
        <w:ind w:left="1440" w:hanging="360"/>
      </w:pPr>
      <w:r w:rsidDel="00000000" w:rsidR="00000000" w:rsidRPr="00000000">
        <w:rPr>
          <w:rtl w:val="0"/>
        </w:rPr>
        <w:t xml:space="preserve">848 papers with 52,087 patients. All reporting standard biochemical relapse. Minimum 5y FU. </w:t>
      </w:r>
    </w:p>
    <w:p w:rsidR="00000000" w:rsidDel="00000000" w:rsidP="00000000" w:rsidRDefault="00000000" w:rsidRPr="00000000" w14:paraId="00000926">
      <w:pPr>
        <w:numPr>
          <w:ilvl w:val="2"/>
          <w:numId w:val="59"/>
        </w:numPr>
        <w:ind w:left="2160" w:hanging="360"/>
      </w:pPr>
      <w:r w:rsidDel="00000000" w:rsidR="00000000" w:rsidRPr="00000000">
        <w:rPr>
          <w:rtl w:val="0"/>
        </w:rPr>
        <w:t xml:space="preserve">RT: EBRT minimum 72 Gy.</w:t>
      </w:r>
    </w:p>
    <w:p w:rsidR="00000000" w:rsidDel="00000000" w:rsidP="00000000" w:rsidRDefault="00000000" w:rsidRPr="00000000" w14:paraId="00000927">
      <w:pPr>
        <w:numPr>
          <w:ilvl w:val="1"/>
          <w:numId w:val="59"/>
        </w:numPr>
        <w:ind w:left="1440" w:hanging="360"/>
      </w:pPr>
      <w:r w:rsidDel="00000000" w:rsidR="00000000" w:rsidRPr="00000000">
        <w:rPr>
          <w:b w:val="1"/>
          <w:rtl w:val="0"/>
        </w:rPr>
        <w:t xml:space="preserve">LR</w:t>
      </w:r>
      <w:r w:rsidDel="00000000" w:rsidR="00000000" w:rsidRPr="00000000">
        <w:rPr>
          <w:rFonts w:ascii="Gungsuh" w:cs="Gungsuh" w:eastAsia="Gungsuh" w:hAnsi="Gungsuh"/>
          <w:rtl w:val="0"/>
        </w:rPr>
        <w:t xml:space="preserve">: bcPFS superior with BT as opposed to surgery or EBRT alone. 10y bPFS ≥ 90%</w:t>
      </w:r>
    </w:p>
    <w:p w:rsidR="00000000" w:rsidDel="00000000" w:rsidP="00000000" w:rsidRDefault="00000000" w:rsidRPr="00000000" w14:paraId="00000928">
      <w:pPr>
        <w:numPr>
          <w:ilvl w:val="1"/>
          <w:numId w:val="59"/>
        </w:numPr>
        <w:ind w:left="1440" w:hanging="360"/>
      </w:pPr>
      <w:r w:rsidDel="00000000" w:rsidR="00000000" w:rsidRPr="00000000">
        <w:rPr>
          <w:b w:val="1"/>
          <w:rtl w:val="0"/>
        </w:rPr>
        <w:t xml:space="preserve">IR</w:t>
      </w:r>
      <w:r w:rsidDel="00000000" w:rsidR="00000000" w:rsidRPr="00000000">
        <w:rPr>
          <w:rtl w:val="0"/>
        </w:rPr>
        <w:t xml:space="preserve">: bcPFS with BT ± EBRT is equivalent, and superior to surgery or EBRT alone.</w:t>
      </w:r>
    </w:p>
    <w:p w:rsidR="00000000" w:rsidDel="00000000" w:rsidP="00000000" w:rsidRDefault="00000000" w:rsidRPr="00000000" w14:paraId="00000929">
      <w:pPr>
        <w:numPr>
          <w:ilvl w:val="2"/>
          <w:numId w:val="59"/>
        </w:numPr>
        <w:ind w:left="2160" w:hanging="360"/>
      </w:pPr>
      <w:r w:rsidDel="00000000" w:rsidR="00000000" w:rsidRPr="00000000">
        <w:rPr>
          <w:rtl w:val="0"/>
        </w:rPr>
        <w:t xml:space="preserve">IR uncertain if would benefit from EBRT.</w:t>
      </w:r>
    </w:p>
    <w:p w:rsidR="00000000" w:rsidDel="00000000" w:rsidP="00000000" w:rsidRDefault="00000000" w:rsidRPr="00000000" w14:paraId="0000092A">
      <w:pPr>
        <w:numPr>
          <w:ilvl w:val="1"/>
          <w:numId w:val="59"/>
        </w:numPr>
        <w:ind w:left="1440" w:hanging="360"/>
      </w:pPr>
      <w:r w:rsidDel="00000000" w:rsidR="00000000" w:rsidRPr="00000000">
        <w:rPr>
          <w:b w:val="1"/>
          <w:rtl w:val="0"/>
        </w:rPr>
        <w:t xml:space="preserve">HR</w:t>
      </w:r>
      <w:r w:rsidDel="00000000" w:rsidR="00000000" w:rsidRPr="00000000">
        <w:rPr>
          <w:rtl w:val="0"/>
        </w:rPr>
        <w:t xml:space="preserve">: EBRT + BT ± ADT appears superior to more localized tx like LDR alone, surgery alone or EBRT.</w:t>
      </w:r>
    </w:p>
    <w:p w:rsidR="00000000" w:rsidDel="00000000" w:rsidP="00000000" w:rsidRDefault="00000000" w:rsidRPr="00000000" w14:paraId="0000092B">
      <w:pPr>
        <w:numPr>
          <w:ilvl w:val="2"/>
          <w:numId w:val="59"/>
        </w:numPr>
        <w:ind w:left="2160" w:hanging="360"/>
      </w:pPr>
      <w:r w:rsidDel="00000000" w:rsidR="00000000" w:rsidRPr="00000000">
        <w:rPr>
          <w:rtl w:val="0"/>
        </w:rPr>
        <w:t xml:space="preserve">HR disease has superior RFS if given with ADT and EBRT.</w:t>
      </w:r>
      <w:r w:rsidDel="00000000" w:rsidR="00000000" w:rsidRPr="00000000">
        <w:rPr>
          <w:rtl w:val="0"/>
        </w:rPr>
      </w:r>
    </w:p>
    <w:p w:rsidR="00000000" w:rsidDel="00000000" w:rsidP="00000000" w:rsidRDefault="00000000" w:rsidRPr="00000000" w14:paraId="0000092C">
      <w:pPr>
        <w:numPr>
          <w:ilvl w:val="0"/>
          <w:numId w:val="59"/>
        </w:numPr>
      </w:pPr>
      <w:r w:rsidDel="00000000" w:rsidR="00000000" w:rsidRPr="00000000">
        <w:rPr>
          <w:b w:val="1"/>
          <w:rtl w:val="0"/>
        </w:rPr>
        <w:t xml:space="preserve">MSKCC </w:t>
      </w:r>
      <w:r w:rsidDel="00000000" w:rsidR="00000000" w:rsidRPr="00000000">
        <w:rPr>
          <w:rtl w:val="0"/>
        </w:rPr>
        <w:t xml:space="preserve">[</w:t>
      </w:r>
      <w:hyperlink r:id="rId543">
        <w:r w:rsidDel="00000000" w:rsidR="00000000" w:rsidRPr="00000000">
          <w:rPr>
            <w:rtl w:val="0"/>
          </w:rPr>
          <w:t xml:space="preserve">Spratt BJU Int '14]</w:t>
        </w:r>
      </w:hyperlink>
      <w:r w:rsidDel="00000000" w:rsidR="00000000" w:rsidRPr="00000000">
        <w:rPr>
          <w:rtl w:val="0"/>
        </w:rPr>
        <w:t xml:space="preserve">: Retro. </w:t>
      </w:r>
      <w:r w:rsidDel="00000000" w:rsidR="00000000" w:rsidRPr="00000000">
        <w:rPr>
          <w:b w:val="1"/>
          <w:rtl w:val="0"/>
        </w:rPr>
        <w:t xml:space="preserve">86.4 Gy IMRT vs. BT + 50.4 Gy IMRT</w:t>
      </w:r>
      <w:r w:rsidDel="00000000" w:rsidR="00000000" w:rsidRPr="00000000">
        <w:rPr>
          <w:rtl w:val="0"/>
        </w:rPr>
        <w:t xml:space="preserve">. No nodes. </w:t>
        <w:br w:type="textWrapping"/>
        <w:t xml:space="preserve">First time DMFS benefit seen in combination therapy! Does not hash out the proportion of unfavorable-IR pts.</w:t>
        <w:br w:type="textWrapping"/>
        <w:t xml:space="preserve">There is increased G2 GU acutely with the addition of BT, but there is no difference with late GU toxicity.</w:t>
      </w:r>
    </w:p>
    <w:p w:rsidR="00000000" w:rsidDel="00000000" w:rsidP="00000000" w:rsidRDefault="00000000" w:rsidRPr="00000000" w14:paraId="0000092D">
      <w:pPr>
        <w:numPr>
          <w:ilvl w:val="1"/>
          <w:numId w:val="59"/>
        </w:numPr>
        <w:ind w:left="1440" w:hanging="360"/>
      </w:pPr>
      <w:r w:rsidDel="00000000" w:rsidR="00000000" w:rsidRPr="00000000">
        <w:rPr>
          <w:rtl w:val="0"/>
        </w:rPr>
        <w:t xml:space="preserve">870 pts. </w:t>
      </w:r>
      <w:r w:rsidDel="00000000" w:rsidR="00000000" w:rsidRPr="00000000">
        <w:rPr>
          <w:u w:val="single"/>
          <w:rtl w:val="0"/>
        </w:rPr>
        <w:t xml:space="preserve">IR</w:t>
      </w:r>
      <w:r w:rsidDel="00000000" w:rsidR="00000000" w:rsidRPr="00000000">
        <w:rPr>
          <w:rtl w:val="0"/>
        </w:rPr>
        <w:t xml:space="preserve">. 1997-2010. ⅓ HDR, ⅔ LDR. 6 mo ADT in 50% IMRT alone, 30% combo-RT.</w:t>
      </w:r>
    </w:p>
    <w:p w:rsidR="00000000" w:rsidDel="00000000" w:rsidP="00000000" w:rsidRDefault="00000000" w:rsidRPr="00000000" w14:paraId="0000092E">
      <w:pPr>
        <w:numPr>
          <w:ilvl w:val="2"/>
          <w:numId w:val="59"/>
        </w:numPr>
        <w:ind w:left="2160" w:hanging="360"/>
      </w:pPr>
      <w:r w:rsidDel="00000000" w:rsidR="00000000" w:rsidRPr="00000000">
        <w:rPr>
          <w:rtl w:val="0"/>
        </w:rPr>
        <w:t xml:space="preserve">RT: &lt; 5% had fiducials.</w:t>
      </w:r>
    </w:p>
    <w:p w:rsidR="00000000" w:rsidDel="00000000" w:rsidP="00000000" w:rsidRDefault="00000000" w:rsidRPr="00000000" w14:paraId="0000092F">
      <w:pPr>
        <w:numPr>
          <w:ilvl w:val="2"/>
          <w:numId w:val="59"/>
        </w:numPr>
        <w:ind w:left="2160" w:hanging="360"/>
      </w:pPr>
      <w:r w:rsidDel="00000000" w:rsidR="00000000" w:rsidRPr="00000000">
        <w:rPr>
          <w:rtl w:val="0"/>
        </w:rPr>
        <w:t xml:space="preserve">BT: LDR to 110 or 100 for I-125 or Pd-103. HDR most commonly 21/3 (now boost recs 21.5/2)</w:t>
      </w:r>
    </w:p>
    <w:p w:rsidR="00000000" w:rsidDel="00000000" w:rsidP="00000000" w:rsidRDefault="00000000" w:rsidRPr="00000000" w14:paraId="00000930">
      <w:pPr>
        <w:numPr>
          <w:ilvl w:val="1"/>
          <w:numId w:val="59"/>
        </w:numPr>
        <w:ind w:left="1440" w:hanging="360"/>
      </w:pPr>
      <w:r w:rsidDel="00000000" w:rsidR="00000000" w:rsidRPr="00000000">
        <w:rPr>
          <w:rFonts w:ascii="Cardo" w:cs="Cardo" w:eastAsia="Cardo" w:hAnsi="Cardo"/>
          <w:rtl w:val="0"/>
        </w:rPr>
        <w:t xml:space="preserve">7y bcPFS 81→ 92%, 7y DM 7→ 3%.</w:t>
      </w:r>
    </w:p>
    <w:p w:rsidR="00000000" w:rsidDel="00000000" w:rsidP="00000000" w:rsidRDefault="00000000" w:rsidRPr="00000000" w14:paraId="00000931">
      <w:pPr>
        <w:numPr>
          <w:ilvl w:val="1"/>
          <w:numId w:val="59"/>
        </w:numPr>
        <w:ind w:left="1440" w:hanging="360"/>
      </w:pPr>
      <w:r w:rsidDel="00000000" w:rsidR="00000000" w:rsidRPr="00000000">
        <w:rPr>
          <w:rFonts w:ascii="Cardo" w:cs="Cardo" w:eastAsia="Cardo" w:hAnsi="Cardo"/>
          <w:rtl w:val="0"/>
        </w:rPr>
        <w:t xml:space="preserve">Acute G2 GU 18→ 34%. Acute G3 GU 0.4→ 2.3%. </w:t>
      </w:r>
    </w:p>
    <w:p w:rsidR="00000000" w:rsidDel="00000000" w:rsidP="00000000" w:rsidRDefault="00000000" w:rsidRPr="00000000" w14:paraId="00000932">
      <w:pPr>
        <w:numPr>
          <w:ilvl w:val="1"/>
          <w:numId w:val="59"/>
        </w:numPr>
        <w:ind w:left="1440" w:hanging="360"/>
      </w:pPr>
      <w:r w:rsidDel="00000000" w:rsidR="00000000" w:rsidRPr="00000000">
        <w:rPr>
          <w:rFonts w:ascii="Cardo" w:cs="Cardo" w:eastAsia="Cardo" w:hAnsi="Cardo"/>
          <w:rtl w:val="0"/>
        </w:rPr>
        <w:t xml:space="preserve">7y G2 GU ~10%, 7y G3 GU 3→ 1.4%. </w:t>
      </w:r>
    </w:p>
    <w:p w:rsidR="00000000" w:rsidDel="00000000" w:rsidP="00000000" w:rsidRDefault="00000000" w:rsidRPr="00000000" w14:paraId="00000933">
      <w:pPr>
        <w:numPr>
          <w:ilvl w:val="1"/>
          <w:numId w:val="59"/>
        </w:numPr>
        <w:ind w:left="1440" w:hanging="360"/>
      </w:pPr>
      <w:r w:rsidDel="00000000" w:rsidR="00000000" w:rsidRPr="00000000">
        <w:rPr>
          <w:rtl w:val="0"/>
        </w:rPr>
        <w:t xml:space="preserve">Acute G2 GI ~3.5%.</w:t>
      </w:r>
    </w:p>
    <w:p w:rsidR="00000000" w:rsidDel="00000000" w:rsidP="00000000" w:rsidRDefault="00000000" w:rsidRPr="00000000" w14:paraId="00000934">
      <w:pPr>
        <w:numPr>
          <w:ilvl w:val="1"/>
          <w:numId w:val="59"/>
        </w:numPr>
        <w:ind w:left="1440" w:hanging="360"/>
      </w:pPr>
      <w:r w:rsidDel="00000000" w:rsidR="00000000" w:rsidRPr="00000000">
        <w:rPr>
          <w:rtl w:val="0"/>
        </w:rPr>
        <w:t xml:space="preserve">7y G2 GI ~4.5%. 7y G3 GI ~1%.</w:t>
      </w:r>
      <w:r w:rsidDel="00000000" w:rsidR="00000000" w:rsidRPr="00000000">
        <w:rPr>
          <w:rtl w:val="0"/>
        </w:rPr>
      </w:r>
    </w:p>
    <w:p w:rsidR="00000000" w:rsidDel="00000000" w:rsidP="00000000" w:rsidRDefault="00000000" w:rsidRPr="00000000" w14:paraId="00000935">
      <w:pPr>
        <w:numPr>
          <w:ilvl w:val="0"/>
          <w:numId w:val="59"/>
        </w:numPr>
        <w:spacing w:line="240" w:lineRule="auto"/>
        <w:rPr>
          <w:rFonts w:ascii="Times New Roman" w:cs="Times New Roman" w:eastAsia="Times New Roman" w:hAnsi="Times New Roman"/>
          <w:sz w:val="20"/>
          <w:szCs w:val="20"/>
        </w:rPr>
      </w:pPr>
      <w:r w:rsidDel="00000000" w:rsidR="00000000" w:rsidRPr="00000000">
        <w:rPr>
          <w:b w:val="1"/>
          <w:rtl w:val="0"/>
        </w:rPr>
        <w:t xml:space="preserve">Kaiser Permanente </w:t>
      </w:r>
      <w:hyperlink r:id="rId544">
        <w:r w:rsidDel="00000000" w:rsidR="00000000" w:rsidRPr="00000000">
          <w:rPr>
            <w:b w:val="1"/>
            <w:vertAlign w:val="superscript"/>
            <w:rtl w:val="0"/>
          </w:rPr>
          <w:t xml:space="preserve">QS </w:t>
        </w:r>
      </w:hyperlink>
      <w:r w:rsidDel="00000000" w:rsidR="00000000" w:rsidRPr="00000000">
        <w:rPr>
          <w:rtl w:val="0"/>
        </w:rPr>
        <w:t xml:space="preserve">[</w:t>
      </w:r>
      <w:hyperlink r:id="rId545">
        <w:r w:rsidDel="00000000" w:rsidR="00000000" w:rsidRPr="00000000">
          <w:rPr>
            <w:rtl w:val="0"/>
          </w:rPr>
          <w:t xml:space="preserve">Goy J Urology ‘19</w:t>
        </w:r>
      </w:hyperlink>
      <w:r w:rsidDel="00000000" w:rsidR="00000000" w:rsidRPr="00000000">
        <w:rPr>
          <w:rtl w:val="0"/>
        </w:rPr>
        <w:t xml:space="preserve">]: Retro. </w:t>
      </w:r>
      <w:r w:rsidDel="00000000" w:rsidR="00000000" w:rsidRPr="00000000">
        <w:rPr>
          <w:b w:val="1"/>
          <w:rtl w:val="0"/>
        </w:rPr>
        <w:t xml:space="preserve">RP vs. EBRT vs. BT </w:t>
      </w:r>
      <w:r w:rsidDel="00000000" w:rsidR="00000000" w:rsidRPr="00000000">
        <w:rPr>
          <w:rtl w:val="0"/>
        </w:rPr>
        <w:t xml:space="preserve">(14% rec’d EBRT).</w:t>
        <w:br w:type="textWrapping"/>
        <w:t xml:space="preserve">There appears to be a bcPFS benefit with BT, which holds true in the unfavorable IR subgroup. </w:t>
      </w:r>
    </w:p>
    <w:p w:rsidR="00000000" w:rsidDel="00000000" w:rsidP="00000000" w:rsidRDefault="00000000" w:rsidRPr="00000000" w14:paraId="00000936">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1,503 pts. IR. 2004-2007. Propensity matched. Only 7% received BT, so it is hard to tease out differences. MFU 10y. </w:t>
      </w:r>
    </w:p>
    <w:p w:rsidR="00000000" w:rsidDel="00000000" w:rsidP="00000000" w:rsidRDefault="00000000" w:rsidRPr="00000000" w14:paraId="00000937">
      <w:pPr>
        <w:numPr>
          <w:ilvl w:val="2"/>
          <w:numId w:val="59"/>
        </w:numPr>
        <w:spacing w:line="240" w:lineRule="auto"/>
        <w:ind w:left="2160" w:hanging="360"/>
        <w:rPr>
          <w:u w:val="none"/>
        </w:rPr>
      </w:pPr>
      <w:r w:rsidDel="00000000" w:rsidR="00000000" w:rsidRPr="00000000">
        <w:rPr>
          <w:rtl w:val="0"/>
        </w:rPr>
        <w:t xml:space="preserve">RT: EBRT to 75.3 Gy to prostate and SVs. LDR with I-125 to 145 Gy.</w:t>
      </w:r>
    </w:p>
    <w:p w:rsidR="00000000" w:rsidDel="00000000" w:rsidP="00000000" w:rsidRDefault="00000000" w:rsidRPr="00000000" w14:paraId="00000938">
      <w:pPr>
        <w:numPr>
          <w:ilvl w:val="2"/>
          <w:numId w:val="59"/>
        </w:numPr>
        <w:spacing w:line="240" w:lineRule="auto"/>
        <w:ind w:left="2160" w:hanging="360"/>
        <w:rPr>
          <w:u w:val="none"/>
        </w:rPr>
      </w:pPr>
      <w:r w:rsidDel="00000000" w:rsidR="00000000" w:rsidRPr="00000000">
        <w:rPr>
          <w:rtl w:val="0"/>
        </w:rPr>
        <w:t xml:space="preserve">nADT in &lt; 1% of RP, 59% of EBRT, and 13% of BT patients.</w:t>
      </w:r>
    </w:p>
    <w:p w:rsidR="00000000" w:rsidDel="00000000" w:rsidP="00000000" w:rsidRDefault="00000000" w:rsidRPr="00000000" w14:paraId="00000939">
      <w:pPr>
        <w:numPr>
          <w:ilvl w:val="2"/>
          <w:numId w:val="59"/>
        </w:numPr>
        <w:spacing w:line="240" w:lineRule="auto"/>
        <w:ind w:left="2160" w:hanging="360"/>
        <w:rPr>
          <w:u w:val="none"/>
        </w:rPr>
      </w:pPr>
      <w:r w:rsidDel="00000000" w:rsidR="00000000" w:rsidRPr="00000000">
        <w:rPr>
          <w:rtl w:val="0"/>
        </w:rPr>
        <w:t xml:space="preserve">Only 14% of BT received supplemental EBRT.</w:t>
      </w:r>
    </w:p>
    <w:p w:rsidR="00000000" w:rsidDel="00000000" w:rsidP="00000000" w:rsidRDefault="00000000" w:rsidRPr="00000000" w14:paraId="0000093A">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10y bcPFS 57→ 57→ 80%. Benefit with BT remains on subset analysis of unfavorable-IR patients. </w:t>
      </w:r>
    </w:p>
    <w:p w:rsidR="00000000" w:rsidDel="00000000" w:rsidP="00000000" w:rsidRDefault="00000000" w:rsidRPr="00000000" w14:paraId="0000093B">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10y freedom from salvage therapy 64→ 73→ 90%. </w:t>
      </w:r>
    </w:p>
    <w:p w:rsidR="00000000" w:rsidDel="00000000" w:rsidP="00000000" w:rsidRDefault="00000000" w:rsidRPr="00000000" w14:paraId="0000093C">
      <w:pPr>
        <w:numPr>
          <w:ilvl w:val="1"/>
          <w:numId w:val="59"/>
        </w:numPr>
        <w:spacing w:line="240" w:lineRule="auto"/>
        <w:ind w:left="1440" w:hanging="360"/>
        <w:rPr>
          <w:u w:val="none"/>
        </w:rPr>
      </w:pPr>
      <w:r w:rsidDel="00000000" w:rsidR="00000000" w:rsidRPr="00000000">
        <w:rPr>
          <w:rtl w:val="0"/>
        </w:rPr>
        <w:t xml:space="preserve">There were no differences in DMFS or CSS after adjusting for age and Charlson comorbidity index. </w:t>
      </w:r>
    </w:p>
    <w:p w:rsidR="00000000" w:rsidDel="00000000" w:rsidP="00000000" w:rsidRDefault="00000000" w:rsidRPr="00000000" w14:paraId="0000093D">
      <w:pPr>
        <w:numPr>
          <w:ilvl w:val="0"/>
          <w:numId w:val="59"/>
        </w:numPr>
        <w:spacing w:line="240" w:lineRule="auto"/>
        <w:rPr>
          <w:rFonts w:ascii="Times New Roman" w:cs="Times New Roman" w:eastAsia="Times New Roman" w:hAnsi="Times New Roman"/>
          <w:sz w:val="20"/>
          <w:szCs w:val="20"/>
        </w:rPr>
      </w:pPr>
      <w:r w:rsidDel="00000000" w:rsidR="00000000" w:rsidRPr="00000000">
        <w:rPr>
          <w:b w:val="1"/>
          <w:rtl w:val="0"/>
        </w:rPr>
        <w:t xml:space="preserve">GS 9-10</w:t>
      </w:r>
      <w:r w:rsidDel="00000000" w:rsidR="00000000" w:rsidRPr="00000000">
        <w:rPr>
          <w:rFonts w:ascii="Times New Roman" w:cs="Times New Roman" w:eastAsia="Times New Roman" w:hAnsi="Times New Roman"/>
          <w:b w:val="1"/>
          <w:sz w:val="20"/>
          <w:szCs w:val="20"/>
          <w:rtl w:val="0"/>
        </w:rPr>
        <w:t xml:space="preserve"> types of therapy </w:t>
      </w:r>
      <w:r w:rsidDel="00000000" w:rsidR="00000000" w:rsidRPr="00000000">
        <w:rPr>
          <w:rFonts w:ascii="Times New Roman" w:cs="Times New Roman" w:eastAsia="Times New Roman" w:hAnsi="Times New Roman"/>
          <w:sz w:val="20"/>
          <w:szCs w:val="20"/>
          <w:rtl w:val="0"/>
        </w:rPr>
        <w:t xml:space="preserve">[</w:t>
      </w:r>
      <w:hyperlink r:id="rId546">
        <w:r w:rsidDel="00000000" w:rsidR="00000000" w:rsidRPr="00000000">
          <w:rPr>
            <w:rFonts w:ascii="Times New Roman" w:cs="Times New Roman" w:eastAsia="Times New Roman" w:hAnsi="Times New Roman"/>
            <w:sz w:val="20"/>
            <w:szCs w:val="20"/>
            <w:rtl w:val="0"/>
          </w:rPr>
          <w:t xml:space="preserve">Kishan JAMA '18</w:t>
        </w:r>
      </w:hyperlink>
      <w:r w:rsidDel="00000000" w:rsidR="00000000" w:rsidRPr="00000000">
        <w:rPr>
          <w:rFonts w:ascii="Times New Roman" w:cs="Times New Roman" w:eastAsia="Times New Roman" w:hAnsi="Times New Roman"/>
          <w:sz w:val="20"/>
          <w:szCs w:val="20"/>
          <w:rtl w:val="0"/>
        </w:rPr>
        <w:t xml:space="preserve">]: Retro</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RP vs. EBRT ± BT</w:t>
      </w:r>
      <w:r w:rsidDel="00000000" w:rsidR="00000000" w:rsidRPr="00000000">
        <w:rPr>
          <w:rFonts w:ascii="Times New Roman" w:cs="Times New Roman" w:eastAsia="Times New Roman" w:hAnsi="Times New Roman"/>
          <w:sz w:val="20"/>
          <w:szCs w:val="20"/>
          <w:rtl w:val="0"/>
        </w:rPr>
        <w:t xml:space="preserve">. </w:t>
        <w:br w:type="textWrapping"/>
        <w:t xml:space="preserve">Pro</w:t>
      </w:r>
      <w:r w:rsidDel="00000000" w:rsidR="00000000" w:rsidRPr="00000000">
        <w:rPr>
          <w:rtl w:val="0"/>
        </w:rPr>
        <w:t xml:space="preserve">-RT paper: </w:t>
      </w:r>
      <w:r w:rsidDel="00000000" w:rsidR="00000000" w:rsidRPr="00000000">
        <w:rPr>
          <w:rFonts w:ascii="Times New Roman" w:cs="Times New Roman" w:eastAsia="Times New Roman" w:hAnsi="Times New Roman"/>
          <w:sz w:val="20"/>
          <w:szCs w:val="20"/>
          <w:rtl w:val="0"/>
        </w:rPr>
        <w:t xml:space="preserve">EBRT + BT is superior to RP or EBRT alone! Critique: only 30% of RP got ADT</w:t>
      </w:r>
      <w:r w:rsidDel="00000000" w:rsidR="00000000" w:rsidRPr="00000000">
        <w:rPr>
          <w:rtl w:val="0"/>
        </w:rPr>
        <w:t xml:space="preserve">, retrospective data.</w:t>
      </w:r>
    </w:p>
    <w:p w:rsidR="00000000" w:rsidDel="00000000" w:rsidP="00000000" w:rsidRDefault="00000000" w:rsidRPr="00000000" w14:paraId="0000093E">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Multi-institutional retro from 12 centers. 1,809 patients. 2000-2013. </w:t>
      </w:r>
    </w:p>
    <w:p w:rsidR="00000000" w:rsidDel="00000000" w:rsidP="00000000" w:rsidRDefault="00000000" w:rsidRPr="00000000" w14:paraId="0000093F">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 9% received adjuvant RT, 34% received salvage RT.</w:t>
      </w:r>
    </w:p>
    <w:p w:rsidR="00000000" w:rsidDel="00000000" w:rsidP="00000000" w:rsidRDefault="00000000" w:rsidRPr="00000000" w14:paraId="00000940">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EBRT alone: Median 22 mo ADT.</w:t>
      </w:r>
    </w:p>
    <w:p w:rsidR="00000000" w:rsidDel="00000000" w:rsidP="00000000" w:rsidRDefault="00000000" w:rsidRPr="00000000" w14:paraId="00000941">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EBRT + BT: Median 12 mo ADT. </w:t>
      </w:r>
    </w:p>
    <w:p w:rsidR="00000000" w:rsidDel="00000000" w:rsidP="00000000" w:rsidRDefault="00000000" w:rsidRPr="00000000" w14:paraId="00000942">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CSM 12→ 13→ 3%.</w:t>
      </w:r>
    </w:p>
    <w:p w:rsidR="00000000" w:rsidDel="00000000" w:rsidP="00000000" w:rsidRDefault="00000000" w:rsidRPr="00000000" w14:paraId="00000943">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 24→ 24→ 8%.</w:t>
      </w:r>
    </w:p>
    <w:p w:rsidR="00000000" w:rsidDel="00000000" w:rsidP="00000000" w:rsidRDefault="00000000" w:rsidRPr="00000000" w14:paraId="00000944">
      <w:pPr>
        <w:numPr>
          <w:ilvl w:val="0"/>
          <w:numId w:val="59"/>
        </w:numPr>
        <w:spacing w:line="240" w:lineRule="auto"/>
        <w:rPr>
          <w:u w:val="none"/>
        </w:rPr>
      </w:pPr>
      <w:r w:rsidDel="00000000" w:rsidR="00000000" w:rsidRPr="00000000">
        <w:rPr>
          <w:b w:val="1"/>
          <w:rtl w:val="0"/>
        </w:rPr>
        <w:t xml:space="preserve">GS 9-10 types of therapy</w:t>
      </w:r>
      <w:r w:rsidDel="00000000" w:rsidR="00000000" w:rsidRPr="00000000">
        <w:rPr>
          <w:b w:val="1"/>
          <w:rtl w:val="0"/>
        </w:rPr>
        <w:t xml:space="preserve"> </w:t>
      </w:r>
      <w:r w:rsidDel="00000000" w:rsidR="00000000" w:rsidRPr="00000000">
        <w:rPr>
          <w:rtl w:val="0"/>
        </w:rPr>
        <w:t xml:space="preserve">[</w:t>
      </w:r>
      <w:hyperlink r:id="rId547">
        <w:r w:rsidDel="00000000" w:rsidR="00000000" w:rsidRPr="00000000">
          <w:rPr>
            <w:rtl w:val="0"/>
          </w:rPr>
          <w:t xml:space="preserve">Tilki JAMA Onc '18</w:t>
        </w:r>
      </w:hyperlink>
      <w:r w:rsidDel="00000000" w:rsidR="00000000" w:rsidRPr="00000000">
        <w:rPr>
          <w:rtl w:val="0"/>
        </w:rPr>
        <w:t xml:space="preserve">]: Retro. </w:t>
      </w:r>
      <w:r w:rsidDel="00000000" w:rsidR="00000000" w:rsidRPr="00000000">
        <w:rPr>
          <w:b w:val="1"/>
          <w:rtl w:val="0"/>
        </w:rPr>
        <w:t xml:space="preserve">MaxRP</w:t>
      </w:r>
      <w:r w:rsidDel="00000000" w:rsidR="00000000" w:rsidRPr="00000000">
        <w:rPr>
          <w:rtl w:val="0"/>
        </w:rPr>
        <w:t xml:space="preserve"> (RP + ART or ADT) </w:t>
      </w:r>
      <w:r w:rsidDel="00000000" w:rsidR="00000000" w:rsidRPr="00000000">
        <w:rPr>
          <w:b w:val="1"/>
          <w:rtl w:val="0"/>
        </w:rPr>
        <w:t xml:space="preserve">vs MaxRT</w:t>
      </w:r>
      <w:r w:rsidDel="00000000" w:rsidR="00000000" w:rsidRPr="00000000">
        <w:rPr>
          <w:rtl w:val="0"/>
        </w:rPr>
        <w:t xml:space="preserve"> (EBRT/BT/ADT x1y).</w:t>
      </w:r>
      <w:r w:rsidDel="00000000" w:rsidR="00000000" w:rsidRPr="00000000">
        <w:rPr>
          <w:rtl w:val="0"/>
        </w:rPr>
        <w:br w:type="textWrapping"/>
        <w:t xml:space="preserve">Pro-RP paper: Surgery is reasonable for patients with GS 9-10 disease, so long as they are followed closely for ART. </w:t>
      </w:r>
    </w:p>
    <w:p w:rsidR="00000000" w:rsidDel="00000000" w:rsidP="00000000" w:rsidRDefault="00000000" w:rsidRPr="00000000" w14:paraId="00000945">
      <w:pPr>
        <w:spacing w:line="240" w:lineRule="auto"/>
        <w:ind w:firstLine="720"/>
        <w:rPr/>
      </w:pPr>
      <w:r w:rsidDel="00000000" w:rsidR="00000000" w:rsidRPr="00000000">
        <w:rPr>
          <w:rtl w:val="0"/>
        </w:rPr>
        <w:t xml:space="preserve">This study compares the best surgery to the best radiation.</w:t>
      </w:r>
    </w:p>
    <w:p w:rsidR="00000000" w:rsidDel="00000000" w:rsidP="00000000" w:rsidRDefault="00000000" w:rsidRPr="00000000" w14:paraId="00000946">
      <w:pPr>
        <w:numPr>
          <w:ilvl w:val="1"/>
          <w:numId w:val="59"/>
        </w:numPr>
        <w:spacing w:line="240" w:lineRule="auto"/>
        <w:ind w:left="1440" w:hanging="360"/>
        <w:rPr>
          <w:u w:val="none"/>
        </w:rPr>
      </w:pPr>
      <w:r w:rsidDel="00000000" w:rsidR="00000000" w:rsidRPr="00000000">
        <w:rPr>
          <w:rtl w:val="0"/>
        </w:rPr>
        <w:t xml:space="preserve">639 men. 559 RP and LND, 80 EBRT. cT1-4N0 GS 9-10. 1992-2013. MFU 5y.</w:t>
      </w:r>
    </w:p>
    <w:p w:rsidR="00000000" w:rsidDel="00000000" w:rsidP="00000000" w:rsidRDefault="00000000" w:rsidRPr="00000000" w14:paraId="00000947">
      <w:pPr>
        <w:numPr>
          <w:ilvl w:val="2"/>
          <w:numId w:val="59"/>
        </w:numPr>
        <w:spacing w:line="240" w:lineRule="auto"/>
        <w:ind w:left="2160" w:hanging="360"/>
        <w:rPr>
          <w:u w:val="none"/>
        </w:rPr>
      </w:pPr>
      <w:r w:rsidDel="00000000" w:rsidR="00000000" w:rsidRPr="00000000">
        <w:rPr>
          <w:rtl w:val="0"/>
        </w:rPr>
        <w:t xml:space="preserve">Surgical cohort: 16% received adjuvant EBRT, 9% ADT, 9% both. Median nodes 14.</w:t>
      </w:r>
    </w:p>
    <w:p w:rsidR="00000000" w:rsidDel="00000000" w:rsidP="00000000" w:rsidRDefault="00000000" w:rsidRPr="00000000" w14:paraId="00000948">
      <w:pPr>
        <w:numPr>
          <w:ilvl w:val="2"/>
          <w:numId w:val="59"/>
        </w:numPr>
        <w:spacing w:line="240" w:lineRule="auto"/>
        <w:ind w:left="2160" w:hanging="360"/>
        <w:rPr>
          <w:u w:val="none"/>
        </w:rPr>
      </w:pPr>
      <w:r w:rsidDel="00000000" w:rsidR="00000000" w:rsidRPr="00000000">
        <w:rPr>
          <w:rFonts w:ascii="Cardo" w:cs="Cardo" w:eastAsia="Cardo" w:hAnsi="Cardo"/>
          <w:rtl w:val="0"/>
        </w:rPr>
        <w:t xml:space="preserve">RT cohort: Median ADT 6 mo. 45/25→ LDR I-125 to 108 Gy or Pd-103 to 90 Gy. </w:t>
      </w:r>
    </w:p>
    <w:p w:rsidR="00000000" w:rsidDel="00000000" w:rsidP="00000000" w:rsidRDefault="00000000" w:rsidRPr="00000000" w14:paraId="00000949">
      <w:pPr>
        <w:numPr>
          <w:ilvl w:val="1"/>
          <w:numId w:val="59"/>
        </w:numPr>
        <w:spacing w:line="240" w:lineRule="auto"/>
        <w:ind w:left="1440" w:hanging="360"/>
        <w:rPr>
          <w:u w:val="none"/>
        </w:rPr>
      </w:pPr>
      <w:r w:rsidDel="00000000" w:rsidR="00000000" w:rsidRPr="00000000">
        <w:rPr>
          <w:rtl w:val="0"/>
        </w:rPr>
        <w:t xml:space="preserve">There were no differences in CSM or OM when comparing MaxRP and MaxRT. </w:t>
      </w:r>
    </w:p>
    <w:p w:rsidR="00000000" w:rsidDel="00000000" w:rsidP="00000000" w:rsidRDefault="00000000" w:rsidRPr="00000000" w14:paraId="0000094A">
      <w:pPr>
        <w:numPr>
          <w:ilvl w:val="0"/>
          <w:numId w:val="59"/>
        </w:numPr>
        <w:spacing w:line="240" w:lineRule="auto"/>
        <w:rPr>
          <w:u w:val="none"/>
        </w:rPr>
      </w:pPr>
      <w:r w:rsidDel="00000000" w:rsidR="00000000" w:rsidRPr="00000000">
        <w:rPr>
          <w:b w:val="1"/>
          <w:rtl w:val="0"/>
        </w:rPr>
        <w:t xml:space="preserve">Benefits and Risks of Primary Treatments for High-risk localized and locally advanced prostate cancer</w:t>
      </w:r>
      <w:r w:rsidDel="00000000" w:rsidR="00000000" w:rsidRPr="00000000">
        <w:rPr>
          <w:rtl w:val="0"/>
        </w:rPr>
        <w:t xml:space="preserve"> [</w:t>
      </w:r>
      <w:hyperlink r:id="rId548">
        <w:r w:rsidDel="00000000" w:rsidR="00000000" w:rsidRPr="00000000">
          <w:rPr>
            <w:rtl w:val="0"/>
          </w:rPr>
          <w:t xml:space="preserve">Moris EU '20</w:t>
        </w:r>
      </w:hyperlink>
      <w:r w:rsidDel="00000000" w:rsidR="00000000" w:rsidRPr="00000000">
        <w:rPr>
          <w:rtl w:val="0"/>
        </w:rPr>
        <w:t xml:space="preserve">]:</w:t>
      </w:r>
    </w:p>
    <w:p w:rsidR="00000000" w:rsidDel="00000000" w:rsidP="00000000" w:rsidRDefault="00000000" w:rsidRPr="00000000" w14:paraId="0000094B">
      <w:pPr>
        <w:spacing w:line="240" w:lineRule="auto"/>
        <w:ind w:firstLine="720"/>
        <w:rPr/>
      </w:pPr>
      <w:r w:rsidDel="00000000" w:rsidR="00000000" w:rsidRPr="00000000">
        <w:rPr>
          <w:rtl w:val="0"/>
        </w:rPr>
        <w:t xml:space="preserve">Both MaxRP and MaxRT can be recommended as primary treatment of high risk and locally advanced prostate cancer.</w:t>
      </w:r>
    </w:p>
    <w:p w:rsidR="00000000" w:rsidDel="00000000" w:rsidP="00000000" w:rsidRDefault="00000000" w:rsidRPr="00000000" w14:paraId="0000094C">
      <w:pPr>
        <w:numPr>
          <w:ilvl w:val="1"/>
          <w:numId w:val="59"/>
        </w:numPr>
        <w:spacing w:line="240" w:lineRule="auto"/>
        <w:ind w:left="1440" w:hanging="360"/>
        <w:rPr>
          <w:u w:val="none"/>
        </w:rPr>
      </w:pPr>
      <w:r w:rsidDel="00000000" w:rsidR="00000000" w:rsidRPr="00000000">
        <w:rPr>
          <w:rtl w:val="0"/>
        </w:rPr>
        <w:t xml:space="preserve">Interestingly, for selected pts (e.g., those with higher comorbidity), a shorter duration of ADT might be an option.</w:t>
      </w:r>
    </w:p>
    <w:p w:rsidR="00000000" w:rsidDel="00000000" w:rsidP="00000000" w:rsidRDefault="00000000" w:rsidRPr="00000000" w14:paraId="0000094D">
      <w:pPr>
        <w:numPr>
          <w:ilvl w:val="1"/>
          <w:numId w:val="59"/>
        </w:numPr>
        <w:spacing w:line="240" w:lineRule="auto"/>
        <w:ind w:left="1440" w:hanging="360"/>
        <w:rPr>
          <w:u w:val="none"/>
        </w:rPr>
      </w:pPr>
      <w:r w:rsidDel="00000000" w:rsidR="00000000" w:rsidRPr="00000000">
        <w:rPr>
          <w:rtl w:val="0"/>
        </w:rPr>
        <w:t xml:space="preserve">EBRT + BT appears promising for locally advanced prostate cancer, but needs further validation.</w:t>
      </w:r>
    </w:p>
    <w:p w:rsidR="00000000" w:rsidDel="00000000" w:rsidP="00000000" w:rsidRDefault="00000000" w:rsidRPr="00000000" w14:paraId="0000094E">
      <w:pPr>
        <w:spacing w:line="240" w:lineRule="auto"/>
        <w:ind w:left="0" w:firstLine="0"/>
        <w:rPr/>
      </w:pPr>
      <w:r w:rsidDel="00000000" w:rsidR="00000000" w:rsidRPr="00000000">
        <w:rPr>
          <w:rtl w:val="0"/>
        </w:rPr>
      </w:r>
    </w:p>
    <w:p w:rsidR="00000000" w:rsidDel="00000000" w:rsidP="00000000" w:rsidRDefault="00000000" w:rsidRPr="00000000" w14:paraId="0000094F">
      <w:pPr>
        <w:pStyle w:val="Heading3"/>
        <w:ind w:left="0" w:firstLine="0"/>
        <w:rPr/>
      </w:pPr>
      <w:bookmarkStart w:colFirst="0" w:colLast="0" w:name="_4xnhukphycpb" w:id="223"/>
      <w:bookmarkEnd w:id="223"/>
      <w:hyperlink w:anchor="_6cbkpd2j0hay">
        <w:r w:rsidDel="00000000" w:rsidR="00000000" w:rsidRPr="00000000">
          <w:rPr>
            <w:u w:val="single"/>
            <w:rtl w:val="0"/>
          </w:rPr>
          <w:t xml:space="preserve">HDR</w:t>
        </w:r>
      </w:hyperlink>
      <w:r w:rsidDel="00000000" w:rsidR="00000000" w:rsidRPr="00000000">
        <w:rPr>
          <w:rtl w:val="0"/>
        </w:rPr>
      </w:r>
    </w:p>
    <w:p w:rsidR="00000000" w:rsidDel="00000000" w:rsidP="00000000" w:rsidRDefault="00000000" w:rsidRPr="00000000" w14:paraId="00000950">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r w:rsidDel="00000000" w:rsidR="00000000" w:rsidRPr="00000000">
        <w:rPr>
          <w:rtl w:val="0"/>
        </w:rPr>
      </w:r>
    </w:p>
    <w:p w:rsidR="00000000" w:rsidDel="00000000" w:rsidP="00000000" w:rsidRDefault="00000000" w:rsidRPr="00000000" w14:paraId="00000951">
      <w:pPr>
        <w:numPr>
          <w:ilvl w:val="0"/>
          <w:numId w:val="41"/>
        </w:numPr>
        <w:rPr>
          <w:u w:val="none"/>
        </w:rPr>
      </w:pPr>
      <w:r w:rsidDel="00000000" w:rsidR="00000000" w:rsidRPr="00000000">
        <w:rPr>
          <w:rtl w:val="0"/>
        </w:rPr>
        <w:t xml:space="preserve">Equivalent short/long term toxicity and QoL as LDR.</w:t>
      </w:r>
    </w:p>
    <w:p w:rsidR="00000000" w:rsidDel="00000000" w:rsidP="00000000" w:rsidRDefault="00000000" w:rsidRPr="00000000" w14:paraId="00000952">
      <w:pPr>
        <w:numPr>
          <w:ilvl w:val="0"/>
          <w:numId w:val="41"/>
        </w:numPr>
      </w:pPr>
      <w:r w:rsidDel="00000000" w:rsidR="00000000" w:rsidRPr="00000000">
        <w:rPr>
          <w:rtl w:val="0"/>
        </w:rPr>
        <w:t xml:space="preserve">Brachy boost: LDR vs HDR- suspect less toxicity with HDR b/c limiting random events with </w:t>
      </w:r>
      <w:r w:rsidDel="00000000" w:rsidR="00000000" w:rsidRPr="00000000">
        <w:rPr>
          <w:b w:val="1"/>
          <w:rtl w:val="0"/>
        </w:rPr>
        <w:t xml:space="preserve">seed migration</w:t>
      </w:r>
      <w:r w:rsidDel="00000000" w:rsidR="00000000" w:rsidRPr="00000000">
        <w:rPr>
          <w:rtl w:val="0"/>
        </w:rPr>
        <w:t xml:space="preserve">.</w:t>
      </w:r>
    </w:p>
    <w:bookmarkStart w:colFirst="0" w:colLast="0" w:name="p0oxvad2s4d2" w:id="224"/>
    <w:bookmarkEnd w:id="224"/>
    <w:p w:rsidR="00000000" w:rsidDel="00000000" w:rsidP="00000000" w:rsidRDefault="00000000" w:rsidRPr="00000000" w14:paraId="00000953">
      <w:pPr>
        <w:numPr>
          <w:ilvl w:val="0"/>
          <w:numId w:val="41"/>
        </w:numPr>
        <w:rPr>
          <w:u w:val="none"/>
        </w:rPr>
      </w:pPr>
      <w:r w:rsidDel="00000000" w:rsidR="00000000" w:rsidRPr="00000000">
        <w:rPr>
          <w:b w:val="1"/>
          <w:rtl w:val="0"/>
        </w:rPr>
        <w:t xml:space="preserve">EBRT volume after HDR-BT from IR/HR disease</w:t>
      </w:r>
      <w:r w:rsidDel="00000000" w:rsidR="00000000" w:rsidRPr="00000000">
        <w:rPr>
          <w:rtl w:val="0"/>
        </w:rPr>
        <w:t xml:space="preserve"> [</w:t>
      </w:r>
      <w:hyperlink r:id="rId549">
        <w:r w:rsidDel="00000000" w:rsidR="00000000" w:rsidRPr="00000000">
          <w:rPr>
            <w:rtl w:val="0"/>
          </w:rPr>
          <w:t xml:space="preserve">Tharmalingam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HDR→ (PO)RT vs. WPRT</w:t>
      </w:r>
      <w:r w:rsidDel="00000000" w:rsidR="00000000" w:rsidRPr="00000000">
        <w:rPr>
          <w:rtl w:val="0"/>
        </w:rPr>
        <w:t xml:space="preserve">.</w:t>
        <w:br w:type="textWrapping"/>
        <w:t xml:space="preserve">HR appears to benefit from WPRT as opposed to (PO)RT, there is not a proven benefit for WPRT over (PO)RT for IR.</w:t>
      </w:r>
    </w:p>
    <w:p w:rsidR="00000000" w:rsidDel="00000000" w:rsidP="00000000" w:rsidRDefault="00000000" w:rsidRPr="00000000" w14:paraId="00000954">
      <w:pPr>
        <w:ind w:firstLine="720"/>
        <w:rPr/>
      </w:pPr>
      <w:r w:rsidDel="00000000" w:rsidR="00000000" w:rsidRPr="00000000">
        <w:rPr>
          <w:rtl w:val="0"/>
        </w:rPr>
        <w:t xml:space="preserve">There were no differences in late toxicity, although WPRT appears to have increased acute toxicity.</w:t>
      </w:r>
    </w:p>
    <w:p w:rsidR="00000000" w:rsidDel="00000000" w:rsidP="00000000" w:rsidRDefault="00000000" w:rsidRPr="00000000" w14:paraId="00000955">
      <w:pPr>
        <w:ind w:firstLine="720"/>
        <w:rPr/>
      </w:pPr>
      <w:r w:rsidDel="00000000" w:rsidR="00000000" w:rsidRPr="00000000">
        <w:rPr>
          <w:rtl w:val="0"/>
        </w:rPr>
        <w:t xml:space="preserve">This is not a randomized trial. As one might expect, patients with higher risk features were more likely to receive pelvic radiation, just as they were more likely to receive a longer duration of androgen deprivation therapy (ADT).</w:t>
        <w:br w:type="textWrapping"/>
        <w:t xml:space="preserve">TBL </w:t>
      </w:r>
      <w:hyperlink r:id="rId550">
        <w:r w:rsidDel="00000000" w:rsidR="00000000" w:rsidRPr="00000000">
          <w:rPr>
            <w:vertAlign w:val="superscript"/>
            <w:rtl w:val="0"/>
          </w:rPr>
          <w:t xml:space="preserve">QS</w:t>
        </w:r>
      </w:hyperlink>
      <w:r w:rsidDel="00000000" w:rsidR="00000000" w:rsidRPr="00000000">
        <w:rPr>
          <w:rtl w:val="0"/>
        </w:rPr>
        <w:t xml:space="preserve">: If [</w:t>
      </w:r>
      <w:hyperlink w:anchor="sprca5lh95de">
        <w:r w:rsidDel="00000000" w:rsidR="00000000" w:rsidRPr="00000000">
          <w:rPr>
            <w:rtl w:val="0"/>
          </w:rPr>
          <w:t xml:space="preserve">RTOG 94-13</w:t>
        </w:r>
      </w:hyperlink>
      <w:r w:rsidDel="00000000" w:rsidR="00000000" w:rsidRPr="00000000">
        <w:rPr>
          <w:rtl w:val="0"/>
        </w:rPr>
        <w:t xml:space="preserve">] left you confused on the issue, this real-world observational trial supports the efficacy of including the pelvic nodes in radiation treatment volumes for high-risk prostate cancer.</w:t>
      </w:r>
    </w:p>
    <w:p w:rsidR="00000000" w:rsidDel="00000000" w:rsidP="00000000" w:rsidRDefault="00000000" w:rsidRPr="00000000" w14:paraId="00000956">
      <w:pPr>
        <w:numPr>
          <w:ilvl w:val="1"/>
          <w:numId w:val="41"/>
        </w:numPr>
        <w:ind w:left="1440" w:hanging="360"/>
        <w:rPr>
          <w:u w:val="none"/>
        </w:rPr>
      </w:pPr>
      <w:r w:rsidDel="00000000" w:rsidR="00000000" w:rsidRPr="00000000">
        <w:rPr>
          <w:rFonts w:ascii="Gungsuh" w:cs="Gungsuh" w:eastAsia="Gungsuh" w:hAnsi="Gungsuh"/>
          <w:rtl w:val="0"/>
        </w:rPr>
        <w:t xml:space="preserve">812 pts. ≥ T2c, GG2+, or PSA ≥ 10. 2009-2013. IR 20%, HR 80%. All got ADT. MFU 5y.</w:t>
      </w:r>
    </w:p>
    <w:p w:rsidR="00000000" w:rsidDel="00000000" w:rsidP="00000000" w:rsidRDefault="00000000" w:rsidRPr="00000000" w14:paraId="00000957">
      <w:pPr>
        <w:numPr>
          <w:ilvl w:val="2"/>
          <w:numId w:val="41"/>
        </w:numPr>
        <w:ind w:left="2160" w:hanging="360"/>
        <w:rPr>
          <w:u w:val="none"/>
        </w:rPr>
      </w:pPr>
      <w:r w:rsidDel="00000000" w:rsidR="00000000" w:rsidRPr="00000000">
        <w:rPr>
          <w:rtl w:val="0"/>
        </w:rPr>
        <w:t xml:space="preserve">WPRT 46/23 or </w:t>
      </w:r>
      <w:r w:rsidDel="00000000" w:rsidR="00000000" w:rsidRPr="00000000">
        <w:rPr>
          <w:b w:val="1"/>
          <w:rtl w:val="0"/>
        </w:rPr>
        <w:t xml:space="preserve">(PO)RT 37.5/15</w:t>
      </w:r>
      <w:r w:rsidDel="00000000" w:rsidR="00000000" w:rsidRPr="00000000">
        <w:rPr>
          <w:rtl w:val="0"/>
        </w:rPr>
        <w:t xml:space="preserve">. HDR 15/1. </w:t>
      </w:r>
    </w:p>
    <w:p w:rsidR="00000000" w:rsidDel="00000000" w:rsidP="00000000" w:rsidRDefault="00000000" w:rsidRPr="00000000" w14:paraId="00000958">
      <w:pPr>
        <w:numPr>
          <w:ilvl w:val="1"/>
          <w:numId w:val="41"/>
        </w:numPr>
        <w:ind w:left="1440" w:hanging="360"/>
        <w:rPr>
          <w:u w:val="none"/>
        </w:rPr>
      </w:pPr>
      <w:r w:rsidDel="00000000" w:rsidR="00000000" w:rsidRPr="00000000">
        <w:rPr>
          <w:rFonts w:ascii="Cardo" w:cs="Cardo" w:eastAsia="Cardo" w:hAnsi="Cardo"/>
          <w:rtl w:val="0"/>
        </w:rPr>
        <w:t xml:space="preserve">5y bcPFS 81→ 89%.</w:t>
      </w:r>
    </w:p>
    <w:p w:rsidR="00000000" w:rsidDel="00000000" w:rsidP="00000000" w:rsidRDefault="00000000" w:rsidRPr="00000000" w14:paraId="00000959">
      <w:pPr>
        <w:numPr>
          <w:ilvl w:val="1"/>
          <w:numId w:val="41"/>
        </w:numPr>
        <w:ind w:left="1440" w:hanging="360"/>
        <w:rPr>
          <w:u w:val="none"/>
        </w:rPr>
      </w:pPr>
      <w:r w:rsidDel="00000000" w:rsidR="00000000" w:rsidRPr="00000000">
        <w:rPr>
          <w:rFonts w:ascii="Cardo" w:cs="Cardo" w:eastAsia="Cardo" w:hAnsi="Cardo"/>
          <w:rtl w:val="0"/>
        </w:rPr>
        <w:t xml:space="preserve">5y bcPFS for HR patients of 77→ 84%. 5y bcPFS for IR patients of ~90%, or for fav IR / unfav IR of ~98→ ~90%.</w:t>
      </w:r>
    </w:p>
    <w:p w:rsidR="00000000" w:rsidDel="00000000" w:rsidP="00000000" w:rsidRDefault="00000000" w:rsidRPr="00000000" w14:paraId="0000095A">
      <w:pPr>
        <w:numPr>
          <w:ilvl w:val="1"/>
          <w:numId w:val="41"/>
        </w:numPr>
        <w:ind w:left="1440" w:hanging="360"/>
        <w:rPr>
          <w:u w:val="none"/>
        </w:rPr>
      </w:pPr>
      <w:r w:rsidDel="00000000" w:rsidR="00000000" w:rsidRPr="00000000">
        <w:rPr>
          <w:rFonts w:ascii="Gungsuh" w:cs="Gungsuh" w:eastAsia="Gungsuh" w:hAnsi="Gungsuh"/>
          <w:rtl w:val="0"/>
        </w:rPr>
        <w:t xml:space="preserve">Toxicity is low at ≤ 1.5% G3+ at any time point. </w:t>
      </w:r>
    </w:p>
    <w:p w:rsidR="00000000" w:rsidDel="00000000" w:rsidP="00000000" w:rsidRDefault="00000000" w:rsidRPr="00000000" w14:paraId="0000095B">
      <w:pPr>
        <w:numPr>
          <w:ilvl w:val="1"/>
          <w:numId w:val="41"/>
        </w:numPr>
        <w:ind w:left="1440" w:hanging="360"/>
        <w:rPr>
          <w:u w:val="none"/>
        </w:rPr>
      </w:pPr>
      <w:r w:rsidDel="00000000" w:rsidR="00000000" w:rsidRPr="00000000">
        <w:rPr>
          <w:rtl w:val="0"/>
        </w:rPr>
        <w:t xml:space="preserve">WPRT increased prevalence and cumulative incidence of acute GU and GI toxicity. No difference in late toxicity observed. </w:t>
      </w:r>
    </w:p>
    <w:p w:rsidR="00000000" w:rsidDel="00000000" w:rsidP="00000000" w:rsidRDefault="00000000" w:rsidRPr="00000000" w14:paraId="0000095C">
      <w:pPr>
        <w:numPr>
          <w:ilvl w:val="0"/>
          <w:numId w:val="41"/>
        </w:numPr>
        <w:spacing w:line="240" w:lineRule="auto"/>
        <w:rPr>
          <w:rFonts w:ascii="Times New Roman" w:cs="Times New Roman" w:eastAsia="Times New Roman" w:hAnsi="Times New Roman"/>
          <w:sz w:val="20"/>
          <w:szCs w:val="20"/>
          <w:u w:val="none"/>
        </w:rPr>
      </w:pPr>
      <w:r w:rsidDel="00000000" w:rsidR="00000000" w:rsidRPr="00000000">
        <w:rPr>
          <w:b w:val="1"/>
          <w:rtl w:val="0"/>
        </w:rPr>
        <w:t xml:space="preserve">UCSF</w:t>
      </w:r>
      <w:r w:rsidDel="00000000" w:rsidR="00000000" w:rsidRPr="00000000">
        <w:rPr>
          <w:rtl w:val="0"/>
        </w:rPr>
        <w:t xml:space="preserve"> [</w:t>
      </w:r>
      <w:hyperlink r:id="rId551">
        <w:r w:rsidDel="00000000" w:rsidR="00000000" w:rsidRPr="00000000">
          <w:rPr>
            <w:rtl w:val="0"/>
          </w:rPr>
          <w:t xml:space="preserve">Xu BT '19</w:t>
        </w:r>
      </w:hyperlink>
      <w:r w:rsidDel="00000000" w:rsidR="00000000" w:rsidRPr="00000000">
        <w:rPr>
          <w:rtl w:val="0"/>
        </w:rPr>
        <w:t xml:space="preserve">]: </w:t>
      </w:r>
      <w:r w:rsidDel="00000000" w:rsidR="00000000" w:rsidRPr="00000000">
        <w:rPr>
          <w:b w:val="1"/>
          <w:rtl w:val="0"/>
        </w:rPr>
        <w:t xml:space="preserve">HDR BT Monotherapy in IR disease</w:t>
      </w:r>
      <w:r w:rsidDel="00000000" w:rsidR="00000000" w:rsidRPr="00000000">
        <w:rPr>
          <w:rtl w:val="0"/>
        </w:rPr>
        <w:t xml:space="preserve">.</w:t>
        <w:br w:type="textWrapping"/>
        <w:t xml:space="preserve">There are promising results with favorable toxicity rates for IR disease, although longer follow up is needed.</w:t>
      </w:r>
    </w:p>
    <w:p w:rsidR="00000000" w:rsidDel="00000000" w:rsidP="00000000" w:rsidRDefault="00000000" w:rsidRPr="00000000" w14:paraId="0000095D">
      <w:pPr>
        <w:numPr>
          <w:ilvl w:val="1"/>
          <w:numId w:val="41"/>
        </w:numPr>
        <w:spacing w:line="240" w:lineRule="auto"/>
        <w:ind w:left="1440" w:hanging="360"/>
        <w:rPr>
          <w:u w:val="none"/>
        </w:rPr>
      </w:pPr>
      <w:r w:rsidDel="00000000" w:rsidR="00000000" w:rsidRPr="00000000">
        <w:rPr>
          <w:rtl w:val="0"/>
        </w:rPr>
        <w:t xml:space="preserve">124 men. LR 21%, nearly half favorable IR, around 1/3 unfavorable IR. MFU 2.2y.</w:t>
      </w:r>
    </w:p>
    <w:p w:rsidR="00000000" w:rsidDel="00000000" w:rsidP="00000000" w:rsidRDefault="00000000" w:rsidRPr="00000000" w14:paraId="0000095E">
      <w:pPr>
        <w:numPr>
          <w:ilvl w:val="1"/>
          <w:numId w:val="41"/>
        </w:numPr>
        <w:spacing w:line="240" w:lineRule="auto"/>
        <w:ind w:left="1440" w:hanging="360"/>
        <w:rPr>
          <w:u w:val="none"/>
        </w:rPr>
      </w:pPr>
      <w:r w:rsidDel="00000000" w:rsidR="00000000" w:rsidRPr="00000000">
        <w:rPr>
          <w:rFonts w:ascii="Cardo" w:cs="Cardo" w:eastAsia="Cardo" w:hAnsi="Cardo"/>
          <w:rtl w:val="0"/>
        </w:rPr>
        <w:t xml:space="preserve">2y bcPFS for LR / favorable IR / unfavorable IR of 0→ 4→ 4.5%.</w:t>
      </w:r>
    </w:p>
    <w:p w:rsidR="00000000" w:rsidDel="00000000" w:rsidP="00000000" w:rsidRDefault="00000000" w:rsidRPr="00000000" w14:paraId="0000095F">
      <w:pPr>
        <w:numPr>
          <w:ilvl w:val="1"/>
          <w:numId w:val="41"/>
        </w:numPr>
        <w:spacing w:line="240" w:lineRule="auto"/>
        <w:ind w:left="1440" w:hanging="360"/>
        <w:rPr>
          <w:u w:val="none"/>
        </w:rPr>
      </w:pPr>
      <w:r w:rsidDel="00000000" w:rsidR="00000000" w:rsidRPr="00000000">
        <w:rPr>
          <w:rtl w:val="0"/>
        </w:rPr>
        <w:t xml:space="preserve">G3+ acute or late GU toxicity in 0%. </w:t>
      </w:r>
    </w:p>
    <w:p w:rsidR="00000000" w:rsidDel="00000000" w:rsidP="00000000" w:rsidRDefault="00000000" w:rsidRPr="00000000" w14:paraId="00000960">
      <w:pPr>
        <w:numPr>
          <w:ilvl w:val="0"/>
          <w:numId w:val="41"/>
        </w:numPr>
      </w:pPr>
      <w:r w:rsidDel="00000000" w:rsidR="00000000" w:rsidRPr="00000000">
        <w:rPr>
          <w:rtl w:val="0"/>
        </w:rPr>
        <w:t xml:space="preserve">Hoskin [</w:t>
      </w:r>
      <w:hyperlink r:id="rId552">
        <w:r w:rsidDel="00000000" w:rsidR="00000000" w:rsidRPr="00000000">
          <w:rPr>
            <w:rtl w:val="0"/>
          </w:rPr>
          <w:t xml:space="preserve">RTO '17</w:t>
        </w:r>
      </w:hyperlink>
      <w:r w:rsidDel="00000000" w:rsidR="00000000" w:rsidRPr="00000000">
        <w:rPr>
          <w:rtl w:val="0"/>
        </w:rPr>
        <w:t xml:space="preserve">]: Phase II. </w:t>
      </w:r>
      <w:r w:rsidDel="00000000" w:rsidR="00000000" w:rsidRPr="00000000">
        <w:rPr>
          <w:b w:val="1"/>
          <w:rtl w:val="0"/>
        </w:rPr>
        <w:t xml:space="preserve">31.5/3 vs. 26/2 vs. 19-20/1</w:t>
      </w:r>
      <w:r w:rsidDel="00000000" w:rsidR="00000000" w:rsidRPr="00000000">
        <w:rPr>
          <w:rtl w:val="0"/>
        </w:rPr>
        <w:t xml:space="preserve">. </w:t>
        <w:br w:type="textWrapping"/>
        <w:t xml:space="preserve">HDR 19-20/1 with similar late morbidity and bcPFS as multi-fraction regimens.</w:t>
      </w:r>
    </w:p>
    <w:p w:rsidR="00000000" w:rsidDel="00000000" w:rsidP="00000000" w:rsidRDefault="00000000" w:rsidRPr="00000000" w14:paraId="00000961">
      <w:pPr>
        <w:numPr>
          <w:ilvl w:val="1"/>
          <w:numId w:val="41"/>
        </w:numPr>
        <w:ind w:left="1440" w:hanging="360"/>
      </w:pPr>
      <w:r w:rsidDel="00000000" w:rsidR="00000000" w:rsidRPr="00000000">
        <w:rPr>
          <w:rtl w:val="0"/>
        </w:rPr>
        <w:t xml:space="preserve">293 pts. 50% IR, 50% HR. 75% ADT x6 mo. PSA &gt; 40 excluded (50% &lt; 10, 40% &lt; 20). MFU at least 4y.</w:t>
      </w:r>
    </w:p>
    <w:p w:rsidR="00000000" w:rsidDel="00000000" w:rsidP="00000000" w:rsidRDefault="00000000" w:rsidRPr="00000000" w14:paraId="00000962">
      <w:pPr>
        <w:numPr>
          <w:ilvl w:val="1"/>
          <w:numId w:val="41"/>
        </w:numPr>
        <w:ind w:left="1440" w:hanging="360"/>
      </w:pPr>
      <w:r w:rsidDel="00000000" w:rsidR="00000000" w:rsidRPr="00000000">
        <w:rPr>
          <w:rtl w:val="0"/>
        </w:rPr>
        <w:t xml:space="preserve">4y bcPFS ~92%.</w:t>
      </w:r>
    </w:p>
    <w:p w:rsidR="00000000" w:rsidDel="00000000" w:rsidP="00000000" w:rsidRDefault="00000000" w:rsidRPr="00000000" w14:paraId="00000963">
      <w:pPr>
        <w:numPr>
          <w:ilvl w:val="1"/>
          <w:numId w:val="41"/>
        </w:numPr>
        <w:ind w:left="1440" w:hanging="360"/>
      </w:pPr>
      <w:r w:rsidDel="00000000" w:rsidR="00000000" w:rsidRPr="00000000">
        <w:rPr>
          <w:rFonts w:ascii="Cardo" w:cs="Cardo" w:eastAsia="Cardo" w:hAnsi="Cardo"/>
          <w:rtl w:val="0"/>
        </w:rPr>
        <w:t xml:space="preserve">Perhaps worse 4y G3 GU in 31.5/3 arm: 11→ 2% for other arms.</w:t>
      </w:r>
    </w:p>
    <w:p w:rsidR="00000000" w:rsidDel="00000000" w:rsidP="00000000" w:rsidRDefault="00000000" w:rsidRPr="00000000" w14:paraId="00000964">
      <w:pPr>
        <w:numPr>
          <w:ilvl w:val="1"/>
          <w:numId w:val="41"/>
        </w:numPr>
        <w:ind w:left="1440" w:hanging="360"/>
      </w:pPr>
      <w:r w:rsidDel="00000000" w:rsidR="00000000" w:rsidRPr="00000000">
        <w:rPr>
          <w:rFonts w:ascii="Gungsuh" w:cs="Gungsuh" w:eastAsia="Gungsuh" w:hAnsi="Gungsuh"/>
          <w:rtl w:val="0"/>
        </w:rPr>
        <w:t xml:space="preserve">Equivalent 4y G3 GI ≤ 1%.</w:t>
      </w:r>
    </w:p>
    <w:p w:rsidR="00000000" w:rsidDel="00000000" w:rsidP="00000000" w:rsidRDefault="00000000" w:rsidRPr="00000000" w14:paraId="00000965">
      <w:pPr>
        <w:numPr>
          <w:ilvl w:val="1"/>
          <w:numId w:val="41"/>
        </w:numPr>
        <w:ind w:left="1440" w:hanging="360"/>
      </w:pPr>
      <w:r w:rsidDel="00000000" w:rsidR="00000000" w:rsidRPr="00000000">
        <w:rPr>
          <w:rFonts w:ascii="Gungsuh" w:cs="Gungsuh" w:eastAsia="Gungsuh" w:hAnsi="Gungsuh"/>
          <w:rtl w:val="0"/>
        </w:rPr>
        <w:t xml:space="preserve">Catheter use ≤ 6% in all groups.</w:t>
      </w:r>
    </w:p>
    <w:p w:rsidR="00000000" w:rsidDel="00000000" w:rsidP="00000000" w:rsidRDefault="00000000" w:rsidRPr="00000000" w14:paraId="00000966">
      <w:pPr>
        <w:numPr>
          <w:ilvl w:val="0"/>
          <w:numId w:val="41"/>
        </w:numPr>
      </w:pPr>
      <w:r w:rsidDel="00000000" w:rsidR="00000000" w:rsidRPr="00000000">
        <w:rPr>
          <w:rtl w:val="0"/>
        </w:rPr>
        <w:t xml:space="preserve">Morton [</w:t>
      </w:r>
      <w:hyperlink r:id="rId553">
        <w:r w:rsidDel="00000000" w:rsidR="00000000" w:rsidRPr="00000000">
          <w:rPr>
            <w:rtl w:val="0"/>
          </w:rPr>
          <w:t xml:space="preserve">RTO '17</w:t>
        </w:r>
      </w:hyperlink>
      <w:r w:rsidDel="00000000" w:rsidR="00000000" w:rsidRPr="00000000">
        <w:rPr>
          <w:rtl w:val="0"/>
        </w:rPr>
        <w:t xml:space="preserve">, </w:t>
      </w:r>
      <w:hyperlink r:id="rId554">
        <w:r w:rsidDel="00000000" w:rsidR="00000000" w:rsidRPr="00000000">
          <w:rPr>
            <w:rtl w:val="0"/>
          </w:rPr>
          <w:t xml:space="preserve">'20</w:t>
        </w:r>
      </w:hyperlink>
      <w:r w:rsidDel="00000000" w:rsidR="00000000" w:rsidRPr="00000000">
        <w:rPr>
          <w:rtl w:val="0"/>
        </w:rPr>
        <w:t xml:space="preserve">]: Phase II. </w:t>
      </w:r>
      <w:r w:rsidDel="00000000" w:rsidR="00000000" w:rsidRPr="00000000">
        <w:rPr>
          <w:b w:val="1"/>
          <w:rtl w:val="0"/>
        </w:rPr>
        <w:t xml:space="preserve">19/1 vs. 27/2</w:t>
      </w:r>
      <w:r w:rsidDel="00000000" w:rsidR="00000000" w:rsidRPr="00000000">
        <w:rPr>
          <w:rtl w:val="0"/>
        </w:rPr>
        <w:t xml:space="preserve">. </w:t>
        <w:br w:type="textWrapping"/>
        <w:t xml:space="preserve">Single dose monotherapy should not be used. GU toxicity and ED are more common with 2 fractions.</w:t>
      </w:r>
    </w:p>
    <w:p w:rsidR="00000000" w:rsidDel="00000000" w:rsidP="00000000" w:rsidRDefault="00000000" w:rsidRPr="00000000" w14:paraId="00000967">
      <w:pPr>
        <w:numPr>
          <w:ilvl w:val="1"/>
          <w:numId w:val="41"/>
        </w:numPr>
        <w:ind w:left="1440" w:hanging="360"/>
      </w:pPr>
      <w:r w:rsidDel="00000000" w:rsidR="00000000" w:rsidRPr="00000000">
        <w:rPr>
          <w:rtl w:val="0"/>
        </w:rPr>
        <w:t xml:space="preserve">170 pts. 20% LR, 50% fav IR, 30% unfav IR. &lt; 60 cc. Median 34 cc. PSA 6. 77% T1c. No ADT. MFU 5y</w:t>
      </w:r>
    </w:p>
    <w:p w:rsidR="00000000" w:rsidDel="00000000" w:rsidP="00000000" w:rsidRDefault="00000000" w:rsidRPr="00000000" w14:paraId="00000968">
      <w:pPr>
        <w:numPr>
          <w:ilvl w:val="1"/>
          <w:numId w:val="41"/>
        </w:numPr>
        <w:ind w:left="1440" w:hanging="360"/>
      </w:pPr>
      <w:r w:rsidDel="00000000" w:rsidR="00000000" w:rsidRPr="00000000">
        <w:rPr>
          <w:rtl w:val="0"/>
        </w:rPr>
        <w:t xml:space="preserve">PSA decreased more quickly in the 27/2 arm. </w:t>
      </w:r>
    </w:p>
    <w:p w:rsidR="00000000" w:rsidDel="00000000" w:rsidP="00000000" w:rsidRDefault="00000000" w:rsidRPr="00000000" w14:paraId="00000969">
      <w:pPr>
        <w:numPr>
          <w:ilvl w:val="1"/>
          <w:numId w:val="41"/>
        </w:numPr>
        <w:ind w:left="1440" w:hanging="360"/>
        <w:rPr>
          <w:u w:val="none"/>
        </w:rPr>
      </w:pPr>
      <w:r w:rsidDel="00000000" w:rsidR="00000000" w:rsidRPr="00000000">
        <w:rPr>
          <w:rFonts w:ascii="Cardo" w:cs="Cardo" w:eastAsia="Cardo" w:hAnsi="Cardo"/>
          <w:rtl w:val="0"/>
        </w:rPr>
        <w:t xml:space="preserve">5y median PSA 0.65→ 0.16 ng/ml.</w:t>
      </w:r>
    </w:p>
    <w:p w:rsidR="00000000" w:rsidDel="00000000" w:rsidP="00000000" w:rsidRDefault="00000000" w:rsidRPr="00000000" w14:paraId="0000096A">
      <w:pPr>
        <w:numPr>
          <w:ilvl w:val="1"/>
          <w:numId w:val="41"/>
        </w:numPr>
        <w:ind w:left="1440" w:hanging="360"/>
        <w:rPr>
          <w:u w:val="none"/>
        </w:rPr>
      </w:pPr>
      <w:r w:rsidDel="00000000" w:rsidR="00000000" w:rsidRPr="00000000">
        <w:rPr>
          <w:rFonts w:ascii="Cardo" w:cs="Cardo" w:eastAsia="Cardo" w:hAnsi="Cardo"/>
          <w:rtl w:val="0"/>
        </w:rPr>
        <w:t xml:space="preserve">5y PFS 74→ 95%. 5y LF 29→ 3%. </w:t>
      </w:r>
    </w:p>
    <w:p w:rsidR="00000000" w:rsidDel="00000000" w:rsidP="00000000" w:rsidRDefault="00000000" w:rsidRPr="00000000" w14:paraId="0000096B">
      <w:pPr>
        <w:numPr>
          <w:ilvl w:val="1"/>
          <w:numId w:val="41"/>
        </w:numPr>
        <w:ind w:left="1440" w:hanging="360"/>
      </w:pPr>
      <w:r w:rsidDel="00000000" w:rsidR="00000000" w:rsidRPr="00000000">
        <w:rPr>
          <w:rtl w:val="0"/>
        </w:rPr>
        <w:t xml:space="preserve">Equivalent acute G2 GU 50% in the first 3 mo, 31% thereafter. 1 pt w G3 acute and late GU toxicity.</w:t>
      </w:r>
    </w:p>
    <w:p w:rsidR="00000000" w:rsidDel="00000000" w:rsidP="00000000" w:rsidRDefault="00000000" w:rsidRPr="00000000" w14:paraId="0000096C">
      <w:pPr>
        <w:numPr>
          <w:ilvl w:val="1"/>
          <w:numId w:val="41"/>
        </w:numPr>
        <w:ind w:left="1440" w:hanging="360"/>
      </w:pPr>
      <w:r w:rsidDel="00000000" w:rsidR="00000000" w:rsidRPr="00000000">
        <w:rPr>
          <w:rFonts w:ascii="Cardo" w:cs="Cardo" w:eastAsia="Cardo" w:hAnsi="Cardo"/>
          <w:rtl w:val="0"/>
        </w:rPr>
        <w:t xml:space="preserve">G2 ED 12→ 29% and higher IPSS within the first year, ED and IPSS no different thereafter.</w:t>
      </w:r>
    </w:p>
    <w:p w:rsidR="00000000" w:rsidDel="00000000" w:rsidP="00000000" w:rsidRDefault="00000000" w:rsidRPr="00000000" w14:paraId="0000096D">
      <w:pPr>
        <w:numPr>
          <w:ilvl w:val="1"/>
          <w:numId w:val="41"/>
        </w:numPr>
        <w:ind w:left="1440" w:hanging="360"/>
      </w:pPr>
      <w:r w:rsidDel="00000000" w:rsidR="00000000" w:rsidRPr="00000000">
        <w:rPr>
          <w:rtl w:val="0"/>
        </w:rPr>
        <w:t xml:space="preserve">10 pts (6%) developed urinary retention, with only 4 pts (2.4%) requiring catheter &gt; 48h. </w:t>
      </w:r>
    </w:p>
    <w:p w:rsidR="00000000" w:rsidDel="00000000" w:rsidP="00000000" w:rsidRDefault="00000000" w:rsidRPr="00000000" w14:paraId="0000096E">
      <w:pPr>
        <w:numPr>
          <w:ilvl w:val="1"/>
          <w:numId w:val="41"/>
        </w:numPr>
        <w:ind w:left="1440" w:hanging="360"/>
        <w:rPr>
          <w:u w:val="none"/>
        </w:rPr>
      </w:pPr>
      <w:r w:rsidDel="00000000" w:rsidR="00000000" w:rsidRPr="00000000">
        <w:rPr>
          <w:rtl w:val="0"/>
        </w:rPr>
        <w:t xml:space="preserve">G2 late rectal toxicity ~1%. G2 GU toxicity ~45%. G3 GU toxicity ~1%. </w:t>
      </w:r>
    </w:p>
    <w:p w:rsidR="00000000" w:rsidDel="00000000" w:rsidP="00000000" w:rsidRDefault="00000000" w:rsidRPr="00000000" w14:paraId="0000096F">
      <w:pPr>
        <w:numPr>
          <w:ilvl w:val="0"/>
          <w:numId w:val="41"/>
        </w:numPr>
      </w:pPr>
      <w:r w:rsidDel="00000000" w:rsidR="00000000" w:rsidRPr="00000000">
        <w:rPr>
          <w:b w:val="1"/>
          <w:rtl w:val="0"/>
        </w:rPr>
        <w:t xml:space="preserve">William Beaumont</w:t>
      </w:r>
      <w:r w:rsidDel="00000000" w:rsidR="00000000" w:rsidRPr="00000000">
        <w:rPr>
          <w:rtl w:val="0"/>
        </w:rPr>
        <w:t xml:space="preserve"> </w:t>
      </w:r>
      <w:hyperlink r:id="rId555">
        <w:r w:rsidDel="00000000" w:rsidR="00000000" w:rsidRPr="00000000">
          <w:rPr>
            <w:rtl w:val="0"/>
          </w:rPr>
          <w:t xml:space="preserve">[Krauss IJROBP '17</w:t>
        </w:r>
      </w:hyperlink>
      <w:r w:rsidDel="00000000" w:rsidR="00000000" w:rsidRPr="00000000">
        <w:rPr>
          <w:rtl w:val="0"/>
        </w:rPr>
        <w:t xml:space="preserve">, </w:t>
      </w:r>
      <w:hyperlink r:id="rId556">
        <w:r w:rsidDel="00000000" w:rsidR="00000000" w:rsidRPr="00000000">
          <w:rPr>
            <w:rtl w:val="0"/>
          </w:rPr>
          <w:t xml:space="preserve">Siddiqui IJROBP '19</w:t>
        </w:r>
      </w:hyperlink>
      <w:r w:rsidDel="00000000" w:rsidR="00000000" w:rsidRPr="00000000">
        <w:rPr>
          <w:rtl w:val="0"/>
        </w:rPr>
        <w:t xml:space="preserve">]: Prospective. </w:t>
      </w:r>
      <w:r w:rsidDel="00000000" w:rsidR="00000000" w:rsidRPr="00000000">
        <w:rPr>
          <w:b w:val="1"/>
          <w:rtl w:val="0"/>
        </w:rPr>
        <w:t xml:space="preserve">19/1</w:t>
      </w:r>
      <w:r w:rsidDel="00000000" w:rsidR="00000000" w:rsidRPr="00000000">
        <w:rPr>
          <w:rtl w:val="0"/>
        </w:rPr>
        <w:t xml:space="preserve">. </w:t>
        <w:br w:type="textWrapping"/>
        <w:t xml:space="preserve">19/1 is well tolerated with favorable bcPFS, but short follow up.</w:t>
      </w:r>
    </w:p>
    <w:p w:rsidR="00000000" w:rsidDel="00000000" w:rsidP="00000000" w:rsidRDefault="00000000" w:rsidRPr="00000000" w14:paraId="00000970">
      <w:pPr>
        <w:ind w:firstLine="720"/>
        <w:rPr/>
      </w:pPr>
      <w:r w:rsidDel="00000000" w:rsidR="00000000" w:rsidRPr="00000000">
        <w:rPr>
          <w:rtl w:val="0"/>
        </w:rPr>
        <w:t xml:space="preserve">Long term: Failure higher than expected. Should dose escalation be used? Toxicity is low.</w:t>
      </w:r>
    </w:p>
    <w:p w:rsidR="00000000" w:rsidDel="00000000" w:rsidP="00000000" w:rsidRDefault="00000000" w:rsidRPr="00000000" w14:paraId="00000971">
      <w:pPr>
        <w:numPr>
          <w:ilvl w:val="1"/>
          <w:numId w:val="41"/>
        </w:numPr>
        <w:ind w:left="1440" w:hanging="360"/>
      </w:pPr>
      <w:r w:rsidDel="00000000" w:rsidR="00000000" w:rsidRPr="00000000">
        <w:rPr>
          <w:rtl w:val="0"/>
        </w:rPr>
        <w:t xml:space="preserve">68 pts. 66% LR, 33% IR. &lt; 50 cc (35 cc), AUA &lt; 12. 91% T1c, 70% GS 6. PSA 5. No ADT. MFU 4y.</w:t>
      </w:r>
    </w:p>
    <w:p w:rsidR="00000000" w:rsidDel="00000000" w:rsidP="00000000" w:rsidRDefault="00000000" w:rsidRPr="00000000" w14:paraId="00000972">
      <w:pPr>
        <w:numPr>
          <w:ilvl w:val="2"/>
          <w:numId w:val="41"/>
        </w:numPr>
        <w:ind w:left="2160" w:hanging="360"/>
      </w:pPr>
      <w:r w:rsidDel="00000000" w:rsidR="00000000" w:rsidRPr="00000000">
        <w:rPr>
          <w:rtl w:val="0"/>
        </w:rPr>
        <w:t xml:space="preserve">RT planning w 1 mm slices.</w:t>
      </w:r>
    </w:p>
    <w:p w:rsidR="00000000" w:rsidDel="00000000" w:rsidP="00000000" w:rsidRDefault="00000000" w:rsidRPr="00000000" w14:paraId="00000973">
      <w:pPr>
        <w:numPr>
          <w:ilvl w:val="1"/>
          <w:numId w:val="41"/>
        </w:numPr>
        <w:ind w:left="1440" w:hanging="360"/>
      </w:pPr>
      <w:r w:rsidDel="00000000" w:rsidR="00000000" w:rsidRPr="00000000">
        <w:rPr>
          <w:rtl w:val="0"/>
        </w:rPr>
        <w:t xml:space="preserve">3y bcPFS 93%. 5y DFS 77%. </w:t>
      </w:r>
    </w:p>
    <w:p w:rsidR="00000000" w:rsidDel="00000000" w:rsidP="00000000" w:rsidRDefault="00000000" w:rsidRPr="00000000" w14:paraId="00000974">
      <w:pPr>
        <w:numPr>
          <w:ilvl w:val="1"/>
          <w:numId w:val="41"/>
        </w:numPr>
        <w:ind w:left="1440" w:hanging="360"/>
      </w:pPr>
      <w:r w:rsidDel="00000000" w:rsidR="00000000" w:rsidRPr="00000000">
        <w:rPr>
          <w:rtl w:val="0"/>
        </w:rPr>
        <w:t xml:space="preserve">Acute G2 GU 12. Late G2 GU 15%. No G3 GU. </w:t>
      </w:r>
    </w:p>
    <w:p w:rsidR="00000000" w:rsidDel="00000000" w:rsidP="00000000" w:rsidRDefault="00000000" w:rsidRPr="00000000" w14:paraId="00000975">
      <w:pPr>
        <w:numPr>
          <w:ilvl w:val="1"/>
          <w:numId w:val="41"/>
        </w:numPr>
        <w:ind w:left="1440" w:hanging="360"/>
      </w:pPr>
      <w:r w:rsidDel="00000000" w:rsidR="00000000" w:rsidRPr="00000000">
        <w:rPr>
          <w:rtl w:val="0"/>
        </w:rPr>
        <w:t xml:space="preserve">Acute G2+ GI in 0. Late G3 GI in 2 pts. </w:t>
      </w:r>
      <w:r w:rsidDel="00000000" w:rsidR="00000000" w:rsidRPr="00000000">
        <w:rPr>
          <w:i w:val="1"/>
          <w:rtl w:val="0"/>
        </w:rPr>
        <w:t xml:space="preserve">No need for rectal spacers? </w:t>
      </w:r>
      <w:r w:rsidDel="00000000" w:rsidR="00000000" w:rsidRPr="00000000">
        <w:rPr>
          <w:rtl w:val="0"/>
        </w:rPr>
      </w:r>
    </w:p>
    <w:p w:rsidR="00000000" w:rsidDel="00000000" w:rsidP="00000000" w:rsidRDefault="00000000" w:rsidRPr="00000000" w14:paraId="00000976">
      <w:pPr>
        <w:numPr>
          <w:ilvl w:val="1"/>
          <w:numId w:val="41"/>
        </w:numPr>
        <w:ind w:left="1440" w:hanging="360"/>
      </w:pPr>
      <w:r w:rsidDel="00000000" w:rsidR="00000000" w:rsidRPr="00000000">
        <w:rPr>
          <w:rtl w:val="0"/>
        </w:rPr>
        <w:t xml:space="preserve">Biopsied local failure in 19%. </w:t>
      </w:r>
    </w:p>
    <w:p w:rsidR="00000000" w:rsidDel="00000000" w:rsidP="00000000" w:rsidRDefault="00000000" w:rsidRPr="00000000" w14:paraId="00000977">
      <w:pPr>
        <w:numPr>
          <w:ilvl w:val="0"/>
          <w:numId w:val="41"/>
        </w:numPr>
      </w:pPr>
      <w:r w:rsidDel="00000000" w:rsidR="00000000" w:rsidRPr="00000000">
        <w:rPr>
          <w:rtl w:val="0"/>
        </w:rPr>
        <w:t xml:space="preserve">Prada [</w:t>
      </w:r>
      <w:hyperlink r:id="rId557">
        <w:r w:rsidDel="00000000" w:rsidR="00000000" w:rsidRPr="00000000">
          <w:rPr>
            <w:rtl w:val="0"/>
          </w:rPr>
          <w:t xml:space="preserve">RTO '16</w:t>
        </w:r>
      </w:hyperlink>
      <w:r w:rsidDel="00000000" w:rsidR="00000000" w:rsidRPr="00000000">
        <w:rPr>
          <w:rtl w:val="0"/>
        </w:rPr>
        <w:t xml:space="preserve">]: Prospective.</w:t>
      </w:r>
      <w:r w:rsidDel="00000000" w:rsidR="00000000" w:rsidRPr="00000000">
        <w:rPr>
          <w:b w:val="1"/>
          <w:rtl w:val="0"/>
        </w:rPr>
        <w:t xml:space="preserve"> 19/1</w:t>
      </w:r>
      <w:r w:rsidDel="00000000" w:rsidR="00000000" w:rsidRPr="00000000">
        <w:rPr>
          <w:rtl w:val="0"/>
        </w:rPr>
        <w:t xml:space="preserve">. </w:t>
        <w:br w:type="textWrapping"/>
        <w:t xml:space="preserve">Longer follow-up is concerning for worse bcPFS in single fraction BT.</w:t>
      </w:r>
    </w:p>
    <w:p w:rsidR="00000000" w:rsidDel="00000000" w:rsidP="00000000" w:rsidRDefault="00000000" w:rsidRPr="00000000" w14:paraId="00000978">
      <w:pPr>
        <w:numPr>
          <w:ilvl w:val="1"/>
          <w:numId w:val="41"/>
        </w:numPr>
        <w:ind w:left="1440" w:hanging="360"/>
      </w:pPr>
      <w:r w:rsidDel="00000000" w:rsidR="00000000" w:rsidRPr="00000000">
        <w:rPr>
          <w:rtl w:val="0"/>
        </w:rPr>
        <w:t xml:space="preserve">60 pts. 2008-2010. 70% LR, 30% IR. 38 cc. 55% T1c, 92% GS 6. PSA 8. Adjuvant ADT 33%. MFU 6y. </w:t>
      </w:r>
    </w:p>
    <w:p w:rsidR="00000000" w:rsidDel="00000000" w:rsidP="00000000" w:rsidRDefault="00000000" w:rsidRPr="00000000" w14:paraId="00000979">
      <w:pPr>
        <w:numPr>
          <w:ilvl w:val="2"/>
          <w:numId w:val="41"/>
        </w:numPr>
        <w:ind w:left="2160" w:hanging="360"/>
      </w:pPr>
      <w:r w:rsidDel="00000000" w:rsidR="00000000" w:rsidRPr="00000000">
        <w:rPr>
          <w:rtl w:val="0"/>
        </w:rPr>
        <w:t xml:space="preserve">RT planning w 5 mm slices.</w:t>
      </w:r>
    </w:p>
    <w:p w:rsidR="00000000" w:rsidDel="00000000" w:rsidP="00000000" w:rsidRDefault="00000000" w:rsidRPr="00000000" w14:paraId="0000097A">
      <w:pPr>
        <w:numPr>
          <w:ilvl w:val="1"/>
          <w:numId w:val="41"/>
        </w:numPr>
        <w:ind w:left="1440" w:hanging="360"/>
      </w:pPr>
      <w:r w:rsidDel="00000000" w:rsidR="00000000" w:rsidRPr="00000000">
        <w:rPr>
          <w:rtl w:val="0"/>
        </w:rPr>
        <w:t xml:space="preserve">6y bcPFS 66%.</w:t>
      </w:r>
    </w:p>
    <w:p w:rsidR="00000000" w:rsidDel="00000000" w:rsidP="00000000" w:rsidRDefault="00000000" w:rsidRPr="00000000" w14:paraId="0000097B">
      <w:pPr>
        <w:numPr>
          <w:ilvl w:val="1"/>
          <w:numId w:val="41"/>
        </w:numPr>
        <w:ind w:left="1440" w:hanging="360"/>
      </w:pPr>
      <w:r w:rsidDel="00000000" w:rsidR="00000000" w:rsidRPr="00000000">
        <w:rPr>
          <w:rtl w:val="0"/>
        </w:rPr>
        <w:t xml:space="preserve">Acute G2+ or chronic toxicity not observed.</w:t>
      </w:r>
    </w:p>
    <w:p w:rsidR="00000000" w:rsidDel="00000000" w:rsidP="00000000" w:rsidRDefault="00000000" w:rsidRPr="00000000" w14:paraId="0000097C">
      <w:pPr>
        <w:numPr>
          <w:ilvl w:val="0"/>
          <w:numId w:val="41"/>
        </w:numPr>
      </w:pPr>
      <w:r w:rsidDel="00000000" w:rsidR="00000000" w:rsidRPr="00000000">
        <w:rPr>
          <w:b w:val="1"/>
          <w:rtl w:val="0"/>
        </w:rPr>
        <w:t xml:space="preserve">UK National Cohort Study - Single dose HDR-BT as monotherapy </w:t>
      </w:r>
      <w:r w:rsidDel="00000000" w:rsidR="00000000" w:rsidRPr="00000000">
        <w:rPr>
          <w:rtl w:val="0"/>
        </w:rPr>
        <w:t xml:space="preserve">[</w:t>
      </w:r>
      <w:hyperlink r:id="rId558">
        <w:r w:rsidDel="00000000" w:rsidR="00000000" w:rsidRPr="00000000">
          <w:rPr>
            <w:rtl w:val="0"/>
          </w:rPr>
          <w:t xml:space="preserve">Tharmalingam IJROBP '20</w:t>
        </w:r>
      </w:hyperlink>
      <w:r w:rsidDel="00000000" w:rsidR="00000000" w:rsidRPr="00000000">
        <w:rPr>
          <w:rtl w:val="0"/>
        </w:rPr>
        <w:t xml:space="preserve">]: </w:t>
      </w:r>
    </w:p>
    <w:p w:rsidR="00000000" w:rsidDel="00000000" w:rsidP="00000000" w:rsidRDefault="00000000" w:rsidRPr="00000000" w14:paraId="0000097D">
      <w:pPr>
        <w:ind w:firstLine="720"/>
        <w:rPr/>
      </w:pPr>
      <w:r w:rsidDel="00000000" w:rsidR="00000000" w:rsidRPr="00000000">
        <w:rPr>
          <w:rtl w:val="0"/>
        </w:rPr>
        <w:t xml:space="preserve">Although single dose 19/1 has fallen out of favor, it may be a viable treatment scheme for LR prostate cancer. Additional follow up is needed.</w:t>
      </w:r>
    </w:p>
    <w:p w:rsidR="00000000" w:rsidDel="00000000" w:rsidP="00000000" w:rsidRDefault="00000000" w:rsidRPr="00000000" w14:paraId="0000097E">
      <w:pPr>
        <w:numPr>
          <w:ilvl w:val="1"/>
          <w:numId w:val="41"/>
        </w:numPr>
        <w:ind w:left="1440" w:hanging="360"/>
      </w:pPr>
      <w:r w:rsidDel="00000000" w:rsidR="00000000" w:rsidRPr="00000000">
        <w:rPr>
          <w:rtl w:val="0"/>
        </w:rPr>
        <w:t xml:space="preserve">441 pts. LR (10%), IR (65%), HR (25%). ADT in 36%, or 90% of HR pts for median 6 mo. MFU 2y (very short). </w:t>
      </w:r>
    </w:p>
    <w:p w:rsidR="00000000" w:rsidDel="00000000" w:rsidP="00000000" w:rsidRDefault="00000000" w:rsidRPr="00000000" w14:paraId="0000097F">
      <w:pPr>
        <w:numPr>
          <w:ilvl w:val="1"/>
          <w:numId w:val="41"/>
        </w:numPr>
        <w:ind w:left="1440" w:hanging="360"/>
      </w:pPr>
      <w:r w:rsidDel="00000000" w:rsidR="00000000" w:rsidRPr="00000000">
        <w:rPr>
          <w:rtl w:val="0"/>
        </w:rPr>
        <w:t xml:space="preserve">3y bcPFS 88%.</w:t>
      </w:r>
    </w:p>
    <w:p w:rsidR="00000000" w:rsidDel="00000000" w:rsidP="00000000" w:rsidRDefault="00000000" w:rsidRPr="00000000" w14:paraId="00000980">
      <w:pPr>
        <w:numPr>
          <w:ilvl w:val="1"/>
          <w:numId w:val="41"/>
        </w:numPr>
        <w:ind w:left="1440" w:hanging="360"/>
      </w:pPr>
      <w:r w:rsidDel="00000000" w:rsidR="00000000" w:rsidRPr="00000000">
        <w:rPr>
          <w:rFonts w:ascii="Cardo" w:cs="Cardo" w:eastAsia="Cardo" w:hAnsi="Cardo"/>
          <w:rtl w:val="0"/>
        </w:rPr>
        <w:t xml:space="preserve">3y bcPFS for LR / IR / HR of 100→ 86→ 75%.</w:t>
      </w:r>
      <w:r w:rsidDel="00000000" w:rsidR="00000000" w:rsidRPr="00000000">
        <w:rPr>
          <w:rtl w:val="0"/>
        </w:rPr>
      </w:r>
    </w:p>
    <w:p w:rsidR="00000000" w:rsidDel="00000000" w:rsidP="00000000" w:rsidRDefault="00000000" w:rsidRPr="00000000" w14:paraId="00000981">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b w:val="1"/>
          <w:color w:val="cccccc"/>
          <w:sz w:val="20"/>
          <w:szCs w:val="20"/>
          <w:rtl w:val="0"/>
        </w:rPr>
        <w:t xml:space="preserve">RTOG 0231</w:t>
      </w:r>
      <w:r w:rsidDel="00000000" w:rsidR="00000000" w:rsidRPr="00000000">
        <w:rPr>
          <w:rFonts w:ascii="Cardo" w:cs="Cardo" w:eastAsia="Cardo" w:hAnsi="Cardo"/>
          <w:color w:val="cccccc"/>
          <w:sz w:val="20"/>
          <w:szCs w:val="20"/>
          <w:rtl w:val="0"/>
        </w:rPr>
        <w:t xml:space="preserve">: 45/25→ 19/2 for T1c-T3b. The only multi-institutional data.</w:t>
      </w:r>
    </w:p>
    <w:p w:rsidR="00000000" w:rsidDel="00000000" w:rsidP="00000000" w:rsidRDefault="00000000" w:rsidRPr="00000000" w14:paraId="00000982">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129 T1c-T3b pts. Median f/u 30 mo. G3+ GU/GI at 18 mo of &lt; 3%.</w:t>
      </w:r>
    </w:p>
    <w:p w:rsidR="00000000" w:rsidDel="00000000" w:rsidP="00000000" w:rsidRDefault="00000000" w:rsidRPr="00000000" w14:paraId="00000983">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Deutsch [BT '10]: Compared 86.4 Gy IMRT (n=470) to 50.4 IMRT + 21 Gy HDR boost (n=160).</w:t>
      </w:r>
    </w:p>
    <w:p w:rsidR="00000000" w:rsidDel="00000000" w:rsidP="00000000" w:rsidRDefault="00000000" w:rsidRPr="00000000" w14:paraId="00000984">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bcPFS 84→ 98% for IR and 71→ 93% for HR.</w:t>
      </w:r>
    </w:p>
    <w:p w:rsidR="00000000" w:rsidDel="00000000" w:rsidP="00000000" w:rsidRDefault="00000000" w:rsidRPr="00000000" w14:paraId="00000985">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Marina [BT '14]: Compared IR 77.4 Gy 3D/IMRT w IGRT (n=734) vs. 46 Gy WPRT + 19-21 Gy HDR boost (n=282).</w:t>
      </w:r>
    </w:p>
    <w:p w:rsidR="00000000" w:rsidDel="00000000" w:rsidP="00000000" w:rsidRDefault="00000000" w:rsidRPr="00000000" w14:paraId="00000986">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HDR boost 5y bcPFS 87→ 96% for T2b-c, PNI, or % positive cores &gt;50%.</w:t>
      </w:r>
    </w:p>
    <w:p w:rsidR="00000000" w:rsidDel="00000000" w:rsidP="00000000" w:rsidRDefault="00000000" w:rsidRPr="00000000" w14:paraId="00000987">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Khor [IJRBOP '13]: 344 IR/HR 46 Gy EBRT + 19.5/3 HDR boost vs. matched cohort tx w 74 Gy EBRT.</w:t>
      </w:r>
    </w:p>
    <w:p w:rsidR="00000000" w:rsidDel="00000000" w:rsidP="00000000" w:rsidRDefault="00000000" w:rsidRPr="00000000" w14:paraId="00000988">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bcPFS 71→ 80% but G3 urethral stricture 0.3→ 12%. </w:t>
      </w:r>
    </w:p>
    <w:p w:rsidR="00000000" w:rsidDel="00000000" w:rsidP="00000000" w:rsidRDefault="00000000" w:rsidRPr="00000000" w14:paraId="00000989">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Yoshioka [</w:t>
      </w:r>
      <w:hyperlink r:id="rId559">
        <w:r w:rsidDel="00000000" w:rsidR="00000000" w:rsidRPr="00000000">
          <w:rPr>
            <w:rFonts w:ascii="Times New Roman" w:cs="Times New Roman" w:eastAsia="Times New Roman" w:hAnsi="Times New Roman"/>
            <w:color w:val="cccccc"/>
            <w:sz w:val="20"/>
            <w:szCs w:val="20"/>
            <w:rtl w:val="0"/>
          </w:rPr>
          <w:t xml:space="preserve">IJROBP '16]</w:t>
        </w:r>
      </w:hyperlink>
      <w:r w:rsidDel="00000000" w:rsidR="00000000" w:rsidRPr="00000000">
        <w:rPr>
          <w:rFonts w:ascii="Cardo" w:cs="Cardo" w:eastAsia="Cardo" w:hAnsi="Cardo"/>
          <w:color w:val="cccccc"/>
          <w:sz w:val="20"/>
          <w:szCs w:val="20"/>
          <w:rtl w:val="0"/>
        </w:rPr>
        <w:t xml:space="preserve">: 190 pts (40% IR, 60% HR; ~75% got ADT)→ </w:t>
      </w:r>
      <w:r w:rsidDel="00000000" w:rsidR="00000000" w:rsidRPr="00000000">
        <w:rPr>
          <w:rFonts w:ascii="Times New Roman" w:cs="Times New Roman" w:eastAsia="Times New Roman" w:hAnsi="Times New Roman"/>
          <w:b w:val="1"/>
          <w:color w:val="cccccc"/>
          <w:sz w:val="20"/>
          <w:szCs w:val="20"/>
          <w:rtl w:val="0"/>
        </w:rPr>
        <w:t xml:space="preserve">HDR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8A">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48/8, 54/9 or 45.5/7. Median f/u 92 mo.</w:t>
      </w:r>
    </w:p>
    <w:p w:rsidR="00000000" w:rsidDel="00000000" w:rsidP="00000000" w:rsidRDefault="00000000" w:rsidRPr="00000000" w14:paraId="0000098B">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8y bcPFS IR 91%, HR 77%.</w:t>
      </w:r>
    </w:p>
    <w:p w:rsidR="00000000" w:rsidDel="00000000" w:rsidP="00000000" w:rsidRDefault="00000000" w:rsidRPr="00000000" w14:paraId="0000098C">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8y late G3 GU 1%, GI 2%.</w:t>
      </w:r>
    </w:p>
    <w:p w:rsidR="00000000" w:rsidDel="00000000" w:rsidP="00000000" w:rsidRDefault="00000000" w:rsidRPr="00000000" w14:paraId="0000098D">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Hauswald [</w:t>
      </w:r>
      <w:hyperlink r:id="rId560">
        <w:r w:rsidDel="00000000" w:rsidR="00000000" w:rsidRPr="00000000">
          <w:rPr>
            <w:rFonts w:ascii="Times New Roman" w:cs="Times New Roman" w:eastAsia="Times New Roman" w:hAnsi="Times New Roman"/>
            <w:color w:val="cccccc"/>
            <w:sz w:val="20"/>
            <w:szCs w:val="20"/>
            <w:rtl w:val="0"/>
          </w:rPr>
          <w:t xml:space="preserve">IJROBP '16]</w:t>
        </w:r>
      </w:hyperlink>
      <w:r w:rsidDel="00000000" w:rsidR="00000000" w:rsidRPr="00000000">
        <w:rPr>
          <w:rFonts w:ascii="Cardo" w:cs="Cardo" w:eastAsia="Cardo" w:hAnsi="Cardo"/>
          <w:color w:val="cccccc"/>
          <w:sz w:val="20"/>
          <w:szCs w:val="20"/>
          <w:rtl w:val="0"/>
        </w:rPr>
        <w:t xml:space="preserve">: 448 pts (65% LR, 35% IR; ~10% got ADT)→ </w:t>
      </w:r>
      <w:r w:rsidDel="00000000" w:rsidR="00000000" w:rsidRPr="00000000">
        <w:rPr>
          <w:rFonts w:ascii="Times New Roman" w:cs="Times New Roman" w:eastAsia="Times New Roman" w:hAnsi="Times New Roman"/>
          <w:b w:val="1"/>
          <w:color w:val="cccccc"/>
          <w:sz w:val="20"/>
          <w:szCs w:val="20"/>
          <w:rtl w:val="0"/>
        </w:rPr>
        <w:t xml:space="preserve">HDR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8E">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42-43.5 Gy in 7-7.25 Gy fractions in 2 implants 1 week apart. Median f/u 6.5y. </w:t>
      </w:r>
    </w:p>
    <w:p w:rsidR="00000000" w:rsidDel="00000000" w:rsidP="00000000" w:rsidRDefault="00000000" w:rsidRPr="00000000" w14:paraId="0000098F">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10y bcPFS LR 99%, IR 95%. G3-4 GU 5%, GI 0%.</w:t>
      </w:r>
    </w:p>
    <w:p w:rsidR="00000000" w:rsidDel="00000000" w:rsidP="00000000" w:rsidRDefault="00000000" w:rsidRPr="00000000" w14:paraId="00000990">
      <w:pPr>
        <w:pStyle w:val="Heading3"/>
        <w:rPr/>
      </w:pPr>
      <w:bookmarkStart w:colFirst="0" w:colLast="0" w:name="_mztbaaq4wbh7" w:id="225"/>
      <w:bookmarkEnd w:id="225"/>
      <w:hyperlink w:anchor="_6cbkpd2j0hay">
        <w:r w:rsidDel="00000000" w:rsidR="00000000" w:rsidRPr="00000000">
          <w:rPr>
            <w:u w:val="single"/>
            <w:rtl w:val="0"/>
          </w:rPr>
          <w:t xml:space="preserve">LDR</w:t>
        </w:r>
      </w:hyperlink>
      <w:r w:rsidDel="00000000" w:rsidR="00000000" w:rsidRPr="00000000">
        <w:rPr>
          <w:rtl w:val="0"/>
        </w:rPr>
      </w:r>
    </w:p>
    <w:p w:rsidR="00000000" w:rsidDel="00000000" w:rsidP="00000000" w:rsidRDefault="00000000" w:rsidRPr="00000000" w14:paraId="00000991">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r w:rsidDel="00000000" w:rsidR="00000000" w:rsidRPr="00000000">
        <w:rPr>
          <w:rtl w:val="0"/>
        </w:rPr>
      </w:r>
    </w:p>
    <w:p w:rsidR="00000000" w:rsidDel="00000000" w:rsidP="00000000" w:rsidRDefault="00000000" w:rsidRPr="00000000" w14:paraId="00000992">
      <w:pPr>
        <w:numPr>
          <w:ilvl w:val="0"/>
          <w:numId w:val="91"/>
        </w:numPr>
        <w:rPr>
          <w:b w:val="1"/>
        </w:rPr>
      </w:pPr>
      <w:r w:rsidDel="00000000" w:rsidR="00000000" w:rsidRPr="00000000">
        <w:rPr>
          <w:b w:val="1"/>
          <w:rtl w:val="0"/>
        </w:rPr>
        <w:t xml:space="preserve">Seed deposition technique and seed migration</w:t>
      </w:r>
    </w:p>
    <w:p w:rsidR="00000000" w:rsidDel="00000000" w:rsidP="00000000" w:rsidRDefault="00000000" w:rsidRPr="00000000" w14:paraId="00000993">
      <w:pPr>
        <w:numPr>
          <w:ilvl w:val="1"/>
          <w:numId w:val="91"/>
        </w:numPr>
        <w:ind w:left="1440" w:hanging="360"/>
        <w:rPr/>
      </w:pPr>
      <w:r w:rsidDel="00000000" w:rsidR="00000000" w:rsidRPr="00000000">
        <w:rPr>
          <w:rtl w:val="0"/>
        </w:rPr>
        <w:t xml:space="preserve">Stranded seeds are linked seeds embedded in Vicryl sutures in the peripheral portions of the prostate.</w:t>
      </w:r>
    </w:p>
    <w:p w:rsidR="00000000" w:rsidDel="00000000" w:rsidP="00000000" w:rsidRDefault="00000000" w:rsidRPr="00000000" w14:paraId="00000994">
      <w:pPr>
        <w:numPr>
          <w:ilvl w:val="1"/>
          <w:numId w:val="91"/>
        </w:numPr>
        <w:ind w:left="1440" w:hanging="360"/>
        <w:rPr>
          <w:u w:val="none"/>
        </w:rPr>
      </w:pPr>
      <w:r w:rsidDel="00000000" w:rsidR="00000000" w:rsidRPr="00000000">
        <w:rPr>
          <w:rtl w:val="0"/>
        </w:rPr>
        <w:t xml:space="preserve">To lungs and other locations &lt; 1% of seeds in 2.7-55% of patients with loose seed implantation.</w:t>
      </w:r>
    </w:p>
    <w:p w:rsidR="00000000" w:rsidDel="00000000" w:rsidP="00000000" w:rsidRDefault="00000000" w:rsidRPr="00000000" w14:paraId="00000995">
      <w:pPr>
        <w:numPr>
          <w:ilvl w:val="1"/>
          <w:numId w:val="91"/>
        </w:numPr>
        <w:ind w:left="1440" w:hanging="360"/>
        <w:rPr>
          <w:u w:val="none"/>
        </w:rPr>
      </w:pPr>
      <w:r w:rsidDel="00000000" w:rsidR="00000000" w:rsidRPr="00000000">
        <w:rPr>
          <w:rFonts w:ascii="Cardo" w:cs="Cardo" w:eastAsia="Cardo" w:hAnsi="Cardo"/>
          <w:rtl w:val="0"/>
        </w:rPr>
        <w:t xml:space="preserve">RCT of PPB loose seeds vs. mixture of stranded seeds and 10-20 loose seeds per implant with migration rate 47→ 23%.</w:t>
      </w:r>
      <w:r w:rsidDel="00000000" w:rsidR="00000000" w:rsidRPr="00000000">
        <w:rPr>
          <w:i w:val="1"/>
          <w:rtl w:val="0"/>
        </w:rPr>
        <w:t xml:space="preserve"> Use some form of stranded seeds.</w:t>
      </w:r>
    </w:p>
    <w:p w:rsidR="00000000" w:rsidDel="00000000" w:rsidP="00000000" w:rsidRDefault="00000000" w:rsidRPr="00000000" w14:paraId="00000996">
      <w:pPr>
        <w:numPr>
          <w:ilvl w:val="1"/>
          <w:numId w:val="91"/>
        </w:numPr>
        <w:ind w:left="1440" w:hanging="360"/>
        <w:rPr>
          <w:u w:val="none"/>
        </w:rPr>
      </w:pPr>
      <w:r w:rsidDel="00000000" w:rsidR="00000000" w:rsidRPr="00000000">
        <w:rPr>
          <w:rFonts w:ascii="Cardo" w:cs="Cardo" w:eastAsia="Cardo" w:hAnsi="Cardo"/>
          <w:rtl w:val="0"/>
        </w:rPr>
        <w:t xml:space="preserve">Merrel 990 pts with loose seed / combo / stranded seed w CXR 3-5 mos post implant of 43→ 13→ 0.9%.</w:t>
      </w:r>
    </w:p>
    <w:p w:rsidR="00000000" w:rsidDel="00000000" w:rsidP="00000000" w:rsidRDefault="00000000" w:rsidRPr="00000000" w14:paraId="00000997">
      <w:pPr>
        <w:numPr>
          <w:ilvl w:val="1"/>
          <w:numId w:val="91"/>
        </w:numPr>
        <w:ind w:left="1440" w:hanging="360"/>
        <w:rPr>
          <w:u w:val="none"/>
        </w:rPr>
      </w:pPr>
      <w:r w:rsidDel="00000000" w:rsidR="00000000" w:rsidRPr="00000000">
        <w:rPr>
          <w:rtl w:val="0"/>
        </w:rPr>
        <w:t xml:space="preserve">Reports of adverse clinical consequences of seed migration are rare.</w:t>
      </w:r>
    </w:p>
    <w:p w:rsidR="00000000" w:rsidDel="00000000" w:rsidP="00000000" w:rsidRDefault="00000000" w:rsidRPr="00000000" w14:paraId="00000998">
      <w:pPr>
        <w:numPr>
          <w:ilvl w:val="1"/>
          <w:numId w:val="91"/>
        </w:numPr>
        <w:ind w:left="1440" w:hanging="360"/>
        <w:rPr>
          <w:u w:val="none"/>
        </w:rPr>
      </w:pPr>
      <w:r w:rsidDel="00000000" w:rsidR="00000000" w:rsidRPr="00000000">
        <w:rPr>
          <w:rtl w:val="0"/>
        </w:rPr>
        <w:t xml:space="preserve">Stranded seeds or loose seeds are appropriate by ACR or ABS.</w:t>
      </w:r>
      <w:r w:rsidDel="00000000" w:rsidR="00000000" w:rsidRPr="00000000">
        <w:rPr>
          <w:rtl w:val="0"/>
        </w:rPr>
      </w:r>
    </w:p>
    <w:p w:rsidR="00000000" w:rsidDel="00000000" w:rsidP="00000000" w:rsidRDefault="00000000" w:rsidRPr="00000000" w14:paraId="00000999">
      <w:pPr>
        <w:numPr>
          <w:ilvl w:val="0"/>
          <w:numId w:val="91"/>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Zelefsky </w:t>
      </w:r>
      <w:r w:rsidDel="00000000" w:rsidR="00000000" w:rsidRPr="00000000">
        <w:rPr>
          <w:rFonts w:ascii="Times New Roman" w:cs="Times New Roman" w:eastAsia="Times New Roman" w:hAnsi="Times New Roman"/>
          <w:sz w:val="20"/>
          <w:szCs w:val="20"/>
          <w:rtl w:val="0"/>
        </w:rPr>
        <w:t xml:space="preserve">[IJROBP '07]: Reviewed 2,693 pts. T1-T2. LDR monotherapy (68% I-125, 32% Pd-103). </w:t>
      </w:r>
    </w:p>
    <w:p w:rsidR="00000000" w:rsidDel="00000000" w:rsidP="00000000" w:rsidRDefault="00000000" w:rsidRPr="00000000" w14:paraId="0000099A">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76→ 93% for D90 ± 130 Gy.</w:t>
      </w:r>
    </w:p>
    <w:p w:rsidR="00000000" w:rsidDel="00000000" w:rsidP="00000000" w:rsidRDefault="00000000" w:rsidRPr="00000000" w14:paraId="0000099B">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if PSA nadir &lt; 0.5 / 0.5+ 86→ 92%.</w:t>
      </w:r>
    </w:p>
    <w:p w:rsidR="00000000" w:rsidDel="00000000" w:rsidP="00000000" w:rsidRDefault="00000000" w:rsidRPr="00000000" w14:paraId="0000099C">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if PSA nadir 1-2 / 2+ 67→ 79%. </w:t>
      </w:r>
    </w:p>
    <w:p w:rsidR="00000000" w:rsidDel="00000000" w:rsidP="00000000" w:rsidRDefault="00000000" w:rsidRPr="00000000" w14:paraId="0000099D">
      <w:pPr>
        <w:numPr>
          <w:ilvl w:val="0"/>
          <w:numId w:val="91"/>
        </w:numPr>
        <w:spacing w:line="240" w:lineRule="auto"/>
        <w:rPr>
          <w:u w:val="none"/>
        </w:rPr>
      </w:pPr>
      <w:r w:rsidDel="00000000" w:rsidR="00000000" w:rsidRPr="00000000">
        <w:rPr>
          <w:b w:val="1"/>
          <w:rtl w:val="0"/>
        </w:rPr>
        <w:t xml:space="preserve">R</w:t>
      </w:r>
      <w:r w:rsidDel="00000000" w:rsidR="00000000" w:rsidRPr="00000000">
        <w:rPr>
          <w:b w:val="1"/>
          <w:rtl w:val="0"/>
        </w:rPr>
        <w:t xml:space="preserve">TOG 9805</w:t>
      </w:r>
      <w:r w:rsidDel="00000000" w:rsidR="00000000" w:rsidRPr="00000000">
        <w:rPr>
          <w:rtl w:val="0"/>
        </w:rPr>
        <w:t xml:space="preserve"> [</w:t>
      </w:r>
      <w:hyperlink r:id="rId561">
        <w:r w:rsidDel="00000000" w:rsidR="00000000" w:rsidRPr="00000000">
          <w:rPr>
            <w:rtl w:val="0"/>
          </w:rPr>
          <w:t xml:space="preserve">Lawton IJROBP '07</w:t>
        </w:r>
      </w:hyperlink>
      <w:r w:rsidDel="00000000" w:rsidR="00000000" w:rsidRPr="00000000">
        <w:rPr>
          <w:rtl w:val="0"/>
        </w:rPr>
        <w:t xml:space="preserve">]: LDR</w:t>
      </w:r>
      <w:r w:rsidDel="00000000" w:rsidR="00000000" w:rsidRPr="00000000">
        <w:rPr>
          <w:rtl w:val="0"/>
        </w:rPr>
        <w:t xml:space="preserve"> with I-125 to 145 Gy</w:t>
      </w:r>
    </w:p>
    <w:p w:rsidR="00000000" w:rsidDel="00000000" w:rsidP="00000000" w:rsidRDefault="00000000" w:rsidRPr="00000000" w14:paraId="0000099E">
      <w:pPr>
        <w:numPr>
          <w:ilvl w:val="1"/>
          <w:numId w:val="91"/>
        </w:numPr>
        <w:spacing w:line="240" w:lineRule="auto"/>
        <w:ind w:left="1440" w:hanging="360"/>
        <w:rPr>
          <w:u w:val="none"/>
        </w:rPr>
      </w:pPr>
      <w:r w:rsidDel="00000000" w:rsidR="00000000" w:rsidRPr="00000000">
        <w:rPr>
          <w:rFonts w:ascii="Gungsuh" w:cs="Gungsuh" w:eastAsia="Gungsuh" w:hAnsi="Gungsuh"/>
          <w:rtl w:val="0"/>
        </w:rPr>
        <w:t xml:space="preserve">101 pts. LR. T1b-T2a. PSA ≤ 10. GS ≤ 6. </w:t>
      </w:r>
    </w:p>
    <w:p w:rsidR="00000000" w:rsidDel="00000000" w:rsidP="00000000" w:rsidRDefault="00000000" w:rsidRPr="00000000" w14:paraId="0000099F">
      <w:pPr>
        <w:numPr>
          <w:ilvl w:val="1"/>
          <w:numId w:val="91"/>
        </w:numPr>
        <w:spacing w:line="240" w:lineRule="auto"/>
        <w:ind w:left="1440" w:hanging="360"/>
        <w:rPr>
          <w:u w:val="none"/>
        </w:rPr>
      </w:pPr>
      <w:r w:rsidDel="00000000" w:rsidR="00000000" w:rsidRPr="00000000">
        <w:rPr>
          <w:rtl w:val="0"/>
        </w:rPr>
        <w:t xml:space="preserve">5y bcPFS 94%. 5y OS 97%. </w:t>
      </w:r>
    </w:p>
    <w:p w:rsidR="00000000" w:rsidDel="00000000" w:rsidP="00000000" w:rsidRDefault="00000000" w:rsidRPr="00000000" w14:paraId="000009A0">
      <w:pPr>
        <w:numPr>
          <w:ilvl w:val="1"/>
          <w:numId w:val="91"/>
        </w:numPr>
        <w:spacing w:line="240" w:lineRule="auto"/>
        <w:ind w:left="1440" w:hanging="360"/>
        <w:rPr>
          <w:u w:val="none"/>
        </w:rPr>
      </w:pPr>
      <w:r w:rsidDel="00000000" w:rsidR="00000000" w:rsidRPr="00000000">
        <w:rPr>
          <w:rtl w:val="0"/>
        </w:rPr>
        <w:t xml:space="preserve">Acute G3 8%, late GU G3 2%. </w:t>
      </w:r>
    </w:p>
    <w:p w:rsidR="00000000" w:rsidDel="00000000" w:rsidP="00000000" w:rsidRDefault="00000000" w:rsidRPr="00000000" w14:paraId="000009A1">
      <w:pPr>
        <w:numPr>
          <w:ilvl w:val="0"/>
          <w:numId w:val="91"/>
        </w:numPr>
        <w:spacing w:line="240" w:lineRule="auto"/>
        <w:rPr>
          <w:u w:val="none"/>
        </w:rPr>
      </w:pPr>
      <w:r w:rsidDel="00000000" w:rsidR="00000000" w:rsidRPr="00000000">
        <w:rPr>
          <w:b w:val="1"/>
          <w:rtl w:val="0"/>
        </w:rPr>
        <w:t xml:space="preserve">MDACC </w:t>
      </w:r>
      <w:r w:rsidDel="00000000" w:rsidR="00000000" w:rsidRPr="00000000">
        <w:rPr>
          <w:rtl w:val="0"/>
        </w:rPr>
        <w:t xml:space="preserve">[</w:t>
      </w:r>
      <w:hyperlink r:id="rId562">
        <w:r w:rsidDel="00000000" w:rsidR="00000000" w:rsidRPr="00000000">
          <w:rPr>
            <w:rtl w:val="0"/>
          </w:rPr>
          <w:t xml:space="preserve">Frank IROBP '18</w:t>
        </w:r>
      </w:hyperlink>
      <w:r w:rsidDel="00000000" w:rsidR="00000000" w:rsidRPr="00000000">
        <w:rPr>
          <w:rtl w:val="0"/>
        </w:rPr>
        <w:t xml:space="preserve">]: Phase II. LDR with I-125 to 145 Gy, Pd-103 to 125 Gy, or Cs-131 to 115 Gy. </w:t>
        <w:br w:type="textWrapping"/>
        <w:t xml:space="preserve">LDR has excellent biochemical control and low toxicity.</w:t>
      </w:r>
    </w:p>
    <w:p w:rsidR="00000000" w:rsidDel="00000000" w:rsidP="00000000" w:rsidRDefault="00000000" w:rsidRPr="00000000" w14:paraId="000009A2">
      <w:pPr>
        <w:numPr>
          <w:ilvl w:val="1"/>
          <w:numId w:val="91"/>
        </w:numPr>
        <w:spacing w:line="240" w:lineRule="auto"/>
        <w:ind w:left="1440" w:hanging="360"/>
        <w:rPr>
          <w:u w:val="none"/>
        </w:rPr>
      </w:pPr>
      <w:r w:rsidDel="00000000" w:rsidR="00000000" w:rsidRPr="00000000">
        <w:rPr>
          <w:rFonts w:ascii="Gungsuh" w:cs="Gungsuh" w:eastAsia="Gungsuh" w:hAnsi="Gungsuh"/>
          <w:rtl w:val="0"/>
        </w:rPr>
        <w:t xml:space="preserve">300 pts. ≤ T2b, T3 excluded with MRI. GS 6 and PSA 10-15, or GS 7 PSA &lt; 10. </w:t>
      </w:r>
    </w:p>
    <w:p w:rsidR="00000000" w:rsidDel="00000000" w:rsidP="00000000" w:rsidRDefault="00000000" w:rsidRPr="00000000" w14:paraId="000009A3">
      <w:pPr>
        <w:numPr>
          <w:ilvl w:val="1"/>
          <w:numId w:val="91"/>
        </w:numPr>
        <w:spacing w:line="240" w:lineRule="auto"/>
        <w:ind w:left="1440" w:hanging="360"/>
        <w:rPr>
          <w:u w:val="none"/>
        </w:rPr>
      </w:pPr>
      <w:r w:rsidDel="00000000" w:rsidR="00000000" w:rsidRPr="00000000">
        <w:rPr>
          <w:rtl w:val="0"/>
        </w:rPr>
        <w:t xml:space="preserve">5y bcPFS 93%. 5y OS 95%. </w:t>
      </w:r>
    </w:p>
    <w:p w:rsidR="00000000" w:rsidDel="00000000" w:rsidP="00000000" w:rsidRDefault="00000000" w:rsidRPr="00000000" w14:paraId="000009A4">
      <w:pPr>
        <w:numPr>
          <w:ilvl w:val="1"/>
          <w:numId w:val="91"/>
        </w:numPr>
        <w:spacing w:line="240" w:lineRule="auto"/>
        <w:ind w:left="1440" w:hanging="360"/>
        <w:rPr>
          <w:u w:val="none"/>
        </w:rPr>
      </w:pPr>
      <w:r w:rsidDel="00000000" w:rsidR="00000000" w:rsidRPr="00000000">
        <w:rPr>
          <w:rtl w:val="0"/>
        </w:rPr>
        <w:t xml:space="preserve">Moderate or big urinary problem at 4 years: Urinary 7% bowel 3%, sexual 30% (vs 20% baseline). 93% satisfied or extremely satisfied. </w:t>
      </w:r>
    </w:p>
    <w:p w:rsidR="00000000" w:rsidDel="00000000" w:rsidP="00000000" w:rsidRDefault="00000000" w:rsidRPr="00000000" w14:paraId="000009A5">
      <w:pPr>
        <w:numPr>
          <w:ilvl w:val="0"/>
          <w:numId w:val="91"/>
        </w:numPr>
        <w:spacing w:line="240" w:lineRule="auto"/>
        <w:rPr>
          <w:u w:val="none"/>
        </w:rPr>
      </w:pPr>
      <w:r w:rsidDel="00000000" w:rsidR="00000000" w:rsidRPr="00000000">
        <w:rPr>
          <w:b w:val="1"/>
          <w:rtl w:val="0"/>
        </w:rPr>
        <w:t xml:space="preserve">Cleveland Clinic</w:t>
      </w:r>
      <w:r w:rsidDel="00000000" w:rsidR="00000000" w:rsidRPr="00000000">
        <w:rPr>
          <w:rtl w:val="0"/>
        </w:rPr>
        <w:t xml:space="preserve"> [</w:t>
      </w:r>
      <w:hyperlink r:id="rId563">
        <w:r w:rsidDel="00000000" w:rsidR="00000000" w:rsidRPr="00000000">
          <w:rPr>
            <w:rtl w:val="0"/>
          </w:rPr>
          <w:t xml:space="preserve">Tom BT '19</w:t>
        </w:r>
      </w:hyperlink>
      <w:r w:rsidDel="00000000" w:rsidR="00000000" w:rsidRPr="00000000">
        <w:rPr>
          <w:rtl w:val="0"/>
        </w:rPr>
        <w:t xml:space="preserve">]: I-125 for </w:t>
      </w:r>
      <w:r w:rsidDel="00000000" w:rsidR="00000000" w:rsidRPr="00000000">
        <w:rPr>
          <w:b w:val="1"/>
          <w:rtl w:val="0"/>
        </w:rPr>
        <w:t xml:space="preserve">favorable vs. unfavorable IR</w:t>
      </w:r>
      <w:r w:rsidDel="00000000" w:rsidR="00000000" w:rsidRPr="00000000">
        <w:rPr>
          <w:rtl w:val="0"/>
        </w:rPr>
        <w:t xml:space="preserve">.</w:t>
      </w:r>
    </w:p>
    <w:p w:rsidR="00000000" w:rsidDel="00000000" w:rsidP="00000000" w:rsidRDefault="00000000" w:rsidRPr="00000000" w14:paraId="000009A6">
      <w:pPr>
        <w:ind w:firstLine="720"/>
        <w:rPr/>
      </w:pPr>
      <w:r w:rsidDel="00000000" w:rsidR="00000000" w:rsidRPr="00000000">
        <w:rPr>
          <w:rtl w:val="0"/>
        </w:rPr>
        <w:t xml:space="preserve">ADT was not beneficial in any subgroup. Alternative treatment intensification strategies for unfavorable-IR pts are warranted</w:t>
      </w:r>
    </w:p>
    <w:p w:rsidR="00000000" w:rsidDel="00000000" w:rsidP="00000000" w:rsidRDefault="00000000" w:rsidRPr="00000000" w14:paraId="000009A7">
      <w:pPr>
        <w:numPr>
          <w:ilvl w:val="1"/>
          <w:numId w:val="91"/>
        </w:numPr>
        <w:spacing w:line="240" w:lineRule="auto"/>
        <w:ind w:left="1440" w:hanging="360"/>
        <w:rPr>
          <w:u w:val="none"/>
        </w:rPr>
      </w:pPr>
      <w:r w:rsidDel="00000000" w:rsidR="00000000" w:rsidRPr="00000000">
        <w:rPr>
          <w:rtl w:val="0"/>
        </w:rPr>
        <w:t xml:space="preserve">1,510 IR patients. 50/50 unfavorable/favorable. MFU 4y.</w:t>
      </w:r>
    </w:p>
    <w:p w:rsidR="00000000" w:rsidDel="00000000" w:rsidP="00000000" w:rsidRDefault="00000000" w:rsidRPr="00000000" w14:paraId="000009A8">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5y bcF 4→ 17%. 5y DM 2→ 5%. </w:t>
      </w:r>
    </w:p>
    <w:p w:rsidR="00000000" w:rsidDel="00000000" w:rsidP="00000000" w:rsidRDefault="00000000" w:rsidRPr="00000000" w14:paraId="000009A9">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bcF HR for 1 / 2-3 unfavorable IRF of 2.3→ 4.4.</w:t>
      </w:r>
    </w:p>
    <w:p w:rsidR="00000000" w:rsidDel="00000000" w:rsidP="00000000" w:rsidRDefault="00000000" w:rsidRPr="00000000" w14:paraId="000009AA">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DM HR for 1 / 2-3 unfavorable IRF of 2.5→ 4.8.</w:t>
      </w:r>
      <w:r w:rsidDel="00000000" w:rsidR="00000000" w:rsidRPr="00000000">
        <w:rPr>
          <w:rtl w:val="0"/>
        </w:rPr>
      </w:r>
    </w:p>
    <w:p w:rsidR="00000000" w:rsidDel="00000000" w:rsidP="00000000" w:rsidRDefault="00000000" w:rsidRPr="00000000" w14:paraId="000009AB">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Brachy demonstrates improved CSS for PSA &gt;20 and cT3 or 4 and/or GS 8-10.</w:t>
      </w:r>
    </w:p>
    <w:p w:rsidR="00000000" w:rsidDel="00000000" w:rsidP="00000000" w:rsidRDefault="00000000" w:rsidRPr="00000000" w14:paraId="000009AC">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Taira report 10y CSS of 90% for LDR + EBRT + ADT.</w:t>
      </w:r>
    </w:p>
    <w:p w:rsidR="00000000" w:rsidDel="00000000" w:rsidP="00000000" w:rsidRDefault="00000000" w:rsidRPr="00000000" w14:paraId="000009AD">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GS 10, GS 8-9 w PSA &gt;20 or &gt;50% cores positive, cT3 or any PSA &gt;40 w BT based CMT w CSS at 12y of 87%, which is very favorable compared to other treatment modalities.</w:t>
      </w:r>
    </w:p>
    <w:p w:rsidR="00000000" w:rsidDel="00000000" w:rsidP="00000000" w:rsidRDefault="00000000" w:rsidRPr="00000000" w14:paraId="000009AE">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Kittel: 1,989 pts. 60% LR, 30% IR, 5% HIR, 5% HR treated w</w:t>
      </w:r>
      <w:r w:rsidDel="00000000" w:rsidR="00000000" w:rsidRPr="00000000">
        <w:rPr>
          <w:rFonts w:ascii="Times New Roman" w:cs="Times New Roman" w:eastAsia="Times New Roman" w:hAnsi="Times New Roman"/>
          <w:b w:val="1"/>
          <w:color w:val="cccccc"/>
          <w:sz w:val="20"/>
          <w:szCs w:val="20"/>
          <w:rtl w:val="0"/>
        </w:rPr>
        <w:t xml:space="preserve"> I-125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AF">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bPFS 95→ 90→ 81→ 68% for each group.</w:t>
      </w:r>
    </w:p>
    <w:p w:rsidR="00000000" w:rsidDel="00000000" w:rsidP="00000000" w:rsidRDefault="00000000" w:rsidRPr="00000000" w14:paraId="000009B0">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Late G3/4 GU 7→ &lt;1%, Late G3/4 GI &lt;1→ &lt;1%.</w:t>
      </w:r>
    </w:p>
    <w:p w:rsidR="00000000" w:rsidDel="00000000" w:rsidP="00000000" w:rsidRDefault="00000000" w:rsidRPr="00000000" w14:paraId="000009B1">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Stone: 1,669 localized pts. </w:t>
      </w:r>
      <w:r w:rsidDel="00000000" w:rsidR="00000000" w:rsidRPr="00000000">
        <w:rPr>
          <w:rFonts w:ascii="Times New Roman" w:cs="Times New Roman" w:eastAsia="Times New Roman" w:hAnsi="Times New Roman"/>
          <w:b w:val="1"/>
          <w:color w:val="cccccc"/>
          <w:sz w:val="20"/>
          <w:szCs w:val="20"/>
          <w:rtl w:val="0"/>
        </w:rPr>
        <w:t xml:space="preserve">LDR ± ADT ± EBRT</w:t>
      </w:r>
      <w:r w:rsidDel="00000000" w:rsidR="00000000" w:rsidRPr="00000000">
        <w:rPr>
          <w:rFonts w:ascii="Times New Roman" w:cs="Times New Roman" w:eastAsia="Times New Roman" w:hAnsi="Times New Roman"/>
          <w:color w:val="cccccc"/>
          <w:sz w:val="20"/>
          <w:szCs w:val="20"/>
          <w:rtl w:val="0"/>
        </w:rPr>
        <w:t xml:space="preserve">. 15y CSS: LR 96%, IR 97%, HR 85%.</w:t>
      </w:r>
    </w:p>
    <w:p w:rsidR="00000000" w:rsidDel="00000000" w:rsidP="00000000" w:rsidRDefault="00000000" w:rsidRPr="00000000" w14:paraId="000009B2">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Potters: 1,449 localized pts. </w:t>
      </w:r>
      <w:r w:rsidDel="00000000" w:rsidR="00000000" w:rsidRPr="00000000">
        <w:rPr>
          <w:rFonts w:ascii="Times New Roman" w:cs="Times New Roman" w:eastAsia="Times New Roman" w:hAnsi="Times New Roman"/>
          <w:b w:val="1"/>
          <w:color w:val="cccccc"/>
          <w:sz w:val="20"/>
          <w:szCs w:val="20"/>
          <w:rtl w:val="0"/>
        </w:rPr>
        <w:t xml:space="preserve">LDR ± ADT ± EBRT</w:t>
      </w:r>
      <w:r w:rsidDel="00000000" w:rsidR="00000000" w:rsidRPr="00000000">
        <w:rPr>
          <w:rFonts w:ascii="Times New Roman" w:cs="Times New Roman" w:eastAsia="Times New Roman" w:hAnsi="Times New Roman"/>
          <w:color w:val="cccccc"/>
          <w:sz w:val="20"/>
          <w:szCs w:val="20"/>
          <w:rtl w:val="0"/>
        </w:rPr>
        <w:t xml:space="preserve">. 12y bcPFS: LR 89%, IR 78%, HR 63%.</w:t>
      </w:r>
    </w:p>
    <w:p w:rsidR="00000000" w:rsidDel="00000000" w:rsidP="00000000" w:rsidRDefault="00000000" w:rsidRPr="00000000" w14:paraId="000009B3">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12y results did not demonstrate superior biochemical control for IR pts receiving EBRT.</w:t>
      </w:r>
    </w:p>
    <w:p w:rsidR="00000000" w:rsidDel="00000000" w:rsidP="00000000" w:rsidRDefault="00000000" w:rsidRPr="00000000" w14:paraId="000009B4">
      <w:pPr>
        <w:pStyle w:val="Heading3"/>
        <w:ind w:left="0" w:firstLine="0"/>
        <w:rPr/>
      </w:pPr>
      <w:bookmarkStart w:colFirst="0" w:colLast="0" w:name="_dwmy1e58jmjm" w:id="226"/>
      <w:bookmarkEnd w:id="226"/>
      <w:hyperlink w:anchor="_6cbkpd2j0hay">
        <w:r w:rsidDel="00000000" w:rsidR="00000000" w:rsidRPr="00000000">
          <w:rPr>
            <w:u w:val="single"/>
            <w:rtl w:val="0"/>
          </w:rPr>
          <w:t xml:space="preserve">SBRT boost?</w:t>
        </w:r>
      </w:hyperlink>
      <w:r w:rsidDel="00000000" w:rsidR="00000000" w:rsidRPr="00000000">
        <w:rPr>
          <w:rtl w:val="0"/>
        </w:rPr>
      </w:r>
    </w:p>
    <w:p w:rsidR="00000000" w:rsidDel="00000000" w:rsidP="00000000" w:rsidRDefault="00000000" w:rsidRPr="00000000" w14:paraId="000009B5">
      <w:pPr>
        <w:numPr>
          <w:ilvl w:val="0"/>
          <w:numId w:val="34"/>
        </w:numPr>
        <w:rPr>
          <w:u w:val="none"/>
        </w:rPr>
      </w:pPr>
      <w:r w:rsidDel="00000000" w:rsidR="00000000" w:rsidRPr="00000000">
        <w:rPr>
          <w:b w:val="1"/>
          <w:rtl w:val="0"/>
        </w:rPr>
        <w:t xml:space="preserve">CKNO-PRO</w:t>
      </w:r>
      <w:r w:rsidDel="00000000" w:rsidR="00000000" w:rsidRPr="00000000">
        <w:rPr>
          <w:rtl w:val="0"/>
        </w:rPr>
        <w:t xml:space="preserve"> [</w:t>
      </w:r>
      <w:hyperlink r:id="rId564">
        <w:r w:rsidDel="00000000" w:rsidR="00000000" w:rsidRPr="00000000">
          <w:rPr>
            <w:rtl w:val="0"/>
          </w:rPr>
          <w:t xml:space="preserve">Pasquier 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46/23 WPRT→ 18/3 SBRT</w:t>
      </w:r>
      <w:r w:rsidDel="00000000" w:rsidR="00000000" w:rsidRPr="00000000">
        <w:rPr>
          <w:rtl w:val="0"/>
        </w:rPr>
        <w:t xml:space="preserve"> within 10 days.</w:t>
        <w:br w:type="textWrapping"/>
        <w:t xml:space="preserve">This data provides the groundwork for SBRT vs. BT boost in the future.</w:t>
        <w:br w:type="textWrapping"/>
        <w:t xml:space="preserve">TBL </w:t>
      </w:r>
      <w:hyperlink r:id="rId565">
        <w:r w:rsidDel="00000000" w:rsidR="00000000" w:rsidRPr="00000000">
          <w:rPr>
            <w:vertAlign w:val="superscript"/>
            <w:rtl w:val="0"/>
          </w:rPr>
          <w:t xml:space="preserve">QS</w:t>
        </w:r>
      </w:hyperlink>
      <w:r w:rsidDel="00000000" w:rsidR="00000000" w:rsidRPr="00000000">
        <w:rPr>
          <w:rtl w:val="0"/>
        </w:rPr>
        <w:t xml:space="preserve">: Though not directly addressed here, comparing an ablative external beam approach versus brachy as a prostate boost after conventional fractionation to the pelvis for high risk disease sounds like a good clinical trial, but only if 5 treatments </w:t>
      </w:r>
      <w:hyperlink w:anchor="sy648gvz98sf">
        <w:r w:rsidDel="00000000" w:rsidR="00000000" w:rsidRPr="00000000">
          <w:rPr>
            <w:color w:val="1155cc"/>
            <w:u w:val="single"/>
            <w:rtl w:val="0"/>
          </w:rPr>
          <w:t xml:space="preserve">to everything</w:t>
        </w:r>
      </w:hyperlink>
      <w:r w:rsidDel="00000000" w:rsidR="00000000" w:rsidRPr="00000000">
        <w:rPr>
          <w:rtl w:val="0"/>
        </w:rPr>
        <w:t xml:space="preserve"> doesn’t pan out.</w:t>
      </w:r>
    </w:p>
    <w:p w:rsidR="00000000" w:rsidDel="00000000" w:rsidP="00000000" w:rsidRDefault="00000000" w:rsidRPr="00000000" w14:paraId="000009B6">
      <w:pPr>
        <w:numPr>
          <w:ilvl w:val="1"/>
          <w:numId w:val="34"/>
        </w:numPr>
        <w:ind w:left="1440" w:hanging="360"/>
        <w:rPr>
          <w:u w:val="none"/>
        </w:rPr>
      </w:pPr>
      <w:r w:rsidDel="00000000" w:rsidR="00000000" w:rsidRPr="00000000">
        <w:rPr>
          <w:rtl w:val="0"/>
        </w:rPr>
        <w:t xml:space="preserve">76 pts. IR. 2010-2013. MFU 5y.</w:t>
      </w:r>
    </w:p>
    <w:p w:rsidR="00000000" w:rsidDel="00000000" w:rsidP="00000000" w:rsidRDefault="00000000" w:rsidRPr="00000000" w14:paraId="000009B7">
      <w:pPr>
        <w:numPr>
          <w:ilvl w:val="2"/>
          <w:numId w:val="34"/>
        </w:numPr>
        <w:ind w:left="2160" w:hanging="360"/>
        <w:rPr>
          <w:u w:val="none"/>
        </w:rPr>
      </w:pPr>
      <w:r w:rsidDel="00000000" w:rsidR="00000000" w:rsidRPr="00000000">
        <w:rPr>
          <w:rtl w:val="0"/>
        </w:rPr>
        <w:t xml:space="preserve">RT: 80% Cyberknife, 20% LINAC.</w:t>
      </w:r>
    </w:p>
    <w:p w:rsidR="00000000" w:rsidDel="00000000" w:rsidP="00000000" w:rsidRDefault="00000000" w:rsidRPr="00000000" w14:paraId="000009B8">
      <w:pPr>
        <w:numPr>
          <w:ilvl w:val="1"/>
          <w:numId w:val="34"/>
        </w:numPr>
        <w:ind w:left="1440" w:hanging="360"/>
        <w:rPr>
          <w:u w:val="none"/>
        </w:rPr>
      </w:pPr>
      <w:r w:rsidDel="00000000" w:rsidR="00000000" w:rsidRPr="00000000">
        <w:rPr>
          <w:rtl w:val="0"/>
        </w:rPr>
        <w:t xml:space="preserve">5y G2+ GU 1.4%, 5y G2+ GI 9%. Compare to cumulative G3+ GU of 18% and G3+ GI of 8% on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9B9">
      <w:pPr>
        <w:numPr>
          <w:ilvl w:val="1"/>
          <w:numId w:val="34"/>
        </w:numPr>
        <w:ind w:left="1440" w:hanging="360"/>
        <w:rPr>
          <w:u w:val="none"/>
        </w:rPr>
      </w:pPr>
      <w:r w:rsidDel="00000000" w:rsidR="00000000" w:rsidRPr="00000000">
        <w:rPr>
          <w:rtl w:val="0"/>
        </w:rPr>
        <w:t xml:space="preserve">5y bcPFS 87%.</w:t>
      </w:r>
    </w:p>
    <w:p w:rsidR="00000000" w:rsidDel="00000000" w:rsidP="00000000" w:rsidRDefault="00000000" w:rsidRPr="00000000" w14:paraId="000009BA">
      <w:pPr>
        <w:numPr>
          <w:ilvl w:val="1"/>
          <w:numId w:val="34"/>
        </w:numPr>
        <w:ind w:left="1440" w:hanging="360"/>
        <w:rPr>
          <w:u w:val="none"/>
        </w:rPr>
      </w:pPr>
      <w:r w:rsidDel="00000000" w:rsidR="00000000" w:rsidRPr="00000000">
        <w:rPr>
          <w:rtl w:val="0"/>
        </w:rPr>
        <w:t xml:space="preserve">Median PSA drop within 3 mo of 1.2 ng/month.</w:t>
      </w:r>
    </w:p>
    <w:p w:rsidR="00000000" w:rsidDel="00000000" w:rsidP="00000000" w:rsidRDefault="00000000" w:rsidRPr="00000000" w14:paraId="000009BB">
      <w:pPr>
        <w:numPr>
          <w:ilvl w:val="1"/>
          <w:numId w:val="34"/>
        </w:numPr>
        <w:ind w:left="1440" w:hanging="360"/>
        <w:rPr>
          <w:u w:val="none"/>
        </w:rPr>
      </w:pPr>
      <w:r w:rsidDel="00000000" w:rsidR="00000000" w:rsidRPr="00000000">
        <w:rPr>
          <w:rtl w:val="0"/>
        </w:rPr>
        <w:t xml:space="preserve">Median PSA drop at 5y of 1.3 ng/year. </w:t>
      </w:r>
    </w:p>
    <w:p w:rsidR="00000000" w:rsidDel="00000000" w:rsidP="00000000" w:rsidRDefault="00000000" w:rsidRPr="00000000" w14:paraId="000009BC">
      <w:pPr>
        <w:numPr>
          <w:ilvl w:val="1"/>
          <w:numId w:val="34"/>
        </w:numPr>
        <w:ind w:left="1440" w:hanging="360"/>
        <w:rPr>
          <w:u w:val="none"/>
        </w:rPr>
      </w:pPr>
      <w:r w:rsidDel="00000000" w:rsidR="00000000" w:rsidRPr="00000000">
        <w:rPr>
          <w:rtl w:val="0"/>
        </w:rPr>
        <w:t xml:space="preserve">No difference in IPSS QoL score between inclusion and 5y. </w:t>
      </w:r>
    </w:p>
    <w:p w:rsidR="00000000" w:rsidDel="00000000" w:rsidP="00000000" w:rsidRDefault="00000000" w:rsidRPr="00000000" w14:paraId="000009BD">
      <w:pPr>
        <w:numPr>
          <w:ilvl w:val="1"/>
          <w:numId w:val="34"/>
        </w:numPr>
        <w:ind w:left="1440" w:hanging="360"/>
        <w:rPr>
          <w:u w:val="none"/>
        </w:rPr>
      </w:pPr>
      <w:r w:rsidDel="00000000" w:rsidR="00000000" w:rsidRPr="00000000">
        <w:rPr>
          <w:rtl w:val="0"/>
        </w:rPr>
        <w:t xml:space="preserve">There was a difference in erectile dysfunction resulting in severe/non-penetration at 5y.</w:t>
      </w:r>
    </w:p>
    <w:p w:rsidR="00000000" w:rsidDel="00000000" w:rsidP="00000000" w:rsidRDefault="00000000" w:rsidRPr="00000000" w14:paraId="000009BE">
      <w:pPr>
        <w:numPr>
          <w:ilvl w:val="0"/>
          <w:numId w:val="34"/>
        </w:numPr>
        <w:rPr>
          <w:u w:val="none"/>
        </w:rPr>
      </w:pPr>
      <w:r w:rsidDel="00000000" w:rsidR="00000000" w:rsidRPr="00000000">
        <w:rPr>
          <w:b w:val="1"/>
          <w:rtl w:val="0"/>
        </w:rPr>
        <w:t xml:space="preserve">BOOSTER</w:t>
      </w:r>
      <w:r w:rsidDel="00000000" w:rsidR="00000000" w:rsidRPr="00000000">
        <w:rPr>
          <w:rtl w:val="0"/>
        </w:rPr>
        <w:t xml:space="preserve"> [</w:t>
      </w:r>
      <w:hyperlink r:id="rId566">
        <w:r w:rsidDel="00000000" w:rsidR="00000000" w:rsidRPr="00000000">
          <w:rPr>
            <w:rtl w:val="0"/>
          </w:rPr>
          <w:t xml:space="preserve">Eade ARO ‘19</w:t>
        </w:r>
      </w:hyperlink>
      <w:r w:rsidDel="00000000" w:rsidR="00000000" w:rsidRPr="00000000">
        <w:rPr>
          <w:rtl w:val="0"/>
        </w:rPr>
        <w:t xml:space="preserve">]: Phase I. </w:t>
      </w:r>
      <w:r w:rsidDel="00000000" w:rsidR="00000000" w:rsidRPr="00000000">
        <w:rPr>
          <w:rFonts w:ascii="Cardo" w:cs="Cardo" w:eastAsia="Cardo" w:hAnsi="Cardo"/>
          <w:b w:val="1"/>
          <w:rtl w:val="0"/>
        </w:rPr>
        <w:t xml:space="preserve">46/23 WPRT→ 20/22/24 Gy to Prostate, 25/27.5/30 to GTV in 2 fractions</w:t>
      </w:r>
      <w:r w:rsidDel="00000000" w:rsidR="00000000" w:rsidRPr="00000000">
        <w:rPr>
          <w:rtl w:val="0"/>
        </w:rPr>
        <w:t xml:space="preserve">.</w:t>
      </w:r>
    </w:p>
    <w:p w:rsidR="00000000" w:rsidDel="00000000" w:rsidP="00000000" w:rsidRDefault="00000000" w:rsidRPr="00000000" w14:paraId="000009BF">
      <w:pPr>
        <w:ind w:firstLine="720"/>
        <w:rPr/>
      </w:pPr>
      <w:r w:rsidDel="00000000" w:rsidR="00000000" w:rsidRPr="00000000">
        <w:rPr>
          <w:rtl w:val="0"/>
        </w:rPr>
        <w:t xml:space="preserve">LINAC-based SBRT boost is feasible and can achieve doses comparable to HDR boost up to the 150% isodose volumes.</w:t>
      </w:r>
    </w:p>
    <w:p w:rsidR="00000000" w:rsidDel="00000000" w:rsidP="00000000" w:rsidRDefault="00000000" w:rsidRPr="00000000" w14:paraId="000009C0">
      <w:pPr>
        <w:numPr>
          <w:ilvl w:val="0"/>
          <w:numId w:val="72"/>
        </w:numPr>
        <w:ind w:left="1440" w:hanging="360"/>
        <w:rPr>
          <w:u w:val="none"/>
        </w:rPr>
      </w:pPr>
      <w:r w:rsidDel="00000000" w:rsidR="00000000" w:rsidRPr="00000000">
        <w:rPr>
          <w:rtl w:val="0"/>
        </w:rPr>
        <w:t xml:space="preserve">36 pts. IR and HR (64%) prostate cancer. MFU 2y. </w:t>
      </w:r>
    </w:p>
    <w:p w:rsidR="00000000" w:rsidDel="00000000" w:rsidP="00000000" w:rsidRDefault="00000000" w:rsidRPr="00000000" w14:paraId="000009C1">
      <w:pPr>
        <w:numPr>
          <w:ilvl w:val="1"/>
          <w:numId w:val="72"/>
        </w:numPr>
        <w:ind w:left="2160" w:hanging="360"/>
        <w:rPr>
          <w:u w:val="none"/>
        </w:rPr>
      </w:pPr>
      <w:r w:rsidDel="00000000" w:rsidR="00000000" w:rsidRPr="00000000">
        <w:rPr>
          <w:rtl w:val="0"/>
        </w:rPr>
        <w:t xml:space="preserve">CTV = prostate and SV. PTV = isometric 5 mm, 3 mm posterior. No expansion of GTV. </w:t>
      </w:r>
    </w:p>
    <w:p w:rsidR="00000000" w:rsidDel="00000000" w:rsidP="00000000" w:rsidRDefault="00000000" w:rsidRPr="00000000" w14:paraId="000009C2">
      <w:pPr>
        <w:numPr>
          <w:ilvl w:val="0"/>
          <w:numId w:val="72"/>
        </w:numPr>
        <w:ind w:left="1440" w:hanging="360"/>
        <w:rPr>
          <w:u w:val="none"/>
        </w:rPr>
      </w:pPr>
      <w:r w:rsidDel="00000000" w:rsidR="00000000" w:rsidRPr="00000000">
        <w:rPr>
          <w:rtl w:val="0"/>
        </w:rPr>
        <w:t xml:space="preserve">3y bcPFS 93%. This is very early follow up.</w:t>
      </w:r>
    </w:p>
    <w:p w:rsidR="00000000" w:rsidDel="00000000" w:rsidP="00000000" w:rsidRDefault="00000000" w:rsidRPr="00000000" w14:paraId="000009C3">
      <w:pPr>
        <w:numPr>
          <w:ilvl w:val="0"/>
          <w:numId w:val="72"/>
        </w:numPr>
        <w:ind w:left="1440" w:hanging="360"/>
        <w:rPr>
          <w:u w:val="none"/>
        </w:rPr>
      </w:pPr>
      <w:r w:rsidDel="00000000" w:rsidR="00000000" w:rsidRPr="00000000">
        <w:rPr>
          <w:rtl w:val="0"/>
        </w:rPr>
        <w:t xml:space="preserve">There were no late G2-3 GI events. Late G2 GU 19%. </w:t>
      </w:r>
    </w:p>
    <w:p w:rsidR="00000000" w:rsidDel="00000000" w:rsidP="00000000" w:rsidRDefault="00000000" w:rsidRPr="00000000" w14:paraId="000009C4">
      <w:pPr>
        <w:numPr>
          <w:ilvl w:val="0"/>
          <w:numId w:val="72"/>
        </w:numPr>
        <w:ind w:left="1440" w:hanging="360"/>
        <w:rPr>
          <w:u w:val="none"/>
        </w:rPr>
      </w:pPr>
      <w:r w:rsidDel="00000000" w:rsidR="00000000" w:rsidRPr="00000000">
        <w:rPr>
          <w:rtl w:val="0"/>
        </w:rPr>
        <w:t xml:space="preserve">2y PSMA was performed with no local recurrences.</w:t>
      </w:r>
      <w:r w:rsidDel="00000000" w:rsidR="00000000" w:rsidRPr="00000000">
        <w:rPr>
          <w:rtl w:val="0"/>
        </w:rPr>
      </w:r>
    </w:p>
    <w:p w:rsidR="00000000" w:rsidDel="00000000" w:rsidP="00000000" w:rsidRDefault="00000000" w:rsidRPr="00000000" w14:paraId="000009C5">
      <w:pPr>
        <w:pStyle w:val="Heading3"/>
        <w:ind w:left="0" w:firstLine="0"/>
        <w:rPr/>
      </w:pPr>
      <w:bookmarkStart w:colFirst="0" w:colLast="0" w:name="_xopte76pe2ed" w:id="227"/>
      <w:bookmarkEnd w:id="227"/>
      <w:hyperlink w:anchor="_6cbkpd2j0hay">
        <w:r w:rsidDel="00000000" w:rsidR="00000000" w:rsidRPr="00000000">
          <w:rPr>
            <w:rtl w:val="0"/>
          </w:rPr>
          <w:t xml:space="preserve">Brachytherapy Simulation </w:t>
        </w:r>
      </w:hyperlink>
      <w:r w:rsidDel="00000000" w:rsidR="00000000" w:rsidRPr="00000000">
        <w:rPr>
          <w:rtl w:val="0"/>
        </w:rPr>
      </w:r>
    </w:p>
    <w:p w:rsidR="00000000" w:rsidDel="00000000" w:rsidP="00000000" w:rsidRDefault="00000000" w:rsidRPr="00000000" w14:paraId="000009C6">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TRUS simulation may be pre or intraoperative.</w:t>
      </w:r>
    </w:p>
    <w:p w:rsidR="00000000" w:rsidDel="00000000" w:rsidP="00000000" w:rsidRDefault="00000000" w:rsidRPr="00000000" w14:paraId="000009C7">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Preplanning approach decreases OR time and costs as well as decrease in stress on the implant team.</w:t>
      </w:r>
    </w:p>
    <w:p w:rsidR="00000000" w:rsidDel="00000000" w:rsidP="00000000" w:rsidRDefault="00000000" w:rsidRPr="00000000" w14:paraId="000009C8">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Pre-op approach: </w:t>
      </w:r>
      <w:r w:rsidDel="00000000" w:rsidR="00000000" w:rsidRPr="00000000">
        <w:rPr>
          <w:rFonts w:ascii="Times New Roman" w:cs="Times New Roman" w:eastAsia="Times New Roman" w:hAnsi="Times New Roman"/>
          <w:b w:val="1"/>
          <w:sz w:val="20"/>
          <w:szCs w:val="20"/>
          <w:rtl w:val="0"/>
        </w:rPr>
        <w:t xml:space="preserve">Volume study </w:t>
      </w:r>
      <w:r w:rsidDel="00000000" w:rsidR="00000000" w:rsidRPr="00000000">
        <w:rPr>
          <w:rFonts w:ascii="Times New Roman" w:cs="Times New Roman" w:eastAsia="Times New Roman" w:hAnsi="Times New Roman"/>
          <w:sz w:val="20"/>
          <w:szCs w:val="20"/>
          <w:rtl w:val="0"/>
        </w:rPr>
        <w:t xml:space="preserve">to assess prostate architecture (Median lobe hyperplasia, assess pubic arch interference) and to </w:t>
      </w:r>
      <w:r w:rsidDel="00000000" w:rsidR="00000000" w:rsidRPr="00000000">
        <w:rPr>
          <w:rFonts w:ascii="Times New Roman" w:cs="Times New Roman" w:eastAsia="Times New Roman" w:hAnsi="Times New Roman"/>
          <w:b w:val="1"/>
          <w:sz w:val="20"/>
          <w:szCs w:val="20"/>
          <w:rtl w:val="0"/>
        </w:rPr>
        <w:t xml:space="preserve">develop a preliminary seed distribution </w:t>
      </w:r>
      <w:r w:rsidDel="00000000" w:rsidR="00000000" w:rsidRPr="00000000">
        <w:rPr>
          <w:rFonts w:ascii="Times New Roman" w:cs="Times New Roman" w:eastAsia="Times New Roman" w:hAnsi="Times New Roman"/>
          <w:sz w:val="20"/>
          <w:szCs w:val="20"/>
          <w:rtl w:val="0"/>
        </w:rPr>
        <w:t xml:space="preserve">to order correct amount of seeds.</w:t>
      </w:r>
    </w:p>
    <w:p w:rsidR="00000000" w:rsidDel="00000000" w:rsidP="00000000" w:rsidRDefault="00000000" w:rsidRPr="00000000" w14:paraId="000009C9">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 wk prior to implant bring pt in for sizing of prostate, vol study, determination of favorable anatomy (gynecoid vs. android hips), and creation of preplan to order seeds.</w:t>
      </w:r>
    </w:p>
    <w:p w:rsidR="00000000" w:rsidDel="00000000" w:rsidP="00000000" w:rsidRDefault="00000000" w:rsidRPr="00000000" w14:paraId="000009CA">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Bring pt </w:t>
      </w:r>
      <w:r w:rsidDel="00000000" w:rsidR="00000000" w:rsidRPr="00000000">
        <w:rPr>
          <w:rtl w:val="0"/>
        </w:rPr>
        <w:t xml:space="preserve">to the planning</w:t>
      </w:r>
      <w:r w:rsidDel="00000000" w:rsidR="00000000" w:rsidRPr="00000000">
        <w:rPr>
          <w:rFonts w:ascii="Times New Roman" w:cs="Times New Roman" w:eastAsia="Times New Roman" w:hAnsi="Times New Roman"/>
          <w:sz w:val="20"/>
          <w:szCs w:val="20"/>
          <w:rtl w:val="0"/>
        </w:rPr>
        <w:t xml:space="preserve"> room.</w:t>
      </w:r>
    </w:p>
    <w:p w:rsidR="00000000" w:rsidDel="00000000" w:rsidP="00000000" w:rsidRDefault="00000000" w:rsidRPr="00000000" w14:paraId="000009CB">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Place </w:t>
      </w:r>
      <w:r w:rsidDel="00000000" w:rsidR="00000000" w:rsidRPr="00000000">
        <w:rPr>
          <w:rtl w:val="0"/>
        </w:rPr>
        <w:t xml:space="preserve">in a lithotomy</w:t>
      </w:r>
      <w:r w:rsidDel="00000000" w:rsidR="00000000" w:rsidRPr="00000000">
        <w:rPr>
          <w:rFonts w:ascii="Times New Roman" w:cs="Times New Roman" w:eastAsia="Times New Roman" w:hAnsi="Times New Roman"/>
          <w:sz w:val="20"/>
          <w:szCs w:val="20"/>
          <w:rtl w:val="0"/>
        </w:rPr>
        <w:t xml:space="preserve"> position in stirrups.</w:t>
      </w:r>
    </w:p>
    <w:p w:rsidR="00000000" w:rsidDel="00000000" w:rsidP="00000000" w:rsidRDefault="00000000" w:rsidRPr="00000000" w14:paraId="000009CC">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Perineum is prepped </w:t>
      </w:r>
      <w:r w:rsidDel="00000000" w:rsidR="00000000" w:rsidRPr="00000000">
        <w:rPr>
          <w:rtl w:val="0"/>
        </w:rPr>
        <w:t xml:space="preserve">with betadine</w:t>
      </w:r>
      <w:r w:rsidDel="00000000" w:rsidR="00000000" w:rsidRPr="00000000">
        <w:rPr>
          <w:rtl w:val="0"/>
        </w:rPr>
      </w:r>
    </w:p>
    <w:p w:rsidR="00000000" w:rsidDel="00000000" w:rsidP="00000000" w:rsidRDefault="00000000" w:rsidRPr="00000000" w14:paraId="000009CD">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Foley catheter is placed - 120 cc in bladder (or lidocaine slurry injected into urethra).</w:t>
      </w:r>
    </w:p>
    <w:p w:rsidR="00000000" w:rsidDel="00000000" w:rsidP="00000000" w:rsidRDefault="00000000" w:rsidRPr="00000000" w14:paraId="000009CE">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TRUS is secured </w:t>
      </w:r>
      <w:r w:rsidDel="00000000" w:rsidR="00000000" w:rsidRPr="00000000">
        <w:rPr>
          <w:rtl w:val="0"/>
        </w:rPr>
        <w:t xml:space="preserve">to the table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CF">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Insert TRUS: Make sure prostate is centered on template (base = 0.0), rectal wall aligned at row 1.</w:t>
      </w:r>
    </w:p>
    <w:p w:rsidR="00000000" w:rsidDel="00000000" w:rsidP="00000000" w:rsidRDefault="00000000" w:rsidRPr="00000000" w14:paraId="000009D0">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Capture transverse images at 5 mm intervals from base to apex including a cut above and below</w:t>
      </w:r>
    </w:p>
    <w:p w:rsidR="00000000" w:rsidDel="00000000" w:rsidP="00000000" w:rsidRDefault="00000000" w:rsidRPr="00000000" w14:paraId="000009D1">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Note the prostate length and volume</w:t>
      </w:r>
    </w:p>
    <w:p w:rsidR="00000000" w:rsidDel="00000000" w:rsidP="00000000" w:rsidRDefault="00000000" w:rsidRPr="00000000" w14:paraId="000009D2">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Contour bladder, prostate (+ 3mm ant/lat, 5mm sup/inf, 0 at rectal interface), anterior rectal wall.</w:t>
      </w:r>
    </w:p>
    <w:p w:rsidR="00000000" w:rsidDel="00000000" w:rsidP="00000000" w:rsidRDefault="00000000" w:rsidRPr="00000000" w14:paraId="000009D3">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Day of:</w:t>
      </w:r>
    </w:p>
    <w:p w:rsidR="00000000" w:rsidDel="00000000" w:rsidP="00000000" w:rsidRDefault="00000000" w:rsidRPr="00000000" w14:paraId="000009D4">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Bring pt to OR with GA.</w:t>
      </w:r>
    </w:p>
    <w:p w:rsidR="00000000" w:rsidDel="00000000" w:rsidP="00000000" w:rsidRDefault="00000000" w:rsidRPr="00000000" w14:paraId="000009D5">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Match intra-op images to pre-op images using SV and base of gland.</w:t>
      </w:r>
    </w:p>
    <w:p w:rsidR="00000000" w:rsidDel="00000000" w:rsidP="00000000" w:rsidRDefault="00000000" w:rsidRPr="00000000" w14:paraId="000009D6">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Seeds are deposited from preloaded needle (prefer stranded seeds, not individual seeds)</w:t>
      </w:r>
    </w:p>
    <w:p w:rsidR="00000000" w:rsidDel="00000000" w:rsidP="00000000" w:rsidRDefault="00000000" w:rsidRPr="00000000" w14:paraId="000009D7">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Needles (typically 16) are inserted into the template with 1 cm spacing through the perineum under U/S guidance to ensure adequate depth.</w:t>
      </w:r>
    </w:p>
    <w:p w:rsidR="00000000" w:rsidDel="00000000" w:rsidP="00000000" w:rsidRDefault="00000000" w:rsidRPr="00000000" w14:paraId="000009D8">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Peripheral loading technique is used to minimize urethral dose (more needles on periphery).</w:t>
      </w:r>
    </w:p>
    <w:p w:rsidR="00000000" w:rsidDel="00000000" w:rsidP="00000000" w:rsidRDefault="00000000" w:rsidRPr="00000000" w14:paraId="000009D9">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While inserting needles, visualize in the desired plane (rotating bevel can help visualize). Verify position with sagittal and transverse U/S.</w:t>
      </w:r>
    </w:p>
    <w:p w:rsidR="00000000" w:rsidDel="00000000" w:rsidP="00000000" w:rsidRDefault="00000000" w:rsidRPr="00000000" w14:paraId="000009DA">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Keep a 5 mm margin for the posterior needles to minimize rectal dose.</w:t>
      </w:r>
    </w:p>
    <w:p w:rsidR="00000000" w:rsidDel="00000000" w:rsidP="00000000" w:rsidRDefault="00000000" w:rsidRPr="00000000" w14:paraId="000009DB">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Intra-op plain film (to make sure seed count is correct) and post-procedure cysto with irrigation.</w:t>
      </w:r>
    </w:p>
    <w:p w:rsidR="00000000" w:rsidDel="00000000" w:rsidP="00000000" w:rsidRDefault="00000000" w:rsidRPr="00000000" w14:paraId="000009DC">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seed count not correct, get CXR to r/o seed migration</w:t>
      </w:r>
    </w:p>
    <w:p w:rsidR="00000000" w:rsidDel="00000000" w:rsidP="00000000" w:rsidRDefault="00000000" w:rsidRPr="00000000" w14:paraId="000009DD">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Post-implant room survey</w:t>
      </w:r>
    </w:p>
    <w:p w:rsidR="00000000" w:rsidDel="00000000" w:rsidP="00000000" w:rsidRDefault="00000000" w:rsidRPr="00000000" w14:paraId="000009DE">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Pt discharged after urinating</w:t>
      </w:r>
    </w:p>
    <w:p w:rsidR="00000000" w:rsidDel="00000000" w:rsidP="00000000" w:rsidRDefault="00000000" w:rsidRPr="00000000" w14:paraId="000009DF">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Discharge with flomax, NSAIDs, and Cipro x3 days.</w:t>
      </w:r>
    </w:p>
    <w:p w:rsidR="00000000" w:rsidDel="00000000" w:rsidP="00000000" w:rsidRDefault="00000000" w:rsidRPr="00000000" w14:paraId="000009E0">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Check 30 day post implant dosimetry.</w:t>
      </w:r>
    </w:p>
    <w:p w:rsidR="00000000" w:rsidDel="00000000" w:rsidP="00000000" w:rsidRDefault="00000000" w:rsidRPr="00000000" w14:paraId="000009E1">
      <w:pPr>
        <w:ind w:firstLine="720"/>
        <w:jc w:val="center"/>
        <w:rPr/>
      </w:pPr>
      <w:r w:rsidDel="00000000" w:rsidR="00000000" w:rsidRPr="00000000">
        <w:rPr>
          <w:rtl w:val="0"/>
        </w:rPr>
      </w:r>
    </w:p>
    <w:tbl>
      <w:tblPr>
        <w:tblStyle w:val="Table19"/>
        <w:tblW w:w="2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930"/>
        <w:gridCol w:w="615"/>
        <w:tblGridChange w:id="0">
          <w:tblGrid>
            <w:gridCol w:w="1335"/>
            <w:gridCol w:w="930"/>
            <w:gridCol w:w="615"/>
          </w:tblGrid>
        </w:tblGridChange>
      </w:tblGrid>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2">
            <w:pPr>
              <w:widowControl w:val="0"/>
              <w:ind w:left="0" w:firstLine="0"/>
              <w:jc w:val="center"/>
              <w:rPr>
                <w:b w:val="1"/>
              </w:rPr>
            </w:pPr>
            <w:r w:rsidDel="00000000" w:rsidR="00000000" w:rsidRPr="00000000">
              <w:rPr>
                <w:b w:val="1"/>
                <w:rtl w:val="0"/>
              </w:rPr>
              <w:t xml:space="preserve">BED2 Examples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5">
            <w:pPr>
              <w:widowControl w:val="0"/>
              <w:ind w:left="0" w:firstLine="0"/>
              <w:jc w:val="center"/>
              <w:rPr>
                <w:b w:val="1"/>
              </w:rPr>
            </w:pPr>
            <w:r w:rsidDel="00000000" w:rsidR="00000000" w:rsidRPr="00000000">
              <w:rPr>
                <w:b w:val="1"/>
                <w:rtl w:val="0"/>
              </w:rPr>
              <w:t xml:space="preserve">Isotope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6">
            <w:pPr>
              <w:widowControl w:val="0"/>
              <w:ind w:left="0" w:firstLine="0"/>
              <w:jc w:val="center"/>
              <w:rPr>
                <w:b w:val="1"/>
              </w:rPr>
            </w:pPr>
            <w:r w:rsidDel="00000000" w:rsidR="00000000" w:rsidRPr="00000000">
              <w:rPr>
                <w:b w:val="1"/>
                <w:rtl w:val="0"/>
              </w:rPr>
              <w:t xml:space="preserve">D90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7">
            <w:pPr>
              <w:widowControl w:val="0"/>
              <w:ind w:left="0" w:firstLine="0"/>
              <w:jc w:val="center"/>
              <w:rPr>
                <w:b w:val="1"/>
              </w:rPr>
            </w:pPr>
            <w:r w:rsidDel="00000000" w:rsidR="00000000" w:rsidRPr="00000000">
              <w:rPr>
                <w:b w:val="1"/>
                <w:rtl w:val="0"/>
              </w:rPr>
              <w:t xml:space="preserve">BED2</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8">
            <w:pPr>
              <w:widowControl w:val="0"/>
              <w:ind w:left="0" w:firstLine="0"/>
              <w:jc w:val="center"/>
              <w:rPr/>
            </w:pPr>
            <w:r w:rsidDel="00000000" w:rsidR="00000000" w:rsidRPr="00000000">
              <w:rPr>
                <w:b w:val="1"/>
                <w:rtl w:val="0"/>
              </w:rPr>
              <w:t xml:space="preserve">EBRT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9">
            <w:pPr>
              <w:widowControl w:val="0"/>
              <w:ind w:left="0" w:firstLine="0"/>
              <w:jc w:val="center"/>
              <w:rPr/>
            </w:pPr>
            <w:r w:rsidDel="00000000" w:rsidR="00000000" w:rsidRPr="00000000">
              <w:rPr>
                <w:rtl w:val="0"/>
              </w:rPr>
              <w:t xml:space="preserve">45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A">
            <w:pPr>
              <w:widowControl w:val="0"/>
              <w:ind w:left="0" w:firstLine="0"/>
              <w:jc w:val="center"/>
              <w:rPr/>
            </w:pPr>
            <w:r w:rsidDel="00000000" w:rsidR="00000000" w:rsidRPr="00000000">
              <w:rPr>
                <w:rtl w:val="0"/>
              </w:rPr>
              <w:t xml:space="preserve">86</w:t>
            </w:r>
          </w:p>
        </w:tc>
      </w:tr>
      <w:tr>
        <w:trPr>
          <w:trHeight w:val="285"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B">
            <w:pPr>
              <w:widowControl w:val="0"/>
              <w:ind w:left="0" w:firstLine="0"/>
              <w:jc w:val="center"/>
              <w:rPr/>
            </w:pPr>
            <w:r w:rsidDel="00000000" w:rsidR="00000000" w:rsidRPr="00000000">
              <w:rPr>
                <w:b w:val="1"/>
                <w:rtl w:val="0"/>
              </w:rPr>
              <w:t xml:space="preserve">Pd-103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C">
            <w:pPr>
              <w:widowControl w:val="0"/>
              <w:ind w:left="0" w:firstLine="0"/>
              <w:jc w:val="center"/>
              <w:rPr/>
            </w:pPr>
            <w:r w:rsidDel="00000000" w:rsidR="00000000" w:rsidRPr="00000000">
              <w:rPr>
                <w:rtl w:val="0"/>
              </w:rPr>
              <w:t xml:space="preserve">125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D">
            <w:pPr>
              <w:widowControl w:val="0"/>
              <w:ind w:left="0" w:firstLine="0"/>
              <w:jc w:val="center"/>
              <w:rPr/>
            </w:pPr>
            <w:r w:rsidDel="00000000" w:rsidR="00000000" w:rsidRPr="00000000">
              <w:rPr>
                <w:rtl w:val="0"/>
              </w:rPr>
              <w:t xml:space="preserve">140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E">
            <w:pPr>
              <w:widowControl w:val="0"/>
              <w:ind w:left="0" w:firstLine="0"/>
              <w:jc w:val="center"/>
              <w:rPr/>
            </w:pPr>
            <w:r w:rsidDel="00000000" w:rsidR="00000000" w:rsidRPr="00000000">
              <w:rPr>
                <w:b w:val="1"/>
                <w:rtl w:val="0"/>
              </w:rPr>
              <w:t xml:space="preserve">EBRT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F">
            <w:pPr>
              <w:widowControl w:val="0"/>
              <w:ind w:left="0" w:firstLine="0"/>
              <w:jc w:val="center"/>
              <w:rPr/>
            </w:pPr>
            <w:r w:rsidDel="00000000" w:rsidR="00000000" w:rsidRPr="00000000">
              <w:rPr>
                <w:rtl w:val="0"/>
              </w:rPr>
              <w:t xml:space="preserve">78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0">
            <w:pPr>
              <w:widowControl w:val="0"/>
              <w:ind w:left="0" w:firstLine="0"/>
              <w:jc w:val="center"/>
              <w:rPr/>
            </w:pPr>
            <w:r w:rsidDel="00000000" w:rsidR="00000000" w:rsidRPr="00000000">
              <w:rPr>
                <w:rtl w:val="0"/>
              </w:rPr>
              <w:t xml:space="preserve">143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1">
            <w:pPr>
              <w:widowControl w:val="0"/>
              <w:ind w:left="0" w:firstLine="0"/>
              <w:jc w:val="center"/>
              <w:rPr/>
            </w:pPr>
            <w:r w:rsidDel="00000000" w:rsidR="00000000" w:rsidRPr="00000000">
              <w:rPr>
                <w:b w:val="1"/>
                <w:rtl w:val="0"/>
              </w:rPr>
              <w:t xml:space="preserve">I-125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2">
            <w:pPr>
              <w:widowControl w:val="0"/>
              <w:ind w:left="0" w:firstLine="0"/>
              <w:jc w:val="center"/>
              <w:rPr/>
            </w:pPr>
            <w:r w:rsidDel="00000000" w:rsidR="00000000" w:rsidRPr="00000000">
              <w:rPr>
                <w:rtl w:val="0"/>
              </w:rPr>
              <w:t xml:space="preserve">145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3">
            <w:pPr>
              <w:widowControl w:val="0"/>
              <w:ind w:left="0" w:firstLine="0"/>
              <w:jc w:val="center"/>
              <w:rPr/>
            </w:pPr>
            <w:r w:rsidDel="00000000" w:rsidR="00000000" w:rsidRPr="00000000">
              <w:rPr>
                <w:rtl w:val="0"/>
              </w:rPr>
              <w:t xml:space="preserve">153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4">
            <w:pPr>
              <w:widowControl w:val="0"/>
              <w:ind w:left="0" w:firstLine="0"/>
              <w:jc w:val="center"/>
              <w:rPr/>
            </w:pPr>
            <w:r w:rsidDel="00000000" w:rsidR="00000000" w:rsidRPr="00000000">
              <w:rPr>
                <w:b w:val="1"/>
                <w:rtl w:val="0"/>
              </w:rPr>
              <w:t xml:space="preserve">Cs-131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5">
            <w:pPr>
              <w:widowControl w:val="0"/>
              <w:ind w:left="0" w:firstLine="0"/>
              <w:jc w:val="center"/>
              <w:rPr/>
            </w:pPr>
            <w:r w:rsidDel="00000000" w:rsidR="00000000" w:rsidRPr="00000000">
              <w:rPr>
                <w:rtl w:val="0"/>
              </w:rPr>
              <w:t xml:space="preserve">115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6">
            <w:pPr>
              <w:widowControl w:val="0"/>
              <w:ind w:left="0" w:firstLine="0"/>
              <w:jc w:val="center"/>
              <w:rPr>
                <w:b w:val="1"/>
              </w:rPr>
            </w:pPr>
            <w:r w:rsidDel="00000000" w:rsidR="00000000" w:rsidRPr="00000000">
              <w:rPr>
                <w:b w:val="1"/>
                <w:rtl w:val="0"/>
              </w:rPr>
              <w:t xml:space="preserve">192</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7">
            <w:pPr>
              <w:widowControl w:val="0"/>
              <w:ind w:left="0" w:firstLine="0"/>
              <w:jc w:val="center"/>
              <w:rPr>
                <w:b w:val="1"/>
              </w:rPr>
            </w:pPr>
            <w:r w:rsidDel="00000000" w:rsidR="00000000" w:rsidRPr="00000000">
              <w:rPr>
                <w:b w:val="1"/>
                <w:rtl w:val="0"/>
              </w:rPr>
              <w:t xml:space="preserve">EBRT/Pd-103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8">
            <w:pPr>
              <w:widowControl w:val="0"/>
              <w:ind w:left="0" w:firstLine="0"/>
              <w:jc w:val="center"/>
              <w:rPr/>
            </w:pPr>
            <w:r w:rsidDel="00000000" w:rsidR="00000000" w:rsidRPr="00000000">
              <w:rPr>
                <w:rtl w:val="0"/>
              </w:rPr>
              <w:t xml:space="preserve">45 + 100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9">
            <w:pPr>
              <w:widowControl w:val="0"/>
              <w:ind w:left="0" w:firstLine="0"/>
              <w:jc w:val="center"/>
              <w:rPr>
                <w:b w:val="1"/>
              </w:rPr>
            </w:pPr>
            <w:r w:rsidDel="00000000" w:rsidR="00000000" w:rsidRPr="00000000">
              <w:rPr>
                <w:b w:val="1"/>
                <w:rtl w:val="0"/>
              </w:rPr>
              <w:t xml:space="preserve">198</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A">
            <w:pPr>
              <w:widowControl w:val="0"/>
              <w:ind w:left="0" w:firstLine="0"/>
              <w:jc w:val="center"/>
              <w:rPr/>
            </w:pPr>
            <w:r w:rsidDel="00000000" w:rsidR="00000000" w:rsidRPr="00000000">
              <w:rPr>
                <w:b w:val="1"/>
                <w:rtl w:val="0"/>
              </w:rPr>
              <w:t xml:space="preserve">HDR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B">
            <w:pPr>
              <w:widowControl w:val="0"/>
              <w:ind w:left="0" w:firstLine="0"/>
              <w:jc w:val="center"/>
              <w:rPr/>
            </w:pPr>
            <w:r w:rsidDel="00000000" w:rsidR="00000000" w:rsidRPr="00000000">
              <w:rPr>
                <w:rtl w:val="0"/>
              </w:rPr>
              <w:t xml:space="preserve">19/1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C">
            <w:pPr>
              <w:widowControl w:val="0"/>
              <w:ind w:left="0" w:firstLine="0"/>
              <w:jc w:val="center"/>
              <w:rPr>
                <w:b w:val="1"/>
              </w:rPr>
            </w:pPr>
            <w:r w:rsidDel="00000000" w:rsidR="00000000" w:rsidRPr="00000000">
              <w:rPr>
                <w:b w:val="1"/>
                <w:rtl w:val="0"/>
              </w:rPr>
              <w:t xml:space="preserve">200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D">
            <w:pPr>
              <w:widowControl w:val="0"/>
              <w:ind w:left="0" w:firstLine="0"/>
              <w:jc w:val="center"/>
              <w:rPr/>
            </w:pPr>
            <w:r w:rsidDel="00000000" w:rsidR="00000000" w:rsidRPr="00000000">
              <w:rPr>
                <w:b w:val="1"/>
                <w:rtl w:val="0"/>
              </w:rPr>
              <w:t xml:space="preserve">HDR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E">
            <w:pPr>
              <w:widowControl w:val="0"/>
              <w:ind w:left="0" w:firstLine="0"/>
              <w:jc w:val="center"/>
              <w:rPr/>
            </w:pPr>
            <w:r w:rsidDel="00000000" w:rsidR="00000000" w:rsidRPr="00000000">
              <w:rPr>
                <w:rtl w:val="0"/>
              </w:rPr>
              <w:t xml:space="preserve">27/2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F">
            <w:pPr>
              <w:widowControl w:val="0"/>
              <w:ind w:left="0" w:firstLine="0"/>
              <w:jc w:val="center"/>
              <w:rPr>
                <w:b w:val="1"/>
              </w:rPr>
            </w:pPr>
            <w:r w:rsidDel="00000000" w:rsidR="00000000" w:rsidRPr="00000000">
              <w:rPr>
                <w:b w:val="1"/>
                <w:rtl w:val="0"/>
              </w:rPr>
              <w:t xml:space="preserve">209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0">
            <w:pPr>
              <w:widowControl w:val="0"/>
              <w:ind w:left="0" w:firstLine="0"/>
              <w:jc w:val="center"/>
              <w:rPr>
                <w:b w:val="1"/>
              </w:rPr>
            </w:pPr>
            <w:r w:rsidDel="00000000" w:rsidR="00000000" w:rsidRPr="00000000">
              <w:rPr>
                <w:b w:val="1"/>
                <w:rtl w:val="0"/>
              </w:rPr>
              <w:t xml:space="preserve">EBRT/HDR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1">
            <w:pPr>
              <w:widowControl w:val="0"/>
              <w:ind w:left="0" w:firstLine="0"/>
              <w:jc w:val="center"/>
              <w:rPr/>
            </w:pPr>
            <w:r w:rsidDel="00000000" w:rsidR="00000000" w:rsidRPr="00000000">
              <w:rPr>
                <w:rtl w:val="0"/>
              </w:rPr>
              <w:t xml:space="preserve">45 + 15/1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2">
            <w:pPr>
              <w:widowControl w:val="0"/>
              <w:ind w:left="0" w:firstLine="0"/>
              <w:jc w:val="center"/>
              <w:rPr>
                <w:b w:val="1"/>
              </w:rPr>
            </w:pPr>
            <w:r w:rsidDel="00000000" w:rsidR="00000000" w:rsidRPr="00000000">
              <w:rPr>
                <w:b w:val="1"/>
                <w:rtl w:val="0"/>
              </w:rPr>
              <w:t xml:space="preserve">211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3">
            <w:pPr>
              <w:widowControl w:val="0"/>
              <w:ind w:left="0" w:firstLine="0"/>
              <w:jc w:val="center"/>
              <w:rPr>
                <w:b w:val="1"/>
              </w:rPr>
            </w:pPr>
            <w:r w:rsidDel="00000000" w:rsidR="00000000" w:rsidRPr="00000000">
              <w:rPr>
                <w:b w:val="1"/>
                <w:rtl w:val="0"/>
              </w:rPr>
              <w:t xml:space="preserve">EBRT/Cs-131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4">
            <w:pPr>
              <w:widowControl w:val="0"/>
              <w:ind w:left="0" w:firstLine="0"/>
              <w:jc w:val="center"/>
              <w:rPr/>
            </w:pPr>
            <w:r w:rsidDel="00000000" w:rsidR="00000000" w:rsidRPr="00000000">
              <w:rPr>
                <w:rtl w:val="0"/>
              </w:rPr>
              <w:t xml:space="preserve">45 + 85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5">
            <w:pPr>
              <w:widowControl w:val="0"/>
              <w:ind w:left="0" w:firstLine="0"/>
              <w:jc w:val="center"/>
              <w:rPr>
                <w:b w:val="1"/>
              </w:rPr>
            </w:pPr>
            <w:r w:rsidDel="00000000" w:rsidR="00000000" w:rsidRPr="00000000">
              <w:rPr>
                <w:b w:val="1"/>
                <w:rtl w:val="0"/>
              </w:rPr>
              <w:t xml:space="preserve">213</w:t>
            </w:r>
          </w:p>
        </w:tc>
      </w:tr>
    </w:tbl>
    <w:p w:rsidR="00000000" w:rsidDel="00000000" w:rsidP="00000000" w:rsidRDefault="00000000" w:rsidRPr="00000000" w14:paraId="00000A06">
      <w:pPr>
        <w:ind w:firstLine="720"/>
        <w:rPr/>
      </w:pPr>
      <w:r w:rsidDel="00000000" w:rsidR="00000000" w:rsidRPr="00000000">
        <w:rPr>
          <w:rtl w:val="0"/>
        </w:rPr>
      </w:r>
    </w:p>
    <w:bookmarkStart w:colFirst="0" w:colLast="0" w:name="7q560uje4zib" w:id="228"/>
    <w:bookmarkEnd w:id="228"/>
    <w:p w:rsidR="00000000" w:rsidDel="00000000" w:rsidP="00000000" w:rsidRDefault="00000000" w:rsidRPr="00000000" w14:paraId="00000A07">
      <w:pPr>
        <w:numPr>
          <w:ilvl w:val="0"/>
          <w:numId w:val="3"/>
        </w:numPr>
      </w:pPr>
      <w:r w:rsidDel="00000000" w:rsidR="00000000" w:rsidRPr="00000000">
        <w:rPr>
          <w:b w:val="1"/>
          <w:rtl w:val="0"/>
        </w:rPr>
        <w:t xml:space="preserve">BED values for prostate brachytherapy </w:t>
      </w:r>
      <w:r w:rsidDel="00000000" w:rsidR="00000000" w:rsidRPr="00000000">
        <w:rPr>
          <w:rtl w:val="0"/>
        </w:rPr>
        <w:t xml:space="preserve">[</w:t>
      </w:r>
      <w:hyperlink r:id="rId567">
        <w:r w:rsidDel="00000000" w:rsidR="00000000" w:rsidRPr="00000000">
          <w:rPr>
            <w:rtl w:val="0"/>
          </w:rPr>
          <w:t xml:space="preserve">Stock IJROBP '06</w:t>
        </w:r>
      </w:hyperlink>
      <w:r w:rsidDel="00000000" w:rsidR="00000000" w:rsidRPr="00000000">
        <w:rPr>
          <w:rtl w:val="0"/>
        </w:rPr>
        <w:t xml:space="preserve">]: </w:t>
      </w:r>
      <w:r w:rsidDel="00000000" w:rsidR="00000000" w:rsidRPr="00000000">
        <w:rPr>
          <w:b w:val="1"/>
          <w:rtl w:val="0"/>
        </w:rPr>
        <w:t xml:space="preserve">BED2 of &lt; 100 / 120 / 140 / 160 / 180 / 200 / &gt; 200.</w:t>
      </w:r>
    </w:p>
    <w:p w:rsidR="00000000" w:rsidDel="00000000" w:rsidP="00000000" w:rsidRDefault="00000000" w:rsidRPr="00000000" w14:paraId="00000A08">
      <w:pPr>
        <w:numPr>
          <w:ilvl w:val="1"/>
          <w:numId w:val="3"/>
        </w:numPr>
        <w:ind w:left="1440" w:hanging="360"/>
        <w:rPr>
          <w:u w:val="none"/>
        </w:rPr>
      </w:pPr>
      <w:r w:rsidDel="00000000" w:rsidR="00000000" w:rsidRPr="00000000">
        <w:rPr>
          <w:rtl w:val="0"/>
        </w:rPr>
        <w:t xml:space="preserve">1,377 pts (571 BT alone, 371 ADT + BT, 435 CMT). LDR brachytherapy.</w:t>
      </w:r>
    </w:p>
    <w:p w:rsidR="00000000" w:rsidDel="00000000" w:rsidP="00000000" w:rsidRDefault="00000000" w:rsidRPr="00000000" w14:paraId="00000A09">
      <w:pPr>
        <w:numPr>
          <w:ilvl w:val="2"/>
          <w:numId w:val="3"/>
        </w:numPr>
        <w:ind w:left="2160" w:hanging="360"/>
        <w:rPr>
          <w:u w:val="none"/>
        </w:rPr>
      </w:pPr>
      <w:r w:rsidDel="00000000" w:rsidR="00000000" w:rsidRPr="00000000">
        <w:rPr>
          <w:rtl w:val="0"/>
        </w:rPr>
        <w:t xml:space="preserve">α/β = 2. (α/β for tumors is usually 10, but for prostate cancer it is much lower - [</w:t>
      </w:r>
      <w:hyperlink w:anchor="faj0zrxpl4qa">
        <w:r w:rsidDel="00000000" w:rsidR="00000000" w:rsidRPr="00000000">
          <w:rPr>
            <w:rtl w:val="0"/>
          </w:rPr>
          <w:t xml:space="preserve">Brenner</w:t>
        </w:r>
      </w:hyperlink>
      <w:r w:rsidDel="00000000" w:rsidR="00000000" w:rsidRPr="00000000">
        <w:rPr>
          <w:rtl w:val="0"/>
        </w:rPr>
        <w:t xml:space="preserve">])</w:t>
      </w:r>
    </w:p>
    <w:p w:rsidR="00000000" w:rsidDel="00000000" w:rsidP="00000000" w:rsidRDefault="00000000" w:rsidRPr="00000000" w14:paraId="00000A0A">
      <w:pPr>
        <w:numPr>
          <w:ilvl w:val="1"/>
          <w:numId w:val="3"/>
        </w:numPr>
        <w:ind w:left="1440" w:hanging="360"/>
        <w:rPr>
          <w:u w:val="none"/>
        </w:rPr>
      </w:pPr>
      <w:r w:rsidDel="00000000" w:rsidR="00000000" w:rsidRPr="00000000">
        <w:rPr>
          <w:rtl w:val="0"/>
        </w:rPr>
        <w:t xml:space="preserve">10y bcPFS 87%. </w:t>
      </w:r>
    </w:p>
    <w:p w:rsidR="00000000" w:rsidDel="00000000" w:rsidP="00000000" w:rsidRDefault="00000000" w:rsidRPr="00000000" w14:paraId="00000A0B">
      <w:pPr>
        <w:numPr>
          <w:ilvl w:val="1"/>
          <w:numId w:val="3"/>
        </w:numPr>
        <w:ind w:left="1440" w:hanging="360"/>
        <w:rPr>
          <w:u w:val="none"/>
        </w:rPr>
      </w:pPr>
      <w:r w:rsidDel="00000000" w:rsidR="00000000" w:rsidRPr="00000000">
        <w:rPr>
          <w:rFonts w:ascii="Cardo" w:cs="Cardo" w:eastAsia="Cardo" w:hAnsi="Cardo"/>
          <w:rtl w:val="0"/>
        </w:rPr>
        <w:t xml:space="preserve">10y bcPFS 46→ 68→ 81→ 86→ 90→ 90→ 92%. On MVA, BED and GS have the greatest effect on bcPFS. </w:t>
      </w:r>
    </w:p>
    <w:p w:rsidR="00000000" w:rsidDel="00000000" w:rsidP="00000000" w:rsidRDefault="00000000" w:rsidRPr="00000000" w14:paraId="00000A0C">
      <w:pPr>
        <w:numPr>
          <w:ilvl w:val="1"/>
          <w:numId w:val="3"/>
        </w:numPr>
        <w:ind w:left="1440" w:hanging="360"/>
        <w:rPr>
          <w:u w:val="none"/>
        </w:rPr>
      </w:pPr>
      <w:r w:rsidDel="00000000" w:rsidR="00000000" w:rsidRPr="00000000">
        <w:rPr>
          <w:rtl w:val="0"/>
        </w:rPr>
        <w:t xml:space="preserve">Post-treatment biopsy rate of 7% (n=31/446). </w:t>
      </w:r>
    </w:p>
    <w:p w:rsidR="00000000" w:rsidDel="00000000" w:rsidP="00000000" w:rsidRDefault="00000000" w:rsidRPr="00000000" w14:paraId="00000A0D">
      <w:pPr>
        <w:numPr>
          <w:ilvl w:val="1"/>
          <w:numId w:val="3"/>
        </w:numPr>
        <w:ind w:left="1440" w:hanging="360"/>
        <w:rPr>
          <w:u w:val="none"/>
        </w:rPr>
      </w:pPr>
      <w:r w:rsidDel="00000000" w:rsidR="00000000" w:rsidRPr="00000000">
        <w:rPr>
          <w:rFonts w:ascii="Cardo" w:cs="Cardo" w:eastAsia="Cardo" w:hAnsi="Cardo"/>
          <w:rtl w:val="0"/>
        </w:rPr>
        <w:t xml:space="preserve">Positive biopsy rate of 24→ 15→ 6→ 6→ 7→ 1→ 3%. On MVA, only BED influenced positive biopsy rate.</w:t>
      </w:r>
    </w:p>
    <w:p w:rsidR="00000000" w:rsidDel="00000000" w:rsidP="00000000" w:rsidRDefault="00000000" w:rsidRPr="00000000" w14:paraId="00000A0E">
      <w:pPr>
        <w:ind w:left="0" w:firstLine="0"/>
        <w:rPr/>
      </w:pPr>
      <w:r w:rsidDel="00000000" w:rsidR="00000000" w:rsidRPr="00000000">
        <w:rPr>
          <w:rtl w:val="0"/>
        </w:rPr>
      </w:r>
    </w:p>
    <w:tbl>
      <w:tblPr>
        <w:tblStyle w:val="Table20"/>
        <w:tblW w:w="1059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50"/>
        <w:gridCol w:w="1110"/>
        <w:gridCol w:w="840"/>
        <w:gridCol w:w="1260"/>
        <w:gridCol w:w="930"/>
        <w:gridCol w:w="1230"/>
        <w:gridCol w:w="2550"/>
        <w:tblGridChange w:id="0">
          <w:tblGrid>
            <w:gridCol w:w="1320"/>
            <w:gridCol w:w="1350"/>
            <w:gridCol w:w="1110"/>
            <w:gridCol w:w="840"/>
            <w:gridCol w:w="1260"/>
            <w:gridCol w:w="930"/>
            <w:gridCol w:w="1230"/>
            <w:gridCol w:w="25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0F">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0">
            <w:pPr>
              <w:widowControl w:val="0"/>
              <w:ind w:left="0" w:firstLine="0"/>
              <w:jc w:val="center"/>
              <w:rPr>
                <w:b w:val="1"/>
              </w:rPr>
            </w:pPr>
            <w:r w:rsidDel="00000000" w:rsidR="00000000" w:rsidRPr="00000000">
              <w:rPr>
                <w:b w:val="1"/>
                <w:rtl w:val="0"/>
              </w:rPr>
              <w:t xml:space="preserve">Monotherapy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1">
            <w:pPr>
              <w:widowControl w:val="0"/>
              <w:ind w:left="0" w:firstLine="0"/>
              <w:jc w:val="center"/>
              <w:rPr>
                <w:b w:val="1"/>
              </w:rPr>
            </w:pPr>
            <w:r w:rsidDel="00000000" w:rsidR="00000000" w:rsidRPr="00000000">
              <w:rPr>
                <w:b w:val="1"/>
                <w:rtl w:val="0"/>
              </w:rPr>
              <w:t xml:space="preserve">Boost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2">
            <w:pPr>
              <w:widowControl w:val="0"/>
              <w:ind w:left="0" w:firstLine="0"/>
              <w:jc w:val="center"/>
              <w:rPr>
                <w:b w:val="1"/>
              </w:rPr>
            </w:pPr>
            <w:r w:rsidDel="00000000" w:rsidR="00000000" w:rsidRPr="00000000">
              <w:rPr>
                <w:b w:val="1"/>
                <w:rtl w:val="0"/>
              </w:rPr>
              <w:t xml:space="preserve">Half life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3">
            <w:pPr>
              <w:widowControl w:val="0"/>
              <w:ind w:left="0" w:firstLine="0"/>
              <w:jc w:val="center"/>
              <w:rPr>
                <w:b w:val="1"/>
              </w:rPr>
            </w:pPr>
            <w:r w:rsidDel="00000000" w:rsidR="00000000" w:rsidRPr="00000000">
              <w:rPr>
                <w:b w:val="1"/>
                <w:rtl w:val="0"/>
              </w:rPr>
              <w:t xml:space="preserve">HVL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4">
            <w:pPr>
              <w:widowControl w:val="0"/>
              <w:ind w:left="0" w:firstLine="0"/>
              <w:jc w:val="center"/>
              <w:rPr>
                <w:b w:val="1"/>
              </w:rPr>
            </w:pPr>
            <w:r w:rsidDel="00000000" w:rsidR="00000000" w:rsidRPr="00000000">
              <w:rPr>
                <w:b w:val="1"/>
                <w:rtl w:val="0"/>
              </w:rPr>
              <w:t xml:space="preserve">Energy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5">
            <w:pPr>
              <w:widowControl w:val="0"/>
              <w:ind w:left="0" w:firstLine="0"/>
              <w:jc w:val="center"/>
              <w:rPr>
                <w:b w:val="1"/>
              </w:rPr>
            </w:pPr>
            <w:r w:rsidDel="00000000" w:rsidR="00000000" w:rsidRPr="00000000">
              <w:rPr>
                <w:b w:val="1"/>
                <w:rtl w:val="0"/>
              </w:rPr>
              <w:t xml:space="preserve">Activity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6">
            <w:pPr>
              <w:widowControl w:val="0"/>
              <w:ind w:left="0" w:firstLine="0"/>
              <w:jc w:val="center"/>
              <w:rPr>
                <w:b w:val="1"/>
              </w:rPr>
            </w:pPr>
            <w:r w:rsidDel="00000000" w:rsidR="00000000" w:rsidRPr="00000000">
              <w:rPr>
                <w:b w:val="1"/>
                <w:rtl w:val="0"/>
              </w:rPr>
              <w:t xml:space="preserve">Notes</w:t>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7">
            <w:pPr>
              <w:widowControl w:val="0"/>
              <w:ind w:left="0" w:firstLine="0"/>
              <w:rPr/>
            </w:pPr>
            <w:r w:rsidDel="00000000" w:rsidR="00000000" w:rsidRPr="00000000">
              <w:rPr>
                <w:rtl w:val="0"/>
              </w:rPr>
              <w:t xml:space="preserve">Cs-131 (LDR)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8">
            <w:pPr>
              <w:widowControl w:val="0"/>
              <w:ind w:left="0" w:firstLine="0"/>
              <w:jc w:val="center"/>
              <w:rPr/>
            </w:pPr>
            <w:r w:rsidDel="00000000" w:rsidR="00000000" w:rsidRPr="00000000">
              <w:rPr>
                <w:rtl w:val="0"/>
              </w:rPr>
              <w:t xml:space="preserve">115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9">
            <w:pPr>
              <w:widowControl w:val="0"/>
              <w:ind w:left="0" w:firstLine="0"/>
              <w:jc w:val="center"/>
              <w:rPr/>
            </w:pPr>
            <w:r w:rsidDel="00000000" w:rsidR="00000000" w:rsidRPr="00000000">
              <w:rPr>
                <w:rtl w:val="0"/>
              </w:rPr>
              <w:t xml:space="preserve">85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A">
            <w:pPr>
              <w:widowControl w:val="0"/>
              <w:ind w:left="0" w:firstLine="0"/>
              <w:jc w:val="center"/>
              <w:rPr/>
            </w:pPr>
            <w:r w:rsidDel="00000000" w:rsidR="00000000" w:rsidRPr="00000000">
              <w:rPr>
                <w:rtl w:val="0"/>
              </w:rPr>
              <w:t xml:space="preserve">10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B">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C">
            <w:pPr>
              <w:widowControl w:val="0"/>
              <w:ind w:left="0" w:firstLine="0"/>
              <w:jc w:val="center"/>
              <w:rPr/>
            </w:pPr>
            <w:r w:rsidDel="00000000" w:rsidR="00000000" w:rsidRPr="00000000">
              <w:rPr>
                <w:rtl w:val="0"/>
              </w:rPr>
              <w:t xml:space="preserve">30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D">
            <w:pPr>
              <w:widowControl w:val="0"/>
              <w:ind w:left="0" w:firstLine="0"/>
              <w:jc w:val="center"/>
              <w:rPr/>
            </w:pPr>
            <w:r w:rsidDel="00000000" w:rsidR="00000000" w:rsidRPr="00000000">
              <w:rPr>
                <w:rtl w:val="0"/>
              </w:rPr>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E">
            <w:pPr>
              <w:ind w:left="0" w:firstLine="0"/>
              <w:jc w:val="center"/>
              <w:rPr/>
            </w:pPr>
            <w:r w:rsidDel="00000000" w:rsidR="00000000" w:rsidRPr="00000000">
              <w:rPr>
                <w:rtl w:val="0"/>
              </w:rPr>
              <w:t xml:space="preserve">Most all low energy source decay by electron capture (low energy gamma rays).</w:t>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F">
            <w:pPr>
              <w:widowControl w:val="0"/>
              <w:ind w:left="0" w:firstLine="0"/>
              <w:rPr/>
            </w:pPr>
            <w:r w:rsidDel="00000000" w:rsidR="00000000" w:rsidRPr="00000000">
              <w:rPr>
                <w:b w:val="1"/>
                <w:rtl w:val="0"/>
              </w:rPr>
              <w:t xml:space="preserve">Pd-103</w:t>
            </w:r>
            <w:r w:rsidDel="00000000" w:rsidR="00000000" w:rsidRPr="00000000">
              <w:rPr>
                <w:rtl w:val="0"/>
              </w:rPr>
              <w:t xml:space="preserve"> (</w:t>
            </w:r>
            <w:r w:rsidDel="00000000" w:rsidR="00000000" w:rsidRPr="00000000">
              <w:rPr>
                <w:b w:val="1"/>
                <w:rtl w:val="0"/>
              </w:rPr>
              <w:t xml:space="preserve">LDR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0">
            <w:pPr>
              <w:widowControl w:val="0"/>
              <w:ind w:left="0" w:firstLine="0"/>
              <w:jc w:val="center"/>
              <w:rPr>
                <w:b w:val="1"/>
              </w:rPr>
            </w:pPr>
            <w:r w:rsidDel="00000000" w:rsidR="00000000" w:rsidRPr="00000000">
              <w:rPr>
                <w:b w:val="1"/>
                <w:rtl w:val="0"/>
              </w:rPr>
              <w:t xml:space="preserve">125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1">
            <w:pPr>
              <w:widowControl w:val="0"/>
              <w:ind w:left="0" w:firstLine="0"/>
              <w:jc w:val="center"/>
              <w:rPr/>
            </w:pPr>
            <w:r w:rsidDel="00000000" w:rsidR="00000000" w:rsidRPr="00000000">
              <w:rPr>
                <w:rtl w:val="0"/>
              </w:rPr>
              <w:t xml:space="preserve">90-100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2">
            <w:pPr>
              <w:widowControl w:val="0"/>
              <w:ind w:left="0" w:firstLine="0"/>
              <w:jc w:val="center"/>
              <w:rPr/>
            </w:pPr>
            <w:r w:rsidDel="00000000" w:rsidR="00000000" w:rsidRPr="00000000">
              <w:rPr>
                <w:rtl w:val="0"/>
              </w:rPr>
              <w:t xml:space="preserve">17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3">
            <w:pPr>
              <w:widowControl w:val="0"/>
              <w:ind w:left="0" w:firstLine="0"/>
              <w:jc w:val="center"/>
              <w:rPr/>
            </w:pPr>
            <w:r w:rsidDel="00000000" w:rsidR="00000000" w:rsidRPr="00000000">
              <w:rPr>
                <w:rtl w:val="0"/>
              </w:rPr>
              <w:t xml:space="preserve">0.008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4">
            <w:pPr>
              <w:widowControl w:val="0"/>
              <w:ind w:left="0" w:firstLine="0"/>
              <w:jc w:val="center"/>
              <w:rPr/>
            </w:pPr>
            <w:r w:rsidDel="00000000" w:rsidR="00000000" w:rsidRPr="00000000">
              <w:rPr>
                <w:rtl w:val="0"/>
              </w:rPr>
              <w:t xml:space="preserve">21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5">
            <w:pPr>
              <w:widowControl w:val="0"/>
              <w:ind w:left="0" w:firstLine="0"/>
              <w:jc w:val="center"/>
              <w:rPr/>
            </w:pPr>
            <w:r w:rsidDel="00000000" w:rsidR="00000000" w:rsidRPr="00000000">
              <w:rPr>
                <w:rtl w:val="0"/>
              </w:rPr>
              <w:t xml:space="preserve">1.1-2.5 mCi</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6">
            <w:pPr>
              <w:widowControl w:val="0"/>
              <w:ind w:left="0" w:firstLine="0"/>
              <w:rPr/>
            </w:pPr>
            <w:r w:rsidDel="00000000" w:rsidR="00000000" w:rsidRPr="00000000">
              <w:rPr>
                <w:rtl w:val="0"/>
              </w:rPr>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7">
            <w:pPr>
              <w:widowControl w:val="0"/>
              <w:ind w:left="0" w:firstLine="0"/>
              <w:rPr/>
            </w:pPr>
            <w:r w:rsidDel="00000000" w:rsidR="00000000" w:rsidRPr="00000000">
              <w:rPr>
                <w:b w:val="1"/>
                <w:rtl w:val="0"/>
              </w:rPr>
              <w:t xml:space="preserve">I-125</w:t>
            </w:r>
            <w:r w:rsidDel="00000000" w:rsidR="00000000" w:rsidRPr="00000000">
              <w:rPr>
                <w:rtl w:val="0"/>
              </w:rPr>
              <w:t xml:space="preserve"> (</w:t>
            </w:r>
            <w:r w:rsidDel="00000000" w:rsidR="00000000" w:rsidRPr="00000000">
              <w:rPr>
                <w:b w:val="1"/>
                <w:rtl w:val="0"/>
              </w:rPr>
              <w:t xml:space="preserve">LDR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8">
            <w:pPr>
              <w:widowControl w:val="0"/>
              <w:ind w:left="0" w:firstLine="0"/>
              <w:jc w:val="center"/>
              <w:rPr>
                <w:b w:val="1"/>
              </w:rPr>
            </w:pPr>
            <w:r w:rsidDel="00000000" w:rsidR="00000000" w:rsidRPr="00000000">
              <w:rPr>
                <w:b w:val="1"/>
                <w:rtl w:val="0"/>
              </w:rPr>
              <w:t xml:space="preserve">145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9">
            <w:pPr>
              <w:widowControl w:val="0"/>
              <w:ind w:left="0" w:firstLine="0"/>
              <w:jc w:val="center"/>
              <w:rPr/>
            </w:pPr>
            <w:r w:rsidDel="00000000" w:rsidR="00000000" w:rsidRPr="00000000">
              <w:rPr>
                <w:rtl w:val="0"/>
              </w:rPr>
              <w:t xml:space="preserve">110-115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A">
            <w:pPr>
              <w:widowControl w:val="0"/>
              <w:ind w:left="0" w:firstLine="0"/>
              <w:jc w:val="center"/>
              <w:rPr/>
            </w:pPr>
            <w:r w:rsidDel="00000000" w:rsidR="00000000" w:rsidRPr="00000000">
              <w:rPr>
                <w:rtl w:val="0"/>
              </w:rPr>
              <w:t xml:space="preserve">60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B">
            <w:pPr>
              <w:widowControl w:val="0"/>
              <w:ind w:left="0" w:firstLine="0"/>
              <w:jc w:val="center"/>
              <w:rPr/>
            </w:pPr>
            <w:r w:rsidDel="00000000" w:rsidR="00000000" w:rsidRPr="00000000">
              <w:rPr>
                <w:rtl w:val="0"/>
              </w:rPr>
              <w:t xml:space="preserve">0.025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C">
            <w:pPr>
              <w:widowControl w:val="0"/>
              <w:ind w:left="0" w:firstLine="0"/>
              <w:jc w:val="center"/>
              <w:rPr/>
            </w:pPr>
            <w:r w:rsidDel="00000000" w:rsidR="00000000" w:rsidRPr="00000000">
              <w:rPr>
                <w:rtl w:val="0"/>
              </w:rPr>
              <w:t xml:space="preserve">28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D">
            <w:pPr>
              <w:widowControl w:val="0"/>
              <w:ind w:left="0" w:firstLine="0"/>
              <w:jc w:val="center"/>
              <w:rPr/>
            </w:pPr>
            <w:r w:rsidDel="00000000" w:rsidR="00000000" w:rsidRPr="00000000">
              <w:rPr>
                <w:rtl w:val="0"/>
              </w:rPr>
              <w:t xml:space="preserve">0.1-0.9 mCi</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E">
            <w:pPr>
              <w:widowControl w:val="0"/>
              <w:ind w:left="0" w:firstLine="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F">
            <w:pPr>
              <w:widowControl w:val="0"/>
              <w:ind w:left="0" w:firstLine="0"/>
              <w:rPr/>
            </w:pPr>
            <w:r w:rsidDel="00000000" w:rsidR="00000000" w:rsidRPr="00000000">
              <w:rPr>
                <w:b w:val="1"/>
                <w:rtl w:val="0"/>
              </w:rPr>
              <w:t xml:space="preserve">Ir-192 </w:t>
            </w:r>
            <w:r w:rsidDel="00000000" w:rsidR="00000000" w:rsidRPr="00000000">
              <w:rPr>
                <w:rtl w:val="0"/>
              </w:rPr>
              <w:t xml:space="preserve">(</w:t>
            </w:r>
            <w:r w:rsidDel="00000000" w:rsidR="00000000" w:rsidRPr="00000000">
              <w:rPr>
                <w:b w:val="1"/>
                <w:rtl w:val="0"/>
              </w:rPr>
              <w:t xml:space="preserve">HDR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0">
            <w:pPr>
              <w:widowControl w:val="0"/>
              <w:ind w:left="0" w:firstLine="0"/>
              <w:jc w:val="center"/>
              <w:rPr/>
            </w:pPr>
            <w:r w:rsidDel="00000000" w:rsidR="00000000" w:rsidRPr="00000000">
              <w:rPr>
                <w:b w:val="1"/>
                <w:rtl w:val="0"/>
              </w:rPr>
              <w:t xml:space="preserve">38/4</w:t>
            </w:r>
            <w:r w:rsidDel="00000000" w:rsidR="00000000" w:rsidRPr="00000000">
              <w:rPr>
                <w:rtl w:val="0"/>
              </w:rPr>
              <w:t xml:space="preserve">, </w:t>
            </w:r>
            <w:r w:rsidDel="00000000" w:rsidR="00000000" w:rsidRPr="00000000">
              <w:rPr>
                <w:b w:val="1"/>
                <w:rtl w:val="0"/>
              </w:rPr>
              <w:t xml:space="preserve">27/2</w:t>
            </w:r>
            <w:r w:rsidDel="00000000" w:rsidR="00000000" w:rsidRPr="00000000">
              <w:rPr>
                <w:rtl w:val="0"/>
              </w:rPr>
              <w:t xml:space="preserve">, 19/1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1">
            <w:pPr>
              <w:widowControl w:val="0"/>
              <w:ind w:left="0" w:firstLine="0"/>
              <w:jc w:val="center"/>
              <w:rPr>
                <w:b w:val="1"/>
              </w:rPr>
            </w:pPr>
            <w:r w:rsidDel="00000000" w:rsidR="00000000" w:rsidRPr="00000000">
              <w:rPr>
                <w:rtl w:val="0"/>
              </w:rPr>
              <w:t xml:space="preserve">21.5/2, </w:t>
            </w:r>
            <w:r w:rsidDel="00000000" w:rsidR="00000000" w:rsidRPr="00000000">
              <w:rPr>
                <w:b w:val="1"/>
                <w:rtl w:val="0"/>
              </w:rPr>
              <w:t xml:space="preserve">15/1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2">
            <w:pPr>
              <w:widowControl w:val="0"/>
              <w:ind w:left="0" w:firstLine="0"/>
              <w:jc w:val="center"/>
              <w:rPr/>
            </w:pPr>
            <w:r w:rsidDel="00000000" w:rsidR="00000000" w:rsidRPr="00000000">
              <w:rPr>
                <w:rtl w:val="0"/>
              </w:rPr>
              <w:t xml:space="preserve">74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3">
            <w:pPr>
              <w:widowControl w:val="0"/>
              <w:ind w:left="0" w:firstLine="0"/>
              <w:jc w:val="center"/>
              <w:rPr/>
            </w:pPr>
            <w:r w:rsidDel="00000000" w:rsidR="00000000" w:rsidRPr="00000000">
              <w:rPr>
                <w:rtl w:val="0"/>
              </w:rPr>
              <w:t xml:space="preserve">~2.5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4">
            <w:pPr>
              <w:widowControl w:val="0"/>
              <w:ind w:left="0" w:firstLine="0"/>
              <w:jc w:val="center"/>
              <w:rPr/>
            </w:pPr>
            <w:r w:rsidDel="00000000" w:rsidR="00000000" w:rsidRPr="00000000">
              <w:rPr>
                <w:rtl w:val="0"/>
              </w:rPr>
              <w:t xml:space="preserve">380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5">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6">
            <w:pPr>
              <w:widowControl w:val="0"/>
              <w:ind w:left="0" w:firstLine="0"/>
              <w:rPr/>
            </w:pPr>
            <w:r w:rsidDel="00000000" w:rsidR="00000000" w:rsidRPr="00000000">
              <w:rPr>
                <w:rtl w:val="0"/>
              </w:rPr>
              <w:t xml:space="preserve">Near-pure β- emitter.</w:t>
            </w:r>
          </w:p>
        </w:tc>
      </w:tr>
      <w:tr>
        <w:trPr>
          <w:trHeight w:val="257.59999999999997" w:hRule="atLeast"/>
        </w:trPr>
        <w:tc>
          <w:tcPr>
            <w:gridSpan w:val="8"/>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7">
            <w:pPr>
              <w:ind w:left="0" w:firstLine="0"/>
              <w:rPr/>
            </w:pPr>
            <w:r w:rsidDel="00000000" w:rsidR="00000000" w:rsidRPr="00000000">
              <w:rPr>
                <w:rtl w:val="0"/>
              </w:rPr>
              <w:t xml:space="preserve">Half Value Layer is stated in mm Pb. From the information above, it makes sense that Pd-103 and I-125 may be shielded using a thin piece of metal while Ir-192 requires a large afterloader for proper shielding. </w:t>
            </w:r>
          </w:p>
          <w:p w:rsidR="00000000" w:rsidDel="00000000" w:rsidP="00000000" w:rsidRDefault="00000000" w:rsidRPr="00000000" w14:paraId="00000A38">
            <w:pPr>
              <w:ind w:left="0" w:firstLine="0"/>
              <w:rPr/>
            </w:pPr>
            <w:r w:rsidDel="00000000" w:rsidR="00000000" w:rsidRPr="00000000">
              <w:rPr>
                <w:rtl w:val="0"/>
              </w:rPr>
              <w:t xml:space="preserve">The longest reported followup for LDR is with Pd-103 and I-125. The latter is higher energy, but lower activity due to a longer halflife. Therefore, I-125 requires planning to a higher dose than Pd-103. </w:t>
            </w:r>
          </w:p>
          <w:p w:rsidR="00000000" w:rsidDel="00000000" w:rsidP="00000000" w:rsidRDefault="00000000" w:rsidRPr="00000000" w14:paraId="00000A39">
            <w:pPr>
              <w:ind w:left="0" w:firstLine="0"/>
              <w:rPr/>
            </w:pPr>
            <w:r w:rsidDel="00000000" w:rsidR="00000000" w:rsidRPr="00000000">
              <w:rPr>
                <w:rtl w:val="0"/>
              </w:rPr>
              <w:t xml:space="preserve">Ir-192 is </w:t>
            </w:r>
            <w:r w:rsidDel="00000000" w:rsidR="00000000" w:rsidRPr="00000000">
              <w:rPr>
                <w:i w:val="1"/>
                <w:rtl w:val="0"/>
              </w:rPr>
              <w:t xml:space="preserve">mostly</w:t>
            </w:r>
            <w:r w:rsidDel="00000000" w:rsidR="00000000" w:rsidRPr="00000000">
              <w:rPr>
                <w:rtl w:val="0"/>
              </w:rPr>
              <w:t xml:space="preserve"> β- decay (95%, the other 5% by electron capture). Max energy 1.06 MeV, average energy 380 keV.</w:t>
            </w:r>
          </w:p>
          <w:p w:rsidR="00000000" w:rsidDel="00000000" w:rsidP="00000000" w:rsidRDefault="00000000" w:rsidRPr="00000000" w14:paraId="00000A3A">
            <w:pPr>
              <w:ind w:left="0" w:firstLine="0"/>
              <w:rPr/>
            </w:pPr>
            <w:r w:rsidDel="00000000" w:rsidR="00000000" w:rsidRPr="00000000">
              <w:rPr>
                <w:rtl w:val="0"/>
              </w:rPr>
              <w:t xml:space="preserve">Combined EBRT and BT fractionation currently favored by NCCN is 37.5/15 WPRT and 15/1 BT </w:t>
            </w:r>
            <w:r w:rsidDel="00000000" w:rsidR="00000000" w:rsidRPr="00000000">
              <w:rPr>
                <w:rtl w:val="0"/>
              </w:rPr>
              <w:t xml:space="preserve">[</w:t>
            </w:r>
            <w:hyperlink w:anchor="p0oxvad2s4d2">
              <w:r w:rsidDel="00000000" w:rsidR="00000000" w:rsidRPr="00000000">
                <w:rPr>
                  <w:rtl w:val="0"/>
                </w:rPr>
                <w:t xml:space="preserve">Tharmalingam IJROBP '19</w:t>
              </w:r>
            </w:hyperlink>
            <w:r w:rsidDel="00000000" w:rsidR="00000000" w:rsidRPr="00000000">
              <w:rPr>
                <w:rtl w:val="0"/>
              </w:rPr>
              <w:t xml:space="preserve">].</w:t>
            </w:r>
          </w:p>
          <w:p w:rsidR="00000000" w:rsidDel="00000000" w:rsidP="00000000" w:rsidRDefault="00000000" w:rsidRPr="00000000" w14:paraId="00000A3B">
            <w:pPr>
              <w:ind w:left="0" w:firstLine="0"/>
              <w:rPr/>
            </w:pPr>
            <w:r w:rsidDel="00000000" w:rsidR="00000000" w:rsidRPr="00000000">
              <w:rPr>
                <w:rtl w:val="0"/>
              </w:rPr>
              <w:t xml:space="preserve">See [</w:t>
            </w:r>
            <w:hyperlink r:id="rId568">
              <w:r w:rsidDel="00000000" w:rsidR="00000000" w:rsidRPr="00000000">
                <w:rPr>
                  <w:rtl w:val="0"/>
                </w:rPr>
                <w:t xml:space="preserve">Pure β- emitters</w:t>
              </w:r>
            </w:hyperlink>
            <w:r w:rsidDel="00000000" w:rsidR="00000000" w:rsidRPr="00000000">
              <w:rPr>
                <w:rtl w:val="0"/>
              </w:rPr>
              <w:t xml:space="preserve">] in the Rad Phys / Rad Bio section for more information.</w:t>
            </w:r>
          </w:p>
        </w:tc>
      </w:tr>
    </w:tbl>
    <w:p w:rsidR="00000000" w:rsidDel="00000000" w:rsidP="00000000" w:rsidRDefault="00000000" w:rsidRPr="00000000" w14:paraId="00000A43">
      <w:pPr>
        <w:ind w:left="0" w:firstLine="0"/>
        <w:rPr/>
      </w:pPr>
      <w:r w:rsidDel="00000000" w:rsidR="00000000" w:rsidRPr="00000000">
        <w:rPr>
          <w:rtl w:val="0"/>
        </w:rPr>
      </w:r>
    </w:p>
    <w:p w:rsidR="00000000" w:rsidDel="00000000" w:rsidP="00000000" w:rsidRDefault="00000000" w:rsidRPr="00000000" w14:paraId="00000A44">
      <w:pPr>
        <w:pStyle w:val="Heading3"/>
        <w:ind w:left="0" w:firstLine="0"/>
        <w:rPr>
          <w:rFonts w:ascii="Times New Roman" w:cs="Times New Roman" w:eastAsia="Times New Roman" w:hAnsi="Times New Roman"/>
          <w:b w:val="1"/>
          <w:sz w:val="20"/>
          <w:szCs w:val="20"/>
        </w:rPr>
      </w:pPr>
      <w:bookmarkStart w:colFirst="0" w:colLast="0" w:name="_13ndhxnku715" w:id="229"/>
      <w:bookmarkEnd w:id="229"/>
      <w:hyperlink w:anchor="_6cbkpd2j0hay">
        <w:r w:rsidDel="00000000" w:rsidR="00000000" w:rsidRPr="00000000">
          <w:rPr>
            <w:u w:val="single"/>
            <w:rtl w:val="0"/>
          </w:rPr>
          <w:t xml:space="preserve">Brachytherapy Planning</w:t>
        </w:r>
      </w:hyperlink>
      <w:r w:rsidDel="00000000" w:rsidR="00000000" w:rsidRPr="00000000">
        <w:rPr>
          <w:rtl w:val="0"/>
        </w:rPr>
      </w:r>
    </w:p>
    <w:p w:rsidR="00000000" w:rsidDel="00000000" w:rsidP="00000000" w:rsidRDefault="00000000" w:rsidRPr="00000000" w14:paraId="00000A45">
      <w:pPr>
        <w:spacing w:line="240" w:lineRule="auto"/>
        <w:ind w:left="0" w:firstLine="0"/>
        <w:rPr/>
      </w:pPr>
      <w:r w:rsidDel="00000000" w:rsidR="00000000" w:rsidRPr="00000000">
        <w:rPr>
          <w:rtl w:val="0"/>
        </w:rPr>
        <w:t xml:space="preserve">See the Isotope Selection table and BED2 Examples above. Return to</w:t>
      </w:r>
      <w:r w:rsidDel="00000000" w:rsidR="00000000" w:rsidRPr="00000000">
        <w:rPr>
          <w:rtl w:val="0"/>
        </w:rPr>
        <w:t xml:space="preserve"> [</w:t>
      </w:r>
      <w:hyperlink w:anchor="_mztbaaq4wbh7">
        <w:r w:rsidDel="00000000" w:rsidR="00000000" w:rsidRPr="00000000">
          <w:rPr>
            <w:rtl w:val="0"/>
          </w:rPr>
          <w:t xml:space="preserve">LDR</w:t>
        </w:r>
      </w:hyperlink>
      <w:r w:rsidDel="00000000" w:rsidR="00000000" w:rsidRPr="00000000">
        <w:rPr>
          <w:rtl w:val="0"/>
        </w:rPr>
        <w:t xml:space="preserve">] or [</w:t>
      </w:r>
      <w:hyperlink w:anchor="_4xnhukphycpb">
        <w:r w:rsidDel="00000000" w:rsidR="00000000" w:rsidRPr="00000000">
          <w:rPr>
            <w:rtl w:val="0"/>
          </w:rPr>
          <w:t xml:space="preserve">HDR</w:t>
        </w:r>
      </w:hyperlink>
      <w:r w:rsidDel="00000000" w:rsidR="00000000" w:rsidRPr="00000000">
        <w:rPr>
          <w:rtl w:val="0"/>
        </w:rPr>
        <w:t xml:space="preserve">] trial</w:t>
      </w:r>
      <w:r w:rsidDel="00000000" w:rsidR="00000000" w:rsidRPr="00000000">
        <w:rPr>
          <w:rtl w:val="0"/>
        </w:rPr>
        <w:t xml:space="preserve">s.</w:t>
      </w:r>
    </w:p>
    <w:p w:rsidR="00000000" w:rsidDel="00000000" w:rsidP="00000000" w:rsidRDefault="00000000" w:rsidRPr="00000000" w14:paraId="00000A46">
      <w:pPr>
        <w:ind w:left="0" w:firstLine="0"/>
        <w:rPr/>
      </w:pPr>
      <w:r w:rsidDel="00000000" w:rsidR="00000000" w:rsidRPr="00000000">
        <w:rPr>
          <w:rtl w:val="0"/>
        </w:rPr>
        <w:t xml:space="preserve">PTV advantage of brachytherapy [</w:t>
      </w:r>
      <w:hyperlink r:id="rId569">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47">
      <w:pPr>
        <w:numPr>
          <w:ilvl w:val="0"/>
          <w:numId w:val="59"/>
        </w:numPr>
      </w:pPr>
      <w:r w:rsidDel="00000000" w:rsidR="00000000" w:rsidRPr="00000000">
        <w:rPr>
          <w:b w:val="1"/>
          <w:rtl w:val="0"/>
        </w:rPr>
        <w:t xml:space="preserve">Excellent LDR review article </w:t>
      </w:r>
      <w:r w:rsidDel="00000000" w:rsidR="00000000" w:rsidRPr="00000000">
        <w:rPr>
          <w:rtl w:val="0"/>
        </w:rPr>
        <w:t xml:space="preserve">[</w:t>
      </w:r>
      <w:hyperlink r:id="rId570">
        <w:r w:rsidDel="00000000" w:rsidR="00000000" w:rsidRPr="00000000">
          <w:rPr>
            <w:rtl w:val="0"/>
          </w:rPr>
          <w:t xml:space="preserve">Stish TAU '18</w:t>
        </w:r>
      </w:hyperlink>
      <w:r w:rsidDel="00000000" w:rsidR="00000000" w:rsidRPr="00000000">
        <w:rPr>
          <w:rtl w:val="0"/>
        </w:rPr>
        <w:t xml:space="preserve">].</w:t>
      </w:r>
    </w:p>
    <w:p w:rsidR="00000000" w:rsidDel="00000000" w:rsidP="00000000" w:rsidRDefault="00000000" w:rsidRPr="00000000" w14:paraId="00000A48">
      <w:pPr>
        <w:numPr>
          <w:ilvl w:val="1"/>
          <w:numId w:val="59"/>
        </w:numPr>
        <w:ind w:left="1440" w:hanging="360"/>
      </w:pPr>
      <w:r w:rsidDel="00000000" w:rsidR="00000000" w:rsidRPr="00000000">
        <w:rPr>
          <w:rtl w:val="0"/>
        </w:rPr>
        <w:t xml:space="preserve">CT based replanning should happen within 60 days of the procedure (preferably 30).</w:t>
      </w:r>
    </w:p>
    <w:p w:rsidR="00000000" w:rsidDel="00000000" w:rsidP="00000000" w:rsidRDefault="00000000" w:rsidRPr="00000000" w14:paraId="00000A49">
      <w:pPr>
        <w:numPr>
          <w:ilvl w:val="1"/>
          <w:numId w:val="59"/>
        </w:numPr>
        <w:ind w:left="1440" w:hanging="360"/>
        <w:rPr/>
      </w:pPr>
      <w:r w:rsidDel="00000000" w:rsidR="00000000" w:rsidRPr="00000000">
        <w:rPr>
          <w:rtl w:val="0"/>
        </w:rPr>
        <w:t xml:space="preserve">Planning goals</w:t>
      </w:r>
    </w:p>
    <w:p w:rsidR="00000000" w:rsidDel="00000000" w:rsidP="00000000" w:rsidRDefault="00000000" w:rsidRPr="00000000" w14:paraId="00000A4A">
      <w:pPr>
        <w:widowControl w:val="0"/>
        <w:numPr>
          <w:ilvl w:val="2"/>
          <w:numId w:val="59"/>
        </w:numPr>
        <w:ind w:left="2160" w:hanging="360"/>
        <w:rPr/>
      </w:pPr>
      <w:r w:rsidDel="00000000" w:rsidR="00000000" w:rsidRPr="00000000">
        <w:rPr>
          <w:rFonts w:ascii="Gungsuh" w:cs="Gungsuh" w:eastAsia="Gungsuh" w:hAnsi="Gungsuh"/>
          <w:rtl w:val="0"/>
        </w:rPr>
        <w:t xml:space="preserve">D90 ≥ 140 Gy (I-125) or D90 ≥ 100 Gy (Pd-103), but plan to 145 Gy with I-125 or 125 Gy with Pd-103. </w:t>
      </w:r>
      <w:r w:rsidDel="00000000" w:rsidR="00000000" w:rsidRPr="00000000">
        <w:rPr>
          <w:rtl w:val="0"/>
        </w:rPr>
      </w:r>
    </w:p>
    <w:p w:rsidR="00000000" w:rsidDel="00000000" w:rsidP="00000000" w:rsidRDefault="00000000" w:rsidRPr="00000000" w14:paraId="00000A4B">
      <w:pPr>
        <w:numPr>
          <w:ilvl w:val="3"/>
          <w:numId w:val="59"/>
        </w:numPr>
        <w:ind w:left="2880" w:hanging="360"/>
        <w:rPr/>
      </w:pPr>
      <w:r w:rsidDel="00000000" w:rsidR="00000000" w:rsidRPr="00000000">
        <w:rPr>
          <w:rtl w:val="0"/>
        </w:rPr>
        <w:t xml:space="preserve">After 40-50 Gy EBRT, I-125 110 Gy or Pd-103 100 Gy. </w:t>
      </w:r>
      <w:r w:rsidDel="00000000" w:rsidR="00000000" w:rsidRPr="00000000">
        <w:rPr>
          <w:rtl w:val="0"/>
        </w:rPr>
      </w:r>
    </w:p>
    <w:p w:rsidR="00000000" w:rsidDel="00000000" w:rsidP="00000000" w:rsidRDefault="00000000" w:rsidRPr="00000000" w14:paraId="00000A4C">
      <w:pPr>
        <w:numPr>
          <w:ilvl w:val="2"/>
          <w:numId w:val="59"/>
        </w:numPr>
        <w:ind w:left="2160" w:hanging="360"/>
        <w:rPr/>
      </w:pPr>
      <w:r w:rsidDel="00000000" w:rsidR="00000000" w:rsidRPr="00000000">
        <w:rPr>
          <w:rtl w:val="0"/>
        </w:rPr>
        <w:t xml:space="preserve">Median PSA nadir: 0.1 BT; 0.6 EBRT.</w:t>
      </w:r>
    </w:p>
    <w:p w:rsidR="00000000" w:rsidDel="00000000" w:rsidP="00000000" w:rsidRDefault="00000000" w:rsidRPr="00000000" w14:paraId="00000A4D">
      <w:pPr>
        <w:numPr>
          <w:ilvl w:val="2"/>
          <w:numId w:val="59"/>
        </w:numPr>
        <w:ind w:left="2160" w:hanging="360"/>
        <w:rPr/>
      </w:pPr>
      <w:r w:rsidDel="00000000" w:rsidR="00000000" w:rsidRPr="00000000">
        <w:rPr>
          <w:rFonts w:ascii="Gungsuh" w:cs="Gungsuh" w:eastAsia="Gungsuh" w:hAnsi="Gungsuh"/>
          <w:rtl w:val="0"/>
        </w:rPr>
        <w:t xml:space="preserve">Prostate: D90 &gt; 100% Rx. V100 ≥ 95%, V150 &lt; 50%, V200 &lt; 20%.</w:t>
      </w:r>
    </w:p>
    <w:p w:rsidR="00000000" w:rsidDel="00000000" w:rsidP="00000000" w:rsidRDefault="00000000" w:rsidRPr="00000000" w14:paraId="00000A4E">
      <w:pPr>
        <w:numPr>
          <w:ilvl w:val="2"/>
          <w:numId w:val="59"/>
        </w:numPr>
        <w:ind w:left="2160" w:hanging="360"/>
        <w:rPr/>
      </w:pPr>
      <w:r w:rsidDel="00000000" w:rsidR="00000000" w:rsidRPr="00000000">
        <w:rPr>
          <w:rtl w:val="0"/>
        </w:rPr>
        <w:t xml:space="preserve">Rectal: V100% &lt; 1 cc, D0.1cc &lt; 200 Gy, D2cc &lt;100%.</w:t>
      </w:r>
    </w:p>
    <w:p w:rsidR="00000000" w:rsidDel="00000000" w:rsidP="00000000" w:rsidRDefault="00000000" w:rsidRPr="00000000" w14:paraId="00000A4F">
      <w:pPr>
        <w:numPr>
          <w:ilvl w:val="2"/>
          <w:numId w:val="59"/>
        </w:numPr>
        <w:ind w:left="2160" w:hanging="360"/>
        <w:rPr/>
      </w:pPr>
      <w:r w:rsidDel="00000000" w:rsidR="00000000" w:rsidRPr="00000000">
        <w:rPr>
          <w:rtl w:val="0"/>
        </w:rPr>
        <w:t xml:space="preserve">Urethra: V150% &lt; 5%, Dmax &lt; 150%, D30 &lt; 130%, V100 &lt; 60%.</w:t>
      </w:r>
    </w:p>
    <w:p w:rsidR="00000000" w:rsidDel="00000000" w:rsidP="00000000" w:rsidRDefault="00000000" w:rsidRPr="00000000" w14:paraId="00000A50">
      <w:pPr>
        <w:numPr>
          <w:ilvl w:val="0"/>
          <w:numId w:val="59"/>
        </w:numPr>
        <w:rPr>
          <w:b w:val="1"/>
        </w:rPr>
      </w:pPr>
      <w:r w:rsidDel="00000000" w:rsidR="00000000" w:rsidRPr="00000000">
        <w:rPr>
          <w:b w:val="1"/>
          <w:rtl w:val="0"/>
        </w:rPr>
        <w:t xml:space="preserve">Post Implant evaluation for LDR</w:t>
      </w:r>
    </w:p>
    <w:p w:rsidR="00000000" w:rsidDel="00000000" w:rsidP="00000000" w:rsidRDefault="00000000" w:rsidRPr="00000000" w14:paraId="00000A51">
      <w:pPr>
        <w:numPr>
          <w:ilvl w:val="1"/>
          <w:numId w:val="59"/>
        </w:numPr>
        <w:ind w:left="1440" w:hanging="360"/>
      </w:pPr>
      <w:r w:rsidDel="00000000" w:rsidR="00000000" w:rsidRPr="00000000">
        <w:rPr>
          <w:rtl w:val="0"/>
        </w:rPr>
        <w:t xml:space="preserve">CT/MRI dose evals at Day 0 and week 3.</w:t>
      </w:r>
    </w:p>
    <w:p w:rsidR="00000000" w:rsidDel="00000000" w:rsidP="00000000" w:rsidRDefault="00000000" w:rsidRPr="00000000" w14:paraId="00000A52">
      <w:pPr>
        <w:numPr>
          <w:ilvl w:val="1"/>
          <w:numId w:val="59"/>
        </w:numPr>
        <w:ind w:left="1440" w:hanging="360"/>
      </w:pPr>
      <w:r w:rsidDel="00000000" w:rsidR="00000000" w:rsidRPr="00000000">
        <w:rPr>
          <w:rtl w:val="0"/>
        </w:rPr>
        <w:t xml:space="preserve">CT-based study w complete dosimetric eval within 60d, usually 30d.</w:t>
      </w:r>
    </w:p>
    <w:p w:rsidR="00000000" w:rsidDel="00000000" w:rsidP="00000000" w:rsidRDefault="00000000" w:rsidRPr="00000000" w14:paraId="00000A53">
      <w:pPr>
        <w:numPr>
          <w:ilvl w:val="2"/>
          <w:numId w:val="59"/>
        </w:numPr>
        <w:ind w:left="2160" w:hanging="360"/>
      </w:pPr>
      <w:r w:rsidDel="00000000" w:rsidR="00000000" w:rsidRPr="00000000">
        <w:rPr>
          <w:rtl w:val="0"/>
        </w:rPr>
        <w:t xml:space="preserve">Goals: Verify target volume received Rx dose, check does to OAR, quality assurance, </w:t>
      </w:r>
    </w:p>
    <w:p w:rsidR="00000000" w:rsidDel="00000000" w:rsidP="00000000" w:rsidRDefault="00000000" w:rsidRPr="00000000" w14:paraId="00000A54">
      <w:pPr>
        <w:numPr>
          <w:ilvl w:val="1"/>
          <w:numId w:val="59"/>
        </w:numPr>
        <w:ind w:left="1440" w:hanging="360"/>
      </w:pPr>
      <w:r w:rsidDel="00000000" w:rsidR="00000000" w:rsidRPr="00000000">
        <w:rPr>
          <w:rtl w:val="0"/>
        </w:rPr>
        <w:t xml:space="preserve">Standard dosimetric parameters including prostate V100 and D90.</w:t>
      </w:r>
    </w:p>
    <w:p w:rsidR="00000000" w:rsidDel="00000000" w:rsidP="00000000" w:rsidRDefault="00000000" w:rsidRPr="00000000" w14:paraId="00000A55">
      <w:pPr>
        <w:numPr>
          <w:ilvl w:val="2"/>
          <w:numId w:val="59"/>
        </w:numPr>
        <w:ind w:left="2160" w:hanging="360"/>
      </w:pPr>
      <w:r w:rsidDel="00000000" w:rsidR="00000000" w:rsidRPr="00000000">
        <w:rPr>
          <w:rtl w:val="0"/>
        </w:rPr>
        <w:t xml:space="preserve">D90 and V100 are strongly correlated, but D90 is used as a description of how hot or cold an implant is with respect to Rx dose and V100 is used to describe target coverage.</w:t>
      </w:r>
    </w:p>
    <w:p w:rsidR="00000000" w:rsidDel="00000000" w:rsidP="00000000" w:rsidRDefault="00000000" w:rsidRPr="00000000" w14:paraId="00000A56">
      <w:pPr>
        <w:numPr>
          <w:ilvl w:val="2"/>
          <w:numId w:val="59"/>
        </w:numPr>
        <w:ind w:left="2160" w:hanging="360"/>
      </w:pPr>
      <w:r w:rsidDel="00000000" w:rsidR="00000000" w:rsidRPr="00000000">
        <w:rPr>
          <w:rtl w:val="0"/>
        </w:rPr>
        <w:t xml:space="preserve">Retrospective studies [Potters IJROBP '01] demonstrated D90 as superior to D100 as better predictor of long-term BCC. D90 may be a better predictor of outcomes because it depends less on small differences in prostate contouring than D100.</w:t>
      </w:r>
    </w:p>
    <w:p w:rsidR="00000000" w:rsidDel="00000000" w:rsidP="00000000" w:rsidRDefault="00000000" w:rsidRPr="00000000" w14:paraId="00000A57">
      <w:pPr>
        <w:numPr>
          <w:ilvl w:val="1"/>
          <w:numId w:val="59"/>
        </w:numPr>
        <w:ind w:left="1440" w:hanging="360"/>
      </w:pPr>
      <w:r w:rsidDel="00000000" w:rsidR="00000000" w:rsidRPr="00000000">
        <w:rPr>
          <w:rFonts w:ascii="Gungsuh" w:cs="Gungsuh" w:eastAsia="Gungsuh" w:hAnsi="Gungsuh"/>
          <w:rtl w:val="0"/>
        </w:rPr>
        <w:t xml:space="preserve">Superior bcPFS with day 30 D90 ≥ 140 Gy for I-125 and D90 ≥ 100 Gy for Pd-103 [</w:t>
      </w:r>
      <w:hyperlink r:id="rId571">
        <w:r w:rsidDel="00000000" w:rsidR="00000000" w:rsidRPr="00000000">
          <w:rPr>
            <w:rtl w:val="0"/>
          </w:rPr>
          <w:t xml:space="preserve">Stish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58">
      <w:pPr>
        <w:ind w:left="0" w:firstLine="0"/>
        <w:rPr/>
      </w:pPr>
      <w:r w:rsidDel="00000000" w:rsidR="00000000" w:rsidRPr="00000000">
        <w:rPr>
          <w:rtl w:val="0"/>
        </w:rPr>
      </w:r>
    </w:p>
    <w:tbl>
      <w:tblPr>
        <w:tblStyle w:val="Table21"/>
        <w:tblW w:w="72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100"/>
        <w:gridCol w:w="3150"/>
        <w:tblGridChange w:id="0">
          <w:tblGrid>
            <w:gridCol w:w="1980"/>
            <w:gridCol w:w="2100"/>
            <w:gridCol w:w="31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9">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A">
            <w:pPr>
              <w:widowControl w:val="0"/>
              <w:ind w:left="0" w:firstLine="0"/>
              <w:jc w:val="center"/>
              <w:rPr>
                <w:b w:val="1"/>
              </w:rPr>
            </w:pPr>
            <w:r w:rsidDel="00000000" w:rsidR="00000000" w:rsidRPr="00000000">
              <w:rPr>
                <w:b w:val="1"/>
                <w:rtl w:val="0"/>
              </w:rPr>
              <w:t xml:space="preserve">LDR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B">
            <w:pPr>
              <w:widowControl w:val="0"/>
              <w:ind w:left="0" w:firstLine="0"/>
              <w:jc w:val="center"/>
              <w:rPr>
                <w:b w:val="1"/>
              </w:rPr>
            </w:pPr>
            <w:r w:rsidDel="00000000" w:rsidR="00000000" w:rsidRPr="00000000">
              <w:rPr>
                <w:b w:val="1"/>
                <w:rtl w:val="0"/>
              </w:rPr>
              <w:t xml:space="preserve">HDR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C">
            <w:pPr>
              <w:widowControl w:val="0"/>
              <w:ind w:left="0" w:firstLine="0"/>
              <w:rPr>
                <w:b w:val="1"/>
              </w:rPr>
            </w:pPr>
            <w:r w:rsidDel="00000000" w:rsidR="00000000" w:rsidRPr="00000000">
              <w:rPr>
                <w:b w:val="1"/>
                <w:rtl w:val="0"/>
              </w:rPr>
              <w:t xml:space="preserve">Prostate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D">
            <w:pPr>
              <w:widowControl w:val="0"/>
              <w:ind w:left="0" w:firstLine="0"/>
              <w:rPr/>
            </w:pPr>
            <w:r w:rsidDel="00000000" w:rsidR="00000000" w:rsidRPr="00000000">
              <w:rPr>
                <w:rFonts w:ascii="Gungsuh" w:cs="Gungsuh" w:eastAsia="Gungsuh" w:hAnsi="Gungsuh"/>
                <w:rtl w:val="0"/>
              </w:rPr>
              <w:t xml:space="preserve">D90 ≥ 140 Gy (I-125) </w:t>
            </w:r>
          </w:p>
          <w:p w:rsidR="00000000" w:rsidDel="00000000" w:rsidP="00000000" w:rsidRDefault="00000000" w:rsidRPr="00000000" w14:paraId="00000A5E">
            <w:pPr>
              <w:widowControl w:val="0"/>
              <w:ind w:left="0" w:firstLine="0"/>
              <w:rPr/>
            </w:pPr>
            <w:r w:rsidDel="00000000" w:rsidR="00000000" w:rsidRPr="00000000">
              <w:rPr>
                <w:rFonts w:ascii="Gungsuh" w:cs="Gungsuh" w:eastAsia="Gungsuh" w:hAnsi="Gungsuh"/>
                <w:rtl w:val="0"/>
              </w:rPr>
              <w:t xml:space="preserve">D90 ≥ 100 Gy (Pd-103)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F">
            <w:pPr>
              <w:widowControl w:val="0"/>
              <w:ind w:left="0" w:firstLine="0"/>
              <w:rPr/>
            </w:pPr>
            <w:r w:rsidDel="00000000" w:rsidR="00000000" w:rsidRPr="00000000">
              <w:rPr>
                <w:rtl w:val="0"/>
              </w:rPr>
              <w:t xml:space="preserve">D90 &gt; 90 - 100%.</w:t>
            </w:r>
          </w:p>
          <w:p w:rsidR="00000000" w:rsidDel="00000000" w:rsidP="00000000" w:rsidRDefault="00000000" w:rsidRPr="00000000" w14:paraId="00000A60">
            <w:pPr>
              <w:widowControl w:val="0"/>
              <w:ind w:left="0" w:firstLine="0"/>
              <w:rPr/>
            </w:pPr>
            <w:r w:rsidDel="00000000" w:rsidR="00000000" w:rsidRPr="00000000">
              <w:rPr>
                <w:rtl w:val="0"/>
              </w:rPr>
              <w:t xml:space="preserve">D90 &lt; 125%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1">
            <w:pPr>
              <w:widowControl w:val="0"/>
              <w:ind w:left="0" w:firstLine="0"/>
              <w:rPr>
                <w:b w:val="1"/>
              </w:rPr>
            </w:pPr>
            <w:r w:rsidDel="00000000" w:rsidR="00000000" w:rsidRPr="00000000">
              <w:rPr>
                <w:b w:val="1"/>
                <w:rtl w:val="0"/>
              </w:rPr>
              <w:t xml:space="preserve">Rectum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2">
            <w:pPr>
              <w:widowControl w:val="0"/>
              <w:ind w:left="0" w:firstLine="0"/>
              <w:rPr/>
            </w:pPr>
            <w:r w:rsidDel="00000000" w:rsidR="00000000" w:rsidRPr="00000000">
              <w:rPr>
                <w:rtl w:val="0"/>
              </w:rPr>
              <w:t xml:space="preserve">V100% &lt; 1 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3">
            <w:pPr>
              <w:widowControl w:val="0"/>
              <w:ind w:left="0" w:firstLine="0"/>
              <w:rPr/>
            </w:pPr>
            <w:r w:rsidDel="00000000" w:rsidR="00000000" w:rsidRPr="00000000">
              <w:rPr>
                <w:rtl w:val="0"/>
              </w:rPr>
              <w:t xml:space="preserve">75 Gy (1 cc)</w:t>
            </w:r>
          </w:p>
          <w:p w:rsidR="00000000" w:rsidDel="00000000" w:rsidP="00000000" w:rsidRDefault="00000000" w:rsidRPr="00000000" w14:paraId="00000A64">
            <w:pPr>
              <w:widowControl w:val="0"/>
              <w:ind w:left="0" w:firstLine="0"/>
              <w:rPr/>
            </w:pPr>
            <w:r w:rsidDel="00000000" w:rsidR="00000000" w:rsidRPr="00000000">
              <w:rPr>
                <w:rtl w:val="0"/>
              </w:rPr>
              <w:t xml:space="preserve">120 Gy EQD2 (2 cc)</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5">
            <w:pPr>
              <w:widowControl w:val="0"/>
              <w:ind w:left="0" w:firstLine="0"/>
              <w:rPr>
                <w:b w:val="1"/>
              </w:rPr>
            </w:pPr>
            <w:r w:rsidDel="00000000" w:rsidR="00000000" w:rsidRPr="00000000">
              <w:rPr>
                <w:b w:val="1"/>
                <w:rtl w:val="0"/>
              </w:rPr>
              <w:t xml:space="preserve">Bladder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6">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7">
            <w:pPr>
              <w:widowControl w:val="0"/>
              <w:ind w:left="0" w:firstLine="0"/>
              <w:rPr/>
            </w:pPr>
            <w:r w:rsidDel="00000000" w:rsidR="00000000" w:rsidRPr="00000000">
              <w:rPr>
                <w:rtl w:val="0"/>
              </w:rPr>
              <w:t xml:space="preserve">75 Gy (1 cc)</w:t>
            </w:r>
          </w:p>
          <w:p w:rsidR="00000000" w:rsidDel="00000000" w:rsidP="00000000" w:rsidRDefault="00000000" w:rsidRPr="00000000" w14:paraId="00000A68">
            <w:pPr>
              <w:widowControl w:val="0"/>
              <w:ind w:left="0" w:firstLine="0"/>
              <w:rPr/>
            </w:pPr>
            <w:r w:rsidDel="00000000" w:rsidR="00000000" w:rsidRPr="00000000">
              <w:rPr>
                <w:rtl w:val="0"/>
              </w:rPr>
              <w:t xml:space="preserve">72 Gy (2 cc)</w:t>
            </w:r>
          </w:p>
          <w:p w:rsidR="00000000" w:rsidDel="00000000" w:rsidP="00000000" w:rsidRDefault="00000000" w:rsidRPr="00000000" w14:paraId="00000A69">
            <w:pPr>
              <w:widowControl w:val="0"/>
              <w:ind w:left="0" w:firstLine="0"/>
              <w:rPr/>
            </w:pPr>
            <w:r w:rsidDel="00000000" w:rsidR="00000000" w:rsidRPr="00000000">
              <w:rPr>
                <w:rtl w:val="0"/>
              </w:rPr>
              <w:t xml:space="preserve">V75% &lt; 20%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A">
            <w:pPr>
              <w:widowControl w:val="0"/>
              <w:ind w:left="0" w:firstLine="0"/>
              <w:rPr>
                <w:b w:val="1"/>
              </w:rPr>
            </w:pPr>
            <w:r w:rsidDel="00000000" w:rsidR="00000000" w:rsidRPr="00000000">
              <w:rPr>
                <w:b w:val="1"/>
                <w:rtl w:val="0"/>
              </w:rPr>
              <w:t xml:space="preserve">Urethra*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B">
            <w:pPr>
              <w:widowControl w:val="0"/>
              <w:ind w:left="0" w:firstLine="0"/>
              <w:rPr/>
            </w:pPr>
            <w:r w:rsidDel="00000000" w:rsidR="00000000" w:rsidRPr="00000000">
              <w:rPr>
                <w:rtl w:val="0"/>
              </w:rPr>
              <w:t xml:space="preserve">Max &lt; 150%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C">
            <w:pPr>
              <w:widowControl w:val="0"/>
              <w:ind w:left="0" w:firstLine="0"/>
              <w:rPr/>
            </w:pPr>
            <w:r w:rsidDel="00000000" w:rsidR="00000000" w:rsidRPr="00000000">
              <w:rPr>
                <w:rtl w:val="0"/>
              </w:rPr>
              <w:t xml:space="preserve">120 Gy EQD2 (0.1 cc, 10%) </w:t>
            </w:r>
          </w:p>
          <w:p w:rsidR="00000000" w:rsidDel="00000000" w:rsidP="00000000" w:rsidRDefault="00000000" w:rsidRPr="00000000" w14:paraId="00000A6D">
            <w:pPr>
              <w:widowControl w:val="0"/>
              <w:ind w:left="0" w:firstLine="0"/>
              <w:rPr/>
            </w:pPr>
            <w:r w:rsidDel="00000000" w:rsidR="00000000" w:rsidRPr="00000000">
              <w:rPr>
                <w:rtl w:val="0"/>
              </w:rPr>
              <w:t xml:space="preserve">105 Gy EQD2 (30% )</w:t>
            </w:r>
          </w:p>
          <w:p w:rsidR="00000000" w:rsidDel="00000000" w:rsidP="00000000" w:rsidRDefault="00000000" w:rsidRPr="00000000" w14:paraId="00000A6E">
            <w:pPr>
              <w:widowControl w:val="0"/>
              <w:ind w:left="0" w:firstLine="0"/>
              <w:rPr/>
            </w:pPr>
            <w:r w:rsidDel="00000000" w:rsidR="00000000" w:rsidRPr="00000000">
              <w:rPr>
                <w:rtl w:val="0"/>
              </w:rPr>
              <w:t xml:space="preserve">V115% &lt; 5%</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F">
            <w:pPr>
              <w:ind w:left="0" w:firstLine="0"/>
              <w:rPr/>
            </w:pPr>
            <w:r w:rsidDel="00000000" w:rsidR="00000000" w:rsidRPr="00000000">
              <w:rPr>
                <w:b w:val="1"/>
                <w:rtl w:val="0"/>
              </w:rPr>
              <w:t xml:space="preserve">Plan isodose evaluation</w:t>
            </w:r>
            <w:r w:rsidDel="00000000" w:rsidR="00000000" w:rsidRPr="00000000">
              <w:rPr>
                <w:rtl w:val="0"/>
              </w:rPr>
            </w:r>
          </w:p>
          <w:p w:rsidR="00000000" w:rsidDel="00000000" w:rsidP="00000000" w:rsidRDefault="00000000" w:rsidRPr="00000000" w14:paraId="00000A70">
            <w:pPr>
              <w:numPr>
                <w:ilvl w:val="0"/>
                <w:numId w:val="59"/>
              </w:numPr>
            </w:pPr>
            <w:r w:rsidDel="00000000" w:rsidR="00000000" w:rsidRPr="00000000">
              <w:rPr>
                <w:rtl w:val="0"/>
              </w:rPr>
              <w:t xml:space="preserve">V200 &lt; 20%.</w:t>
              <w:tab/>
              <w:tab/>
              <w:t xml:space="preserve">200% are islands. </w:t>
              <w:tab/>
              <w:tab/>
            </w:r>
          </w:p>
          <w:p w:rsidR="00000000" w:rsidDel="00000000" w:rsidP="00000000" w:rsidRDefault="00000000" w:rsidRPr="00000000" w14:paraId="00000A71">
            <w:pPr>
              <w:numPr>
                <w:ilvl w:val="0"/>
                <w:numId w:val="59"/>
              </w:numPr>
            </w:pPr>
            <w:r w:rsidDel="00000000" w:rsidR="00000000" w:rsidRPr="00000000">
              <w:rPr>
                <w:rtl w:val="0"/>
              </w:rPr>
              <w:t xml:space="preserve">V150 &lt; 35% (50%).</w:t>
              <w:tab/>
              <w:t xml:space="preserve">150% may touch occasionally. </w:t>
            </w:r>
          </w:p>
          <w:p w:rsidR="00000000" w:rsidDel="00000000" w:rsidP="00000000" w:rsidRDefault="00000000" w:rsidRPr="00000000" w14:paraId="00000A72">
            <w:pPr>
              <w:numPr>
                <w:ilvl w:val="0"/>
                <w:numId w:val="59"/>
              </w:numPr>
            </w:pPr>
            <w:r w:rsidDel="00000000" w:rsidR="00000000" w:rsidRPr="00000000">
              <w:rPr>
                <w:rtl w:val="0"/>
              </w:rPr>
              <w:t xml:space="preserve">V100 &gt; 95%.</w:t>
              <w:tab/>
              <w:tab/>
              <w:t xml:space="preserve">100% to cover CTV (there is no PTV with BT).</w:t>
            </w:r>
          </w:p>
          <w:p w:rsidR="00000000" w:rsidDel="00000000" w:rsidP="00000000" w:rsidRDefault="00000000" w:rsidRPr="00000000" w14:paraId="00000A73">
            <w:pPr>
              <w:ind w:left="0" w:firstLine="0"/>
              <w:jc w:val="left"/>
              <w:rPr/>
            </w:pPr>
            <w:r w:rsidDel="00000000" w:rsidR="00000000" w:rsidRPr="00000000">
              <w:rPr>
                <w:b w:val="1"/>
                <w:rtl w:val="0"/>
              </w:rPr>
              <w:t xml:space="preserve">*Urethral D0.1cc &lt; 110% can meet all proposed ABS HDR constraints</w:t>
            </w:r>
            <w:r w:rsidDel="00000000" w:rsidR="00000000" w:rsidRPr="00000000">
              <w:rPr>
                <w:rtl w:val="0"/>
              </w:rPr>
              <w:t xml:space="preserve"> [</w:t>
            </w:r>
            <w:hyperlink r:id="rId572">
              <w:r w:rsidDel="00000000" w:rsidR="00000000" w:rsidRPr="00000000">
                <w:rPr>
                  <w:rtl w:val="0"/>
                </w:rPr>
                <w:t xml:space="preserve">Lu BT '20</w:t>
              </w:r>
            </w:hyperlink>
            <w:r w:rsidDel="00000000" w:rsidR="00000000" w:rsidRPr="00000000">
              <w:rPr>
                <w:rtl w:val="0"/>
              </w:rPr>
              <w:t xml:space="preserve">].</w:t>
            </w:r>
          </w:p>
        </w:tc>
      </w:tr>
    </w:tbl>
    <w:p w:rsidR="00000000" w:rsidDel="00000000" w:rsidP="00000000" w:rsidRDefault="00000000" w:rsidRPr="00000000" w14:paraId="00000A76">
      <w:pPr>
        <w:ind w:left="0" w:firstLine="0"/>
        <w:rPr/>
      </w:pPr>
      <w:r w:rsidDel="00000000" w:rsidR="00000000" w:rsidRPr="00000000">
        <w:rPr>
          <w:rtl w:val="0"/>
        </w:rPr>
      </w:r>
    </w:p>
    <w:p w:rsidR="00000000" w:rsidDel="00000000" w:rsidP="00000000" w:rsidRDefault="00000000" w:rsidRPr="00000000" w14:paraId="00000A77">
      <w:pPr>
        <w:numPr>
          <w:ilvl w:val="0"/>
          <w:numId w:val="59"/>
        </w:numPr>
      </w:pPr>
      <w:r w:rsidDel="00000000" w:rsidR="00000000" w:rsidRPr="00000000">
        <w:rPr>
          <w:b w:val="1"/>
          <w:rtl w:val="0"/>
        </w:rPr>
        <w:t xml:space="preserve">Excellent HDR monotherapy review </w:t>
      </w:r>
      <w:r w:rsidDel="00000000" w:rsidR="00000000" w:rsidRPr="00000000">
        <w:rPr>
          <w:rtl w:val="0"/>
        </w:rPr>
        <w:t xml:space="preserve">[</w:t>
      </w:r>
      <w:hyperlink r:id="rId573">
        <w:r w:rsidDel="00000000" w:rsidR="00000000" w:rsidRPr="00000000">
          <w:rPr>
            <w:rtl w:val="0"/>
          </w:rPr>
          <w:t xml:space="preserve">Demanes BT '14</w:t>
        </w:r>
      </w:hyperlink>
      <w:r w:rsidDel="00000000" w:rsidR="00000000" w:rsidRPr="00000000">
        <w:rPr>
          <w:rtl w:val="0"/>
        </w:rPr>
        <w:t xml:space="preserve">]. </w:t>
      </w:r>
    </w:p>
    <w:p w:rsidR="00000000" w:rsidDel="00000000" w:rsidP="00000000" w:rsidRDefault="00000000" w:rsidRPr="00000000" w14:paraId="00000A78">
      <w:pPr>
        <w:ind w:left="0" w:firstLine="720"/>
        <w:rPr/>
      </w:pPr>
      <w:r w:rsidDel="00000000" w:rsidR="00000000" w:rsidRPr="00000000">
        <w:rPr>
          <w:rtl w:val="0"/>
        </w:rPr>
        <w:t xml:space="preserve">Prostate D90 &gt; 90-95% to minimize cold spots and D90 &lt; 125% to minimize hot spots.</w:t>
      </w:r>
    </w:p>
    <w:p w:rsidR="00000000" w:rsidDel="00000000" w:rsidP="00000000" w:rsidRDefault="00000000" w:rsidRPr="00000000" w14:paraId="00000A79">
      <w:pPr>
        <w:ind w:left="0" w:firstLine="720"/>
        <w:rPr/>
      </w:pPr>
      <w:r w:rsidDel="00000000" w:rsidR="00000000" w:rsidRPr="00000000">
        <w:rPr>
          <w:rtl w:val="0"/>
        </w:rPr>
        <w:t xml:space="preserve">Urethral D0.1cc &lt; 110% can meet all proposed ABS HDR constraints [</w:t>
      </w:r>
      <w:hyperlink r:id="rId574">
        <w:r w:rsidDel="00000000" w:rsidR="00000000" w:rsidRPr="00000000">
          <w:rPr>
            <w:rtl w:val="0"/>
          </w:rPr>
          <w:t xml:space="preserve">Lu BT '20</w:t>
        </w:r>
      </w:hyperlink>
      <w:r w:rsidDel="00000000" w:rsidR="00000000" w:rsidRPr="00000000">
        <w:rPr>
          <w:rtl w:val="0"/>
        </w:rPr>
        <w:t xml:space="preserve">].</w:t>
      </w:r>
    </w:p>
    <w:p w:rsidR="00000000" w:rsidDel="00000000" w:rsidP="00000000" w:rsidRDefault="00000000" w:rsidRPr="00000000" w14:paraId="00000A7A">
      <w:pPr>
        <w:ind w:firstLine="720"/>
        <w:rPr/>
      </w:pPr>
      <w:r w:rsidDel="00000000" w:rsidR="00000000" w:rsidRPr="00000000">
        <w:rPr>
          <w:rtl w:val="0"/>
        </w:rPr>
        <w:t xml:space="preserve">Rectum and bladder: 75 Gy (1 cc).</w:t>
      </w:r>
    </w:p>
    <w:p w:rsidR="00000000" w:rsidDel="00000000" w:rsidP="00000000" w:rsidRDefault="00000000" w:rsidRPr="00000000" w14:paraId="00000A7B">
      <w:pPr>
        <w:numPr>
          <w:ilvl w:val="1"/>
          <w:numId w:val="59"/>
        </w:numPr>
        <w:ind w:left="1440" w:hanging="360"/>
      </w:pPr>
      <w:r w:rsidDel="00000000" w:rsidR="00000000" w:rsidRPr="00000000">
        <w:rPr>
          <w:b w:val="1"/>
          <w:rtl w:val="0"/>
        </w:rPr>
        <w:t xml:space="preserve">HDR monotherapy</w:t>
      </w:r>
      <w:r w:rsidDel="00000000" w:rsidR="00000000" w:rsidRPr="00000000">
        <w:rPr>
          <w:rtl w:val="0"/>
        </w:rPr>
        <w:t xml:space="preserve">: 19/1, 26-</w:t>
      </w:r>
      <w:r w:rsidDel="00000000" w:rsidR="00000000" w:rsidRPr="00000000">
        <w:rPr>
          <w:b w:val="1"/>
          <w:rtl w:val="0"/>
        </w:rPr>
        <w:t xml:space="preserve">27/2</w:t>
      </w:r>
      <w:r w:rsidDel="00000000" w:rsidR="00000000" w:rsidRPr="00000000">
        <w:rPr>
          <w:rtl w:val="0"/>
        </w:rPr>
        <w:t xml:space="preserve"> (13.5 Gy), 31.5/3 with one implant, 34-</w:t>
      </w:r>
      <w:r w:rsidDel="00000000" w:rsidR="00000000" w:rsidRPr="00000000">
        <w:rPr>
          <w:b w:val="1"/>
          <w:rtl w:val="0"/>
        </w:rPr>
        <w:t xml:space="preserve">38/4</w:t>
      </w:r>
      <w:r w:rsidDel="00000000" w:rsidR="00000000" w:rsidRPr="00000000">
        <w:rPr>
          <w:rtl w:val="0"/>
        </w:rPr>
        <w:t xml:space="preserve"> (9.5 Gy BID x2 days).</w:t>
      </w:r>
    </w:p>
    <w:p w:rsidR="00000000" w:rsidDel="00000000" w:rsidP="00000000" w:rsidRDefault="00000000" w:rsidRPr="00000000" w14:paraId="00000A7C">
      <w:pPr>
        <w:numPr>
          <w:ilvl w:val="1"/>
          <w:numId w:val="59"/>
        </w:numPr>
        <w:ind w:left="1440" w:hanging="360"/>
      </w:pPr>
      <w:r w:rsidDel="00000000" w:rsidR="00000000" w:rsidRPr="00000000">
        <w:rPr>
          <w:b w:val="1"/>
          <w:rtl w:val="0"/>
        </w:rPr>
        <w:t xml:space="preserve">After 45 Gy EBRT</w:t>
      </w:r>
      <w:r w:rsidDel="00000000" w:rsidR="00000000" w:rsidRPr="00000000">
        <w:rPr>
          <w:rtl w:val="0"/>
        </w:rPr>
        <w:t xml:space="preserve">: </w:t>
      </w:r>
      <w:r w:rsidDel="00000000" w:rsidR="00000000" w:rsidRPr="00000000">
        <w:rPr>
          <w:b w:val="1"/>
          <w:rtl w:val="0"/>
        </w:rPr>
        <w:t xml:space="preserve">15/1</w:t>
      </w:r>
      <w:r w:rsidDel="00000000" w:rsidR="00000000" w:rsidRPr="00000000">
        <w:rPr>
          <w:rtl w:val="0"/>
        </w:rPr>
        <w:t xml:space="preserve">, 21.5/2 in one implant, 16.5-22.5/3 or 16-24/4. </w:t>
      </w:r>
    </w:p>
    <w:p w:rsidR="00000000" w:rsidDel="00000000" w:rsidP="00000000" w:rsidRDefault="00000000" w:rsidRPr="00000000" w14:paraId="00000A7D">
      <w:pPr>
        <w:numPr>
          <w:ilvl w:val="2"/>
          <w:numId w:val="59"/>
        </w:numPr>
        <w:ind w:left="2160" w:hanging="360"/>
      </w:pPr>
      <w:r w:rsidDel="00000000" w:rsidR="00000000" w:rsidRPr="00000000">
        <w:rPr>
          <w:rtl w:val="0"/>
        </w:rPr>
        <w:t xml:space="preserve">After SBRT, 12-15/1. </w:t>
      </w:r>
    </w:p>
    <w:p w:rsidR="00000000" w:rsidDel="00000000" w:rsidP="00000000" w:rsidRDefault="00000000" w:rsidRPr="00000000" w14:paraId="00000A7E">
      <w:pPr>
        <w:numPr>
          <w:ilvl w:val="1"/>
          <w:numId w:val="59"/>
        </w:numPr>
        <w:ind w:left="1440" w:hanging="360"/>
      </w:pPr>
      <w:r w:rsidDel="00000000" w:rsidR="00000000" w:rsidRPr="00000000">
        <w:rPr>
          <w:b w:val="1"/>
          <w:rtl w:val="0"/>
        </w:rPr>
        <w:t xml:space="preserve">Salvage HDR</w:t>
      </w:r>
      <w:r w:rsidDel="00000000" w:rsidR="00000000" w:rsidRPr="00000000">
        <w:rPr>
          <w:rtl w:val="0"/>
        </w:rPr>
        <w:t xml:space="preserve">: 36/3 in 2 implants over 1w, 32/4 in 1 implant over 30h, 30/6 over 3w. </w:t>
      </w:r>
      <w:r w:rsidDel="00000000" w:rsidR="00000000" w:rsidRPr="00000000">
        <w:rPr>
          <w:rtl w:val="0"/>
        </w:rPr>
        <w:t xml:space="preserve">See </w:t>
      </w:r>
      <w:r w:rsidDel="00000000" w:rsidR="00000000" w:rsidRPr="00000000">
        <w:rPr>
          <w:rtl w:val="0"/>
        </w:rPr>
        <w:t xml:space="preserve">[</w:t>
      </w:r>
      <w:hyperlink w:anchor="_xurgv293nn2v">
        <w:r w:rsidDel="00000000" w:rsidR="00000000" w:rsidRPr="00000000">
          <w:rPr>
            <w:rtl w:val="0"/>
          </w:rPr>
          <w:t xml:space="preserve">salvage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A7F">
      <w:pPr>
        <w:numPr>
          <w:ilvl w:val="0"/>
          <w:numId w:val="59"/>
        </w:numPr>
      </w:pPr>
      <w:r w:rsidDel="00000000" w:rsidR="00000000" w:rsidRPr="00000000">
        <w:rPr>
          <w:b w:val="1"/>
          <w:rtl w:val="0"/>
        </w:rPr>
        <w:t xml:space="preserve">HDR BT in the treatment of prostate cancer </w:t>
      </w:r>
      <w:r w:rsidDel="00000000" w:rsidR="00000000" w:rsidRPr="00000000">
        <w:rPr>
          <w:rtl w:val="0"/>
        </w:rPr>
        <w:t xml:space="preserve">[</w:t>
      </w:r>
      <w:hyperlink r:id="rId575">
        <w:r w:rsidDel="00000000" w:rsidR="00000000" w:rsidRPr="00000000">
          <w:rPr>
            <w:rtl w:val="0"/>
          </w:rPr>
          <w:t xml:space="preserve">Mendez and Morton TAU '18</w:t>
        </w:r>
      </w:hyperlink>
      <w:r w:rsidDel="00000000" w:rsidR="00000000" w:rsidRPr="00000000">
        <w:rPr>
          <w:rtl w:val="0"/>
        </w:rPr>
        <w:t xml:space="preserve">]</w:t>
      </w:r>
    </w:p>
    <w:p w:rsidR="00000000" w:rsidDel="00000000" w:rsidP="00000000" w:rsidRDefault="00000000" w:rsidRPr="00000000" w14:paraId="00000A80">
      <w:pPr>
        <w:ind w:firstLine="720"/>
        <w:rPr/>
      </w:pPr>
      <w:r w:rsidDel="00000000" w:rsidR="00000000" w:rsidRPr="00000000">
        <w:rPr>
          <w:rtl w:val="0"/>
        </w:rPr>
        <w:t xml:space="preserve">Combining EBRT with HDR is controversial, as there has been [</w:t>
      </w:r>
      <w:hyperlink w:anchor="_6cbkpd2j0hay">
        <w:r w:rsidDel="00000000" w:rsidR="00000000" w:rsidRPr="00000000">
          <w:rPr>
            <w:rtl w:val="0"/>
          </w:rPr>
          <w:t xml:space="preserve">suggestion</w:t>
        </w:r>
      </w:hyperlink>
      <w:r w:rsidDel="00000000" w:rsidR="00000000" w:rsidRPr="00000000">
        <w:rPr>
          <w:rtl w:val="0"/>
        </w:rPr>
        <w:t xml:space="preserve">] that we do not require CMT.</w:t>
      </w:r>
    </w:p>
    <w:p w:rsidR="00000000" w:rsidDel="00000000" w:rsidP="00000000" w:rsidRDefault="00000000" w:rsidRPr="00000000" w14:paraId="00000A81">
      <w:pPr>
        <w:numPr>
          <w:ilvl w:val="1"/>
          <w:numId w:val="59"/>
        </w:numPr>
        <w:ind w:left="1440" w:hanging="360"/>
      </w:pPr>
      <w:r w:rsidDel="00000000" w:rsidR="00000000" w:rsidRPr="00000000">
        <w:rPr>
          <w:rtl w:val="0"/>
        </w:rPr>
        <w:t xml:space="preserve">Maintaining high target coverage (V100) and D90 (dose to 90%) of the target are important, while dose to the urethra is the most important predictor of long term urinary morbidity.</w:t>
      </w:r>
    </w:p>
    <w:p w:rsidR="00000000" w:rsidDel="00000000" w:rsidP="00000000" w:rsidRDefault="00000000" w:rsidRPr="00000000" w14:paraId="00000A82">
      <w:pPr>
        <w:numPr>
          <w:ilvl w:val="1"/>
          <w:numId w:val="59"/>
        </w:numPr>
        <w:ind w:left="1440" w:hanging="360"/>
      </w:pPr>
      <w:r w:rsidDel="00000000" w:rsidR="00000000" w:rsidRPr="00000000">
        <w:rPr>
          <w:rtl w:val="0"/>
        </w:rPr>
        <w:t xml:space="preserve">While a variety of dose and fractionations have been used, a single 15 Gy HDR combined with 40–50 Gy external beam radiotherapy results in a disease-free survival of over 90% for intermediate risk and 80% for high risk.</w:t>
      </w:r>
    </w:p>
    <w:p w:rsidR="00000000" w:rsidDel="00000000" w:rsidP="00000000" w:rsidRDefault="00000000" w:rsidRPr="00000000" w14:paraId="00000A83">
      <w:pPr>
        <w:numPr>
          <w:ilvl w:val="1"/>
          <w:numId w:val="59"/>
        </w:numPr>
        <w:ind w:left="1440" w:hanging="360"/>
      </w:pPr>
      <w:r w:rsidDel="00000000" w:rsidR="00000000" w:rsidRPr="00000000">
        <w:rPr>
          <w:rtl w:val="0"/>
        </w:rPr>
        <w:t xml:space="preserve">A single 15 Gy has become the standard HDR boost dose in current Radiation Therapy Oncology Group clinical trials (RTOG 0924 and RTOG 1115).</w:t>
      </w:r>
    </w:p>
    <w:p w:rsidR="00000000" w:rsidDel="00000000" w:rsidP="00000000" w:rsidRDefault="00000000" w:rsidRPr="00000000" w14:paraId="00000A84">
      <w:pPr>
        <w:pStyle w:val="Heading1"/>
        <w:ind w:left="0" w:firstLine="0"/>
        <w:jc w:val="left"/>
        <w:rPr/>
      </w:pPr>
      <w:bookmarkStart w:colFirst="0" w:colLast="0" w:name="_130r1nltv3b9" w:id="230"/>
      <w:bookmarkEnd w:id="230"/>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5">
            <w:pPr>
              <w:ind w:left="0" w:firstLine="0"/>
              <w:rPr>
                <w:b w:val="1"/>
              </w:rPr>
            </w:pPr>
            <w:r w:rsidDel="00000000" w:rsidR="00000000" w:rsidRPr="00000000">
              <w:rPr>
                <w:b w:val="1"/>
                <w:rtl w:val="0"/>
              </w:rPr>
              <w:t xml:space="preserve">Toxicities of Radiotherapy</w:t>
            </w:r>
          </w:p>
          <w:p w:rsidR="00000000" w:rsidDel="00000000" w:rsidP="00000000" w:rsidRDefault="00000000" w:rsidRPr="00000000" w14:paraId="00000A86">
            <w:pPr>
              <w:ind w:left="0" w:firstLine="0"/>
              <w:rPr>
                <w:vertAlign w:val="superscript"/>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below. On a side note, are </w:t>
            </w:r>
            <w:r w:rsidDel="00000000" w:rsidR="00000000" w:rsidRPr="00000000">
              <w:rPr>
                <w:rtl w:val="0"/>
              </w:rPr>
              <w:t xml:space="preserve">we under-reporting late G3 toxicities? </w:t>
            </w:r>
            <w:hyperlink w:anchor="39rjq8z528i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87">
            <w:pPr>
              <w:ind w:left="0" w:firstLine="0"/>
              <w:rPr/>
            </w:pPr>
            <w:r w:rsidDel="00000000" w:rsidR="00000000" w:rsidRPr="00000000">
              <w:rPr>
                <w:b w:val="1"/>
                <w:rtl w:val="0"/>
              </w:rPr>
              <w:t xml:space="preserve">Acute GU</w:t>
            </w:r>
            <w:r w:rsidDel="00000000" w:rsidR="00000000" w:rsidRPr="00000000">
              <w:rPr>
                <w:rFonts w:ascii="Cardo" w:cs="Cardo" w:eastAsia="Cardo" w:hAnsi="Cardo"/>
                <w:rtl w:val="0"/>
              </w:rPr>
              <w:t xml:space="preserve">: Grade 2 / 3 of 15-30→ &lt; 5%. </w:t>
            </w:r>
          </w:p>
          <w:p w:rsidR="00000000" w:rsidDel="00000000" w:rsidP="00000000" w:rsidRDefault="00000000" w:rsidRPr="00000000" w14:paraId="00000A88">
            <w:pPr>
              <w:ind w:left="0" w:firstLine="0"/>
              <w:rPr/>
            </w:pPr>
            <w:r w:rsidDel="00000000" w:rsidR="00000000" w:rsidRPr="00000000">
              <w:rPr>
                <w:rtl w:val="0"/>
              </w:rPr>
              <w:t xml:space="preserve">Urgency, frequency, nocturia, dysuria (common). Urinary retention (rare - G2 temporary/intermittent, G3 - invasive/dec GFR).</w:t>
            </w:r>
          </w:p>
          <w:p w:rsidR="00000000" w:rsidDel="00000000" w:rsidP="00000000" w:rsidRDefault="00000000" w:rsidRPr="00000000" w14:paraId="00000A89">
            <w:pPr>
              <w:numPr>
                <w:ilvl w:val="0"/>
                <w:numId w:val="69"/>
              </w:numPr>
              <w:rPr>
                <w:u w:val="none"/>
              </w:rPr>
            </w:pPr>
            <w:r w:rsidDel="00000000" w:rsidR="00000000" w:rsidRPr="00000000">
              <w:rPr>
                <w:rtl w:val="0"/>
              </w:rPr>
              <w:t xml:space="preserve">Moderate hypofractionation may have the same toxicity as conventional [</w:t>
            </w:r>
            <w:hyperlink w:anchor="aam7zelf5zzf">
              <w:r w:rsidDel="00000000" w:rsidR="00000000" w:rsidRPr="00000000">
                <w:rPr>
                  <w:rtl w:val="0"/>
                </w:rPr>
                <w:t xml:space="preserve">PROFIT/OCOG</w:t>
              </w:r>
            </w:hyperlink>
            <w:r w:rsidDel="00000000" w:rsidR="00000000" w:rsidRPr="00000000">
              <w:rPr>
                <w:rtl w:val="0"/>
              </w:rPr>
              <w:t xml:space="preserve">] (v. conformal).</w:t>
            </w:r>
          </w:p>
          <w:p w:rsidR="00000000" w:rsidDel="00000000" w:rsidP="00000000" w:rsidRDefault="00000000" w:rsidRPr="00000000" w14:paraId="00000A8A">
            <w:pPr>
              <w:numPr>
                <w:ilvl w:val="0"/>
                <w:numId w:val="69"/>
              </w:numPr>
              <w:rPr>
                <w:u w:val="none"/>
              </w:rPr>
            </w:pPr>
            <w:r w:rsidDel="00000000" w:rsidR="00000000" w:rsidRPr="00000000">
              <w:rPr>
                <w:rtl w:val="0"/>
              </w:rPr>
              <w:t xml:space="preserve">LDR: Early G2 GU 30% per [</w:t>
            </w:r>
            <w:hyperlink w:anchor="vkruo3hfpp9t">
              <w:r w:rsidDel="00000000" w:rsidR="00000000" w:rsidRPr="00000000">
                <w:rPr>
                  <w:rtl w:val="0"/>
                </w:rPr>
                <w:t xml:space="preserve">ASCENDE</w:t>
              </w:r>
            </w:hyperlink>
            <w:r w:rsidDel="00000000" w:rsidR="00000000" w:rsidRPr="00000000">
              <w:rPr>
                <w:rtl w:val="0"/>
              </w:rPr>
              <w:t xml:space="preserve">], half of that for no BT arm. Only 3% needed to self-cath.</w:t>
            </w:r>
          </w:p>
          <w:p w:rsidR="00000000" w:rsidDel="00000000" w:rsidP="00000000" w:rsidRDefault="00000000" w:rsidRPr="00000000" w14:paraId="00000A8B">
            <w:pPr>
              <w:numPr>
                <w:ilvl w:val="1"/>
                <w:numId w:val="69"/>
              </w:numPr>
              <w:ind w:left="1440" w:hanging="360"/>
              <w:rPr>
                <w:u w:val="none"/>
              </w:rPr>
            </w:pPr>
            <w:r w:rsidDel="00000000" w:rsidR="00000000" w:rsidRPr="00000000">
              <w:rPr>
                <w:rtl w:val="0"/>
              </w:rPr>
              <w:t xml:space="preserve">Obstructive symptoms in &lt; 1-10%, tends to resolve 6-12 mo after implant. </w:t>
            </w:r>
          </w:p>
          <w:p w:rsidR="00000000" w:rsidDel="00000000" w:rsidP="00000000" w:rsidRDefault="00000000" w:rsidRPr="00000000" w14:paraId="00000A8C">
            <w:pPr>
              <w:numPr>
                <w:ilvl w:val="1"/>
                <w:numId w:val="69"/>
              </w:numPr>
              <w:ind w:left="1440" w:hanging="360"/>
              <w:rPr>
                <w:u w:val="none"/>
              </w:rPr>
            </w:pPr>
            <w:r w:rsidDel="00000000" w:rsidR="00000000" w:rsidRPr="00000000">
              <w:rPr>
                <w:rtl w:val="0"/>
              </w:rPr>
              <w:t xml:space="preserve">Acute retention resolved in 1-3 days, and is related to pre-implant AUA score.</w:t>
            </w:r>
          </w:p>
          <w:p w:rsidR="00000000" w:rsidDel="00000000" w:rsidP="00000000" w:rsidRDefault="00000000" w:rsidRPr="00000000" w14:paraId="00000A8D">
            <w:pPr>
              <w:ind w:left="0" w:firstLine="0"/>
              <w:rPr/>
            </w:pPr>
            <w:r w:rsidDel="00000000" w:rsidR="00000000" w:rsidRPr="00000000">
              <w:rPr>
                <w:b w:val="1"/>
                <w:rtl w:val="0"/>
              </w:rPr>
              <w:t xml:space="preserve">Acute GI</w:t>
            </w:r>
            <w:r w:rsidDel="00000000" w:rsidR="00000000" w:rsidRPr="00000000">
              <w:rPr>
                <w:rFonts w:ascii="Cardo" w:cs="Cardo" w:eastAsia="Cardo" w:hAnsi="Cardo"/>
                <w:rtl w:val="0"/>
              </w:rPr>
              <w:t xml:space="preserve">: Grade 2 / 3+ of 30-40→ &lt; 10-20%.</w:t>
            </w:r>
          </w:p>
          <w:p w:rsidR="00000000" w:rsidDel="00000000" w:rsidP="00000000" w:rsidRDefault="00000000" w:rsidRPr="00000000" w14:paraId="00000A8E">
            <w:pPr>
              <w:ind w:left="0" w:firstLine="0"/>
              <w:rPr/>
            </w:pPr>
            <w:r w:rsidDel="00000000" w:rsidR="00000000" w:rsidRPr="00000000">
              <w:rPr>
                <w:rtl w:val="0"/>
              </w:rPr>
              <w:t xml:space="preserve">G2 = Diarrhea. G3 = Rectal irritation, pain, bleeding. </w:t>
            </w:r>
          </w:p>
          <w:p w:rsidR="00000000" w:rsidDel="00000000" w:rsidP="00000000" w:rsidRDefault="00000000" w:rsidRPr="00000000" w14:paraId="00000A8F">
            <w:pPr>
              <w:numPr>
                <w:ilvl w:val="0"/>
                <w:numId w:val="84"/>
              </w:numPr>
              <w:rPr>
                <w:u w:val="none"/>
              </w:rPr>
            </w:pPr>
            <w:r w:rsidDel="00000000" w:rsidR="00000000" w:rsidRPr="00000000">
              <w:rPr>
                <w:rtl w:val="0"/>
              </w:rPr>
              <w:t xml:space="preserve">LDR: Early G2 GI 40%, early G3 GI 10% (e.g., &gt; 2 antidiarrheals per day)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A90">
            <w:pPr>
              <w:ind w:left="0" w:firstLine="0"/>
              <w:rPr/>
            </w:pPr>
            <w:r w:rsidDel="00000000" w:rsidR="00000000" w:rsidRPr="00000000">
              <w:rPr>
                <w:b w:val="1"/>
                <w:rtl w:val="0"/>
              </w:rPr>
              <w:t xml:space="preserve">Late GU</w:t>
            </w:r>
            <w:r w:rsidDel="00000000" w:rsidR="00000000" w:rsidRPr="00000000">
              <w:rPr>
                <w:rtl w:val="0"/>
              </w:rPr>
              <w:t xml:space="preserve">: </w:t>
            </w:r>
            <w:r w:rsidDel="00000000" w:rsidR="00000000" w:rsidRPr="00000000">
              <w:rPr>
                <w:rFonts w:ascii="Cardo" w:cs="Cardo" w:eastAsia="Cardo" w:hAnsi="Cardo"/>
                <w:b w:val="1"/>
                <w:rtl w:val="0"/>
              </w:rPr>
              <w:t xml:space="preserve">Grade 2 / 3+ of 10→ </w:t>
            </w:r>
            <w:r w:rsidDel="00000000" w:rsidR="00000000" w:rsidRPr="00000000">
              <w:rPr>
                <w:b w:val="1"/>
                <w:u w:val="single"/>
                <w:rtl w:val="0"/>
              </w:rPr>
              <w:t xml:space="preserve">2</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in the IGRT era.</w:t>
            </w:r>
            <w:r w:rsidDel="00000000" w:rsidR="00000000" w:rsidRPr="00000000">
              <w:rPr>
                <w:rtl w:val="0"/>
              </w:rPr>
              <w:t xml:space="preserve"> </w:t>
            </w:r>
          </w:p>
          <w:p w:rsidR="00000000" w:rsidDel="00000000" w:rsidP="00000000" w:rsidRDefault="00000000" w:rsidRPr="00000000" w14:paraId="00000A91">
            <w:pPr>
              <w:ind w:left="0" w:firstLine="0"/>
              <w:rPr/>
            </w:pPr>
            <w:r w:rsidDel="00000000" w:rsidR="00000000" w:rsidRPr="00000000">
              <w:rPr>
                <w:rtl w:val="0"/>
              </w:rPr>
              <w:t xml:space="preserve">G2 = chronic urethritis + meds. G3 = strictures/cystitis. </w:t>
            </w:r>
          </w:p>
          <w:p w:rsidR="00000000" w:rsidDel="00000000" w:rsidP="00000000" w:rsidRDefault="00000000" w:rsidRPr="00000000" w14:paraId="00000A92">
            <w:pPr>
              <w:numPr>
                <w:ilvl w:val="0"/>
                <w:numId w:val="99"/>
              </w:numPr>
              <w:rPr>
                <w:u w:val="none"/>
              </w:rPr>
            </w:pPr>
            <w:r w:rsidDel="00000000" w:rsidR="00000000" w:rsidRPr="00000000">
              <w:rPr>
                <w:rFonts w:ascii="Gungsuh" w:cs="Gungsuh" w:eastAsia="Gungsuh" w:hAnsi="Gungsuh"/>
                <w:rtl w:val="0"/>
              </w:rPr>
              <w:t xml:space="preserve">EBRT: Late G3 GU ≤ 5% with most series &lt; 2% even when dose escalating to 86.4 Gy.</w:t>
            </w:r>
          </w:p>
          <w:p w:rsidR="00000000" w:rsidDel="00000000" w:rsidP="00000000" w:rsidRDefault="00000000" w:rsidRPr="00000000" w14:paraId="00000A93">
            <w:pPr>
              <w:numPr>
                <w:ilvl w:val="0"/>
                <w:numId w:val="99"/>
              </w:numPr>
              <w:rPr>
                <w:u w:val="none"/>
              </w:rPr>
            </w:pPr>
            <w:r w:rsidDel="00000000" w:rsidR="00000000" w:rsidRPr="00000000">
              <w:rPr>
                <w:rtl w:val="0"/>
              </w:rPr>
              <w:t xml:space="preserve">LDR: Late G3 GU 19%, half resolved after TURP (9% late G3 overall). Around 1 in 8 pts will use a pad [</w:t>
            </w:r>
            <w:hyperlink w:anchor="vkruo3hfpp9t">
              <w:r w:rsidDel="00000000" w:rsidR="00000000" w:rsidRPr="00000000">
                <w:rPr>
                  <w:rtl w:val="0"/>
                </w:rPr>
                <w:t xml:space="preserve">ASCENDE</w:t>
              </w:r>
            </w:hyperlink>
            <w:r w:rsidDel="00000000" w:rsidR="00000000" w:rsidRPr="00000000">
              <w:rPr>
                <w:rtl w:val="0"/>
              </w:rPr>
              <w:t xml:space="preserve">]. </w:t>
            </w:r>
          </w:p>
          <w:p w:rsidR="00000000" w:rsidDel="00000000" w:rsidP="00000000" w:rsidRDefault="00000000" w:rsidRPr="00000000" w14:paraId="00000A94">
            <w:pPr>
              <w:ind w:left="0" w:firstLine="0"/>
              <w:rPr/>
            </w:pPr>
            <w:r w:rsidDel="00000000" w:rsidR="00000000" w:rsidRPr="00000000">
              <w:rPr>
                <w:b w:val="1"/>
                <w:rtl w:val="0"/>
              </w:rPr>
              <w:t xml:space="preserve">Late GI</w:t>
            </w:r>
            <w:r w:rsidDel="00000000" w:rsidR="00000000" w:rsidRPr="00000000">
              <w:rPr>
                <w:rtl w:val="0"/>
              </w:rPr>
              <w:t xml:space="preserve">: </w:t>
            </w:r>
            <w:r w:rsidDel="00000000" w:rsidR="00000000" w:rsidRPr="00000000">
              <w:rPr>
                <w:rFonts w:ascii="Cardo" w:cs="Cardo" w:eastAsia="Cardo" w:hAnsi="Cardo"/>
                <w:b w:val="1"/>
                <w:rtl w:val="0"/>
              </w:rPr>
              <w:t xml:space="preserve">Grade 2 / 3+ of 2→ 1-</w:t>
            </w:r>
            <w:r w:rsidDel="00000000" w:rsidR="00000000" w:rsidRPr="00000000">
              <w:rPr>
                <w:b w:val="1"/>
                <w:u w:val="single"/>
                <w:rtl w:val="0"/>
              </w:rPr>
              <w:t xml:space="preserve">2</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A95">
            <w:pPr>
              <w:ind w:left="0" w:firstLine="0"/>
              <w:rPr/>
            </w:pPr>
            <w:r w:rsidDel="00000000" w:rsidR="00000000" w:rsidRPr="00000000">
              <w:rPr>
                <w:rtl w:val="0"/>
              </w:rPr>
              <w:t xml:space="preserve">G2 = painless rectal bleeding. G3 = rectal bleeding req transfusion or minor procedure (e.g., APC).</w:t>
            </w:r>
          </w:p>
          <w:p w:rsidR="00000000" w:rsidDel="00000000" w:rsidP="00000000" w:rsidRDefault="00000000" w:rsidRPr="00000000" w14:paraId="00000A96">
            <w:pPr>
              <w:numPr>
                <w:ilvl w:val="0"/>
                <w:numId w:val="28"/>
              </w:numPr>
              <w:rPr>
                <w:u w:val="none"/>
              </w:rPr>
            </w:pPr>
            <w:r w:rsidDel="00000000" w:rsidR="00000000" w:rsidRPr="00000000">
              <w:rPr>
                <w:rFonts w:ascii="Gungsuh" w:cs="Gungsuh" w:eastAsia="Gungsuh" w:hAnsi="Gungsuh"/>
                <w:rtl w:val="0"/>
              </w:rPr>
              <w:t xml:space="preserve">EBRT: Late G3 GI ≤ 1% even when dose escalating to 86.4 Gy.</w:t>
            </w:r>
          </w:p>
          <w:p w:rsidR="00000000" w:rsidDel="00000000" w:rsidP="00000000" w:rsidRDefault="00000000" w:rsidRPr="00000000" w14:paraId="00000A97">
            <w:pPr>
              <w:numPr>
                <w:ilvl w:val="0"/>
                <w:numId w:val="28"/>
              </w:numPr>
              <w:rPr>
                <w:u w:val="none"/>
              </w:rPr>
            </w:pPr>
            <w:r w:rsidDel="00000000" w:rsidR="00000000" w:rsidRPr="00000000">
              <w:rPr>
                <w:rtl w:val="0"/>
              </w:rPr>
              <w:t xml:space="preserve">LDR: Late G3 GI prevalence 1% [</w:t>
            </w:r>
            <w:hyperlink w:anchor="vkruo3hfpp9t">
              <w:r w:rsidDel="00000000" w:rsidR="00000000" w:rsidRPr="00000000">
                <w:rPr>
                  <w:rtl w:val="0"/>
                </w:rPr>
                <w:t xml:space="preserve">ASCENDE</w:t>
              </w:r>
            </w:hyperlink>
            <w:r w:rsidDel="00000000" w:rsidR="00000000" w:rsidRPr="00000000">
              <w:rPr>
                <w:rtl w:val="0"/>
              </w:rPr>
              <w:t xml:space="preserve">]. </w:t>
            </w:r>
          </w:p>
          <w:p w:rsidR="00000000" w:rsidDel="00000000" w:rsidP="00000000" w:rsidRDefault="00000000" w:rsidRPr="00000000" w14:paraId="00000A98">
            <w:pPr>
              <w:ind w:left="0" w:firstLine="0"/>
              <w:rPr/>
            </w:pPr>
            <w:r w:rsidDel="00000000" w:rsidR="00000000" w:rsidRPr="00000000">
              <w:rPr>
                <w:rtl w:val="0"/>
              </w:rPr>
              <w:t xml:space="preserve">See Figure 2 in </w:t>
            </w:r>
            <w:r w:rsidDel="00000000" w:rsidR="00000000" w:rsidRPr="00000000">
              <w:rPr>
                <w:rtl w:val="0"/>
              </w:rPr>
              <w:t xml:space="preserve">[</w:t>
            </w:r>
            <w:hyperlink w:anchor="5umur0c3hu7m">
              <w:r w:rsidDel="00000000" w:rsidR="00000000" w:rsidRPr="00000000">
                <w:rPr>
                  <w:rtl w:val="0"/>
                </w:rPr>
                <w:t xml:space="preserve">Kishan</w:t>
              </w:r>
            </w:hyperlink>
            <w:r w:rsidDel="00000000" w:rsidR="00000000" w:rsidRPr="00000000">
              <w:rPr>
                <w:rtl w:val="0"/>
              </w:rPr>
              <w:t xml:space="preserve">] f</w:t>
            </w:r>
            <w:r w:rsidDel="00000000" w:rsidR="00000000" w:rsidRPr="00000000">
              <w:rPr>
                <w:rtl w:val="0"/>
              </w:rPr>
              <w:t xml:space="preserve">or an excellent breakdown of G3+ GU and late G3+ GI for conventional, SBRT, and LDR/HRT BT.</w:t>
            </w:r>
          </w:p>
        </w:tc>
      </w:tr>
    </w:tbl>
    <w:p w:rsidR="00000000" w:rsidDel="00000000" w:rsidP="00000000" w:rsidRDefault="00000000" w:rsidRPr="00000000" w14:paraId="00000A99">
      <w:pPr>
        <w:pStyle w:val="Heading1"/>
        <w:ind w:left="0" w:firstLine="0"/>
        <w:jc w:val="left"/>
        <w:rPr/>
      </w:pPr>
      <w:bookmarkStart w:colFirst="0" w:colLast="0" w:name="_whhkxpymq9zi" w:id="231"/>
      <w:bookmarkEnd w:id="231"/>
      <w:r w:rsidDel="00000000" w:rsidR="00000000" w:rsidRPr="00000000">
        <w:rPr>
          <w:rtl w:val="0"/>
        </w:rPr>
      </w:r>
    </w:p>
    <w:p w:rsidR="00000000" w:rsidDel="00000000" w:rsidP="00000000" w:rsidRDefault="00000000" w:rsidRPr="00000000" w14:paraId="00000A9A">
      <w:pPr>
        <w:pStyle w:val="Heading2"/>
        <w:rPr/>
      </w:pPr>
      <w:bookmarkStart w:colFirst="0" w:colLast="0" w:name="_clq80fa7152e" w:id="232"/>
      <w:bookmarkEnd w:id="232"/>
      <w:hyperlink w:anchor="_hacuxkgwbl76">
        <w:r w:rsidDel="00000000" w:rsidR="00000000" w:rsidRPr="00000000">
          <w:rPr>
            <w:rtl w:val="0"/>
          </w:rPr>
          <w:t xml:space="preserve">Toxicity/QoL</w:t>
        </w:r>
      </w:hyperlink>
      <w:r w:rsidDel="00000000" w:rsidR="00000000" w:rsidRPr="00000000">
        <w:rPr>
          <w:rtl w:val="0"/>
        </w:rPr>
      </w:r>
    </w:p>
    <w:p w:rsidR="00000000" w:rsidDel="00000000" w:rsidP="00000000" w:rsidRDefault="00000000" w:rsidRPr="00000000" w14:paraId="00000A9B">
      <w:pPr>
        <w:ind w:left="0" w:firstLine="0"/>
        <w:rPr/>
      </w:pPr>
      <w:r w:rsidDel="00000000" w:rsidR="00000000" w:rsidRPr="00000000">
        <w:rPr>
          <w:rtl w:val="0"/>
        </w:rPr>
        <w:t xml:space="preserve">See Summary Box for effects on GI and GU above.</w:t>
      </w:r>
    </w:p>
    <w:p w:rsidR="00000000" w:rsidDel="00000000" w:rsidP="00000000" w:rsidRDefault="00000000" w:rsidRPr="00000000" w14:paraId="00000A9C">
      <w:pPr>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w:t>
      </w:r>
      <w:r w:rsidDel="00000000" w:rsidR="00000000" w:rsidRPr="00000000">
        <w:rPr>
          <w:rtl w:val="0"/>
        </w:rPr>
      </w:r>
    </w:p>
    <w:p w:rsidR="00000000" w:rsidDel="00000000" w:rsidP="00000000" w:rsidRDefault="00000000" w:rsidRPr="00000000" w14:paraId="00000A9D">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Leg, scrotal or penile edema &lt; 1% w RT alone </w:t>
      </w:r>
      <w:r w:rsidDel="00000000" w:rsidR="00000000" w:rsidRPr="00000000">
        <w:rPr>
          <w:rtl w:val="0"/>
        </w:rPr>
        <w:t xml:space="preserve">but may be 10-30% depending on extent of LND and use of oral PDE5i.</w:t>
      </w:r>
    </w:p>
    <w:p w:rsidR="00000000" w:rsidDel="00000000" w:rsidP="00000000" w:rsidRDefault="00000000" w:rsidRPr="00000000" w14:paraId="00000A9E">
      <w:pPr>
        <w:numPr>
          <w:ilvl w:val="0"/>
          <w:numId w:val="85"/>
        </w:numPr>
      </w:pPr>
      <w:r w:rsidDel="00000000" w:rsidR="00000000" w:rsidRPr="00000000">
        <w:rPr>
          <w:rtl w:val="0"/>
        </w:rPr>
        <w:t xml:space="preserve">Absolute excess risk of secondary bladder or rectal cancer is &lt; 0.5%.</w:t>
      </w:r>
      <w:r w:rsidDel="00000000" w:rsidR="00000000" w:rsidRPr="00000000">
        <w:rPr>
          <w:rtl w:val="0"/>
        </w:rPr>
      </w:r>
    </w:p>
    <w:p w:rsidR="00000000" w:rsidDel="00000000" w:rsidP="00000000" w:rsidRDefault="00000000" w:rsidRPr="00000000" w14:paraId="00000A9F">
      <w:pPr>
        <w:numPr>
          <w:ilvl w:val="0"/>
          <w:numId w:val="85"/>
        </w:numPr>
        <w:rPr/>
      </w:pPr>
      <w:r w:rsidDel="00000000" w:rsidR="00000000" w:rsidRPr="00000000">
        <w:rPr>
          <w:rFonts w:ascii="Cardo" w:cs="Cardo" w:eastAsia="Cardo" w:hAnsi="Cardo"/>
          <w:rtl w:val="0"/>
        </w:rPr>
        <w:t xml:space="preserve">Lowest rate of SMNs with Carbon ions / Surgery / photons of 16→ 19→ 24% [</w:t>
      </w:r>
      <w:hyperlink r:id="rId576">
        <w:r w:rsidDel="00000000" w:rsidR="00000000" w:rsidRPr="00000000">
          <w:rPr>
            <w:rtl w:val="0"/>
          </w:rPr>
          <w:t xml:space="preserve">Mohamad Lanc Onc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A0">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SpaceOAR </w:t>
      </w:r>
      <w:r w:rsidDel="00000000" w:rsidR="00000000" w:rsidRPr="00000000">
        <w:rPr>
          <w:rtl w:val="0"/>
        </w:rPr>
        <w:t xml:space="preserve">[</w:t>
      </w:r>
      <w:hyperlink r:id="rId577">
        <w:r w:rsidDel="00000000" w:rsidR="00000000" w:rsidRPr="00000000">
          <w:rPr>
            <w:rtl w:val="0"/>
          </w:rPr>
          <w:t xml:space="preserve">Hamstra IJROBP ‘17</w:t>
        </w:r>
      </w:hyperlink>
      <w:r w:rsidDel="00000000" w:rsidR="00000000" w:rsidRPr="00000000">
        <w:rPr>
          <w:rtl w:val="0"/>
        </w:rPr>
        <w:t xml:space="preserve">]: </w:t>
      </w:r>
      <w:r w:rsidDel="00000000" w:rsidR="00000000" w:rsidRPr="00000000">
        <w:rPr>
          <w:b w:val="1"/>
          <w:rtl w:val="0"/>
        </w:rPr>
        <w:t xml:space="preserve">79.2/44 PO</w:t>
      </w:r>
      <w:r w:rsidDel="00000000" w:rsidR="00000000" w:rsidRPr="00000000">
        <w:rPr>
          <w:rtl w:val="0"/>
        </w:rPr>
        <w:t xml:space="preserve">(SV)</w:t>
      </w:r>
      <w:r w:rsidDel="00000000" w:rsidR="00000000" w:rsidRPr="00000000">
        <w:rPr>
          <w:b w:val="1"/>
          <w:rtl w:val="0"/>
        </w:rPr>
        <w:t xml:space="preserve">RT ± SpaceOAR </w:t>
      </w:r>
      <w:r w:rsidDel="00000000" w:rsidR="00000000" w:rsidRPr="00000000">
        <w:rPr>
          <w:rtl w:val="0"/>
        </w:rPr>
        <w:t xml:space="preserve">(EQD2 74 Gy).</w:t>
        <w:br w:type="textWrapping"/>
        <w:t xml:space="preserve">Toxicity is decreased. Don’t place SpaceOAR if posterior ECE. </w:t>
      </w:r>
    </w:p>
    <w:p w:rsidR="00000000" w:rsidDel="00000000" w:rsidP="00000000" w:rsidRDefault="00000000" w:rsidRPr="00000000" w14:paraId="00000AA1">
      <w:pPr>
        <w:numPr>
          <w:ilvl w:val="1"/>
          <w:numId w:val="85"/>
        </w:numPr>
        <w:spacing w:line="240" w:lineRule="auto"/>
        <w:ind w:left="1440" w:hanging="360"/>
        <w:rPr>
          <w:u w:val="none"/>
        </w:rPr>
      </w:pPr>
      <w:r w:rsidDel="00000000" w:rsidR="00000000" w:rsidRPr="00000000">
        <w:rPr>
          <w:rtl w:val="0"/>
        </w:rPr>
        <w:t xml:space="preserve">222 pts. Prostate only ± SV RT. Excluded men with &gt; 50% cores, men on ADT, and ECE.</w:t>
      </w:r>
    </w:p>
    <w:p w:rsidR="00000000" w:rsidDel="00000000" w:rsidP="00000000" w:rsidRDefault="00000000" w:rsidRPr="00000000" w14:paraId="00000AA2">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G2+ GI toxicity 6→ 0%. </w:t>
      </w:r>
    </w:p>
    <w:p w:rsidR="00000000" w:rsidDel="00000000" w:rsidP="00000000" w:rsidRDefault="00000000" w:rsidRPr="00000000" w14:paraId="00000AA3">
      <w:pPr>
        <w:numPr>
          <w:ilvl w:val="1"/>
          <w:numId w:val="85"/>
        </w:numPr>
        <w:spacing w:line="240" w:lineRule="auto"/>
        <w:ind w:left="1440" w:hanging="360"/>
        <w:rPr>
          <w:u w:val="none"/>
        </w:rPr>
      </w:pPr>
      <w:r w:rsidDel="00000000" w:rsidR="00000000" w:rsidRPr="00000000">
        <w:rPr>
          <w:rtl w:val="0"/>
        </w:rPr>
        <w:t xml:space="preserve">G2+ urinary toxicity ~7%. </w:t>
      </w:r>
    </w:p>
    <w:p w:rsidR="00000000" w:rsidDel="00000000" w:rsidP="00000000" w:rsidRDefault="00000000" w:rsidRPr="00000000" w14:paraId="00000AA4">
      <w:pPr>
        <w:numPr>
          <w:ilvl w:val="1"/>
          <w:numId w:val="85"/>
        </w:numPr>
        <w:spacing w:line="240" w:lineRule="auto"/>
        <w:ind w:left="1440" w:hanging="360"/>
        <w:rPr>
          <w:u w:val="none"/>
        </w:rPr>
      </w:pPr>
      <w:r w:rsidDel="00000000" w:rsidR="00000000" w:rsidRPr="00000000">
        <w:rPr>
          <w:rtl w:val="0"/>
        </w:rPr>
        <w:t xml:space="preserve">Bowel QoL improved 6 months onwards until evening out at 3y. </w:t>
      </w:r>
    </w:p>
    <w:p w:rsidR="00000000" w:rsidDel="00000000" w:rsidP="00000000" w:rsidRDefault="00000000" w:rsidRPr="00000000" w14:paraId="00000AA5">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3y large declines in bowel QoL of 21→ 5%, 3y large declines in urinary QoL 23→ 8%. </w:t>
      </w:r>
    </w:p>
    <w:p w:rsidR="00000000" w:rsidDel="00000000" w:rsidP="00000000" w:rsidRDefault="00000000" w:rsidRPr="00000000" w14:paraId="00000AA6">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Decent source for constraints for isolated PLN or pAO nodal recurrences </w:t>
      </w:r>
      <w:r w:rsidDel="00000000" w:rsidR="00000000" w:rsidRPr="00000000">
        <w:rPr>
          <w:rtl w:val="0"/>
        </w:rPr>
        <w:t xml:space="preserve">[</w:t>
      </w:r>
      <w:hyperlink r:id="rId578">
        <w:r w:rsidDel="00000000" w:rsidR="00000000" w:rsidRPr="00000000">
          <w:rPr>
            <w:rtl w:val="0"/>
          </w:rPr>
          <w:t xml:space="preserve">Jethwa ARO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45-56.25/25 </w:t>
      </w:r>
      <w:r w:rsidDel="00000000" w:rsidR="00000000" w:rsidRPr="00000000">
        <w:rPr>
          <w:rtl w:val="0"/>
        </w:rPr>
        <w:t xml:space="preserve">(1.8-2.25 Gy).</w:t>
      </w:r>
    </w:p>
    <w:p w:rsidR="00000000" w:rsidDel="00000000" w:rsidP="00000000" w:rsidRDefault="00000000" w:rsidRPr="00000000" w14:paraId="00000AA7">
      <w:pPr>
        <w:numPr>
          <w:ilvl w:val="1"/>
          <w:numId w:val="85"/>
        </w:numPr>
        <w:spacing w:line="240" w:lineRule="auto"/>
        <w:ind w:left="1440" w:hanging="360"/>
        <w:rPr>
          <w:u w:val="none"/>
        </w:rPr>
      </w:pPr>
      <w:r w:rsidDel="00000000" w:rsidR="00000000" w:rsidRPr="00000000">
        <w:rPr>
          <w:rtl w:val="0"/>
        </w:rPr>
        <w:t xml:space="preserve">107 pts. 2013-2016. Median PSA 2.3 ng/mL. Choline-avid median 2 lesions. PLN 53% ± pAO 40%. MFU 16 mo. </w:t>
      </w:r>
    </w:p>
    <w:p w:rsidR="00000000" w:rsidDel="00000000" w:rsidP="00000000" w:rsidRDefault="00000000" w:rsidRPr="00000000" w14:paraId="00000AA8">
      <w:pPr>
        <w:numPr>
          <w:ilvl w:val="2"/>
          <w:numId w:val="85"/>
        </w:numPr>
        <w:spacing w:line="240" w:lineRule="auto"/>
        <w:ind w:left="2160" w:hanging="360"/>
        <w:rPr>
          <w:u w:val="none"/>
        </w:rPr>
      </w:pPr>
      <w:r w:rsidDel="00000000" w:rsidR="00000000" w:rsidRPr="00000000">
        <w:rPr>
          <w:rtl w:val="0"/>
        </w:rPr>
        <w:t xml:space="preserve">RT naive patients received a sequential boost to a median of 68 Gy.</w:t>
      </w:r>
    </w:p>
    <w:p w:rsidR="00000000" w:rsidDel="00000000" w:rsidP="00000000" w:rsidRDefault="00000000" w:rsidRPr="00000000" w14:paraId="00000AA9">
      <w:pPr>
        <w:numPr>
          <w:ilvl w:val="2"/>
          <w:numId w:val="85"/>
        </w:numPr>
        <w:spacing w:line="240" w:lineRule="auto"/>
        <w:ind w:left="2160" w:hanging="360"/>
        <w:rPr>
          <w:u w:val="none"/>
        </w:rPr>
      </w:pPr>
      <w:r w:rsidDel="00000000" w:rsidR="00000000" w:rsidRPr="00000000">
        <w:rPr>
          <w:rtl w:val="0"/>
        </w:rPr>
        <w:t xml:space="preserve">81% received androgen suppression with Median duration of 16 mo.</w:t>
      </w:r>
    </w:p>
    <w:p w:rsidR="00000000" w:rsidDel="00000000" w:rsidP="00000000" w:rsidRDefault="00000000" w:rsidRPr="00000000" w14:paraId="00000AAA">
      <w:pPr>
        <w:numPr>
          <w:ilvl w:val="1"/>
          <w:numId w:val="85"/>
        </w:numPr>
        <w:spacing w:line="240" w:lineRule="auto"/>
        <w:ind w:left="1440" w:hanging="360"/>
        <w:rPr>
          <w:u w:val="none"/>
        </w:rPr>
      </w:pPr>
      <w:r w:rsidDel="00000000" w:rsidR="00000000" w:rsidRPr="00000000">
        <w:rPr>
          <w:rtl w:val="0"/>
        </w:rPr>
        <w:t xml:space="preserve">CTV1 (PLN) = WPRT with superior margin at level of the aortic bifurcation ± presacrals below S2-3 as indicated.</w:t>
      </w:r>
    </w:p>
    <w:p w:rsidR="00000000" w:rsidDel="00000000" w:rsidP="00000000" w:rsidRDefault="00000000" w:rsidRPr="00000000" w14:paraId="00000AAB">
      <w:pPr>
        <w:numPr>
          <w:ilvl w:val="1"/>
          <w:numId w:val="85"/>
        </w:numPr>
        <w:spacing w:line="240" w:lineRule="auto"/>
        <w:ind w:left="1440" w:hanging="360"/>
        <w:rPr>
          <w:u w:val="none"/>
        </w:rPr>
      </w:pPr>
      <w:r w:rsidDel="00000000" w:rsidR="00000000" w:rsidRPr="00000000">
        <w:rPr>
          <w:rtl w:val="0"/>
        </w:rPr>
        <w:t xml:space="preserve">CTV1 (pAO) = PLN + 1.5 - 2 cm above the most superior CholPET-avid site of recurrence.</w:t>
      </w:r>
    </w:p>
    <w:p w:rsidR="00000000" w:rsidDel="00000000" w:rsidP="00000000" w:rsidRDefault="00000000" w:rsidRPr="00000000" w14:paraId="00000AAC">
      <w:pPr>
        <w:numPr>
          <w:ilvl w:val="1"/>
          <w:numId w:val="85"/>
        </w:numPr>
        <w:spacing w:line="240" w:lineRule="auto"/>
        <w:ind w:left="1440" w:hanging="360"/>
        <w:rPr>
          <w:u w:val="none"/>
        </w:rPr>
      </w:pPr>
      <w:r w:rsidDel="00000000" w:rsidR="00000000" w:rsidRPr="00000000">
        <w:rPr>
          <w:rtl w:val="0"/>
        </w:rPr>
        <w:t xml:space="preserve">CTV2 = GTV + 0.5 - 1.0 cm.</w:t>
      </w:r>
    </w:p>
    <w:p w:rsidR="00000000" w:rsidDel="00000000" w:rsidP="00000000" w:rsidRDefault="00000000" w:rsidRPr="00000000" w14:paraId="00000AAD">
      <w:pPr>
        <w:numPr>
          <w:ilvl w:val="1"/>
          <w:numId w:val="85"/>
        </w:numPr>
        <w:spacing w:line="240" w:lineRule="auto"/>
        <w:ind w:left="1440" w:hanging="360"/>
        <w:rPr>
          <w:u w:val="none"/>
        </w:rPr>
      </w:pPr>
      <w:r w:rsidDel="00000000" w:rsidR="00000000" w:rsidRPr="00000000">
        <w:rPr>
          <w:rtl w:val="0"/>
        </w:rPr>
        <w:t xml:space="preserve">See Table 3 for constraints. See Table 4 and Figure 2 for AE outcomes.</w:t>
      </w:r>
    </w:p>
    <w:p w:rsidR="00000000" w:rsidDel="00000000" w:rsidP="00000000" w:rsidRDefault="00000000" w:rsidRPr="00000000" w14:paraId="00000AAE">
      <w:pPr>
        <w:numPr>
          <w:ilvl w:val="1"/>
          <w:numId w:val="85"/>
        </w:numPr>
        <w:spacing w:line="240" w:lineRule="auto"/>
        <w:ind w:left="1440" w:hanging="360"/>
        <w:rPr>
          <w:u w:val="none"/>
        </w:rPr>
      </w:pPr>
      <w:r w:rsidDel="00000000" w:rsidR="00000000" w:rsidRPr="00000000">
        <w:rPr>
          <w:rtl w:val="0"/>
        </w:rPr>
        <w:t xml:space="preserve">There were no significant changes in G1-2 GU AEs although differences arose at 4-mo and 14-mo assessments.</w:t>
      </w:r>
    </w:p>
    <w:p w:rsidR="00000000" w:rsidDel="00000000" w:rsidP="00000000" w:rsidRDefault="00000000" w:rsidRPr="00000000" w14:paraId="00000AAF">
      <w:pPr>
        <w:pStyle w:val="Heading3"/>
        <w:ind w:left="0" w:firstLine="0"/>
        <w:rPr/>
      </w:pPr>
      <w:bookmarkStart w:colFirst="0" w:colLast="0" w:name="_i1p10e9r1heo" w:id="233"/>
      <w:bookmarkEnd w:id="233"/>
      <w:r w:rsidDel="00000000" w:rsidR="00000000" w:rsidRPr="00000000">
        <w:rPr>
          <w:rtl w:val="0"/>
        </w:rPr>
      </w:r>
    </w:p>
    <w:p w:rsidR="00000000" w:rsidDel="00000000" w:rsidP="00000000" w:rsidRDefault="00000000" w:rsidRPr="00000000" w14:paraId="00000AB0">
      <w:pPr>
        <w:pStyle w:val="Heading3"/>
        <w:ind w:left="0" w:firstLine="0"/>
        <w:rPr/>
      </w:pPr>
      <w:bookmarkStart w:colFirst="0" w:colLast="0" w:name="_o3rdn9xy1bqh" w:id="234"/>
      <w:bookmarkEnd w:id="234"/>
      <w:hyperlink w:anchor="_clq80fa7152e">
        <w:r w:rsidDel="00000000" w:rsidR="00000000" w:rsidRPr="00000000">
          <w:rPr>
            <w:u w:val="single"/>
            <w:rtl w:val="0"/>
          </w:rPr>
          <w:t xml:space="preserve">I</w:t>
        </w:r>
      </w:hyperlink>
      <w:hyperlink w:anchor="_clq80fa7152e">
        <w:r w:rsidDel="00000000" w:rsidR="00000000" w:rsidRPr="00000000">
          <w:rPr>
            <w:u w:val="single"/>
            <w:rtl w:val="0"/>
          </w:rPr>
          <w:t xml:space="preserve">MRT/IGRT </w:t>
        </w:r>
      </w:hyperlink>
      <w:r w:rsidDel="00000000" w:rsidR="00000000" w:rsidRPr="00000000">
        <w:rPr>
          <w:rtl w:val="0"/>
        </w:rPr>
      </w:r>
    </w:p>
    <w:p w:rsidR="00000000" w:rsidDel="00000000" w:rsidP="00000000" w:rsidRDefault="00000000" w:rsidRPr="00000000" w14:paraId="00000AB1">
      <w:pPr>
        <w:ind w:left="0" w:firstLine="0"/>
        <w:rPr/>
      </w:pPr>
      <w:r w:rsidDel="00000000" w:rsidR="00000000" w:rsidRPr="00000000">
        <w:rPr>
          <w:rFonts w:ascii="Gungsuh" w:cs="Gungsuh" w:eastAsia="Gungsuh" w:hAnsi="Gungsuh"/>
          <w:rtl w:val="0"/>
        </w:rPr>
        <w:t xml:space="preserve">Numerous retrospective studies have demonstrated late G3+ GU or GI RT toxicity with IMRT is ≤ 2% and ≤ 1%, respectively.</w:t>
      </w:r>
    </w:p>
    <w:p w:rsidR="00000000" w:rsidDel="00000000" w:rsidP="00000000" w:rsidRDefault="00000000" w:rsidRPr="00000000" w14:paraId="00000AB2">
      <w:pPr>
        <w:ind w:left="0" w:firstLine="0"/>
        <w:rPr/>
      </w:pPr>
      <w:r w:rsidDel="00000000" w:rsidR="00000000" w:rsidRPr="00000000">
        <w:rPr>
          <w:rtl w:val="0"/>
        </w:rPr>
        <w:t xml:space="preserve">[</w:t>
      </w:r>
      <w:hyperlink w:anchor="sprca5lh95de">
        <w:r w:rsidDel="00000000" w:rsidR="00000000" w:rsidRPr="00000000">
          <w:rPr>
            <w:rtl w:val="0"/>
          </w:rPr>
          <w:t xml:space="preserve">RTOG 94-13</w:t>
        </w:r>
      </w:hyperlink>
      <w:r w:rsidDel="00000000" w:rsidR="00000000" w:rsidRPr="00000000">
        <w:rPr>
          <w:rtl w:val="0"/>
        </w:rPr>
        <w:t xml:space="preserve">] was a 3D study which demonstrated that late G3+ GI was ~2%, triple that if nADT and WPRT were given.</w:t>
      </w:r>
    </w:p>
    <w:bookmarkStart w:colFirst="0" w:colLast="0" w:name="39rjq8z528i2" w:id="235"/>
    <w:bookmarkEnd w:id="235"/>
    <w:p w:rsidR="00000000" w:rsidDel="00000000" w:rsidP="00000000" w:rsidRDefault="00000000" w:rsidRPr="00000000" w14:paraId="00000AB3">
      <w:pPr>
        <w:ind w:left="0" w:firstLine="0"/>
        <w:rPr/>
      </w:pPr>
      <w:r w:rsidDel="00000000" w:rsidR="00000000" w:rsidRPr="00000000">
        <w:rPr>
          <w:rtl w:val="0"/>
        </w:rPr>
        <w:t xml:space="preserve">UK Database study below suggests MSKCC and RTOG 94-13 may be under-reporting late toxicity.</w:t>
      </w:r>
    </w:p>
    <w:p w:rsidR="00000000" w:rsidDel="00000000" w:rsidP="00000000" w:rsidRDefault="00000000" w:rsidRPr="00000000" w14:paraId="00000AB4">
      <w:pPr>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w:t>
      </w:r>
    </w:p>
    <w:p w:rsidR="00000000" w:rsidDel="00000000" w:rsidP="00000000" w:rsidRDefault="00000000" w:rsidRPr="00000000" w14:paraId="00000AB5">
      <w:pPr>
        <w:numPr>
          <w:ilvl w:val="0"/>
          <w:numId w:val="85"/>
        </w:numPr>
        <w:rPr>
          <w:b w:val="1"/>
        </w:rPr>
      </w:pPr>
      <w:r w:rsidDel="00000000" w:rsidR="00000000" w:rsidRPr="00000000">
        <w:rPr>
          <w:b w:val="1"/>
          <w:rtl w:val="0"/>
        </w:rPr>
        <w:t xml:space="preserve">UK Database </w:t>
      </w:r>
      <w:r w:rsidDel="00000000" w:rsidR="00000000" w:rsidRPr="00000000">
        <w:rPr>
          <w:rtl w:val="0"/>
        </w:rPr>
        <w:t xml:space="preserve">[</w:t>
      </w:r>
      <w:hyperlink r:id="rId579">
        <w:r w:rsidDel="00000000" w:rsidR="00000000" w:rsidRPr="00000000">
          <w:rPr>
            <w:rtl w:val="0"/>
          </w:rPr>
          <w:t xml:space="preserve">Parry JCO '19</w:t>
        </w:r>
      </w:hyperlink>
      <w:r w:rsidDel="00000000" w:rsidR="00000000" w:rsidRPr="00000000">
        <w:rPr>
          <w:rtl w:val="0"/>
        </w:rPr>
        <w:t xml:space="preserve">]: Retro. </w:t>
      </w:r>
      <w:r w:rsidDel="00000000" w:rsidR="00000000" w:rsidRPr="00000000">
        <w:rPr>
          <w:b w:val="1"/>
          <w:rtl w:val="0"/>
        </w:rPr>
        <w:t xml:space="preserve">Prostate-only ± PLN IMRT</w:t>
      </w:r>
      <w:r w:rsidDel="00000000" w:rsidR="00000000" w:rsidRPr="00000000">
        <w:rPr>
          <w:rtl w:val="0"/>
        </w:rPr>
        <w:t xml:space="preserve">.</w:t>
        <w:br w:type="textWrapping"/>
        <w:t xml:space="preserve">TBL </w:t>
      </w:r>
      <w:hyperlink r:id="rId580">
        <w:r w:rsidDel="00000000" w:rsidR="00000000" w:rsidRPr="00000000">
          <w:rPr>
            <w:vertAlign w:val="superscript"/>
            <w:rtl w:val="0"/>
          </w:rPr>
          <w:t xml:space="preserve">QS</w:t>
        </w:r>
      </w:hyperlink>
      <w:r w:rsidDel="00000000" w:rsidR="00000000" w:rsidRPr="00000000">
        <w:rPr>
          <w:rtl w:val="0"/>
        </w:rPr>
        <w:t xml:space="preserve">: This look at a large retrospective UK database demonstrates identical rates of GI and GU toxicity at 3 years following IMRT treatment of the prostate with or without inclusion of pelvic nodes.</w:t>
      </w:r>
    </w:p>
    <w:p w:rsidR="00000000" w:rsidDel="00000000" w:rsidP="00000000" w:rsidRDefault="00000000" w:rsidRPr="00000000" w14:paraId="00000AB6">
      <w:pPr>
        <w:ind w:firstLine="720"/>
        <w:rPr/>
      </w:pPr>
      <w:r w:rsidDel="00000000" w:rsidR="00000000" w:rsidRPr="00000000">
        <w:rPr>
          <w:rFonts w:ascii="Gungsuh" w:cs="Gungsuh" w:eastAsia="Gungsuh" w:hAnsi="Gungsuh"/>
          <w:rtl w:val="0"/>
        </w:rPr>
        <w:t xml:space="preserve">Issue: These rates of G3 toxicity are MUCH higher than reported on MSKCC series below (i.e., ≤ 2% GU toxicity, ≤ 1% GI toxicity) and [</w:t>
      </w:r>
      <w:hyperlink w:anchor="sprca5lh95de">
        <w:r w:rsidDel="00000000" w:rsidR="00000000" w:rsidRPr="00000000">
          <w:rPr>
            <w:rtl w:val="0"/>
          </w:rPr>
          <w:t xml:space="preserve">RTOG 94-13</w:t>
        </w:r>
      </w:hyperlink>
      <w:r w:rsidDel="00000000" w:rsidR="00000000" w:rsidRPr="00000000">
        <w:rPr>
          <w:rtl w:val="0"/>
        </w:rPr>
        <w:t xml:space="preserve">]. </w:t>
      </w:r>
      <w:r w:rsidDel="00000000" w:rsidR="00000000" w:rsidRPr="00000000">
        <w:rPr>
          <w:i w:val="1"/>
          <w:rtl w:val="0"/>
        </w:rPr>
        <w:t xml:space="preserve">Are toxicities being under-reported on other studies, or does this series over-report toxicity?</w:t>
      </w:r>
      <w:r w:rsidDel="00000000" w:rsidR="00000000" w:rsidRPr="00000000">
        <w:rPr>
          <w:rtl w:val="0"/>
        </w:rPr>
      </w:r>
    </w:p>
    <w:p w:rsidR="00000000" w:rsidDel="00000000" w:rsidP="00000000" w:rsidRDefault="00000000" w:rsidRPr="00000000" w14:paraId="00000AB7">
      <w:pPr>
        <w:numPr>
          <w:ilvl w:val="1"/>
          <w:numId w:val="85"/>
        </w:numPr>
        <w:ind w:left="1440" w:hanging="360"/>
        <w:rPr/>
      </w:pPr>
      <w:r w:rsidDel="00000000" w:rsidR="00000000" w:rsidRPr="00000000">
        <w:rPr>
          <w:rtl w:val="0"/>
        </w:rPr>
        <w:t xml:space="preserve">3,845 men with HR localized or locally advanced prostate cancer treated with IMRT 2010-2013. MFU ~3y. </w:t>
      </w:r>
    </w:p>
    <w:p w:rsidR="00000000" w:rsidDel="00000000" w:rsidP="00000000" w:rsidRDefault="00000000" w:rsidRPr="00000000" w14:paraId="00000AB8">
      <w:pPr>
        <w:numPr>
          <w:ilvl w:val="2"/>
          <w:numId w:val="85"/>
        </w:numPr>
        <w:ind w:left="2160" w:hanging="360"/>
        <w:rPr>
          <w:u w:val="none"/>
        </w:rPr>
      </w:pPr>
      <w:r w:rsidDel="00000000" w:rsidR="00000000" w:rsidRPr="00000000">
        <w:rPr>
          <w:rtl w:val="0"/>
        </w:rPr>
        <w:t xml:space="preserve">Severe toxicity defined as any urinary or bowel toxicity after RT that was severe enough to require a diagnostic or therapeutic procedure.</w:t>
      </w:r>
    </w:p>
    <w:p w:rsidR="00000000" w:rsidDel="00000000" w:rsidP="00000000" w:rsidRDefault="00000000" w:rsidRPr="00000000" w14:paraId="00000AB9">
      <w:pPr>
        <w:numPr>
          <w:ilvl w:val="2"/>
          <w:numId w:val="85"/>
        </w:numPr>
        <w:ind w:left="2160" w:hanging="360"/>
        <w:rPr>
          <w:u w:val="none"/>
        </w:rPr>
      </w:pPr>
      <w:r w:rsidDel="00000000" w:rsidR="00000000" w:rsidRPr="00000000">
        <w:rPr>
          <w:rtl w:val="0"/>
        </w:rPr>
        <w:t xml:space="preserve">GU toxicity included a procedure of the lower urinary tract with a diagnosis of hematuria, cystitis, GU obstruction, retention, stricture or incontinence.</w:t>
      </w:r>
    </w:p>
    <w:p w:rsidR="00000000" w:rsidDel="00000000" w:rsidP="00000000" w:rsidRDefault="00000000" w:rsidRPr="00000000" w14:paraId="00000ABA">
      <w:pPr>
        <w:numPr>
          <w:ilvl w:val="2"/>
          <w:numId w:val="85"/>
        </w:numPr>
        <w:ind w:left="2160" w:hanging="360"/>
        <w:rPr>
          <w:u w:val="none"/>
        </w:rPr>
      </w:pPr>
      <w:r w:rsidDel="00000000" w:rsidR="00000000" w:rsidRPr="00000000">
        <w:rPr>
          <w:rtl w:val="0"/>
        </w:rPr>
        <w:t xml:space="preserve">GI toxicity included an endoscopic procedure or an anal or peri-anal operation alongside a relevant diagnosis for gastroenteritis, colitis, proctitis, lower GI fistula, stenosis, ulcer, or hemorrhage.</w:t>
      </w:r>
    </w:p>
    <w:p w:rsidR="00000000" w:rsidDel="00000000" w:rsidP="00000000" w:rsidRDefault="00000000" w:rsidRPr="00000000" w14:paraId="00000ABB">
      <w:pPr>
        <w:numPr>
          <w:ilvl w:val="1"/>
          <w:numId w:val="85"/>
        </w:numPr>
        <w:ind w:left="1440" w:hanging="360"/>
        <w:rPr/>
      </w:pPr>
      <w:r w:rsidDel="00000000" w:rsidR="00000000" w:rsidRPr="00000000">
        <w:rPr>
          <w:rtl w:val="0"/>
        </w:rPr>
        <w:t xml:space="preserve">3y cumulative G3 GI toxicity ~14%</w:t>
      </w:r>
    </w:p>
    <w:p w:rsidR="00000000" w:rsidDel="00000000" w:rsidP="00000000" w:rsidRDefault="00000000" w:rsidRPr="00000000" w14:paraId="00000ABC">
      <w:pPr>
        <w:numPr>
          <w:ilvl w:val="1"/>
          <w:numId w:val="85"/>
        </w:numPr>
        <w:ind w:left="1440" w:hanging="360"/>
        <w:rPr/>
      </w:pPr>
      <w:r w:rsidDel="00000000" w:rsidR="00000000" w:rsidRPr="00000000">
        <w:rPr>
          <w:rFonts w:ascii="Cardo" w:cs="Cardo" w:eastAsia="Cardo" w:hAnsi="Cardo"/>
          <w:rtl w:val="0"/>
        </w:rPr>
        <w:t xml:space="preserve">3y cumulative G3 GU toxicity 8→ 9%.</w:t>
      </w:r>
      <w:r w:rsidDel="00000000" w:rsidR="00000000" w:rsidRPr="00000000">
        <w:rPr>
          <w:rtl w:val="0"/>
        </w:rPr>
      </w:r>
    </w:p>
    <w:p w:rsidR="00000000" w:rsidDel="00000000" w:rsidP="00000000" w:rsidRDefault="00000000" w:rsidRPr="00000000" w14:paraId="00000ABD">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1">
        <w:r w:rsidDel="00000000" w:rsidR="00000000" w:rsidRPr="00000000">
          <w:rPr>
            <w:rtl w:val="0"/>
          </w:rPr>
          <w:t xml:space="preserve">Zelefsky RTO '00</w:t>
        </w:r>
      </w:hyperlink>
      <w:r w:rsidDel="00000000" w:rsidR="00000000" w:rsidRPr="00000000">
        <w:rPr>
          <w:rtl w:val="0"/>
        </w:rPr>
        <w:t xml:space="preserve">, </w:t>
      </w:r>
      <w:hyperlink r:id="rId582">
        <w:r w:rsidDel="00000000" w:rsidR="00000000" w:rsidRPr="00000000">
          <w:rPr>
            <w:rtl w:val="0"/>
          </w:rPr>
          <w:t xml:space="preserve">Cancer '10</w:t>
        </w:r>
      </w:hyperlink>
      <w:r w:rsidDel="00000000" w:rsidR="00000000" w:rsidRPr="00000000">
        <w:rPr>
          <w:rtl w:val="0"/>
        </w:rPr>
        <w:t xml:space="preserve">]: Retro. </w:t>
      </w:r>
      <w:r w:rsidDel="00000000" w:rsidR="00000000" w:rsidRPr="00000000">
        <w:rPr>
          <w:b w:val="1"/>
          <w:rtl w:val="0"/>
        </w:rPr>
        <w:t xml:space="preserve">81 Gy 3D vs. IMRT</w:t>
      </w:r>
      <w:r w:rsidDel="00000000" w:rsidR="00000000" w:rsidRPr="00000000">
        <w:rPr>
          <w:rtl w:val="0"/>
        </w:rPr>
        <w:t xml:space="preserve">.</w:t>
      </w:r>
    </w:p>
    <w:p w:rsidR="00000000" w:rsidDel="00000000" w:rsidP="00000000" w:rsidRDefault="00000000" w:rsidRPr="00000000" w14:paraId="00000ABE">
      <w:pPr>
        <w:ind w:firstLine="720"/>
        <w:rPr/>
      </w:pPr>
      <w:r w:rsidDel="00000000" w:rsidR="00000000" w:rsidRPr="00000000">
        <w:rPr>
          <w:rtl w:val="0"/>
        </w:rPr>
        <w:t xml:space="preserve">Acute G2+ GU appears to be 36%, while acute G2 GI+ appears to be 12%.</w:t>
      </w:r>
    </w:p>
    <w:p w:rsidR="00000000" w:rsidDel="00000000" w:rsidP="00000000" w:rsidRDefault="00000000" w:rsidRPr="00000000" w14:paraId="00000ABF">
      <w:pPr>
        <w:ind w:firstLine="720"/>
        <w:rPr/>
      </w:pPr>
      <w:r w:rsidDel="00000000" w:rsidR="00000000" w:rsidRPr="00000000">
        <w:rPr>
          <w:rtl w:val="0"/>
        </w:rPr>
        <w:t xml:space="preserve">Late G3+ GU appears to be 5%, while late G3+ GI appears to be 1%.</w:t>
      </w:r>
    </w:p>
    <w:p w:rsidR="00000000" w:rsidDel="00000000" w:rsidP="00000000" w:rsidRDefault="00000000" w:rsidRPr="00000000" w14:paraId="00000AC0">
      <w:pPr>
        <w:numPr>
          <w:ilvl w:val="1"/>
          <w:numId w:val="85"/>
        </w:numPr>
        <w:ind w:left="1440" w:hanging="360"/>
        <w:rPr/>
      </w:pPr>
      <w:r w:rsidDel="00000000" w:rsidR="00000000" w:rsidRPr="00000000">
        <w:rPr>
          <w:rtl w:val="0"/>
        </w:rPr>
        <w:t xml:space="preserve">61 pts 3D, 171 pts IMRT. 1992-1998. cT1c-T3. MFU 10y.</w:t>
      </w:r>
      <w:r w:rsidDel="00000000" w:rsidR="00000000" w:rsidRPr="00000000">
        <w:rPr>
          <w:rtl w:val="0"/>
        </w:rPr>
      </w:r>
    </w:p>
    <w:p w:rsidR="00000000" w:rsidDel="00000000" w:rsidP="00000000" w:rsidRDefault="00000000" w:rsidRPr="00000000" w14:paraId="00000AC1">
      <w:pPr>
        <w:numPr>
          <w:ilvl w:val="1"/>
          <w:numId w:val="85"/>
        </w:numPr>
        <w:ind w:left="1440" w:hanging="360"/>
        <w:rPr/>
      </w:pPr>
      <w:r w:rsidDel="00000000" w:rsidR="00000000" w:rsidRPr="00000000">
        <w:rPr>
          <w:rFonts w:ascii="Cardo" w:cs="Cardo" w:eastAsia="Cardo" w:hAnsi="Cardo"/>
          <w:b w:val="1"/>
          <w:rtl w:val="0"/>
        </w:rPr>
        <w:t xml:space="preserve">2y G2 GI of 10→ 2%</w:t>
      </w:r>
      <w:r w:rsidDel="00000000" w:rsidR="00000000" w:rsidRPr="00000000">
        <w:rPr>
          <w:rtl w:val="0"/>
        </w:rPr>
        <w:t xml:space="preserve">.</w:t>
      </w:r>
      <w:r w:rsidDel="00000000" w:rsidR="00000000" w:rsidRPr="00000000">
        <w:rPr>
          <w:i w:val="1"/>
          <w:rtl w:val="0"/>
        </w:rPr>
        <w:t xml:space="preserve"> IMRT significantly reduced late G2-3 GI effects.</w:t>
      </w:r>
    </w:p>
    <w:p w:rsidR="00000000" w:rsidDel="00000000" w:rsidP="00000000" w:rsidRDefault="00000000" w:rsidRPr="00000000" w14:paraId="00000AC2">
      <w:pPr>
        <w:numPr>
          <w:ilvl w:val="1"/>
          <w:numId w:val="85"/>
        </w:numPr>
        <w:ind w:left="1440" w:hanging="360"/>
        <w:rPr/>
      </w:pPr>
      <w:r w:rsidDel="00000000" w:rsidR="00000000" w:rsidRPr="00000000">
        <w:rPr>
          <w:rFonts w:ascii="Cardo" w:cs="Cardo" w:eastAsia="Cardo" w:hAnsi="Cardo"/>
          <w:rtl w:val="0"/>
        </w:rPr>
        <w:t xml:space="preserve">Acute G2 / 3 GU in the IMRT cohort from 1992-1998 of 36→ 0.5%.</w:t>
      </w:r>
      <w:r w:rsidDel="00000000" w:rsidR="00000000" w:rsidRPr="00000000">
        <w:rPr>
          <w:rtl w:val="0"/>
        </w:rPr>
      </w:r>
    </w:p>
    <w:p w:rsidR="00000000" w:rsidDel="00000000" w:rsidP="00000000" w:rsidRDefault="00000000" w:rsidRPr="00000000" w14:paraId="00000AC3">
      <w:pPr>
        <w:numPr>
          <w:ilvl w:val="1"/>
          <w:numId w:val="85"/>
        </w:numPr>
        <w:ind w:left="1440" w:hanging="360"/>
        <w:rPr/>
      </w:pPr>
      <w:r w:rsidDel="00000000" w:rsidR="00000000" w:rsidRPr="00000000">
        <w:rPr>
          <w:rFonts w:ascii="Cardo" w:cs="Cardo" w:eastAsia="Cardo" w:hAnsi="Cardo"/>
          <w:rtl w:val="0"/>
        </w:rPr>
        <w:t xml:space="preserve">Acute G2 / 3 GI in the IMRT cohort from 1992-1998 of 12→ 0%.</w:t>
      </w:r>
    </w:p>
    <w:p w:rsidR="00000000" w:rsidDel="00000000" w:rsidP="00000000" w:rsidRDefault="00000000" w:rsidRPr="00000000" w14:paraId="00000AC4">
      <w:pPr>
        <w:numPr>
          <w:ilvl w:val="1"/>
          <w:numId w:val="85"/>
        </w:numPr>
        <w:ind w:left="1440" w:hanging="360"/>
        <w:rPr/>
      </w:pPr>
      <w:r w:rsidDel="00000000" w:rsidR="00000000" w:rsidRPr="00000000">
        <w:rPr>
          <w:rFonts w:ascii="Cardo" w:cs="Cardo" w:eastAsia="Cardo" w:hAnsi="Cardo"/>
          <w:rtl w:val="0"/>
        </w:rPr>
        <w:t xml:space="preserve">2y G2 / 3 GU in the IMRT cohort from 1992-1998 of 9→ 0%.</w:t>
      </w:r>
    </w:p>
    <w:p w:rsidR="00000000" w:rsidDel="00000000" w:rsidP="00000000" w:rsidRDefault="00000000" w:rsidRPr="00000000" w14:paraId="00000AC5">
      <w:pPr>
        <w:numPr>
          <w:ilvl w:val="1"/>
          <w:numId w:val="85"/>
        </w:numPr>
        <w:ind w:left="1440" w:hanging="360"/>
        <w:rPr/>
      </w:pPr>
      <w:r w:rsidDel="00000000" w:rsidR="00000000" w:rsidRPr="00000000">
        <w:rPr>
          <w:rFonts w:ascii="Cardo" w:cs="Cardo" w:eastAsia="Cardo" w:hAnsi="Cardo"/>
          <w:rtl w:val="0"/>
        </w:rPr>
        <w:t xml:space="preserve">2y G2 / 3 GI in the IMRT cohort from 1992-1998 of 0.5→ 0.5%.</w:t>
      </w:r>
    </w:p>
    <w:p w:rsidR="00000000" w:rsidDel="00000000" w:rsidP="00000000" w:rsidRDefault="00000000" w:rsidRPr="00000000" w14:paraId="00000AC6">
      <w:pPr>
        <w:numPr>
          <w:ilvl w:val="1"/>
          <w:numId w:val="85"/>
        </w:numPr>
        <w:ind w:left="1440" w:hanging="360"/>
      </w:pPr>
      <w:r w:rsidDel="00000000" w:rsidR="00000000" w:rsidRPr="00000000">
        <w:rPr>
          <w:rFonts w:ascii="Cardo" w:cs="Cardo" w:eastAsia="Cardo" w:hAnsi="Cardo"/>
          <w:rtl w:val="0"/>
        </w:rPr>
        <w:t xml:space="preserve">10y bcPFS for LR / IR / HR of 81→ 78→ 62%. </w:t>
      </w:r>
    </w:p>
    <w:p w:rsidR="00000000" w:rsidDel="00000000" w:rsidP="00000000" w:rsidRDefault="00000000" w:rsidRPr="00000000" w14:paraId="00000AC7">
      <w:pPr>
        <w:numPr>
          <w:ilvl w:val="1"/>
          <w:numId w:val="85"/>
        </w:numPr>
        <w:ind w:left="1440" w:hanging="360"/>
      </w:pPr>
      <w:r w:rsidDel="00000000" w:rsidR="00000000" w:rsidRPr="00000000">
        <w:rPr>
          <w:rFonts w:ascii="Cardo" w:cs="Cardo" w:eastAsia="Cardo" w:hAnsi="Cardo"/>
          <w:rtl w:val="0"/>
        </w:rPr>
        <w:t xml:space="preserve">10y DMFS for LR / IR / HR of 100→ 94→ 90%.</w:t>
      </w:r>
    </w:p>
    <w:p w:rsidR="00000000" w:rsidDel="00000000" w:rsidP="00000000" w:rsidRDefault="00000000" w:rsidRPr="00000000" w14:paraId="00000AC8">
      <w:pPr>
        <w:numPr>
          <w:ilvl w:val="1"/>
          <w:numId w:val="85"/>
        </w:numPr>
        <w:ind w:left="1440" w:hanging="360"/>
      </w:pPr>
      <w:r w:rsidDel="00000000" w:rsidR="00000000" w:rsidRPr="00000000">
        <w:rPr>
          <w:rFonts w:ascii="Cardo" w:cs="Cardo" w:eastAsia="Cardo" w:hAnsi="Cardo"/>
          <w:rtl w:val="0"/>
        </w:rPr>
        <w:t xml:space="preserve">10y CSM for LR / IR / HR of 0→ 3→ 14%. </w:t>
      </w:r>
    </w:p>
    <w:p w:rsidR="00000000" w:rsidDel="00000000" w:rsidP="00000000" w:rsidRDefault="00000000" w:rsidRPr="00000000" w14:paraId="00000AC9">
      <w:pPr>
        <w:numPr>
          <w:ilvl w:val="1"/>
          <w:numId w:val="85"/>
        </w:numPr>
        <w:ind w:left="1440" w:hanging="360"/>
        <w:rPr/>
      </w:pPr>
      <w:r w:rsidDel="00000000" w:rsidR="00000000" w:rsidRPr="00000000">
        <w:rPr>
          <w:rFonts w:ascii="Cardo" w:cs="Cardo" w:eastAsia="Cardo" w:hAnsi="Cardo"/>
          <w:rtl w:val="0"/>
        </w:rPr>
        <w:t xml:space="preserve">10y G2 / 3 GU in the IMRT cohort from 1996-1998 of 11→ 5%.</w:t>
      </w:r>
    </w:p>
    <w:p w:rsidR="00000000" w:rsidDel="00000000" w:rsidP="00000000" w:rsidRDefault="00000000" w:rsidRPr="00000000" w14:paraId="00000ACA">
      <w:pPr>
        <w:numPr>
          <w:ilvl w:val="1"/>
          <w:numId w:val="85"/>
        </w:numPr>
        <w:ind w:left="1440" w:hanging="360"/>
        <w:rPr/>
      </w:pPr>
      <w:r w:rsidDel="00000000" w:rsidR="00000000" w:rsidRPr="00000000">
        <w:rPr>
          <w:rFonts w:ascii="Cardo" w:cs="Cardo" w:eastAsia="Cardo" w:hAnsi="Cardo"/>
          <w:rtl w:val="0"/>
        </w:rPr>
        <w:t xml:space="preserve">10y G2 / 3 GI in the IMRT cohort from 1996-1998 of 2→ 1%.</w:t>
      </w:r>
    </w:p>
    <w:p w:rsidR="00000000" w:rsidDel="00000000" w:rsidP="00000000" w:rsidRDefault="00000000" w:rsidRPr="00000000" w14:paraId="00000ACB">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3">
        <w:r w:rsidDel="00000000" w:rsidR="00000000" w:rsidRPr="00000000">
          <w:rPr>
            <w:rtl w:val="0"/>
          </w:rPr>
          <w:t xml:space="preserve">Zelefsky JUro '06]</w:t>
        </w:r>
      </w:hyperlink>
      <w:r w:rsidDel="00000000" w:rsidR="00000000" w:rsidRPr="00000000">
        <w:rPr>
          <w:rtl w:val="0"/>
        </w:rPr>
        <w:t xml:space="preserve">: Retro.</w:t>
      </w:r>
      <w:r w:rsidDel="00000000" w:rsidR="00000000" w:rsidRPr="00000000">
        <w:rPr>
          <w:b w:val="1"/>
          <w:rtl w:val="0"/>
        </w:rPr>
        <w:t xml:space="preserve"> 81 Gy IMRT</w:t>
      </w:r>
      <w:r w:rsidDel="00000000" w:rsidR="00000000" w:rsidRPr="00000000">
        <w:rPr>
          <w:rtl w:val="0"/>
        </w:rPr>
        <w:t xml:space="preserve">.</w:t>
      </w:r>
    </w:p>
    <w:p w:rsidR="00000000" w:rsidDel="00000000" w:rsidP="00000000" w:rsidRDefault="00000000" w:rsidRPr="00000000" w14:paraId="00000ACC">
      <w:pPr>
        <w:ind w:firstLine="720"/>
        <w:rPr/>
      </w:pPr>
      <w:r w:rsidDel="00000000" w:rsidR="00000000" w:rsidRPr="00000000">
        <w:rPr>
          <w:rtl w:val="0"/>
        </w:rPr>
        <w:t xml:space="preserve">Late G3+ GU appears to be 3%, while late G3+ GI appears to be &lt; 1%. In those potent before IMRT, ED in 50%.</w:t>
      </w:r>
    </w:p>
    <w:p w:rsidR="00000000" w:rsidDel="00000000" w:rsidP="00000000" w:rsidRDefault="00000000" w:rsidRPr="00000000" w14:paraId="00000ACD">
      <w:pPr>
        <w:numPr>
          <w:ilvl w:val="1"/>
          <w:numId w:val="85"/>
        </w:numPr>
        <w:ind w:left="1440" w:hanging="360"/>
        <w:rPr/>
      </w:pPr>
      <w:r w:rsidDel="00000000" w:rsidR="00000000" w:rsidRPr="00000000">
        <w:rPr>
          <w:rtl w:val="0"/>
        </w:rPr>
        <w:t xml:space="preserve">561 pts. 1996-2000. MFU 7y.</w:t>
      </w:r>
    </w:p>
    <w:p w:rsidR="00000000" w:rsidDel="00000000" w:rsidP="00000000" w:rsidRDefault="00000000" w:rsidRPr="00000000" w14:paraId="00000ACE">
      <w:pPr>
        <w:numPr>
          <w:ilvl w:val="1"/>
          <w:numId w:val="85"/>
        </w:numPr>
        <w:ind w:left="1440" w:hanging="360"/>
        <w:rPr/>
      </w:pPr>
      <w:r w:rsidDel="00000000" w:rsidR="00000000" w:rsidRPr="00000000">
        <w:rPr>
          <w:rtl w:val="0"/>
        </w:rPr>
        <w:t xml:space="preserve">8y</w:t>
      </w:r>
      <w:r w:rsidDel="00000000" w:rsidR="00000000" w:rsidRPr="00000000">
        <w:rPr>
          <w:b w:val="1"/>
          <w:rtl w:val="0"/>
        </w:rPr>
        <w:t xml:space="preserve"> </w:t>
      </w:r>
      <w:r w:rsidDel="00000000" w:rsidR="00000000" w:rsidRPr="00000000">
        <w:rPr>
          <w:rFonts w:ascii="Cardo" w:cs="Cardo" w:eastAsia="Cardo" w:hAnsi="Cardo"/>
          <w:rtl w:val="0"/>
        </w:rPr>
        <w:t xml:space="preserve">G2 / 3 GU of 9→ 3%.</w:t>
      </w:r>
    </w:p>
    <w:p w:rsidR="00000000" w:rsidDel="00000000" w:rsidP="00000000" w:rsidRDefault="00000000" w:rsidRPr="00000000" w14:paraId="00000ACF">
      <w:pPr>
        <w:numPr>
          <w:ilvl w:val="1"/>
          <w:numId w:val="85"/>
        </w:numPr>
        <w:ind w:left="1440" w:hanging="360"/>
        <w:rPr/>
      </w:pPr>
      <w:r w:rsidDel="00000000" w:rsidR="00000000" w:rsidRPr="00000000">
        <w:rPr>
          <w:rFonts w:ascii="Cardo" w:cs="Cardo" w:eastAsia="Cardo" w:hAnsi="Cardo"/>
          <w:rtl w:val="0"/>
        </w:rPr>
        <w:t xml:space="preserve">8y G2 / 3 GI of 1.6→ 0.1%.</w:t>
      </w:r>
    </w:p>
    <w:p w:rsidR="00000000" w:rsidDel="00000000" w:rsidP="00000000" w:rsidRDefault="00000000" w:rsidRPr="00000000" w14:paraId="00000AD0">
      <w:pPr>
        <w:numPr>
          <w:ilvl w:val="1"/>
          <w:numId w:val="85"/>
        </w:numPr>
        <w:ind w:left="1440" w:hanging="360"/>
        <w:rPr/>
      </w:pPr>
      <w:r w:rsidDel="00000000" w:rsidR="00000000" w:rsidRPr="00000000">
        <w:rPr>
          <w:rtl w:val="0"/>
        </w:rPr>
        <w:t xml:space="preserve">In those potent before IMRT, ED in 50%.</w:t>
      </w:r>
    </w:p>
    <w:p w:rsidR="00000000" w:rsidDel="00000000" w:rsidP="00000000" w:rsidRDefault="00000000" w:rsidRPr="00000000" w14:paraId="00000AD1">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4">
        <w:r w:rsidDel="00000000" w:rsidR="00000000" w:rsidRPr="00000000">
          <w:rPr>
            <w:rtl w:val="0"/>
          </w:rPr>
          <w:t xml:space="preserve">Spratt IJROBP '17</w:t>
        </w:r>
      </w:hyperlink>
      <w:r w:rsidDel="00000000" w:rsidR="00000000" w:rsidRPr="00000000">
        <w:rPr>
          <w:rtl w:val="0"/>
        </w:rPr>
        <w:t xml:space="preserve">]: Retro. </w:t>
      </w:r>
      <w:r w:rsidDel="00000000" w:rsidR="00000000" w:rsidRPr="00000000">
        <w:rPr>
          <w:b w:val="1"/>
          <w:rtl w:val="0"/>
        </w:rPr>
        <w:t xml:space="preserve">86.4 Gy IMRT</w:t>
      </w:r>
      <w:r w:rsidDel="00000000" w:rsidR="00000000" w:rsidRPr="00000000">
        <w:rPr>
          <w:rtl w:val="0"/>
        </w:rPr>
        <w:t xml:space="preserve"> </w:t>
      </w:r>
      <w:r w:rsidDel="00000000" w:rsidR="00000000" w:rsidRPr="00000000">
        <w:rPr>
          <w:b w:val="1"/>
          <w:rtl w:val="0"/>
        </w:rPr>
        <w:t xml:space="preserve">for LR vs. IR vs. HR</w:t>
      </w:r>
      <w:r w:rsidDel="00000000" w:rsidR="00000000" w:rsidRPr="00000000">
        <w:rPr>
          <w:rtl w:val="0"/>
        </w:rPr>
        <w:t xml:space="preserve">.</w:t>
      </w:r>
    </w:p>
    <w:p w:rsidR="00000000" w:rsidDel="00000000" w:rsidP="00000000" w:rsidRDefault="00000000" w:rsidRPr="00000000" w14:paraId="00000AD2">
      <w:pPr>
        <w:ind w:firstLine="720"/>
        <w:rPr/>
      </w:pPr>
      <w:r w:rsidDel="00000000" w:rsidR="00000000" w:rsidRPr="00000000">
        <w:rPr>
          <w:rtl w:val="0"/>
        </w:rPr>
        <w:t xml:space="preserve">Late G3+ GU appears to be 2%, while late G3+ GI appears to be 1%. In those potent before IMRT, ED in 25%.</w:t>
      </w:r>
    </w:p>
    <w:p w:rsidR="00000000" w:rsidDel="00000000" w:rsidP="00000000" w:rsidRDefault="00000000" w:rsidRPr="00000000" w14:paraId="00000AD3">
      <w:pPr>
        <w:numPr>
          <w:ilvl w:val="1"/>
          <w:numId w:val="85"/>
        </w:numPr>
        <w:ind w:left="1440" w:hanging="360"/>
        <w:rPr/>
      </w:pPr>
      <w:r w:rsidDel="00000000" w:rsidR="00000000" w:rsidRPr="00000000">
        <w:rPr>
          <w:rtl w:val="0"/>
        </w:rPr>
        <w:t xml:space="preserve">1002 pts. 1997-2008. 5-7 field IMRT. 60% got ADT. MFU 5.5y. </w:t>
      </w:r>
    </w:p>
    <w:p w:rsidR="00000000" w:rsidDel="00000000" w:rsidP="00000000" w:rsidRDefault="00000000" w:rsidRPr="00000000" w14:paraId="00000AD4">
      <w:pPr>
        <w:numPr>
          <w:ilvl w:val="1"/>
          <w:numId w:val="85"/>
        </w:numPr>
        <w:ind w:left="1440" w:hanging="360"/>
        <w:rPr/>
      </w:pPr>
      <w:r w:rsidDel="00000000" w:rsidR="00000000" w:rsidRPr="00000000">
        <w:rPr>
          <w:rFonts w:ascii="Cardo" w:cs="Cardo" w:eastAsia="Cardo" w:hAnsi="Cardo"/>
          <w:rtl w:val="0"/>
        </w:rPr>
        <w:t xml:space="preserve">7y bcPFS 99→ 86→ 68%, 7y DMFS 99→ 94→ 82% and 7y CSM 0→ 3.3→ 8.1%.</w:t>
      </w:r>
    </w:p>
    <w:p w:rsidR="00000000" w:rsidDel="00000000" w:rsidP="00000000" w:rsidRDefault="00000000" w:rsidRPr="00000000" w14:paraId="00000AD5">
      <w:pPr>
        <w:numPr>
          <w:ilvl w:val="1"/>
          <w:numId w:val="85"/>
        </w:numPr>
        <w:ind w:left="1440" w:hanging="360"/>
        <w:rPr/>
      </w:pPr>
      <w:r w:rsidDel="00000000" w:rsidR="00000000" w:rsidRPr="00000000">
        <w:rPr>
          <w:rFonts w:ascii="Cardo" w:cs="Cardo" w:eastAsia="Cardo" w:hAnsi="Cardo"/>
          <w:rtl w:val="0"/>
        </w:rPr>
        <w:t xml:space="preserve">7y G2 / 3 GU of 21→ 2%.</w:t>
      </w:r>
    </w:p>
    <w:p w:rsidR="00000000" w:rsidDel="00000000" w:rsidP="00000000" w:rsidRDefault="00000000" w:rsidRPr="00000000" w14:paraId="00000AD6">
      <w:pPr>
        <w:numPr>
          <w:ilvl w:val="1"/>
          <w:numId w:val="85"/>
        </w:numPr>
        <w:ind w:left="1440" w:hanging="360"/>
        <w:rPr/>
      </w:pPr>
      <w:r w:rsidDel="00000000" w:rsidR="00000000" w:rsidRPr="00000000">
        <w:rPr>
          <w:rFonts w:ascii="Cardo" w:cs="Cardo" w:eastAsia="Cardo" w:hAnsi="Cardo"/>
          <w:rtl w:val="0"/>
        </w:rPr>
        <w:t xml:space="preserve">7y G2 / 3 GI of 4→ 1%.</w:t>
      </w:r>
    </w:p>
    <w:p w:rsidR="00000000" w:rsidDel="00000000" w:rsidP="00000000" w:rsidRDefault="00000000" w:rsidRPr="00000000" w14:paraId="00000AD7">
      <w:pPr>
        <w:numPr>
          <w:ilvl w:val="1"/>
          <w:numId w:val="85"/>
        </w:numPr>
        <w:ind w:left="1440" w:hanging="360"/>
        <w:rPr/>
      </w:pPr>
      <w:r w:rsidDel="00000000" w:rsidR="00000000" w:rsidRPr="00000000">
        <w:rPr>
          <w:rtl w:val="0"/>
        </w:rPr>
        <w:t xml:space="preserve">In those potent before IMRT, ED in 25%.</w:t>
      </w:r>
    </w:p>
    <w:p w:rsidR="00000000" w:rsidDel="00000000" w:rsidP="00000000" w:rsidRDefault="00000000" w:rsidRPr="00000000" w14:paraId="00000AD8">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5">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86.4 Gy IMRT vs. IGRT</w:t>
      </w:r>
      <w:r w:rsidDel="00000000" w:rsidR="00000000" w:rsidRPr="00000000">
        <w:rPr>
          <w:rtl w:val="0"/>
        </w:rPr>
        <w:t xml:space="preserve">.</w:t>
      </w:r>
    </w:p>
    <w:p w:rsidR="00000000" w:rsidDel="00000000" w:rsidP="00000000" w:rsidRDefault="00000000" w:rsidRPr="00000000" w14:paraId="00000AD9">
      <w:pPr>
        <w:ind w:firstLine="720"/>
        <w:rPr/>
      </w:pPr>
      <w:r w:rsidDel="00000000" w:rsidR="00000000" w:rsidRPr="00000000">
        <w:rPr>
          <w:rtl w:val="0"/>
        </w:rPr>
        <w:t xml:space="preserve">IGRT appears to decrease late GU side effects.</w:t>
      </w:r>
    </w:p>
    <w:p w:rsidR="00000000" w:rsidDel="00000000" w:rsidP="00000000" w:rsidRDefault="00000000" w:rsidRPr="00000000" w14:paraId="00000ADA">
      <w:pPr>
        <w:numPr>
          <w:ilvl w:val="1"/>
          <w:numId w:val="85"/>
        </w:numPr>
        <w:ind w:left="1440" w:hanging="360"/>
        <w:rPr/>
      </w:pPr>
      <w:r w:rsidDel="00000000" w:rsidR="00000000" w:rsidRPr="00000000">
        <w:rPr>
          <w:rtl w:val="0"/>
        </w:rPr>
        <w:t xml:space="preserve">376 pts. 2006-2007 non-IGRT, 2008-2009 IGRT (Daily kv with implanted fiducials). MFU 3y.</w:t>
      </w:r>
    </w:p>
    <w:p w:rsidR="00000000" w:rsidDel="00000000" w:rsidP="00000000" w:rsidRDefault="00000000" w:rsidRPr="00000000" w14:paraId="00000ADB">
      <w:pPr>
        <w:numPr>
          <w:ilvl w:val="2"/>
          <w:numId w:val="85"/>
        </w:numPr>
        <w:ind w:left="2160" w:hanging="360"/>
        <w:rPr>
          <w:u w:val="none"/>
        </w:rPr>
      </w:pPr>
      <w:r w:rsidDel="00000000" w:rsidR="00000000" w:rsidRPr="00000000">
        <w:rPr>
          <w:rtl w:val="0"/>
        </w:rPr>
        <w:t xml:space="preserve">PTV = Prostate/SV + 1 cm isometric though 0.6 cm posteriorly.</w:t>
      </w:r>
    </w:p>
    <w:p w:rsidR="00000000" w:rsidDel="00000000" w:rsidP="00000000" w:rsidRDefault="00000000" w:rsidRPr="00000000" w14:paraId="00000ADC">
      <w:pPr>
        <w:numPr>
          <w:ilvl w:val="1"/>
          <w:numId w:val="85"/>
        </w:numPr>
        <w:ind w:left="1440" w:hanging="360"/>
        <w:rPr/>
      </w:pPr>
      <w:r w:rsidDel="00000000" w:rsidR="00000000" w:rsidRPr="00000000">
        <w:rPr>
          <w:rFonts w:ascii="Cardo" w:cs="Cardo" w:eastAsia="Cardo" w:hAnsi="Cardo"/>
          <w:rtl w:val="0"/>
        </w:rPr>
        <w:t xml:space="preserve">3y G2+ GU 20→ 10%.</w:t>
      </w:r>
    </w:p>
    <w:p w:rsidR="00000000" w:rsidDel="00000000" w:rsidP="00000000" w:rsidRDefault="00000000" w:rsidRPr="00000000" w14:paraId="00000ADD">
      <w:pPr>
        <w:numPr>
          <w:ilvl w:val="1"/>
          <w:numId w:val="85"/>
        </w:numPr>
        <w:ind w:left="1440" w:hanging="360"/>
        <w:rPr/>
      </w:pPr>
      <w:r w:rsidDel="00000000" w:rsidR="00000000" w:rsidRPr="00000000">
        <w:rPr>
          <w:rtl w:val="0"/>
        </w:rPr>
        <w:t xml:space="preserve">3y G2+ GI ~1.5%.</w:t>
      </w:r>
      <w:r w:rsidDel="00000000" w:rsidR="00000000" w:rsidRPr="00000000">
        <w:rPr>
          <w:rtl w:val="0"/>
        </w:rPr>
      </w:r>
    </w:p>
    <w:p w:rsidR="00000000" w:rsidDel="00000000" w:rsidP="00000000" w:rsidRDefault="00000000" w:rsidRPr="00000000" w14:paraId="00000ADE">
      <w:pPr>
        <w:pStyle w:val="Heading3"/>
        <w:ind w:left="0" w:firstLine="0"/>
        <w:rPr/>
      </w:pPr>
      <w:bookmarkStart w:colFirst="0" w:colLast="0" w:name="_y494g8d1yqbz" w:id="236"/>
      <w:bookmarkEnd w:id="236"/>
      <w:hyperlink w:anchor="_clq80fa7152e">
        <w:r w:rsidDel="00000000" w:rsidR="00000000" w:rsidRPr="00000000">
          <w:rPr>
            <w:u w:val="single"/>
            <w:rtl w:val="0"/>
          </w:rPr>
          <w:t xml:space="preserve">Sexual Function</w:t>
        </w:r>
      </w:hyperlink>
      <w:r w:rsidDel="00000000" w:rsidR="00000000" w:rsidRPr="00000000">
        <w:rPr>
          <w:rtl w:val="0"/>
        </w:rPr>
      </w:r>
    </w:p>
    <w:p w:rsidR="00000000" w:rsidDel="00000000" w:rsidP="00000000" w:rsidRDefault="00000000" w:rsidRPr="00000000" w14:paraId="00000ADF">
      <w:pPr>
        <w:spacing w:line="240" w:lineRule="auto"/>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below. </w:t>
      </w:r>
    </w:p>
    <w:p w:rsidR="00000000" w:rsidDel="00000000" w:rsidP="00000000" w:rsidRDefault="00000000" w:rsidRPr="00000000" w14:paraId="00000AE0">
      <w:pPr>
        <w:ind w:left="0" w:firstLine="0"/>
        <w:rPr/>
      </w:pPr>
      <w:r w:rsidDel="00000000" w:rsidR="00000000" w:rsidRPr="00000000">
        <w:rPr>
          <w:rtl w:val="0"/>
        </w:rPr>
        <w:t xml:space="preserve">Viagra can improve function in ~2/3 of patients, while trimix can improve function in ~3/4 of patients [</w:t>
      </w:r>
      <w:hyperlink w:anchor="hct7ox581mgn">
        <w:r w:rsidDel="00000000" w:rsidR="00000000" w:rsidRPr="00000000">
          <w:rPr>
            <w:rtl w:val="0"/>
          </w:rPr>
          <w:t xml:space="preserve">PROST-QA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E1">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ED arises from RT injury to neurovascular bundle, internal pudendal </w:t>
      </w:r>
      <w:r w:rsidDel="00000000" w:rsidR="00000000" w:rsidRPr="00000000">
        <w:rPr>
          <w:rtl w:val="0"/>
        </w:rPr>
        <w:t xml:space="preserve">arteries</w:t>
      </w:r>
      <w:r w:rsidDel="00000000" w:rsidR="00000000" w:rsidRPr="00000000">
        <w:rPr>
          <w:rFonts w:ascii="Times New Roman" w:cs="Times New Roman" w:eastAsia="Times New Roman" w:hAnsi="Times New Roman"/>
          <w:sz w:val="20"/>
          <w:szCs w:val="20"/>
          <w:rtl w:val="0"/>
        </w:rPr>
        <w:t xml:space="preserve">, and possibly penile bulb </w:t>
      </w:r>
      <w:r w:rsidDel="00000000" w:rsidR="00000000" w:rsidRPr="00000000">
        <w:rPr>
          <w:rFonts w:ascii="Times New Roman" w:cs="Times New Roman" w:eastAsia="Times New Roman" w:hAnsi="Times New Roman"/>
          <w:sz w:val="20"/>
          <w:szCs w:val="20"/>
          <w:rtl w:val="0"/>
        </w:rPr>
        <w:t xml:space="preserve">[</w:t>
      </w:r>
      <w:hyperlink r:id="rId586">
        <w:r w:rsidDel="00000000" w:rsidR="00000000" w:rsidRPr="00000000">
          <w:rPr>
            <w:rtl w:val="0"/>
          </w:rPr>
          <w:t xml:space="preserve">Spratt Euro Uro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E2">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After RT, Everyone has 66% decrease to no ejaculate</w:t>
      </w:r>
      <w:r w:rsidDel="00000000" w:rsidR="00000000" w:rsidRPr="00000000">
        <w:rPr>
          <w:rFonts w:ascii="Times New Roman" w:cs="Times New Roman" w:eastAsia="Times New Roman" w:hAnsi="Times New Roman"/>
          <w:sz w:val="20"/>
          <w:szCs w:val="20"/>
          <w:rtl w:val="0"/>
        </w:rPr>
        <w:t xml:space="preserve">. After RP, no ejaculate </w:t>
      </w:r>
      <w:r w:rsidDel="00000000" w:rsidR="00000000" w:rsidRPr="00000000">
        <w:rPr>
          <w:rtl w:val="0"/>
        </w:rPr>
        <w:t xml:space="preserve">at all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E3">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rehab after RT: Concept revolves around preservation of corpus cavernosal endothelial and smooth muscle integrity.</w:t>
      </w:r>
    </w:p>
    <w:p w:rsidR="00000000" w:rsidDel="00000000" w:rsidP="00000000" w:rsidRDefault="00000000" w:rsidRPr="00000000" w14:paraId="00000AE4">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Viagra: Animal studies demonstrate neurovascular protective effect of tissues with PDE5i, other studies demonstrated reduced deposition of collagen fibrosis and endothelial cell preservation.</w:t>
      </w:r>
    </w:p>
    <w:p w:rsidR="00000000" w:rsidDel="00000000" w:rsidP="00000000" w:rsidRDefault="00000000" w:rsidRPr="00000000" w14:paraId="00000AE5">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0831 </w:t>
      </w:r>
      <w:r w:rsidDel="00000000" w:rsidR="00000000" w:rsidRPr="00000000">
        <w:rPr>
          <w:rFonts w:ascii="Times New Roman" w:cs="Times New Roman" w:eastAsia="Times New Roman" w:hAnsi="Times New Roman"/>
          <w:sz w:val="20"/>
          <w:szCs w:val="20"/>
          <w:rtl w:val="0"/>
        </w:rPr>
        <w:t xml:space="preserve">[</w:t>
      </w:r>
      <w:hyperlink r:id="rId587">
        <w:r w:rsidDel="00000000" w:rsidR="00000000" w:rsidRPr="00000000">
          <w:rPr>
            <w:rFonts w:ascii="Times New Roman" w:cs="Times New Roman" w:eastAsia="Times New Roman" w:hAnsi="Times New Roman"/>
            <w:sz w:val="20"/>
            <w:szCs w:val="20"/>
            <w:rtl w:val="0"/>
          </w:rPr>
          <w:t xml:space="preserve">Pisansky JAMA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EBRT</w:t>
      </w:r>
      <w:r w:rsidDel="00000000" w:rsidR="00000000" w:rsidRPr="00000000">
        <w:rPr>
          <w:rFonts w:ascii="Cardo" w:cs="Cardo" w:eastAsia="Cardo" w:hAnsi="Cardo"/>
          <w:b w:val="1"/>
          <w:rtl w:val="0"/>
        </w:rPr>
        <w:t xml:space="preserve">→</w:t>
      </w:r>
      <w:r w:rsidDel="00000000" w:rsidR="00000000" w:rsidRPr="00000000">
        <w:rPr>
          <w:b w:val="1"/>
          <w:sz w:val="20"/>
          <w:szCs w:val="20"/>
          <w:rtl w:val="0"/>
        </w:rPr>
        <w:t xml:space="preserve"> </w:t>
      </w:r>
      <w:r w:rsidDel="00000000" w:rsidR="00000000" w:rsidRPr="00000000">
        <w:rPr>
          <w:b w:val="1"/>
          <w:rtl w:val="0"/>
        </w:rPr>
        <w:t xml:space="preserve">±</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Tadalafil x</w:t>
      </w:r>
      <w:r w:rsidDel="00000000" w:rsidR="00000000" w:rsidRPr="00000000">
        <w:rPr>
          <w:b w:val="1"/>
          <w:rtl w:val="0"/>
        </w:rPr>
        <w:t xml:space="preserve">6 mo </w:t>
      </w:r>
      <w:r w:rsidDel="00000000" w:rsidR="00000000" w:rsidRPr="00000000">
        <w:rPr>
          <w:rFonts w:ascii="Times New Roman" w:cs="Times New Roman" w:eastAsia="Times New Roman" w:hAnsi="Times New Roman"/>
          <w:b w:val="1"/>
          <w:sz w:val="20"/>
          <w:szCs w:val="20"/>
          <w:rtl w:val="0"/>
        </w:rPr>
        <w:t xml:space="preserve">for prevention of 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 pts ± tadalafil 5 mg (low dose).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EBRT,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BT. </w:t>
      </w:r>
    </w:p>
    <w:p w:rsidR="00000000" w:rsidDel="00000000" w:rsidP="00000000" w:rsidRDefault="00000000" w:rsidRPr="00000000" w14:paraId="00000AE7">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sexual function or satisfaction.</w:t>
      </w:r>
    </w:p>
    <w:p w:rsidR="00000000" w:rsidDel="00000000" w:rsidP="00000000" w:rsidRDefault="00000000" w:rsidRPr="00000000" w14:paraId="00000AE8">
      <w:pPr>
        <w:numPr>
          <w:ilvl w:val="0"/>
          <w:numId w:val="85"/>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MSKCC</w:t>
      </w:r>
      <w:r w:rsidDel="00000000" w:rsidR="00000000" w:rsidRPr="00000000">
        <w:rPr>
          <w:rFonts w:ascii="Times New Roman" w:cs="Times New Roman" w:eastAsia="Times New Roman" w:hAnsi="Times New Roman"/>
          <w:sz w:val="20"/>
          <w:szCs w:val="20"/>
          <w:rtl w:val="0"/>
        </w:rPr>
        <w:t xml:space="preserve"> [</w:t>
      </w:r>
      <w:hyperlink r:id="rId588">
        <w:r w:rsidDel="00000000" w:rsidR="00000000" w:rsidRPr="00000000">
          <w:rPr>
            <w:rFonts w:ascii="Times New Roman" w:cs="Times New Roman" w:eastAsia="Times New Roman" w:hAnsi="Times New Roman"/>
            <w:sz w:val="20"/>
            <w:szCs w:val="20"/>
            <w:rtl w:val="0"/>
          </w:rPr>
          <w:t xml:space="preserve">Zelefsky JUro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EBRT</w:t>
      </w:r>
      <w:r w:rsidDel="00000000" w:rsidR="00000000" w:rsidRPr="00000000">
        <w:rPr>
          <w:rFonts w:ascii="Cardo" w:cs="Cardo" w:eastAsia="Cardo" w:hAnsi="Cardo"/>
          <w:b w:val="1"/>
          <w:rtl w:val="0"/>
        </w:rPr>
        <w:t xml:space="preserve">→</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Viagra 50 mg x6 mo</w:t>
      </w:r>
      <w:r w:rsidDel="00000000" w:rsidR="00000000" w:rsidRPr="00000000">
        <w:rPr>
          <w:rtl w:val="0"/>
        </w:rPr>
        <w:t xml:space="preserve"> </w:t>
      </w:r>
      <w:r w:rsidDel="00000000" w:rsidR="00000000" w:rsidRPr="00000000">
        <w:rPr>
          <w:b w:val="1"/>
          <w:rtl w:val="0"/>
        </w:rPr>
        <w:t xml:space="preserve">for prevention of 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9">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279 pts. Excluded if using Viagra &gt;4x/month. ADT generally d/c at completion of RT.</w:t>
      </w:r>
      <w:r w:rsidDel="00000000" w:rsidR="00000000" w:rsidRPr="00000000">
        <w:rPr>
          <w:rtl w:val="0"/>
        </w:rPr>
      </w:r>
    </w:p>
    <w:p w:rsidR="00000000" w:rsidDel="00000000" w:rsidP="00000000" w:rsidRDefault="00000000" w:rsidRPr="00000000" w14:paraId="00000AE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Mild </w:t>
      </w:r>
      <w:r w:rsidDel="00000000" w:rsidR="00000000" w:rsidRPr="00000000">
        <w:rPr>
          <w:rtl w:val="0"/>
        </w:rPr>
        <w:t xml:space="preserve">or </w:t>
      </w:r>
      <w:r w:rsidDel="00000000" w:rsidR="00000000" w:rsidRPr="00000000">
        <w:rPr>
          <w:rFonts w:ascii="Cardo" w:cs="Cardo" w:eastAsia="Cardo" w:hAnsi="Cardo"/>
          <w:sz w:val="20"/>
          <w:szCs w:val="20"/>
          <w:rtl w:val="0"/>
        </w:rPr>
        <w:t xml:space="preserve">no ED 50→ 73%</w:t>
      </w:r>
    </w:p>
    <w:p w:rsidR="00000000" w:rsidDel="00000000" w:rsidP="00000000" w:rsidRDefault="00000000" w:rsidRPr="00000000" w14:paraId="00000AEB">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overall satisfaction and IIEF total scores at 12 mo.</w:t>
      </w:r>
    </w:p>
    <w:p w:rsidR="00000000" w:rsidDel="00000000" w:rsidP="00000000" w:rsidRDefault="00000000" w:rsidRPr="00000000" w14:paraId="00000AEC">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Sexual desire scores high at 24 mo, even though pts completed drug therapy 18 mo prior.</w:t>
      </w:r>
    </w:p>
    <w:p w:rsidR="00000000" w:rsidDel="00000000" w:rsidP="00000000" w:rsidRDefault="00000000" w:rsidRPr="00000000" w14:paraId="00000AE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functional erection with or without meds 56→ 81%. </w:t>
      </w:r>
    </w:p>
    <w:p w:rsidR="00000000" w:rsidDel="00000000" w:rsidP="00000000" w:rsidRDefault="00000000" w:rsidRPr="00000000" w14:paraId="00000AEE">
      <w:pPr>
        <w:numPr>
          <w:ilvl w:val="0"/>
          <w:numId w:val="85"/>
        </w:numPr>
        <w:spacing w:line="240" w:lineRule="auto"/>
        <w:rPr/>
      </w:pPr>
      <w:r w:rsidDel="00000000" w:rsidR="00000000" w:rsidRPr="00000000">
        <w:rPr>
          <w:b w:val="1"/>
          <w:rtl w:val="0"/>
        </w:rPr>
        <w:t xml:space="preserve">MSKCC </w:t>
      </w:r>
      <w:r w:rsidDel="00000000" w:rsidR="00000000" w:rsidRPr="00000000">
        <w:rPr>
          <w:rtl w:val="0"/>
        </w:rPr>
        <w:t xml:space="preserve"> [</w:t>
      </w:r>
      <w:hyperlink r:id="rId589">
        <w:r w:rsidDel="00000000" w:rsidR="00000000" w:rsidRPr="00000000">
          <w:rPr>
            <w:rtl w:val="0"/>
          </w:rPr>
          <w:t xml:space="preserve">Spratt Euro Uro '17</w:t>
        </w:r>
      </w:hyperlink>
      <w:r w:rsidDel="00000000" w:rsidR="00000000" w:rsidRPr="00000000">
        <w:rPr>
          <w:rtl w:val="0"/>
        </w:rPr>
        <w:t xml:space="preserve">]: Phase II. </w:t>
      </w:r>
      <w:r w:rsidDel="00000000" w:rsidR="00000000" w:rsidRPr="00000000">
        <w:rPr>
          <w:b w:val="1"/>
          <w:rtl w:val="0"/>
        </w:rPr>
        <w:t xml:space="preserve">MRI-angiogram designed vessel-sparing RT</w:t>
      </w:r>
      <w:r w:rsidDel="00000000" w:rsidR="00000000" w:rsidRPr="00000000">
        <w:rPr>
          <w:rtl w:val="0"/>
        </w:rPr>
        <w:t xml:space="preserve">.</w:t>
      </w:r>
    </w:p>
    <w:p w:rsidR="00000000" w:rsidDel="00000000" w:rsidP="00000000" w:rsidRDefault="00000000" w:rsidRPr="00000000" w14:paraId="00000AEF">
      <w:pPr>
        <w:spacing w:line="240" w:lineRule="auto"/>
        <w:ind w:firstLine="720"/>
        <w:rPr/>
      </w:pPr>
      <w:r w:rsidDel="00000000" w:rsidR="00000000" w:rsidRPr="00000000">
        <w:rPr>
          <w:rtl w:val="0"/>
        </w:rPr>
        <w:t xml:space="preserve">ED arises from RT injury to neurovascular bundle, internal pudendal arteries, and possibly penile bulb.</w:t>
      </w:r>
    </w:p>
    <w:p w:rsidR="00000000" w:rsidDel="00000000" w:rsidP="00000000" w:rsidRDefault="00000000" w:rsidRPr="00000000" w14:paraId="00000AF0">
      <w:pPr>
        <w:numPr>
          <w:ilvl w:val="1"/>
          <w:numId w:val="85"/>
        </w:numPr>
        <w:spacing w:line="240" w:lineRule="auto"/>
        <w:ind w:left="1440" w:hanging="360"/>
        <w:rPr/>
      </w:pPr>
      <w:r w:rsidDel="00000000" w:rsidR="00000000" w:rsidRPr="00000000">
        <w:rPr>
          <w:rtl w:val="0"/>
        </w:rPr>
        <w:t xml:space="preserve">135 men. 2001-2009. Physician and patient reported inventories. MFU 9y.</w:t>
      </w:r>
    </w:p>
    <w:p w:rsidR="00000000" w:rsidDel="00000000" w:rsidP="00000000" w:rsidRDefault="00000000" w:rsidRPr="00000000" w14:paraId="00000AF1">
      <w:pPr>
        <w:numPr>
          <w:ilvl w:val="2"/>
          <w:numId w:val="85"/>
        </w:numPr>
        <w:spacing w:line="240" w:lineRule="auto"/>
        <w:ind w:left="2160" w:hanging="360"/>
        <w:rPr>
          <w:u w:val="none"/>
        </w:rPr>
      </w:pPr>
      <w:r w:rsidDel="00000000" w:rsidR="00000000" w:rsidRPr="00000000">
        <w:rPr>
          <w:rtl w:val="0"/>
        </w:rPr>
        <w:t xml:space="preserve">RT: MRI-angiogram designed vessel-sparing RT. </w:t>
      </w:r>
    </w:p>
    <w:p w:rsidR="00000000" w:rsidDel="00000000" w:rsidP="00000000" w:rsidRDefault="00000000" w:rsidRPr="00000000" w14:paraId="00000AF2">
      <w:pPr>
        <w:numPr>
          <w:ilvl w:val="1"/>
          <w:numId w:val="85"/>
        </w:numPr>
        <w:spacing w:line="240" w:lineRule="auto"/>
        <w:ind w:left="1440" w:hanging="360"/>
        <w:rPr>
          <w:u w:val="none"/>
        </w:rPr>
      </w:pPr>
      <w:r w:rsidDel="00000000" w:rsidR="00000000" w:rsidRPr="00000000">
        <w:rPr>
          <w:rtl w:val="0"/>
        </w:rPr>
        <w:t xml:space="preserve">5y patients sexually active with or without use of sexual aid of 88%. </w:t>
      </w:r>
    </w:p>
    <w:p w:rsidR="00000000" w:rsidDel="00000000" w:rsidP="00000000" w:rsidRDefault="00000000" w:rsidRPr="00000000" w14:paraId="00000AF3">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2y erectile function rates for RP / historic EBRT / vessel sparing EBRT of 24→ 42→ 78%. </w:t>
      </w:r>
    </w:p>
    <w:p w:rsidR="00000000" w:rsidDel="00000000" w:rsidP="00000000" w:rsidRDefault="00000000" w:rsidRPr="00000000" w14:paraId="00000AF4">
      <w:pPr>
        <w:spacing w:line="240" w:lineRule="auto"/>
        <w:ind w:firstLine="720"/>
        <w:rPr>
          <w:i w:val="1"/>
        </w:rPr>
      </w:pPr>
      <w:r w:rsidDel="00000000" w:rsidR="00000000" w:rsidRPr="00000000">
        <w:rPr>
          <w:i w:val="1"/>
          <w:rtl w:val="0"/>
        </w:rPr>
        <w:t xml:space="preserve">Issue: Rate of erectile dysfunction after RP in this study is much lower than in contemporary series, while the comparator historic cohort of EBRT is also lower than reported in contemporary series. In general, among men potent at baseline, a little over half will have new ED after RP and a little under half will have new ED after EBRT, and around 3/4 will respond to Viagra or trimix injections. This averages to around 80% of men to be potent after modern EBRT or RP who were potent at baseline (give or take for EBRT and RP, respectively), which is similar to the 2y erectile function reported in this series. </w:t>
      </w:r>
    </w:p>
    <w:p w:rsidR="00000000" w:rsidDel="00000000" w:rsidP="00000000" w:rsidRDefault="00000000" w:rsidRPr="00000000" w14:paraId="00000AF5">
      <w:pPr>
        <w:numPr>
          <w:ilvl w:val="0"/>
          <w:numId w:val="85"/>
        </w:numPr>
        <w:spacing w:line="240" w:lineRule="auto"/>
        <w:rPr/>
      </w:pPr>
      <w:r w:rsidDel="00000000" w:rsidR="00000000" w:rsidRPr="00000000">
        <w:rPr>
          <w:b w:val="1"/>
          <w:rtl w:val="0"/>
        </w:rPr>
        <w:t xml:space="preserve">Risk of persistent hypogonadism</w:t>
      </w:r>
      <w:r w:rsidDel="00000000" w:rsidR="00000000" w:rsidRPr="00000000">
        <w:rPr>
          <w:rtl w:val="0"/>
        </w:rPr>
        <w:t xml:space="preserve"> [</w:t>
      </w:r>
      <w:hyperlink r:id="rId590">
        <w:r w:rsidDel="00000000" w:rsidR="00000000" w:rsidRPr="00000000">
          <w:rPr>
            <w:rtl w:val="0"/>
          </w:rPr>
          <w:t xml:space="preserve">Attalla BT '20</w:t>
        </w:r>
      </w:hyperlink>
      <w:r w:rsidDel="00000000" w:rsidR="00000000" w:rsidRPr="00000000">
        <w:rPr>
          <w:rtl w:val="0"/>
        </w:rPr>
        <w:t xml:space="preserve">]: Retro. </w:t>
      </w:r>
      <w:r w:rsidDel="00000000" w:rsidR="00000000" w:rsidRPr="00000000">
        <w:rPr>
          <w:b w:val="1"/>
          <w:rtl w:val="0"/>
        </w:rPr>
        <w:t xml:space="preserve">BT ± EBRT ± ADT </w:t>
      </w:r>
      <w:r w:rsidDel="00000000" w:rsidR="00000000" w:rsidRPr="00000000">
        <w:rPr>
          <w:rFonts w:ascii="Gungsuh" w:cs="Gungsuh" w:eastAsia="Gungsuh" w:hAnsi="Gungsuh"/>
          <w:rtl w:val="0"/>
        </w:rPr>
        <w:t xml:space="preserve">(no ADT, ≤ 6mo, &gt; 6mo).</w:t>
      </w:r>
    </w:p>
    <w:p w:rsidR="00000000" w:rsidDel="00000000" w:rsidP="00000000" w:rsidRDefault="00000000" w:rsidRPr="00000000" w14:paraId="00000AF6">
      <w:pPr>
        <w:spacing w:line="240" w:lineRule="auto"/>
        <w:ind w:firstLine="720"/>
        <w:rPr/>
      </w:pPr>
      <w:r w:rsidDel="00000000" w:rsidR="00000000" w:rsidRPr="00000000">
        <w:rPr>
          <w:rtl w:val="0"/>
        </w:rPr>
        <w:t xml:space="preserve">EBRT appears to increase the risk of hypogonadism when added to BT. </w:t>
      </w:r>
    </w:p>
    <w:p w:rsidR="00000000" w:rsidDel="00000000" w:rsidP="00000000" w:rsidRDefault="00000000" w:rsidRPr="00000000" w14:paraId="00000AF7">
      <w:pPr>
        <w:spacing w:line="240" w:lineRule="auto"/>
        <w:ind w:firstLine="720"/>
        <w:rPr/>
      </w:pPr>
      <w:r w:rsidDel="00000000" w:rsidR="00000000" w:rsidRPr="00000000">
        <w:rPr>
          <w:rtl w:val="0"/>
        </w:rPr>
        <w:t xml:space="preserve">ADT appears to increase the risk of castration in addition to hypogonadism.</w:t>
      </w:r>
      <w:r w:rsidDel="00000000" w:rsidR="00000000" w:rsidRPr="00000000">
        <w:rPr>
          <w:rtl w:val="0"/>
        </w:rPr>
      </w:r>
    </w:p>
    <w:p w:rsidR="00000000" w:rsidDel="00000000" w:rsidP="00000000" w:rsidRDefault="00000000" w:rsidRPr="00000000" w14:paraId="00000AF8">
      <w:pPr>
        <w:numPr>
          <w:ilvl w:val="1"/>
          <w:numId w:val="85"/>
        </w:numPr>
        <w:spacing w:line="240" w:lineRule="auto"/>
        <w:ind w:left="1440" w:hanging="360"/>
        <w:rPr/>
      </w:pPr>
      <w:r w:rsidDel="00000000" w:rsidR="00000000" w:rsidRPr="00000000">
        <w:rPr>
          <w:rtl w:val="0"/>
        </w:rPr>
        <w:t xml:space="preserve">1,053 pts. LR, IR or HR prostate cancer. 1990-2011. </w:t>
      </w:r>
    </w:p>
    <w:p w:rsidR="00000000" w:rsidDel="00000000" w:rsidP="00000000" w:rsidRDefault="00000000" w:rsidRPr="00000000" w14:paraId="00000AF9">
      <w:pPr>
        <w:numPr>
          <w:ilvl w:val="2"/>
          <w:numId w:val="85"/>
        </w:numPr>
        <w:spacing w:line="240" w:lineRule="auto"/>
        <w:ind w:left="2160" w:hanging="360"/>
        <w:rPr/>
      </w:pPr>
      <w:r w:rsidDel="00000000" w:rsidR="00000000" w:rsidRPr="00000000">
        <w:rPr>
          <w:rtl w:val="0"/>
        </w:rPr>
        <w:t xml:space="preserve">Testosterone &lt; 280 = Persistent hypogonadism. Testosterone &lt; 50 = castration.</w:t>
      </w:r>
    </w:p>
    <w:p w:rsidR="00000000" w:rsidDel="00000000" w:rsidP="00000000" w:rsidRDefault="00000000" w:rsidRPr="00000000" w14:paraId="00000AFA">
      <w:pPr>
        <w:numPr>
          <w:ilvl w:val="1"/>
          <w:numId w:val="85"/>
        </w:numPr>
        <w:spacing w:line="240" w:lineRule="auto"/>
        <w:ind w:left="1440" w:hanging="360"/>
        <w:rPr/>
      </w:pPr>
      <w:r w:rsidDel="00000000" w:rsidR="00000000" w:rsidRPr="00000000">
        <w:rPr>
          <w:rFonts w:ascii="Gungsuh" w:cs="Gungsuh" w:eastAsia="Gungsuh" w:hAnsi="Gungsuh"/>
          <w:rtl w:val="0"/>
        </w:rPr>
        <w:t xml:space="preserve">5y freedom from hypogonadism for no ADT / ≤ 6 mo / &gt; 6 mo of 92→ 89→ 87%, 10y 67→ 55→ 41%. </w:t>
      </w:r>
    </w:p>
    <w:p w:rsidR="00000000" w:rsidDel="00000000" w:rsidP="00000000" w:rsidRDefault="00000000" w:rsidRPr="00000000" w14:paraId="00000AFB">
      <w:pPr>
        <w:numPr>
          <w:ilvl w:val="1"/>
          <w:numId w:val="85"/>
        </w:numPr>
        <w:spacing w:line="240" w:lineRule="auto"/>
        <w:ind w:left="1440" w:hanging="360"/>
        <w:rPr/>
      </w:pPr>
      <w:r w:rsidDel="00000000" w:rsidR="00000000" w:rsidRPr="00000000">
        <w:rPr>
          <w:rtl w:val="0"/>
        </w:rPr>
        <w:t xml:space="preserve">Number of months of HT (HR 1.04) and BT with EBRT (HR 1.56) increased risk of hypogonadism.</w:t>
      </w:r>
    </w:p>
    <w:p w:rsidR="00000000" w:rsidDel="00000000" w:rsidP="00000000" w:rsidRDefault="00000000" w:rsidRPr="00000000" w14:paraId="00000AFC">
      <w:pPr>
        <w:numPr>
          <w:ilvl w:val="1"/>
          <w:numId w:val="85"/>
        </w:numPr>
        <w:spacing w:line="240" w:lineRule="auto"/>
        <w:ind w:left="1440" w:hanging="360"/>
        <w:rPr/>
      </w:pPr>
      <w:r w:rsidDel="00000000" w:rsidR="00000000" w:rsidRPr="00000000">
        <w:rPr>
          <w:rFonts w:ascii="Gungsuh" w:cs="Gungsuh" w:eastAsia="Gungsuh" w:hAnsi="Gungsuh"/>
          <w:rtl w:val="0"/>
        </w:rPr>
        <w:t xml:space="preserve">5y freedom from castration for no ADT / ≤ 6 mo / &gt; 6 mo of 99→ 98→ 98%, 10y 98→ 96→ 91%. </w:t>
      </w:r>
    </w:p>
    <w:p w:rsidR="00000000" w:rsidDel="00000000" w:rsidP="00000000" w:rsidRDefault="00000000" w:rsidRPr="00000000" w14:paraId="00000AFD">
      <w:pPr>
        <w:numPr>
          <w:ilvl w:val="1"/>
          <w:numId w:val="85"/>
        </w:numPr>
        <w:spacing w:line="240" w:lineRule="auto"/>
        <w:ind w:left="1440" w:hanging="360"/>
        <w:rPr/>
      </w:pPr>
      <w:r w:rsidDel="00000000" w:rsidR="00000000" w:rsidRPr="00000000">
        <w:rPr>
          <w:rtl w:val="0"/>
        </w:rPr>
        <w:t xml:space="preserve">Number of months of HT was the only variable which increased the risk of persistent castration (HR 1.06).</w:t>
      </w: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wjqadxjt2mwo" w:id="237"/>
          <w:bookmarkEnd w:id="237"/>
          <w:p w:rsidR="00000000" w:rsidDel="00000000" w:rsidP="00000000" w:rsidRDefault="00000000" w:rsidRPr="00000000" w14:paraId="00000A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Comparison of Treatment Modalities</w:t>
            </w:r>
          </w:p>
          <w:p w:rsidR="00000000" w:rsidDel="00000000" w:rsidP="00000000" w:rsidRDefault="00000000" w:rsidRPr="00000000" w14:paraId="00000AFF">
            <w:pPr>
              <w:ind w:left="0" w:firstLine="0"/>
              <w:rPr/>
            </w:pPr>
            <w:r w:rsidDel="00000000" w:rsidR="00000000" w:rsidRPr="00000000">
              <w:rPr>
                <w:rtl w:val="0"/>
              </w:rPr>
              <w:t xml:space="preserve">See Figure 2 in [</w:t>
            </w:r>
            <w:hyperlink w:anchor="5umur0c3hu7m">
              <w:r w:rsidDel="00000000" w:rsidR="00000000" w:rsidRPr="00000000">
                <w:rPr>
                  <w:rtl w:val="0"/>
                </w:rPr>
                <w:t xml:space="preserve">Kishan</w:t>
              </w:r>
            </w:hyperlink>
            <w:r w:rsidDel="00000000" w:rsidR="00000000" w:rsidRPr="00000000">
              <w:rPr>
                <w:rtl w:val="0"/>
              </w:rPr>
              <w:t xml:space="preserve">] for an excellent breakdown of G3+ GU and late G3+ GI for conventional, SBRT, and LDR/HDR BT.</w:t>
            </w:r>
          </w:p>
          <w:p w:rsidR="00000000" w:rsidDel="00000000" w:rsidP="00000000" w:rsidRDefault="00000000" w:rsidRPr="00000000" w14:paraId="00000B00">
            <w:pPr>
              <w:widowControl w:val="0"/>
              <w:ind w:left="0" w:firstLine="0"/>
              <w:rPr/>
            </w:pPr>
            <w:r w:rsidDel="00000000" w:rsidR="00000000" w:rsidRPr="00000000">
              <w:rPr>
                <w:rtl w:val="0"/>
              </w:rPr>
              <w:t xml:space="preserve">Hypofractionation will peak in acute toxicities at around 4 weeks vs. 8 weeks for conventional (Figure 4) [</w:t>
            </w:r>
            <w:hyperlink w:anchor="ltcdvol1eohk">
              <w:r w:rsidDel="00000000" w:rsidR="00000000" w:rsidRPr="00000000">
                <w:rPr>
                  <w:rtl w:val="0"/>
                </w:rPr>
                <w:t xml:space="preserve">CHHiP</w:t>
              </w:r>
            </w:hyperlink>
            <w:r w:rsidDel="00000000" w:rsidR="00000000" w:rsidRPr="00000000">
              <w:rPr>
                <w:rtl w:val="0"/>
              </w:rPr>
              <w:t xml:space="preserve">].</w:t>
            </w:r>
          </w:p>
          <w:p w:rsidR="00000000" w:rsidDel="00000000" w:rsidP="00000000" w:rsidRDefault="00000000" w:rsidRPr="00000000" w14:paraId="00000B01">
            <w:pPr>
              <w:numPr>
                <w:ilvl w:val="0"/>
                <w:numId w:val="76"/>
              </w:numPr>
              <w:rPr/>
            </w:pPr>
            <w:r w:rsidDel="00000000" w:rsidR="00000000" w:rsidRPr="00000000">
              <w:rPr>
                <w:rtl w:val="0"/>
              </w:rPr>
              <w:t xml:space="preserve">Long term ADT with less clear additional benefit after 24 mos when added to RT [</w:t>
            </w:r>
            <w:hyperlink r:id="rId591">
              <w:r w:rsidDel="00000000" w:rsidR="00000000" w:rsidRPr="00000000">
                <w:rPr>
                  <w:rtl w:val="0"/>
                </w:rPr>
                <w:t xml:space="preserve">Williams IJROBP '11</w:t>
              </w:r>
            </w:hyperlink>
            <w:r w:rsidDel="00000000" w:rsidR="00000000" w:rsidRPr="00000000">
              <w:rPr>
                <w:rtl w:val="0"/>
              </w:rPr>
              <w:t xml:space="preserve">]. </w:t>
            </w:r>
            <w:hyperlink w:anchor="kix.hi05q7uplhw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2">
            <w:pPr>
              <w:widowControl w:val="0"/>
              <w:numPr>
                <w:ilvl w:val="0"/>
                <w:numId w:val="76"/>
              </w:numPr>
              <w:rPr/>
            </w:pPr>
            <w:r w:rsidDel="00000000" w:rsidR="00000000" w:rsidRPr="00000000">
              <w:rPr>
                <w:rtl w:val="0"/>
              </w:rPr>
              <w:t xml:space="preserve">Even less than one year of ADT can have a significant impact on QoL 2 years down the road [</w:t>
            </w:r>
            <w:hyperlink w:anchor="zezdonp0jdli">
              <w:r w:rsidDel="00000000" w:rsidR="00000000" w:rsidRPr="00000000">
                <w:rPr>
                  <w:rtl w:val="0"/>
                </w:rPr>
                <w:t xml:space="preserve">PROST-QA</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3">
            <w:pPr>
              <w:widowControl w:val="0"/>
              <w:numPr>
                <w:ilvl w:val="0"/>
                <w:numId w:val="76"/>
              </w:numPr>
              <w:rPr>
                <w:b w:val="1"/>
              </w:rPr>
            </w:pPr>
            <w:r w:rsidDel="00000000" w:rsidR="00000000" w:rsidRPr="00000000">
              <w:rPr>
                <w:rtl w:val="0"/>
              </w:rPr>
              <w:t xml:space="preserve">A little over half of men will have new ED after RP, while a little under half of men will have new ED after EBRT [</w:t>
            </w:r>
            <w:hyperlink r:id="rId592">
              <w:r w:rsidDel="00000000" w:rsidR="00000000" w:rsidRPr="00000000">
                <w:rPr>
                  <w:rtl w:val="0"/>
                </w:rPr>
                <w:t xml:space="preserve">UNC QoL</w:t>
              </w:r>
            </w:hyperlink>
            <w:r w:rsidDel="00000000" w:rsidR="00000000" w:rsidRPr="00000000">
              <w:rPr>
                <w:rtl w:val="0"/>
              </w:rPr>
              <w:t xml:space="preserve">, </w:t>
            </w:r>
            <w:hyperlink r:id="rId593">
              <w:r w:rsidDel="00000000" w:rsidR="00000000" w:rsidRPr="00000000">
                <w:rPr>
                  <w:rtl w:val="0"/>
                </w:rPr>
                <w:t xml:space="preserve">PROST-QA</w:t>
              </w:r>
            </w:hyperlink>
            <w:r w:rsidDel="00000000" w:rsidR="00000000" w:rsidRPr="00000000">
              <w:rPr>
                <w:rtl w:val="0"/>
              </w:rPr>
              <w:t xml:space="preserve">, </w:t>
            </w:r>
            <w:hyperlink r:id="rId594">
              <w:r w:rsidDel="00000000" w:rsidR="00000000" w:rsidRPr="00000000">
                <w:rPr>
                  <w:rtl w:val="0"/>
                </w:rPr>
                <w:t xml:space="preserve">ProtecT</w:t>
              </w:r>
            </w:hyperlink>
            <w:r w:rsidDel="00000000" w:rsidR="00000000" w:rsidRPr="00000000">
              <w:rPr>
                <w:rtl w:val="0"/>
              </w:rPr>
              <w:t xml:space="preserve">]. Fortunately, for men with new ED after intervention, either Trimix or Viagra will allow functionable erections in around 3/4 of men [</w:t>
            </w:r>
            <w:hyperlink r:id="rId595">
              <w:r w:rsidDel="00000000" w:rsidR="00000000" w:rsidRPr="00000000">
                <w:rPr>
                  <w:rtl w:val="0"/>
                </w:rPr>
                <w:t xml:space="preserve">PROST-QA</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4">
            <w:pPr>
              <w:widowControl w:val="0"/>
              <w:numPr>
                <w:ilvl w:val="0"/>
                <w:numId w:val="76"/>
              </w:numPr>
              <w:rPr/>
            </w:pPr>
            <w:r w:rsidDel="00000000" w:rsidR="00000000" w:rsidRPr="00000000">
              <w:rPr>
                <w:rtl w:val="0"/>
              </w:rPr>
              <w:t xml:space="preserve">Nerve-sparing RP is associated with clinically meaningful worse urinary incontinence at 5y than all other options, although urinary irritative symptoms appear to affect QoL more than urinary incontinence [</w:t>
            </w:r>
            <w:hyperlink r:id="rId596">
              <w:r w:rsidDel="00000000" w:rsidR="00000000" w:rsidRPr="00000000">
                <w:rPr>
                  <w:rtl w:val="0"/>
                </w:rPr>
                <w:t xml:space="preserve">PROST-QA</w:t>
              </w:r>
            </w:hyperlink>
            <w:r w:rsidDel="00000000" w:rsidR="00000000" w:rsidRPr="00000000">
              <w:rPr>
                <w:rtl w:val="0"/>
              </w:rPr>
              <w:t xml:space="preserve">]. For men with baseline GU symptoms, RP is preferred despite this increase in incontinence. In the early days of DaVinci, robotic assisted laparoscopic RP (RALPs) were associated with less nerve sparing surgery and lymph node dissection [</w:t>
            </w:r>
            <w:hyperlink r:id="rId597">
              <w:r w:rsidDel="00000000" w:rsidR="00000000" w:rsidRPr="00000000">
                <w:rPr>
                  <w:rtl w:val="0"/>
                </w:rPr>
                <w:t xml:space="preserve">PROST-QA</w:t>
              </w:r>
            </w:hyperlink>
            <w:r w:rsidDel="00000000" w:rsidR="00000000" w:rsidRPr="00000000">
              <w:rPr>
                <w:rtl w:val="0"/>
              </w:rPr>
              <w:t xml:space="preserve">]. Techniques have improved since then.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5">
            <w:pPr>
              <w:widowControl w:val="0"/>
              <w:numPr>
                <w:ilvl w:val="0"/>
                <w:numId w:val="76"/>
              </w:numPr>
              <w:rPr/>
            </w:pPr>
            <w:r w:rsidDel="00000000" w:rsidR="00000000" w:rsidRPr="00000000">
              <w:rPr>
                <w:rtl w:val="0"/>
              </w:rPr>
              <w:t xml:space="preserve">EBRT is associated with ~10% bowel bother at long term followup. Modern IMRT data does not suggest worsening in bowel function with inclusion of pelvic nodes at 3y [</w:t>
            </w:r>
            <w:hyperlink r:id="rId598">
              <w:r w:rsidDel="00000000" w:rsidR="00000000" w:rsidRPr="00000000">
                <w:rPr>
                  <w:rtl w:val="0"/>
                </w:rPr>
                <w:t xml:space="preserve">Akthar Euro Uro '19</w:t>
              </w:r>
            </w:hyperlink>
            <w:r w:rsidDel="00000000" w:rsidR="00000000" w:rsidRPr="00000000">
              <w:rPr>
                <w:rtl w:val="0"/>
              </w:rPr>
              <w:t xml:space="preserve">], however, intact data from [</w:t>
            </w:r>
            <w:hyperlink r:id="rId599">
              <w:r w:rsidDel="00000000" w:rsidR="00000000" w:rsidRPr="00000000">
                <w:rPr>
                  <w:rtl w:val="0"/>
                </w:rPr>
                <w:t xml:space="preserve">RTOG 94-13</w:t>
              </w:r>
            </w:hyperlink>
            <w:r w:rsidDel="00000000" w:rsidR="00000000" w:rsidRPr="00000000">
              <w:rPr>
                <w:rtl w:val="0"/>
              </w:rPr>
              <w:t xml:space="preserve">] demonstrated a detriment in the inclusion of pelvic nodes in the setting of nADT with G3+ GI toxicity at 5y. We patiently await the results of [</w:t>
            </w:r>
            <w:hyperlink r:id="rId600">
              <w:r w:rsidDel="00000000" w:rsidR="00000000" w:rsidRPr="00000000">
                <w:rPr>
                  <w:rtl w:val="0"/>
                </w:rPr>
                <w:t xml:space="preserve">RTOG 09-24</w:t>
              </w:r>
            </w:hyperlink>
            <w:r w:rsidDel="00000000" w:rsidR="00000000" w:rsidRPr="00000000">
              <w:rPr>
                <w:rtl w:val="0"/>
              </w:rPr>
              <w:t xml:space="preserve">] in 2031 to help determine the impact of IMRT and pelvic nodal coverage. Generally speaking, there is a suggestion of under-reporting of late Grade 3 toxicity after RT [</w:t>
            </w:r>
            <w:hyperlink r:id="rId601">
              <w:r w:rsidDel="00000000" w:rsidR="00000000" w:rsidRPr="00000000">
                <w:rPr>
                  <w:rtl w:val="0"/>
                </w:rPr>
                <w:t xml:space="preserve">Parry JCO '19</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6">
            <w:pPr>
              <w:widowControl w:val="0"/>
              <w:numPr>
                <w:ilvl w:val="0"/>
                <w:numId w:val="76"/>
              </w:numPr>
              <w:rPr/>
            </w:pPr>
            <w:r w:rsidDel="00000000" w:rsidR="00000000" w:rsidRPr="00000000">
              <w:rPr>
                <w:rtl w:val="0"/>
              </w:rPr>
              <w:t xml:space="preserve">For normal baseline urinary control, around 1 in 8 patients after RP will have a need for &gt; 1 pad per day for GU incontinence in the long run (e.g., at 5 years) [</w:t>
            </w:r>
            <w:hyperlink r:id="rId602">
              <w:r w:rsidDel="00000000" w:rsidR="00000000" w:rsidRPr="00000000">
                <w:rPr>
                  <w:rtl w:val="0"/>
                </w:rPr>
                <w:t xml:space="preserve">ProtecT</w:t>
              </w:r>
            </w:hyperlink>
            <w:r w:rsidDel="00000000" w:rsidR="00000000" w:rsidRPr="00000000">
              <w:rPr>
                <w:rtl w:val="0"/>
              </w:rPr>
              <w:t xml:space="preserve">, </w:t>
            </w:r>
            <w:hyperlink r:id="rId603">
              <w:r w:rsidDel="00000000" w:rsidR="00000000" w:rsidRPr="00000000">
                <w:rPr>
                  <w:rtl w:val="0"/>
                </w:rPr>
                <w:t xml:space="preserve">UNC QoL</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7">
            <w:pPr>
              <w:widowControl w:val="0"/>
              <w:numPr>
                <w:ilvl w:val="0"/>
                <w:numId w:val="76"/>
              </w:numPr>
              <w:rPr/>
            </w:pPr>
            <w:r w:rsidDel="00000000" w:rsidR="00000000" w:rsidRPr="00000000">
              <w:rPr>
                <w:rtl w:val="0"/>
              </w:rPr>
              <w:t xml:space="preserve">For normal baseline bowel symptoms, around 1 in 8 patients after RT will have "bowel bother" in the long run (e.g., at 5 years) [</w:t>
            </w:r>
            <w:hyperlink r:id="rId604">
              <w:r w:rsidDel="00000000" w:rsidR="00000000" w:rsidRPr="00000000">
                <w:rPr>
                  <w:rtl w:val="0"/>
                </w:rPr>
                <w:t xml:space="preserve">ProtecT</w:t>
              </w:r>
            </w:hyperlink>
            <w:r w:rsidDel="00000000" w:rsidR="00000000" w:rsidRPr="00000000">
              <w:rPr>
                <w:rtl w:val="0"/>
              </w:rPr>
              <w:t xml:space="preserve">, </w:t>
            </w:r>
            <w:hyperlink r:id="rId605">
              <w:r w:rsidDel="00000000" w:rsidR="00000000" w:rsidRPr="00000000">
                <w:rPr>
                  <w:rtl w:val="0"/>
                </w:rPr>
                <w:t xml:space="preserve">UNC QoL</w:t>
              </w:r>
            </w:hyperlink>
            <w:r w:rsidDel="00000000" w:rsidR="00000000" w:rsidRPr="00000000">
              <w:rPr>
                <w:rtl w:val="0"/>
              </w:rPr>
              <w:t xml:space="preserve">]. Maintain rectal V70 &lt; 20-25% to mitigate this risk [</w:t>
            </w:r>
            <w:hyperlink r:id="rId606">
              <w:r w:rsidDel="00000000" w:rsidR="00000000" w:rsidRPr="00000000">
                <w:rPr>
                  <w:rtl w:val="0"/>
                </w:rPr>
                <w:t xml:space="preserve">PROST-QA</w:t>
              </w:r>
            </w:hyperlink>
            <w:r w:rsidDel="00000000" w:rsidR="00000000" w:rsidRPr="00000000">
              <w:rPr>
                <w:rtl w:val="0"/>
              </w:rPr>
              <w:t xml:space="preserve">], although this "bowel bother" would be unlikely to affect your patients golf game.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8">
            <w:pPr>
              <w:widowControl w:val="0"/>
              <w:numPr>
                <w:ilvl w:val="0"/>
                <w:numId w:val="76"/>
              </w:numPr>
              <w:rPr/>
            </w:pPr>
            <w:r w:rsidDel="00000000" w:rsidR="00000000" w:rsidRPr="00000000">
              <w:rPr>
                <w:rtl w:val="0"/>
              </w:rPr>
              <w:t xml:space="preserve">Most differences associated with contemporary management options attenuate by 5y [</w:t>
            </w:r>
            <w:hyperlink r:id="rId607">
              <w:r w:rsidDel="00000000" w:rsidR="00000000" w:rsidRPr="00000000">
                <w:rPr>
                  <w:rtl w:val="0"/>
                </w:rPr>
                <w:t xml:space="preserve">Hoffman JAMA '20</w:t>
              </w:r>
            </w:hyperlink>
            <w:r w:rsidDel="00000000" w:rsidR="00000000" w:rsidRPr="00000000">
              <w:rPr>
                <w:rtl w:val="0"/>
              </w:rPr>
              <w:t xml:space="preserve">]. However, the addition of ADT and/or RT after RP is associated with [</w:t>
            </w:r>
            <w:hyperlink r:id="rId608">
              <w:r w:rsidDel="00000000" w:rsidR="00000000" w:rsidRPr="00000000">
                <w:rPr>
                  <w:rtl w:val="0"/>
                </w:rPr>
                <w:t xml:space="preserve">significant QoL decline</w:t>
              </w:r>
            </w:hyperlink>
            <w:r w:rsidDel="00000000" w:rsidR="00000000" w:rsidRPr="00000000">
              <w:rPr>
                <w:rtl w:val="0"/>
              </w:rPr>
              <w:t xml:space="preserve">] compared to monotherapy. Patients with HR disease should be counseled before RP on the potential net impairment of functional outcomes due to CMT. </w:t>
            </w:r>
            <w:hyperlink w:anchor="wjqadxjt2mwo">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B09">
      <w:pPr>
        <w:spacing w:line="240" w:lineRule="auto"/>
        <w:ind w:left="0" w:firstLine="0"/>
        <w:rPr>
          <w:b w:val="1"/>
        </w:rPr>
      </w:pPr>
      <w:r w:rsidDel="00000000" w:rsidR="00000000" w:rsidRPr="00000000">
        <w:rPr>
          <w:rtl w:val="0"/>
        </w:rPr>
      </w:r>
    </w:p>
    <w:p w:rsidR="00000000" w:rsidDel="00000000" w:rsidP="00000000" w:rsidRDefault="00000000" w:rsidRPr="00000000" w14:paraId="00000B0A">
      <w:pPr>
        <w:pStyle w:val="Heading3"/>
        <w:ind w:left="0" w:firstLine="0"/>
        <w:rPr/>
      </w:pPr>
      <w:bookmarkStart w:colFirst="0" w:colLast="0" w:name="_p8i68uxcasyp" w:id="238"/>
      <w:bookmarkEnd w:id="238"/>
      <w:hyperlink w:anchor="_clq80fa7152e">
        <w:r w:rsidDel="00000000" w:rsidR="00000000" w:rsidRPr="00000000">
          <w:rPr>
            <w:u w:val="single"/>
            <w:rtl w:val="0"/>
          </w:rPr>
          <w:t xml:space="preserve">Comparison of Modalities</w:t>
        </w:r>
      </w:hyperlink>
      <w:r w:rsidDel="00000000" w:rsidR="00000000" w:rsidRPr="00000000">
        <w:rPr>
          <w:rtl w:val="0"/>
        </w:rPr>
      </w:r>
    </w:p>
    <w:p w:rsidR="00000000" w:rsidDel="00000000" w:rsidP="00000000" w:rsidRDefault="00000000" w:rsidRPr="00000000" w14:paraId="00000B0B">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B0C">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Radical Prostatectomy:</w:t>
      </w:r>
      <w:r w:rsidDel="00000000" w:rsidR="00000000" w:rsidRPr="00000000">
        <w:rPr>
          <w:color w:val="0000ff"/>
          <w:sz w:val="20"/>
          <w:szCs w:val="20"/>
          <w:rtl w:val="0"/>
        </w:rPr>
        <w:t xml:space="preserve"> </w:t>
      </w:r>
      <w:r w:rsidDel="00000000" w:rsidR="00000000" w:rsidRPr="00000000">
        <w:rPr>
          <w:sz w:val="20"/>
          <w:szCs w:val="20"/>
          <w:rtl w:val="0"/>
        </w:rPr>
        <w:t xml:space="preserve">Greatest decline in sexual fxn, more urinary incontinence.</w:t>
      </w:r>
    </w:p>
    <w:p w:rsidR="00000000" w:rsidDel="00000000" w:rsidP="00000000" w:rsidRDefault="00000000" w:rsidRPr="00000000" w14:paraId="00000B0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Urinary continence after RP at 6 / 12 mo of 65→ 80%. </w:t>
      </w:r>
      <w:r w:rsidDel="00000000" w:rsidR="00000000" w:rsidRPr="00000000">
        <w:rPr>
          <w:rFonts w:ascii="Times New Roman" w:cs="Times New Roman" w:eastAsia="Times New Roman" w:hAnsi="Times New Roman"/>
          <w:i w:val="1"/>
          <w:sz w:val="20"/>
          <w:szCs w:val="20"/>
          <w:rtl w:val="0"/>
        </w:rPr>
        <w:t xml:space="preserve">Urinary continence improves with time. </w:t>
      </w:r>
      <w:r w:rsidDel="00000000" w:rsidR="00000000" w:rsidRPr="00000000">
        <w:rPr>
          <w:rtl w:val="0"/>
        </w:rPr>
      </w:r>
    </w:p>
    <w:p w:rsidR="00000000" w:rsidDel="00000000" w:rsidP="00000000" w:rsidRDefault="00000000" w:rsidRPr="00000000" w14:paraId="00000B0E">
      <w:pPr>
        <w:numPr>
          <w:ilvl w:val="0"/>
          <w:numId w:val="85"/>
        </w:numPr>
      </w:pPr>
      <w:r w:rsidDel="00000000" w:rsidR="00000000" w:rsidRPr="00000000">
        <w:rPr>
          <w:b w:val="1"/>
          <w:rtl w:val="0"/>
        </w:rPr>
        <w:t xml:space="preserve">ProtecT Patient reported outcomes </w:t>
      </w:r>
      <w:r w:rsidDel="00000000" w:rsidR="00000000" w:rsidRPr="00000000">
        <w:rPr>
          <w:rtl w:val="0"/>
        </w:rPr>
        <w:t xml:space="preserve">[</w:t>
      </w:r>
      <w:hyperlink w:anchor="hct7ox581mgn">
        <w:r w:rsidDel="00000000" w:rsidR="00000000" w:rsidRPr="00000000">
          <w:rPr>
            <w:rtl w:val="0"/>
          </w:rPr>
          <w:t xml:space="preserve">Donovan NEJM '16</w:t>
        </w:r>
      </w:hyperlink>
      <w:r w:rsidDel="00000000" w:rsidR="00000000" w:rsidRPr="00000000">
        <w:rPr>
          <w:rtl w:val="0"/>
        </w:rPr>
        <w:t xml:space="preserve">]: </w:t>
      </w:r>
      <w:r w:rsidDel="00000000" w:rsidR="00000000" w:rsidRPr="00000000">
        <w:rPr>
          <w:b w:val="1"/>
          <w:rtl w:val="0"/>
        </w:rPr>
        <w:t xml:space="preserve">AM vs. 3-6mo ADT RT</w:t>
      </w:r>
      <w:r w:rsidDel="00000000" w:rsidR="00000000" w:rsidRPr="00000000">
        <w:rPr>
          <w:rtl w:val="0"/>
        </w:rPr>
        <w:t xml:space="preserve"> (EBRT vs. BT) </w:t>
      </w:r>
      <w:r w:rsidDel="00000000" w:rsidR="00000000" w:rsidRPr="00000000">
        <w:rPr>
          <w:b w:val="1"/>
          <w:rtl w:val="0"/>
        </w:rPr>
        <w:t xml:space="preserve">vs. RP</w:t>
      </w:r>
      <w:r w:rsidDel="00000000" w:rsidR="00000000" w:rsidRPr="00000000">
        <w:rPr>
          <w:rtl w:val="0"/>
        </w:rPr>
        <w:t xml:space="preserve">.</w:t>
      </w:r>
    </w:p>
    <w:p w:rsidR="00000000" w:rsidDel="00000000" w:rsidP="00000000" w:rsidRDefault="00000000" w:rsidRPr="00000000" w14:paraId="00000B0F">
      <w:pPr>
        <w:ind w:firstLine="720"/>
        <w:rPr/>
      </w:pPr>
      <w:r w:rsidDel="00000000" w:rsidR="00000000" w:rsidRPr="00000000">
        <w:rPr>
          <w:rtl w:val="0"/>
        </w:rPr>
        <w:t xml:space="preserve">RP had the greatest effect on sexual fxn and urinary continence, whereas RT had more effect on the bowel.</w:t>
      </w:r>
    </w:p>
    <w:p w:rsidR="00000000" w:rsidDel="00000000" w:rsidP="00000000" w:rsidRDefault="00000000" w:rsidRPr="00000000" w14:paraId="00000B10">
      <w:pPr>
        <w:ind w:firstLine="720"/>
        <w:rPr/>
      </w:pPr>
      <w:r w:rsidDel="00000000" w:rsidR="00000000" w:rsidRPr="00000000">
        <w:rPr>
          <w:rtl w:val="0"/>
        </w:rPr>
        <w:t xml:space="preserve">In general, GU is worse with surgery with 1 in 8 patients experiencing long term 1 pad per day urinary incontinence.</w:t>
      </w:r>
    </w:p>
    <w:p w:rsidR="00000000" w:rsidDel="00000000" w:rsidP="00000000" w:rsidRDefault="00000000" w:rsidRPr="00000000" w14:paraId="00000B11">
      <w:pPr>
        <w:ind w:firstLine="720"/>
        <w:rPr/>
      </w:pPr>
      <w:r w:rsidDel="00000000" w:rsidR="00000000" w:rsidRPr="00000000">
        <w:rPr>
          <w:rtl w:val="0"/>
        </w:rPr>
        <w:t xml:space="preserve">In general, GI is worse with radiation with 1 in 8 patients complaining of "bowel bother".</w:t>
      </w:r>
    </w:p>
    <w:p w:rsidR="00000000" w:rsidDel="00000000" w:rsidP="00000000" w:rsidRDefault="00000000" w:rsidRPr="00000000" w14:paraId="00000B12">
      <w:pPr>
        <w:ind w:firstLine="720"/>
        <w:rPr/>
      </w:pPr>
      <w:r w:rsidDel="00000000" w:rsidR="00000000" w:rsidRPr="00000000">
        <w:rPr>
          <w:rtl w:val="0"/>
        </w:rPr>
        <w:t xml:space="preserve">GU issues depend on baseline urinary function. For those with awful obstructive symptoms, RP is preferred.</w:t>
      </w:r>
      <w:r w:rsidDel="00000000" w:rsidR="00000000" w:rsidRPr="00000000">
        <w:rPr>
          <w:rtl w:val="0"/>
        </w:rPr>
      </w:r>
    </w:p>
    <w:bookmarkStart w:colFirst="0" w:colLast="0" w:name="hiws2p656c8b" w:id="239"/>
    <w:bookmarkEnd w:id="239"/>
    <w:p w:rsidR="00000000" w:rsidDel="00000000" w:rsidP="00000000" w:rsidRDefault="00000000" w:rsidRPr="00000000" w14:paraId="00000B13">
      <w:pPr>
        <w:numPr>
          <w:ilvl w:val="0"/>
          <w:numId w:val="85"/>
        </w:numPr>
      </w:pPr>
      <w:r w:rsidDel="00000000" w:rsidR="00000000" w:rsidRPr="00000000">
        <w:rPr>
          <w:b w:val="1"/>
          <w:rtl w:val="0"/>
        </w:rPr>
        <w:t xml:space="preserve">Patient Reported Outcomes </w:t>
      </w:r>
      <w:r w:rsidDel="00000000" w:rsidR="00000000" w:rsidRPr="00000000">
        <w:rPr>
          <w:rtl w:val="0"/>
        </w:rPr>
        <w:t xml:space="preserve">[</w:t>
      </w:r>
      <w:hyperlink r:id="rId609">
        <w:r w:rsidDel="00000000" w:rsidR="00000000" w:rsidRPr="00000000">
          <w:rPr>
            <w:rtl w:val="0"/>
          </w:rPr>
          <w:t xml:space="preserve">Hoffman JAMA '20</w:t>
        </w:r>
      </w:hyperlink>
      <w:r w:rsidDel="00000000" w:rsidR="00000000" w:rsidRPr="00000000">
        <w:rPr>
          <w:rtl w:val="0"/>
        </w:rPr>
        <w:t xml:space="preserve">]: Prospective observational. </w:t>
      </w:r>
      <w:r w:rsidDel="00000000" w:rsidR="00000000" w:rsidRPr="00000000">
        <w:rPr>
          <w:b w:val="1"/>
          <w:rtl w:val="0"/>
        </w:rPr>
        <w:t xml:space="preserve">RP vs. EBRT ± ADT vs. BT vs. AS</w:t>
      </w:r>
      <w:r w:rsidDel="00000000" w:rsidR="00000000" w:rsidRPr="00000000">
        <w:rPr>
          <w:rtl w:val="0"/>
        </w:rPr>
        <w:t xml:space="preserve">.</w:t>
      </w:r>
    </w:p>
    <w:p w:rsidR="00000000" w:rsidDel="00000000" w:rsidP="00000000" w:rsidRDefault="00000000" w:rsidRPr="00000000" w14:paraId="00000B14">
      <w:pPr>
        <w:ind w:firstLine="720"/>
        <w:rPr/>
      </w:pPr>
      <w:r w:rsidDel="00000000" w:rsidR="00000000" w:rsidRPr="00000000">
        <w:rPr>
          <w:rtl w:val="0"/>
        </w:rPr>
        <w:t xml:space="preserve">Most differences associated with contemporary management options attenuated by 5 years (mostly non-WPRT EBRT). Nerve-sparing RP was associated with clinically meaningful worse urinary incontinence at 5y than all other options, while men undergoing RP for unfavorable IR disease reported worse sexual function at 5y compared to EBRT + ADT.</w:t>
      </w:r>
    </w:p>
    <w:p w:rsidR="00000000" w:rsidDel="00000000" w:rsidP="00000000" w:rsidRDefault="00000000" w:rsidRPr="00000000" w14:paraId="00000B15">
      <w:pPr>
        <w:ind w:firstLine="720"/>
        <w:rPr/>
      </w:pPr>
      <w:r w:rsidDel="00000000" w:rsidR="00000000" w:rsidRPr="00000000">
        <w:rPr>
          <w:rtl w:val="0"/>
        </w:rPr>
        <w:t xml:space="preserve">However, the addition of ADT and/or RT after RP is associated with [</w:t>
      </w:r>
      <w:hyperlink w:anchor="g0dy0vwrwqj1">
        <w:r w:rsidDel="00000000" w:rsidR="00000000" w:rsidRPr="00000000">
          <w:rPr>
            <w:rtl w:val="0"/>
          </w:rPr>
          <w:t xml:space="preserve">significant decline</w:t>
        </w:r>
      </w:hyperlink>
      <w:r w:rsidDel="00000000" w:rsidR="00000000" w:rsidRPr="00000000">
        <w:rPr>
          <w:rtl w:val="0"/>
        </w:rPr>
        <w:t xml:space="preserve">] compared to monotherapy.</w:t>
      </w:r>
    </w:p>
    <w:p w:rsidR="00000000" w:rsidDel="00000000" w:rsidP="00000000" w:rsidRDefault="00000000" w:rsidRPr="00000000" w14:paraId="00000B16">
      <w:pPr>
        <w:numPr>
          <w:ilvl w:val="1"/>
          <w:numId w:val="85"/>
        </w:numPr>
        <w:ind w:left="1440" w:hanging="360"/>
      </w:pPr>
      <w:r w:rsidDel="00000000" w:rsidR="00000000" w:rsidRPr="00000000">
        <w:rPr>
          <w:rtl w:val="0"/>
        </w:rPr>
        <w:t xml:space="preserve">2005 pts. 1,386 favorable IR, 619 unfavorable IR. 2011-2012. MFU 5y.</w:t>
      </w:r>
    </w:p>
    <w:p w:rsidR="00000000" w:rsidDel="00000000" w:rsidP="00000000" w:rsidRDefault="00000000" w:rsidRPr="00000000" w14:paraId="00000B17">
      <w:pPr>
        <w:numPr>
          <w:ilvl w:val="2"/>
          <w:numId w:val="85"/>
        </w:numPr>
        <w:ind w:left="2160" w:hanging="360"/>
      </w:pPr>
      <w:r w:rsidDel="00000000" w:rsidR="00000000" w:rsidRPr="00000000">
        <w:rPr>
          <w:rtl w:val="0"/>
        </w:rPr>
        <w:t xml:space="preserve">RP: Nerve-sparing.</w:t>
      </w:r>
    </w:p>
    <w:p w:rsidR="00000000" w:rsidDel="00000000" w:rsidP="00000000" w:rsidRDefault="00000000" w:rsidRPr="00000000" w14:paraId="00000B18">
      <w:pPr>
        <w:numPr>
          <w:ilvl w:val="2"/>
          <w:numId w:val="85"/>
        </w:numPr>
        <w:ind w:left="2160" w:hanging="360"/>
      </w:pPr>
      <w:r w:rsidDel="00000000" w:rsidR="00000000" w:rsidRPr="00000000">
        <w:rPr>
          <w:rtl w:val="0"/>
        </w:rPr>
        <w:t xml:space="preserve">EBRT required ADT for unfavorable IR disease. AS was not an option for unfavorable IR disease.</w:t>
      </w:r>
    </w:p>
    <w:p w:rsidR="00000000" w:rsidDel="00000000" w:rsidP="00000000" w:rsidRDefault="00000000" w:rsidRPr="00000000" w14:paraId="00000B19">
      <w:pPr>
        <w:numPr>
          <w:ilvl w:val="1"/>
          <w:numId w:val="85"/>
        </w:numPr>
        <w:ind w:left="1440" w:hanging="360"/>
      </w:pPr>
      <w:r w:rsidDel="00000000" w:rsidR="00000000" w:rsidRPr="00000000">
        <w:rPr>
          <w:rtl w:val="0"/>
        </w:rPr>
        <w:t xml:space="preserve">Nerve-sparing RP was associated with worse urinary incontinence at 5y and sexual function at 3y vs. AS.</w:t>
      </w:r>
    </w:p>
    <w:p w:rsidR="00000000" w:rsidDel="00000000" w:rsidP="00000000" w:rsidRDefault="00000000" w:rsidRPr="00000000" w14:paraId="00000B1A">
      <w:pPr>
        <w:numPr>
          <w:ilvl w:val="1"/>
          <w:numId w:val="85"/>
        </w:numPr>
        <w:ind w:left="1440" w:hanging="360"/>
      </w:pPr>
      <w:r w:rsidDel="00000000" w:rsidR="00000000" w:rsidRPr="00000000">
        <w:rPr>
          <w:rtl w:val="0"/>
        </w:rPr>
        <w:t xml:space="preserve">LDR-BT was associated with worse urinary irritative, sexual, and bowel function at 1y vs. AS.</w:t>
      </w:r>
    </w:p>
    <w:p w:rsidR="00000000" w:rsidDel="00000000" w:rsidP="00000000" w:rsidRDefault="00000000" w:rsidRPr="00000000" w14:paraId="00000B1B">
      <w:pPr>
        <w:numPr>
          <w:ilvl w:val="1"/>
          <w:numId w:val="85"/>
        </w:numPr>
        <w:ind w:left="1440" w:hanging="360"/>
      </w:pPr>
      <w:r w:rsidDel="00000000" w:rsidR="00000000" w:rsidRPr="00000000">
        <w:rPr>
          <w:rtl w:val="0"/>
        </w:rPr>
        <w:t xml:space="preserve">EBRT was associated with urinary, sexual, and bowel function changes not clinically different than AS at any time point through 5 years.</w:t>
      </w:r>
    </w:p>
    <w:p w:rsidR="00000000" w:rsidDel="00000000" w:rsidP="00000000" w:rsidRDefault="00000000" w:rsidRPr="00000000" w14:paraId="00000B1C">
      <w:pPr>
        <w:numPr>
          <w:ilvl w:val="1"/>
          <w:numId w:val="85"/>
        </w:numPr>
        <w:ind w:left="1440" w:hanging="360"/>
      </w:pPr>
      <w:r w:rsidDel="00000000" w:rsidR="00000000" w:rsidRPr="00000000">
        <w:rPr>
          <w:rtl w:val="0"/>
        </w:rPr>
        <w:t xml:space="preserve">EBRT with ADT was associated with lower hormone function at 6 mo and bowel function at 1y, but better sexual function and incontinence at each time point through 5y vs. RP.</w:t>
      </w:r>
      <w:r w:rsidDel="00000000" w:rsidR="00000000" w:rsidRPr="00000000">
        <w:rPr>
          <w:rtl w:val="0"/>
        </w:rPr>
      </w:r>
    </w:p>
    <w:bookmarkStart w:colFirst="0" w:colLast="0" w:name="pi1efws5ghlr" w:id="240"/>
    <w:bookmarkEnd w:id="240"/>
    <w:p w:rsidR="00000000" w:rsidDel="00000000" w:rsidP="00000000" w:rsidRDefault="00000000" w:rsidRPr="00000000" w14:paraId="00000B1D">
      <w:pPr>
        <w:numPr>
          <w:ilvl w:val="0"/>
          <w:numId w:val="85"/>
        </w:numPr>
        <w:rPr>
          <w:b w:val="1"/>
        </w:rPr>
      </w:pPr>
      <w:r w:rsidDel="00000000" w:rsidR="00000000" w:rsidRPr="00000000">
        <w:rPr>
          <w:b w:val="1"/>
          <w:rtl w:val="0"/>
        </w:rPr>
        <w:t xml:space="preserve">Patient reported outcomes and late toxicity after post-prostatectomy IMRT </w:t>
      </w:r>
      <w:r w:rsidDel="00000000" w:rsidR="00000000" w:rsidRPr="00000000">
        <w:rPr>
          <w:rtl w:val="0"/>
        </w:rPr>
        <w:t xml:space="preserve">[</w:t>
      </w:r>
      <w:hyperlink r:id="rId610">
        <w:r w:rsidDel="00000000" w:rsidR="00000000" w:rsidRPr="00000000">
          <w:rPr>
            <w:rtl w:val="0"/>
          </w:rPr>
          <w:t xml:space="preserve">Akthar Euro Uro '19</w:t>
        </w:r>
      </w:hyperlink>
      <w:r w:rsidDel="00000000" w:rsidR="00000000" w:rsidRPr="00000000">
        <w:rPr>
          <w:rtl w:val="0"/>
        </w:rPr>
        <w:t xml:space="preserve">]: </w:t>
      </w:r>
      <w:r w:rsidDel="00000000" w:rsidR="00000000" w:rsidRPr="00000000">
        <w:rPr>
          <w:b w:val="1"/>
          <w:rtl w:val="0"/>
        </w:rPr>
        <w:t xml:space="preserve">Prostate bed ± PLN</w:t>
      </w:r>
      <w:r w:rsidDel="00000000" w:rsidR="00000000" w:rsidRPr="00000000">
        <w:rPr>
          <w:rtl w:val="0"/>
        </w:rPr>
        <w:t xml:space="preserve">.</w:t>
        <w:br w:type="textWrapping"/>
        <w:t xml:space="preserve">TBL </w:t>
      </w:r>
      <w:hyperlink r:id="rId611">
        <w:r w:rsidDel="00000000" w:rsidR="00000000" w:rsidRPr="00000000">
          <w:rPr>
            <w:vertAlign w:val="superscript"/>
            <w:rtl w:val="0"/>
          </w:rPr>
          <w:t xml:space="preserve">QS</w:t>
        </w:r>
      </w:hyperlink>
      <w:r w:rsidDel="00000000" w:rsidR="00000000" w:rsidRPr="00000000">
        <w:rPr>
          <w:rtl w:val="0"/>
        </w:rPr>
        <w:t xml:space="preserve">: Post-prostatectomy modern intensity-modulated radiation techniques (IMRT) reports only small transient decreases in all five EPIC quality of life domains.</w:t>
      </w:r>
    </w:p>
    <w:p w:rsidR="00000000" w:rsidDel="00000000" w:rsidP="00000000" w:rsidRDefault="00000000" w:rsidRPr="00000000" w14:paraId="00000B1E">
      <w:pPr>
        <w:ind w:firstLine="720"/>
        <w:rPr/>
      </w:pPr>
      <w:r w:rsidDel="00000000" w:rsidR="00000000" w:rsidRPr="00000000">
        <w:rPr>
          <w:rtl w:val="0"/>
        </w:rPr>
        <w:t xml:space="preserve">Long term QOL and late toxicity are favorable after post-prostatectomy RT. Inclusion of pelvic lymph nodes does not appear to influence late bowel function (Table 3).</w:t>
      </w:r>
    </w:p>
    <w:p w:rsidR="00000000" w:rsidDel="00000000" w:rsidP="00000000" w:rsidRDefault="00000000" w:rsidRPr="00000000" w14:paraId="00000B1F">
      <w:pPr>
        <w:numPr>
          <w:ilvl w:val="1"/>
          <w:numId w:val="85"/>
        </w:numPr>
        <w:ind w:left="1440" w:hanging="360"/>
      </w:pPr>
      <w:r w:rsidDel="00000000" w:rsidR="00000000" w:rsidRPr="00000000">
        <w:rPr>
          <w:rtl w:val="0"/>
        </w:rPr>
        <w:t xml:space="preserve">Prospective. 200 men. 2007-2015. University of Chicago. ADT in 66% for a median of 4 mo. MFU ~3y.</w:t>
      </w:r>
    </w:p>
    <w:p w:rsidR="00000000" w:rsidDel="00000000" w:rsidP="00000000" w:rsidRDefault="00000000" w:rsidRPr="00000000" w14:paraId="00000B20">
      <w:pPr>
        <w:numPr>
          <w:ilvl w:val="2"/>
          <w:numId w:val="85"/>
        </w:numPr>
        <w:ind w:left="2160" w:hanging="360"/>
      </w:pPr>
      <w:r w:rsidDel="00000000" w:rsidR="00000000" w:rsidRPr="00000000">
        <w:rPr>
          <w:rtl w:val="0"/>
        </w:rPr>
        <w:t xml:space="preserve">RT: Median 68 Gy. Nodal coverage in 65%.</w:t>
      </w:r>
    </w:p>
    <w:p w:rsidR="00000000" w:rsidDel="00000000" w:rsidP="00000000" w:rsidRDefault="00000000" w:rsidRPr="00000000" w14:paraId="00000B21">
      <w:pPr>
        <w:numPr>
          <w:ilvl w:val="1"/>
          <w:numId w:val="85"/>
        </w:numPr>
        <w:ind w:left="1440" w:hanging="360"/>
      </w:pPr>
      <w:r w:rsidDel="00000000" w:rsidR="00000000" w:rsidRPr="00000000">
        <w:rPr>
          <w:rtl w:val="0"/>
        </w:rPr>
        <w:t xml:space="preserve">Overall urinary/bowel/sexual function and urinary irritation/obstruction symptoms were never lower than the minimally clinically important difference.</w:t>
      </w:r>
    </w:p>
    <w:p w:rsidR="00000000" w:rsidDel="00000000" w:rsidP="00000000" w:rsidRDefault="00000000" w:rsidRPr="00000000" w14:paraId="00000B22">
      <w:pPr>
        <w:numPr>
          <w:ilvl w:val="1"/>
          <w:numId w:val="85"/>
        </w:numPr>
        <w:ind w:left="1440" w:hanging="360"/>
      </w:pPr>
      <w:r w:rsidDel="00000000" w:rsidR="00000000" w:rsidRPr="00000000">
        <w:rPr>
          <w:rtl w:val="0"/>
        </w:rPr>
        <w:t xml:space="preserve">Only between 8-18% of men experienced a small multidomain decline at a given time point up to 84 mo after PORT.</w:t>
      </w:r>
    </w:p>
    <w:p w:rsidR="00000000" w:rsidDel="00000000" w:rsidP="00000000" w:rsidRDefault="00000000" w:rsidRPr="00000000" w14:paraId="00000B23">
      <w:pPr>
        <w:numPr>
          <w:ilvl w:val="1"/>
          <w:numId w:val="85"/>
        </w:numPr>
        <w:ind w:left="1440" w:hanging="360"/>
      </w:pPr>
      <w:r w:rsidDel="00000000" w:rsidR="00000000" w:rsidRPr="00000000">
        <w:rPr>
          <w:rtl w:val="0"/>
        </w:rPr>
        <w:t xml:space="preserve">Only 0-8% of men experienced a moderate multidomain decline at a given time point up to 84 mo after PORT.</w:t>
      </w:r>
    </w:p>
    <w:p w:rsidR="00000000" w:rsidDel="00000000" w:rsidP="00000000" w:rsidRDefault="00000000" w:rsidRPr="00000000" w14:paraId="00000B24">
      <w:pPr>
        <w:numPr>
          <w:ilvl w:val="1"/>
          <w:numId w:val="85"/>
        </w:numPr>
        <w:ind w:left="1440" w:hanging="360"/>
      </w:pPr>
      <w:r w:rsidDel="00000000" w:rsidR="00000000" w:rsidRPr="00000000">
        <w:rPr>
          <w:rtl w:val="0"/>
        </w:rPr>
        <w:t xml:space="preserve">4y G2+ GI 5%. 4y G2+ GU 6%. </w:t>
      </w:r>
    </w:p>
    <w:p w:rsidR="00000000" w:rsidDel="00000000" w:rsidP="00000000" w:rsidRDefault="00000000" w:rsidRPr="00000000" w14:paraId="00000B25">
      <w:pPr>
        <w:numPr>
          <w:ilvl w:val="1"/>
          <w:numId w:val="85"/>
        </w:numPr>
        <w:ind w:left="1440" w:hanging="360"/>
      </w:pPr>
      <w:r w:rsidDel="00000000" w:rsidR="00000000" w:rsidRPr="00000000">
        <w:rPr>
          <w:rtl w:val="0"/>
        </w:rPr>
        <w:t xml:space="preserve">Factors associated with worse QoL or toxicity included longer time to PORT (UF), higher BMI, older age, ADT, total dose, tobacco history, and higher bladder V70. </w:t>
      </w:r>
    </w:p>
    <w:bookmarkStart w:colFirst="0" w:colLast="0" w:name="kix.fswsmu4v8wz0" w:id="241"/>
    <w:bookmarkEnd w:id="241"/>
    <w:p w:rsidR="00000000" w:rsidDel="00000000" w:rsidP="00000000" w:rsidRDefault="00000000" w:rsidRPr="00000000" w14:paraId="00000B26">
      <w:pPr>
        <w:numPr>
          <w:ilvl w:val="0"/>
          <w:numId w:val="85"/>
        </w:numPr>
      </w:pPr>
      <w:r w:rsidDel="00000000" w:rsidR="00000000" w:rsidRPr="00000000">
        <w:rPr>
          <w:b w:val="1"/>
          <w:rtl w:val="0"/>
        </w:rPr>
        <w:t xml:space="preserve">UNC QoL study </w:t>
      </w:r>
      <w:r w:rsidDel="00000000" w:rsidR="00000000" w:rsidRPr="00000000">
        <w:rPr>
          <w:rtl w:val="0"/>
        </w:rPr>
        <w:t xml:space="preserve">[</w:t>
      </w:r>
      <w:hyperlink r:id="rId612">
        <w:r w:rsidDel="00000000" w:rsidR="00000000" w:rsidRPr="00000000">
          <w:rPr>
            <w:rtl w:val="0"/>
          </w:rPr>
          <w:t xml:space="preserve">Chen JAMA '17</w:t>
        </w:r>
      </w:hyperlink>
      <w:r w:rsidDel="00000000" w:rsidR="00000000" w:rsidRPr="00000000">
        <w:rPr>
          <w:rtl w:val="0"/>
        </w:rPr>
        <w:t xml:space="preserve">]: Prospective observational. </w:t>
      </w:r>
      <w:r w:rsidDel="00000000" w:rsidR="00000000" w:rsidRPr="00000000">
        <w:rPr>
          <w:b w:val="1"/>
          <w:rtl w:val="0"/>
        </w:rPr>
        <w:t xml:space="preserve">RP</w:t>
      </w:r>
      <w:r w:rsidDel="00000000" w:rsidR="00000000" w:rsidRPr="00000000">
        <w:rPr>
          <w:rtl w:val="0"/>
        </w:rPr>
        <w:t xml:space="preserve"> (41%) </w:t>
      </w:r>
      <w:r w:rsidDel="00000000" w:rsidR="00000000" w:rsidRPr="00000000">
        <w:rPr>
          <w:b w:val="1"/>
          <w:rtl w:val="0"/>
        </w:rPr>
        <w:t xml:space="preserve">vs. EBRT</w:t>
      </w:r>
      <w:r w:rsidDel="00000000" w:rsidR="00000000" w:rsidRPr="00000000">
        <w:rPr>
          <w:rtl w:val="0"/>
        </w:rPr>
        <w:t xml:space="preserve"> (21%) </w:t>
      </w:r>
      <w:r w:rsidDel="00000000" w:rsidR="00000000" w:rsidRPr="00000000">
        <w:rPr>
          <w:b w:val="1"/>
          <w:rtl w:val="0"/>
        </w:rPr>
        <w:t xml:space="preserve">vs. BT </w:t>
      </w:r>
      <w:r w:rsidDel="00000000" w:rsidR="00000000" w:rsidRPr="00000000">
        <w:rPr>
          <w:rtl w:val="0"/>
        </w:rPr>
        <w:t xml:space="preserve">(10%) </w:t>
      </w:r>
      <w:r w:rsidDel="00000000" w:rsidR="00000000" w:rsidRPr="00000000">
        <w:rPr>
          <w:b w:val="1"/>
          <w:rtl w:val="0"/>
        </w:rPr>
        <w:t xml:space="preserve">vs. AS </w:t>
      </w:r>
      <w:r w:rsidDel="00000000" w:rsidR="00000000" w:rsidRPr="00000000">
        <w:rPr>
          <w:rtl w:val="0"/>
        </w:rPr>
        <w:t xml:space="preserve">(27%).</w:t>
      </w:r>
    </w:p>
    <w:p w:rsidR="00000000" w:rsidDel="00000000" w:rsidP="00000000" w:rsidRDefault="00000000" w:rsidRPr="00000000" w14:paraId="00000B27">
      <w:pPr>
        <w:ind w:firstLine="720"/>
        <w:rPr/>
      </w:pPr>
      <w:r w:rsidDel="00000000" w:rsidR="00000000" w:rsidRPr="00000000">
        <w:rPr>
          <w:rtl w:val="0"/>
        </w:rPr>
        <w:t xml:space="preserve">This is a great modern study! Mostly all robotic and IMRT.</w:t>
      </w:r>
    </w:p>
    <w:p w:rsidR="00000000" w:rsidDel="00000000" w:rsidP="00000000" w:rsidRDefault="00000000" w:rsidRPr="00000000" w14:paraId="00000B28">
      <w:pPr>
        <w:ind w:firstLine="720"/>
        <w:rPr/>
      </w:pPr>
      <w:r w:rsidDel="00000000" w:rsidR="00000000" w:rsidRPr="00000000">
        <w:rPr>
          <w:rFonts w:ascii="Cardo" w:cs="Cardo" w:eastAsia="Cardo" w:hAnsi="Cardo"/>
          <w:rtl w:val="0"/>
        </w:rPr>
        <w:t xml:space="preserve">For baseline erectile function, new/worsened ED for RP / RT of 60-80→ 25-55%.</w:t>
      </w:r>
    </w:p>
    <w:p w:rsidR="00000000" w:rsidDel="00000000" w:rsidP="00000000" w:rsidRDefault="00000000" w:rsidRPr="00000000" w14:paraId="00000B29">
      <w:pPr>
        <w:ind w:firstLine="720"/>
        <w:rPr/>
      </w:pPr>
      <w:r w:rsidDel="00000000" w:rsidR="00000000" w:rsidRPr="00000000">
        <w:rPr>
          <w:rtl w:val="0"/>
        </w:rPr>
        <w:t xml:space="preserve">For normal baseline urinary control, 1 in 8 patients have long term GU incontinence after RP (e.</w:t>
      </w:r>
      <w:r w:rsidDel="00000000" w:rsidR="00000000" w:rsidRPr="00000000">
        <w:rPr>
          <w:rtl w:val="0"/>
        </w:rPr>
        <w:t xml:space="preserve">g. [</w:t>
      </w:r>
      <w:hyperlink w:anchor="g0dy0vwrwqj1">
        <w:r w:rsidDel="00000000" w:rsidR="00000000" w:rsidRPr="00000000">
          <w:rPr>
            <w:rtl w:val="0"/>
          </w:rPr>
          <w:t xml:space="preserve">≥ 1 PPD</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B2A">
      <w:pPr>
        <w:ind w:firstLine="720"/>
        <w:rPr/>
      </w:pPr>
      <w:r w:rsidDel="00000000" w:rsidR="00000000" w:rsidRPr="00000000">
        <w:rPr>
          <w:rtl w:val="0"/>
        </w:rPr>
        <w:t xml:space="preserve">For normal baseline bowel symptoms, 1 in 8 patients have poor long term symptoms after RT (at least 2x other groups).</w:t>
      </w:r>
    </w:p>
    <w:p w:rsidR="00000000" w:rsidDel="00000000" w:rsidP="00000000" w:rsidRDefault="00000000" w:rsidRPr="00000000" w14:paraId="00000B2B">
      <w:pPr>
        <w:ind w:firstLine="720"/>
        <w:rPr/>
      </w:pPr>
      <w:r w:rsidDel="00000000" w:rsidR="00000000" w:rsidRPr="00000000">
        <w:rPr>
          <w:rtl w:val="0"/>
        </w:rPr>
        <w:t xml:space="preserve">This 1 in 8 risk of "bowel bother" after WPRT holds true in the [</w:t>
      </w:r>
      <w:hyperlink r:id="rId613">
        <w:r w:rsidDel="00000000" w:rsidR="00000000" w:rsidRPr="00000000">
          <w:rPr>
            <w:rtl w:val="0"/>
          </w:rPr>
          <w:t xml:space="preserve">PORTEC-2</w:t>
        </w:r>
      </w:hyperlink>
      <w:r w:rsidDel="00000000" w:rsidR="00000000" w:rsidRPr="00000000">
        <w:rPr>
          <w:rtl w:val="0"/>
        </w:rPr>
        <w:t xml:space="preserve">]</w:t>
      </w:r>
      <w:r w:rsidDel="00000000" w:rsidR="00000000" w:rsidRPr="00000000">
        <w:rPr>
          <w:rtl w:val="0"/>
        </w:rPr>
        <w:t xml:space="preserve"> analysis as well. </w:t>
      </w:r>
    </w:p>
    <w:p w:rsidR="00000000" w:rsidDel="00000000" w:rsidP="00000000" w:rsidRDefault="00000000" w:rsidRPr="00000000" w14:paraId="00000B2C">
      <w:pPr>
        <w:ind w:firstLine="720"/>
        <w:rPr/>
      </w:pPr>
      <w:r w:rsidDel="00000000" w:rsidR="00000000" w:rsidRPr="00000000">
        <w:rPr>
          <w:rtl w:val="0"/>
        </w:rPr>
        <w:t xml:space="preserve">Therefore, quote a 1 in 8 risk of long term "bowel bother" to your patients for WPRT, in general.</w:t>
      </w:r>
    </w:p>
    <w:p w:rsidR="00000000" w:rsidDel="00000000" w:rsidP="00000000" w:rsidRDefault="00000000" w:rsidRPr="00000000" w14:paraId="00000B2D">
      <w:pPr>
        <w:numPr>
          <w:ilvl w:val="1"/>
          <w:numId w:val="85"/>
        </w:numPr>
        <w:ind w:left="1440" w:hanging="360"/>
      </w:pPr>
      <w:r w:rsidDel="00000000" w:rsidR="00000000" w:rsidRPr="00000000">
        <w:rPr>
          <w:rtl w:val="0"/>
        </w:rPr>
        <w:t xml:space="preserve">1141 pts w new localized prostate cancer diagnosis. 2011-2013.</w:t>
      </w:r>
    </w:p>
    <w:p w:rsidR="00000000" w:rsidDel="00000000" w:rsidP="00000000" w:rsidRDefault="00000000" w:rsidRPr="00000000" w14:paraId="00000B2E">
      <w:pPr>
        <w:numPr>
          <w:ilvl w:val="2"/>
          <w:numId w:val="85"/>
        </w:numPr>
        <w:ind w:left="2160" w:hanging="360"/>
      </w:pPr>
      <w:r w:rsidDel="00000000" w:rsidR="00000000" w:rsidRPr="00000000">
        <w:rPr>
          <w:rtl w:val="0"/>
        </w:rPr>
        <w:t xml:space="preserve">RP: </w:t>
      </w:r>
      <w:r w:rsidDel="00000000" w:rsidR="00000000" w:rsidRPr="00000000">
        <w:rPr>
          <w:b w:val="1"/>
          <w:rtl w:val="0"/>
        </w:rPr>
        <w:t xml:space="preserve">86% robotic</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w:anchor="oatjzrk02tkl">
        <w:r w:rsidDel="00000000" w:rsidR="00000000" w:rsidRPr="00000000">
          <w:rPr>
            <w:rtl w:val="0"/>
          </w:rPr>
          <w:t xml:space="preserve">ProtecT</w:t>
        </w:r>
      </w:hyperlink>
      <w:r w:rsidDel="00000000" w:rsidR="00000000" w:rsidRPr="00000000">
        <w:rPr>
          <w:rtl w:val="0"/>
        </w:rPr>
        <w:t xml:space="preserve">] was 82% open.</w:t>
      </w:r>
    </w:p>
    <w:p w:rsidR="00000000" w:rsidDel="00000000" w:rsidP="00000000" w:rsidRDefault="00000000" w:rsidRPr="00000000" w14:paraId="00000B2F">
      <w:pPr>
        <w:numPr>
          <w:ilvl w:val="2"/>
          <w:numId w:val="85"/>
        </w:numPr>
        <w:ind w:left="2160" w:hanging="360"/>
      </w:pPr>
      <w:r w:rsidDel="00000000" w:rsidR="00000000" w:rsidRPr="00000000">
        <w:rPr>
          <w:rtl w:val="0"/>
        </w:rPr>
        <w:t xml:space="preserve">EBRT: </w:t>
      </w:r>
      <w:r w:rsidDel="00000000" w:rsidR="00000000" w:rsidRPr="00000000">
        <w:rPr>
          <w:b w:val="1"/>
          <w:rtl w:val="0"/>
        </w:rPr>
        <w:t xml:space="preserve">95% IMRT</w:t>
      </w:r>
      <w:r w:rsidDel="00000000" w:rsidR="00000000" w:rsidRPr="00000000">
        <w:rPr>
          <w:rtl w:val="0"/>
        </w:rPr>
        <w:t xml:space="preserve"> with 71% IGRT. [</w:t>
      </w:r>
      <w:hyperlink w:anchor="oatjzrk02tkl">
        <w:r w:rsidDel="00000000" w:rsidR="00000000" w:rsidRPr="00000000">
          <w:rPr>
            <w:rtl w:val="0"/>
          </w:rPr>
          <w:t xml:space="preserve">ProtecT</w:t>
        </w:r>
      </w:hyperlink>
      <w:r w:rsidDel="00000000" w:rsidR="00000000" w:rsidRPr="00000000">
        <w:rPr>
          <w:rtl w:val="0"/>
        </w:rPr>
        <w:t xml:space="preserve">] was 3D.</w:t>
      </w:r>
    </w:p>
    <w:p w:rsidR="00000000" w:rsidDel="00000000" w:rsidP="00000000" w:rsidRDefault="00000000" w:rsidRPr="00000000" w14:paraId="00000B30">
      <w:pPr>
        <w:numPr>
          <w:ilvl w:val="1"/>
          <w:numId w:val="85"/>
        </w:numPr>
        <w:ind w:left="1440" w:hanging="360"/>
      </w:pPr>
      <w:r w:rsidDel="00000000" w:rsidR="00000000" w:rsidRPr="00000000">
        <w:rPr>
          <w:rFonts w:ascii="Cardo" w:cs="Cardo" w:eastAsia="Cardo" w:hAnsi="Cardo"/>
          <w:rtl w:val="0"/>
        </w:rPr>
        <w:t xml:space="preserve">3 mo mean sexual dysfunction scores RP/EBRT/BT worsened 36→ 14→ 17 points compared to AM.</w:t>
        <w:br w:type="textWrapping"/>
        <w:t xml:space="preserve">Poor sexual function = inability to have intercourse or great difficulty achieving and maintaining an erection.</w:t>
      </w:r>
    </w:p>
    <w:p w:rsidR="00000000" w:rsidDel="00000000" w:rsidP="00000000" w:rsidRDefault="00000000" w:rsidRPr="00000000" w14:paraId="00000B31">
      <w:pPr>
        <w:numPr>
          <w:ilvl w:val="2"/>
          <w:numId w:val="85"/>
        </w:numPr>
        <w:ind w:left="2160" w:hanging="360"/>
      </w:pPr>
      <w:r w:rsidDel="00000000" w:rsidR="00000000" w:rsidRPr="00000000">
        <w:rPr>
          <w:rtl w:val="0"/>
        </w:rPr>
        <w:t xml:space="preserve">EBRT/BT/RP worse scores at 3 and 12 mo vs. AM, but not 24 mo. </w:t>
      </w:r>
      <w:r w:rsidDel="00000000" w:rsidR="00000000" w:rsidRPr="00000000">
        <w:rPr>
          <w:i w:val="1"/>
          <w:rtl w:val="0"/>
        </w:rPr>
        <w:t xml:space="preserve">Detriment most pronounced in RP.</w:t>
      </w:r>
    </w:p>
    <w:p w:rsidR="00000000" w:rsidDel="00000000" w:rsidP="00000000" w:rsidRDefault="00000000" w:rsidRPr="00000000" w14:paraId="00000B32">
      <w:pPr>
        <w:numPr>
          <w:ilvl w:val="2"/>
          <w:numId w:val="85"/>
        </w:numPr>
        <w:ind w:left="2160" w:hanging="360"/>
      </w:pPr>
      <w:r w:rsidDel="00000000" w:rsidR="00000000" w:rsidRPr="00000000">
        <w:rPr>
          <w:rFonts w:ascii="Cardo" w:cs="Cardo" w:eastAsia="Cardo" w:hAnsi="Cardo"/>
          <w:rtl w:val="0"/>
        </w:rPr>
        <w:t xml:space="preserve">24 mo normal baseline fxn reporting poor sexual fxn in 57→ 27→ 34→ 25%. </w:t>
      </w:r>
    </w:p>
    <w:p w:rsidR="00000000" w:rsidDel="00000000" w:rsidP="00000000" w:rsidRDefault="00000000" w:rsidRPr="00000000" w14:paraId="00000B33">
      <w:pPr>
        <w:numPr>
          <w:ilvl w:val="2"/>
          <w:numId w:val="85"/>
        </w:numPr>
        <w:ind w:left="2160" w:hanging="360"/>
      </w:pPr>
      <w:r w:rsidDel="00000000" w:rsidR="00000000" w:rsidRPr="00000000">
        <w:rPr>
          <w:rFonts w:ascii="Cardo" w:cs="Cardo" w:eastAsia="Cardo" w:hAnsi="Cardo"/>
          <w:rtl w:val="0"/>
        </w:rPr>
        <w:t xml:space="preserve">24 mo intermediate baseline fxn reporting poor sexual fxn in 77→ 55→ 51→ 46%.</w:t>
      </w:r>
    </w:p>
    <w:p w:rsidR="00000000" w:rsidDel="00000000" w:rsidP="00000000" w:rsidRDefault="00000000" w:rsidRPr="00000000" w14:paraId="00000B34">
      <w:pPr>
        <w:ind w:left="2160" w:firstLine="0"/>
        <w:rPr/>
      </w:pPr>
      <w:r w:rsidDel="00000000" w:rsidR="00000000" w:rsidRPr="00000000">
        <w:rPr>
          <w:rFonts w:ascii="Cardo" w:cs="Cardo" w:eastAsia="Cardo" w:hAnsi="Cardo"/>
          <w:rtl w:val="0"/>
        </w:rPr>
        <w:t xml:space="preserve">If baseline erectile function, new/worsened ED for RP / RT of 60-80→ 30-55%.</w:t>
      </w:r>
    </w:p>
    <w:p w:rsidR="00000000" w:rsidDel="00000000" w:rsidP="00000000" w:rsidRDefault="00000000" w:rsidRPr="00000000" w14:paraId="00000B35">
      <w:pPr>
        <w:numPr>
          <w:ilvl w:val="1"/>
          <w:numId w:val="85"/>
        </w:numPr>
        <w:ind w:left="1440" w:hanging="360"/>
      </w:pPr>
      <w:r w:rsidDel="00000000" w:rsidR="00000000" w:rsidRPr="00000000">
        <w:rPr>
          <w:rtl w:val="0"/>
        </w:rPr>
        <w:t xml:space="preserve">3 mo urinary incontinence worsened 34 points w RP compared to AM.</w:t>
      </w:r>
    </w:p>
    <w:p w:rsidR="00000000" w:rsidDel="00000000" w:rsidP="00000000" w:rsidRDefault="00000000" w:rsidRPr="00000000" w14:paraId="00000B36">
      <w:pPr>
        <w:numPr>
          <w:ilvl w:val="2"/>
          <w:numId w:val="85"/>
        </w:numPr>
        <w:ind w:left="2160" w:hanging="360"/>
      </w:pPr>
      <w:r w:rsidDel="00000000" w:rsidR="00000000" w:rsidRPr="00000000">
        <w:rPr>
          <w:rtl w:val="0"/>
        </w:rPr>
        <w:t xml:space="preserve">This remained significant at 24 mo (15 points).</w:t>
      </w:r>
    </w:p>
    <w:p w:rsidR="00000000" w:rsidDel="00000000" w:rsidP="00000000" w:rsidRDefault="00000000" w:rsidRPr="00000000" w14:paraId="00000B37">
      <w:pPr>
        <w:numPr>
          <w:ilvl w:val="2"/>
          <w:numId w:val="85"/>
        </w:numPr>
        <w:ind w:left="2160" w:hanging="360"/>
      </w:pPr>
      <w:r w:rsidDel="00000000" w:rsidR="00000000" w:rsidRPr="00000000">
        <w:rPr>
          <w:rFonts w:ascii="Cardo" w:cs="Cardo" w:eastAsia="Cardo" w:hAnsi="Cardo"/>
          <w:rtl w:val="0"/>
        </w:rPr>
        <w:t xml:space="preserve">24 mo normal baseline urinary control reporting normal control in 34→ 73→ 65→ 73%. </w:t>
      </w:r>
    </w:p>
    <w:p w:rsidR="00000000" w:rsidDel="00000000" w:rsidP="00000000" w:rsidRDefault="00000000" w:rsidRPr="00000000" w14:paraId="00000B38">
      <w:pPr>
        <w:numPr>
          <w:ilvl w:val="3"/>
          <w:numId w:val="85"/>
        </w:numPr>
        <w:ind w:left="2880" w:hanging="360"/>
      </w:pPr>
      <w:r w:rsidDel="00000000" w:rsidR="00000000" w:rsidRPr="00000000">
        <w:rPr>
          <w:rtl w:val="0"/>
        </w:rPr>
        <w:t xml:space="preserve">24 mo normal baseline urinary control reporting poor control after RP in 16% </w:t>
      </w:r>
    </w:p>
    <w:p w:rsidR="00000000" w:rsidDel="00000000" w:rsidP="00000000" w:rsidRDefault="00000000" w:rsidRPr="00000000" w14:paraId="00000B39">
      <w:pPr>
        <w:ind w:left="2880" w:firstLine="0"/>
        <w:rPr/>
      </w:pPr>
      <w:r w:rsidDel="00000000" w:rsidR="00000000" w:rsidRPr="00000000">
        <w:rPr>
          <w:rtl w:val="0"/>
        </w:rPr>
        <w:t xml:space="preserve">1 in 8 long term GU incont w RP.</w:t>
      </w:r>
    </w:p>
    <w:p w:rsidR="00000000" w:rsidDel="00000000" w:rsidP="00000000" w:rsidRDefault="00000000" w:rsidRPr="00000000" w14:paraId="00000B3A">
      <w:pPr>
        <w:numPr>
          <w:ilvl w:val="1"/>
          <w:numId w:val="85"/>
        </w:numPr>
        <w:ind w:left="1440" w:hanging="360"/>
      </w:pPr>
      <w:r w:rsidDel="00000000" w:rsidR="00000000" w:rsidRPr="00000000">
        <w:rPr>
          <w:rFonts w:ascii="Cardo" w:cs="Cardo" w:eastAsia="Cardo" w:hAnsi="Cardo"/>
          <w:rtl w:val="0"/>
        </w:rPr>
        <w:t xml:space="preserve">3 mo acute urinary obstruction and irritation worsened 12→ 20 points with EBRT/BT compared to AM.</w:t>
      </w:r>
    </w:p>
    <w:p w:rsidR="00000000" w:rsidDel="00000000" w:rsidP="00000000" w:rsidRDefault="00000000" w:rsidRPr="00000000" w14:paraId="00000B3B">
      <w:pPr>
        <w:numPr>
          <w:ilvl w:val="2"/>
          <w:numId w:val="85"/>
        </w:numPr>
        <w:ind w:left="2160" w:hanging="360"/>
      </w:pPr>
      <w:r w:rsidDel="00000000" w:rsidR="00000000" w:rsidRPr="00000000">
        <w:rPr>
          <w:rtl w:val="0"/>
        </w:rPr>
        <w:t xml:space="preserve">EBRT worse scores at 3 mo, while BT worse scores at 3 and 12 mo.</w:t>
      </w:r>
    </w:p>
    <w:p w:rsidR="00000000" w:rsidDel="00000000" w:rsidP="00000000" w:rsidRDefault="00000000" w:rsidRPr="00000000" w14:paraId="00000B3C">
      <w:pPr>
        <w:numPr>
          <w:ilvl w:val="2"/>
          <w:numId w:val="85"/>
        </w:numPr>
        <w:ind w:left="2160" w:hanging="360"/>
      </w:pPr>
      <w:r w:rsidDel="00000000" w:rsidR="00000000" w:rsidRPr="00000000">
        <w:rPr>
          <w:rtl w:val="0"/>
        </w:rPr>
        <w:t xml:space="preserve">RP benefits most patients with urinary obstructive symptoms.</w:t>
      </w:r>
    </w:p>
    <w:p w:rsidR="00000000" w:rsidDel="00000000" w:rsidP="00000000" w:rsidRDefault="00000000" w:rsidRPr="00000000" w14:paraId="00000B3D">
      <w:pPr>
        <w:numPr>
          <w:ilvl w:val="1"/>
          <w:numId w:val="85"/>
        </w:numPr>
        <w:ind w:left="1440" w:hanging="360"/>
      </w:pPr>
      <w:r w:rsidDel="00000000" w:rsidR="00000000" w:rsidRPr="00000000">
        <w:rPr>
          <w:rtl w:val="0"/>
        </w:rPr>
        <w:t xml:space="preserve">3 mo bowel symptoms worsened 5 points with EBRT.</w:t>
      </w:r>
      <w:r w:rsidDel="00000000" w:rsidR="00000000" w:rsidRPr="00000000">
        <w:rPr>
          <w:rtl w:val="0"/>
        </w:rPr>
      </w:r>
    </w:p>
    <w:p w:rsidR="00000000" w:rsidDel="00000000" w:rsidP="00000000" w:rsidRDefault="00000000" w:rsidRPr="00000000" w14:paraId="00000B3E">
      <w:pPr>
        <w:numPr>
          <w:ilvl w:val="2"/>
          <w:numId w:val="85"/>
        </w:numPr>
        <w:ind w:left="2160" w:hanging="360"/>
      </w:pPr>
      <w:r w:rsidDel="00000000" w:rsidR="00000000" w:rsidRPr="00000000">
        <w:rPr>
          <w:rtl w:val="0"/>
        </w:rPr>
        <w:t xml:space="preserve">The was 4 points at 24 mo after EBRT, which was not considered clinically significant.</w:t>
      </w:r>
    </w:p>
    <w:p w:rsidR="00000000" w:rsidDel="00000000" w:rsidP="00000000" w:rsidRDefault="00000000" w:rsidRPr="00000000" w14:paraId="00000B3F">
      <w:pPr>
        <w:numPr>
          <w:ilvl w:val="2"/>
          <w:numId w:val="85"/>
        </w:numPr>
        <w:ind w:left="2160" w:hanging="360"/>
      </w:pPr>
      <w:r w:rsidDel="00000000" w:rsidR="00000000" w:rsidRPr="00000000">
        <w:rPr>
          <w:rFonts w:ascii="Cardo" w:cs="Cardo" w:eastAsia="Cardo" w:hAnsi="Cardo"/>
          <w:rtl w:val="0"/>
        </w:rPr>
        <w:t xml:space="preserve">24 mo normal baseline bowel symptoms reporting normal fxn in 57→ 43→ 47→ 57%.</w:t>
      </w:r>
    </w:p>
    <w:p w:rsidR="00000000" w:rsidDel="00000000" w:rsidP="00000000" w:rsidRDefault="00000000" w:rsidRPr="00000000" w14:paraId="00000B40">
      <w:pPr>
        <w:numPr>
          <w:ilvl w:val="3"/>
          <w:numId w:val="85"/>
        </w:numPr>
        <w:ind w:left="2880" w:hanging="360"/>
      </w:pPr>
      <w:r w:rsidDel="00000000" w:rsidR="00000000" w:rsidRPr="00000000">
        <w:rPr>
          <w:rtl w:val="0"/>
        </w:rPr>
        <w:t xml:space="preserve">24 mo normal baseline bowel sx reporting poor fxn in 17% after EBRT, at least 2x other groups.</w:t>
      </w:r>
    </w:p>
    <w:p w:rsidR="00000000" w:rsidDel="00000000" w:rsidP="00000000" w:rsidRDefault="00000000" w:rsidRPr="00000000" w14:paraId="00000B41">
      <w:pPr>
        <w:ind w:left="2880" w:firstLine="0"/>
        <w:rPr/>
      </w:pPr>
      <w:r w:rsidDel="00000000" w:rsidR="00000000" w:rsidRPr="00000000">
        <w:rPr>
          <w:rtl w:val="0"/>
        </w:rPr>
        <w:t xml:space="preserve">1 in 8 long term bowel sx w RT.</w:t>
      </w:r>
    </w:p>
    <w:p w:rsidR="00000000" w:rsidDel="00000000" w:rsidP="00000000" w:rsidRDefault="00000000" w:rsidRPr="00000000" w14:paraId="00000B42">
      <w:pPr>
        <w:numPr>
          <w:ilvl w:val="1"/>
          <w:numId w:val="85"/>
        </w:numPr>
        <w:ind w:left="1440" w:hanging="360"/>
      </w:pPr>
      <w:r w:rsidDel="00000000" w:rsidR="00000000" w:rsidRPr="00000000">
        <w:rPr>
          <w:rtl w:val="0"/>
        </w:rPr>
        <w:t xml:space="preserve">By 24 months, mean scores between treatment groups vs. AM were not significantly different in most domains.</w:t>
      </w:r>
      <w:r w:rsidDel="00000000" w:rsidR="00000000" w:rsidRPr="00000000">
        <w:rPr>
          <w:rtl w:val="0"/>
        </w:rPr>
      </w:r>
    </w:p>
    <w:bookmarkStart w:colFirst="0" w:colLast="0" w:name="g0dy0vwrwqj1" w:id="242"/>
    <w:bookmarkEnd w:id="242"/>
    <w:p w:rsidR="00000000" w:rsidDel="00000000" w:rsidP="00000000" w:rsidRDefault="00000000" w:rsidRPr="00000000" w14:paraId="00000B43">
      <w:pPr>
        <w:numPr>
          <w:ilvl w:val="0"/>
          <w:numId w:val="85"/>
        </w:numPr>
      </w:pPr>
      <w:r w:rsidDel="00000000" w:rsidR="00000000" w:rsidRPr="00000000">
        <w:rPr>
          <w:b w:val="1"/>
          <w:rtl w:val="0"/>
        </w:rPr>
        <w:t xml:space="preserve">Functional outcomes and QoL</w:t>
      </w:r>
      <w:r w:rsidDel="00000000" w:rsidR="00000000" w:rsidRPr="00000000">
        <w:rPr>
          <w:rtl w:val="0"/>
        </w:rPr>
        <w:t xml:space="preserve"> [</w:t>
      </w:r>
      <w:hyperlink r:id="rId614">
        <w:r w:rsidDel="00000000" w:rsidR="00000000" w:rsidRPr="00000000">
          <w:rPr>
            <w:rtl w:val="0"/>
          </w:rPr>
          <w:t xml:space="preserve">Adam Euro Uro '17</w:t>
        </w:r>
      </w:hyperlink>
      <w:r w:rsidDel="00000000" w:rsidR="00000000" w:rsidRPr="00000000">
        <w:rPr>
          <w:rtl w:val="0"/>
        </w:rPr>
        <w:t xml:space="preserve">]: </w:t>
      </w:r>
      <w:r w:rsidDel="00000000" w:rsidR="00000000" w:rsidRPr="00000000">
        <w:rPr>
          <w:b w:val="1"/>
          <w:rtl w:val="0"/>
        </w:rPr>
        <w:t xml:space="preserve">RP vs. RP/RT vs. RT/ADT vs. MaxRP </w:t>
      </w:r>
      <w:r w:rsidDel="00000000" w:rsidR="00000000" w:rsidRPr="00000000">
        <w:rPr>
          <w:rtl w:val="0"/>
        </w:rPr>
        <w:t xml:space="preserve">(RP/RT/ADT).</w:t>
      </w:r>
    </w:p>
    <w:p w:rsidR="00000000" w:rsidDel="00000000" w:rsidP="00000000" w:rsidRDefault="00000000" w:rsidRPr="00000000" w14:paraId="00000B44">
      <w:pPr>
        <w:ind w:firstLine="720"/>
        <w:rPr/>
      </w:pPr>
      <w:r w:rsidDel="00000000" w:rsidR="00000000" w:rsidRPr="00000000">
        <w:rPr>
          <w:rtl w:val="0"/>
        </w:rPr>
        <w:t xml:space="preserve">Secondary RT and ADT after RP have an additive negative influence on urinary function, potency, and QoL. Patients with HR disease should be counseled before RP on the potential net impairment of functional outcomes due to CMT.</w:t>
      </w:r>
    </w:p>
    <w:p w:rsidR="00000000" w:rsidDel="00000000" w:rsidP="00000000" w:rsidRDefault="00000000" w:rsidRPr="00000000" w14:paraId="00000B45">
      <w:pPr>
        <w:numPr>
          <w:ilvl w:val="1"/>
          <w:numId w:val="85"/>
        </w:numPr>
        <w:ind w:left="1440" w:hanging="360"/>
      </w:pPr>
      <w:r w:rsidDel="00000000" w:rsidR="00000000" w:rsidRPr="00000000">
        <w:rPr>
          <w:rtl w:val="0"/>
        </w:rPr>
        <w:t xml:space="preserve">13,150 men underwent RP from 1992-2013. 905 received RT, 407 received ADT, and 688 MaxRP (ADT/RT). </w:t>
      </w:r>
    </w:p>
    <w:p w:rsidR="00000000" w:rsidDel="00000000" w:rsidP="00000000" w:rsidRDefault="00000000" w:rsidRPr="00000000" w14:paraId="00000B46">
      <w:pPr>
        <w:numPr>
          <w:ilvl w:val="2"/>
          <w:numId w:val="85"/>
        </w:numPr>
        <w:ind w:left="2160" w:hanging="360"/>
      </w:pPr>
      <w:r w:rsidDel="00000000" w:rsidR="00000000" w:rsidRPr="00000000">
        <w:rPr>
          <w:rtl w:val="0"/>
        </w:rPr>
        <w:t xml:space="preserve">RT was 3D. Median dose 66.6 Gy. Nodal coverage in 25%. </w:t>
      </w:r>
    </w:p>
    <w:p w:rsidR="00000000" w:rsidDel="00000000" w:rsidP="00000000" w:rsidRDefault="00000000" w:rsidRPr="00000000" w14:paraId="00000B47">
      <w:pPr>
        <w:numPr>
          <w:ilvl w:val="1"/>
          <w:numId w:val="85"/>
        </w:numPr>
        <w:ind w:left="1440" w:hanging="360"/>
      </w:pPr>
      <w:r w:rsidDel="00000000" w:rsidR="00000000" w:rsidRPr="00000000">
        <w:rPr>
          <w:rFonts w:ascii="Cardo" w:cs="Cardo" w:eastAsia="Cardo" w:hAnsi="Cardo"/>
          <w:rtl w:val="0"/>
        </w:rPr>
        <w:t xml:space="preserve">3y overall incontinence (0-1 safety liner) for RP / +RT / MaxRP of 91→ 87→ 80% (Fig 2A).</w:t>
      </w:r>
    </w:p>
    <w:p w:rsidR="00000000" w:rsidDel="00000000" w:rsidP="00000000" w:rsidRDefault="00000000" w:rsidRPr="00000000" w14:paraId="00000B48">
      <w:pPr>
        <w:numPr>
          <w:ilvl w:val="1"/>
          <w:numId w:val="85"/>
        </w:numPr>
        <w:ind w:left="1440" w:hanging="360"/>
      </w:pPr>
      <w:r w:rsidDel="00000000" w:rsidR="00000000" w:rsidRPr="00000000">
        <w:rPr>
          <w:rFonts w:ascii="Gungsuh" w:cs="Gungsuh" w:eastAsia="Gungsuh" w:hAnsi="Gungsuh"/>
          <w:rtl w:val="0"/>
        </w:rPr>
        <w:t xml:space="preserve">3y severe incontinence (≥ 3 pads/24h) for RP / +RT / MaxRP of 2→ 4→ 6% (Fig 2A).</w:t>
      </w:r>
    </w:p>
    <w:p w:rsidR="00000000" w:rsidDel="00000000" w:rsidP="00000000" w:rsidRDefault="00000000" w:rsidRPr="00000000" w14:paraId="00000B49">
      <w:pPr>
        <w:numPr>
          <w:ilvl w:val="1"/>
          <w:numId w:val="85"/>
        </w:numPr>
        <w:ind w:left="1440" w:hanging="360"/>
      </w:pPr>
      <w:r w:rsidDel="00000000" w:rsidR="00000000" w:rsidRPr="00000000">
        <w:rPr>
          <w:rFonts w:ascii="Cardo" w:cs="Cardo" w:eastAsia="Cardo" w:hAnsi="Cardo"/>
          <w:rtl w:val="0"/>
        </w:rPr>
        <w:t xml:space="preserve">3y potency for RP / +RT / MaxRP of 58→ 40→ 24%. (Fig 2B)</w:t>
      </w:r>
    </w:p>
    <w:p w:rsidR="00000000" w:rsidDel="00000000" w:rsidP="00000000" w:rsidRDefault="00000000" w:rsidRPr="00000000" w14:paraId="00000B4A">
      <w:pPr>
        <w:numPr>
          <w:ilvl w:val="1"/>
          <w:numId w:val="85"/>
        </w:numPr>
        <w:ind w:left="1440" w:hanging="360"/>
      </w:pPr>
      <w:r w:rsidDel="00000000" w:rsidR="00000000" w:rsidRPr="00000000">
        <w:rPr>
          <w:rtl w:val="0"/>
        </w:rPr>
        <w:t xml:space="preserve">Additional RT reduced QoL by 10% and additional ADT by a further 12%.</w:t>
      </w:r>
    </w:p>
    <w:p w:rsidR="00000000" w:rsidDel="00000000" w:rsidP="00000000" w:rsidRDefault="00000000" w:rsidRPr="00000000" w14:paraId="00000B4B">
      <w:pPr>
        <w:numPr>
          <w:ilvl w:val="1"/>
          <w:numId w:val="85"/>
        </w:numPr>
        <w:ind w:left="1440" w:hanging="360"/>
      </w:pPr>
      <w:r w:rsidDel="00000000" w:rsidR="00000000" w:rsidRPr="00000000">
        <w:rPr>
          <w:rtl w:val="0"/>
        </w:rPr>
        <w:t xml:space="preserve">The timing of RT after RP had no influence on continence, but adjuvant compared to salvage RT was associated with significantly lower potency (37% vs. 45%)  but higher QoL (60% vs 56%). Although this particular study showed no difference in incontinence recovery with ART vs. SRT, perhaps wait 1 year for ART to allow for urinary incontinence to recover? [</w:t>
      </w:r>
      <w:hyperlink w:anchor="kix.x6ru90ahgv9f">
        <w:r w:rsidDel="00000000" w:rsidR="00000000" w:rsidRPr="00000000">
          <w:rPr>
            <w:rtl w:val="0"/>
          </w:rPr>
          <w:t xml:space="preserve">SAAK 09/10</w:t>
        </w:r>
      </w:hyperlink>
      <w:r w:rsidDel="00000000" w:rsidR="00000000" w:rsidRPr="00000000">
        <w:rPr>
          <w:rtl w:val="0"/>
        </w:rPr>
        <w:t xml:space="preserve">]</w:t>
      </w:r>
    </w:p>
    <w:p w:rsidR="00000000" w:rsidDel="00000000" w:rsidP="00000000" w:rsidRDefault="00000000" w:rsidRPr="00000000" w14:paraId="00000B4C">
      <w:pPr>
        <w:numPr>
          <w:ilvl w:val="0"/>
          <w:numId w:val="85"/>
        </w:numPr>
      </w:pPr>
      <w:r w:rsidDel="00000000" w:rsidR="00000000" w:rsidRPr="00000000">
        <w:rPr>
          <w:b w:val="1"/>
          <w:rtl w:val="0"/>
        </w:rPr>
        <w:t xml:space="preserve">BT monotherapy vs. EBRT</w:t>
      </w:r>
      <w:r w:rsidDel="00000000" w:rsidR="00000000" w:rsidRPr="00000000">
        <w:rPr>
          <w:rtl w:val="0"/>
        </w:rPr>
        <w:t xml:space="preserve"> [</w:t>
      </w:r>
      <w:commentRangeStart w:id="0"/>
      <w:r w:rsidDel="00000000" w:rsidR="00000000" w:rsidRPr="00000000">
        <w:rPr>
          <w:rtl w:val="0"/>
        </w:rPr>
        <w:t xml:space="preserve">Prado JCO '10, Sanda NEJM '08</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B4D">
      <w:pPr>
        <w:numPr>
          <w:ilvl w:val="1"/>
          <w:numId w:val="85"/>
        </w:numPr>
        <w:ind w:left="1440" w:hanging="360"/>
      </w:pPr>
      <w:r w:rsidDel="00000000" w:rsidR="00000000" w:rsidRPr="00000000">
        <w:rPr>
          <w:rtl w:val="0"/>
        </w:rPr>
        <w:t xml:space="preserve">ED modestly better with BT, although resolution of urinary irritative sx less with BT.</w:t>
      </w:r>
      <w:r w:rsidDel="00000000" w:rsidR="00000000" w:rsidRPr="00000000">
        <w:rPr>
          <w:rtl w:val="0"/>
        </w:rPr>
      </w:r>
    </w:p>
    <w:p w:rsidR="00000000" w:rsidDel="00000000" w:rsidP="00000000" w:rsidRDefault="00000000" w:rsidRPr="00000000" w14:paraId="00000B4E">
      <w:pPr>
        <w:numPr>
          <w:ilvl w:val="0"/>
          <w:numId w:val="85"/>
        </w:numPr>
        <w:rPr>
          <w:color w:val="cccccc"/>
        </w:rPr>
      </w:pPr>
      <w:r w:rsidDel="00000000" w:rsidR="00000000" w:rsidRPr="00000000">
        <w:rPr>
          <w:b w:val="1"/>
          <w:color w:val="cccccc"/>
          <w:rtl w:val="0"/>
        </w:rPr>
        <w:t xml:space="preserve">Toxicity of Salvage RT</w:t>
      </w:r>
      <w:r w:rsidDel="00000000" w:rsidR="00000000" w:rsidRPr="00000000">
        <w:rPr>
          <w:color w:val="cccccc"/>
          <w:rtl w:val="0"/>
        </w:rPr>
        <w:t xml:space="preserve"> [</w:t>
      </w:r>
      <w:hyperlink r:id="rId615">
        <w:r w:rsidDel="00000000" w:rsidR="00000000" w:rsidRPr="00000000">
          <w:rPr>
            <w:color w:val="cccccc"/>
            <w:rtl w:val="0"/>
          </w:rPr>
          <w:t xml:space="preserve">Hayes JCO '05</w:t>
        </w:r>
      </w:hyperlink>
      <w:r w:rsidDel="00000000" w:rsidR="00000000" w:rsidRPr="00000000">
        <w:rPr>
          <w:color w:val="cccccc"/>
          <w:rtl w:val="0"/>
        </w:rPr>
        <w:t xml:space="preserve">]: PORT has less acute GU effects, same late GI effects as intact prostate RT. </w:t>
      </w:r>
    </w:p>
    <w:p w:rsidR="00000000" w:rsidDel="00000000" w:rsidP="00000000" w:rsidRDefault="00000000" w:rsidRPr="00000000" w14:paraId="00000B4F">
      <w:pPr>
        <w:numPr>
          <w:ilvl w:val="1"/>
          <w:numId w:val="85"/>
        </w:numPr>
        <w:ind w:left="1440" w:hanging="360"/>
        <w:rPr>
          <w:color w:val="cccccc"/>
        </w:rPr>
      </w:pPr>
      <w:r w:rsidDel="00000000" w:rsidR="00000000" w:rsidRPr="00000000">
        <w:rPr>
          <w:color w:val="cccccc"/>
          <w:rtl w:val="0"/>
        </w:rPr>
        <w:t xml:space="preserve">Acute GU effects appear to be less with SRT than with intact prostate, as primary RT results in acute prostatic inflammation and urethral narrowing that causes increased urinary obstructive symptoms.</w:t>
      </w:r>
    </w:p>
    <w:p w:rsidR="00000000" w:rsidDel="00000000" w:rsidP="00000000" w:rsidRDefault="00000000" w:rsidRPr="00000000" w14:paraId="00000B50">
      <w:pPr>
        <w:numPr>
          <w:ilvl w:val="1"/>
          <w:numId w:val="85"/>
        </w:numPr>
        <w:ind w:left="1440" w:hanging="360"/>
        <w:rPr>
          <w:color w:val="cccccc"/>
        </w:rPr>
      </w:pPr>
      <w:r w:rsidDel="00000000" w:rsidR="00000000" w:rsidRPr="00000000">
        <w:rPr>
          <w:color w:val="cccccc"/>
          <w:rtl w:val="0"/>
        </w:rPr>
        <w:t xml:space="preserve">30% increase in ED compared to RT alone (so ~60%).</w:t>
      </w:r>
    </w:p>
    <w:p w:rsidR="00000000" w:rsidDel="00000000" w:rsidP="00000000" w:rsidRDefault="00000000" w:rsidRPr="00000000" w14:paraId="00000B51">
      <w:pPr>
        <w:numPr>
          <w:ilvl w:val="1"/>
          <w:numId w:val="85"/>
        </w:numPr>
        <w:ind w:left="1440" w:hanging="360"/>
        <w:rPr>
          <w:color w:val="cccccc"/>
        </w:rPr>
      </w:pPr>
      <w:r w:rsidDel="00000000" w:rsidR="00000000" w:rsidRPr="00000000">
        <w:rPr>
          <w:color w:val="cccccc"/>
          <w:rtl w:val="0"/>
        </w:rPr>
        <w:t xml:space="preserve">GI: &lt; 5% need lasers. 10-20% mild spotting. This is about the same as patients with an intact prostate.</w:t>
      </w:r>
    </w:p>
    <w:p w:rsidR="00000000" w:rsidDel="00000000" w:rsidP="00000000" w:rsidRDefault="00000000" w:rsidRPr="00000000" w14:paraId="00000B52">
      <w:pPr>
        <w:numPr>
          <w:ilvl w:val="1"/>
          <w:numId w:val="85"/>
        </w:numPr>
        <w:ind w:left="1440" w:hanging="360"/>
        <w:rPr>
          <w:color w:val="cccccc"/>
        </w:rPr>
      </w:pPr>
      <w:r w:rsidDel="00000000" w:rsidR="00000000" w:rsidRPr="00000000">
        <w:rPr>
          <w:color w:val="cccccc"/>
          <w:rtl w:val="0"/>
        </w:rPr>
        <w:t xml:space="preserve">GU: &lt; 1% increase of incontinence over RP alone.</w:t>
      </w:r>
    </w:p>
    <w:p w:rsidR="00000000" w:rsidDel="00000000" w:rsidP="00000000" w:rsidRDefault="00000000" w:rsidRPr="00000000" w14:paraId="00000B53">
      <w:pPr>
        <w:numPr>
          <w:ilvl w:val="1"/>
          <w:numId w:val="85"/>
        </w:numPr>
        <w:ind w:left="1440" w:hanging="360"/>
        <w:rPr>
          <w:color w:val="cccccc"/>
        </w:rPr>
      </w:pPr>
      <w:r w:rsidDel="00000000" w:rsidR="00000000" w:rsidRPr="00000000">
        <w:rPr>
          <w:color w:val="cccccc"/>
          <w:rtl w:val="0"/>
        </w:rPr>
        <w:t xml:space="preserve">Improvement of urinary incontinence is not delayed by SRT, especially if you want 1 year prior to starting radiotherapy after RP to allow for incontinence to recover [</w:t>
      </w:r>
      <w:hyperlink w:anchor="8xz8mqv46t4l">
        <w:r w:rsidDel="00000000" w:rsidR="00000000" w:rsidRPr="00000000">
          <w:rPr>
            <w:color w:val="cccccc"/>
            <w:rtl w:val="0"/>
          </w:rPr>
          <w:t xml:space="preserve">SAAK 09/10</w:t>
        </w:r>
      </w:hyperlink>
      <w:r w:rsidDel="00000000" w:rsidR="00000000" w:rsidRPr="00000000">
        <w:rPr>
          <w:color w:val="cccccc"/>
          <w:rtl w:val="0"/>
        </w:rPr>
        <w:t xml:space="preserve">].</w:t>
      </w:r>
      <w:r w:rsidDel="00000000" w:rsidR="00000000" w:rsidRPr="00000000">
        <w:rPr>
          <w:rtl w:val="0"/>
        </w:rPr>
      </w:r>
    </w:p>
    <w:p w:rsidR="00000000" w:rsidDel="00000000" w:rsidP="00000000" w:rsidRDefault="00000000" w:rsidRPr="00000000" w14:paraId="00000B54">
      <w:pPr>
        <w:numPr>
          <w:ilvl w:val="0"/>
          <w:numId w:val="85"/>
        </w:numPr>
      </w:pPr>
      <w:r w:rsidDel="00000000" w:rsidR="00000000" w:rsidRPr="00000000">
        <w:rPr>
          <w:b w:val="1"/>
          <w:rtl w:val="0"/>
        </w:rPr>
        <w:t xml:space="preserve">PCOS (Prostate Cancer Outcomes Study) </w:t>
      </w:r>
      <w:r w:rsidDel="00000000" w:rsidR="00000000" w:rsidRPr="00000000">
        <w:rPr>
          <w:rtl w:val="0"/>
        </w:rPr>
        <w:t xml:space="preserve">[Penson </w:t>
      </w:r>
      <w:hyperlink r:id="rId616">
        <w:r w:rsidDel="00000000" w:rsidR="00000000" w:rsidRPr="00000000">
          <w:rPr>
            <w:rtl w:val="0"/>
          </w:rPr>
          <w:t xml:space="preserve">J Urol '05</w:t>
        </w:r>
      </w:hyperlink>
      <w:r w:rsidDel="00000000" w:rsidR="00000000" w:rsidRPr="00000000">
        <w:rPr>
          <w:rtl w:val="0"/>
        </w:rPr>
        <w:t xml:space="preserve">]: </w:t>
      </w:r>
      <w:r w:rsidDel="00000000" w:rsidR="00000000" w:rsidRPr="00000000">
        <w:rPr>
          <w:b w:val="1"/>
          <w:rtl w:val="0"/>
        </w:rPr>
        <w:t xml:space="preserve">GU and sexual outcomes after</w:t>
      </w:r>
      <w:r w:rsidDel="00000000" w:rsidR="00000000" w:rsidRPr="00000000">
        <w:rPr>
          <w:rtl w:val="0"/>
        </w:rPr>
        <w:t xml:space="preserve"> </w:t>
      </w:r>
      <w:r w:rsidDel="00000000" w:rsidR="00000000" w:rsidRPr="00000000">
        <w:rPr>
          <w:b w:val="1"/>
          <w:rtl w:val="0"/>
        </w:rPr>
        <w:t xml:space="preserve">RP</w:t>
      </w:r>
      <w:r w:rsidDel="00000000" w:rsidR="00000000" w:rsidRPr="00000000">
        <w:rPr>
          <w:rtl w:val="0"/>
        </w:rPr>
        <w:t xml:space="preserve">.</w:t>
      </w:r>
    </w:p>
    <w:p w:rsidR="00000000" w:rsidDel="00000000" w:rsidP="00000000" w:rsidRDefault="00000000" w:rsidRPr="00000000" w14:paraId="00000B55">
      <w:pPr>
        <w:ind w:firstLine="720"/>
        <w:rPr/>
      </w:pPr>
      <w:r w:rsidDel="00000000" w:rsidR="00000000" w:rsidRPr="00000000">
        <w:rPr>
          <w:rtl w:val="0"/>
        </w:rPr>
        <w:t xml:space="preserve">Issue: Relied on recall of pretreatment QoL, so there is uncertainty in true baseline symptoms. Answer: PROST-QA!</w:t>
      </w:r>
    </w:p>
    <w:p w:rsidR="00000000" w:rsidDel="00000000" w:rsidP="00000000" w:rsidRDefault="00000000" w:rsidRPr="00000000" w14:paraId="00000B56">
      <w:pPr>
        <w:numPr>
          <w:ilvl w:val="1"/>
          <w:numId w:val="85"/>
        </w:numPr>
        <w:ind w:left="1440" w:hanging="360"/>
      </w:pPr>
      <w:r w:rsidDel="00000000" w:rsidR="00000000" w:rsidRPr="00000000">
        <w:rPr>
          <w:rtl w:val="0"/>
        </w:rPr>
        <w:t xml:space="preserve">1,300 pts with localized prostate cancer.</w:t>
      </w:r>
    </w:p>
    <w:p w:rsidR="00000000" w:rsidDel="00000000" w:rsidP="00000000" w:rsidRDefault="00000000" w:rsidRPr="00000000" w14:paraId="00000B57">
      <w:pPr>
        <w:numPr>
          <w:ilvl w:val="1"/>
          <w:numId w:val="85"/>
        </w:numPr>
        <w:ind w:left="1440" w:hanging="360"/>
      </w:pPr>
      <w:r w:rsidDel="00000000" w:rsidR="00000000" w:rsidRPr="00000000">
        <w:rPr>
          <w:rFonts w:ascii="Cardo" w:cs="Cardo" w:eastAsia="Cardo" w:hAnsi="Cardo"/>
          <w:rtl w:val="0"/>
        </w:rPr>
        <w:t xml:space="preserve">Frequent leakage or no urinary control at baseline / 5y of 10→ 14%.</w:t>
      </w:r>
    </w:p>
    <w:p w:rsidR="00000000" w:rsidDel="00000000" w:rsidP="00000000" w:rsidRDefault="00000000" w:rsidRPr="00000000" w14:paraId="00000B58">
      <w:pPr>
        <w:numPr>
          <w:ilvl w:val="1"/>
          <w:numId w:val="85"/>
        </w:numPr>
        <w:ind w:left="1440" w:hanging="360"/>
        <w:rPr>
          <w:u w:val="none"/>
        </w:rPr>
      </w:pPr>
      <w:r w:rsidDel="00000000" w:rsidR="00000000" w:rsidRPr="00000000">
        <w:rPr>
          <w:rFonts w:ascii="Cardo" w:cs="Cardo" w:eastAsia="Cardo" w:hAnsi="Cardo"/>
          <w:rtl w:val="0"/>
        </w:rPr>
        <w:t xml:space="preserve">Erections firm enough for intercourse at 2y / 5y of 22→ 28%. </w:t>
      </w:r>
    </w:p>
    <w:p w:rsidR="00000000" w:rsidDel="00000000" w:rsidP="00000000" w:rsidRDefault="00000000" w:rsidRPr="00000000" w14:paraId="00000B59">
      <w:pPr>
        <w:numPr>
          <w:ilvl w:val="1"/>
          <w:numId w:val="85"/>
        </w:numPr>
        <w:ind w:left="1440" w:hanging="360"/>
        <w:rPr>
          <w:u w:val="none"/>
        </w:rPr>
      </w:pPr>
      <w:r w:rsidDel="00000000" w:rsidR="00000000" w:rsidRPr="00000000">
        <w:rPr>
          <w:rtl w:val="0"/>
        </w:rPr>
        <w:t xml:space="preserve">Sildenafil was the most commonly reported erectile aid. Half reported that sildenafil helped "somewhat" or "a lot".</w:t>
      </w:r>
    </w:p>
    <w:p w:rsidR="00000000" w:rsidDel="00000000" w:rsidP="00000000" w:rsidRDefault="00000000" w:rsidRPr="00000000" w14:paraId="00000B5A">
      <w:pPr>
        <w:numPr>
          <w:ilvl w:val="1"/>
          <w:numId w:val="85"/>
        </w:numPr>
        <w:ind w:left="1440" w:hanging="360"/>
      </w:pPr>
      <w:r w:rsidDel="00000000" w:rsidR="00000000" w:rsidRPr="00000000">
        <w:rPr>
          <w:rtl w:val="0"/>
        </w:rPr>
        <w:t xml:space="preserve">GU: 35% no incontinence, 51% occasional leakage, 11% frequent leakage, 3% no urinary control.</w:t>
      </w:r>
    </w:p>
    <w:p w:rsidR="00000000" w:rsidDel="00000000" w:rsidP="00000000" w:rsidRDefault="00000000" w:rsidRPr="00000000" w14:paraId="00000B5B">
      <w:pPr>
        <w:ind w:left="1440" w:firstLine="0"/>
        <w:rPr/>
      </w:pPr>
      <w:r w:rsidDel="00000000" w:rsidR="00000000" w:rsidRPr="00000000">
        <w:rPr>
          <w:rtl w:val="0"/>
        </w:rPr>
      </w:r>
    </w:p>
    <w:bookmarkStart w:colFirst="0" w:colLast="0" w:name="u4o3jkg9fc6w" w:id="243"/>
    <w:bookmarkEnd w:id="243"/>
    <w:p w:rsidR="00000000" w:rsidDel="00000000" w:rsidP="00000000" w:rsidRDefault="00000000" w:rsidRPr="00000000" w14:paraId="00000B5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PROST-QA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The Prostate Cancer Outcomes and Satisfaction With Treatment QA):</w:t>
      </w:r>
      <w:r w:rsidDel="00000000" w:rsidR="00000000" w:rsidRPr="00000000">
        <w:rPr>
          <w:rFonts w:ascii="Times New Roman" w:cs="Times New Roman" w:eastAsia="Times New Roman" w:hAnsi="Times New Roman"/>
          <w:b w:val="1"/>
          <w:sz w:val="20"/>
          <w:szCs w:val="20"/>
          <w:rtl w:val="0"/>
        </w:rPr>
        <w:t xml:space="preserve"> Prospective cohort </w:t>
      </w:r>
      <w:r w:rsidDel="00000000" w:rsidR="00000000" w:rsidRPr="00000000">
        <w:rPr>
          <w:b w:val="1"/>
          <w:rtl w:val="0"/>
        </w:rPr>
        <w:t xml:space="preserve">composed</w:t>
      </w:r>
      <w:r w:rsidDel="00000000" w:rsidR="00000000" w:rsidRPr="00000000">
        <w:rPr>
          <w:rFonts w:ascii="Times New Roman" w:cs="Times New Roman" w:eastAsia="Times New Roman" w:hAnsi="Times New Roman"/>
          <w:b w:val="1"/>
          <w:sz w:val="20"/>
          <w:szCs w:val="20"/>
          <w:rtl w:val="0"/>
        </w:rPr>
        <w:t xml:space="preserve"> of men with previously untreated cT1-T2 who underwent RP, EBRT, or BT</w:t>
      </w:r>
      <w:r w:rsidDel="00000000" w:rsidR="00000000" w:rsidRPr="00000000">
        <w:rPr>
          <w:rFonts w:ascii="Times New Roman" w:cs="Times New Roman" w:eastAsia="Times New Roman" w:hAnsi="Times New Roman"/>
          <w:sz w:val="20"/>
          <w:szCs w:val="20"/>
          <w:rtl w:val="0"/>
        </w:rPr>
        <w:t xml:space="preserve">.</w:t>
      </w:r>
    </w:p>
    <w:bookmarkStart w:colFirst="0" w:colLast="0" w:name="zezdonp0jdli" w:id="244"/>
    <w:bookmarkEnd w:id="244"/>
    <w:p w:rsidR="00000000" w:rsidDel="00000000" w:rsidP="00000000" w:rsidRDefault="00000000" w:rsidRPr="00000000" w14:paraId="00000B5D">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w:t>
      </w:r>
      <w:r w:rsidDel="00000000" w:rsidR="00000000" w:rsidRPr="00000000">
        <w:rPr>
          <w:rtl w:val="0"/>
        </w:rPr>
        <w:t xml:space="preserve"> </w:t>
      </w:r>
      <w:r w:rsidDel="00000000" w:rsidR="00000000" w:rsidRPr="00000000">
        <w:rPr>
          <w:b w:val="1"/>
          <w:rtl w:val="0"/>
        </w:rPr>
        <w:t xml:space="preserve">Global QoL </w:t>
      </w:r>
      <w:r w:rsidDel="00000000" w:rsidR="00000000" w:rsidRPr="00000000">
        <w:rPr>
          <w:rtl w:val="0"/>
        </w:rPr>
        <w:t xml:space="preserve">[</w:t>
      </w:r>
      <w:hyperlink r:id="rId617">
        <w:r w:rsidDel="00000000" w:rsidR="00000000" w:rsidRPr="00000000">
          <w:rPr>
            <w:rtl w:val="0"/>
          </w:rPr>
          <w:t xml:space="preserve">Sanda NEJM '08</w:t>
        </w:r>
      </w:hyperlink>
      <w:r w:rsidDel="00000000" w:rsidR="00000000" w:rsidRPr="00000000">
        <w:rPr>
          <w:rtl w:val="0"/>
        </w:rPr>
        <w:t xml:space="preserve">]: Prospective. </w:t>
      </w:r>
      <w:r w:rsidDel="00000000" w:rsidR="00000000" w:rsidRPr="00000000">
        <w:rPr>
          <w:b w:val="1"/>
          <w:rtl w:val="0"/>
        </w:rPr>
        <w:t xml:space="preserve">RP vs. LDR-BT vs. EBRT</w:t>
      </w:r>
      <w:r w:rsidDel="00000000" w:rsidR="00000000" w:rsidRPr="00000000">
        <w:rPr>
          <w:rtl w:val="0"/>
        </w:rPr>
        <w:t xml:space="preserve">.</w:t>
      </w:r>
    </w:p>
    <w:p w:rsidR="00000000" w:rsidDel="00000000" w:rsidP="00000000" w:rsidRDefault="00000000" w:rsidRPr="00000000" w14:paraId="00000B5E">
      <w:pPr>
        <w:spacing w:line="240" w:lineRule="auto"/>
        <w:ind w:firstLine="720"/>
        <w:rPr/>
      </w:pPr>
      <w:r w:rsidDel="00000000" w:rsidR="00000000" w:rsidRPr="00000000">
        <w:rPr>
          <w:rtl w:val="0"/>
        </w:rPr>
        <w:t xml:space="preserve">Each prostate cancer treatment is associated with a distinct pattern of change in QoL domains related to GU, sexual, GI, and hormonal function. Even less than 1 year of ADT can affect QoL 2 years out from treatment.</w:t>
      </w:r>
    </w:p>
    <w:p w:rsidR="00000000" w:rsidDel="00000000" w:rsidP="00000000" w:rsidRDefault="00000000" w:rsidRPr="00000000" w14:paraId="00000B5F">
      <w:pPr>
        <w:numPr>
          <w:ilvl w:val="1"/>
          <w:numId w:val="48"/>
        </w:numPr>
        <w:spacing w:line="240" w:lineRule="auto"/>
        <w:ind w:left="1440" w:hanging="360"/>
        <w:rPr/>
      </w:pPr>
      <w:r w:rsidDel="00000000" w:rsidR="00000000" w:rsidRPr="00000000">
        <w:rPr>
          <w:rtl w:val="0"/>
        </w:rPr>
        <w:t xml:space="preserve">Survey of 1,200 patients and 625 spouses. 2003-2006. cT1-T2. MFU 2y.</w:t>
      </w:r>
    </w:p>
    <w:p w:rsidR="00000000" w:rsidDel="00000000" w:rsidP="00000000" w:rsidRDefault="00000000" w:rsidRPr="00000000" w14:paraId="00000B60">
      <w:pPr>
        <w:numPr>
          <w:ilvl w:val="2"/>
          <w:numId w:val="48"/>
        </w:numPr>
        <w:spacing w:line="240" w:lineRule="auto"/>
        <w:ind w:left="2160" w:hanging="360"/>
        <w:rPr>
          <w:u w:val="none"/>
        </w:rPr>
      </w:pPr>
      <w:r w:rsidDel="00000000" w:rsidR="00000000" w:rsidRPr="00000000">
        <w:rPr>
          <w:rtl w:val="0"/>
        </w:rPr>
        <w:t xml:space="preserve">LDR-BT: included EBRT and/or ADT in 13%.</w:t>
      </w:r>
    </w:p>
    <w:p w:rsidR="00000000" w:rsidDel="00000000" w:rsidP="00000000" w:rsidRDefault="00000000" w:rsidRPr="00000000" w14:paraId="00000B61">
      <w:pPr>
        <w:numPr>
          <w:ilvl w:val="2"/>
          <w:numId w:val="48"/>
        </w:numPr>
        <w:spacing w:line="240" w:lineRule="auto"/>
        <w:ind w:left="2160" w:hanging="360"/>
        <w:rPr>
          <w:u w:val="none"/>
        </w:rPr>
      </w:pPr>
      <w:r w:rsidDel="00000000" w:rsidR="00000000" w:rsidRPr="00000000">
        <w:rPr>
          <w:rtl w:val="0"/>
        </w:rPr>
        <w:t xml:space="preserve">EBRT: included ADT in 45%. </w:t>
      </w:r>
    </w:p>
    <w:p w:rsidR="00000000" w:rsidDel="00000000" w:rsidP="00000000" w:rsidRDefault="00000000" w:rsidRPr="00000000" w14:paraId="00000B62">
      <w:pPr>
        <w:numPr>
          <w:ilvl w:val="2"/>
          <w:numId w:val="48"/>
        </w:numPr>
        <w:spacing w:line="240" w:lineRule="auto"/>
        <w:ind w:left="2160" w:hanging="360"/>
        <w:rPr>
          <w:u w:val="none"/>
        </w:rPr>
      </w:pPr>
      <w:r w:rsidDel="00000000" w:rsidR="00000000" w:rsidRPr="00000000">
        <w:rPr>
          <w:rtl w:val="0"/>
        </w:rPr>
        <w:t xml:space="preserve">RP: Only 36% robotic, though 92% were unilateral or bilateral nerve sparing.</w:t>
      </w:r>
    </w:p>
    <w:p w:rsidR="00000000" w:rsidDel="00000000" w:rsidP="00000000" w:rsidRDefault="00000000" w:rsidRPr="00000000" w14:paraId="00000B63">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Distress related to ED in 44→ 13→ 22%. </w:t>
      </w:r>
    </w:p>
    <w:p w:rsidR="00000000" w:rsidDel="00000000" w:rsidP="00000000" w:rsidRDefault="00000000" w:rsidRPr="00000000" w14:paraId="00000B64">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1y distress related to GU in 7→ 18→ 11%.</w:t>
      </w:r>
    </w:p>
    <w:p w:rsidR="00000000" w:rsidDel="00000000" w:rsidP="00000000" w:rsidRDefault="00000000" w:rsidRPr="00000000" w14:paraId="00000B65">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1y partners being bothered by GU in 5→ 7→ 3%. </w:t>
      </w:r>
      <w:r w:rsidDel="00000000" w:rsidR="00000000" w:rsidRPr="00000000">
        <w:rPr>
          <w:i w:val="1"/>
          <w:rtl w:val="0"/>
        </w:rPr>
        <w:t xml:space="preserve">Incontinence for RP, while frequency for LDR-BT and EBRT. </w:t>
      </w:r>
    </w:p>
    <w:p w:rsidR="00000000" w:rsidDel="00000000" w:rsidP="00000000" w:rsidRDefault="00000000" w:rsidRPr="00000000" w14:paraId="00000B66">
      <w:pPr>
        <w:numPr>
          <w:ilvl w:val="1"/>
          <w:numId w:val="48"/>
        </w:numPr>
        <w:spacing w:line="240" w:lineRule="auto"/>
        <w:ind w:left="1440" w:hanging="360"/>
        <w:rPr>
          <w:u w:val="none"/>
        </w:rPr>
      </w:pPr>
      <w:r w:rsidDel="00000000" w:rsidR="00000000" w:rsidRPr="00000000">
        <w:rPr>
          <w:rtl w:val="0"/>
        </w:rPr>
        <w:t xml:space="preserve">1y GI bother in 9% of LDR-BT and EBRT, while GI bother was unchanged after RP.</w:t>
      </w:r>
    </w:p>
    <w:p w:rsidR="00000000" w:rsidDel="00000000" w:rsidP="00000000" w:rsidRDefault="00000000" w:rsidRPr="00000000" w14:paraId="00000B67">
      <w:pPr>
        <w:numPr>
          <w:ilvl w:val="1"/>
          <w:numId w:val="48"/>
        </w:numPr>
        <w:spacing w:line="240" w:lineRule="auto"/>
        <w:ind w:left="1440" w:hanging="360"/>
        <w:rPr>
          <w:u w:val="none"/>
        </w:rPr>
      </w:pPr>
      <w:r w:rsidDel="00000000" w:rsidR="00000000" w:rsidRPr="00000000">
        <w:rPr>
          <w:rtl w:val="0"/>
        </w:rPr>
        <w:t xml:space="preserve">Adjuvant ADT was associated with worse outcomes across multiple QoL domains. Fatigue, weight change, gynecomastia, depression, hot flashes persisted for up to 2y despite &lt; 1y of ADT in 94% of men. </w:t>
      </w:r>
    </w:p>
    <w:p w:rsidR="00000000" w:rsidDel="00000000" w:rsidP="00000000" w:rsidRDefault="00000000" w:rsidRPr="00000000" w14:paraId="00000B68">
      <w:pPr>
        <w:numPr>
          <w:ilvl w:val="1"/>
          <w:numId w:val="48"/>
        </w:numPr>
        <w:spacing w:line="240" w:lineRule="auto"/>
        <w:ind w:left="1440" w:hanging="360"/>
        <w:rPr>
          <w:u w:val="none"/>
        </w:rPr>
      </w:pPr>
      <w:r w:rsidDel="00000000" w:rsidR="00000000" w:rsidRPr="00000000">
        <w:rPr>
          <w:rtl w:val="0"/>
        </w:rPr>
        <w:t xml:space="preserve">LDR-BT patients reported long-lasting urinary irritation, bowel and sexual symptoms, and transient problems with vitality or hormonal function.</w:t>
      </w:r>
    </w:p>
    <w:p w:rsidR="00000000" w:rsidDel="00000000" w:rsidP="00000000" w:rsidRDefault="00000000" w:rsidRPr="00000000" w14:paraId="00000B69">
      <w:pPr>
        <w:numPr>
          <w:ilvl w:val="1"/>
          <w:numId w:val="48"/>
        </w:numPr>
        <w:spacing w:line="240" w:lineRule="auto"/>
        <w:ind w:left="1440" w:hanging="360"/>
        <w:rPr>
          <w:u w:val="none"/>
        </w:rPr>
      </w:pPr>
      <w:r w:rsidDel="00000000" w:rsidR="00000000" w:rsidRPr="00000000">
        <w:rPr>
          <w:rtl w:val="0"/>
        </w:rPr>
        <w:t xml:space="preserve">Adverse effects of RP on sexual function were mitigated by nerve sparing procedures.</w:t>
      </w:r>
    </w:p>
    <w:p w:rsidR="00000000" w:rsidDel="00000000" w:rsidP="00000000" w:rsidRDefault="00000000" w:rsidRPr="00000000" w14:paraId="00000B6A">
      <w:pPr>
        <w:numPr>
          <w:ilvl w:val="1"/>
          <w:numId w:val="48"/>
        </w:numPr>
        <w:spacing w:line="240" w:lineRule="auto"/>
        <w:ind w:left="1440" w:hanging="360"/>
        <w:rPr>
          <w:u w:val="none"/>
        </w:rPr>
      </w:pPr>
      <w:r w:rsidDel="00000000" w:rsidR="00000000" w:rsidRPr="00000000">
        <w:rPr>
          <w:rtl w:val="0"/>
        </w:rPr>
        <w:t xml:space="preserve">RP led to new urinary incontinence, but overall improved irritation and obstruction, particularly in patients with large prostates. Urinary incontinence was at its worst 2 mo after surgery and then improved in most patients.</w:t>
      </w:r>
    </w:p>
    <w:bookmarkStart w:colFirst="0" w:colLast="0" w:name="x21slhg28tc2" w:id="245"/>
    <w:bookmarkEnd w:id="245"/>
    <w:p w:rsidR="00000000" w:rsidDel="00000000" w:rsidP="00000000" w:rsidRDefault="00000000" w:rsidRPr="00000000" w14:paraId="00000B6B">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w:t>
      </w:r>
      <w:r w:rsidDel="00000000" w:rsidR="00000000" w:rsidRPr="00000000">
        <w:rPr>
          <w:rFonts w:ascii="Times New Roman" w:cs="Times New Roman" w:eastAsia="Times New Roman" w:hAnsi="Times New Roman"/>
          <w:sz w:val="20"/>
          <w:szCs w:val="20"/>
          <w:rtl w:val="0"/>
        </w:rPr>
        <w:t xml:space="preserve">[</w:t>
      </w:r>
      <w:hyperlink r:id="rId618">
        <w:r w:rsidDel="00000000" w:rsidR="00000000" w:rsidRPr="00000000">
          <w:rPr>
            <w:rFonts w:ascii="Times New Roman" w:cs="Times New Roman" w:eastAsia="Times New Roman" w:hAnsi="Times New Roman"/>
            <w:sz w:val="20"/>
            <w:szCs w:val="20"/>
            <w:rtl w:val="0"/>
          </w:rPr>
          <w:t xml:space="preserve">Chang JUro '17</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b w:val="1"/>
          <w:rtl w:val="0"/>
        </w:rPr>
        <w:t xml:space="preserve">Open vs. Robotic-Assisted Laparoscopic RP</w:t>
      </w:r>
      <w:r w:rsidDel="00000000" w:rsidR="00000000" w:rsidRPr="00000000">
        <w:rPr>
          <w:rtl w:val="0"/>
        </w:rPr>
        <w:t xml:space="preserve"> (RALP).</w:t>
      </w:r>
    </w:p>
    <w:p w:rsidR="00000000" w:rsidDel="00000000" w:rsidP="00000000" w:rsidRDefault="00000000" w:rsidRPr="00000000" w14:paraId="00000B6C">
      <w:pPr>
        <w:spacing w:line="240" w:lineRule="auto"/>
        <w:ind w:firstLine="720"/>
        <w:rPr/>
      </w:pPr>
      <w:r w:rsidDel="00000000" w:rsidR="00000000" w:rsidRPr="00000000">
        <w:rPr>
          <w:rtl w:val="0"/>
        </w:rPr>
        <w:t xml:space="preserve">RALP is associated with less LND and less nerve-sparing surgeries, although this was early on with DaVinci. </w:t>
      </w:r>
    </w:p>
    <w:p w:rsidR="00000000" w:rsidDel="00000000" w:rsidP="00000000" w:rsidRDefault="00000000" w:rsidRPr="00000000" w14:paraId="00000B6D">
      <w:pPr>
        <w:spacing w:line="240" w:lineRule="auto"/>
        <w:ind w:firstLine="720"/>
        <w:rPr/>
      </w:pPr>
      <w:r w:rsidDel="00000000" w:rsidR="00000000" w:rsidRPr="00000000">
        <w:rPr>
          <w:rtl w:val="0"/>
        </w:rPr>
        <w:t xml:space="preserve">RALP was associated with a number of positive outcomes such as shorter hospital stay, less pain, and less infections.</w:t>
      </w:r>
      <w:r w:rsidDel="00000000" w:rsidR="00000000" w:rsidRPr="00000000">
        <w:rPr>
          <w:rtl w:val="0"/>
        </w:rPr>
      </w:r>
    </w:p>
    <w:p w:rsidR="00000000" w:rsidDel="00000000" w:rsidP="00000000" w:rsidRDefault="00000000" w:rsidRPr="00000000" w14:paraId="00000B6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pts. 2000-2012. cT1-T2</w:t>
      </w:r>
      <w:r w:rsidDel="00000000" w:rsidR="00000000" w:rsidRPr="00000000">
        <w:rPr>
          <w:rtl w:val="0"/>
        </w:rPr>
        <w:t xml:space="preserve">. Equivalent </w:t>
      </w:r>
      <w:r w:rsidDel="00000000" w:rsidR="00000000" w:rsidRPr="00000000">
        <w:rPr>
          <w:rFonts w:ascii="Times New Roman" w:cs="Times New Roman" w:eastAsia="Times New Roman" w:hAnsi="Times New Roman"/>
          <w:sz w:val="20"/>
          <w:szCs w:val="20"/>
          <w:rtl w:val="0"/>
        </w:rPr>
        <w:t xml:space="preserve">demographics, cancer characteristics, </w:t>
      </w:r>
      <w:r w:rsidDel="00000000" w:rsidR="00000000" w:rsidRPr="00000000">
        <w:rPr>
          <w:rtl w:val="0"/>
        </w:rPr>
        <w:t xml:space="preserve">and</w:t>
      </w:r>
      <w:r w:rsidDel="00000000" w:rsidR="00000000" w:rsidRPr="00000000">
        <w:rPr>
          <w:rFonts w:ascii="Times New Roman" w:cs="Times New Roman" w:eastAsia="Times New Roman" w:hAnsi="Times New Roman"/>
          <w:sz w:val="20"/>
          <w:szCs w:val="20"/>
          <w:rtl w:val="0"/>
        </w:rPr>
        <w:t xml:space="preserve"> margin status.</w:t>
      </w:r>
    </w:p>
    <w:p w:rsidR="00000000" w:rsidDel="00000000" w:rsidP="00000000" w:rsidRDefault="00000000" w:rsidRPr="00000000" w14:paraId="00000B6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Lymph node dissection 89→ 47%</w:t>
      </w:r>
    </w:p>
    <w:p w:rsidR="00000000" w:rsidDel="00000000" w:rsidP="00000000" w:rsidRDefault="00000000" w:rsidRPr="00000000" w14:paraId="00000B70">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Nerve sparing surgery 94→ 89%</w:t>
      </w:r>
    </w:p>
    <w:p w:rsidR="00000000" w:rsidDel="00000000" w:rsidP="00000000" w:rsidRDefault="00000000" w:rsidRPr="00000000" w14:paraId="00000B7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RALP subjects had</w:t>
      </w:r>
      <w:r w:rsidDel="00000000" w:rsidR="00000000" w:rsidRPr="00000000">
        <w:rPr>
          <w:rFonts w:ascii="Times New Roman" w:cs="Times New Roman" w:eastAsia="Times New Roman" w:hAnsi="Times New Roman"/>
          <w:sz w:val="20"/>
          <w:szCs w:val="20"/>
          <w:rtl w:val="0"/>
        </w:rPr>
        <w:t xml:space="preserve"> less blood loss, shorter hospital stay, fewer blood transfusions, wound infections, DVT, and unplanned catheterizations. Less surgical pain, less pain interference w activity, higher incision satisfaction.</w:t>
      </w:r>
    </w:p>
    <w:bookmarkStart w:colFirst="0" w:colLast="0" w:name="la167p68epjp" w:id="246"/>
    <w:bookmarkEnd w:id="246"/>
    <w:p w:rsidR="00000000" w:rsidDel="00000000" w:rsidP="00000000" w:rsidRDefault="00000000" w:rsidRPr="00000000" w14:paraId="00000B72">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Prediction of ED</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619">
        <w:r w:rsidDel="00000000" w:rsidR="00000000" w:rsidRPr="00000000">
          <w:rPr>
            <w:rFonts w:ascii="Times New Roman" w:cs="Times New Roman" w:eastAsia="Times New Roman" w:hAnsi="Times New Roman"/>
            <w:sz w:val="20"/>
            <w:szCs w:val="20"/>
            <w:rtl w:val="0"/>
          </w:rPr>
          <w:t xml:space="preserve">Alemozaffar JAMA '11</w:t>
        </w:r>
      </w:hyperlink>
      <w:r w:rsidDel="00000000" w:rsidR="00000000" w:rsidRPr="00000000">
        <w:rPr>
          <w:rFonts w:ascii="Times New Roman" w:cs="Times New Roman" w:eastAsia="Times New Roman" w:hAnsi="Times New Roman"/>
          <w:sz w:val="20"/>
          <w:szCs w:val="20"/>
          <w:rtl w:val="0"/>
        </w:rPr>
        <w:t xml:space="preserve">]: Pro</w:t>
      </w:r>
      <w:r w:rsidDel="00000000" w:rsidR="00000000" w:rsidRPr="00000000">
        <w:rPr>
          <w:rtl w:val="0"/>
        </w:rPr>
        <w:t xml:space="preserve">spective. </w:t>
      </w:r>
      <w:r w:rsidDel="00000000" w:rsidR="00000000" w:rsidRPr="00000000">
        <w:rPr>
          <w:b w:val="1"/>
          <w:sz w:val="20"/>
          <w:szCs w:val="20"/>
          <w:rtl w:val="0"/>
        </w:rPr>
        <w:t xml:space="preserve">RP </w:t>
      </w:r>
      <w:r w:rsidDel="00000000" w:rsidR="00000000" w:rsidRPr="00000000">
        <w:rPr>
          <w:b w:val="1"/>
          <w:rtl w:val="0"/>
        </w:rPr>
        <w:t xml:space="preserve">vs. LDR-BT vs. EBRT</w:t>
      </w:r>
      <w:r w:rsidDel="00000000" w:rsidR="00000000" w:rsidRPr="00000000">
        <w:rPr>
          <w:rtl w:val="0"/>
        </w:rPr>
        <w:t xml:space="preserve">. </w:t>
      </w:r>
    </w:p>
    <w:p w:rsidR="00000000" w:rsidDel="00000000" w:rsidP="00000000" w:rsidRDefault="00000000" w:rsidRPr="00000000" w14:paraId="00000B73">
      <w:pPr>
        <w:ind w:firstLine="720"/>
        <w:rPr/>
      </w:pPr>
      <w:r w:rsidDel="00000000" w:rsidR="00000000" w:rsidRPr="00000000">
        <w:rPr>
          <w:rtl w:val="0"/>
        </w:rPr>
        <w:t xml:space="preserve">Just over half of men will develop new ED after RP, while just under half of men will develop new ED after RT. </w:t>
      </w:r>
    </w:p>
    <w:p w:rsidR="00000000" w:rsidDel="00000000" w:rsidP="00000000" w:rsidRDefault="00000000" w:rsidRPr="00000000" w14:paraId="00000B74">
      <w:pPr>
        <w:ind w:firstLine="720"/>
        <w:rPr/>
      </w:pPr>
      <w:r w:rsidDel="00000000" w:rsidR="00000000" w:rsidRPr="00000000">
        <w:rPr>
          <w:rtl w:val="0"/>
        </w:rPr>
        <w:t xml:space="preserve">Among men potent at baseline, medication or device effectiveness is around two thirds, with trimix being most effective.</w:t>
      </w:r>
      <w:r w:rsidDel="00000000" w:rsidR="00000000" w:rsidRPr="00000000">
        <w:rPr>
          <w:rtl w:val="0"/>
        </w:rPr>
      </w:r>
    </w:p>
    <w:p w:rsidR="00000000" w:rsidDel="00000000" w:rsidP="00000000" w:rsidRDefault="00000000" w:rsidRPr="00000000" w14:paraId="00000B75">
      <w:pPr>
        <w:numPr>
          <w:ilvl w:val="1"/>
          <w:numId w:val="48"/>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1000 pts.</w:t>
      </w:r>
      <w:r w:rsidDel="00000000" w:rsidR="00000000" w:rsidRPr="00000000">
        <w:rPr>
          <w:rtl w:val="0"/>
        </w:rPr>
        <w:t xml:space="preserve"> 2003-2006. cT1-T2. MFU 2y.</w:t>
      </w:r>
      <w:r w:rsidDel="00000000" w:rsidR="00000000" w:rsidRPr="00000000">
        <w:rPr>
          <w:rtl w:val="0"/>
        </w:rPr>
      </w:r>
    </w:p>
    <w:p w:rsidR="00000000" w:rsidDel="00000000" w:rsidP="00000000" w:rsidRDefault="00000000" w:rsidRPr="00000000" w14:paraId="00000B7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Baseline ED in 17→ 33→ 47%. </w:t>
      </w:r>
    </w:p>
    <w:p w:rsidR="00000000" w:rsidDel="00000000" w:rsidP="00000000" w:rsidRDefault="00000000" w:rsidRPr="00000000" w14:paraId="00000B77">
      <w:pPr>
        <w:numPr>
          <w:ilvl w:val="1"/>
          <w:numId w:val="48"/>
        </w:numPr>
        <w:spacing w:line="240" w:lineRule="auto"/>
        <w:ind w:left="1440" w:hanging="360"/>
        <w:rPr/>
      </w:pPr>
      <w:r w:rsidDel="00000000" w:rsidR="00000000" w:rsidRPr="00000000">
        <w:rPr>
          <w:rFonts w:ascii="Cardo" w:cs="Cardo" w:eastAsia="Cardo" w:hAnsi="Cardo"/>
          <w:rtl w:val="0"/>
        </w:rPr>
        <w:t xml:space="preserve">2y post-tx ED in 63→ 57→ 63%. </w:t>
      </w:r>
    </w:p>
    <w:p w:rsidR="00000000" w:rsidDel="00000000" w:rsidP="00000000" w:rsidRDefault="00000000" w:rsidRPr="00000000" w14:paraId="00000B78">
      <w:pPr>
        <w:numPr>
          <w:ilvl w:val="1"/>
          <w:numId w:val="48"/>
        </w:numPr>
        <w:spacing w:line="240" w:lineRule="auto"/>
        <w:ind w:left="1440" w:hanging="360"/>
        <w:rPr/>
      </w:pPr>
      <w:r w:rsidDel="00000000" w:rsidR="00000000" w:rsidRPr="00000000">
        <w:rPr>
          <w:rFonts w:ascii="Cardo" w:cs="Cardo" w:eastAsia="Cardo" w:hAnsi="Cardo"/>
          <w:rtl w:val="0"/>
        </w:rPr>
        <w:t xml:space="preserve">2y new ED in 60→ 37→ 42%. </w:t>
      </w:r>
      <w:r w:rsidDel="00000000" w:rsidR="00000000" w:rsidRPr="00000000">
        <w:rPr>
          <w:rtl w:val="0"/>
        </w:rPr>
      </w:r>
    </w:p>
    <w:p w:rsidR="00000000" w:rsidDel="00000000" w:rsidP="00000000" w:rsidRDefault="00000000" w:rsidRPr="00000000" w14:paraId="00000B79">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Around a quarter of patients utilized viagra at baseline.</w:t>
      </w:r>
    </w:p>
    <w:p w:rsidR="00000000" w:rsidDel="00000000" w:rsidP="00000000" w:rsidRDefault="00000000" w:rsidRPr="00000000" w14:paraId="00000B7A">
      <w:pPr>
        <w:numPr>
          <w:ilvl w:val="1"/>
          <w:numId w:val="48"/>
        </w:numPr>
        <w:spacing w:line="240" w:lineRule="auto"/>
        <w:ind w:left="1440" w:hanging="360"/>
        <w:rPr/>
      </w:pPr>
      <w:r w:rsidDel="00000000" w:rsidR="00000000" w:rsidRPr="00000000">
        <w:rPr>
          <w:rFonts w:ascii="Cardo" w:cs="Cardo" w:eastAsia="Cardo" w:hAnsi="Cardo"/>
          <w:rtl w:val="0"/>
        </w:rPr>
        <w:t xml:space="preserve">2y new medication or device use for ED of 69→ 54→ 40%. </w:t>
      </w:r>
    </w:p>
    <w:p w:rsidR="00000000" w:rsidDel="00000000" w:rsidP="00000000" w:rsidRDefault="00000000" w:rsidRPr="00000000" w14:paraId="00000B7B">
      <w:pPr>
        <w:numPr>
          <w:ilvl w:val="1"/>
          <w:numId w:val="48"/>
        </w:numPr>
        <w:spacing w:line="240" w:lineRule="auto"/>
        <w:ind w:left="1440" w:hanging="360"/>
        <w:rPr/>
      </w:pPr>
      <w:r w:rsidDel="00000000" w:rsidR="00000000" w:rsidRPr="00000000">
        <w:rPr>
          <w:rFonts w:ascii="Cardo" w:cs="Cardo" w:eastAsia="Cardo" w:hAnsi="Cardo"/>
          <w:rtl w:val="0"/>
        </w:rPr>
        <w:t xml:space="preserve">2y new medication or device use effectiveness for trimix / PDE5i / intraurethral alprostadil of 74→ 68→ 51%. </w:t>
      </w:r>
    </w:p>
    <w:bookmarkStart w:colFirst="0" w:colLast="0" w:name="3slu4sysck4r" w:id="247"/>
    <w:bookmarkEnd w:id="247"/>
    <w:p w:rsidR="00000000" w:rsidDel="00000000" w:rsidP="00000000" w:rsidRDefault="00000000" w:rsidRPr="00000000" w14:paraId="00000B7C">
      <w:pPr>
        <w:numPr>
          <w:ilvl w:val="0"/>
          <w:numId w:val="48"/>
        </w:numPr>
        <w:spacing w:line="240" w:lineRule="auto"/>
        <w:rPr>
          <w:u w:val="none"/>
        </w:rPr>
      </w:pPr>
      <w:r w:rsidDel="00000000" w:rsidR="00000000" w:rsidRPr="00000000">
        <w:rPr>
          <w:b w:val="1"/>
          <w:rtl w:val="0"/>
        </w:rPr>
        <w:t xml:space="preserve">PROSTQA GI toxicity </w:t>
      </w:r>
      <w:r w:rsidDel="00000000" w:rsidR="00000000" w:rsidRPr="00000000">
        <w:rPr>
          <w:rFonts w:ascii="Times New Roman" w:cs="Times New Roman" w:eastAsia="Times New Roman" w:hAnsi="Times New Roman"/>
          <w:sz w:val="20"/>
          <w:szCs w:val="20"/>
          <w:rtl w:val="0"/>
        </w:rPr>
        <w:t xml:space="preserve">[</w:t>
      </w:r>
      <w:hyperlink r:id="rId620">
        <w:r w:rsidDel="00000000" w:rsidR="00000000" w:rsidRPr="00000000">
          <w:rPr>
            <w:rFonts w:ascii="Times New Roman" w:cs="Times New Roman" w:eastAsia="Times New Roman" w:hAnsi="Times New Roman"/>
            <w:sz w:val="20"/>
            <w:szCs w:val="20"/>
            <w:rtl w:val="0"/>
          </w:rPr>
          <w:t xml:space="preserve">Hamstra IJROBP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Bowel QoL after EBRT</w:t>
      </w:r>
      <w:r w:rsidDel="00000000" w:rsidR="00000000" w:rsidRPr="00000000">
        <w:rPr>
          <w:rtl w:val="0"/>
        </w:rPr>
        <w:t xml:space="preserve"> </w:t>
      </w:r>
    </w:p>
    <w:p w:rsidR="00000000" w:rsidDel="00000000" w:rsidP="00000000" w:rsidRDefault="00000000" w:rsidRPr="00000000" w14:paraId="00000B7D">
      <w:pPr>
        <w:ind w:firstLine="720"/>
        <w:rPr/>
      </w:pPr>
      <w:r w:rsidDel="00000000" w:rsidR="00000000" w:rsidRPr="00000000">
        <w:rPr>
          <w:rtl w:val="0"/>
        </w:rPr>
        <w:t xml:space="preserve">Aim for rectal V70 &lt; 25%. Up to 11% of patients report new moderate/big problems with bowel toxicity at 2 years.</w:t>
      </w:r>
    </w:p>
    <w:p w:rsidR="00000000" w:rsidDel="00000000" w:rsidP="00000000" w:rsidRDefault="00000000" w:rsidRPr="00000000" w14:paraId="00000B7E">
      <w:pPr>
        <w:ind w:firstLine="720"/>
        <w:rPr/>
      </w:pPr>
      <w:r w:rsidDel="00000000" w:rsidR="00000000" w:rsidRPr="00000000">
        <w:rPr>
          <w:rtl w:val="0"/>
        </w:rPr>
        <w:t xml:space="preserve">Baseline bowel score was the strongest predictor for all 2 year endpoints.</w:t>
      </w:r>
    </w:p>
    <w:p w:rsidR="00000000" w:rsidDel="00000000" w:rsidP="00000000" w:rsidRDefault="00000000" w:rsidRPr="00000000" w14:paraId="00000B7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 pts. 2003-2006. </w:t>
      </w:r>
      <w:r w:rsidDel="00000000" w:rsidR="00000000" w:rsidRPr="00000000">
        <w:rPr>
          <w:rtl w:val="0"/>
        </w:rPr>
        <w:t xml:space="preserve">cT1-T2. </w:t>
      </w:r>
      <w:r w:rsidDel="00000000" w:rsidR="00000000" w:rsidRPr="00000000">
        <w:rPr>
          <w:rFonts w:ascii="Times New Roman" w:cs="Times New Roman" w:eastAsia="Times New Roman" w:hAnsi="Times New Roman"/>
          <w:sz w:val="20"/>
          <w:szCs w:val="20"/>
          <w:rtl w:val="0"/>
        </w:rPr>
        <w:t xml:space="preserve">MFU 2y.</w:t>
      </w:r>
    </w:p>
    <w:p w:rsidR="00000000" w:rsidDel="00000000" w:rsidP="00000000" w:rsidRDefault="00000000" w:rsidRPr="00000000" w14:paraId="00000B80">
      <w:pPr>
        <w:numPr>
          <w:ilvl w:val="2"/>
          <w:numId w:val="48"/>
        </w:numPr>
        <w:spacing w:line="240" w:lineRule="auto"/>
        <w:ind w:left="2160" w:hanging="360"/>
        <w:rPr/>
      </w:pPr>
      <w:r w:rsidDel="00000000" w:rsidR="00000000" w:rsidRPr="00000000">
        <w:rPr>
          <w:rtl w:val="0"/>
        </w:rPr>
        <w:t xml:space="preserve">PTV margins ranged between 0.5 and 1.5 cm with dose prescribed to 75.6-79.2 Gy.</w:t>
      </w:r>
    </w:p>
    <w:p w:rsidR="00000000" w:rsidDel="00000000" w:rsidP="00000000" w:rsidRDefault="00000000" w:rsidRPr="00000000" w14:paraId="00000B8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mod/big problems in urgency (11%), frequency (7%), bloody stool (4%), and overall bowel issues (6%).</w:t>
      </w:r>
    </w:p>
    <w:p w:rsidR="00000000" w:rsidDel="00000000" w:rsidP="00000000" w:rsidRDefault="00000000" w:rsidRPr="00000000" w14:paraId="00000B82">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Rectal </w:t>
      </w:r>
      <w:r w:rsidDel="00000000" w:rsidR="00000000" w:rsidRPr="00000000">
        <w:rPr>
          <w:rFonts w:ascii="Gungsuh" w:cs="Gungsuh" w:eastAsia="Gungsuh" w:hAnsi="Gungsuh"/>
          <w:sz w:val="20"/>
          <w:szCs w:val="20"/>
          <w:rtl w:val="0"/>
        </w:rPr>
        <w:t xml:space="preserve">V70 ≥ 25% le</w:t>
      </w:r>
      <w:r w:rsidDel="00000000" w:rsidR="00000000" w:rsidRPr="00000000">
        <w:rPr>
          <w:rFonts w:ascii="Times New Roman" w:cs="Times New Roman" w:eastAsia="Times New Roman" w:hAnsi="Times New Roman"/>
          <w:sz w:val="20"/>
          <w:szCs w:val="20"/>
          <w:rtl w:val="0"/>
        </w:rPr>
        <w:t xml:space="preserve">d to </w:t>
      </w:r>
      <w:r w:rsidDel="00000000" w:rsidR="00000000" w:rsidRPr="00000000">
        <w:rPr>
          <w:rtl w:val="0"/>
        </w:rPr>
        <w:t xml:space="preserve">worse</w:t>
      </w:r>
      <w:r w:rsidDel="00000000" w:rsidR="00000000" w:rsidRPr="00000000">
        <w:rPr>
          <w:rFonts w:ascii="Times New Roman" w:cs="Times New Roman" w:eastAsia="Times New Roman" w:hAnsi="Times New Roman"/>
          <w:sz w:val="20"/>
          <w:szCs w:val="20"/>
          <w:rtl w:val="0"/>
        </w:rPr>
        <w:t xml:space="preserve"> bowel score and ~3x increased risk of mod to big fecal incontinence on MVA.</w:t>
      </w:r>
    </w:p>
    <w:p w:rsidR="00000000" w:rsidDel="00000000" w:rsidP="00000000" w:rsidRDefault="00000000" w:rsidRPr="00000000" w14:paraId="00000B83">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w:t>
      </w:r>
      <w:r w:rsidDel="00000000" w:rsidR="00000000" w:rsidRPr="00000000">
        <w:rPr>
          <w:rtl w:val="0"/>
        </w:rPr>
        <w:t xml:space="preserve">associated</w:t>
      </w:r>
      <w:r w:rsidDel="00000000" w:rsidR="00000000" w:rsidRPr="00000000">
        <w:rPr>
          <w:rFonts w:ascii="Times New Roman" w:cs="Times New Roman" w:eastAsia="Times New Roman" w:hAnsi="Times New Roman"/>
          <w:sz w:val="20"/>
          <w:szCs w:val="20"/>
          <w:rtl w:val="0"/>
        </w:rPr>
        <w:t xml:space="preserve"> with inc in sm/mod/big problems w incontinence, rectal bleeding, and bowel urgency.</w:t>
      </w:r>
    </w:p>
    <w:p w:rsidR="00000000" w:rsidDel="00000000" w:rsidP="00000000" w:rsidRDefault="00000000" w:rsidRPr="00000000" w14:paraId="00000B8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Aspirin use correlated with lower bowel summary score and increase in sm/mod/big bloody stools.</w:t>
      </w:r>
    </w:p>
    <w:p w:rsidR="00000000" w:rsidDel="00000000" w:rsidP="00000000" w:rsidRDefault="00000000" w:rsidRPr="00000000" w14:paraId="00000B85">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was </w:t>
      </w:r>
      <w:r w:rsidDel="00000000" w:rsidR="00000000" w:rsidRPr="00000000">
        <w:rPr>
          <w:rtl w:val="0"/>
        </w:rPr>
        <w:t xml:space="preserve">associated with</w:t>
      </w:r>
      <w:r w:rsidDel="00000000" w:rsidR="00000000" w:rsidRPr="00000000">
        <w:rPr>
          <w:rFonts w:ascii="Times New Roman" w:cs="Times New Roman" w:eastAsia="Times New Roman" w:hAnsi="Times New Roman"/>
          <w:sz w:val="20"/>
          <w:szCs w:val="20"/>
          <w:rtl w:val="0"/>
        </w:rPr>
        <w:t xml:space="preserve"> higher RT doses </w:t>
      </w:r>
      <w:r w:rsidDel="00000000" w:rsidR="00000000" w:rsidRPr="00000000">
        <w:rPr>
          <w:rtl w:val="0"/>
        </w:rPr>
        <w:t xml:space="preserve">to the prostate</w:t>
      </w:r>
      <w:r w:rsidDel="00000000" w:rsidR="00000000" w:rsidRPr="00000000">
        <w:rPr>
          <w:rFonts w:ascii="Times New Roman" w:cs="Times New Roman" w:eastAsia="Times New Roman" w:hAnsi="Times New Roman"/>
          <w:sz w:val="20"/>
          <w:szCs w:val="20"/>
          <w:rtl w:val="0"/>
        </w:rPr>
        <w:t xml:space="preserve"> and lower doses to rectum, but ~HRQOL to 3D.</w:t>
      </w:r>
    </w:p>
    <w:bookmarkStart w:colFirst="0" w:colLast="0" w:name="vsedx2w9wat1" w:id="248"/>
    <w:bookmarkEnd w:id="248"/>
    <w:p w:rsidR="00000000" w:rsidDel="00000000" w:rsidP="00000000" w:rsidRDefault="00000000" w:rsidRPr="00000000" w14:paraId="00000B86">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Relief</w:t>
      </w:r>
      <w:r w:rsidDel="00000000" w:rsidR="00000000" w:rsidRPr="00000000">
        <w:rPr>
          <w:b w:val="1"/>
          <w:rtl w:val="0"/>
        </w:rPr>
        <w:t xml:space="preserve"> of GU symptom burden</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621">
        <w:r w:rsidDel="00000000" w:rsidR="00000000" w:rsidRPr="00000000">
          <w:rPr>
            <w:rFonts w:ascii="Times New Roman" w:cs="Times New Roman" w:eastAsia="Times New Roman" w:hAnsi="Times New Roman"/>
            <w:sz w:val="20"/>
            <w:szCs w:val="20"/>
            <w:rtl w:val="0"/>
          </w:rPr>
          <w:t xml:space="preserve">Chang JUro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RP</w:t>
      </w:r>
      <w:r w:rsidDel="00000000" w:rsidR="00000000" w:rsidRPr="00000000">
        <w:rPr>
          <w:b w:val="1"/>
          <w:rtl w:val="0"/>
        </w:rPr>
        <w:t xml:space="preserve"> vs. EBRT vs. LDR-BT</w:t>
      </w:r>
      <w:r w:rsidDel="00000000" w:rsidR="00000000" w:rsidRPr="00000000">
        <w:rPr>
          <w:rtl w:val="0"/>
        </w:rPr>
        <w:t xml:space="preserve">.</w:t>
      </w:r>
    </w:p>
    <w:p w:rsidR="00000000" w:rsidDel="00000000" w:rsidP="00000000" w:rsidRDefault="00000000" w:rsidRPr="00000000" w14:paraId="00000B87">
      <w:pPr>
        <w:ind w:firstLine="720"/>
        <w:rPr/>
      </w:pPr>
      <w:r w:rsidDel="00000000" w:rsidR="00000000" w:rsidRPr="00000000">
        <w:rPr>
          <w:rtl w:val="0"/>
        </w:rPr>
        <w:t xml:space="preserve">RP is best for patients with GU symptom burden. EBRT and LDR-BT do not improve symptoms for patients with moderate to severe urinary bother at baseline. LDR-BT should not be the treatment of choice for patients with baseline GU symptoms. Urinary irritation/obstructions is associated with more significant impact on QoL than incontinence.</w:t>
      </w:r>
    </w:p>
    <w:p w:rsidR="00000000" w:rsidDel="00000000" w:rsidP="00000000" w:rsidRDefault="00000000" w:rsidRPr="00000000" w14:paraId="00000B8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1,500 pts, including 500 </w:t>
      </w:r>
      <w:r w:rsidDel="00000000" w:rsidR="00000000" w:rsidRPr="00000000">
        <w:rPr>
          <w:rtl w:val="0"/>
        </w:rPr>
        <w:t xml:space="preserve">in Spanish validation cohort.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cT1-T2. </w:t>
      </w: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t xml:space="preserve">3-2006. </w:t>
      </w:r>
    </w:p>
    <w:p w:rsidR="00000000" w:rsidDel="00000000" w:rsidP="00000000" w:rsidRDefault="00000000" w:rsidRPr="00000000" w14:paraId="00000B89">
      <w:pPr>
        <w:numPr>
          <w:ilvl w:val="2"/>
          <w:numId w:val="48"/>
        </w:numPr>
        <w:spacing w:line="240" w:lineRule="auto"/>
        <w:ind w:left="2160" w:hanging="360"/>
        <w:rPr>
          <w:u w:val="none"/>
        </w:rPr>
      </w:pPr>
      <w:r w:rsidDel="00000000" w:rsidR="00000000" w:rsidRPr="00000000">
        <w:rPr>
          <w:rtl w:val="0"/>
        </w:rPr>
        <w:t xml:space="preserve">RP: Only 36% robotic, though 92% were unilateral or bilateral nerve sparing.</w:t>
      </w:r>
    </w:p>
    <w:p w:rsidR="00000000" w:rsidDel="00000000" w:rsidP="00000000" w:rsidRDefault="00000000" w:rsidRPr="00000000" w14:paraId="00000B8A">
      <w:pPr>
        <w:numPr>
          <w:ilvl w:val="2"/>
          <w:numId w:val="48"/>
        </w:numPr>
        <w:spacing w:line="240" w:lineRule="auto"/>
        <w:ind w:left="2160" w:hanging="360"/>
        <w:rPr>
          <w:u w:val="none"/>
        </w:rPr>
      </w:pPr>
      <w:r w:rsidDel="00000000" w:rsidR="00000000" w:rsidRPr="00000000">
        <w:rPr>
          <w:rtl w:val="0"/>
        </w:rPr>
        <w:t xml:space="preserve">RT: IMRT in 85%. nADT in 31%. LDR-BT. </w:t>
      </w:r>
    </w:p>
    <w:p w:rsidR="00000000" w:rsidDel="00000000" w:rsidP="00000000" w:rsidRDefault="00000000" w:rsidRPr="00000000" w14:paraId="00000B8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 symptom burden improvement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worsening in 25% of pts.</w:t>
      </w:r>
    </w:p>
    <w:p w:rsidR="00000000" w:rsidDel="00000000" w:rsidP="00000000" w:rsidRDefault="00000000" w:rsidRPr="00000000" w14:paraId="00000B8C">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Pre-treatment urinary medication usage in 15→ 22→ 19%.</w:t>
      </w:r>
    </w:p>
    <w:p w:rsidR="00000000" w:rsidDel="00000000" w:rsidP="00000000" w:rsidRDefault="00000000" w:rsidRPr="00000000" w14:paraId="00000B8D">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2y post-tx urinary medication usage in 6→ 26→ 46%. </w:t>
      </w:r>
    </w:p>
    <w:p w:rsidR="00000000" w:rsidDel="00000000" w:rsidP="00000000" w:rsidRDefault="00000000" w:rsidRPr="00000000" w14:paraId="00000B8E">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Pre-tx urinary medication usage or pre-tx mod LUTS predicted tx-associated relief of GU burden.</w:t>
      </w:r>
    </w:p>
    <w:p w:rsidR="00000000" w:rsidDel="00000000" w:rsidP="00000000" w:rsidRDefault="00000000" w:rsidRPr="00000000" w14:paraId="00000B8F">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Pts with pre-tx LUTS who underwent RP experienced the greatest relief of pre-tx sx, despite deleterious de novo urinary incontinence in some men. </w:t>
      </w:r>
    </w:p>
    <w:p w:rsidR="00000000" w:rsidDel="00000000" w:rsidP="00000000" w:rsidRDefault="00000000" w:rsidRPr="00000000" w14:paraId="00000B90">
      <w:pPr>
        <w:numPr>
          <w:ilvl w:val="1"/>
          <w:numId w:val="48"/>
        </w:numPr>
        <w:spacing w:line="240" w:lineRule="auto"/>
        <w:ind w:left="1440" w:hanging="360"/>
        <w:rPr>
          <w:u w:val="none"/>
        </w:rPr>
      </w:pPr>
      <w:r w:rsidDel="00000000" w:rsidR="00000000" w:rsidRPr="00000000">
        <w:rPr>
          <w:rtl w:val="0"/>
        </w:rPr>
        <w:t xml:space="preserve">The proportion of patients with moderate to severe urinary bother decreased from 11 to 7% after RP despite worse overall incontinence. Moderate to severe urinary bother was not improved by LDR-BT or EBRT. </w:t>
      </w:r>
    </w:p>
    <w:p w:rsidR="00000000" w:rsidDel="00000000" w:rsidP="00000000" w:rsidRDefault="00000000" w:rsidRPr="00000000" w14:paraId="00000B9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w:t>
      </w:r>
      <w:r w:rsidDel="00000000" w:rsidR="00000000" w:rsidRPr="00000000">
        <w:rPr>
          <w:rFonts w:ascii="Cardo" w:cs="Cardo" w:eastAsia="Cardo" w:hAnsi="Cardo"/>
          <w:rtl w:val="0"/>
        </w:rPr>
        <w:t xml:space="preserve">/ new moderate to big problem with urinary leakage for both RP and LDR-BT of 2→ 8%.</w:t>
      </w:r>
      <w:r w:rsidDel="00000000" w:rsidR="00000000" w:rsidRPr="00000000">
        <w:rPr>
          <w:rtl w:val="0"/>
        </w:rPr>
      </w:r>
    </w:p>
    <w:p w:rsidR="00000000" w:rsidDel="00000000" w:rsidP="00000000" w:rsidRDefault="00000000" w:rsidRPr="00000000" w14:paraId="00000B92">
      <w:pPr>
        <w:spacing w:line="240" w:lineRule="auto"/>
        <w:ind w:left="0" w:firstLine="0"/>
        <w:rPr>
          <w:color w:val="cccccc"/>
        </w:rPr>
      </w:pPr>
      <w:r w:rsidDel="00000000" w:rsidR="00000000" w:rsidRPr="00000000">
        <w:rPr>
          <w:rtl w:val="0"/>
        </w:rPr>
      </w:r>
    </w:p>
    <w:p w:rsidR="00000000" w:rsidDel="00000000" w:rsidP="00000000" w:rsidRDefault="00000000" w:rsidRPr="00000000" w14:paraId="00000B93">
      <w:pPr>
        <w:pStyle w:val="Heading3"/>
        <w:rPr/>
      </w:pPr>
      <w:bookmarkStart w:colFirst="0" w:colLast="0" w:name="_10p25t5uugz1" w:id="249"/>
      <w:bookmarkEnd w:id="249"/>
      <w:hyperlink w:anchor="_clq80fa7152e">
        <w:r w:rsidDel="00000000" w:rsidR="00000000" w:rsidRPr="00000000">
          <w:rPr>
            <w:rtl w:val="0"/>
          </w:rPr>
          <w:t xml:space="preserve">Gynecomastia</w:t>
        </w:r>
      </w:hyperlink>
      <w:r w:rsidDel="00000000" w:rsidR="00000000" w:rsidRPr="00000000">
        <w:rPr>
          <w:rtl w:val="0"/>
        </w:rPr>
      </w:r>
    </w:p>
    <w:p w:rsidR="00000000" w:rsidDel="00000000" w:rsidP="00000000" w:rsidRDefault="00000000" w:rsidRPr="00000000" w14:paraId="00000B94">
      <w:pPr>
        <w:numPr>
          <w:ilvl w:val="0"/>
          <w:numId w:val="85"/>
        </w:numPr>
        <w:rPr>
          <w:u w:val="none"/>
        </w:rPr>
      </w:pPr>
      <w:r w:rsidDel="00000000" w:rsidR="00000000" w:rsidRPr="00000000">
        <w:rPr>
          <w:rtl w:val="0"/>
        </w:rPr>
        <w:t xml:space="preserve">Prevalence of gynecomastia 15% with GnRH + AA , while up to 70% with AA monotherapy [</w:t>
      </w:r>
      <w:hyperlink w:anchor="dzki0p267i43">
        <w:r w:rsidDel="00000000" w:rsidR="00000000" w:rsidRPr="00000000">
          <w:rPr>
            <w:rtl w:val="0"/>
          </w:rPr>
          <w:t xml:space="preserve">RTOG 96-01</w:t>
        </w:r>
      </w:hyperlink>
      <w:r w:rsidDel="00000000" w:rsidR="00000000" w:rsidRPr="00000000">
        <w:rPr>
          <w:rtl w:val="0"/>
        </w:rPr>
        <w:t xml:space="preserve">].</w:t>
      </w:r>
    </w:p>
    <w:p w:rsidR="00000000" w:rsidDel="00000000" w:rsidP="00000000" w:rsidRDefault="00000000" w:rsidRPr="00000000" w14:paraId="00000B95">
      <w:pPr>
        <w:numPr>
          <w:ilvl w:val="0"/>
          <w:numId w:val="85"/>
        </w:numPr>
      </w:pPr>
      <w:r w:rsidDel="00000000" w:rsidR="00000000" w:rsidRPr="00000000">
        <w:rPr>
          <w:rtl w:val="0"/>
        </w:rPr>
        <w:t xml:space="preserve">RT reduces risk of gynecomastia by 80% (tamoxifen reduces it by 95%!). Must do before hormones. </w:t>
      </w:r>
    </w:p>
    <w:p w:rsidR="00000000" w:rsidDel="00000000" w:rsidP="00000000" w:rsidRDefault="00000000" w:rsidRPr="00000000" w14:paraId="00000B96">
      <w:pPr>
        <w:numPr>
          <w:ilvl w:val="0"/>
          <w:numId w:val="85"/>
        </w:numPr>
      </w:pPr>
      <w:r w:rsidDel="00000000" w:rsidR="00000000" w:rsidRPr="00000000">
        <w:rPr>
          <w:rtl w:val="0"/>
        </w:rPr>
        <w:t xml:space="preserve">Tamoxifen is likely better </w:t>
      </w:r>
      <w:hyperlink r:id="rId622">
        <w:r w:rsidDel="00000000" w:rsidR="00000000" w:rsidRPr="00000000">
          <w:rPr>
            <w:rtl w:val="0"/>
          </w:rPr>
          <w:t xml:space="preserve">[Perdona Lanc Onc '05]</w:t>
        </w:r>
      </w:hyperlink>
      <w:r w:rsidDel="00000000" w:rsidR="00000000" w:rsidRPr="00000000">
        <w:rPr>
          <w:rtl w:val="0"/>
        </w:rPr>
        <w:t xml:space="preserve">. </w:t>
      </w:r>
      <w:r w:rsidDel="00000000" w:rsidR="00000000" w:rsidRPr="00000000">
        <w:rPr>
          <w:i w:val="1"/>
          <w:rtl w:val="0"/>
        </w:rPr>
        <w:t xml:space="preserve">Caution applying results: 150 mg bicalutamide given.</w:t>
      </w:r>
    </w:p>
    <w:p w:rsidR="00000000" w:rsidDel="00000000" w:rsidP="00000000" w:rsidRDefault="00000000" w:rsidRPr="00000000" w14:paraId="00000B97">
      <w:pPr>
        <w:numPr>
          <w:ilvl w:val="0"/>
          <w:numId w:val="85"/>
        </w:numPr>
      </w:pPr>
      <w:r w:rsidDel="00000000" w:rsidR="00000000" w:rsidRPr="00000000">
        <w:rPr>
          <w:rtl w:val="0"/>
        </w:rPr>
        <w:t xml:space="preserve">Meta [</w:t>
      </w:r>
      <w:hyperlink r:id="rId623">
        <w:r w:rsidDel="00000000" w:rsidR="00000000" w:rsidRPr="00000000">
          <w:rPr>
            <w:rtl w:val="0"/>
          </w:rPr>
          <w:t xml:space="preserve">Viani IJROBP '12</w:t>
        </w:r>
      </w:hyperlink>
      <w:r w:rsidDel="00000000" w:rsidR="00000000" w:rsidRPr="00000000">
        <w:rPr>
          <w:rtl w:val="0"/>
        </w:rPr>
        <w:t xml:space="preserve">]: Tamox 2x more effective in preventing gynecomastia but has 6x more AE than RT. </w:t>
      </w:r>
    </w:p>
    <w:p w:rsidR="00000000" w:rsidDel="00000000" w:rsidP="00000000" w:rsidRDefault="00000000" w:rsidRPr="00000000" w14:paraId="00000B98">
      <w:pPr>
        <w:ind w:firstLine="720"/>
        <w:rPr/>
      </w:pPr>
      <w:r w:rsidDel="00000000" w:rsidR="00000000" w:rsidRPr="00000000">
        <w:rPr>
          <w:rtl w:val="0"/>
        </w:rPr>
        <w:t xml:space="preserve">RT should remain an effective and safe treatment option due to increased thrombotic or CV events with tamox.</w:t>
      </w:r>
    </w:p>
    <w:p w:rsidR="00000000" w:rsidDel="00000000" w:rsidP="00000000" w:rsidRDefault="00000000" w:rsidRPr="00000000" w14:paraId="00000B99">
      <w:pPr>
        <w:numPr>
          <w:ilvl w:val="1"/>
          <w:numId w:val="85"/>
        </w:numPr>
        <w:ind w:left="1440" w:hanging="360"/>
      </w:pPr>
      <w:r w:rsidDel="00000000" w:rsidR="00000000" w:rsidRPr="00000000">
        <w:rPr>
          <w:rtl w:val="0"/>
        </w:rPr>
        <w:t xml:space="preserve">For Obs vs. RT: Gynecomastia OR 0.21, breast pain OR 0.34. </w:t>
      </w:r>
      <w:r w:rsidDel="00000000" w:rsidR="00000000" w:rsidRPr="00000000">
        <w:rPr>
          <w:i w:val="1"/>
          <w:rtl w:val="0"/>
        </w:rPr>
        <w:t xml:space="preserve">~75% RRR w RT.</w:t>
      </w:r>
    </w:p>
    <w:p w:rsidR="00000000" w:rsidDel="00000000" w:rsidP="00000000" w:rsidRDefault="00000000" w:rsidRPr="00000000" w14:paraId="00000B9A">
      <w:pPr>
        <w:numPr>
          <w:ilvl w:val="1"/>
          <w:numId w:val="85"/>
        </w:numPr>
        <w:ind w:left="1440" w:hanging="360"/>
      </w:pPr>
      <w:r w:rsidDel="00000000" w:rsidR="00000000" w:rsidRPr="00000000">
        <w:rPr>
          <w:rtl w:val="0"/>
        </w:rPr>
        <w:t xml:space="preserve">For Obs vs. tamox: Gynecomastia OR 0.04, breast pain OR 0.07. </w:t>
      </w:r>
      <w:r w:rsidDel="00000000" w:rsidR="00000000" w:rsidRPr="00000000">
        <w:rPr>
          <w:i w:val="1"/>
          <w:rtl w:val="0"/>
        </w:rPr>
        <w:t xml:space="preserve">&gt;90% RRR w Tamox.</w:t>
      </w:r>
      <w:r w:rsidDel="00000000" w:rsidR="00000000" w:rsidRPr="00000000">
        <w:rPr>
          <w:rtl w:val="0"/>
        </w:rPr>
      </w:r>
    </w:p>
    <w:p w:rsidR="00000000" w:rsidDel="00000000" w:rsidP="00000000" w:rsidRDefault="00000000" w:rsidRPr="00000000" w14:paraId="00000B9B">
      <w:pPr>
        <w:numPr>
          <w:ilvl w:val="0"/>
          <w:numId w:val="85"/>
        </w:numPr>
      </w:pPr>
      <w:r w:rsidDel="00000000" w:rsidR="00000000" w:rsidRPr="00000000">
        <w:rPr>
          <w:b w:val="1"/>
          <w:rtl w:val="0"/>
        </w:rPr>
        <w:t xml:space="preserve">DEGRO Statement: Treatment strategies to prevent and reduce gynecomastia and/or breast pain </w:t>
      </w:r>
      <w:r w:rsidDel="00000000" w:rsidR="00000000" w:rsidRPr="00000000">
        <w:rPr>
          <w:rtl w:val="0"/>
        </w:rPr>
        <w:t xml:space="preserve">[</w:t>
      </w:r>
      <w:hyperlink r:id="rId624">
        <w:r w:rsidDel="00000000" w:rsidR="00000000" w:rsidRPr="00000000">
          <w:rPr>
            <w:rtl w:val="0"/>
          </w:rPr>
          <w:t xml:space="preserve">Ghadjar STO '20</w:t>
        </w:r>
      </w:hyperlink>
      <w:r w:rsidDel="00000000" w:rsidR="00000000" w:rsidRPr="00000000">
        <w:rPr>
          <w:rtl w:val="0"/>
        </w:rPr>
        <w:t xml:space="preserve">]:</w:t>
      </w:r>
    </w:p>
    <w:p w:rsidR="00000000" w:rsidDel="00000000" w:rsidP="00000000" w:rsidRDefault="00000000" w:rsidRPr="00000000" w14:paraId="00000B9C">
      <w:pPr>
        <w:ind w:firstLine="720"/>
        <w:rPr/>
      </w:pPr>
      <w:r w:rsidDel="00000000" w:rsidR="00000000" w:rsidRPr="00000000">
        <w:rPr>
          <w:rtl w:val="0"/>
        </w:rPr>
        <w:t xml:space="preserve">Prophylactic RT as well as daily tamoxifen can significantly reduce the incidence of gynecomastia and/or breast pain. TMX appears to be an effective alternative to RT also as a therapeutic treatment in the presence of gynecomastia but its side effects and off-label use must be considered.</w:t>
      </w:r>
    </w:p>
    <w:p w:rsidR="00000000" w:rsidDel="00000000" w:rsidP="00000000" w:rsidRDefault="00000000" w:rsidRPr="00000000" w14:paraId="00000B9D">
      <w:pPr>
        <w:numPr>
          <w:ilvl w:val="1"/>
          <w:numId w:val="85"/>
        </w:numPr>
        <w:ind w:left="1440" w:hanging="360"/>
      </w:pPr>
      <w:r w:rsidDel="00000000" w:rsidR="00000000" w:rsidRPr="00000000">
        <w:rPr>
          <w:rtl w:val="0"/>
        </w:rPr>
        <w:t xml:space="preserve">Prophylactic RT: 12/2 or 10/1 reduces the rate of gynecomastia, though does not decrease breast pain.</w:t>
      </w:r>
    </w:p>
    <w:p w:rsidR="00000000" w:rsidDel="00000000" w:rsidP="00000000" w:rsidRDefault="00000000" w:rsidRPr="00000000" w14:paraId="00000B9E">
      <w:pPr>
        <w:numPr>
          <w:ilvl w:val="1"/>
          <w:numId w:val="85"/>
        </w:numPr>
        <w:ind w:left="1440" w:hanging="360"/>
      </w:pPr>
      <w:r w:rsidDel="00000000" w:rsidR="00000000" w:rsidRPr="00000000">
        <w:rPr>
          <w:rtl w:val="0"/>
        </w:rPr>
        <w:t xml:space="preserve">Tamoxifen 20 mg daily appears to be the best prophylactic dose.</w:t>
      </w:r>
    </w:p>
    <w:p w:rsidR="00000000" w:rsidDel="00000000" w:rsidP="00000000" w:rsidRDefault="00000000" w:rsidRPr="00000000" w14:paraId="00000B9F">
      <w:pPr>
        <w:numPr>
          <w:ilvl w:val="1"/>
          <w:numId w:val="85"/>
        </w:numPr>
        <w:ind w:left="1440" w:hanging="360"/>
      </w:pPr>
      <w:r w:rsidDel="00000000" w:rsidR="00000000" w:rsidRPr="00000000">
        <w:rPr>
          <w:rtl w:val="0"/>
        </w:rPr>
        <w:t xml:space="preserve">Daily tamoxifen is clearly superior to anastrozole in reducing risk of gynecomastia and breast pain.</w:t>
      </w:r>
    </w:p>
    <w:p w:rsidR="00000000" w:rsidDel="00000000" w:rsidP="00000000" w:rsidRDefault="00000000" w:rsidRPr="00000000" w14:paraId="00000BA0">
      <w:pPr>
        <w:numPr>
          <w:ilvl w:val="1"/>
          <w:numId w:val="85"/>
        </w:numPr>
        <w:ind w:left="1440" w:hanging="360"/>
      </w:pPr>
      <w:r w:rsidDel="00000000" w:rsidR="00000000" w:rsidRPr="00000000">
        <w:rPr>
          <w:rtl w:val="0"/>
        </w:rPr>
        <w:t xml:space="preserve">When 12/1 and tamoxifen 20 mg daily were compared, prophylactic tamoxifen is more effective and furthermore tamoxifen appears to be more effective to treat gynecomastia and/or breast pain when symptoms are already present.</w:t>
      </w:r>
    </w:p>
    <w:p w:rsidR="00000000" w:rsidDel="00000000" w:rsidP="00000000" w:rsidRDefault="00000000" w:rsidRPr="00000000" w14:paraId="00000BA1">
      <w:pPr>
        <w:numPr>
          <w:ilvl w:val="1"/>
          <w:numId w:val="85"/>
        </w:numPr>
        <w:ind w:left="1440" w:hanging="360"/>
      </w:pPr>
      <w:r w:rsidDel="00000000" w:rsidR="00000000" w:rsidRPr="00000000">
        <w:rPr>
          <w:rtl w:val="0"/>
        </w:rPr>
        <w:t xml:space="preserve">Tamoxifen has higher rate of side effects including dizziness and hot flashes.</w:t>
      </w:r>
      <w:r w:rsidDel="00000000" w:rsidR="00000000" w:rsidRPr="00000000">
        <w:rPr>
          <w:rtl w:val="0"/>
        </w:rPr>
      </w:r>
    </w:p>
    <w:p w:rsidR="00000000" w:rsidDel="00000000" w:rsidP="00000000" w:rsidRDefault="00000000" w:rsidRPr="00000000" w14:paraId="00000BA2">
      <w:pPr>
        <w:spacing w:line="240" w:lineRule="auto"/>
        <w:ind w:left="0" w:firstLine="0"/>
        <w:rPr/>
      </w:pPr>
      <w:r w:rsidDel="00000000" w:rsidR="00000000" w:rsidRPr="00000000">
        <w:rPr>
          <w:rtl w:val="0"/>
        </w:rPr>
      </w:r>
    </w:p>
    <w:p w:rsidR="00000000" w:rsidDel="00000000" w:rsidP="00000000" w:rsidRDefault="00000000" w:rsidRPr="00000000" w14:paraId="00000BA3">
      <w:pPr>
        <w:pStyle w:val="Heading2"/>
        <w:spacing w:line="240" w:lineRule="auto"/>
        <w:rPr/>
      </w:pPr>
      <w:bookmarkStart w:colFirst="0" w:colLast="0" w:name="_d99ezm410kva" w:id="250"/>
      <w:bookmarkEnd w:id="250"/>
      <w:hyperlink w:anchor="_hacuxkgwbl7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A4">
      <w:pPr>
        <w:ind w:left="0" w:right="200" w:firstLine="0"/>
        <w:rPr/>
      </w:pPr>
      <w:r w:rsidDel="00000000" w:rsidR="00000000" w:rsidRPr="00000000">
        <w:rPr>
          <w:rtl w:val="0"/>
        </w:rPr>
        <w:t xml:space="preserve">Zaorsky: [</w:t>
      </w:r>
      <w:hyperlink r:id="rId625">
        <w:r w:rsidDel="00000000" w:rsidR="00000000" w:rsidRPr="00000000">
          <w:rPr>
            <w:rtl w:val="0"/>
          </w:rPr>
          <w:t xml:space="preserve">Obesity and prostate cancer: Weighing the evidence</w:t>
        </w:r>
      </w:hyperlink>
      <w:r w:rsidDel="00000000" w:rsidR="00000000" w:rsidRPr="00000000">
        <w:rPr>
          <w:rtl w:val="0"/>
        </w:rPr>
        <w:t xml:space="preserve">], [</w:t>
      </w:r>
      <w:hyperlink r:id="rId626">
        <w:r w:rsidDel="00000000" w:rsidR="00000000" w:rsidRPr="00000000">
          <w:rPr>
            <w:rtl w:val="0"/>
          </w:rPr>
          <w:t xml:space="preserve">PTV advantage of brachytherapy</w:t>
        </w:r>
      </w:hyperlink>
      <w:r w:rsidDel="00000000" w:rsidR="00000000" w:rsidRPr="00000000">
        <w:rPr>
          <w:rtl w:val="0"/>
        </w:rPr>
        <w:t xml:space="preserve">], [</w:t>
      </w:r>
      <w:hyperlink r:id="rId627">
        <w:r w:rsidDel="00000000" w:rsidR="00000000" w:rsidRPr="00000000">
          <w:rPr>
            <w:rtl w:val="0"/>
          </w:rPr>
          <w:t xml:space="preserve">Risk of nodal involvement</w:t>
        </w:r>
      </w:hyperlink>
      <w:r w:rsidDel="00000000" w:rsidR="00000000" w:rsidRPr="00000000">
        <w:rPr>
          <w:rtl w:val="0"/>
        </w:rPr>
        <w:t xml:space="preserve">], [</w:t>
      </w:r>
      <w:hyperlink r:id="rId628">
        <w:r w:rsidDel="00000000" w:rsidR="00000000" w:rsidRPr="00000000">
          <w:rPr>
            <w:rtl w:val="0"/>
          </w:rPr>
          <w:t xml:space="preserve">importance of full/empty bladder</w:t>
        </w:r>
      </w:hyperlink>
      <w:r w:rsidDel="00000000" w:rsidR="00000000" w:rsidRPr="00000000">
        <w:rPr>
          <w:rtl w:val="0"/>
        </w:rPr>
        <w:t xml:space="preserve">], [</w:t>
      </w:r>
      <w:hyperlink r:id="rId629">
        <w:r w:rsidDel="00000000" w:rsidR="00000000" w:rsidRPr="00000000">
          <w:rPr>
            <w:rtl w:val="0"/>
          </w:rPr>
          <w:t xml:space="preserve">Prostate cancer failure patterns after prostatectomy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A5">
      <w:pPr>
        <w:numPr>
          <w:ilvl w:val="0"/>
          <w:numId w:val="49"/>
        </w:numPr>
        <w:spacing w:line="240" w:lineRule="auto"/>
        <w:rPr>
          <w:u w:val="none"/>
        </w:rPr>
      </w:pPr>
      <w:r w:rsidDel="00000000" w:rsidR="00000000" w:rsidRPr="00000000">
        <w:rPr>
          <w:rFonts w:ascii="Times New Roman" w:cs="Times New Roman" w:eastAsia="Times New Roman" w:hAnsi="Times New Roman"/>
          <w:b w:val="1"/>
          <w:sz w:val="20"/>
          <w:szCs w:val="20"/>
          <w:rtl w:val="0"/>
        </w:rPr>
        <w:t xml:space="preserve">Prophylactic breast RT</w:t>
      </w:r>
      <w:r w:rsidDel="00000000" w:rsidR="00000000" w:rsidRPr="00000000">
        <w:rPr>
          <w:rFonts w:ascii="Times New Roman" w:cs="Times New Roman" w:eastAsia="Times New Roman" w:hAnsi="Times New Roman"/>
          <w:sz w:val="20"/>
          <w:szCs w:val="20"/>
          <w:rtl w:val="0"/>
        </w:rPr>
        <w:t xml:space="preserve">: 12/3</w:t>
      </w:r>
      <w:r w:rsidDel="00000000" w:rsidR="00000000" w:rsidRPr="00000000">
        <w:rPr>
          <w:rtl w:val="0"/>
        </w:rPr>
        <w:t xml:space="preserve">, 12/2, </w:t>
      </w:r>
      <w:r w:rsidDel="00000000" w:rsidR="00000000" w:rsidRPr="00000000">
        <w:rPr>
          <w:rFonts w:ascii="Times New Roman" w:cs="Times New Roman" w:eastAsia="Times New Roman" w:hAnsi="Times New Roman"/>
          <w:sz w:val="20"/>
          <w:szCs w:val="20"/>
          <w:rtl w:val="0"/>
        </w:rPr>
        <w:t xml:space="preserve">9-10/1 with 9-12 MeV electrons to 7 cm circle around the nipple. Rx to 90% IDL. </w:t>
      </w:r>
    </w:p>
    <w:p w:rsidR="00000000" w:rsidDel="00000000" w:rsidP="00000000" w:rsidRDefault="00000000" w:rsidRPr="00000000" w14:paraId="00000BA6">
      <w:pPr>
        <w:spacing w:line="240" w:lineRule="auto"/>
        <w:ind w:firstLine="720"/>
        <w:rPr/>
      </w:pPr>
      <w:r w:rsidDel="00000000" w:rsidR="00000000" w:rsidRPr="00000000">
        <w:rPr>
          <w:rtl w:val="0"/>
        </w:rPr>
        <w:t xml:space="preserve">See </w:t>
      </w:r>
      <w:r w:rsidDel="00000000" w:rsidR="00000000" w:rsidRPr="00000000">
        <w:rPr>
          <w:rtl w:val="0"/>
        </w:rPr>
        <w:t xml:space="preserve">[</w:t>
      </w:r>
      <w:hyperlink w:anchor="_10p25t5uugz1">
        <w:r w:rsidDel="00000000" w:rsidR="00000000" w:rsidRPr="00000000">
          <w:rPr>
            <w:rtl w:val="0"/>
          </w:rPr>
          <w:t xml:space="preserve">Gynecomastia</w:t>
        </w:r>
      </w:hyperlink>
      <w:r w:rsidDel="00000000" w:rsidR="00000000" w:rsidRPr="00000000">
        <w:rPr>
          <w:rtl w:val="0"/>
        </w:rPr>
        <w:t xml:space="preserve">] in the Toxicity section.</w:t>
      </w:r>
    </w:p>
    <w:p w:rsidR="00000000" w:rsidDel="00000000" w:rsidP="00000000" w:rsidRDefault="00000000" w:rsidRPr="00000000" w14:paraId="00000BA7">
      <w:pPr>
        <w:numPr>
          <w:ilvl w:val="1"/>
          <w:numId w:val="80"/>
        </w:numPr>
        <w:spacing w:line="240" w:lineRule="auto"/>
        <w:ind w:left="1440" w:hanging="360"/>
        <w:rPr>
          <w:u w:val="none"/>
        </w:rPr>
      </w:pPr>
      <w:r w:rsidDel="00000000" w:rsidR="00000000" w:rsidRPr="00000000">
        <w:rPr>
          <w:rtl w:val="0"/>
        </w:rPr>
        <w:t xml:space="preserve">Rate of gynecomastia is decreased, while breast pain is not decreased.</w:t>
      </w:r>
    </w:p>
    <w:p w:rsidR="00000000" w:rsidDel="00000000" w:rsidP="00000000" w:rsidRDefault="00000000" w:rsidRPr="00000000" w14:paraId="00000BA8">
      <w:pPr>
        <w:numPr>
          <w:ilvl w:val="1"/>
          <w:numId w:val="80"/>
        </w:numPr>
        <w:spacing w:line="240" w:lineRule="auto"/>
        <w:ind w:left="1440" w:hanging="360"/>
        <w:rPr>
          <w:u w:val="none"/>
        </w:rPr>
      </w:pPr>
      <w:r w:rsidDel="00000000" w:rsidR="00000000" w:rsidRPr="00000000">
        <w:rPr>
          <w:rtl w:val="0"/>
        </w:rPr>
        <w:t xml:space="preserve">Tamoxifen 20 mg appears to be the best prophylactic dose.</w:t>
      </w:r>
    </w:p>
    <w:p w:rsidR="00000000" w:rsidDel="00000000" w:rsidP="00000000" w:rsidRDefault="00000000" w:rsidRPr="00000000" w14:paraId="00000BA9">
      <w:pPr>
        <w:numPr>
          <w:ilvl w:val="0"/>
          <w:numId w:val="80"/>
        </w:numPr>
        <w:spacing w:line="240" w:lineRule="auto"/>
        <w:rPr>
          <w:u w:val="none"/>
        </w:rPr>
      </w:pPr>
      <w:r w:rsidDel="00000000" w:rsidR="00000000" w:rsidRPr="00000000">
        <w:rPr>
          <w:rtl w:val="0"/>
        </w:rPr>
        <w:t xml:space="preserve">See [</w:t>
      </w:r>
      <w:hyperlink w:anchor="buvnatux58uk">
        <w:r w:rsidDel="00000000" w:rsidR="00000000" w:rsidRPr="00000000">
          <w:rPr>
            <w:rtl w:val="0"/>
          </w:rPr>
          <w:t xml:space="preserve">Tips for SV and EPE coverage</w:t>
        </w:r>
      </w:hyperlink>
      <w:r w:rsidDel="00000000" w:rsidR="00000000" w:rsidRPr="00000000">
        <w:rPr>
          <w:rtl w:val="0"/>
        </w:rPr>
        <w:t xml:space="preserve">]</w:t>
      </w:r>
      <w:r w:rsidDel="00000000" w:rsidR="00000000" w:rsidRPr="00000000">
        <w:rPr>
          <w:rtl w:val="0"/>
        </w:rPr>
        <w:t xml:space="preserve"> for a discussion of Risk Groups and coverage.</w:t>
      </w:r>
    </w:p>
    <w:p w:rsidR="00000000" w:rsidDel="00000000" w:rsidP="00000000" w:rsidRDefault="00000000" w:rsidRPr="00000000" w14:paraId="00000BAA">
      <w:pPr>
        <w:numPr>
          <w:ilvl w:val="1"/>
          <w:numId w:val="80"/>
        </w:numPr>
        <w:ind w:left="1440" w:hanging="360"/>
        <w:rPr>
          <w:u w:val="none"/>
        </w:rPr>
      </w:pPr>
      <w:r w:rsidDel="00000000" w:rsidR="00000000" w:rsidRPr="00000000">
        <w:rPr>
          <w:rtl w:val="0"/>
        </w:rPr>
        <w:t xml:space="preserve">There appears to be more acute GI toxicity with moderate vs. conventional fractionation, likely driven by requirement of at least base of SV coverage on CHHiP. </w:t>
      </w:r>
      <w:hyperlink w:anchor="s1jyspfyq6u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B">
      <w:pPr>
        <w:numPr>
          <w:ilvl w:val="1"/>
          <w:numId w:val="80"/>
        </w:numPr>
        <w:ind w:left="1440" w:hanging="360"/>
        <w:rPr>
          <w:u w:val="none"/>
        </w:rPr>
      </w:pPr>
      <w:r w:rsidDel="00000000" w:rsidR="00000000" w:rsidRPr="00000000">
        <w:rPr>
          <w:rtl w:val="0"/>
        </w:rPr>
        <w:t xml:space="preserve">CHHiP now has new rectal dose constraints and recommends reduced margins as a result [</w:t>
      </w:r>
      <w:hyperlink w:anchor="ltcdvol1eohk">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BAC">
      <w:pPr>
        <w:numPr>
          <w:ilvl w:val="1"/>
          <w:numId w:val="80"/>
        </w:numPr>
        <w:ind w:left="1440" w:hanging="360"/>
        <w:rPr>
          <w:u w:val="none"/>
        </w:rPr>
      </w:pPr>
      <w:r w:rsidDel="00000000" w:rsidR="00000000" w:rsidRPr="00000000">
        <w:rPr>
          <w:rtl w:val="0"/>
        </w:rPr>
        <w:t xml:space="preserve">Ultrahypofractionation is not associated with increased GI toxicity (especia</w:t>
      </w:r>
      <w:r w:rsidDel="00000000" w:rsidR="00000000" w:rsidRPr="00000000">
        <w:rPr>
          <w:rtl w:val="0"/>
        </w:rPr>
        <w:t xml:space="preserve">lly if delivered qod as opposed to qday), likely due to the the CTV being prostate-only without inclusion of SVs. </w:t>
      </w:r>
      <w:hyperlink w:anchor="5umur0c3hu7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D">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EBRT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AE">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or CT-MR simulation. 3-4 fiducials. Bladder fill with 16-24 oz. Bring to CT room 30 min after drinking. Supine position with leg immobilization (knee/ankle fix). Acquire CT, set the iso to prostate.</w:t>
      </w:r>
    </w:p>
    <w:p w:rsidR="00000000" w:rsidDel="00000000" w:rsidP="00000000" w:rsidRDefault="00000000" w:rsidRPr="00000000" w14:paraId="00000BAF">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Hydrogel spacer may be considered for T1-T2 patients to potentially reduce rectal toxicity. </w:t>
      </w:r>
    </w:p>
    <w:p w:rsidR="00000000" w:rsidDel="00000000" w:rsidP="00000000" w:rsidRDefault="00000000" w:rsidRPr="00000000" w14:paraId="00000BB0">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may appear larger on CT inferiorly and posteriorly compared to TRUS/MRI.</w:t>
      </w:r>
    </w:p>
    <w:p w:rsidR="00000000" w:rsidDel="00000000" w:rsidP="00000000" w:rsidRDefault="00000000" w:rsidRPr="00000000" w14:paraId="00000BB1">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Alternatively, could use radiofrequency beacons inserted prior to planning with daily localization or gold fiducials with KV daily, CBCT weekly.</w:t>
      </w:r>
    </w:p>
    <w:p w:rsidR="00000000" w:rsidDel="00000000" w:rsidP="00000000" w:rsidRDefault="00000000" w:rsidRPr="00000000" w14:paraId="00000BB2">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or urethrogram to identify anastomosis for PORT.</w:t>
      </w:r>
    </w:p>
    <w:p w:rsidR="00000000" w:rsidDel="00000000" w:rsidP="00000000" w:rsidRDefault="00000000" w:rsidRPr="00000000" w14:paraId="00000BB3">
      <w:pPr>
        <w:numPr>
          <w:ilvl w:val="3"/>
          <w:numId w:val="80"/>
        </w:numPr>
        <w:spacing w:line="240" w:lineRule="auto"/>
        <w:ind w:left="288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Urethrograms will have a more superior prostate.</w:t>
      </w:r>
    </w:p>
    <w:p w:rsidR="00000000" w:rsidDel="00000000" w:rsidP="00000000" w:rsidRDefault="00000000" w:rsidRPr="00000000" w14:paraId="00000BB4">
      <w:pPr>
        <w:ind w:left="0" w:firstLine="0"/>
        <w:rPr>
          <w:b w:val="1"/>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ind w:left="0" w:firstLine="0"/>
              <w:rPr/>
            </w:pPr>
            <w:r w:rsidDel="00000000" w:rsidR="00000000" w:rsidRPr="00000000">
              <w:rPr>
                <w:b w:val="1"/>
                <w:rtl w:val="0"/>
              </w:rPr>
              <w:t xml:space="preserve">Doses</w:t>
            </w:r>
            <w:r w:rsidDel="00000000" w:rsidR="00000000" w:rsidRPr="00000000">
              <w:rPr>
                <w:rtl w:val="0"/>
              </w:rPr>
            </w:r>
          </w:p>
          <w:p w:rsidR="00000000" w:rsidDel="00000000" w:rsidP="00000000" w:rsidRDefault="00000000" w:rsidRPr="00000000" w14:paraId="00000BB6">
            <w:pPr>
              <w:widowControl w:val="0"/>
              <w:ind w:left="0" w:firstLine="0"/>
              <w:rPr/>
            </w:pPr>
            <w:r w:rsidDel="00000000" w:rsidR="00000000" w:rsidRPr="00000000">
              <w:rPr>
                <w:rtl w:val="0"/>
              </w:rPr>
              <w:t xml:space="preserve">See information on Nodal Coverage below. See [</w:t>
            </w:r>
            <w:hyperlink w:anchor="wjqadxjt2mwo">
              <w:r w:rsidDel="00000000" w:rsidR="00000000" w:rsidRPr="00000000">
                <w:rPr>
                  <w:rtl w:val="0"/>
                </w:rPr>
                <w:t xml:space="preserve">Comparisons of Treatment Modalities</w:t>
              </w:r>
            </w:hyperlink>
            <w:r w:rsidDel="00000000" w:rsidR="00000000" w:rsidRPr="00000000">
              <w:rPr>
                <w:rtl w:val="0"/>
              </w:rPr>
              <w:t xml:space="preserve">] for treatment-related toxicities.</w:t>
            </w:r>
          </w:p>
          <w:p w:rsidR="00000000" w:rsidDel="00000000" w:rsidP="00000000" w:rsidRDefault="00000000" w:rsidRPr="00000000" w14:paraId="00000BB7">
            <w:pPr>
              <w:numPr>
                <w:ilvl w:val="0"/>
                <w:numId w:val="80"/>
              </w:numPr>
            </w:pPr>
            <w:r w:rsidDel="00000000" w:rsidR="00000000" w:rsidRPr="00000000">
              <w:rPr>
                <w:b w:val="1"/>
                <w:rtl w:val="0"/>
              </w:rPr>
              <w:t xml:space="preserve">Intact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75.6-</w:t>
            </w:r>
            <w:r w:rsidDel="00000000" w:rsidR="00000000" w:rsidRPr="00000000">
              <w:rPr>
                <w:b w:val="1"/>
                <w:rtl w:val="0"/>
              </w:rPr>
              <w:t xml:space="preserve">79.2 Gy</w:t>
            </w:r>
            <w:r w:rsidDel="00000000" w:rsidR="00000000" w:rsidRPr="00000000">
              <w:rPr>
                <w:rtl w:val="0"/>
              </w:rPr>
              <w:t xml:space="preserve">. Prophylactic 54 Gy to proximal 1 cm of SV. Documented SV disease? Full dose.</w:t>
            </w:r>
          </w:p>
          <w:p w:rsidR="00000000" w:rsidDel="00000000" w:rsidP="00000000" w:rsidRDefault="00000000" w:rsidRPr="00000000" w14:paraId="00000BB8">
            <w:pPr>
              <w:numPr>
                <w:ilvl w:val="1"/>
                <w:numId w:val="80"/>
              </w:numPr>
              <w:ind w:left="1440" w:hanging="360"/>
            </w:pPr>
            <w:r w:rsidDel="00000000" w:rsidR="00000000" w:rsidRPr="00000000">
              <w:rPr>
                <w:rtl w:val="0"/>
              </w:rPr>
              <w:t xml:space="preserve">Hypofractionation: 70/28 or 60/20.</w:t>
            </w:r>
          </w:p>
          <w:p w:rsidR="00000000" w:rsidDel="00000000" w:rsidP="00000000" w:rsidRDefault="00000000" w:rsidRPr="00000000" w14:paraId="00000BB9">
            <w:pPr>
              <w:numPr>
                <w:ilvl w:val="0"/>
                <w:numId w:val="80"/>
              </w:numPr>
            </w:pPr>
            <w:r w:rsidDel="00000000" w:rsidR="00000000" w:rsidRPr="00000000">
              <w:rPr>
                <w:b w:val="1"/>
                <w:rtl w:val="0"/>
              </w:rPr>
              <w:t xml:space="preserve">PORT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64.8-70.2 Gy for SM-, 68.4-</w:t>
            </w:r>
            <w:r w:rsidDel="00000000" w:rsidR="00000000" w:rsidRPr="00000000">
              <w:rPr>
                <w:b w:val="1"/>
                <w:rtl w:val="0"/>
              </w:rPr>
              <w:t xml:space="preserve">72 Gy</w:t>
            </w:r>
            <w:r w:rsidDel="00000000" w:rsidR="00000000" w:rsidRPr="00000000">
              <w:rPr>
                <w:rtl w:val="0"/>
              </w:rPr>
              <w:t xml:space="preserve"> for SM+ or R2- try for &gt; 66 Gy [</w:t>
            </w:r>
            <w:hyperlink r:id="rId630">
              <w:r w:rsidDel="00000000" w:rsidR="00000000" w:rsidRPr="00000000">
                <w:rPr>
                  <w:rtl w:val="0"/>
                </w:rPr>
                <w:t xml:space="preserve">Pisansky IJROBP '16]</w:t>
              </w:r>
            </w:hyperlink>
            <w:r w:rsidDel="00000000" w:rsidR="00000000" w:rsidRPr="00000000">
              <w:rPr>
                <w:rtl w:val="0"/>
              </w:rPr>
              <w:t xml:space="preserve">.</w:t>
            </w:r>
          </w:p>
          <w:p w:rsidR="00000000" w:rsidDel="00000000" w:rsidP="00000000" w:rsidRDefault="00000000" w:rsidRPr="00000000" w14:paraId="00000BBA">
            <w:pPr>
              <w:widowControl w:val="0"/>
              <w:numPr>
                <w:ilvl w:val="1"/>
                <w:numId w:val="80"/>
              </w:numPr>
              <w:ind w:left="1440" w:hanging="360"/>
            </w:pPr>
            <w:r w:rsidDel="00000000" w:rsidR="00000000" w:rsidRPr="00000000">
              <w:rPr>
                <w:b w:val="1"/>
                <w:rtl w:val="0"/>
              </w:rPr>
              <w:t xml:space="preserve">&gt; 64 Gy</w:t>
            </w:r>
            <w:r w:rsidDel="00000000" w:rsidR="00000000" w:rsidRPr="00000000">
              <w:rPr>
                <w:rtl w:val="0"/>
              </w:rPr>
              <w:t xml:space="preserve"> suggested by retro studies and ASTRO consensus [</w:t>
            </w:r>
            <w:hyperlink r:id="rId631">
              <w:r w:rsidDel="00000000" w:rsidR="00000000" w:rsidRPr="00000000">
                <w:rPr>
                  <w:rtl w:val="0"/>
                </w:rPr>
                <w:t xml:space="preserve">ASTRO '99</w:t>
              </w:r>
            </w:hyperlink>
            <w:r w:rsidDel="00000000" w:rsidR="00000000" w:rsidRPr="00000000">
              <w:rPr>
                <w:rtl w:val="0"/>
              </w:rPr>
              <w:t xml:space="preserve">, </w:t>
            </w:r>
            <w:hyperlink r:id="rId632">
              <w:r w:rsidDel="00000000" w:rsidR="00000000" w:rsidRPr="00000000">
                <w:rPr>
                  <w:rtl w:val="0"/>
                </w:rPr>
                <w:t xml:space="preserve">Valicenti IJROBP '13</w:t>
              </w:r>
            </w:hyperlink>
            <w:r w:rsidDel="00000000" w:rsidR="00000000" w:rsidRPr="00000000">
              <w:rPr>
                <w:rtl w:val="0"/>
              </w:rPr>
              <w:t xml:space="preserve">, </w:t>
            </w:r>
            <w:hyperlink r:id="rId633">
              <w:r w:rsidDel="00000000" w:rsidR="00000000" w:rsidRPr="00000000">
                <w:rPr>
                  <w:rtl w:val="0"/>
                </w:rPr>
                <w:t xml:space="preserve">ASTRO '19</w:t>
              </w:r>
            </w:hyperlink>
            <w:r w:rsidDel="00000000" w:rsidR="00000000" w:rsidRPr="00000000">
              <w:rPr>
                <w:rtl w:val="0"/>
              </w:rPr>
              <w:t xml:space="preserve">].</w:t>
            </w:r>
          </w:p>
          <w:p w:rsidR="00000000" w:rsidDel="00000000" w:rsidP="00000000" w:rsidRDefault="00000000" w:rsidRPr="00000000" w14:paraId="00000BBB">
            <w:pPr>
              <w:widowControl w:val="0"/>
              <w:numPr>
                <w:ilvl w:val="2"/>
                <w:numId w:val="80"/>
              </w:numPr>
              <w:ind w:left="2160" w:hanging="360"/>
            </w:pPr>
            <w:r w:rsidDel="00000000" w:rsidR="00000000" w:rsidRPr="00000000">
              <w:rPr>
                <w:rtl w:val="0"/>
              </w:rPr>
              <w:t xml:space="preserve">MSKCC showed a benefit to &gt; 70 Gy, however, over 64 Gy accepted.</w:t>
            </w:r>
          </w:p>
          <w:p w:rsidR="00000000" w:rsidDel="00000000" w:rsidP="00000000" w:rsidRDefault="00000000" w:rsidRPr="00000000" w14:paraId="00000BBC">
            <w:pPr>
              <w:widowControl w:val="0"/>
              <w:numPr>
                <w:ilvl w:val="1"/>
                <w:numId w:val="80"/>
              </w:numPr>
              <w:ind w:left="1440" w:hanging="360"/>
            </w:pPr>
            <w:r w:rsidDel="00000000" w:rsidR="00000000" w:rsidRPr="00000000">
              <w:rPr>
                <w:b w:val="1"/>
                <w:rtl w:val="0"/>
              </w:rPr>
              <w:t xml:space="preserve">NCCN recommends 64-72 Gy</w:t>
            </w:r>
            <w:r w:rsidDel="00000000" w:rsidR="00000000" w:rsidRPr="00000000">
              <w:rPr>
                <w:rtl w:val="0"/>
              </w:rPr>
              <w:t xml:space="preserve">.</w:t>
            </w:r>
          </w:p>
        </w:tc>
      </w:tr>
    </w:tbl>
    <w:p w:rsidR="00000000" w:rsidDel="00000000" w:rsidP="00000000" w:rsidRDefault="00000000" w:rsidRPr="00000000" w14:paraId="00000BBD">
      <w:pPr>
        <w:pStyle w:val="Heading3"/>
        <w:spacing w:after="0" w:lineRule="auto"/>
        <w:rPr/>
      </w:pPr>
      <w:bookmarkStart w:colFirst="0" w:colLast="0" w:name="_cb1t6x5lfbvf" w:id="251"/>
      <w:bookmarkEnd w:id="251"/>
      <w:hyperlink w:anchor="_d99ezm410kva">
        <w:r w:rsidDel="00000000" w:rsidR="00000000" w:rsidRPr="00000000">
          <w:rPr>
            <w:u w:val="single"/>
            <w:rtl w:val="0"/>
          </w:rPr>
          <w:t xml:space="preserve">Nodes</w:t>
        </w:r>
      </w:hyperlink>
      <w:r w:rsidDel="00000000" w:rsidR="00000000" w:rsidRPr="00000000">
        <w:rPr>
          <w:rtl w:val="0"/>
        </w:rPr>
      </w:r>
    </w:p>
    <w:p w:rsidR="00000000" w:rsidDel="00000000" w:rsidP="00000000" w:rsidRDefault="00000000" w:rsidRPr="00000000" w14:paraId="00000BBE">
      <w:pPr>
        <w:numPr>
          <w:ilvl w:val="0"/>
          <w:numId w:val="80"/>
        </w:numPr>
      </w:pPr>
      <w:r w:rsidDel="00000000" w:rsidR="00000000" w:rsidRPr="00000000">
        <w:rPr>
          <w:b w:val="1"/>
          <w:rtl w:val="0"/>
        </w:rPr>
        <w:t xml:space="preserve">Nodes</w:t>
      </w:r>
      <w:r w:rsidDel="00000000" w:rsidR="00000000" w:rsidRPr="00000000">
        <w:rPr>
          <w:rtl w:val="0"/>
        </w:rPr>
        <w:t xml:space="preserve">: Start covering CTV LN at L5/S1 at level of distal CI and proximal presacral nodes.</w:t>
      </w:r>
    </w:p>
    <w:p w:rsidR="00000000" w:rsidDel="00000000" w:rsidP="00000000" w:rsidRDefault="00000000" w:rsidRPr="00000000" w14:paraId="00000BBF">
      <w:pPr>
        <w:ind w:left="0" w:right="200" w:firstLine="720"/>
        <w:rPr/>
      </w:pPr>
      <w:r w:rsidDel="00000000" w:rsidR="00000000" w:rsidRPr="00000000">
        <w:rPr>
          <w:rtl w:val="0"/>
        </w:rPr>
        <w:t xml:space="preserve">Zaorsky: [</w:t>
      </w:r>
      <w:hyperlink r:id="rId634">
        <w:r w:rsidDel="00000000" w:rsidR="00000000" w:rsidRPr="00000000">
          <w:rPr>
            <w:rtl w:val="0"/>
          </w:rPr>
          <w:t xml:space="preserve">Prostate cancer failure patterns after RP</w:t>
        </w:r>
      </w:hyperlink>
      <w:r w:rsidDel="00000000" w:rsidR="00000000" w:rsidRPr="00000000">
        <w:rPr>
          <w:rtl w:val="0"/>
        </w:rPr>
        <w:t xml:space="preserve">]</w:t>
      </w:r>
    </w:p>
    <w:p w:rsidR="00000000" w:rsidDel="00000000" w:rsidP="00000000" w:rsidRDefault="00000000" w:rsidRPr="00000000" w14:paraId="00000BC0">
      <w:pPr>
        <w:numPr>
          <w:ilvl w:val="2"/>
          <w:numId w:val="80"/>
        </w:numPr>
        <w:ind w:left="2160" w:hanging="360"/>
      </w:pPr>
      <w:r w:rsidDel="00000000" w:rsidR="00000000" w:rsidRPr="00000000">
        <w:rPr>
          <w:rtl w:val="0"/>
        </w:rPr>
        <w:t xml:space="preserve">Use 7 mm vessel expansion for nodes, cropped at muscle, bowel and bone.</w:t>
      </w:r>
    </w:p>
    <w:p w:rsidR="00000000" w:rsidDel="00000000" w:rsidP="00000000" w:rsidRDefault="00000000" w:rsidRPr="00000000" w14:paraId="00000BC1">
      <w:pPr>
        <w:numPr>
          <w:ilvl w:val="2"/>
          <w:numId w:val="80"/>
        </w:numPr>
        <w:ind w:left="2160" w:hanging="360"/>
      </w:pPr>
      <w:r w:rsidDel="00000000" w:rsidR="00000000" w:rsidRPr="00000000">
        <w:rPr>
          <w:rtl w:val="0"/>
        </w:rPr>
        <w:t xml:space="preserve">Cover presacrals from S1-S3. Posterior border along ant sacrum and ant border ~10mm ant to ant sacral bone carving out bowel, bladder bone.</w:t>
      </w:r>
    </w:p>
    <w:p w:rsidR="00000000" w:rsidDel="00000000" w:rsidP="00000000" w:rsidRDefault="00000000" w:rsidRPr="00000000" w14:paraId="00000BC2">
      <w:pPr>
        <w:numPr>
          <w:ilvl w:val="2"/>
          <w:numId w:val="80"/>
        </w:numPr>
        <w:ind w:left="2160" w:hanging="360"/>
      </w:pPr>
      <w:r w:rsidDel="00000000" w:rsidR="00000000" w:rsidRPr="00000000">
        <w:rPr>
          <w:rtl w:val="0"/>
        </w:rPr>
        <w:t xml:space="preserve">Stop EI CTV at top of femoral heads.</w:t>
      </w:r>
    </w:p>
    <w:p w:rsidR="00000000" w:rsidDel="00000000" w:rsidP="00000000" w:rsidRDefault="00000000" w:rsidRPr="00000000" w14:paraId="00000BC3">
      <w:pPr>
        <w:numPr>
          <w:ilvl w:val="2"/>
          <w:numId w:val="80"/>
        </w:numPr>
        <w:ind w:left="2160" w:hanging="360"/>
      </w:pPr>
      <w:r w:rsidDel="00000000" w:rsidR="00000000" w:rsidRPr="00000000">
        <w:rPr>
          <w:rtl w:val="0"/>
        </w:rPr>
        <w:t xml:space="preserve">Stop contours of obturator CTV at top of pubic symphysis.</w:t>
      </w:r>
    </w:p>
    <w:p w:rsidR="00000000" w:rsidDel="00000000" w:rsidP="00000000" w:rsidRDefault="00000000" w:rsidRPr="00000000" w14:paraId="00000BC4">
      <w:pPr>
        <w:numPr>
          <w:ilvl w:val="1"/>
          <w:numId w:val="80"/>
        </w:numPr>
        <w:ind w:left="1440" w:hanging="360"/>
      </w:pPr>
      <w:r w:rsidDel="00000000" w:rsidR="00000000" w:rsidRPr="00000000">
        <w:rPr>
          <w:b w:val="1"/>
          <w:rtl w:val="0"/>
        </w:rPr>
        <w:t xml:space="preserve">PTV = CTV + 7 mm</w:t>
      </w:r>
      <w:r w:rsidDel="00000000" w:rsidR="00000000" w:rsidRPr="00000000">
        <w:rPr>
          <w:rtl w:val="0"/>
        </w:rPr>
        <w:t xml:space="preserve">.</w:t>
      </w:r>
    </w:p>
    <w:p w:rsidR="00000000" w:rsidDel="00000000" w:rsidP="00000000" w:rsidRDefault="00000000" w:rsidRPr="00000000" w14:paraId="00000BC5">
      <w:pPr>
        <w:numPr>
          <w:ilvl w:val="0"/>
          <w:numId w:val="80"/>
        </w:numPr>
      </w:pPr>
      <w:r w:rsidDel="00000000" w:rsidR="00000000" w:rsidRPr="00000000">
        <w:rPr>
          <w:b w:val="1"/>
          <w:rtl w:val="0"/>
        </w:rPr>
        <w:t xml:space="preserve">Nodes</w:t>
      </w:r>
      <w:r w:rsidDel="00000000" w:rsidR="00000000" w:rsidRPr="00000000">
        <w:rPr>
          <w:rtl w:val="0"/>
        </w:rPr>
        <w:t xml:space="preserve">: Prophylactic LN 45 Gy. Involved LN to at least 60 Gy or higher with IMRT.</w:t>
      </w:r>
    </w:p>
    <w:p w:rsidR="00000000" w:rsidDel="00000000" w:rsidP="00000000" w:rsidRDefault="00000000" w:rsidRPr="00000000" w14:paraId="00000BC6">
      <w:pPr>
        <w:ind w:firstLine="720"/>
        <w:rPr/>
      </w:pPr>
      <w:r w:rsidDel="00000000" w:rsidR="00000000" w:rsidRPr="00000000">
        <w:rPr>
          <w:rtl w:val="0"/>
        </w:rPr>
        <w:t xml:space="preserve">Venn diagram of patients with recurrence only in pelvic lymph nodes [</w:t>
      </w:r>
      <w:hyperlink r:id="rId635">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BC7">
      <w:pPr>
        <w:numPr>
          <w:ilvl w:val="1"/>
          <w:numId w:val="80"/>
        </w:numPr>
        <w:ind w:left="1440" w:hanging="360"/>
      </w:pPr>
      <w:r w:rsidDel="00000000" w:rsidR="00000000" w:rsidRPr="00000000">
        <w:rPr>
          <w:rtl w:val="0"/>
        </w:rPr>
        <w:t xml:space="preserve">WPRT for lymph node risk &gt;15%, consider for no LND or less than ePLND (includes II and presacrals, not just EI and obturators. Goal = 15-20 nodes).</w:t>
      </w:r>
    </w:p>
    <w:p w:rsidR="00000000" w:rsidDel="00000000" w:rsidP="00000000" w:rsidRDefault="00000000" w:rsidRPr="00000000" w14:paraId="00000BC8">
      <w:pPr>
        <w:numPr>
          <w:ilvl w:val="1"/>
          <w:numId w:val="80"/>
        </w:numPr>
        <w:ind w:left="1440" w:hanging="360"/>
      </w:pPr>
      <w:r w:rsidDel="00000000" w:rsidR="00000000" w:rsidRPr="00000000">
        <w:rPr>
          <w:rtl w:val="0"/>
        </w:rPr>
        <w:t xml:space="preserve">Conventional fractionation:</w:t>
      </w:r>
    </w:p>
    <w:p w:rsidR="00000000" w:rsidDel="00000000" w:rsidP="00000000" w:rsidRDefault="00000000" w:rsidRPr="00000000" w14:paraId="00000BC9">
      <w:pPr>
        <w:numPr>
          <w:ilvl w:val="2"/>
          <w:numId w:val="80"/>
        </w:numPr>
        <w:ind w:left="2160" w:hanging="360"/>
      </w:pPr>
      <w:r w:rsidDel="00000000" w:rsidR="00000000" w:rsidRPr="00000000">
        <w:rPr>
          <w:rFonts w:ascii="Gungsuh" w:cs="Gungsuh" w:eastAsia="Gungsuh" w:hAnsi="Gungsuh"/>
          <w:rtl w:val="0"/>
        </w:rPr>
        <w:t xml:space="preserve">We want ≥ 60 Gy, preferably 64 Gy.</w:t>
      </w:r>
    </w:p>
    <w:p w:rsidR="00000000" w:rsidDel="00000000" w:rsidP="00000000" w:rsidRDefault="00000000" w:rsidRPr="00000000" w14:paraId="00000BCA">
      <w:pPr>
        <w:ind w:left="1440" w:firstLine="0"/>
        <w:rPr/>
      </w:pPr>
      <w:r w:rsidDel="00000000" w:rsidR="00000000" w:rsidRPr="00000000">
        <w:rPr>
          <w:rtl w:val="0"/>
        </w:rPr>
        <w:t xml:space="preserve">Two methods of achieving 64 Gy with conventional fractionation:</w:t>
      </w:r>
    </w:p>
    <w:p w:rsidR="00000000" w:rsidDel="00000000" w:rsidP="00000000" w:rsidRDefault="00000000" w:rsidRPr="00000000" w14:paraId="00000BCB">
      <w:pPr>
        <w:numPr>
          <w:ilvl w:val="2"/>
          <w:numId w:val="80"/>
        </w:numPr>
        <w:ind w:left="2160" w:hanging="360"/>
      </w:pPr>
      <w:r w:rsidDel="00000000" w:rsidR="00000000" w:rsidRPr="00000000">
        <w:rPr>
          <w:b w:val="1"/>
          <w:rtl w:val="0"/>
        </w:rPr>
        <w:t xml:space="preserve">Sequential boost</w:t>
      </w:r>
      <w:r w:rsidDel="00000000" w:rsidR="00000000" w:rsidRPr="00000000">
        <w:rPr>
          <w:rtl w:val="0"/>
        </w:rPr>
        <w:t xml:space="preserve">: 45/25 with sequential 19.8/11 boost to a total of 64.8 Gy (36 total fractions).</w:t>
      </w:r>
    </w:p>
    <w:p w:rsidR="00000000" w:rsidDel="00000000" w:rsidP="00000000" w:rsidRDefault="00000000" w:rsidRPr="00000000" w14:paraId="00000BCC">
      <w:pPr>
        <w:numPr>
          <w:ilvl w:val="2"/>
          <w:numId w:val="80"/>
        </w:numPr>
        <w:ind w:left="2160" w:hanging="360"/>
      </w:pPr>
      <w:r w:rsidDel="00000000" w:rsidR="00000000" w:rsidRPr="00000000">
        <w:rPr>
          <w:rFonts w:ascii="Cardo" w:cs="Cardo" w:eastAsia="Cardo" w:hAnsi="Cardo"/>
          <w:b w:val="1"/>
          <w:rtl w:val="0"/>
        </w:rPr>
        <w:t xml:space="preserve">SIB→ Sequential boost</w:t>
      </w:r>
      <w:r w:rsidDel="00000000" w:rsidR="00000000" w:rsidRPr="00000000">
        <w:rPr>
          <w:rtl w:val="0"/>
        </w:rPr>
        <w:t xml:space="preserve">: 45/25 WPRT with SIB to nodes at 55/25 (2.2). EQD2 to nodes ~58 Gy.</w:t>
      </w:r>
    </w:p>
    <w:p w:rsidR="00000000" w:rsidDel="00000000" w:rsidP="00000000" w:rsidRDefault="00000000" w:rsidRPr="00000000" w14:paraId="00000BCD">
      <w:pPr>
        <w:numPr>
          <w:ilvl w:val="3"/>
          <w:numId w:val="80"/>
        </w:numPr>
        <w:ind w:left="2880" w:hanging="360"/>
      </w:pPr>
      <w:r w:rsidDel="00000000" w:rsidR="00000000" w:rsidRPr="00000000">
        <w:rPr>
          <w:rtl w:val="0"/>
        </w:rPr>
        <w:t xml:space="preserve">Then, Sequential boost to 3-5 fractions at 1.8-2 Gy. </w:t>
      </w:r>
    </w:p>
    <w:p w:rsidR="00000000" w:rsidDel="00000000" w:rsidP="00000000" w:rsidRDefault="00000000" w:rsidRPr="00000000" w14:paraId="00000BCE">
      <w:pPr>
        <w:numPr>
          <w:ilvl w:val="1"/>
          <w:numId w:val="80"/>
        </w:numPr>
        <w:ind w:left="1440" w:hanging="360"/>
      </w:pPr>
      <w:r w:rsidDel="00000000" w:rsidR="00000000" w:rsidRPr="00000000">
        <w:rPr>
          <w:rtl w:val="0"/>
        </w:rPr>
        <w:t xml:space="preserve">Issue: Bowel toxicity. Must keep point dose &lt; 55-60 Gy (based on Gyn data), and that's pushing it. PRV on a small bowel can be 3 cm, so can be very mobile. </w:t>
      </w:r>
    </w:p>
    <w:p w:rsidR="00000000" w:rsidDel="00000000" w:rsidP="00000000" w:rsidRDefault="00000000" w:rsidRPr="00000000" w14:paraId="00000BCF">
      <w:pPr>
        <w:numPr>
          <w:ilvl w:val="1"/>
          <w:numId w:val="80"/>
        </w:numPr>
        <w:ind w:left="1440" w:hanging="360"/>
      </w:pPr>
      <w:r w:rsidDel="00000000" w:rsidR="00000000" w:rsidRPr="00000000">
        <w:rPr>
          <w:rtl w:val="0"/>
        </w:rPr>
        <w:t xml:space="preserve">See [</w:t>
      </w:r>
      <w:hyperlink r:id="rId636">
        <w:r w:rsidDel="00000000" w:rsidR="00000000" w:rsidRPr="00000000">
          <w:rPr>
            <w:rtl w:val="0"/>
          </w:rPr>
          <w:t xml:space="preserve">Verma</w:t>
        </w:r>
      </w:hyperlink>
      <w:r w:rsidDel="00000000" w:rsidR="00000000" w:rsidRPr="00000000">
        <w:rPr>
          <w:rtl w:val="0"/>
        </w:rPr>
        <w:t xml:space="preserve">] for duodenal / small bowel constraints. Keep in mind that these are based off of the retroperitoneal small bowel and gynecological data.</w:t>
      </w:r>
    </w:p>
    <w:p w:rsidR="00000000" w:rsidDel="00000000" w:rsidP="00000000" w:rsidRDefault="00000000" w:rsidRPr="00000000" w14:paraId="00000BD0">
      <w:pPr>
        <w:numPr>
          <w:ilvl w:val="0"/>
          <w:numId w:val="80"/>
        </w:numPr>
      </w:pPr>
      <w:r w:rsidDel="00000000" w:rsidR="00000000" w:rsidRPr="00000000">
        <w:rPr>
          <w:b w:val="1"/>
          <w:rtl w:val="0"/>
        </w:rPr>
        <w:t xml:space="preserve">RT for pelvic nodal recurrences after RP</w:t>
      </w:r>
      <w:r w:rsidDel="00000000" w:rsidR="00000000" w:rsidRPr="00000000">
        <w:rPr>
          <w:rtl w:val="0"/>
        </w:rPr>
        <w:t xml:space="preserve"> </w:t>
      </w:r>
      <w:r w:rsidDel="00000000" w:rsidR="00000000" w:rsidRPr="00000000">
        <w:rPr>
          <w:rtl w:val="0"/>
        </w:rPr>
        <w:t xml:space="preserve">[</w:t>
      </w:r>
      <w:hyperlink r:id="rId637">
        <w:r w:rsidDel="00000000" w:rsidR="00000000" w:rsidRPr="00000000">
          <w:rPr>
            <w:rtl w:val="0"/>
          </w:rPr>
          <w:t xml:space="preserve">Panje Rad Onc '19</w:t>
        </w:r>
      </w:hyperlink>
      <w:r w:rsidDel="00000000" w:rsidR="00000000" w:rsidRPr="00000000">
        <w:rPr>
          <w:rtl w:val="0"/>
        </w:rPr>
        <w:t xml:space="preserve">]: Patient Selection in Clinical Practice</w:t>
        <w:br w:type="textWrapping"/>
        <w:t xml:space="preserve">See Table 3 for RT dosing details. Conventional fractionation most commonly SIB in 75% of patients with median dose 66 Gy. SBRT most commonly 5 fraction course, with around 1/3 delivering 3 fractions.</w:t>
      </w:r>
    </w:p>
    <w:p w:rsidR="00000000" w:rsidDel="00000000" w:rsidP="00000000" w:rsidRDefault="00000000" w:rsidRPr="00000000" w14:paraId="00000BD1">
      <w:pPr>
        <w:numPr>
          <w:ilvl w:val="2"/>
          <w:numId w:val="80"/>
        </w:numPr>
        <w:ind w:left="2160" w:hanging="360"/>
      </w:pPr>
      <w:r w:rsidDel="00000000" w:rsidR="00000000" w:rsidRPr="00000000">
        <w:rPr>
          <w:rtl w:val="0"/>
        </w:rPr>
        <w:t xml:space="preserve">Unfit patients by age, comorbidities and low ECOG received ADT alone 70% of the time.</w:t>
      </w:r>
    </w:p>
    <w:p w:rsidR="00000000" w:rsidDel="00000000" w:rsidP="00000000" w:rsidRDefault="00000000" w:rsidRPr="00000000" w14:paraId="00000BD2">
      <w:pPr>
        <w:numPr>
          <w:ilvl w:val="2"/>
          <w:numId w:val="80"/>
        </w:numPr>
        <w:ind w:left="2160" w:hanging="360"/>
      </w:pPr>
      <w:r w:rsidDel="00000000" w:rsidR="00000000" w:rsidRPr="00000000">
        <w:rPr>
          <w:rtl w:val="0"/>
        </w:rPr>
        <w:t xml:space="preserve">Fit patients with short PSA-DT or initially HR were mostly recommended ENRT + ADT if 1-4 lesions.</w:t>
      </w:r>
    </w:p>
    <w:p w:rsidR="00000000" w:rsidDel="00000000" w:rsidP="00000000" w:rsidRDefault="00000000" w:rsidRPr="00000000" w14:paraId="00000BD3">
      <w:pPr>
        <w:numPr>
          <w:ilvl w:val="2"/>
          <w:numId w:val="80"/>
        </w:numPr>
        <w:ind w:left="2160" w:hanging="360"/>
      </w:pPr>
      <w:r w:rsidDel="00000000" w:rsidR="00000000" w:rsidRPr="00000000">
        <w:rPr>
          <w:rtl w:val="0"/>
        </w:rPr>
        <w:t xml:space="preserve">Fit patients with favorable disease characteristics had a wide variety of recommendations, most commonly focal five fraction SBRT if 1-4 nodal lesions.</w:t>
      </w:r>
    </w:p>
    <w:p w:rsidR="00000000" w:rsidDel="00000000" w:rsidP="00000000" w:rsidRDefault="00000000" w:rsidRPr="00000000" w14:paraId="00000BD4">
      <w:pPr>
        <w:pStyle w:val="Heading2"/>
        <w:spacing w:after="0" w:lineRule="auto"/>
        <w:jc w:val="center"/>
        <w:rPr/>
      </w:pPr>
      <w:bookmarkStart w:colFirst="0" w:colLast="0" w:name="_yzar5ntoozla" w:id="252"/>
      <w:bookmarkEnd w:id="252"/>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BD5">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D6">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3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D7">
            <w:pPr>
              <w:ind w:left="0" w:firstLine="0"/>
              <w:rPr>
                <w:b w:val="1"/>
                <w:sz w:val="18"/>
                <w:szCs w:val="18"/>
              </w:rPr>
            </w:pPr>
            <w:r w:rsidDel="00000000" w:rsidR="00000000" w:rsidRPr="00000000">
              <w:rPr>
                <w:b w:val="1"/>
                <w:sz w:val="18"/>
                <w:szCs w:val="18"/>
                <w:rtl w:val="0"/>
              </w:rPr>
              <w:t xml:space="preserve">Prostate (Postop) </w:t>
            </w:r>
          </w:p>
          <w:p w:rsidR="00000000" w:rsidDel="00000000" w:rsidP="00000000" w:rsidRDefault="00000000" w:rsidRPr="00000000" w14:paraId="00000BD8">
            <w:pPr>
              <w:ind w:left="0" w:firstLine="0"/>
              <w:rPr>
                <w:sz w:val="18"/>
                <w:szCs w:val="18"/>
              </w:rPr>
            </w:pPr>
            <w:r w:rsidDel="00000000" w:rsidR="00000000" w:rsidRPr="00000000">
              <w:rPr>
                <w:sz w:val="18"/>
                <w:szCs w:val="18"/>
                <w:rtl w:val="0"/>
              </w:rPr>
              <w:t xml:space="preserve">ARRO: [</w:t>
            </w:r>
            <w:hyperlink r:id="rId639">
              <w:r w:rsidDel="00000000" w:rsidR="00000000" w:rsidRPr="00000000">
                <w:rPr>
                  <w:sz w:val="18"/>
                  <w:szCs w:val="18"/>
                  <w:rtl w:val="0"/>
                </w:rPr>
                <w:t xml:space="preserve">Postoperative RT in Prostate cancer</w:t>
              </w:r>
            </w:hyperlink>
            <w:r w:rsidDel="00000000" w:rsidR="00000000" w:rsidRPr="00000000">
              <w:rPr>
                <w:sz w:val="18"/>
                <w:szCs w:val="18"/>
                <w:rtl w:val="0"/>
              </w:rPr>
              <w:t xml:space="preserve">].</w:t>
            </w:r>
          </w:p>
          <w:p w:rsidR="00000000" w:rsidDel="00000000" w:rsidP="00000000" w:rsidRDefault="00000000" w:rsidRPr="00000000" w14:paraId="00000BD9">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BDA">
            <w:pPr>
              <w:numPr>
                <w:ilvl w:val="0"/>
                <w:numId w:val="19"/>
              </w:numPr>
              <w:ind w:right="200"/>
              <w:rPr>
                <w:sz w:val="18"/>
                <w:szCs w:val="18"/>
              </w:rPr>
            </w:pPr>
            <w:r w:rsidDel="00000000" w:rsidR="00000000" w:rsidRPr="00000000">
              <w:rPr>
                <w:sz w:val="18"/>
                <w:szCs w:val="18"/>
                <w:rtl w:val="0"/>
              </w:rPr>
              <w:t xml:space="preserve">eContour training module [</w:t>
            </w:r>
            <w:hyperlink r:id="rId640">
              <w:r w:rsidDel="00000000" w:rsidR="00000000" w:rsidRPr="00000000">
                <w:rPr>
                  <w:sz w:val="18"/>
                  <w:szCs w:val="18"/>
                  <w:rtl w:val="0"/>
                </w:rPr>
                <w:t xml:space="preserve">Prostate Fossa</w:t>
              </w:r>
            </w:hyperlink>
            <w:r w:rsidDel="00000000" w:rsidR="00000000" w:rsidRPr="00000000">
              <w:rPr>
                <w:sz w:val="18"/>
                <w:szCs w:val="18"/>
                <w:rtl w:val="0"/>
              </w:rPr>
              <w:t xml:space="preserve">].</w:t>
            </w:r>
          </w:p>
          <w:p w:rsidR="00000000" w:rsidDel="00000000" w:rsidP="00000000" w:rsidRDefault="00000000" w:rsidRPr="00000000" w14:paraId="00000BDB">
            <w:pPr>
              <w:numPr>
                <w:ilvl w:val="0"/>
                <w:numId w:val="19"/>
              </w:numPr>
              <w:ind w:right="200"/>
              <w:rPr>
                <w:sz w:val="18"/>
                <w:szCs w:val="18"/>
              </w:rPr>
            </w:pPr>
            <w:r w:rsidDel="00000000" w:rsidR="00000000" w:rsidRPr="00000000">
              <w:rPr>
                <w:sz w:val="18"/>
                <w:szCs w:val="18"/>
                <w:rtl w:val="0"/>
              </w:rPr>
              <w:t xml:space="preserve">eContour cases [</w:t>
            </w:r>
            <w:hyperlink r:id="rId641">
              <w:r w:rsidDel="00000000" w:rsidR="00000000" w:rsidRPr="00000000">
                <w:rPr>
                  <w:sz w:val="18"/>
                  <w:szCs w:val="18"/>
                  <w:rtl w:val="0"/>
                </w:rPr>
                <w:t xml:space="preserve">post-prostatectomy</w:t>
              </w:r>
            </w:hyperlink>
            <w:r w:rsidDel="00000000" w:rsidR="00000000" w:rsidRPr="00000000">
              <w:rPr>
                <w:sz w:val="18"/>
                <w:szCs w:val="18"/>
                <w:rtl w:val="0"/>
              </w:rPr>
              <w:t xml:space="preserve">].</w:t>
            </w:r>
          </w:p>
          <w:p w:rsidR="00000000" w:rsidDel="00000000" w:rsidP="00000000" w:rsidRDefault="00000000" w:rsidRPr="00000000" w14:paraId="00000BDC">
            <w:pPr>
              <w:numPr>
                <w:ilvl w:val="0"/>
                <w:numId w:val="19"/>
              </w:numPr>
              <w:ind w:right="200"/>
              <w:rPr>
                <w:sz w:val="18"/>
                <w:szCs w:val="18"/>
              </w:rPr>
            </w:pPr>
            <w:r w:rsidDel="00000000" w:rsidR="00000000" w:rsidRPr="00000000">
              <w:rPr>
                <w:sz w:val="18"/>
                <w:szCs w:val="18"/>
                <w:rtl w:val="0"/>
              </w:rPr>
              <w:t xml:space="preserve">RTOG pelvic normal tissue contouring guidelines [</w:t>
            </w:r>
            <w:hyperlink r:id="rId642">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643">
              <w:r w:rsidDel="00000000" w:rsidR="00000000" w:rsidRPr="00000000">
                <w:rPr>
                  <w:sz w:val="18"/>
                  <w:szCs w:val="18"/>
                  <w:rtl w:val="0"/>
                </w:rPr>
                <w:t xml:space="preserve">Male normal pelvis Atlas</w:t>
              </w:r>
            </w:hyperlink>
            <w:r w:rsidDel="00000000" w:rsidR="00000000" w:rsidRPr="00000000">
              <w:rPr>
                <w:sz w:val="18"/>
                <w:szCs w:val="18"/>
                <w:rtl w:val="0"/>
              </w:rPr>
              <w:t xml:space="preserve">] </w:t>
            </w:r>
          </w:p>
          <w:p w:rsidR="00000000" w:rsidDel="00000000" w:rsidP="00000000" w:rsidRDefault="00000000" w:rsidRPr="00000000" w14:paraId="00000BDD">
            <w:pPr>
              <w:numPr>
                <w:ilvl w:val="0"/>
                <w:numId w:val="19"/>
              </w:numPr>
              <w:ind w:right="200"/>
              <w:rPr>
                <w:sz w:val="18"/>
                <w:szCs w:val="18"/>
              </w:rPr>
            </w:pPr>
            <w:r w:rsidDel="00000000" w:rsidR="00000000" w:rsidRPr="00000000">
              <w:rPr>
                <w:sz w:val="18"/>
                <w:szCs w:val="18"/>
                <w:rtl w:val="0"/>
              </w:rPr>
              <w:t xml:space="preserve">RTOG PLNs for prostate cancer [</w:t>
            </w:r>
            <w:hyperlink r:id="rId644">
              <w:r w:rsidDel="00000000" w:rsidR="00000000" w:rsidRPr="00000000">
                <w:rPr>
                  <w:sz w:val="18"/>
                  <w:szCs w:val="18"/>
                  <w:rtl w:val="0"/>
                </w:rPr>
                <w:t xml:space="preserve">Harris IJROBP '15</w:t>
              </w:r>
            </w:hyperlink>
            <w:r w:rsidDel="00000000" w:rsidR="00000000" w:rsidRPr="00000000">
              <w:rPr>
                <w:sz w:val="18"/>
                <w:szCs w:val="18"/>
                <w:rtl w:val="0"/>
              </w:rPr>
              <w:t xml:space="preserve">, </w:t>
            </w:r>
            <w:hyperlink r:id="rId645">
              <w:r w:rsidDel="00000000" w:rsidR="00000000" w:rsidRPr="00000000">
                <w:rPr>
                  <w:sz w:val="18"/>
                  <w:szCs w:val="18"/>
                  <w:rtl w:val="0"/>
                </w:rPr>
                <w:t xml:space="preserve">RTOG Contouring Atlas</w:t>
              </w:r>
            </w:hyperlink>
            <w:r w:rsidDel="00000000" w:rsidR="00000000" w:rsidRPr="00000000">
              <w:rPr>
                <w:sz w:val="18"/>
                <w:szCs w:val="18"/>
                <w:rtl w:val="0"/>
              </w:rPr>
              <w:t xml:space="preserve">]</w:t>
            </w:r>
          </w:p>
          <w:p w:rsidR="00000000" w:rsidDel="00000000" w:rsidP="00000000" w:rsidRDefault="00000000" w:rsidRPr="00000000" w14:paraId="00000BDE">
            <w:pPr>
              <w:numPr>
                <w:ilvl w:val="0"/>
                <w:numId w:val="19"/>
              </w:numPr>
              <w:ind w:right="200"/>
              <w:rPr>
                <w:sz w:val="18"/>
                <w:szCs w:val="18"/>
              </w:rPr>
            </w:pPr>
            <w:r w:rsidDel="00000000" w:rsidR="00000000" w:rsidRPr="00000000">
              <w:rPr>
                <w:sz w:val="18"/>
                <w:szCs w:val="18"/>
                <w:rtl w:val="0"/>
              </w:rPr>
              <w:t xml:space="preserve">RTOG consensus guidelines for delineation of postop CTV in prostate cancer </w:t>
            </w:r>
            <w:hyperlink r:id="rId646">
              <w:r w:rsidDel="00000000" w:rsidR="00000000" w:rsidRPr="00000000">
                <w:rPr>
                  <w:sz w:val="18"/>
                  <w:szCs w:val="18"/>
                  <w:rtl w:val="0"/>
                </w:rPr>
                <w:t xml:space="preserve">[Michalski IJROBP '10</w:t>
              </w:r>
            </w:hyperlink>
            <w:r w:rsidDel="00000000" w:rsidR="00000000" w:rsidRPr="00000000">
              <w:rPr>
                <w:sz w:val="18"/>
                <w:szCs w:val="18"/>
                <w:rtl w:val="0"/>
              </w:rPr>
              <w:t xml:space="preserve">, </w:t>
            </w:r>
            <w:hyperlink r:id="rId647">
              <w:r w:rsidDel="00000000" w:rsidR="00000000" w:rsidRPr="00000000">
                <w:rPr>
                  <w:sz w:val="18"/>
                  <w:szCs w:val="18"/>
                  <w:rtl w:val="0"/>
                </w:rPr>
                <w:t xml:space="preserve">Post-op Atlas</w:t>
              </w:r>
            </w:hyperlink>
            <w:r w:rsidDel="00000000" w:rsidR="00000000" w:rsidRPr="00000000">
              <w:rPr>
                <w:sz w:val="18"/>
                <w:szCs w:val="18"/>
                <w:rtl w:val="0"/>
              </w:rPr>
              <w:t xml:space="preserve">]</w:t>
            </w:r>
          </w:p>
          <w:p w:rsidR="00000000" w:rsidDel="00000000" w:rsidP="00000000" w:rsidRDefault="00000000" w:rsidRPr="00000000" w14:paraId="00000BDF">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BE0">
            <w:pPr>
              <w:numPr>
                <w:ilvl w:val="0"/>
                <w:numId w:val="29"/>
              </w:numPr>
              <w:rPr>
                <w:sz w:val="18"/>
                <w:szCs w:val="18"/>
              </w:rPr>
            </w:pPr>
            <w:r w:rsidDel="00000000" w:rsidR="00000000" w:rsidRPr="00000000">
              <w:rPr>
                <w:sz w:val="18"/>
                <w:szCs w:val="18"/>
                <w:rtl w:val="0"/>
              </w:rPr>
              <w:t xml:space="preserve">Natural history of progression of PSA recurrence after RP [</w:t>
            </w:r>
            <w:hyperlink r:id="rId648">
              <w:r w:rsidDel="00000000" w:rsidR="00000000" w:rsidRPr="00000000">
                <w:rPr>
                  <w:sz w:val="18"/>
                  <w:szCs w:val="18"/>
                  <w:rtl w:val="0"/>
                </w:rPr>
                <w:t xml:space="preserve">Antonarakis BJU Int '13</w:t>
              </w:r>
            </w:hyperlink>
            <w:r w:rsidDel="00000000" w:rsidR="00000000" w:rsidRPr="00000000">
              <w:rPr>
                <w:sz w:val="18"/>
                <w:szCs w:val="18"/>
                <w:rtl w:val="0"/>
              </w:rPr>
              <w:t xml:space="preserve">] </w:t>
            </w:r>
            <w:hyperlink w:anchor="_gdeho2qslf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1">
            <w:pPr>
              <w:numPr>
                <w:ilvl w:val="0"/>
                <w:numId w:val="29"/>
              </w:numPr>
              <w:rPr>
                <w:sz w:val="18"/>
                <w:szCs w:val="18"/>
              </w:rPr>
            </w:pPr>
            <w:r w:rsidDel="00000000" w:rsidR="00000000" w:rsidRPr="00000000">
              <w:rPr>
                <w:sz w:val="18"/>
                <w:szCs w:val="18"/>
                <w:rtl w:val="0"/>
              </w:rPr>
              <w:t xml:space="preserve">Stephenson Nomogram [</w:t>
            </w:r>
            <w:hyperlink r:id="rId649">
              <w:r w:rsidDel="00000000" w:rsidR="00000000" w:rsidRPr="00000000">
                <w:rPr>
                  <w:sz w:val="18"/>
                  <w:szCs w:val="18"/>
                  <w:rtl w:val="0"/>
                </w:rPr>
                <w:t xml:space="preserve">JCO '07]</w:t>
              </w:r>
            </w:hyperlink>
            <w:r w:rsidDel="00000000" w:rsidR="00000000" w:rsidRPr="00000000">
              <w:rPr>
                <w:sz w:val="18"/>
                <w:szCs w:val="18"/>
                <w:rtl w:val="0"/>
              </w:rPr>
              <w:t xml:space="preserve">: Predicting outcomes for SRT. bcPFS only. </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2">
            <w:pPr>
              <w:numPr>
                <w:ilvl w:val="0"/>
                <w:numId w:val="29"/>
              </w:numPr>
              <w:rPr>
                <w:sz w:val="18"/>
                <w:szCs w:val="18"/>
              </w:rPr>
            </w:pPr>
            <w:r w:rsidDel="00000000" w:rsidR="00000000" w:rsidRPr="00000000">
              <w:rPr>
                <w:sz w:val="18"/>
                <w:szCs w:val="18"/>
                <w:rtl w:val="0"/>
              </w:rPr>
              <w:t xml:space="preserve">Tendulkar Nomogram [</w:t>
            </w:r>
            <w:hyperlink r:id="rId650">
              <w:r w:rsidDel="00000000" w:rsidR="00000000" w:rsidRPr="00000000">
                <w:rPr>
                  <w:sz w:val="18"/>
                  <w:szCs w:val="18"/>
                  <w:rtl w:val="0"/>
                </w:rPr>
                <w:t xml:space="preserve">JCO '16]</w:t>
              </w:r>
            </w:hyperlink>
            <w:r w:rsidDel="00000000" w:rsidR="00000000" w:rsidRPr="00000000">
              <w:rPr>
                <w:sz w:val="18"/>
                <w:szCs w:val="18"/>
                <w:rtl w:val="0"/>
              </w:rPr>
              <w:t xml:space="preserve">: SRT ± ADT. Adds DMFS data to Stephenson.</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3">
            <w:pPr>
              <w:numPr>
                <w:ilvl w:val="0"/>
                <w:numId w:val="29"/>
              </w:numPr>
              <w:rPr>
                <w:sz w:val="18"/>
                <w:szCs w:val="18"/>
              </w:rPr>
            </w:pPr>
            <w:r w:rsidDel="00000000" w:rsidR="00000000" w:rsidRPr="00000000">
              <w:rPr>
                <w:sz w:val="18"/>
                <w:szCs w:val="18"/>
                <w:rtl w:val="0"/>
              </w:rPr>
              <w:t xml:space="preserve">Campbell Nomogram [</w:t>
            </w:r>
            <w:hyperlink r:id="rId651">
              <w:r w:rsidDel="00000000" w:rsidR="00000000" w:rsidRPr="00000000">
                <w:rPr>
                  <w:sz w:val="18"/>
                  <w:szCs w:val="18"/>
                  <w:rtl w:val="0"/>
                </w:rPr>
                <w:t xml:space="preserve">ASTRO '19</w:t>
              </w:r>
            </w:hyperlink>
            <w:r w:rsidDel="00000000" w:rsidR="00000000" w:rsidRPr="00000000">
              <w:rPr>
                <w:sz w:val="18"/>
                <w:szCs w:val="18"/>
                <w:rtl w:val="0"/>
              </w:rPr>
              <w:t xml:space="preserve">]: SRT ± ADT. Adds PSA-DT and post-op initial PSA value data to Tendulkar. </w:t>
            </w:r>
            <w:hyperlink w:anchor="_i7kgh6aebog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BE4">
            <w:pPr>
              <w:numPr>
                <w:ilvl w:val="0"/>
                <w:numId w:val="29"/>
              </w:numPr>
              <w:rPr>
                <w:sz w:val="18"/>
                <w:szCs w:val="18"/>
              </w:rPr>
            </w:pPr>
            <w:r w:rsidDel="00000000" w:rsidR="00000000" w:rsidRPr="00000000">
              <w:rPr>
                <w:sz w:val="18"/>
                <w:szCs w:val="18"/>
                <w:rtl w:val="0"/>
              </w:rPr>
              <w:t xml:space="preserve">European Association of Urology Validation of bcF Risk Groups [</w:t>
            </w:r>
            <w:hyperlink r:id="rId652">
              <w:r w:rsidDel="00000000" w:rsidR="00000000" w:rsidRPr="00000000">
                <w:rPr>
                  <w:sz w:val="18"/>
                  <w:szCs w:val="18"/>
                  <w:rtl w:val="0"/>
                </w:rPr>
                <w:t xml:space="preserve">Tilki Euro Uro '19</w:t>
              </w:r>
            </w:hyperlink>
            <w:r w:rsidDel="00000000" w:rsidR="00000000" w:rsidRPr="00000000">
              <w:rPr>
                <w:sz w:val="18"/>
                <w:szCs w:val="18"/>
                <w:rtl w:val="0"/>
              </w:rPr>
              <w:t xml:space="preserve">]: Retro. HR vs. LR. </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5">
            <w:pPr>
              <w:numPr>
                <w:ilvl w:val="0"/>
                <w:numId w:val="29"/>
              </w:numPr>
              <w:rPr>
                <w:sz w:val="18"/>
                <w:szCs w:val="18"/>
              </w:rPr>
            </w:pPr>
            <w:r w:rsidDel="00000000" w:rsidR="00000000" w:rsidRPr="00000000">
              <w:rPr>
                <w:sz w:val="18"/>
                <w:szCs w:val="18"/>
                <w:rtl w:val="0"/>
              </w:rPr>
              <w:t xml:space="preserve">Patterns of recurrence after prostate bed RT [</w:t>
            </w:r>
            <w:hyperlink r:id="rId653">
              <w:r w:rsidDel="00000000" w:rsidR="00000000" w:rsidRPr="00000000">
                <w:rPr>
                  <w:sz w:val="18"/>
                  <w:szCs w:val="18"/>
                  <w:rtl w:val="0"/>
                </w:rPr>
                <w:t xml:space="preserve">Brand RTO '19</w:t>
              </w:r>
            </w:hyperlink>
            <w:r w:rsidDel="00000000" w:rsidR="00000000" w:rsidRPr="00000000">
              <w:rPr>
                <w:sz w:val="18"/>
                <w:szCs w:val="18"/>
                <w:rtl w:val="0"/>
              </w:rPr>
              <w:t xml:space="preserve">]: Retro.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6">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E7">
            <w:pPr>
              <w:numPr>
                <w:ilvl w:val="0"/>
                <w:numId w:val="73"/>
              </w:numPr>
              <w:rPr>
                <w:sz w:val="18"/>
                <w:szCs w:val="18"/>
              </w:rPr>
            </w:pPr>
            <w:hyperlink r:id="rId654">
              <w:r w:rsidDel="00000000" w:rsidR="00000000" w:rsidRPr="00000000">
                <w:rPr>
                  <w:sz w:val="18"/>
                  <w:szCs w:val="18"/>
                  <w:rtl w:val="0"/>
                </w:rPr>
                <w:t xml:space="preserve">ASTRO/AUA Guideline: Adjuvant and Salvage Radiotherapy after Prostatectomy</w:t>
              </w:r>
            </w:hyperlink>
            <w:r w:rsidDel="00000000" w:rsidR="00000000" w:rsidRPr="00000000">
              <w:rPr>
                <w:sz w:val="18"/>
                <w:szCs w:val="18"/>
                <w:rtl w:val="0"/>
              </w:rPr>
              <w:t xml:space="preserve"> </w:t>
            </w:r>
            <w:r w:rsidDel="00000000" w:rsidR="00000000" w:rsidRPr="00000000">
              <w:rPr>
                <w:i w:val="1"/>
                <w:sz w:val="18"/>
                <w:szCs w:val="18"/>
                <w:rtl w:val="0"/>
              </w:rPr>
              <w:t xml:space="preserve">April 2019 </w:t>
            </w:r>
            <w:hyperlink w:anchor="fsvw5do60a4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8">
            <w:pPr>
              <w:numPr>
                <w:ilvl w:val="0"/>
                <w:numId w:val="73"/>
              </w:numPr>
              <w:rPr>
                <w:sz w:val="18"/>
                <w:szCs w:val="18"/>
              </w:rPr>
            </w:pPr>
            <w:r w:rsidDel="00000000" w:rsidR="00000000" w:rsidRPr="00000000">
              <w:rPr>
                <w:sz w:val="18"/>
                <w:szCs w:val="18"/>
                <w:rtl w:val="0"/>
              </w:rPr>
              <w:t xml:space="preserve">ASTRO/AUA Guidelines Amendment </w:t>
            </w:r>
            <w:hyperlink r:id="rId65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656">
              <w:r w:rsidDel="00000000" w:rsidR="00000000" w:rsidRPr="00000000">
                <w:rPr>
                  <w:sz w:val="18"/>
                  <w:szCs w:val="18"/>
                  <w:rtl w:val="0"/>
                </w:rPr>
                <w:t xml:space="preserve">Pisansky PRO '19</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E9">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EA">
            <w:pPr>
              <w:numPr>
                <w:ilvl w:val="0"/>
                <w:numId w:val="82"/>
              </w:numPr>
              <w:rPr>
                <w:sz w:val="18"/>
                <w:szCs w:val="18"/>
              </w:rPr>
            </w:pPr>
            <w:r w:rsidDel="00000000" w:rsidR="00000000" w:rsidRPr="00000000">
              <w:rPr>
                <w:sz w:val="18"/>
                <w:szCs w:val="18"/>
                <w:rtl w:val="0"/>
              </w:rPr>
              <w:t xml:space="preserve">RTOG 0534/SPPORT [</w:t>
            </w:r>
            <w:hyperlink r:id="rId65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658">
              <w:r w:rsidDel="00000000" w:rsidR="00000000" w:rsidRPr="00000000">
                <w:rPr>
                  <w:sz w:val="18"/>
                  <w:szCs w:val="18"/>
                  <w:rtl w:val="0"/>
                </w:rPr>
                <w:t xml:space="preserve">Pollack ASTRO '18</w:t>
              </w:r>
            </w:hyperlink>
            <w:r w:rsidDel="00000000" w:rsidR="00000000" w:rsidRPr="00000000">
              <w:rPr>
                <w:sz w:val="18"/>
                <w:szCs w:val="18"/>
                <w:rtl w:val="0"/>
              </w:rPr>
              <w:t xml:space="preserve">]: 3 arm: 64.8-70.2 Gy BedRT ± 4-6 mo ADT ± 45 Gy WPRT. </w:t>
            </w:r>
            <w:hyperlink w:anchor="4ow42z6z244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B">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EC">
            <w:pPr>
              <w:numPr>
                <w:ilvl w:val="0"/>
                <w:numId w:val="89"/>
              </w:numPr>
              <w:ind w:right="200"/>
              <w:rPr>
                <w:sz w:val="18"/>
                <w:szCs w:val="18"/>
              </w:rPr>
            </w:pPr>
            <w:r w:rsidDel="00000000" w:rsidR="00000000" w:rsidRPr="00000000">
              <w:rPr>
                <w:sz w:val="18"/>
                <w:szCs w:val="18"/>
                <w:rtl w:val="0"/>
              </w:rPr>
              <w:t xml:space="preserve">SWOG 8794 [</w:t>
            </w:r>
            <w:hyperlink r:id="rId659">
              <w:r w:rsidDel="00000000" w:rsidR="00000000" w:rsidRPr="00000000">
                <w:rPr>
                  <w:sz w:val="18"/>
                  <w:szCs w:val="18"/>
                  <w:rtl w:val="0"/>
                </w:rPr>
                <w:t xml:space="preserve">Moinpour JCO '08]</w:t>
              </w:r>
            </w:hyperlink>
            <w:r w:rsidDel="00000000" w:rsidR="00000000" w:rsidRPr="00000000">
              <w:rPr>
                <w:sz w:val="18"/>
                <w:szCs w:val="18"/>
                <w:rtl w:val="0"/>
              </w:rPr>
              <w:t xml:space="preserve">: QoL initially got worse with adjuvant RT (worse GU and GI symptoms with RT, though GI differences were gone by two years. Worsened GU symptoms persisted). QoL improved with time favoring RT arm over observation arm in the long term . </w:t>
            </w:r>
            <w:hyperlink w:anchor="14s8wspcxf2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D">
            <w:pPr>
              <w:numPr>
                <w:ilvl w:val="0"/>
                <w:numId w:val="89"/>
              </w:numPr>
              <w:rPr>
                <w:sz w:val="18"/>
                <w:szCs w:val="18"/>
              </w:rPr>
            </w:pPr>
            <w:r w:rsidDel="00000000" w:rsidR="00000000" w:rsidRPr="00000000">
              <w:rPr>
                <w:sz w:val="18"/>
                <w:szCs w:val="18"/>
                <w:rtl w:val="0"/>
              </w:rPr>
              <w:t xml:space="preserve">SAAK 09/10 [</w:t>
            </w:r>
            <w:hyperlink r:id="rId660">
              <w:r w:rsidDel="00000000" w:rsidR="00000000" w:rsidRPr="00000000">
                <w:rPr>
                  <w:sz w:val="18"/>
                  <w:szCs w:val="18"/>
                  <w:rtl w:val="0"/>
                </w:rPr>
                <w:t xml:space="preserve">Ghadjar JCO ’15</w:t>
              </w:r>
            </w:hyperlink>
            <w:r w:rsidDel="00000000" w:rsidR="00000000" w:rsidRPr="00000000">
              <w:rPr>
                <w:sz w:val="18"/>
                <w:szCs w:val="18"/>
                <w:rtl w:val="0"/>
              </w:rPr>
              <w:t xml:space="preserve">]: 70 Gy (vs. 64 Gy) has minor effect on QoL with clinically relevant worsening in urinary symptoms. However, especially if you want 1 year prior to starting radiotherapy after RP to allow for urinary incontinence to recover, improvement of urinary incontinence is not delayed by SRT. </w:t>
            </w:r>
            <w:hyperlink w:anchor="8xz8mqv46t4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E">
            <w:pPr>
              <w:numPr>
                <w:ilvl w:val="0"/>
                <w:numId w:val="89"/>
              </w:numPr>
              <w:rPr>
                <w:sz w:val="18"/>
                <w:szCs w:val="18"/>
              </w:rPr>
            </w:pPr>
            <w:r w:rsidDel="00000000" w:rsidR="00000000" w:rsidRPr="00000000">
              <w:rPr>
                <w:sz w:val="18"/>
                <w:szCs w:val="18"/>
                <w:rtl w:val="0"/>
              </w:rPr>
              <w:t xml:space="preserve">Functional outcomes and QoL [</w:t>
            </w:r>
            <w:hyperlink r:id="rId661">
              <w:r w:rsidDel="00000000" w:rsidR="00000000" w:rsidRPr="00000000">
                <w:rPr>
                  <w:sz w:val="18"/>
                  <w:szCs w:val="18"/>
                  <w:rtl w:val="0"/>
                </w:rPr>
                <w:t xml:space="preserve">Adam Euro Uro '17</w:t>
              </w:r>
            </w:hyperlink>
            <w:r w:rsidDel="00000000" w:rsidR="00000000" w:rsidRPr="00000000">
              <w:rPr>
                <w:sz w:val="18"/>
                <w:szCs w:val="18"/>
                <w:rtl w:val="0"/>
              </w:rPr>
              <w:t xml:space="preserve">]: RP vs. RP/RT vs. RT/ADT vs. MaxRP (RP/RT/ADT).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F">
            <w:pPr>
              <w:numPr>
                <w:ilvl w:val="0"/>
                <w:numId w:val="89"/>
              </w:numPr>
              <w:rPr>
                <w:sz w:val="18"/>
                <w:szCs w:val="18"/>
              </w:rPr>
            </w:pPr>
            <w:r w:rsidDel="00000000" w:rsidR="00000000" w:rsidRPr="00000000">
              <w:rPr>
                <w:sz w:val="18"/>
                <w:szCs w:val="18"/>
                <w:rtl w:val="0"/>
              </w:rPr>
              <w:t xml:space="preserve">PROs and late toxicity after post-prostatectomy IMRT [</w:t>
            </w:r>
            <w:hyperlink r:id="rId662">
              <w:r w:rsidDel="00000000" w:rsidR="00000000" w:rsidRPr="00000000">
                <w:rPr>
                  <w:sz w:val="18"/>
                  <w:szCs w:val="18"/>
                  <w:rtl w:val="0"/>
                </w:rPr>
                <w:t xml:space="preserve">Akthar Euro Uro '19</w:t>
              </w:r>
            </w:hyperlink>
            <w:r w:rsidDel="00000000" w:rsidR="00000000" w:rsidRPr="00000000">
              <w:rPr>
                <w:sz w:val="18"/>
                <w:szCs w:val="18"/>
                <w:rtl w:val="0"/>
              </w:rPr>
              <w:t xml:space="preserve">]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F0">
      <w:pPr>
        <w:pStyle w:val="Heading2"/>
        <w:spacing w:after="0" w:lineRule="auto"/>
        <w:rPr/>
      </w:pPr>
      <w:bookmarkStart w:colFirst="0" w:colLast="0" w:name="_kck8ua2m5a3j" w:id="253"/>
      <w:bookmarkEnd w:id="253"/>
      <w:r w:rsidDel="00000000" w:rsidR="00000000" w:rsidRPr="00000000">
        <w:rPr>
          <w:rtl w:val="0"/>
        </w:rPr>
      </w:r>
    </w:p>
    <w:p w:rsidR="00000000" w:rsidDel="00000000" w:rsidP="00000000" w:rsidRDefault="00000000" w:rsidRPr="00000000" w14:paraId="00000BF1">
      <w:pPr>
        <w:pStyle w:val="Heading3"/>
        <w:widowControl w:val="0"/>
        <w:rPr/>
      </w:pPr>
      <w:bookmarkStart w:colFirst="0" w:colLast="0" w:name="_rj1mwi1e2i64" w:id="254"/>
      <w:bookmarkEnd w:id="254"/>
      <w:hyperlink w:anchor="_d99ezm410kva">
        <w:r w:rsidDel="00000000" w:rsidR="00000000" w:rsidRPr="00000000">
          <w:rPr>
            <w:u w:val="single"/>
            <w:rtl w:val="0"/>
          </w:rPr>
          <w:t xml:space="preserve">PORT</w:t>
        </w:r>
      </w:hyperlink>
      <w:r w:rsidDel="00000000" w:rsidR="00000000" w:rsidRPr="00000000">
        <w:rPr>
          <w:rtl w:val="0"/>
        </w:rPr>
      </w:r>
    </w:p>
    <w:p w:rsidR="00000000" w:rsidDel="00000000" w:rsidP="00000000" w:rsidRDefault="00000000" w:rsidRPr="00000000" w14:paraId="00000BF2">
      <w:pPr>
        <w:widowControl w:val="0"/>
        <w:ind w:left="0" w:firstLine="0"/>
        <w:rPr/>
      </w:pPr>
      <w:r w:rsidDel="00000000" w:rsidR="00000000" w:rsidRPr="00000000">
        <w:rPr>
          <w:rtl w:val="0"/>
        </w:rPr>
        <w:t xml:space="preserve">Contour prostate bed according to guidelines, but review original surgical pathology and know that recurrences are typically apical or retrovesicular.</w:t>
      </w:r>
    </w:p>
    <w:p w:rsidR="00000000" w:rsidDel="00000000" w:rsidP="00000000" w:rsidRDefault="00000000" w:rsidRPr="00000000" w14:paraId="00000BF3">
      <w:pPr>
        <w:numPr>
          <w:ilvl w:val="0"/>
          <w:numId w:val="80"/>
        </w:numPr>
      </w:pPr>
      <w:r w:rsidDel="00000000" w:rsidR="00000000" w:rsidRPr="00000000">
        <w:rPr>
          <w:rtl w:val="0"/>
        </w:rPr>
        <w:t xml:space="preserve">Ant: post pubis, 1-2 cm of posterior bladder when above pubic symphysis.</w:t>
      </w:r>
    </w:p>
    <w:p w:rsidR="00000000" w:rsidDel="00000000" w:rsidP="00000000" w:rsidRDefault="00000000" w:rsidRPr="00000000" w14:paraId="00000BF4">
      <w:pPr>
        <w:widowControl w:val="0"/>
        <w:numPr>
          <w:ilvl w:val="0"/>
          <w:numId w:val="80"/>
        </w:numPr>
      </w:pPr>
      <w:r w:rsidDel="00000000" w:rsidR="00000000" w:rsidRPr="00000000">
        <w:rPr>
          <w:rtl w:val="0"/>
        </w:rPr>
        <w:t xml:space="preserve">Post: ant rectal wall and mesorectal fascia.</w:t>
      </w:r>
    </w:p>
    <w:p w:rsidR="00000000" w:rsidDel="00000000" w:rsidP="00000000" w:rsidRDefault="00000000" w:rsidRPr="00000000" w14:paraId="00000BF5">
      <w:pPr>
        <w:widowControl w:val="0"/>
        <w:numPr>
          <w:ilvl w:val="0"/>
          <w:numId w:val="80"/>
        </w:numPr>
      </w:pPr>
      <w:r w:rsidDel="00000000" w:rsidR="00000000" w:rsidRPr="00000000">
        <w:rPr>
          <w:rtl w:val="0"/>
        </w:rPr>
        <w:t xml:space="preserve">Lat:  levator ani, obturator internus (sacrorectogenitopubic fascia if above symphysis pubis).</w:t>
      </w:r>
    </w:p>
    <w:p w:rsidR="00000000" w:rsidDel="00000000" w:rsidP="00000000" w:rsidRDefault="00000000" w:rsidRPr="00000000" w14:paraId="00000BF6">
      <w:pPr>
        <w:widowControl w:val="0"/>
        <w:numPr>
          <w:ilvl w:val="0"/>
          <w:numId w:val="80"/>
        </w:numPr>
      </w:pPr>
      <w:r w:rsidDel="00000000" w:rsidR="00000000" w:rsidRPr="00000000">
        <w:rPr>
          <w:rtl w:val="0"/>
        </w:rPr>
        <w:t xml:space="preserve">Inf:  Locate vesicourethral anastomosis (VUA). Start inf 4 slices below VUA (e.g. 8-12 mm).</w:t>
      </w:r>
    </w:p>
    <w:p w:rsidR="00000000" w:rsidDel="00000000" w:rsidP="00000000" w:rsidRDefault="00000000" w:rsidRPr="00000000" w14:paraId="00000BF7">
      <w:pPr>
        <w:numPr>
          <w:ilvl w:val="1"/>
          <w:numId w:val="80"/>
        </w:numPr>
        <w:ind w:left="1440" w:hanging="360"/>
      </w:pPr>
      <w:r w:rsidDel="00000000" w:rsidR="00000000" w:rsidRPr="00000000">
        <w:rPr>
          <w:rtl w:val="0"/>
        </w:rPr>
        <w:t xml:space="preserve"> If too difficult, may use slice above penile bulb.</w:t>
      </w:r>
    </w:p>
    <w:p w:rsidR="00000000" w:rsidDel="00000000" w:rsidP="00000000" w:rsidRDefault="00000000" w:rsidRPr="00000000" w14:paraId="00000BF8">
      <w:pPr>
        <w:widowControl w:val="0"/>
        <w:numPr>
          <w:ilvl w:val="0"/>
          <w:numId w:val="80"/>
        </w:numPr>
      </w:pPr>
      <w:r w:rsidDel="00000000" w:rsidR="00000000" w:rsidRPr="00000000">
        <w:rPr>
          <w:rtl w:val="0"/>
        </w:rPr>
        <w:t xml:space="preserve">Sup: cut end of vas deferens or 3-4 cm/just above top of pubic symphysis.</w:t>
      </w:r>
    </w:p>
    <w:p w:rsidR="00000000" w:rsidDel="00000000" w:rsidP="00000000" w:rsidRDefault="00000000" w:rsidRPr="00000000" w14:paraId="00000BF9">
      <w:pPr>
        <w:widowControl w:val="0"/>
        <w:numPr>
          <w:ilvl w:val="0"/>
          <w:numId w:val="80"/>
        </w:numPr>
      </w:pPr>
      <w:r w:rsidDel="00000000" w:rsidR="00000000" w:rsidRPr="00000000">
        <w:rPr>
          <w:b w:val="1"/>
          <w:rtl w:val="0"/>
        </w:rPr>
        <w:t xml:space="preserve">PTV = CTV + 8mm margin</w:t>
      </w:r>
      <w:r w:rsidDel="00000000" w:rsidR="00000000" w:rsidRPr="00000000">
        <w:rPr>
          <w:rtl w:val="0"/>
        </w:rPr>
        <w:t xml:space="preserve"> (can do </w:t>
      </w:r>
      <w:r w:rsidDel="00000000" w:rsidR="00000000" w:rsidRPr="00000000">
        <w:rPr>
          <w:b w:val="1"/>
          <w:rtl w:val="0"/>
        </w:rPr>
        <w:t xml:space="preserve">6 mm posterior</w:t>
      </w:r>
      <w:r w:rsidDel="00000000" w:rsidR="00000000" w:rsidRPr="00000000">
        <w:rPr>
          <w:rtl w:val="0"/>
        </w:rPr>
        <w:t xml:space="preserve">).</w:t>
      </w:r>
    </w:p>
    <w:p w:rsidR="00000000" w:rsidDel="00000000" w:rsidP="00000000" w:rsidRDefault="00000000" w:rsidRPr="00000000" w14:paraId="00000BFA">
      <w:pPr>
        <w:widowControl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BFB">
      <w:pPr>
        <w:widowControl w:val="0"/>
        <w:ind w:left="0" w:firstLine="0"/>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C">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FD">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63">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FE">
            <w:pPr>
              <w:keepNext w:val="0"/>
              <w:keepLines w:val="0"/>
              <w:spacing w:after="0" w:lineRule="auto"/>
              <w:ind w:left="0" w:firstLine="0"/>
              <w:jc w:val="left"/>
              <w:rPr>
                <w:b w:val="1"/>
              </w:rPr>
            </w:pPr>
            <w:r w:rsidDel="00000000" w:rsidR="00000000" w:rsidRPr="00000000">
              <w:rPr>
                <w:b w:val="1"/>
                <w:rtl w:val="0"/>
              </w:rPr>
              <w:t xml:space="preserve">Prostate (Intact)</w:t>
            </w:r>
          </w:p>
          <w:p w:rsidR="00000000" w:rsidDel="00000000" w:rsidP="00000000" w:rsidRDefault="00000000" w:rsidRPr="00000000" w14:paraId="00000BFF">
            <w:pPr>
              <w:ind w:left="0" w:right="200" w:firstLine="0"/>
              <w:rPr>
                <w:sz w:val="18"/>
                <w:szCs w:val="18"/>
              </w:rPr>
            </w:pPr>
            <w:r w:rsidDel="00000000" w:rsidR="00000000" w:rsidRPr="00000000">
              <w:rPr>
                <w:sz w:val="18"/>
                <w:szCs w:val="18"/>
                <w:rtl w:val="0"/>
              </w:rPr>
              <w:t xml:space="preserve">Zaorsky: [</w:t>
            </w:r>
            <w:hyperlink r:id="rId664">
              <w:r w:rsidDel="00000000" w:rsidR="00000000" w:rsidRPr="00000000">
                <w:rPr>
                  <w:sz w:val="18"/>
                  <w:szCs w:val="18"/>
                  <w:rtl w:val="0"/>
                </w:rPr>
                <w:t xml:space="preserve">Obesity and prostate cancer: Weighing the evidence</w:t>
              </w:r>
            </w:hyperlink>
            <w:r w:rsidDel="00000000" w:rsidR="00000000" w:rsidRPr="00000000">
              <w:rPr>
                <w:sz w:val="18"/>
                <w:szCs w:val="18"/>
                <w:rtl w:val="0"/>
              </w:rPr>
              <w:t xml:space="preserve">], [</w:t>
            </w:r>
            <w:hyperlink r:id="rId665">
              <w:r w:rsidDel="00000000" w:rsidR="00000000" w:rsidRPr="00000000">
                <w:rPr>
                  <w:sz w:val="18"/>
                  <w:szCs w:val="18"/>
                  <w:rtl w:val="0"/>
                </w:rPr>
                <w:t xml:space="preserve">PTV advantage of brachytherapy</w:t>
              </w:r>
            </w:hyperlink>
            <w:r w:rsidDel="00000000" w:rsidR="00000000" w:rsidRPr="00000000">
              <w:rPr>
                <w:sz w:val="18"/>
                <w:szCs w:val="18"/>
                <w:rtl w:val="0"/>
              </w:rPr>
              <w:t xml:space="preserve">], [</w:t>
            </w:r>
            <w:hyperlink r:id="rId666">
              <w:r w:rsidDel="00000000" w:rsidR="00000000" w:rsidRPr="00000000">
                <w:rPr>
                  <w:sz w:val="18"/>
                  <w:szCs w:val="18"/>
                  <w:rtl w:val="0"/>
                </w:rPr>
                <w:t xml:space="preserve">Risk of nodal involvement</w:t>
              </w:r>
            </w:hyperlink>
            <w:r w:rsidDel="00000000" w:rsidR="00000000" w:rsidRPr="00000000">
              <w:rPr>
                <w:sz w:val="18"/>
                <w:szCs w:val="18"/>
                <w:rtl w:val="0"/>
              </w:rPr>
              <w:t xml:space="preserve">], [</w:t>
            </w:r>
            <w:hyperlink r:id="rId667">
              <w:r w:rsidDel="00000000" w:rsidR="00000000" w:rsidRPr="00000000">
                <w:rPr>
                  <w:sz w:val="18"/>
                  <w:szCs w:val="18"/>
                  <w:rtl w:val="0"/>
                </w:rPr>
                <w:t xml:space="preserve">importance of full/empty bladder</w:t>
              </w:r>
            </w:hyperlink>
            <w:r w:rsidDel="00000000" w:rsidR="00000000" w:rsidRPr="00000000">
              <w:rPr>
                <w:sz w:val="18"/>
                <w:szCs w:val="18"/>
                <w:rtl w:val="0"/>
              </w:rPr>
              <w:t xml:space="preserve">], [</w:t>
            </w:r>
            <w:hyperlink r:id="rId668">
              <w:r w:rsidDel="00000000" w:rsidR="00000000" w:rsidRPr="00000000">
                <w:rPr>
                  <w:sz w:val="18"/>
                  <w:szCs w:val="18"/>
                  <w:rtl w:val="0"/>
                </w:rPr>
                <w:t xml:space="preserve">Prostate cancer failure patterns after prostatectomy</w:t>
              </w:r>
            </w:hyperlink>
            <w:r w:rsidDel="00000000" w:rsidR="00000000" w:rsidRPr="00000000">
              <w:rPr>
                <w:sz w:val="18"/>
                <w:szCs w:val="18"/>
                <w:rtl w:val="0"/>
              </w:rPr>
              <w:t xml:space="preserve">]</w:t>
            </w:r>
          </w:p>
          <w:p w:rsidR="00000000" w:rsidDel="00000000" w:rsidP="00000000" w:rsidRDefault="00000000" w:rsidRPr="00000000" w14:paraId="00000C00">
            <w:pPr>
              <w:ind w:left="0" w:firstLine="0"/>
              <w:rPr>
                <w:sz w:val="18"/>
                <w:szCs w:val="18"/>
              </w:rPr>
            </w:pPr>
            <w:r w:rsidDel="00000000" w:rsidR="00000000" w:rsidRPr="00000000">
              <w:rPr>
                <w:sz w:val="18"/>
                <w:szCs w:val="18"/>
                <w:rtl w:val="0"/>
              </w:rPr>
              <w:t xml:space="preserve">ARRO: [</w:t>
            </w:r>
            <w:hyperlink r:id="rId669">
              <w:r w:rsidDel="00000000" w:rsidR="00000000" w:rsidRPr="00000000">
                <w:rPr>
                  <w:sz w:val="18"/>
                  <w:szCs w:val="18"/>
                  <w:rtl w:val="0"/>
                </w:rPr>
                <w:t xml:space="preserve">HDR prostate brachytherapy</w:t>
              </w:r>
            </w:hyperlink>
            <w:r w:rsidDel="00000000" w:rsidR="00000000" w:rsidRPr="00000000">
              <w:rPr>
                <w:sz w:val="18"/>
                <w:szCs w:val="18"/>
                <w:rtl w:val="0"/>
              </w:rPr>
              <w:t xml:space="preserve">].</w:t>
            </w:r>
          </w:p>
          <w:p w:rsidR="00000000" w:rsidDel="00000000" w:rsidP="00000000" w:rsidRDefault="00000000" w:rsidRPr="00000000" w14:paraId="00000C01">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C02">
            <w:pPr>
              <w:numPr>
                <w:ilvl w:val="0"/>
                <w:numId w:val="20"/>
              </w:numPr>
              <w:ind w:right="200"/>
              <w:rPr>
                <w:sz w:val="18"/>
                <w:szCs w:val="18"/>
              </w:rPr>
            </w:pPr>
            <w:r w:rsidDel="00000000" w:rsidR="00000000" w:rsidRPr="00000000">
              <w:rPr>
                <w:sz w:val="18"/>
                <w:szCs w:val="18"/>
                <w:rtl w:val="0"/>
              </w:rPr>
              <w:t xml:space="preserve">eContour training module [</w:t>
            </w:r>
            <w:hyperlink r:id="rId670">
              <w:r w:rsidDel="00000000" w:rsidR="00000000" w:rsidRPr="00000000">
                <w:rPr>
                  <w:sz w:val="18"/>
                  <w:szCs w:val="18"/>
                  <w:rtl w:val="0"/>
                </w:rPr>
                <w:t xml:space="preserve">Intact prostate</w:t>
              </w:r>
            </w:hyperlink>
            <w:r w:rsidDel="00000000" w:rsidR="00000000" w:rsidRPr="00000000">
              <w:rPr>
                <w:sz w:val="18"/>
                <w:szCs w:val="18"/>
                <w:rtl w:val="0"/>
              </w:rPr>
              <w:t xml:space="preserve">], [</w:t>
            </w:r>
            <w:hyperlink r:id="rId671">
              <w:r w:rsidDel="00000000" w:rsidR="00000000" w:rsidRPr="00000000">
                <w:rPr>
                  <w:sz w:val="18"/>
                  <w:szCs w:val="18"/>
                  <w:rtl w:val="0"/>
                </w:rPr>
                <w:t xml:space="preserve">AVARO Prostate</w:t>
              </w:r>
            </w:hyperlink>
            <w:r w:rsidDel="00000000" w:rsidR="00000000" w:rsidRPr="00000000">
              <w:rPr>
                <w:sz w:val="18"/>
                <w:szCs w:val="18"/>
                <w:rtl w:val="0"/>
              </w:rPr>
              <w:t xml:space="preserve">]</w:t>
            </w:r>
          </w:p>
          <w:p w:rsidR="00000000" w:rsidDel="00000000" w:rsidP="00000000" w:rsidRDefault="00000000" w:rsidRPr="00000000" w14:paraId="00000C03">
            <w:pPr>
              <w:numPr>
                <w:ilvl w:val="0"/>
                <w:numId w:val="20"/>
              </w:numPr>
              <w:ind w:right="200"/>
              <w:rPr>
                <w:sz w:val="18"/>
                <w:szCs w:val="18"/>
              </w:rPr>
            </w:pPr>
            <w:r w:rsidDel="00000000" w:rsidR="00000000" w:rsidRPr="00000000">
              <w:rPr>
                <w:sz w:val="18"/>
                <w:szCs w:val="18"/>
                <w:rtl w:val="0"/>
              </w:rPr>
              <w:t xml:space="preserve">eContour cases [</w:t>
            </w:r>
            <w:hyperlink r:id="rId672">
              <w:r w:rsidDel="00000000" w:rsidR="00000000" w:rsidRPr="00000000">
                <w:rPr>
                  <w:sz w:val="18"/>
                  <w:szCs w:val="18"/>
                  <w:rtl w:val="0"/>
                </w:rPr>
                <w:t xml:space="preserve">intact conventional prostate</w:t>
              </w:r>
            </w:hyperlink>
            <w:r w:rsidDel="00000000" w:rsidR="00000000" w:rsidRPr="00000000">
              <w:rPr>
                <w:sz w:val="18"/>
                <w:szCs w:val="18"/>
                <w:rtl w:val="0"/>
              </w:rPr>
              <w:t xml:space="preserve">] and [</w:t>
            </w:r>
            <w:hyperlink r:id="rId673">
              <w:r w:rsidDel="00000000" w:rsidR="00000000" w:rsidRPr="00000000">
                <w:rPr>
                  <w:sz w:val="18"/>
                  <w:szCs w:val="18"/>
                  <w:rtl w:val="0"/>
                </w:rPr>
                <w:t xml:space="preserve">intact prostate hypofractionation</w:t>
              </w:r>
            </w:hyperlink>
            <w:r w:rsidDel="00000000" w:rsidR="00000000" w:rsidRPr="00000000">
              <w:rPr>
                <w:sz w:val="18"/>
                <w:szCs w:val="18"/>
                <w:rtl w:val="0"/>
              </w:rPr>
              <w:t xml:space="preserve">].</w:t>
            </w:r>
          </w:p>
          <w:p w:rsidR="00000000" w:rsidDel="00000000" w:rsidP="00000000" w:rsidRDefault="00000000" w:rsidRPr="00000000" w14:paraId="00000C04">
            <w:pPr>
              <w:numPr>
                <w:ilvl w:val="0"/>
                <w:numId w:val="20"/>
              </w:numPr>
              <w:ind w:right="200"/>
              <w:rPr>
                <w:sz w:val="18"/>
                <w:szCs w:val="18"/>
              </w:rPr>
            </w:pPr>
            <w:r w:rsidDel="00000000" w:rsidR="00000000" w:rsidRPr="00000000">
              <w:rPr>
                <w:sz w:val="18"/>
                <w:szCs w:val="18"/>
                <w:rtl w:val="0"/>
              </w:rPr>
              <w:t xml:space="preserve">RTOG pelvic normal tissue contouring guidelines [</w:t>
            </w:r>
            <w:hyperlink r:id="rId674">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675">
              <w:r w:rsidDel="00000000" w:rsidR="00000000" w:rsidRPr="00000000">
                <w:rPr>
                  <w:sz w:val="18"/>
                  <w:szCs w:val="18"/>
                  <w:rtl w:val="0"/>
                </w:rPr>
                <w:t xml:space="preserve">Male normal pelvis Atlas</w:t>
              </w:r>
            </w:hyperlink>
            <w:r w:rsidDel="00000000" w:rsidR="00000000" w:rsidRPr="00000000">
              <w:rPr>
                <w:sz w:val="18"/>
                <w:szCs w:val="18"/>
                <w:rtl w:val="0"/>
              </w:rPr>
              <w:t xml:space="preserve">] </w:t>
            </w:r>
          </w:p>
          <w:p w:rsidR="00000000" w:rsidDel="00000000" w:rsidP="00000000" w:rsidRDefault="00000000" w:rsidRPr="00000000" w14:paraId="00000C05">
            <w:pPr>
              <w:numPr>
                <w:ilvl w:val="0"/>
                <w:numId w:val="20"/>
              </w:numPr>
              <w:ind w:right="200"/>
              <w:rPr>
                <w:sz w:val="18"/>
                <w:szCs w:val="18"/>
              </w:rPr>
            </w:pPr>
            <w:r w:rsidDel="00000000" w:rsidR="00000000" w:rsidRPr="00000000">
              <w:rPr>
                <w:sz w:val="18"/>
                <w:szCs w:val="18"/>
                <w:rtl w:val="0"/>
              </w:rPr>
              <w:t xml:space="preserve">RTOG PLNs for prostate cancer [</w:t>
            </w:r>
            <w:hyperlink r:id="rId676">
              <w:r w:rsidDel="00000000" w:rsidR="00000000" w:rsidRPr="00000000">
                <w:rPr>
                  <w:sz w:val="18"/>
                  <w:szCs w:val="18"/>
                  <w:rtl w:val="0"/>
                </w:rPr>
                <w:t xml:space="preserve">Harris IJROBP '15</w:t>
              </w:r>
            </w:hyperlink>
            <w:r w:rsidDel="00000000" w:rsidR="00000000" w:rsidRPr="00000000">
              <w:rPr>
                <w:sz w:val="18"/>
                <w:szCs w:val="18"/>
                <w:rtl w:val="0"/>
              </w:rPr>
              <w:t xml:space="preserve">, </w:t>
            </w:r>
            <w:hyperlink r:id="rId677">
              <w:r w:rsidDel="00000000" w:rsidR="00000000" w:rsidRPr="00000000">
                <w:rPr>
                  <w:sz w:val="18"/>
                  <w:szCs w:val="18"/>
                  <w:rtl w:val="0"/>
                </w:rPr>
                <w:t xml:space="preserve">RTOG Contouring Atlas</w:t>
              </w:r>
            </w:hyperlink>
            <w:r w:rsidDel="00000000" w:rsidR="00000000" w:rsidRPr="00000000">
              <w:rPr>
                <w:sz w:val="18"/>
                <w:szCs w:val="18"/>
                <w:rtl w:val="0"/>
              </w:rPr>
              <w:t xml:space="preserve">]</w:t>
            </w:r>
          </w:p>
          <w:p w:rsidR="00000000" w:rsidDel="00000000" w:rsidP="00000000" w:rsidRDefault="00000000" w:rsidRPr="00000000" w14:paraId="00000C06">
            <w:pPr>
              <w:numPr>
                <w:ilvl w:val="0"/>
                <w:numId w:val="20"/>
              </w:numPr>
              <w:ind w:right="60"/>
              <w:rPr>
                <w:sz w:val="18"/>
                <w:szCs w:val="18"/>
              </w:rPr>
            </w:pPr>
            <w:r w:rsidDel="00000000" w:rsidR="00000000" w:rsidRPr="00000000">
              <w:rPr>
                <w:sz w:val="18"/>
                <w:szCs w:val="18"/>
                <w:rtl w:val="0"/>
              </w:rPr>
              <w:t xml:space="preserve">Combined RMH and RTOG guidelines [</w:t>
            </w:r>
            <w:hyperlink r:id="rId678">
              <w:r w:rsidDel="00000000" w:rsidR="00000000" w:rsidRPr="00000000">
                <w:rPr>
                  <w:sz w:val="18"/>
                  <w:szCs w:val="18"/>
                  <w:rtl w:val="0"/>
                </w:rPr>
                <w:t xml:space="preserve">Harris IJROBP '15</w:t>
              </w:r>
            </w:hyperlink>
            <w:r w:rsidDel="00000000" w:rsidR="00000000" w:rsidRPr="00000000">
              <w:rPr>
                <w:sz w:val="18"/>
                <w:szCs w:val="18"/>
                <w:rtl w:val="0"/>
              </w:rPr>
              <w:t xml:space="preserve">]: See Table 2. Atlas in Supplement.</w:t>
            </w:r>
          </w:p>
          <w:p w:rsidR="00000000" w:rsidDel="00000000" w:rsidP="00000000" w:rsidRDefault="00000000" w:rsidRPr="00000000" w14:paraId="00000C07">
            <w:pPr>
              <w:numPr>
                <w:ilvl w:val="1"/>
                <w:numId w:val="20"/>
              </w:numPr>
              <w:ind w:left="1440" w:right="60" w:hanging="360"/>
              <w:rPr>
                <w:sz w:val="18"/>
                <w:szCs w:val="18"/>
              </w:rPr>
            </w:pPr>
            <w:r w:rsidDel="00000000" w:rsidR="00000000" w:rsidRPr="00000000">
              <w:rPr>
                <w:sz w:val="18"/>
                <w:szCs w:val="18"/>
                <w:rtl w:val="0"/>
              </w:rPr>
              <w:t xml:space="preserve">Start at L5/S1 superiorly. Add 0.7 cm to vessels.</w:t>
            </w:r>
          </w:p>
          <w:p w:rsidR="00000000" w:rsidDel="00000000" w:rsidP="00000000" w:rsidRDefault="00000000" w:rsidRPr="00000000" w14:paraId="00000C08">
            <w:pPr>
              <w:numPr>
                <w:ilvl w:val="1"/>
                <w:numId w:val="20"/>
              </w:numPr>
              <w:ind w:left="1440" w:right="60" w:hanging="360"/>
              <w:rPr>
                <w:sz w:val="18"/>
                <w:szCs w:val="18"/>
              </w:rPr>
            </w:pPr>
            <w:r w:rsidDel="00000000" w:rsidR="00000000" w:rsidRPr="00000000">
              <w:rPr>
                <w:sz w:val="18"/>
                <w:szCs w:val="18"/>
                <w:rtl w:val="0"/>
              </w:rPr>
              <w:t xml:space="preserve">Presacrals to S3 should use a 1.2 cm brush instead of a 1.0 cm brush. Ensure entire width of sacrum is included.</w:t>
            </w:r>
          </w:p>
          <w:p w:rsidR="00000000" w:rsidDel="00000000" w:rsidP="00000000" w:rsidRDefault="00000000" w:rsidRPr="00000000" w14:paraId="00000C09">
            <w:pPr>
              <w:numPr>
                <w:ilvl w:val="1"/>
                <w:numId w:val="20"/>
              </w:numPr>
              <w:ind w:left="1440" w:right="60" w:hanging="360"/>
              <w:rPr>
                <w:sz w:val="18"/>
                <w:szCs w:val="18"/>
              </w:rPr>
            </w:pPr>
            <w:r w:rsidDel="00000000" w:rsidR="00000000" w:rsidRPr="00000000">
              <w:rPr>
                <w:sz w:val="18"/>
                <w:szCs w:val="18"/>
                <w:rtl w:val="0"/>
              </w:rPr>
              <w:t xml:space="preserve">Connect internal and external iliac volumes with a 1.8 cm strip. </w:t>
            </w:r>
          </w:p>
          <w:p w:rsidR="00000000" w:rsidDel="00000000" w:rsidP="00000000" w:rsidRDefault="00000000" w:rsidRPr="00000000" w14:paraId="00000C0A">
            <w:pPr>
              <w:numPr>
                <w:ilvl w:val="1"/>
                <w:numId w:val="20"/>
              </w:numPr>
              <w:ind w:left="1440" w:right="60" w:hanging="360"/>
              <w:rPr>
                <w:sz w:val="18"/>
                <w:szCs w:val="18"/>
              </w:rPr>
            </w:pPr>
            <w:r w:rsidDel="00000000" w:rsidR="00000000" w:rsidRPr="00000000">
              <w:rPr>
                <w:sz w:val="18"/>
                <w:szCs w:val="18"/>
                <w:rtl w:val="0"/>
              </w:rPr>
              <w:t xml:space="preserve">Obturator region is a 1.8 cm wide strip. Stop 1 cm above pubic symphysis (RTOG stops at symphysis).</w:t>
            </w:r>
          </w:p>
          <w:p w:rsidR="00000000" w:rsidDel="00000000" w:rsidP="00000000" w:rsidRDefault="00000000" w:rsidRPr="00000000" w14:paraId="00000C0B">
            <w:pPr>
              <w:numPr>
                <w:ilvl w:val="1"/>
                <w:numId w:val="20"/>
              </w:numPr>
              <w:ind w:left="1440" w:right="60" w:hanging="360"/>
              <w:rPr>
                <w:sz w:val="18"/>
                <w:szCs w:val="18"/>
              </w:rPr>
            </w:pPr>
            <w:r w:rsidDel="00000000" w:rsidR="00000000" w:rsidRPr="00000000">
              <w:rPr>
                <w:sz w:val="18"/>
                <w:szCs w:val="18"/>
                <w:rtl w:val="0"/>
              </w:rPr>
              <w:t xml:space="preserve">Exclude bowel + 3 mm margin from lymph node volumes.</w:t>
            </w:r>
          </w:p>
          <w:p w:rsidR="00000000" w:rsidDel="00000000" w:rsidP="00000000" w:rsidRDefault="00000000" w:rsidRPr="00000000" w14:paraId="00000C0C">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C0D">
            <w:pPr>
              <w:numPr>
                <w:ilvl w:val="0"/>
                <w:numId w:val="31"/>
              </w:numPr>
              <w:rPr>
                <w:sz w:val="18"/>
                <w:szCs w:val="18"/>
              </w:rPr>
            </w:pPr>
            <w:r w:rsidDel="00000000" w:rsidR="00000000" w:rsidRPr="00000000">
              <w:rPr>
                <w:sz w:val="18"/>
                <w:szCs w:val="18"/>
                <w:rtl w:val="0"/>
              </w:rPr>
              <w:t xml:space="preserve">Excellent Prostate LDR review article [</w:t>
            </w:r>
            <w:hyperlink r:id="rId679">
              <w:r w:rsidDel="00000000" w:rsidR="00000000" w:rsidRPr="00000000">
                <w:rPr>
                  <w:sz w:val="18"/>
                  <w:szCs w:val="18"/>
                  <w:rtl w:val="0"/>
                </w:rPr>
                <w:t xml:space="preserve">Stish TAU '18</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0E">
            <w:pPr>
              <w:numPr>
                <w:ilvl w:val="0"/>
                <w:numId w:val="31"/>
              </w:numPr>
              <w:rPr>
                <w:sz w:val="18"/>
                <w:szCs w:val="18"/>
              </w:rPr>
            </w:pPr>
            <w:r w:rsidDel="00000000" w:rsidR="00000000" w:rsidRPr="00000000">
              <w:rPr>
                <w:sz w:val="18"/>
                <w:szCs w:val="18"/>
                <w:rtl w:val="0"/>
              </w:rPr>
              <w:t xml:space="preserve">Excellent Prostate HDR monotherapy review article [</w:t>
            </w:r>
            <w:hyperlink r:id="rId680">
              <w:r w:rsidDel="00000000" w:rsidR="00000000" w:rsidRPr="00000000">
                <w:rPr>
                  <w:sz w:val="18"/>
                  <w:szCs w:val="18"/>
                  <w:rtl w:val="0"/>
                </w:rPr>
                <w:t xml:space="preserve">Demanes BT '14</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0F">
            <w:pPr>
              <w:numPr>
                <w:ilvl w:val="0"/>
                <w:numId w:val="31"/>
              </w:numPr>
              <w:rPr>
                <w:sz w:val="18"/>
                <w:szCs w:val="18"/>
              </w:rPr>
            </w:pPr>
            <w:r w:rsidDel="00000000" w:rsidR="00000000" w:rsidRPr="00000000">
              <w:rPr>
                <w:sz w:val="18"/>
                <w:szCs w:val="18"/>
                <w:rtl w:val="0"/>
              </w:rPr>
              <w:t xml:space="preserve">HDR BT in the treatment of prostate cancer [</w:t>
            </w:r>
            <w:hyperlink r:id="rId681">
              <w:r w:rsidDel="00000000" w:rsidR="00000000" w:rsidRPr="00000000">
                <w:rPr>
                  <w:sz w:val="18"/>
                  <w:szCs w:val="18"/>
                  <w:rtl w:val="0"/>
                </w:rPr>
                <w:t xml:space="preserve">Mendez and Morton TAU '18</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0">
            <w:pPr>
              <w:numPr>
                <w:ilvl w:val="0"/>
                <w:numId w:val="31"/>
              </w:numPr>
              <w:rPr>
                <w:sz w:val="18"/>
                <w:szCs w:val="18"/>
              </w:rPr>
            </w:pPr>
            <w:r w:rsidDel="00000000" w:rsidR="00000000" w:rsidRPr="00000000">
              <w:rPr>
                <w:sz w:val="18"/>
                <w:szCs w:val="18"/>
                <w:rtl w:val="0"/>
              </w:rPr>
              <w:t xml:space="preserve">Optimal therapy for localized PrCa: recreation of the self-fulfilling prophecy w Combo BT? [</w:t>
            </w:r>
            <w:hyperlink r:id="rId682">
              <w:r w:rsidDel="00000000" w:rsidR="00000000" w:rsidRPr="00000000">
                <w:rPr>
                  <w:sz w:val="18"/>
                  <w:szCs w:val="18"/>
                  <w:rtl w:val="0"/>
                </w:rPr>
                <w:t xml:space="preserve">Spratt/Carroll JCO '18</w:t>
              </w:r>
            </w:hyperlink>
            <w:r w:rsidDel="00000000" w:rsidR="00000000" w:rsidRPr="00000000">
              <w:rPr>
                <w:sz w:val="18"/>
                <w:szCs w:val="18"/>
                <w:rtl w:val="0"/>
              </w:rPr>
              <w:t xml:space="preserve">] </w:t>
            </w:r>
            <w:hyperlink w:anchor="kix.6xx8kqrbj7i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1">
            <w:pPr>
              <w:numPr>
                <w:ilvl w:val="0"/>
                <w:numId w:val="31"/>
              </w:numPr>
              <w:rPr>
                <w:sz w:val="18"/>
                <w:szCs w:val="18"/>
              </w:rPr>
            </w:pPr>
            <w:r w:rsidDel="00000000" w:rsidR="00000000" w:rsidRPr="00000000">
              <w:rPr>
                <w:sz w:val="18"/>
                <w:szCs w:val="18"/>
                <w:rtl w:val="0"/>
              </w:rPr>
              <w:t xml:space="preserve">Natural history of progression of PSA recurrence after EBRT [</w:t>
            </w:r>
            <w:hyperlink r:id="rId683">
              <w:r w:rsidDel="00000000" w:rsidR="00000000" w:rsidRPr="00000000">
                <w:rPr>
                  <w:sz w:val="18"/>
                  <w:szCs w:val="18"/>
                  <w:rtl w:val="0"/>
                </w:rPr>
                <w:t xml:space="preserve">Zumsteg Eur Urol '15</w:t>
              </w:r>
            </w:hyperlink>
            <w:r w:rsidDel="00000000" w:rsidR="00000000" w:rsidRPr="00000000">
              <w:rPr>
                <w:sz w:val="18"/>
                <w:szCs w:val="18"/>
                <w:rtl w:val="0"/>
              </w:rPr>
              <w:t xml:space="preserve">]: 75.6-86.4 Gy </w:t>
            </w:r>
            <w:hyperlink w:anchor="_gdeho2qslf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2">
            <w:pPr>
              <w:numPr>
                <w:ilvl w:val="0"/>
                <w:numId w:val="31"/>
              </w:numPr>
              <w:rPr>
                <w:sz w:val="18"/>
                <w:szCs w:val="18"/>
              </w:rPr>
            </w:pPr>
            <w:r w:rsidDel="00000000" w:rsidR="00000000" w:rsidRPr="00000000">
              <w:rPr>
                <w:sz w:val="18"/>
                <w:szCs w:val="18"/>
                <w:rtl w:val="0"/>
              </w:rPr>
              <w:t xml:space="preserve">MSKCC Patterns of Recurrence after EBRT to Prostate [</w:t>
            </w:r>
            <w:hyperlink r:id="rId684">
              <w:r w:rsidDel="00000000" w:rsidR="00000000" w:rsidRPr="00000000">
                <w:rPr>
                  <w:sz w:val="18"/>
                  <w:szCs w:val="18"/>
                  <w:rtl w:val="0"/>
                </w:rPr>
                <w:t xml:space="preserve">Zumsteg JUro '15</w:t>
              </w:r>
            </w:hyperlink>
            <w:r w:rsidDel="00000000" w:rsidR="00000000" w:rsidRPr="00000000">
              <w:rPr>
                <w:sz w:val="18"/>
                <w:szCs w:val="18"/>
                <w:rtl w:val="0"/>
              </w:rPr>
              <w:t xml:space="preserve">]: Retro. Median 81 Gy/45 (1.8 Gy).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3">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C14">
            <w:pPr>
              <w:numPr>
                <w:ilvl w:val="0"/>
                <w:numId w:val="98"/>
              </w:numPr>
              <w:rPr>
                <w:sz w:val="18"/>
                <w:szCs w:val="18"/>
              </w:rPr>
            </w:pPr>
            <w:hyperlink r:id="rId685">
              <w:r w:rsidDel="00000000" w:rsidR="00000000" w:rsidRPr="00000000">
                <w:rPr>
                  <w:sz w:val="18"/>
                  <w:szCs w:val="18"/>
                  <w:rtl w:val="0"/>
                </w:rPr>
                <w:t xml:space="preserve">ASTRO/AUA/SUO Guideline on Clinically Localized Prostate Cancer </w:t>
              </w:r>
            </w:hyperlink>
            <w:r w:rsidDel="00000000" w:rsidR="00000000" w:rsidRPr="00000000">
              <w:rPr>
                <w:i w:val="1"/>
                <w:sz w:val="18"/>
                <w:szCs w:val="18"/>
                <w:rtl w:val="0"/>
              </w:rPr>
              <w:t xml:space="preserve">April 2017</w:t>
            </w:r>
            <w:r w:rsidDel="00000000" w:rsidR="00000000" w:rsidRPr="00000000">
              <w:rPr>
                <w:rtl w:val="0"/>
              </w:rPr>
            </w:r>
          </w:p>
          <w:p w:rsidR="00000000" w:rsidDel="00000000" w:rsidP="00000000" w:rsidRDefault="00000000" w:rsidRPr="00000000" w14:paraId="00000C15">
            <w:pPr>
              <w:numPr>
                <w:ilvl w:val="0"/>
                <w:numId w:val="98"/>
              </w:numPr>
              <w:rPr>
                <w:sz w:val="18"/>
                <w:szCs w:val="18"/>
              </w:rPr>
            </w:pPr>
            <w:r w:rsidDel="00000000" w:rsidR="00000000" w:rsidRPr="00000000">
              <w:rPr>
                <w:sz w:val="18"/>
                <w:szCs w:val="18"/>
                <w:rtl w:val="0"/>
              </w:rPr>
              <w:t xml:space="preserve">ASCO Guideline: </w:t>
            </w:r>
            <w:hyperlink r:id="rId686">
              <w:r w:rsidDel="00000000" w:rsidR="00000000" w:rsidRPr="00000000">
                <w:rPr>
                  <w:sz w:val="18"/>
                  <w:szCs w:val="18"/>
                  <w:rtl w:val="0"/>
                </w:rPr>
                <w:t xml:space="preserve">Clinically Localized Prostate Cancer</w:t>
              </w:r>
            </w:hyperlink>
            <w:r w:rsidDel="00000000" w:rsidR="00000000" w:rsidRPr="00000000">
              <w:rPr>
                <w:i w:val="1"/>
                <w:sz w:val="18"/>
                <w:szCs w:val="18"/>
                <w:rtl w:val="0"/>
              </w:rPr>
              <w:t xml:space="preserve"> September 5, 2018</w:t>
            </w:r>
          </w:p>
          <w:p w:rsidR="00000000" w:rsidDel="00000000" w:rsidP="00000000" w:rsidRDefault="00000000" w:rsidRPr="00000000" w14:paraId="00000C16">
            <w:pPr>
              <w:numPr>
                <w:ilvl w:val="0"/>
                <w:numId w:val="98"/>
              </w:numPr>
              <w:rPr>
                <w:i w:val="1"/>
                <w:sz w:val="18"/>
                <w:szCs w:val="18"/>
              </w:rPr>
            </w:pPr>
            <w:hyperlink r:id="rId687">
              <w:r w:rsidDel="00000000" w:rsidR="00000000" w:rsidRPr="00000000">
                <w:rPr>
                  <w:sz w:val="18"/>
                  <w:szCs w:val="18"/>
                  <w:rtl w:val="0"/>
                </w:rPr>
                <w:t xml:space="preserve">ASCO Guideline: Optimum Imaging Strategies for Advanced Prostate Cancer</w:t>
              </w:r>
            </w:hyperlink>
            <w:r w:rsidDel="00000000" w:rsidR="00000000" w:rsidRPr="00000000">
              <w:rPr>
                <w:sz w:val="18"/>
                <w:szCs w:val="18"/>
                <w:rtl w:val="0"/>
              </w:rPr>
              <w:t xml:space="preserve"> </w:t>
            </w:r>
            <w:r w:rsidDel="00000000" w:rsidR="00000000" w:rsidRPr="00000000">
              <w:rPr>
                <w:i w:val="1"/>
                <w:sz w:val="18"/>
                <w:szCs w:val="18"/>
                <w:rtl w:val="0"/>
              </w:rPr>
              <w:t xml:space="preserve">January 15, 2020</w:t>
            </w:r>
          </w:p>
          <w:p w:rsidR="00000000" w:rsidDel="00000000" w:rsidP="00000000" w:rsidRDefault="00000000" w:rsidRPr="00000000" w14:paraId="00000C17">
            <w:pPr>
              <w:numPr>
                <w:ilvl w:val="0"/>
                <w:numId w:val="98"/>
              </w:numPr>
              <w:rPr>
                <w:i w:val="1"/>
                <w:sz w:val="18"/>
                <w:szCs w:val="18"/>
              </w:rPr>
            </w:pPr>
            <w:r w:rsidDel="00000000" w:rsidR="00000000" w:rsidRPr="00000000">
              <w:rPr>
                <w:sz w:val="18"/>
                <w:szCs w:val="18"/>
                <w:rtl w:val="0"/>
              </w:rPr>
              <w:t xml:space="preserve">ASTRO/ASCO/AUA </w:t>
            </w:r>
            <w:hyperlink r:id="rId688">
              <w:r w:rsidDel="00000000" w:rsidR="00000000" w:rsidRPr="00000000">
                <w:rPr>
                  <w:sz w:val="18"/>
                  <w:szCs w:val="18"/>
                  <w:rtl w:val="0"/>
                </w:rPr>
                <w:t xml:space="preserve">Hypofractionated Radiation Therapy for Localized Prostate Cancer Guidelines</w:t>
              </w:r>
            </w:hyperlink>
            <w:r w:rsidDel="00000000" w:rsidR="00000000" w:rsidRPr="00000000">
              <w:rPr>
                <w:sz w:val="18"/>
                <w:szCs w:val="18"/>
                <w:rtl w:val="0"/>
              </w:rPr>
              <w:t xml:space="preserve"> [</w:t>
            </w:r>
            <w:hyperlink r:id="rId689">
              <w:r w:rsidDel="00000000" w:rsidR="00000000" w:rsidRPr="00000000">
                <w:rPr>
                  <w:sz w:val="18"/>
                  <w:szCs w:val="18"/>
                  <w:rtl w:val="0"/>
                </w:rPr>
                <w:t xml:space="preserve">PRO '18]</w:t>
              </w:r>
            </w:hyperlink>
            <w:r w:rsidDel="00000000" w:rsidR="00000000" w:rsidRPr="00000000">
              <w:rPr>
                <w:rtl w:val="0"/>
              </w:rPr>
            </w:r>
          </w:p>
          <w:p w:rsidR="00000000" w:rsidDel="00000000" w:rsidP="00000000" w:rsidRDefault="00000000" w:rsidRPr="00000000" w14:paraId="00000C18">
            <w:pPr>
              <w:numPr>
                <w:ilvl w:val="0"/>
                <w:numId w:val="98"/>
              </w:numPr>
              <w:rPr>
                <w:sz w:val="18"/>
                <w:szCs w:val="18"/>
              </w:rPr>
            </w:pPr>
            <w:r w:rsidDel="00000000" w:rsidR="00000000" w:rsidRPr="00000000">
              <w:rPr>
                <w:sz w:val="18"/>
                <w:szCs w:val="18"/>
                <w:rtl w:val="0"/>
              </w:rPr>
              <w:t xml:space="preserve">AAPM/ABS/ASTRO/ACR/ESTRO guidelines [</w:t>
            </w:r>
            <w:hyperlink r:id="rId690">
              <w:r w:rsidDel="00000000" w:rsidR="00000000" w:rsidRPr="00000000">
                <w:rPr>
                  <w:sz w:val="18"/>
                  <w:szCs w:val="18"/>
                  <w:rtl w:val="0"/>
                </w:rPr>
                <w:t xml:space="preserve">Yamada BT '12</w:t>
              </w:r>
            </w:hyperlink>
            <w:r w:rsidDel="00000000" w:rsidR="00000000" w:rsidRPr="00000000">
              <w:rPr>
                <w:sz w:val="18"/>
                <w:szCs w:val="18"/>
                <w:rtl w:val="0"/>
              </w:rPr>
              <w:t xml:space="preserve">]</w:t>
            </w:r>
          </w:p>
          <w:p w:rsidR="00000000" w:rsidDel="00000000" w:rsidP="00000000" w:rsidRDefault="00000000" w:rsidRPr="00000000" w14:paraId="00000C19">
            <w:pPr>
              <w:numPr>
                <w:ilvl w:val="0"/>
                <w:numId w:val="98"/>
              </w:numPr>
              <w:rPr>
                <w:sz w:val="18"/>
                <w:szCs w:val="18"/>
              </w:rPr>
            </w:pPr>
            <w:r w:rsidDel="00000000" w:rsidR="00000000" w:rsidRPr="00000000">
              <w:rPr>
                <w:sz w:val="18"/>
                <w:szCs w:val="18"/>
                <w:rtl w:val="0"/>
              </w:rPr>
              <w:t xml:space="preserve">GEC/ESTRO guidelines on HDR BT for localized prostate cancer: An Update [</w:t>
            </w:r>
            <w:hyperlink r:id="rId691">
              <w:r w:rsidDel="00000000" w:rsidR="00000000" w:rsidRPr="00000000">
                <w:rPr>
                  <w:sz w:val="18"/>
                  <w:szCs w:val="18"/>
                  <w:rtl w:val="0"/>
                </w:rPr>
                <w:t xml:space="preserve">Hoskin RTO '13</w:t>
              </w:r>
            </w:hyperlink>
            <w:r w:rsidDel="00000000" w:rsidR="00000000" w:rsidRPr="00000000">
              <w:rPr>
                <w:sz w:val="18"/>
                <w:szCs w:val="18"/>
                <w:rtl w:val="0"/>
              </w:rPr>
              <w:t xml:space="preserve">]</w:t>
            </w:r>
          </w:p>
          <w:p w:rsidR="00000000" w:rsidDel="00000000" w:rsidP="00000000" w:rsidRDefault="00000000" w:rsidRPr="00000000" w14:paraId="00000C1A">
            <w:pPr>
              <w:numPr>
                <w:ilvl w:val="0"/>
                <w:numId w:val="98"/>
              </w:numPr>
              <w:rPr>
                <w:sz w:val="18"/>
                <w:szCs w:val="18"/>
              </w:rPr>
            </w:pPr>
            <w:r w:rsidDel="00000000" w:rsidR="00000000" w:rsidRPr="00000000">
              <w:rPr>
                <w:sz w:val="18"/>
                <w:szCs w:val="18"/>
                <w:rtl w:val="0"/>
              </w:rPr>
              <w:t xml:space="preserve">ASCO/CCO Guideline: </w:t>
            </w:r>
            <w:hyperlink r:id="rId692">
              <w:r w:rsidDel="00000000" w:rsidR="00000000" w:rsidRPr="00000000">
                <w:rPr>
                  <w:sz w:val="18"/>
                  <w:szCs w:val="18"/>
                  <w:rtl w:val="0"/>
                </w:rPr>
                <w:t xml:space="preserve">Brachytherapy for Patients with Prostate Cancer</w:t>
              </w:r>
            </w:hyperlink>
            <w:r w:rsidDel="00000000" w:rsidR="00000000" w:rsidRPr="00000000">
              <w:rPr>
                <w:i w:val="1"/>
                <w:sz w:val="18"/>
                <w:szCs w:val="18"/>
                <w:rtl w:val="0"/>
              </w:rPr>
              <w:t xml:space="preserve"> March 27, 2017</w:t>
            </w:r>
            <w:r w:rsidDel="00000000" w:rsidR="00000000" w:rsidRPr="00000000">
              <w:rPr>
                <w:rtl w:val="0"/>
              </w:rPr>
            </w:r>
          </w:p>
          <w:p w:rsidR="00000000" w:rsidDel="00000000" w:rsidP="00000000" w:rsidRDefault="00000000" w:rsidRPr="00000000" w14:paraId="00000C1B">
            <w:pPr>
              <w:numPr>
                <w:ilvl w:val="0"/>
                <w:numId w:val="98"/>
              </w:numPr>
              <w:rPr>
                <w:sz w:val="18"/>
                <w:szCs w:val="18"/>
              </w:rPr>
            </w:pPr>
            <w:r w:rsidDel="00000000" w:rsidR="00000000" w:rsidRPr="00000000">
              <w:rPr>
                <w:sz w:val="18"/>
                <w:szCs w:val="18"/>
                <w:rtl w:val="0"/>
              </w:rPr>
              <w:t xml:space="preserve">UK/AAPM Consensus on Normal Tissue Dose constraints for SBRT [</w:t>
            </w:r>
            <w:hyperlink r:id="rId693">
              <w:r w:rsidDel="00000000" w:rsidR="00000000" w:rsidRPr="00000000">
                <w:rPr>
                  <w:sz w:val="18"/>
                  <w:szCs w:val="18"/>
                  <w:rtl w:val="0"/>
                </w:rPr>
                <w:t xml:space="preserve">Hanna CO '18</w:t>
              </w:r>
            </w:hyperlink>
            <w:r w:rsidDel="00000000" w:rsidR="00000000" w:rsidRPr="00000000">
              <w:rPr>
                <w:sz w:val="18"/>
                <w:szCs w:val="18"/>
                <w:rtl w:val="0"/>
              </w:rPr>
              <w:t xml:space="preserve">].</w:t>
            </w:r>
          </w:p>
          <w:p w:rsidR="00000000" w:rsidDel="00000000" w:rsidP="00000000" w:rsidRDefault="00000000" w:rsidRPr="00000000" w14:paraId="00000C1C">
            <w:pPr>
              <w:ind w:left="0" w:right="200" w:firstLine="0"/>
              <w:rPr>
                <w:sz w:val="18"/>
                <w:szCs w:val="18"/>
              </w:rPr>
            </w:pPr>
            <w:r w:rsidDel="00000000" w:rsidR="00000000" w:rsidRPr="00000000">
              <w:rPr>
                <w:sz w:val="18"/>
                <w:szCs w:val="18"/>
                <w:rtl w:val="0"/>
              </w:rPr>
              <w:t xml:space="preserve">Relevant Accessible Radiation Protocols  </w:t>
              <w:tab/>
              <w:t xml:space="preserve"> </w:t>
            </w:r>
          </w:p>
          <w:p w:rsidR="00000000" w:rsidDel="00000000" w:rsidP="00000000" w:rsidRDefault="00000000" w:rsidRPr="00000000" w14:paraId="00000C1D">
            <w:pPr>
              <w:numPr>
                <w:ilvl w:val="0"/>
                <w:numId w:val="8"/>
              </w:numPr>
              <w:ind w:right="60"/>
              <w:rPr>
                <w:sz w:val="18"/>
                <w:szCs w:val="18"/>
              </w:rPr>
            </w:pPr>
            <w:r w:rsidDel="00000000" w:rsidR="00000000" w:rsidRPr="00000000">
              <w:rPr>
                <w:sz w:val="18"/>
                <w:szCs w:val="18"/>
                <w:rtl w:val="0"/>
              </w:rPr>
              <w:t xml:space="preserve">Standard fractionation</w:t>
            </w:r>
          </w:p>
          <w:p w:rsidR="00000000" w:rsidDel="00000000" w:rsidP="00000000" w:rsidRDefault="00000000" w:rsidRPr="00000000" w14:paraId="00000C1E">
            <w:pPr>
              <w:numPr>
                <w:ilvl w:val="1"/>
                <w:numId w:val="8"/>
              </w:numPr>
              <w:ind w:left="1440" w:hanging="360"/>
              <w:rPr>
                <w:sz w:val="18"/>
                <w:szCs w:val="18"/>
              </w:rPr>
            </w:pPr>
            <w:r w:rsidDel="00000000" w:rsidR="00000000" w:rsidRPr="00000000">
              <w:rPr>
                <w:sz w:val="18"/>
                <w:szCs w:val="18"/>
                <w:rtl w:val="0"/>
              </w:rPr>
              <w:t xml:space="preserve">RTOG 0815 [</w:t>
            </w:r>
            <w:hyperlink r:id="rId694">
              <w:r w:rsidDel="00000000" w:rsidR="00000000" w:rsidRPr="00000000">
                <w:rPr>
                  <w:sz w:val="18"/>
                  <w:szCs w:val="18"/>
                  <w:rtl w:val="0"/>
                </w:rPr>
                <w:t xml:space="preserve">Protocol</w:t>
              </w:r>
            </w:hyperlink>
            <w:r w:rsidDel="00000000" w:rsidR="00000000" w:rsidRPr="00000000">
              <w:rPr>
                <w:sz w:val="18"/>
                <w:szCs w:val="18"/>
                <w:rtl w:val="0"/>
              </w:rPr>
              <w:t xml:space="preserve">]: 79.2 Gy or EBRT ± brachy ± 6 mo ADT in IR prostate cancer. </w:t>
            </w:r>
            <w:hyperlink w:anchor="w4m1lnri8yl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F">
            <w:pPr>
              <w:numPr>
                <w:ilvl w:val="1"/>
                <w:numId w:val="8"/>
              </w:numPr>
              <w:ind w:left="1440" w:hanging="360"/>
              <w:rPr>
                <w:sz w:val="18"/>
                <w:szCs w:val="18"/>
              </w:rPr>
            </w:pPr>
            <w:r w:rsidDel="00000000" w:rsidR="00000000" w:rsidRPr="00000000">
              <w:rPr>
                <w:sz w:val="18"/>
                <w:szCs w:val="18"/>
                <w:rtl w:val="0"/>
              </w:rPr>
              <w:t xml:space="preserve">RTOG 0924 [</w:t>
            </w:r>
            <w:hyperlink r:id="rId695">
              <w:r w:rsidDel="00000000" w:rsidR="00000000" w:rsidRPr="00000000">
                <w:rPr>
                  <w:sz w:val="18"/>
                  <w:szCs w:val="18"/>
                  <w:rtl w:val="0"/>
                </w:rPr>
                <w:t xml:space="preserve">Protocol</w:t>
              </w:r>
            </w:hyperlink>
            <w:r w:rsidDel="00000000" w:rsidR="00000000" w:rsidRPr="00000000">
              <w:rPr>
                <w:sz w:val="18"/>
                <w:szCs w:val="18"/>
                <w:rtl w:val="0"/>
              </w:rPr>
              <w:t xml:space="preserve">]: 6 or 32 mo ADT + 79.2 Gy ± WPRT in unfavorable IR and fav HR pts. </w:t>
            </w:r>
            <w:hyperlink w:anchor="b9vs521mx0w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0">
            <w:pPr>
              <w:numPr>
                <w:ilvl w:val="0"/>
                <w:numId w:val="8"/>
              </w:numPr>
              <w:ind w:right="60"/>
              <w:rPr>
                <w:sz w:val="18"/>
                <w:szCs w:val="18"/>
              </w:rPr>
            </w:pPr>
            <w:r w:rsidDel="00000000" w:rsidR="00000000" w:rsidRPr="00000000">
              <w:rPr>
                <w:sz w:val="18"/>
                <w:szCs w:val="18"/>
                <w:rtl w:val="0"/>
              </w:rPr>
              <w:t xml:space="preserve">Hypo-fractionation</w:t>
            </w:r>
          </w:p>
          <w:p w:rsidR="00000000" w:rsidDel="00000000" w:rsidP="00000000" w:rsidRDefault="00000000" w:rsidRPr="00000000" w14:paraId="00000C21">
            <w:pPr>
              <w:numPr>
                <w:ilvl w:val="1"/>
                <w:numId w:val="8"/>
              </w:numPr>
              <w:ind w:left="1440" w:right="200" w:hanging="360"/>
              <w:rPr>
                <w:sz w:val="18"/>
                <w:szCs w:val="18"/>
              </w:rPr>
            </w:pPr>
            <w:r w:rsidDel="00000000" w:rsidR="00000000" w:rsidRPr="00000000">
              <w:rPr>
                <w:sz w:val="18"/>
                <w:szCs w:val="18"/>
                <w:rtl w:val="0"/>
              </w:rPr>
              <w:t xml:space="preserve">CHHiP old constraints from new rectal constraints paper (Table S1) [</w:t>
            </w:r>
            <w:hyperlink r:id="rId696">
              <w:r w:rsidDel="00000000" w:rsidR="00000000" w:rsidRPr="00000000">
                <w:rPr>
                  <w:sz w:val="18"/>
                  <w:szCs w:val="18"/>
                  <w:rtl w:val="0"/>
                </w:rPr>
                <w:t xml:space="preserve">Wilkins IJROBP '20</w:t>
              </w:r>
            </w:hyperlink>
            <w:r w:rsidDel="00000000" w:rsidR="00000000" w:rsidRPr="00000000">
              <w:rPr>
                <w:sz w:val="18"/>
                <w:szCs w:val="18"/>
                <w:rtl w:val="0"/>
              </w:rPr>
              <w:t xml:space="preserve">], new penile bulb mean &lt; 22 Gy for conventional with reduced margins [</w:t>
            </w:r>
            <w:hyperlink r:id="rId697">
              <w:r w:rsidDel="00000000" w:rsidR="00000000" w:rsidRPr="00000000">
                <w:rPr>
                  <w:sz w:val="18"/>
                  <w:szCs w:val="18"/>
                  <w:rtl w:val="0"/>
                </w:rPr>
                <w:t xml:space="preserve">Murray CTRO '20</w:t>
              </w:r>
            </w:hyperlink>
            <w:r w:rsidDel="00000000" w:rsidR="00000000" w:rsidRPr="00000000">
              <w:rPr>
                <w:sz w:val="18"/>
                <w:szCs w:val="18"/>
                <w:rtl w:val="0"/>
              </w:rPr>
              <w:t xml:space="preserve">]. </w:t>
            </w:r>
            <w:hyperlink w:anchor="ltcdvol1eoh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2">
            <w:pPr>
              <w:numPr>
                <w:ilvl w:val="1"/>
                <w:numId w:val="8"/>
              </w:numPr>
              <w:ind w:left="1440" w:hanging="360"/>
              <w:rPr>
                <w:sz w:val="18"/>
                <w:szCs w:val="18"/>
              </w:rPr>
            </w:pPr>
            <w:r w:rsidDel="00000000" w:rsidR="00000000" w:rsidRPr="00000000">
              <w:rPr>
                <w:sz w:val="18"/>
                <w:szCs w:val="18"/>
                <w:rtl w:val="0"/>
              </w:rPr>
              <w:t xml:space="preserve">PROFIT/OCOG [</w:t>
            </w:r>
            <w:hyperlink r:id="rId698">
              <w:r w:rsidDel="00000000" w:rsidR="00000000" w:rsidRPr="00000000">
                <w:rPr>
                  <w:sz w:val="18"/>
                  <w:szCs w:val="18"/>
                  <w:rtl w:val="0"/>
                </w:rPr>
                <w:t xml:space="preserve">Protocol (Supplement), Catton JCO '17]</w:t>
              </w:r>
            </w:hyperlink>
            <w:r w:rsidDel="00000000" w:rsidR="00000000" w:rsidRPr="00000000">
              <w:rPr>
                <w:sz w:val="18"/>
                <w:szCs w:val="18"/>
                <w:rtl w:val="0"/>
              </w:rPr>
              <w:t xml:space="preserve">: Noninferiority. IR. 78/39 vs. 60/20. </w:t>
            </w:r>
            <w:hyperlink w:anchor="aam7zelf5zz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3">
            <w:pPr>
              <w:numPr>
                <w:ilvl w:val="1"/>
                <w:numId w:val="8"/>
              </w:numPr>
              <w:ind w:left="1440" w:hanging="360"/>
              <w:rPr>
                <w:sz w:val="18"/>
                <w:szCs w:val="18"/>
              </w:rPr>
            </w:pPr>
            <w:r w:rsidDel="00000000" w:rsidR="00000000" w:rsidRPr="00000000">
              <w:rPr>
                <w:sz w:val="18"/>
                <w:szCs w:val="18"/>
                <w:rtl w:val="0"/>
              </w:rPr>
              <w:t xml:space="preserve">RTOG 0415 [</w:t>
            </w:r>
            <w:hyperlink r:id="rId699">
              <w:r w:rsidDel="00000000" w:rsidR="00000000" w:rsidRPr="00000000">
                <w:rPr>
                  <w:sz w:val="18"/>
                  <w:szCs w:val="18"/>
                  <w:rtl w:val="0"/>
                </w:rPr>
                <w:t xml:space="preserve">Protocol (Supplement), Lee JCO '16</w:t>
              </w:r>
            </w:hyperlink>
            <w:r w:rsidDel="00000000" w:rsidR="00000000" w:rsidRPr="00000000">
              <w:rPr>
                <w:sz w:val="18"/>
                <w:szCs w:val="18"/>
                <w:rtl w:val="0"/>
              </w:rPr>
              <w:t xml:space="preserve">, </w:t>
            </w:r>
            <w:hyperlink r:id="rId700">
              <w:r w:rsidDel="00000000" w:rsidR="00000000" w:rsidRPr="00000000">
                <w:rPr>
                  <w:sz w:val="18"/>
                  <w:szCs w:val="18"/>
                  <w:rtl w:val="0"/>
                </w:rPr>
                <w:t xml:space="preserve">Thor JTO '19</w:t>
              </w:r>
            </w:hyperlink>
            <w:r w:rsidDel="00000000" w:rsidR="00000000" w:rsidRPr="00000000">
              <w:rPr>
                <w:sz w:val="18"/>
                <w:szCs w:val="18"/>
                <w:rtl w:val="0"/>
              </w:rPr>
              <w:t xml:space="preserve">]: Noninferiority. 73.8/41 vs. 70/28 (2.5). </w:t>
            </w:r>
            <w:hyperlink w:anchor="8ovpmh11fezp">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C24">
            <w:pPr>
              <w:numPr>
                <w:ilvl w:val="0"/>
                <w:numId w:val="8"/>
              </w:numPr>
              <w:ind w:right="60"/>
              <w:rPr>
                <w:sz w:val="18"/>
                <w:szCs w:val="18"/>
              </w:rPr>
            </w:pPr>
            <w:r w:rsidDel="00000000" w:rsidR="00000000" w:rsidRPr="00000000">
              <w:rPr>
                <w:sz w:val="18"/>
                <w:szCs w:val="18"/>
                <w:rtl w:val="0"/>
              </w:rPr>
              <w:t xml:space="preserve">Stereotactic body radiotherapy (SBRT)</w:t>
            </w:r>
          </w:p>
          <w:p w:rsidR="00000000" w:rsidDel="00000000" w:rsidP="00000000" w:rsidRDefault="00000000" w:rsidRPr="00000000" w14:paraId="00000C25">
            <w:pPr>
              <w:numPr>
                <w:ilvl w:val="1"/>
                <w:numId w:val="8"/>
              </w:numPr>
              <w:ind w:left="1440" w:hanging="360"/>
              <w:rPr>
                <w:sz w:val="18"/>
                <w:szCs w:val="18"/>
              </w:rPr>
            </w:pPr>
            <w:r w:rsidDel="00000000" w:rsidR="00000000" w:rsidRPr="00000000">
              <w:rPr>
                <w:sz w:val="18"/>
                <w:szCs w:val="18"/>
                <w:rtl w:val="0"/>
              </w:rPr>
              <w:t xml:space="preserve">HYPO-RT-PC [</w:t>
            </w:r>
            <w:hyperlink r:id="rId701">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702">
              <w:r w:rsidDel="00000000" w:rsidR="00000000" w:rsidRPr="00000000">
                <w:rPr>
                  <w:sz w:val="18"/>
                  <w:szCs w:val="18"/>
                  <w:rtl w:val="0"/>
                </w:rPr>
                <w:t xml:space="preserve">Widmark ASTRO '16,</w:t>
              </w:r>
            </w:hyperlink>
            <w:r w:rsidDel="00000000" w:rsidR="00000000" w:rsidRPr="00000000">
              <w:rPr>
                <w:sz w:val="18"/>
                <w:szCs w:val="18"/>
                <w:rtl w:val="0"/>
              </w:rPr>
              <w:t xml:space="preserve"> </w:t>
            </w:r>
            <w:hyperlink r:id="rId703">
              <w:r w:rsidDel="00000000" w:rsidR="00000000" w:rsidRPr="00000000">
                <w:rPr>
                  <w:sz w:val="18"/>
                  <w:szCs w:val="18"/>
                  <w:rtl w:val="0"/>
                </w:rPr>
                <w:t xml:space="preserve">Lancet '19</w:t>
              </w:r>
            </w:hyperlink>
            <w:r w:rsidDel="00000000" w:rsidR="00000000" w:rsidRPr="00000000">
              <w:rPr>
                <w:sz w:val="18"/>
                <w:szCs w:val="18"/>
                <w:rtl w:val="0"/>
              </w:rPr>
              <w:t xml:space="preserve">, </w:t>
            </w:r>
            <w:hyperlink r:id="rId704">
              <w:r w:rsidDel="00000000" w:rsidR="00000000" w:rsidRPr="00000000">
                <w:rPr>
                  <w:sz w:val="18"/>
                  <w:szCs w:val="18"/>
                  <w:rtl w:val="0"/>
                </w:rPr>
                <w:t xml:space="preserve">Rasmusson IJROBP '20</w:t>
              </w:r>
            </w:hyperlink>
            <w:r w:rsidDel="00000000" w:rsidR="00000000" w:rsidRPr="00000000">
              <w:rPr>
                <w:sz w:val="18"/>
                <w:szCs w:val="18"/>
                <w:rtl w:val="0"/>
              </w:rPr>
              <w:t xml:space="preserve">]: 78/39 vs. 42.7/7 (6.1 Gy) qod.</w:t>
            </w:r>
          </w:p>
          <w:p w:rsidR="00000000" w:rsidDel="00000000" w:rsidP="00000000" w:rsidRDefault="00000000" w:rsidRPr="00000000" w14:paraId="00000C26">
            <w:pPr>
              <w:numPr>
                <w:ilvl w:val="1"/>
                <w:numId w:val="8"/>
              </w:numPr>
              <w:ind w:left="1440" w:hanging="360"/>
              <w:rPr>
                <w:sz w:val="18"/>
                <w:szCs w:val="18"/>
              </w:rPr>
            </w:pPr>
            <w:r w:rsidDel="00000000" w:rsidR="00000000" w:rsidRPr="00000000">
              <w:rPr>
                <w:sz w:val="18"/>
                <w:szCs w:val="18"/>
                <w:rtl w:val="0"/>
              </w:rPr>
              <w:t xml:space="preserve">RTOG 0938 [</w:t>
            </w:r>
            <w:hyperlink r:id="rId705">
              <w:r w:rsidDel="00000000" w:rsidR="00000000" w:rsidRPr="00000000">
                <w:rPr>
                  <w:sz w:val="18"/>
                  <w:szCs w:val="18"/>
                  <w:rtl w:val="0"/>
                </w:rPr>
                <w:t xml:space="preserve">Protocol</w:t>
              </w:r>
            </w:hyperlink>
            <w:hyperlink r:id="rId706">
              <w:r w:rsidDel="00000000" w:rsidR="00000000" w:rsidRPr="00000000">
                <w:rPr>
                  <w:sz w:val="18"/>
                  <w:szCs w:val="18"/>
                  <w:rtl w:val="0"/>
                </w:rPr>
                <w:t xml:space="preserve">]</w:t>
              </w:r>
            </w:hyperlink>
            <w:r w:rsidDel="00000000" w:rsidR="00000000" w:rsidRPr="00000000">
              <w:rPr>
                <w:sz w:val="18"/>
                <w:szCs w:val="18"/>
                <w:rtl w:val="0"/>
              </w:rPr>
              <w:t xml:space="preserve">: Phase II. 36.25/5 (7.25 Gy) over 15-17d vs. 51.6/12 (4.3 Gy). </w:t>
            </w:r>
            <w:hyperlink w:anchor="vpweyp85ssn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7">
            <w:pPr>
              <w:numPr>
                <w:ilvl w:val="1"/>
                <w:numId w:val="8"/>
              </w:numPr>
              <w:ind w:left="1440" w:hanging="360"/>
              <w:rPr>
                <w:sz w:val="18"/>
                <w:szCs w:val="18"/>
              </w:rPr>
            </w:pPr>
            <w:r w:rsidDel="00000000" w:rsidR="00000000" w:rsidRPr="00000000">
              <w:rPr>
                <w:sz w:val="18"/>
                <w:szCs w:val="18"/>
                <w:rtl w:val="0"/>
              </w:rPr>
              <w:t xml:space="preserve">PACE Arm B (non-surgical arm) [</w:t>
            </w:r>
            <w:hyperlink r:id="rId707">
              <w:r w:rsidDel="00000000" w:rsidR="00000000" w:rsidRPr="00000000">
                <w:rPr>
                  <w:sz w:val="18"/>
                  <w:szCs w:val="18"/>
                  <w:rtl w:val="0"/>
                </w:rPr>
                <w:t xml:space="preserve">Protocol (Supplement)</w:t>
              </w:r>
            </w:hyperlink>
            <w:r w:rsidDel="00000000" w:rsidR="00000000" w:rsidRPr="00000000">
              <w:rPr>
                <w:sz w:val="18"/>
                <w:szCs w:val="18"/>
                <w:rtl w:val="0"/>
              </w:rPr>
              <w:t xml:space="preserve">]: 78/39 (or 62/20) vs. 36.25/5. </w:t>
            </w:r>
            <w:hyperlink w:anchor="dhztl3v0sur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8">
            <w:pPr>
              <w:numPr>
                <w:ilvl w:val="0"/>
                <w:numId w:val="8"/>
              </w:numPr>
              <w:ind w:right="60"/>
              <w:rPr>
                <w:sz w:val="18"/>
                <w:szCs w:val="18"/>
              </w:rPr>
            </w:pPr>
            <w:r w:rsidDel="00000000" w:rsidR="00000000" w:rsidRPr="00000000">
              <w:rPr>
                <w:sz w:val="18"/>
                <w:szCs w:val="18"/>
                <w:rtl w:val="0"/>
              </w:rPr>
              <w:t xml:space="preserve">Combined external beam and brachytherapy</w:t>
            </w:r>
          </w:p>
          <w:p w:rsidR="00000000" w:rsidDel="00000000" w:rsidP="00000000" w:rsidRDefault="00000000" w:rsidRPr="00000000" w14:paraId="00000C29">
            <w:pPr>
              <w:numPr>
                <w:ilvl w:val="1"/>
                <w:numId w:val="8"/>
              </w:numPr>
              <w:ind w:left="1440" w:hanging="360"/>
              <w:rPr>
                <w:sz w:val="18"/>
                <w:szCs w:val="18"/>
              </w:rPr>
            </w:pPr>
            <w:r w:rsidDel="00000000" w:rsidR="00000000" w:rsidRPr="00000000">
              <w:rPr>
                <w:sz w:val="18"/>
                <w:szCs w:val="18"/>
                <w:rtl w:val="0"/>
              </w:rPr>
              <w:t xml:space="preserve">ASCENDE-RT [</w:t>
            </w:r>
            <w:hyperlink r:id="rId708">
              <w:r w:rsidDel="00000000" w:rsidR="00000000" w:rsidRPr="00000000">
                <w:rPr>
                  <w:sz w:val="18"/>
                  <w:szCs w:val="18"/>
                  <w:rtl w:val="0"/>
                </w:rPr>
                <w:t xml:space="preserve">Protocol (Supplement)</w:t>
              </w:r>
            </w:hyperlink>
            <w:r w:rsidDel="00000000" w:rsidR="00000000" w:rsidRPr="00000000">
              <w:rPr>
                <w:rFonts w:ascii="Cardo" w:cs="Cardo" w:eastAsia="Cardo" w:hAnsi="Cardo"/>
                <w:sz w:val="18"/>
                <w:szCs w:val="18"/>
                <w:rtl w:val="0"/>
              </w:rPr>
              <w:t xml:space="preserve">]: 8m ADT→ 46 Gy WPRT→ 32 Gy vs. I-125(115 Gy)→ 4m ADT. </w:t>
            </w:r>
            <w:hyperlink w:anchor="vkruo3hfpp9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A">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C2B">
            <w:pPr>
              <w:numPr>
                <w:ilvl w:val="0"/>
                <w:numId w:val="21"/>
              </w:numPr>
              <w:rPr>
                <w:sz w:val="18"/>
                <w:szCs w:val="18"/>
              </w:rPr>
            </w:pPr>
            <w:r w:rsidDel="00000000" w:rsidR="00000000" w:rsidRPr="00000000">
              <w:rPr>
                <w:sz w:val="18"/>
                <w:szCs w:val="18"/>
                <w:rtl w:val="0"/>
              </w:rPr>
              <w:t xml:space="preserve">UK Database </w:t>
            </w:r>
            <w:hyperlink r:id="rId709">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710">
              <w:r w:rsidDel="00000000" w:rsidR="00000000" w:rsidRPr="00000000">
                <w:rPr>
                  <w:sz w:val="18"/>
                  <w:szCs w:val="18"/>
                  <w:rtl w:val="0"/>
                </w:rPr>
                <w:t xml:space="preserve">Parry JCO '19</w:t>
              </w:r>
            </w:hyperlink>
            <w:r w:rsidDel="00000000" w:rsidR="00000000" w:rsidRPr="00000000">
              <w:rPr>
                <w:sz w:val="18"/>
                <w:szCs w:val="18"/>
                <w:rtl w:val="0"/>
              </w:rPr>
              <w:t xml:space="preserve">]: Retro. Prostate-only ± PLN IMRT.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C">
            <w:pPr>
              <w:numPr>
                <w:ilvl w:val="0"/>
                <w:numId w:val="21"/>
              </w:numPr>
              <w:rPr>
                <w:sz w:val="18"/>
                <w:szCs w:val="18"/>
              </w:rPr>
            </w:pPr>
            <w:r w:rsidDel="00000000" w:rsidR="00000000" w:rsidRPr="00000000">
              <w:rPr>
                <w:sz w:val="18"/>
                <w:szCs w:val="18"/>
                <w:rtl w:val="0"/>
              </w:rPr>
              <w:t xml:space="preserve">SBRT Meta for LR and IR (Figure 2 - excellent breakdown all modalities) [</w:t>
            </w:r>
            <w:hyperlink r:id="rId711">
              <w:r w:rsidDel="00000000" w:rsidR="00000000" w:rsidRPr="00000000">
                <w:rPr>
                  <w:sz w:val="18"/>
                  <w:szCs w:val="18"/>
                  <w:rtl w:val="0"/>
                </w:rPr>
                <w:t xml:space="preserve">Kishan JAMA Netw Open '19</w:t>
              </w:r>
            </w:hyperlink>
            <w:r w:rsidDel="00000000" w:rsidR="00000000" w:rsidRPr="00000000">
              <w:rPr>
                <w:sz w:val="18"/>
                <w:szCs w:val="18"/>
                <w:rtl w:val="0"/>
              </w:rPr>
              <w:t xml:space="preserve">]: 33.5-40/4-5</w:t>
            </w:r>
          </w:p>
          <w:p w:rsidR="00000000" w:rsidDel="00000000" w:rsidP="00000000" w:rsidRDefault="00000000" w:rsidRPr="00000000" w14:paraId="00000C2D">
            <w:pPr>
              <w:numPr>
                <w:ilvl w:val="0"/>
                <w:numId w:val="21"/>
              </w:numPr>
              <w:rPr>
                <w:sz w:val="18"/>
                <w:szCs w:val="18"/>
              </w:rPr>
            </w:pPr>
            <w:r w:rsidDel="00000000" w:rsidR="00000000" w:rsidRPr="00000000">
              <w:rPr>
                <w:sz w:val="18"/>
                <w:szCs w:val="18"/>
                <w:rtl w:val="0"/>
              </w:rPr>
              <w:t xml:space="preserve">CHHiP Acute Toxicity (Figure 4 - time points) [</w:t>
            </w:r>
            <w:hyperlink r:id="rId712">
              <w:r w:rsidDel="00000000" w:rsidR="00000000" w:rsidRPr="00000000">
                <w:rPr>
                  <w:sz w:val="18"/>
                  <w:szCs w:val="18"/>
                  <w:rtl w:val="0"/>
                </w:rPr>
                <w:t xml:space="preserve">Dearnaley Lanc Onc '16</w:t>
              </w:r>
            </w:hyperlink>
            <w:r w:rsidDel="00000000" w:rsidR="00000000" w:rsidRPr="00000000">
              <w:rPr>
                <w:sz w:val="18"/>
                <w:szCs w:val="18"/>
                <w:rtl w:val="0"/>
              </w:rPr>
              <w:t xml:space="preserve">]: Noninferiority. 74/37 vs. 57/19 vs. 60/20.</w:t>
            </w:r>
          </w:p>
          <w:p w:rsidR="00000000" w:rsidDel="00000000" w:rsidP="00000000" w:rsidRDefault="00000000" w:rsidRPr="00000000" w14:paraId="00000C2E">
            <w:pPr>
              <w:numPr>
                <w:ilvl w:val="0"/>
                <w:numId w:val="21"/>
              </w:numPr>
              <w:rPr>
                <w:sz w:val="18"/>
                <w:szCs w:val="18"/>
              </w:rPr>
            </w:pPr>
            <w:r w:rsidDel="00000000" w:rsidR="00000000" w:rsidRPr="00000000">
              <w:rPr>
                <w:sz w:val="18"/>
                <w:szCs w:val="18"/>
                <w:rtl w:val="0"/>
              </w:rPr>
              <w:t xml:space="preserve">Patient reported outcomes [</w:t>
            </w:r>
            <w:hyperlink w:anchor="hct7ox581mgn">
              <w:r w:rsidDel="00000000" w:rsidR="00000000" w:rsidRPr="00000000">
                <w:rPr>
                  <w:sz w:val="18"/>
                  <w:szCs w:val="18"/>
                  <w:rtl w:val="0"/>
                </w:rPr>
                <w:t xml:space="preserve">Donovan NEJM '16</w:t>
              </w:r>
            </w:hyperlink>
            <w:r w:rsidDel="00000000" w:rsidR="00000000" w:rsidRPr="00000000">
              <w:rPr>
                <w:sz w:val="18"/>
                <w:szCs w:val="18"/>
                <w:rtl w:val="0"/>
              </w:rPr>
              <w:t xml:space="preserve">]: AM vs. RT/ADT x3-6 mo (EBRT vs. BT) vs. RP.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F">
            <w:pPr>
              <w:numPr>
                <w:ilvl w:val="0"/>
                <w:numId w:val="21"/>
              </w:numPr>
              <w:ind w:right="60"/>
              <w:rPr>
                <w:sz w:val="18"/>
                <w:szCs w:val="18"/>
              </w:rPr>
            </w:pPr>
            <w:r w:rsidDel="00000000" w:rsidR="00000000" w:rsidRPr="00000000">
              <w:rPr>
                <w:sz w:val="18"/>
                <w:szCs w:val="18"/>
                <w:rtl w:val="0"/>
              </w:rPr>
              <w:t xml:space="preserve">PROST-QA prospective cohort [</w:t>
            </w:r>
            <w:hyperlink r:id="rId713">
              <w:r w:rsidDel="00000000" w:rsidR="00000000" w:rsidRPr="00000000">
                <w:rPr>
                  <w:sz w:val="18"/>
                  <w:szCs w:val="18"/>
                  <w:rtl w:val="0"/>
                </w:rPr>
                <w:t xml:space="preserve">Sanda NEJM ' 08</w:t>
              </w:r>
            </w:hyperlink>
            <w:r w:rsidDel="00000000" w:rsidR="00000000" w:rsidRPr="00000000">
              <w:rPr>
                <w:sz w:val="18"/>
                <w:szCs w:val="18"/>
                <w:rtl w:val="0"/>
              </w:rPr>
              <w:t xml:space="preserve">]. </w:t>
            </w:r>
            <w:hyperlink w:anchor="u4o3jkg9fc6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0">
            <w:pPr>
              <w:numPr>
                <w:ilvl w:val="0"/>
                <w:numId w:val="21"/>
              </w:numPr>
              <w:ind w:right="60"/>
              <w:rPr>
                <w:sz w:val="18"/>
                <w:szCs w:val="18"/>
              </w:rPr>
            </w:pPr>
            <w:r w:rsidDel="00000000" w:rsidR="00000000" w:rsidRPr="00000000">
              <w:rPr>
                <w:sz w:val="18"/>
                <w:szCs w:val="18"/>
                <w:rtl w:val="0"/>
              </w:rPr>
              <w:t xml:space="preserve">DART 01/05 4 mo vs. 28 mo ADT cardiac events doubled with 28 mo [</w:t>
            </w:r>
            <w:hyperlink r:id="rId714">
              <w:r w:rsidDel="00000000" w:rsidR="00000000" w:rsidRPr="00000000">
                <w:rPr>
                  <w:sz w:val="18"/>
                  <w:szCs w:val="18"/>
                  <w:rtl w:val="0"/>
                </w:rPr>
                <w:t xml:space="preserve">Zapatero IJROBP '16</w:t>
              </w:r>
            </w:hyperlink>
            <w:r w:rsidDel="00000000" w:rsidR="00000000" w:rsidRPr="00000000">
              <w:rPr>
                <w:sz w:val="18"/>
                <w:szCs w:val="18"/>
                <w:rtl w:val="0"/>
              </w:rPr>
              <w:t xml:space="preserve">]. </w:t>
            </w:r>
            <w:hyperlink w:anchor="kix.e3l2ore4ci9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1">
            <w:pPr>
              <w:numPr>
                <w:ilvl w:val="0"/>
                <w:numId w:val="21"/>
              </w:numPr>
              <w:ind w:right="60"/>
              <w:rPr>
                <w:sz w:val="18"/>
                <w:szCs w:val="18"/>
              </w:rPr>
            </w:pPr>
            <w:r w:rsidDel="00000000" w:rsidR="00000000" w:rsidRPr="00000000">
              <w:rPr>
                <w:sz w:val="18"/>
                <w:szCs w:val="18"/>
                <w:rtl w:val="0"/>
              </w:rPr>
              <w:t xml:space="preserve">RTOG 0938 SBRT PRO [</w:t>
            </w:r>
            <w:hyperlink r:id="rId715">
              <w:r w:rsidDel="00000000" w:rsidR="00000000" w:rsidRPr="00000000">
                <w:rPr>
                  <w:sz w:val="18"/>
                  <w:szCs w:val="18"/>
                  <w:rtl w:val="0"/>
                </w:rPr>
                <w:t xml:space="preserve">Lukka IJROBP '18</w:t>
              </w:r>
            </w:hyperlink>
            <w:r w:rsidDel="00000000" w:rsidR="00000000" w:rsidRPr="00000000">
              <w:rPr>
                <w:sz w:val="18"/>
                <w:szCs w:val="18"/>
                <w:rtl w:val="0"/>
              </w:rPr>
              <w:t xml:space="preserve">]: 36.25/5 is well tolerated. </w:t>
            </w:r>
            <w:hyperlink w:anchor="vpweyp85ssn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2">
            <w:pPr>
              <w:numPr>
                <w:ilvl w:val="0"/>
                <w:numId w:val="21"/>
              </w:numPr>
              <w:rPr>
                <w:sz w:val="18"/>
                <w:szCs w:val="18"/>
              </w:rPr>
            </w:pPr>
            <w:r w:rsidDel="00000000" w:rsidR="00000000" w:rsidRPr="00000000">
              <w:rPr>
                <w:sz w:val="18"/>
                <w:szCs w:val="18"/>
                <w:rtl w:val="0"/>
              </w:rPr>
              <w:t xml:space="preserve">ASCENDE-RT [</w:t>
            </w:r>
            <w:hyperlink r:id="rId716">
              <w:r w:rsidDel="00000000" w:rsidR="00000000" w:rsidRPr="00000000">
                <w:rPr>
                  <w:sz w:val="18"/>
                  <w:szCs w:val="18"/>
                  <w:rtl w:val="0"/>
                </w:rPr>
                <w:t xml:space="preserve">Rhodda IJROBP '17</w:t>
              </w:r>
            </w:hyperlink>
            <w:r w:rsidDel="00000000" w:rsidR="00000000" w:rsidRPr="00000000">
              <w:rPr>
                <w:sz w:val="18"/>
                <w:szCs w:val="18"/>
                <w:rtl w:val="0"/>
              </w:rPr>
              <w:t xml:space="preserve">]: 5y G3 GU cumulative incidence 20%. Half resolved after TURP. </w:t>
            </w:r>
            <w:hyperlink w:anchor="vkruo3hfpp9t">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C33">
      <w:pPr>
        <w:pStyle w:val="Heading3"/>
        <w:rPr/>
      </w:pPr>
      <w:bookmarkStart w:colFirst="0" w:colLast="0" w:name="_n9mhlcid7ywf" w:id="255"/>
      <w:bookmarkEnd w:id="255"/>
      <w:hyperlink w:anchor="_d99ezm410kva">
        <w:r w:rsidDel="00000000" w:rsidR="00000000" w:rsidRPr="00000000">
          <w:rPr>
            <w:u w:val="single"/>
            <w:rtl w:val="0"/>
          </w:rPr>
          <w:t xml:space="preserve">Intact</w:t>
        </w:r>
      </w:hyperlink>
      <w:r w:rsidDel="00000000" w:rsidR="00000000" w:rsidRPr="00000000">
        <w:rPr>
          <w:rtl w:val="0"/>
        </w:rPr>
      </w:r>
    </w:p>
    <w:p w:rsidR="00000000" w:rsidDel="00000000" w:rsidP="00000000" w:rsidRDefault="00000000" w:rsidRPr="00000000" w14:paraId="00000C34">
      <w:pPr>
        <w:ind w:left="0" w:firstLine="0"/>
        <w:rPr/>
      </w:pPr>
      <w:r w:rsidDel="00000000" w:rsidR="00000000" w:rsidRPr="00000000">
        <w:rPr>
          <w:rtl w:val="0"/>
        </w:rPr>
        <w:t xml:space="preserve">See the Summary Box above. </w:t>
      </w:r>
    </w:p>
    <w:p w:rsidR="00000000" w:rsidDel="00000000" w:rsidP="00000000" w:rsidRDefault="00000000" w:rsidRPr="00000000" w14:paraId="00000C35">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Start contouring rectum first</w:t>
      </w:r>
      <w:r w:rsidDel="00000000" w:rsidR="00000000" w:rsidRPr="00000000">
        <w:rPr>
          <w:rFonts w:ascii="Times New Roman" w:cs="Times New Roman" w:eastAsia="Times New Roman" w:hAnsi="Times New Roman"/>
          <w:sz w:val="20"/>
          <w:szCs w:val="20"/>
          <w:rtl w:val="0"/>
        </w:rPr>
        <w:t xml:space="preserve"> to help </w:t>
      </w:r>
      <w:r w:rsidDel="00000000" w:rsidR="00000000" w:rsidRPr="00000000">
        <w:rPr>
          <w:rtl w:val="0"/>
        </w:rPr>
        <w:t xml:space="preserve">define the posterior</w:t>
      </w:r>
      <w:r w:rsidDel="00000000" w:rsidR="00000000" w:rsidRPr="00000000">
        <w:rPr>
          <w:rFonts w:ascii="Times New Roman" w:cs="Times New Roman" w:eastAsia="Times New Roman" w:hAnsi="Times New Roman"/>
          <w:sz w:val="20"/>
          <w:szCs w:val="20"/>
          <w:rtl w:val="0"/>
        </w:rPr>
        <w:t xml:space="preserve"> prostate, use sagittal views.</w:t>
      </w:r>
    </w:p>
    <w:p w:rsidR="00000000" w:rsidDel="00000000" w:rsidP="00000000" w:rsidRDefault="00000000" w:rsidRPr="00000000" w14:paraId="00000C36">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Anterior fibromuscular stroma </w:t>
      </w:r>
      <w:r w:rsidDel="00000000" w:rsidR="00000000" w:rsidRPr="00000000">
        <w:rPr>
          <w:rFonts w:ascii="Times New Roman" w:cs="Times New Roman" w:eastAsia="Times New Roman" w:hAnsi="Times New Roman"/>
          <w:sz w:val="20"/>
          <w:szCs w:val="20"/>
          <w:rtl w:val="0"/>
        </w:rPr>
        <w:t xml:space="preserve">are blood vessels, do not include in prostate contour.</w:t>
      </w:r>
    </w:p>
    <w:p w:rsidR="00000000" w:rsidDel="00000000" w:rsidP="00000000" w:rsidRDefault="00000000" w:rsidRPr="00000000" w14:paraId="00000C37">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Prostate apex </w:t>
      </w:r>
      <w:r w:rsidDel="00000000" w:rsidR="00000000" w:rsidRPr="00000000">
        <w:rPr>
          <w:rFonts w:ascii="Times New Roman" w:cs="Times New Roman" w:eastAsia="Times New Roman" w:hAnsi="Times New Roman"/>
          <w:sz w:val="20"/>
          <w:szCs w:val="20"/>
          <w:rtl w:val="0"/>
        </w:rPr>
        <w:t xml:space="preserve">usu starts ~5mm above the GU diaphragm (hourglass shaped, where levator ani </w:t>
      </w:r>
      <w:r w:rsidDel="00000000" w:rsidR="00000000" w:rsidRPr="00000000">
        <w:rPr>
          <w:rtl w:val="0"/>
        </w:rPr>
        <w:t xml:space="preserve">converges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38">
      <w:pPr>
        <w:numPr>
          <w:ilvl w:val="1"/>
          <w:numId w:val="8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Inf GUD </w:t>
      </w:r>
      <w:r w:rsidDel="00000000" w:rsidR="00000000" w:rsidRPr="00000000">
        <w:rPr>
          <w:rtl w:val="0"/>
        </w:rPr>
        <w:t xml:space="preserve">has a loss</w:t>
      </w:r>
      <w:r w:rsidDel="00000000" w:rsidR="00000000" w:rsidRPr="00000000">
        <w:rPr>
          <w:rFonts w:ascii="Times New Roman" w:cs="Times New Roman" w:eastAsia="Times New Roman" w:hAnsi="Times New Roman"/>
          <w:sz w:val="20"/>
          <w:szCs w:val="20"/>
          <w:rtl w:val="0"/>
        </w:rPr>
        <w:t xml:space="preserve"> of fat plane and is triangular. Mid GUD is a circle. Sup GUD is an hourglass.</w:t>
      </w:r>
    </w:p>
    <w:p w:rsidR="00000000" w:rsidDel="00000000" w:rsidP="00000000" w:rsidRDefault="00000000" w:rsidRPr="00000000" w14:paraId="00000C39">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Superior border L5/S1 (int/ext iliacs) or L4/L5 (common iliacs - used in RTOG 09-24).</w:t>
      </w:r>
    </w:p>
    <w:p w:rsidR="00000000" w:rsidDel="00000000" w:rsidP="00000000" w:rsidRDefault="00000000" w:rsidRPr="00000000" w14:paraId="00000C3A">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Inferior: 0.5-1 cm below where dye narrows on urethrogram (or 1-1.5 cm below for PORT).</w:t>
      </w:r>
    </w:p>
    <w:p w:rsidR="00000000" w:rsidDel="00000000" w:rsidP="00000000" w:rsidRDefault="00000000" w:rsidRPr="00000000" w14:paraId="00000C3B">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Lateral: 1.5 cm lateral to bony margin of true pelvis. </w:t>
      </w:r>
    </w:p>
    <w:p w:rsidR="00000000" w:rsidDel="00000000" w:rsidP="00000000" w:rsidRDefault="00000000" w:rsidRPr="00000000" w14:paraId="00000C3C">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 lateral fields, anterior to pubic synthesis and posterior splits sacrum at S2/S3. </w:t>
      </w:r>
    </w:p>
    <w:p w:rsidR="00000000" w:rsidDel="00000000" w:rsidP="00000000" w:rsidRDefault="00000000" w:rsidRPr="00000000" w14:paraId="00000C3D">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CTV_79.2 = prostate and proximal 1-2 cm SV (if IR/HR).</w:t>
      </w:r>
    </w:p>
    <w:p w:rsidR="00000000" w:rsidDel="00000000" w:rsidP="00000000" w:rsidRDefault="00000000" w:rsidRPr="00000000" w14:paraId="00000C3E">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CTV_55.8 = May be reduced to Prostate only.</w:t>
      </w:r>
    </w:p>
    <w:p w:rsidR="00000000" w:rsidDel="00000000" w:rsidP="00000000" w:rsidRDefault="00000000" w:rsidRPr="00000000" w14:paraId="00000C3F">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PTV</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b w:val="1"/>
          <w:sz w:val="20"/>
          <w:szCs w:val="20"/>
          <w:rtl w:val="0"/>
        </w:rPr>
        <w:t xml:space="preserve">CTV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minimum of 5 mm in all directions</w:t>
      </w:r>
      <w:r w:rsidDel="00000000" w:rsidR="00000000" w:rsidRPr="00000000">
        <w:rPr>
          <w:rFonts w:ascii="Times New Roman" w:cs="Times New Roman" w:eastAsia="Times New Roman" w:hAnsi="Times New Roman"/>
          <w:sz w:val="20"/>
          <w:szCs w:val="20"/>
          <w:rtl w:val="0"/>
        </w:rPr>
        <w:t xml:space="preserve"> (sup/inf should be 5-10 mm depending on the spacing of planning CT). Easiest: 7 mm everywhere, except 5 mm posteriorly (4 mm if hypofrac, 3 mm if ultrafrac).</w:t>
      </w:r>
    </w:p>
    <w:p w:rsidR="00000000" w:rsidDel="00000000" w:rsidP="00000000" w:rsidRDefault="00000000" w:rsidRPr="00000000" w14:paraId="00000C40">
      <w:pPr>
        <w:numPr>
          <w:ilvl w:val="0"/>
          <w:numId w:val="80"/>
        </w:numPr>
        <w:rPr>
          <w:b w:val="1"/>
        </w:rPr>
      </w:pPr>
      <w:r w:rsidDel="00000000" w:rsidR="00000000" w:rsidRPr="00000000">
        <w:rPr>
          <w:b w:val="1"/>
          <w:rtl w:val="0"/>
        </w:rPr>
        <w:t xml:space="preserve">PTV definition for intact</w:t>
        <w:br w:type="textWrapping"/>
      </w:r>
      <w:r w:rsidDel="00000000" w:rsidR="00000000" w:rsidRPr="00000000">
        <w:rPr>
          <w:rtl w:val="0"/>
        </w:rPr>
        <w:t xml:space="preserve">Easiest: 7 mm everywhere, except 5 mm posteriorly (4 mm if hypofrac, 3 mm if ultrahypofrac).</w:t>
      </w:r>
      <w:r w:rsidDel="00000000" w:rsidR="00000000" w:rsidRPr="00000000">
        <w:rPr>
          <w:rtl w:val="0"/>
        </w:rPr>
      </w:r>
    </w:p>
    <w:p w:rsidR="00000000" w:rsidDel="00000000" w:rsidP="00000000" w:rsidRDefault="00000000" w:rsidRPr="00000000" w14:paraId="00000C41">
      <w:pPr>
        <w:numPr>
          <w:ilvl w:val="1"/>
          <w:numId w:val="80"/>
        </w:numPr>
        <w:ind w:left="1440" w:hanging="360"/>
      </w:pPr>
      <w:r w:rsidDel="00000000" w:rsidR="00000000" w:rsidRPr="00000000">
        <w:rPr>
          <w:rtl w:val="0"/>
        </w:rPr>
        <w:t xml:space="preserve">US: 6-10 mm.</w:t>
      </w:r>
    </w:p>
    <w:p w:rsidR="00000000" w:rsidDel="00000000" w:rsidP="00000000" w:rsidRDefault="00000000" w:rsidRPr="00000000" w14:paraId="00000C42">
      <w:pPr>
        <w:numPr>
          <w:ilvl w:val="1"/>
          <w:numId w:val="80"/>
        </w:numPr>
        <w:ind w:left="1440" w:hanging="360"/>
      </w:pPr>
      <w:r w:rsidDel="00000000" w:rsidR="00000000" w:rsidRPr="00000000">
        <w:rPr>
          <w:rtl w:val="0"/>
        </w:rPr>
        <w:t xml:space="preserve">Fiducial based: 5-7 mm.</w:t>
      </w:r>
    </w:p>
    <w:p w:rsidR="00000000" w:rsidDel="00000000" w:rsidP="00000000" w:rsidRDefault="00000000" w:rsidRPr="00000000" w14:paraId="00000C43">
      <w:pPr>
        <w:numPr>
          <w:ilvl w:val="1"/>
          <w:numId w:val="80"/>
        </w:numPr>
        <w:ind w:left="1440" w:hanging="360"/>
      </w:pPr>
      <w:r w:rsidDel="00000000" w:rsidR="00000000" w:rsidRPr="00000000">
        <w:rPr>
          <w:rtl w:val="0"/>
        </w:rPr>
        <w:t xml:space="preserve">In-room CT: 5-7 mm.</w:t>
      </w:r>
    </w:p>
    <w:p w:rsidR="00000000" w:rsidDel="00000000" w:rsidP="00000000" w:rsidRDefault="00000000" w:rsidRPr="00000000" w14:paraId="00000C44">
      <w:pPr>
        <w:numPr>
          <w:ilvl w:val="1"/>
          <w:numId w:val="80"/>
        </w:numPr>
        <w:ind w:left="1440" w:hanging="360"/>
      </w:pPr>
      <w:r w:rsidDel="00000000" w:rsidR="00000000" w:rsidRPr="00000000">
        <w:rPr>
          <w:rtl w:val="0"/>
        </w:rPr>
        <w:t xml:space="preserve">Real-time fiducial (Calypso): 4 mm.</w:t>
      </w:r>
    </w:p>
    <w:p w:rsidR="00000000" w:rsidDel="00000000" w:rsidP="00000000" w:rsidRDefault="00000000" w:rsidRPr="00000000" w14:paraId="00000C45">
      <w:pPr>
        <w:numPr>
          <w:ilvl w:val="1"/>
          <w:numId w:val="80"/>
        </w:numPr>
        <w:ind w:left="1440" w:hanging="360"/>
      </w:pPr>
      <w:r w:rsidDel="00000000" w:rsidR="00000000" w:rsidRPr="00000000">
        <w:rPr>
          <w:rtl w:val="0"/>
        </w:rPr>
        <w:t xml:space="preserve">Proximal/distal SVs same as prostate.</w:t>
      </w:r>
    </w:p>
    <w:p w:rsidR="00000000" w:rsidDel="00000000" w:rsidP="00000000" w:rsidRDefault="00000000" w:rsidRPr="00000000" w14:paraId="00000C46">
      <w:pPr>
        <w:numPr>
          <w:ilvl w:val="1"/>
          <w:numId w:val="80"/>
        </w:numPr>
        <w:ind w:left="1440" w:hanging="360"/>
      </w:pPr>
      <w:r w:rsidDel="00000000" w:rsidR="00000000" w:rsidRPr="00000000">
        <w:rPr>
          <w:b w:val="1"/>
          <w:rtl w:val="0"/>
        </w:rPr>
        <w:t xml:space="preserve">Chung </w:t>
      </w:r>
      <w:r w:rsidDel="00000000" w:rsidR="00000000" w:rsidRPr="00000000">
        <w:rPr>
          <w:rtl w:val="0"/>
        </w:rPr>
        <w:t xml:space="preserve">[</w:t>
      </w:r>
      <w:hyperlink r:id="rId717">
        <w:r w:rsidDel="00000000" w:rsidR="00000000" w:rsidRPr="00000000">
          <w:rPr>
            <w:rtl w:val="0"/>
          </w:rPr>
          <w:t xml:space="preserve">IJROBP '09</w:t>
        </w:r>
      </w:hyperlink>
      <w:r w:rsidDel="00000000" w:rsidR="00000000" w:rsidRPr="00000000">
        <w:rPr>
          <w:rtl w:val="0"/>
        </w:rPr>
        <w:t xml:space="preserve">]: </w:t>
      </w:r>
      <w:r w:rsidDel="00000000" w:rsidR="00000000" w:rsidRPr="00000000">
        <w:rPr>
          <w:b w:val="1"/>
          <w:rtl w:val="0"/>
        </w:rPr>
        <w:t xml:space="preserve">± implanted fiducials</w:t>
      </w:r>
      <w:r w:rsidDel="00000000" w:rsidR="00000000" w:rsidRPr="00000000">
        <w:rPr>
          <w:rtl w:val="0"/>
        </w:rPr>
        <w:t xml:space="preserve">.</w:t>
      </w:r>
    </w:p>
    <w:p w:rsidR="00000000" w:rsidDel="00000000" w:rsidP="00000000" w:rsidRDefault="00000000" w:rsidRPr="00000000" w14:paraId="00000C47">
      <w:pPr>
        <w:numPr>
          <w:ilvl w:val="2"/>
          <w:numId w:val="80"/>
        </w:numPr>
        <w:ind w:left="2160" w:hanging="360"/>
      </w:pPr>
      <w:r w:rsidDel="00000000" w:rsidR="00000000" w:rsidRPr="00000000">
        <w:rPr>
          <w:rtl w:val="0"/>
        </w:rPr>
        <w:t xml:space="preserve">25 pts. HR. IMRT w ppx nodal RT. </w:t>
      </w:r>
    </w:p>
    <w:p w:rsidR="00000000" w:rsidDel="00000000" w:rsidP="00000000" w:rsidRDefault="00000000" w:rsidRPr="00000000" w14:paraId="00000C48">
      <w:pPr>
        <w:numPr>
          <w:ilvl w:val="3"/>
          <w:numId w:val="80"/>
        </w:numPr>
        <w:ind w:left="2880" w:hanging="360"/>
      </w:pPr>
      <w:r w:rsidDel="00000000" w:rsidR="00000000" w:rsidRPr="00000000">
        <w:rPr>
          <w:rtl w:val="0"/>
        </w:rPr>
        <w:t xml:space="preserve">Non-fiducials: PTV margins 1 cm, except 0.5 cm posteriorly.</w:t>
      </w:r>
    </w:p>
    <w:p w:rsidR="00000000" w:rsidDel="00000000" w:rsidP="00000000" w:rsidRDefault="00000000" w:rsidRPr="00000000" w14:paraId="00000C49">
      <w:pPr>
        <w:numPr>
          <w:ilvl w:val="3"/>
          <w:numId w:val="80"/>
        </w:numPr>
        <w:ind w:left="2880" w:hanging="360"/>
      </w:pPr>
      <w:r w:rsidDel="00000000" w:rsidR="00000000" w:rsidRPr="00000000">
        <w:rPr>
          <w:rtl w:val="0"/>
        </w:rPr>
        <w:t xml:space="preserve">Fiducials: PTV margins 2-3 mm.</w:t>
      </w:r>
    </w:p>
    <w:p w:rsidR="00000000" w:rsidDel="00000000" w:rsidP="00000000" w:rsidRDefault="00000000" w:rsidRPr="00000000" w14:paraId="00000C4A">
      <w:pPr>
        <w:numPr>
          <w:ilvl w:val="2"/>
          <w:numId w:val="80"/>
        </w:numPr>
        <w:ind w:left="2160" w:hanging="360"/>
      </w:pPr>
      <w:r w:rsidDel="00000000" w:rsidR="00000000" w:rsidRPr="00000000">
        <w:rPr>
          <w:rFonts w:ascii="Cardo" w:cs="Cardo" w:eastAsia="Cardo" w:hAnsi="Cardo"/>
          <w:rtl w:val="0"/>
        </w:rPr>
        <w:t xml:space="preserve">G2 GI 80→ 13%.</w:t>
      </w:r>
    </w:p>
    <w:p w:rsidR="00000000" w:rsidDel="00000000" w:rsidP="00000000" w:rsidRDefault="00000000" w:rsidRPr="00000000" w14:paraId="00000C4B">
      <w:pPr>
        <w:numPr>
          <w:ilvl w:val="2"/>
          <w:numId w:val="80"/>
        </w:numPr>
        <w:ind w:left="2160" w:hanging="360"/>
      </w:pPr>
      <w:r w:rsidDel="00000000" w:rsidR="00000000" w:rsidRPr="00000000">
        <w:rPr>
          <w:rFonts w:ascii="Cardo" w:cs="Cardo" w:eastAsia="Cardo" w:hAnsi="Cardo"/>
          <w:rtl w:val="0"/>
        </w:rPr>
        <w:t xml:space="preserve">G2 GU 60→ 13%.</w:t>
      </w:r>
    </w:p>
    <w:p w:rsidR="00000000" w:rsidDel="00000000" w:rsidP="00000000" w:rsidRDefault="00000000" w:rsidRPr="00000000" w14:paraId="00000C4C">
      <w:pPr>
        <w:pStyle w:val="Heading2"/>
        <w:spacing w:line="240" w:lineRule="auto"/>
        <w:rPr>
          <w:rFonts w:ascii="Times New Roman" w:cs="Times New Roman" w:eastAsia="Times New Roman" w:hAnsi="Times New Roman"/>
          <w:sz w:val="20"/>
          <w:szCs w:val="20"/>
        </w:rPr>
      </w:pPr>
      <w:bookmarkStart w:colFirst="0" w:colLast="0" w:name="_mheryuuvzasa" w:id="256"/>
      <w:bookmarkEnd w:id="256"/>
      <w:r w:rsidDel="00000000" w:rsidR="00000000" w:rsidRPr="00000000">
        <w:rPr>
          <w:rtl w:val="0"/>
        </w:rPr>
      </w:r>
    </w:p>
    <w:p w:rsidR="00000000" w:rsidDel="00000000" w:rsidP="00000000" w:rsidRDefault="00000000" w:rsidRPr="00000000" w14:paraId="00000C4D">
      <w:pPr>
        <w:pStyle w:val="Heading2"/>
        <w:spacing w:line="240" w:lineRule="auto"/>
        <w:rPr/>
      </w:pPr>
      <w:bookmarkStart w:colFirst="0" w:colLast="0" w:name="_whij08dhnrll" w:id="257"/>
      <w:bookmarkEnd w:id="257"/>
      <w:hyperlink w:anchor="_hacuxkgwbl76">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C4E">
      <w:pPr>
        <w:ind w:left="0" w:firstLine="0"/>
        <w:rPr/>
      </w:pPr>
      <w:r w:rsidDel="00000000" w:rsidR="00000000" w:rsidRPr="00000000">
        <w:rPr>
          <w:rtl w:val="0"/>
        </w:rPr>
        <w:t xml:space="preserve">Prostate cancer failure patterns after prostatectomy [</w:t>
      </w:r>
      <w:hyperlink r:id="rId718">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4F">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19">
        <w:r w:rsidDel="00000000" w:rsidR="00000000" w:rsidRPr="00000000">
          <w:rPr>
            <w:rFonts w:ascii="Times New Roman" w:cs="Times New Roman" w:eastAsia="Times New Roman" w:hAnsi="Times New Roman"/>
            <w:b w:val="1"/>
            <w:sz w:val="20"/>
            <w:szCs w:val="20"/>
            <w:rtl w:val="0"/>
          </w:rPr>
          <w:t xml:space="preserve">Prostate Cancer Survivorship Care Guideline Endorsement</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9, 2015</w:t>
      </w:r>
      <w:r w:rsidDel="00000000" w:rsidR="00000000" w:rsidRPr="00000000">
        <w:rPr>
          <w:rtl w:val="0"/>
        </w:rPr>
      </w:r>
    </w:p>
    <w:p w:rsidR="00000000" w:rsidDel="00000000" w:rsidP="00000000" w:rsidRDefault="00000000" w:rsidRPr="00000000" w14:paraId="00000C50">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PSA q6-12 mo x5y, then annually, with more frequent eval for men at HR for recurrence who are candidates for salvage.</w:t>
      </w:r>
    </w:p>
    <w:p w:rsidR="00000000" w:rsidDel="00000000" w:rsidP="00000000" w:rsidRDefault="00000000" w:rsidRPr="00000000" w14:paraId="00000C51">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 survivors with elevated or increasing PSA levels back to their primary treating physician for eval.</w:t>
      </w:r>
    </w:p>
    <w:p w:rsidR="00000000" w:rsidDel="00000000" w:rsidP="00000000" w:rsidRDefault="00000000" w:rsidRPr="00000000" w14:paraId="00000C52">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 </w:t>
      </w:r>
      <w:r w:rsidDel="00000000" w:rsidR="00000000" w:rsidRPr="00000000">
        <w:rPr>
          <w:rtl w:val="0"/>
        </w:rPr>
        <w:t xml:space="preserve">assess the presence</w:t>
      </w:r>
      <w:r w:rsidDel="00000000" w:rsidR="00000000" w:rsidRPr="00000000">
        <w:rPr>
          <w:rFonts w:ascii="Times New Roman" w:cs="Times New Roman" w:eastAsia="Times New Roman" w:hAnsi="Times New Roman"/>
          <w:sz w:val="20"/>
          <w:szCs w:val="20"/>
          <w:rtl w:val="0"/>
        </w:rPr>
        <w:t xml:space="preserve"> of long-term or late effects of prostate cancer and its treatment.</w:t>
      </w:r>
      <w:r w:rsidDel="00000000" w:rsidR="00000000" w:rsidRPr="00000000">
        <w:rPr>
          <w:rtl w:val="0"/>
        </w:rPr>
      </w:r>
    </w:p>
    <w:p w:rsidR="00000000" w:rsidDel="00000000" w:rsidP="00000000" w:rsidRDefault="00000000" w:rsidRPr="00000000" w14:paraId="00000C53">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Post-treatment PSA bounce</w:t>
      </w:r>
      <w:r w:rsidDel="00000000" w:rsidR="00000000" w:rsidRPr="00000000">
        <w:rPr>
          <w:rFonts w:ascii="Times New Roman" w:cs="Times New Roman" w:eastAsia="Times New Roman" w:hAnsi="Times New Roman"/>
          <w:sz w:val="20"/>
          <w:szCs w:val="20"/>
          <w:rtl w:val="0"/>
        </w:rPr>
        <w:t xml:space="preserve">: Spikes &lt; 2 ng/mL of all hormone naive pts and more commonly among younger men.</w:t>
      </w:r>
    </w:p>
    <w:p w:rsidR="00000000" w:rsidDel="00000000" w:rsidP="00000000" w:rsidRDefault="00000000" w:rsidRPr="00000000" w14:paraId="00000C54">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Occurs in </w:t>
      </w:r>
      <w:r w:rsidDel="00000000" w:rsidR="00000000" w:rsidRPr="00000000">
        <w:rPr>
          <w:rFonts w:ascii="Times New Roman" w:cs="Times New Roman" w:eastAsia="Times New Roman" w:hAnsi="Times New Roman"/>
          <w:b w:val="1"/>
          <w:sz w:val="20"/>
          <w:szCs w:val="20"/>
          <w:rtl w:val="0"/>
        </w:rPr>
        <w:t xml:space="preserve">10-20%</w:t>
      </w:r>
      <w:r w:rsidDel="00000000" w:rsidR="00000000" w:rsidRPr="00000000">
        <w:rPr>
          <w:rFonts w:ascii="Times New Roman" w:cs="Times New Roman" w:eastAsia="Times New Roman" w:hAnsi="Times New Roman"/>
          <w:sz w:val="20"/>
          <w:szCs w:val="20"/>
          <w:rtl w:val="0"/>
        </w:rPr>
        <w:t xml:space="preserve"> of men, &lt; 90% occur within 3y with </w:t>
      </w:r>
      <w:r w:rsidDel="00000000" w:rsidR="00000000" w:rsidRPr="00000000">
        <w:rPr>
          <w:rFonts w:ascii="Times New Roman" w:cs="Times New Roman" w:eastAsia="Times New Roman" w:hAnsi="Times New Roman"/>
          <w:b w:val="1"/>
          <w:sz w:val="20"/>
          <w:szCs w:val="20"/>
          <w:rtl w:val="0"/>
        </w:rPr>
        <w:t xml:space="preserve">average 12-18 mo after tx.</w:t>
      </w:r>
    </w:p>
    <w:p w:rsidR="00000000" w:rsidDel="00000000" w:rsidP="00000000" w:rsidRDefault="00000000" w:rsidRPr="00000000" w14:paraId="00000C55">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PSA should be rechecked 3-</w:t>
      </w:r>
      <w:r w:rsidDel="00000000" w:rsidR="00000000" w:rsidRPr="00000000">
        <w:rPr>
          <w:rFonts w:ascii="Times New Roman" w:cs="Times New Roman" w:eastAsia="Times New Roman" w:hAnsi="Times New Roman"/>
          <w:sz w:val="20"/>
          <w:szCs w:val="20"/>
          <w:rtl w:val="0"/>
        </w:rPr>
        <w:t xml:space="preserve">6 </w:t>
      </w:r>
      <w:r w:rsidDel="00000000" w:rsidR="00000000" w:rsidRPr="00000000">
        <w:rPr>
          <w:rtl w:val="0"/>
        </w:rPr>
        <w:t xml:space="preserve">mos later</w:t>
      </w:r>
      <w:r w:rsidDel="00000000" w:rsidR="00000000" w:rsidRPr="00000000">
        <w:rPr>
          <w:rFonts w:ascii="Times New Roman" w:cs="Times New Roman" w:eastAsia="Times New Roman" w:hAnsi="Times New Roman"/>
          <w:sz w:val="20"/>
          <w:szCs w:val="20"/>
          <w:rtl w:val="0"/>
        </w:rPr>
        <w:t xml:space="preserve"> and managed accordingly.</w:t>
      </w:r>
    </w:p>
    <w:p w:rsidR="00000000" w:rsidDel="00000000" w:rsidP="00000000" w:rsidRDefault="00000000" w:rsidRPr="00000000" w14:paraId="00000C56">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bounce after EBRT is &lt; 9-12 mo, as opposed to bcF at 36 months.</w:t>
      </w:r>
    </w:p>
    <w:p w:rsidR="00000000" w:rsidDel="00000000" w:rsidP="00000000" w:rsidRDefault="00000000" w:rsidRPr="00000000" w14:paraId="00000C57">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spike within 1 year (EBRT) or 2-3y (BT), think PSA bounce. </w:t>
      </w:r>
    </w:p>
    <w:p w:rsidR="00000000" w:rsidDel="00000000" w:rsidP="00000000" w:rsidRDefault="00000000" w:rsidRPr="00000000" w14:paraId="00000C58">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for bounce after BT: Age &lt; 65y, higher implant dose, sexual activity, larger prostate volume.</w:t>
      </w:r>
      <w:r w:rsidDel="00000000" w:rsidR="00000000" w:rsidRPr="00000000">
        <w:rPr>
          <w:rtl w:val="0"/>
        </w:rPr>
      </w:r>
    </w:p>
    <w:p w:rsidR="00000000" w:rsidDel="00000000" w:rsidP="00000000" w:rsidRDefault="00000000" w:rsidRPr="00000000" w14:paraId="00000C59">
      <w:pPr>
        <w:numPr>
          <w:ilvl w:val="0"/>
          <w:numId w:val="3"/>
        </w:numPr>
      </w:pPr>
      <w:r w:rsidDel="00000000" w:rsidR="00000000" w:rsidRPr="00000000">
        <w:rPr>
          <w:rtl w:val="0"/>
        </w:rPr>
        <w:t xml:space="preserve">Bryant [</w:t>
      </w:r>
      <w:hyperlink r:id="rId720">
        <w:r w:rsidDel="00000000" w:rsidR="00000000" w:rsidRPr="00000000">
          <w:rPr>
            <w:rtl w:val="0"/>
          </w:rPr>
          <w:t xml:space="preserve">Cancer '18</w:t>
        </w:r>
      </w:hyperlink>
      <w:r w:rsidDel="00000000" w:rsidR="00000000" w:rsidRPr="00000000">
        <w:rPr>
          <w:rFonts w:ascii="Gungsuh" w:cs="Gungsuh" w:eastAsia="Gungsuh" w:hAnsi="Gungsuh"/>
          <w:rtl w:val="0"/>
        </w:rPr>
        <w:t xml:space="preserve">]: PSA measured at 3 mo after RT and ADT. Men with PSA ≥ 0.5 had 10y OS decrease by 10%. </w:t>
        <w:br w:type="textWrapping"/>
        <w:t xml:space="preserve">TBL </w:t>
      </w:r>
      <w:hyperlink r:id="rId721">
        <w:r w:rsidDel="00000000" w:rsidR="00000000" w:rsidRPr="00000000">
          <w:rPr>
            <w:vertAlign w:val="superscript"/>
            <w:rtl w:val="0"/>
          </w:rPr>
          <w:t xml:space="preserve">QS</w:t>
        </w:r>
      </w:hyperlink>
      <w:r w:rsidDel="00000000" w:rsidR="00000000" w:rsidRPr="00000000">
        <w:rPr>
          <w:rtl w:val="0"/>
        </w:rPr>
        <w:t xml:space="preserve">: A PSA of 0.5 or more at 3 months out from radiation with ADT for intermediate and high risk prostate cancer is associated with inferior prostate cancer outcomes and even survival.</w:t>
      </w:r>
    </w:p>
    <w:bookmarkStart w:colFirst="0" w:colLast="0" w:name="34n8n557so1m" w:id="258"/>
    <w:bookmarkEnd w:id="258"/>
    <w:p w:rsidR="00000000" w:rsidDel="00000000" w:rsidP="00000000" w:rsidRDefault="00000000" w:rsidRPr="00000000" w14:paraId="00000C5A">
      <w:pPr>
        <w:numPr>
          <w:ilvl w:val="0"/>
          <w:numId w:val="3"/>
        </w:numPr>
        <w:rPr>
          <w:u w:val="none"/>
        </w:rPr>
      </w:pPr>
      <w:r w:rsidDel="00000000" w:rsidR="00000000" w:rsidRPr="00000000">
        <w:rPr>
          <w:b w:val="1"/>
          <w:rtl w:val="0"/>
        </w:rPr>
        <w:t xml:space="preserve">PSMA-based Lymph Node Atlas for Recurrence after Primary Treatment </w:t>
      </w:r>
      <w:r w:rsidDel="00000000" w:rsidR="00000000" w:rsidRPr="00000000">
        <w:rPr>
          <w:rtl w:val="0"/>
        </w:rPr>
        <w:t xml:space="preserve">[Schiller Euro Uro Onc '20]: Retro.</w:t>
      </w:r>
    </w:p>
    <w:p w:rsidR="00000000" w:rsidDel="00000000" w:rsidP="00000000" w:rsidRDefault="00000000" w:rsidRPr="00000000" w14:paraId="00000C5B">
      <w:pPr>
        <w:ind w:firstLine="720"/>
        <w:rPr/>
      </w:pPr>
      <w:r w:rsidDel="00000000" w:rsidR="00000000" w:rsidRPr="00000000">
        <w:rPr>
          <w:rtl w:val="0"/>
        </w:rPr>
        <w:t xml:space="preserve">Beautiful figures detail patterns of lymph node metastases (Figure 5). The risk of out of RTOG-atlas fields appears to be notable with PSA as low as 1 (Figure 6, M-R). Around 2/3 of lymph nodes appear to be outside RTOG volumes after RP and LND. This appears to be true 1/3 of the time for de novo N+ disease. </w:t>
      </w:r>
      <w:hyperlink w:anchor="kix.1x51zb949rc2">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rtl w:val="0"/>
        </w:rPr>
      </w:r>
    </w:p>
    <w:p w:rsidR="00000000" w:rsidDel="00000000" w:rsidP="00000000" w:rsidRDefault="00000000" w:rsidRPr="00000000" w14:paraId="00000C5C">
      <w:pPr>
        <w:numPr>
          <w:ilvl w:val="1"/>
          <w:numId w:val="3"/>
        </w:numPr>
        <w:ind w:left="1440" w:hanging="360"/>
        <w:rPr>
          <w:u w:val="none"/>
        </w:rPr>
      </w:pPr>
      <w:r w:rsidDel="00000000" w:rsidR="00000000" w:rsidRPr="00000000">
        <w:rPr>
          <w:rtl w:val="0"/>
        </w:rPr>
        <w:t xml:space="preserve">1,653 CT datasets screened. 233 patients with 799 LN mets were included. Mean PSA 2.4. 2012-2017. </w:t>
      </w:r>
    </w:p>
    <w:p w:rsidR="00000000" w:rsidDel="00000000" w:rsidP="00000000" w:rsidRDefault="00000000" w:rsidRPr="00000000" w14:paraId="00000C5D">
      <w:pPr>
        <w:numPr>
          <w:ilvl w:val="1"/>
          <w:numId w:val="3"/>
        </w:numPr>
        <w:ind w:left="1440" w:hanging="360"/>
        <w:rPr>
          <w:u w:val="none"/>
        </w:rPr>
      </w:pPr>
      <w:r w:rsidDel="00000000" w:rsidR="00000000" w:rsidRPr="00000000">
        <w:rPr>
          <w:rtl w:val="0"/>
        </w:rPr>
        <w:t xml:space="preserve">Complete coverage by the standard RTOG CTV was accomplished in 31% of all LN metastases. The vast majority of uncovered nodes were in the pAO, pararectal, paravesical, preacetabular, presacral, and inguinal regions. </w:t>
      </w:r>
    </w:p>
    <w:bookmarkStart w:colFirst="0" w:colLast="0" w:name="t2d0yx75hcms" w:id="259"/>
    <w:bookmarkEnd w:id="259"/>
    <w:p w:rsidR="00000000" w:rsidDel="00000000" w:rsidP="00000000" w:rsidRDefault="00000000" w:rsidRPr="00000000" w14:paraId="00000C5E">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MSKCC P</w:t>
      </w:r>
      <w:r w:rsidDel="00000000" w:rsidR="00000000" w:rsidRPr="00000000">
        <w:rPr>
          <w:rFonts w:ascii="Times New Roman" w:cs="Times New Roman" w:eastAsia="Times New Roman" w:hAnsi="Times New Roman"/>
          <w:b w:val="1"/>
          <w:sz w:val="20"/>
          <w:szCs w:val="20"/>
          <w:rtl w:val="0"/>
        </w:rPr>
        <w:t xml:space="preserve">atterns of Recurrence after EBRT to Prostate</w:t>
      </w:r>
      <w:r w:rsidDel="00000000" w:rsidR="00000000" w:rsidRPr="00000000">
        <w:rPr>
          <w:rFonts w:ascii="Times New Roman" w:cs="Times New Roman" w:eastAsia="Times New Roman" w:hAnsi="Times New Roman"/>
          <w:sz w:val="20"/>
          <w:szCs w:val="20"/>
          <w:rtl w:val="0"/>
        </w:rPr>
        <w:t xml:space="preserve"> [</w:t>
      </w:r>
      <w:hyperlink r:id="rId722">
        <w:r w:rsidDel="00000000" w:rsidR="00000000" w:rsidRPr="00000000">
          <w:rPr>
            <w:rFonts w:ascii="Times New Roman" w:cs="Times New Roman" w:eastAsia="Times New Roman" w:hAnsi="Times New Roman"/>
            <w:sz w:val="20"/>
            <w:szCs w:val="20"/>
            <w:rtl w:val="0"/>
          </w:rPr>
          <w:t xml:space="preserve">Zumsteg JUro '15</w:t>
        </w:r>
      </w:hyperlink>
      <w:r w:rsidDel="00000000" w:rsidR="00000000" w:rsidRPr="00000000">
        <w:rPr>
          <w:rFonts w:ascii="Times New Roman" w:cs="Times New Roman" w:eastAsia="Times New Roman" w:hAnsi="Times New Roman"/>
          <w:sz w:val="20"/>
          <w:szCs w:val="20"/>
          <w:rtl w:val="0"/>
        </w:rPr>
        <w:t xml:space="preserve">]: Retro. Median </w:t>
      </w:r>
      <w:r w:rsidDel="00000000" w:rsidR="00000000" w:rsidRPr="00000000">
        <w:rPr>
          <w:b w:val="1"/>
          <w:sz w:val="20"/>
          <w:szCs w:val="20"/>
          <w:rtl w:val="0"/>
        </w:rPr>
        <w:t xml:space="preserve">81 Gy</w:t>
      </w:r>
      <w:r w:rsidDel="00000000" w:rsidR="00000000" w:rsidRPr="00000000">
        <w:rPr>
          <w:rtl w:val="0"/>
        </w:rPr>
        <w:t xml:space="preserve">/45 (1.8 Gy).</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Isolated prostate failures occur in around 10% of IR and 15% of HR pts - successful salvage with BT/SBRT is feasible. </w:t>
        <w:br w:type="textWrapping"/>
      </w:r>
      <w:r w:rsidDel="00000000" w:rsidR="00000000" w:rsidRPr="00000000">
        <w:rPr>
          <w:b w:val="1"/>
          <w:rtl w:val="0"/>
        </w:rPr>
        <w:t xml:space="preserve">How important is it to cover PLNs if the failure rate is 4% (0.5%/year) for IR and at most 11% for HR? (&gt;1%/year)?</w:t>
      </w:r>
      <w:r w:rsidDel="00000000" w:rsidR="00000000" w:rsidRPr="00000000">
        <w:rPr>
          <w:rtl w:val="0"/>
        </w:rPr>
      </w:r>
    </w:p>
    <w:p w:rsidR="00000000" w:rsidDel="00000000" w:rsidP="00000000" w:rsidRDefault="00000000" w:rsidRPr="00000000" w14:paraId="00000C5F">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2,694 pts. </w:t>
      </w:r>
      <w:r w:rsidDel="00000000" w:rsidR="00000000" w:rsidRPr="00000000">
        <w:rPr>
          <w:rFonts w:ascii="Gungsuh" w:cs="Gungsuh" w:eastAsia="Gungsuh" w:hAnsi="Gungsuh"/>
          <w:b w:val="1"/>
          <w:sz w:val="20"/>
          <w:szCs w:val="20"/>
          <w:rtl w:val="0"/>
        </w:rPr>
        <w:t xml:space="preserve">≥ 75.6 Gy </w:t>
      </w:r>
      <w:r w:rsidDel="00000000" w:rsidR="00000000" w:rsidRPr="00000000">
        <w:rPr>
          <w:rFonts w:ascii="Times New Roman" w:cs="Times New Roman" w:eastAsia="Times New Roman" w:hAnsi="Times New Roman"/>
          <w:b w:val="1"/>
          <w:sz w:val="20"/>
          <w:szCs w:val="20"/>
          <w:u w:val="single"/>
          <w:rtl w:val="0"/>
        </w:rPr>
        <w:t xml:space="preserve">without</w:t>
      </w:r>
      <w:r w:rsidDel="00000000" w:rsidR="00000000" w:rsidRPr="00000000">
        <w:rPr>
          <w:rFonts w:ascii="Times New Roman" w:cs="Times New Roman" w:eastAsia="Times New Roman" w:hAnsi="Times New Roman"/>
          <w:b w:val="1"/>
          <w:sz w:val="20"/>
          <w:szCs w:val="20"/>
          <w:rtl w:val="0"/>
        </w:rPr>
        <w:t xml:space="preserve"> nodal RT</w:t>
      </w:r>
      <w:r w:rsidDel="00000000" w:rsidR="00000000" w:rsidRPr="00000000">
        <w:rPr>
          <w:rFonts w:ascii="Times New Roman" w:cs="Times New Roman" w:eastAsia="Times New Roman" w:hAnsi="Times New Roman"/>
          <w:sz w:val="20"/>
          <w:szCs w:val="20"/>
          <w:rtl w:val="0"/>
        </w:rPr>
        <w:t xml:space="preserve">. 22% LR, 50% IR, 30% HR. 50% </w:t>
      </w:r>
      <w:r w:rsidDel="00000000" w:rsidR="00000000" w:rsidRPr="00000000">
        <w:rPr>
          <w:rtl w:val="0"/>
        </w:rPr>
        <w:t xml:space="preserve">ADT (~</w:t>
      </w:r>
      <w:r w:rsidDel="00000000" w:rsidR="00000000" w:rsidRPr="00000000">
        <w:rPr>
          <w:rFonts w:ascii="Times New Roman" w:cs="Times New Roman" w:eastAsia="Times New Roman" w:hAnsi="Times New Roman"/>
          <w:sz w:val="20"/>
          <w:szCs w:val="20"/>
          <w:rtl w:val="0"/>
        </w:rPr>
        <w:t xml:space="preserve">6 mo). M</w:t>
      </w:r>
      <w:r w:rsidDel="00000000" w:rsidR="00000000" w:rsidRPr="00000000">
        <w:rPr>
          <w:rtl w:val="0"/>
        </w:rPr>
        <w:t xml:space="preserve">FU 8y.</w:t>
      </w:r>
      <w:r w:rsidDel="00000000" w:rsidR="00000000" w:rsidRPr="00000000">
        <w:rPr>
          <w:rtl w:val="0"/>
        </w:rPr>
      </w:r>
    </w:p>
    <w:p w:rsidR="00000000" w:rsidDel="00000000" w:rsidP="00000000" w:rsidRDefault="00000000" w:rsidRPr="00000000" w14:paraId="00000C60">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8y isolated prostate / isolated bone / isolated PLN / isolated </w:t>
      </w:r>
      <w:r w:rsidDel="00000000" w:rsidR="00000000" w:rsidRPr="00000000">
        <w:rPr>
          <w:rFonts w:ascii="Times New Roman" w:cs="Times New Roman" w:eastAsia="Times New Roman" w:hAnsi="Times New Roman"/>
          <w:sz w:val="20"/>
          <w:szCs w:val="20"/>
          <w:rtl w:val="0"/>
        </w:rPr>
        <w:t xml:space="preserve">abd</w:t>
      </w:r>
      <w:r w:rsidDel="00000000" w:rsidR="00000000" w:rsidRPr="00000000">
        <w:rPr>
          <w:rFonts w:ascii="Cardo" w:cs="Cardo" w:eastAsia="Cardo" w:hAnsi="Cardo"/>
          <w:sz w:val="20"/>
          <w:szCs w:val="20"/>
          <w:rtl w:val="0"/>
        </w:rPr>
        <w:t xml:space="preserve"> LN as first failure of 8.5→ 4.3→ 1.5→ 0.4%.</w:t>
      </w:r>
    </w:p>
    <w:p w:rsidR="00000000" w:rsidDel="00000000" w:rsidP="00000000" w:rsidRDefault="00000000" w:rsidRPr="00000000" w14:paraId="00000C61">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3.5→ 0.9→ 0%.</w:t>
      </w:r>
    </w:p>
    <w:p w:rsidR="00000000" w:rsidDel="00000000" w:rsidP="00000000" w:rsidRDefault="00000000" w:rsidRPr="00000000" w14:paraId="00000C62">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9.8→ 2.3→ 1%.</w:t>
      </w:r>
    </w:p>
    <w:p w:rsidR="00000000" w:rsidDel="00000000" w:rsidP="00000000" w:rsidRDefault="00000000" w:rsidRPr="00000000" w14:paraId="00000C63">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14.6→ 9.8→ 3.3%.</w:t>
      </w:r>
    </w:p>
    <w:p w:rsidR="00000000" w:rsidDel="00000000" w:rsidP="00000000" w:rsidRDefault="00000000" w:rsidRPr="00000000" w14:paraId="00000C64">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prostate / bone / PLN / AbdLN incidence 9.9→ 6.5→ 3.9→ 1.6%.</w:t>
      </w:r>
    </w:p>
    <w:p w:rsidR="00000000" w:rsidDel="00000000" w:rsidP="00000000" w:rsidRDefault="00000000" w:rsidRPr="00000000" w14:paraId="00000C65">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 8y prostate / bone / PLN / AbdLN incidence of 3.5→ 0.9→ 0.5→ 0%. </w:t>
      </w:r>
      <w:r w:rsidDel="00000000" w:rsidR="00000000" w:rsidRPr="00000000">
        <w:rPr>
          <w:b w:val="1"/>
          <w:sz w:val="20"/>
          <w:szCs w:val="20"/>
          <w:rtl w:val="0"/>
        </w:rPr>
        <w:t xml:space="preserve">LR with 2% DM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6">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IR: 8y prostate / bone / PLN / AbdLN incidence of 9.8→ 3.9→ 2.7→ 1.2%. </w:t>
      </w:r>
      <w:r w:rsidDel="00000000" w:rsidR="00000000" w:rsidRPr="00000000">
        <w:rPr>
          <w:b w:val="1"/>
          <w:sz w:val="20"/>
          <w:szCs w:val="20"/>
          <w:rtl w:val="0"/>
        </w:rPr>
        <w:t xml:space="preserve">IR with 8% DM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7">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HR: 8y prostate / bone / PLN / AbdLN incidence of 14.6→ 14.2→ 8.3→ 2.9%. </w:t>
      </w:r>
      <w:r w:rsidDel="00000000" w:rsidR="00000000" w:rsidRPr="00000000">
        <w:rPr>
          <w:b w:val="1"/>
          <w:sz w:val="20"/>
          <w:szCs w:val="20"/>
          <w:rtl w:val="0"/>
        </w:rPr>
        <w:t xml:space="preserve">HR with 25% DM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68">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 the 474 pts w clinically detected recurrence, first recurrence as local/bone/PLN/AbdLN in 55→ 33→ 21→ 9%.</w:t>
      </w:r>
    </w:p>
    <w:p w:rsidR="00000000" w:rsidDel="00000000" w:rsidP="00000000" w:rsidRDefault="00000000" w:rsidRPr="00000000" w14:paraId="00000C69">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8y, IR with only </w:t>
      </w:r>
      <w:r w:rsidDel="00000000" w:rsidR="00000000" w:rsidRPr="00000000">
        <w:rPr>
          <w:rFonts w:ascii="Times New Roman" w:cs="Times New Roman" w:eastAsia="Times New Roman" w:hAnsi="Times New Roman"/>
          <w:b w:val="1"/>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of pts w PLN / Abd LN failure. For HR, </w:t>
      </w:r>
      <w:r w:rsidDel="00000000" w:rsidR="00000000" w:rsidRPr="00000000">
        <w:rPr>
          <w:rFonts w:ascii="Times New Roman" w:cs="Times New Roman" w:eastAsia="Times New Roman" w:hAnsi="Times New Roman"/>
          <w:b w:val="1"/>
          <w:sz w:val="20"/>
          <w:szCs w:val="20"/>
          <w:rtl w:val="0"/>
        </w:rPr>
        <w:t xml:space="preserve">11% </w:t>
      </w:r>
      <w:r w:rsidDel="00000000" w:rsidR="00000000" w:rsidRPr="00000000">
        <w:rPr>
          <w:rFonts w:ascii="Times New Roman" w:cs="Times New Roman" w:eastAsia="Times New Roman" w:hAnsi="Times New Roman"/>
          <w:sz w:val="20"/>
          <w:szCs w:val="20"/>
          <w:rtl w:val="0"/>
        </w:rPr>
        <w:t xml:space="preserve">have a component of PLN/Abd LN failure.</w:t>
      </w:r>
      <w:r w:rsidDel="00000000" w:rsidR="00000000" w:rsidRPr="00000000">
        <w:rPr>
          <w:rtl w:val="0"/>
        </w:rPr>
      </w:r>
    </w:p>
    <w:p w:rsidR="00000000" w:rsidDel="00000000" w:rsidP="00000000" w:rsidRDefault="00000000" w:rsidRPr="00000000" w14:paraId="00000C6A">
      <w:pPr>
        <w:numPr>
          <w:ilvl w:val="0"/>
          <w:numId w:val="3"/>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Patterns of recurrence after prostate bed R</w:t>
      </w:r>
      <w:r w:rsidDel="00000000" w:rsidR="00000000" w:rsidRPr="00000000">
        <w:rPr>
          <w:b w:val="1"/>
          <w:rtl w:val="0"/>
        </w:rPr>
        <w:t xml:space="preserve">T </w:t>
      </w:r>
      <w:r w:rsidDel="00000000" w:rsidR="00000000" w:rsidRPr="00000000">
        <w:rPr>
          <w:rtl w:val="0"/>
        </w:rPr>
        <w:t xml:space="preserve">[</w:t>
      </w:r>
      <w:hyperlink r:id="rId723">
        <w:r w:rsidDel="00000000" w:rsidR="00000000" w:rsidRPr="00000000">
          <w:rPr>
            <w:rtl w:val="0"/>
          </w:rPr>
          <w:t xml:space="preserve">Brand RTO '19</w:t>
        </w:r>
      </w:hyperlink>
      <w:r w:rsidDel="00000000" w:rsidR="00000000" w:rsidRPr="00000000">
        <w:rPr>
          <w:rtl w:val="0"/>
        </w:rPr>
        <w:t xml:space="preserve">]: Re</w:t>
      </w:r>
      <w:r w:rsidDel="00000000" w:rsidR="00000000" w:rsidRPr="00000000">
        <w:rPr>
          <w:rtl w:val="0"/>
        </w:rPr>
        <w:t xml:space="preserve">tro. </w:t>
        <w:br w:type="textWrapping"/>
        <w:t xml:space="preserve">Nearly half of radiologic failures were pelvic only! </w:t>
        <w:br w:type="textWrapping"/>
        <w:t xml:space="preserve">Pelvic nodal recurrence was common after salvage radiotherapy to the prostate bed. Pelvic nodal disease was often the only site of recurrence. Pelvic nodal recurrence was not associated with pretreatment PSA of &gt; 0.34. There is a case for including pelvic nodes as well as prostate bed in treatment volume.</w:t>
      </w:r>
    </w:p>
    <w:p w:rsidR="00000000" w:rsidDel="00000000" w:rsidP="00000000" w:rsidRDefault="00000000" w:rsidRPr="00000000" w14:paraId="00000C6B">
      <w:pPr>
        <w:numPr>
          <w:ilvl w:val="1"/>
          <w:numId w:val="3"/>
        </w:numPr>
        <w:spacing w:line="240" w:lineRule="auto"/>
        <w:ind w:left="1440" w:hanging="360"/>
        <w:rPr>
          <w:u w:val="none"/>
        </w:rPr>
      </w:pPr>
      <w:r w:rsidDel="00000000" w:rsidR="00000000" w:rsidRPr="00000000">
        <w:rPr>
          <w:rtl w:val="0"/>
        </w:rPr>
        <w:t xml:space="preserve">322 patients. Royal Marsden. 1997-2013. </w:t>
      </w:r>
    </w:p>
    <w:p w:rsidR="00000000" w:rsidDel="00000000" w:rsidP="00000000" w:rsidRDefault="00000000" w:rsidRPr="00000000" w14:paraId="00000C6C">
      <w:pPr>
        <w:numPr>
          <w:ilvl w:val="1"/>
          <w:numId w:val="3"/>
        </w:numPr>
        <w:spacing w:line="240" w:lineRule="auto"/>
        <w:ind w:left="1440" w:hanging="360"/>
        <w:rPr>
          <w:u w:val="none"/>
        </w:rPr>
      </w:pPr>
      <w:r w:rsidDel="00000000" w:rsidR="00000000" w:rsidRPr="00000000">
        <w:rPr>
          <w:rtl w:val="0"/>
        </w:rPr>
        <w:t xml:space="preserve">bcF in 43%, radiologic failure in 28%, while pelvic-only in 11%. </w:t>
      </w:r>
    </w:p>
    <w:p w:rsidR="00000000" w:rsidDel="00000000" w:rsidP="00000000" w:rsidRDefault="00000000" w:rsidRPr="00000000" w14:paraId="00000C6D">
      <w:pPr>
        <w:numPr>
          <w:ilvl w:val="1"/>
          <w:numId w:val="3"/>
        </w:numPr>
        <w:spacing w:line="240" w:lineRule="auto"/>
        <w:ind w:left="1440" w:hanging="360"/>
        <w:rPr>
          <w:u w:val="none"/>
        </w:rPr>
      </w:pPr>
      <w:r w:rsidDel="00000000" w:rsidR="00000000" w:rsidRPr="00000000">
        <w:rPr>
          <w:rtl w:val="0"/>
        </w:rPr>
        <w:t xml:space="preserve">The rate of pelvic nodal failure was the same for patients with PSA above or below 0.34.</w:t>
      </w:r>
    </w:p>
    <w:p w:rsidR="00000000" w:rsidDel="00000000" w:rsidP="00000000" w:rsidRDefault="00000000" w:rsidRPr="00000000" w14:paraId="00000C6E">
      <w:pPr>
        <w:numPr>
          <w:ilvl w:val="0"/>
          <w:numId w:val="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Positive biopsy of the Prostate after Definitive RT</w:t>
      </w:r>
      <w:r w:rsidDel="00000000" w:rsidR="00000000" w:rsidRPr="00000000">
        <w:rPr>
          <w:rtl w:val="0"/>
        </w:rPr>
      </w:r>
    </w:p>
    <w:p w:rsidR="00000000" w:rsidDel="00000000" w:rsidP="00000000" w:rsidRDefault="00000000" w:rsidRPr="00000000" w14:paraId="00000C6F">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recommended because of slow death rate after definitive RT [</w:t>
      </w:r>
      <w:hyperlink r:id="rId724">
        <w:r w:rsidDel="00000000" w:rsidR="00000000" w:rsidRPr="00000000">
          <w:rPr>
            <w:rFonts w:ascii="Times New Roman" w:cs="Times New Roman" w:eastAsia="Times New Roman" w:hAnsi="Times New Roman"/>
            <w:sz w:val="20"/>
            <w:szCs w:val="20"/>
            <w:rtl w:val="0"/>
          </w:rPr>
          <w:t xml:space="preserve">Cox JCO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70">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negative re-biopsy in 60-80% for T1-2 tumors.</w:t>
      </w:r>
    </w:p>
    <w:p w:rsidR="00000000" w:rsidDel="00000000" w:rsidP="00000000" w:rsidRDefault="00000000" w:rsidRPr="00000000" w14:paraId="00000C71">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bcPFS after SRT 27-45%.</w:t>
      </w:r>
    </w:p>
    <w:p w:rsidR="00000000" w:rsidDel="00000000" w:rsidP="00000000" w:rsidRDefault="00000000" w:rsidRPr="00000000" w14:paraId="00000C72">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bx after RT only if local salvage options are being considered, such as RP. </w:t>
      </w:r>
    </w:p>
    <w:p w:rsidR="00000000" w:rsidDel="00000000" w:rsidP="00000000" w:rsidRDefault="00000000" w:rsidRPr="00000000" w14:paraId="00000C73">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at least 18 mo (preferably 2y) after RT completion.</w:t>
      </w:r>
    </w:p>
    <w:p w:rsidR="00000000" w:rsidDel="00000000" w:rsidP="00000000" w:rsidRDefault="00000000" w:rsidRPr="00000000" w14:paraId="00000C74">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Cox and Stoffel noted 70% bx+ at 6 mo, 20% bx+ at 24 mo.</w:t>
      </w:r>
    </w:p>
    <w:p w:rsidR="00000000" w:rsidDel="00000000" w:rsidP="00000000" w:rsidRDefault="00000000" w:rsidRPr="00000000" w14:paraId="00000C75">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Scardino noted 32% of pts with bx+ at 12mo had negative pathologic specimen at 24 mo.</w:t>
      </w:r>
    </w:p>
    <w:p w:rsidR="00000000" w:rsidDel="00000000" w:rsidP="00000000" w:rsidRDefault="00000000" w:rsidRPr="00000000" w14:paraId="00000C76">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Suggested that bx status at 24 mo, 36 mo, and PSA nadir may be independent predictors of outcomes.</w:t>
      </w:r>
    </w:p>
    <w:p w:rsidR="00000000" w:rsidDel="00000000" w:rsidP="00000000" w:rsidRDefault="00000000" w:rsidRPr="00000000" w14:paraId="00000C77">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MSKCC post-tx biopsies</w:t>
      </w:r>
      <w:r w:rsidDel="00000000" w:rsidR="00000000" w:rsidRPr="00000000">
        <w:rPr>
          <w:rFonts w:ascii="Times New Roman" w:cs="Times New Roman" w:eastAsia="Times New Roman" w:hAnsi="Times New Roman"/>
          <w:sz w:val="20"/>
          <w:szCs w:val="20"/>
          <w:rtl w:val="0"/>
        </w:rPr>
        <w:t xml:space="preserve"> [</w:t>
      </w:r>
      <w:hyperlink r:id="rId725">
        <w:r w:rsidDel="00000000" w:rsidR="00000000" w:rsidRPr="00000000">
          <w:rPr>
            <w:rFonts w:ascii="Times New Roman" w:cs="Times New Roman" w:eastAsia="Times New Roman" w:hAnsi="Times New Roman"/>
            <w:sz w:val="20"/>
            <w:szCs w:val="20"/>
            <w:rtl w:val="0"/>
          </w:rPr>
          <w:t xml:space="preserve">Zelefsky JUrol '08]</w:t>
        </w:r>
      </w:hyperlink>
      <w:r w:rsidDel="00000000" w:rsidR="00000000" w:rsidRPr="00000000">
        <w:rPr>
          <w:rFonts w:ascii="Times New Roman" w:cs="Times New Roman" w:eastAsia="Times New Roman" w:hAnsi="Times New Roman"/>
          <w:sz w:val="20"/>
          <w:szCs w:val="20"/>
          <w:rtl w:val="0"/>
        </w:rPr>
        <w:t xml:space="preserve">: Local control as judged by post-treatment biopsies after 3D RT.</w:t>
        <w:br w:type="textWrapping"/>
      </w:r>
      <w:r w:rsidDel="00000000" w:rsidR="00000000" w:rsidRPr="00000000">
        <w:rPr>
          <w:rtl w:val="0"/>
        </w:rPr>
        <w:t xml:space="preserve">Conclusion: positive post-tx biopsy one of the strongest predictors of DM and CSM.</w:t>
      </w:r>
      <w:r w:rsidDel="00000000" w:rsidR="00000000" w:rsidRPr="00000000">
        <w:rPr>
          <w:rtl w:val="0"/>
        </w:rPr>
      </w:r>
    </w:p>
    <w:p w:rsidR="00000000" w:rsidDel="00000000" w:rsidP="00000000" w:rsidRDefault="00000000" w:rsidRPr="00000000" w14:paraId="00000C78">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339 pts. Median time to bx 38 mo. 32% positive, 21% severe tx effect, 47% negative. </w:t>
      </w:r>
    </w:p>
    <w:p w:rsidR="00000000" w:rsidDel="00000000" w:rsidP="00000000" w:rsidRDefault="00000000" w:rsidRPr="00000000" w14:paraId="00000C79">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Positive bx for 70</w:t>
      </w:r>
      <w:r w:rsidDel="00000000" w:rsidR="00000000" w:rsidRPr="00000000">
        <w:rPr>
          <w:rtl w:val="0"/>
        </w:rPr>
        <w:t xml:space="preserve">.2 / 75.6 Gy of</w:t>
      </w:r>
      <w:r w:rsidDel="00000000" w:rsidR="00000000" w:rsidRPr="00000000">
        <w:rPr>
          <w:rFonts w:ascii="Cardo" w:cs="Cardo" w:eastAsia="Cardo" w:hAnsi="Cardo"/>
          <w:sz w:val="20"/>
          <w:szCs w:val="20"/>
          <w:rtl w:val="0"/>
        </w:rPr>
        <w:t xml:space="preserve"> 42→ 24%.</w:t>
      </w:r>
    </w:p>
    <w:p w:rsidR="00000000" w:rsidDel="00000000" w:rsidP="00000000" w:rsidRDefault="00000000" w:rsidRPr="00000000" w14:paraId="00000C7A">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Positive bx for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70</w:t>
      </w:r>
      <w:r w:rsidDel="00000000" w:rsidR="00000000" w:rsidRPr="00000000">
        <w:rPr>
          <w:rFonts w:ascii="Gungsuh" w:cs="Gungsuh" w:eastAsia="Gungsuh" w:hAnsi="Gungsuh"/>
          <w:rtl w:val="0"/>
        </w:rPr>
        <w:t xml:space="preserve">.2 / 75.6 / ≥ 81 Gy of </w:t>
      </w:r>
      <w:r w:rsidDel="00000000" w:rsidR="00000000" w:rsidRPr="00000000">
        <w:rPr>
          <w:rFonts w:ascii="Cardo" w:cs="Cardo" w:eastAsia="Cardo" w:hAnsi="Cardo"/>
          <w:sz w:val="20"/>
          <w:szCs w:val="20"/>
          <w:rtl w:val="0"/>
        </w:rPr>
        <w:t xml:space="preserve">51→ 33→ 15%.</w:t>
      </w:r>
    </w:p>
    <w:p w:rsidR="00000000" w:rsidDel="00000000" w:rsidP="00000000" w:rsidRDefault="00000000" w:rsidRPr="00000000" w14:paraId="00000C7B">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Positive bx ± ADT 42→ 16%.</w:t>
      </w:r>
    </w:p>
    <w:p w:rsidR="00000000" w:rsidDel="00000000" w:rsidP="00000000" w:rsidRDefault="00000000" w:rsidRPr="00000000" w14:paraId="00000C7C">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q6m (or q3 mo for HR) x5y.</w:t>
      </w:r>
    </w:p>
    <w:p w:rsidR="00000000" w:rsidDel="00000000" w:rsidP="00000000" w:rsidRDefault="00000000" w:rsidRPr="00000000" w14:paraId="00000C7D">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DRE annually</w:t>
      </w:r>
      <w:r w:rsidDel="00000000" w:rsidR="00000000" w:rsidRPr="00000000">
        <w:rPr>
          <w:rtl w:val="0"/>
        </w:rPr>
        <w:t xml:space="preserve">.</w:t>
      </w:r>
    </w:p>
    <w:p w:rsidR="00000000" w:rsidDel="00000000" w:rsidP="00000000" w:rsidRDefault="00000000" w:rsidRPr="00000000" w14:paraId="00000C7E">
      <w:pPr>
        <w:pStyle w:val="Heading2"/>
        <w:ind w:left="0" w:firstLine="0"/>
        <w:rPr/>
      </w:pPr>
      <w:bookmarkStart w:colFirst="0" w:colLast="0" w:name="_2t3yqgee0yvx" w:id="260"/>
      <w:bookmarkEnd w:id="260"/>
      <w:r w:rsidDel="00000000" w:rsidR="00000000" w:rsidRPr="00000000">
        <w:rPr>
          <w:rtl w:val="0"/>
        </w:rPr>
      </w:r>
    </w:p>
    <w:p w:rsidR="00000000" w:rsidDel="00000000" w:rsidP="00000000" w:rsidRDefault="00000000" w:rsidRPr="00000000" w14:paraId="00000C7F">
      <w:pPr>
        <w:pStyle w:val="Heading2"/>
        <w:ind w:left="0" w:firstLine="0"/>
        <w:rPr/>
      </w:pPr>
      <w:bookmarkStart w:colFirst="0" w:colLast="0" w:name="_6kvd314j6xt4" w:id="261"/>
      <w:bookmarkEnd w:id="261"/>
      <w:hyperlink w:anchor="_hacuxkgwbl76">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80">
      <w:pPr>
        <w:ind w:left="0" w:firstLine="0"/>
        <w:rPr/>
      </w:pPr>
      <w:r w:rsidDel="00000000" w:rsidR="00000000" w:rsidRPr="00000000">
        <w:rPr>
          <w:rtl w:val="0"/>
        </w:rPr>
        <w:t xml:space="preserve">See NCTN Trial Portfolios by Disease Site: [</w:t>
      </w:r>
      <w:hyperlink r:id="rId726">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C81">
      <w:pPr>
        <w:numPr>
          <w:ilvl w:val="0"/>
          <w:numId w:val="25"/>
        </w:numPr>
      </w:pPr>
      <w:r w:rsidDel="00000000" w:rsidR="00000000" w:rsidRPr="00000000">
        <w:rPr>
          <w:b w:val="1"/>
          <w:rtl w:val="0"/>
        </w:rPr>
        <w:t xml:space="preserve">TRAP </w:t>
      </w:r>
      <w:r w:rsidDel="00000000" w:rsidR="00000000" w:rsidRPr="00000000">
        <w:rPr>
          <w:rtl w:val="0"/>
        </w:rPr>
        <w:t xml:space="preserve">[</w:t>
      </w:r>
      <w:hyperlink r:id="rId727">
        <w:r w:rsidDel="00000000" w:rsidR="00000000" w:rsidRPr="00000000">
          <w:rPr>
            <w:rtl w:val="0"/>
          </w:rPr>
          <w:t xml:space="preserve">NCT03644303</w:t>
        </w:r>
      </w:hyperlink>
      <w:r w:rsidDel="00000000" w:rsidR="00000000" w:rsidRPr="00000000">
        <w:rPr>
          <w:rtl w:val="0"/>
        </w:rPr>
        <w:t xml:space="preserve">]: Phase II single arm. </w:t>
      </w:r>
      <w:r w:rsidDel="00000000" w:rsidR="00000000" w:rsidRPr="00000000">
        <w:rPr>
          <w:b w:val="1"/>
          <w:rtl w:val="0"/>
        </w:rPr>
        <w:t xml:space="preserve">Abiraterone or enzalutamide + SBRT</w:t>
      </w:r>
      <w:r w:rsidDel="00000000" w:rsidR="00000000" w:rsidRPr="00000000">
        <w:rPr>
          <w:rtl w:val="0"/>
        </w:rPr>
        <w:t xml:space="preserve">.</w:t>
      </w:r>
    </w:p>
    <w:p w:rsidR="00000000" w:rsidDel="00000000" w:rsidP="00000000" w:rsidRDefault="00000000" w:rsidRPr="00000000" w14:paraId="00000C82">
      <w:pPr>
        <w:numPr>
          <w:ilvl w:val="1"/>
          <w:numId w:val="25"/>
        </w:numPr>
        <w:ind w:left="1440" w:hanging="360"/>
      </w:pPr>
      <w:r w:rsidDel="00000000" w:rsidR="00000000" w:rsidRPr="00000000">
        <w:rPr>
          <w:rFonts w:ascii="Gungsuh" w:cs="Gungsuh" w:eastAsia="Gungsuh" w:hAnsi="Gungsuh"/>
          <w:rtl w:val="0"/>
        </w:rPr>
        <w:t xml:space="preserve">CRPC. ≤ 2 extracranial oligoprogressive disease in nodes, bone, prostate or lung only.</w:t>
      </w:r>
    </w:p>
    <w:p w:rsidR="00000000" w:rsidDel="00000000" w:rsidP="00000000" w:rsidRDefault="00000000" w:rsidRPr="00000000" w14:paraId="00000C83">
      <w:pPr>
        <w:numPr>
          <w:ilvl w:val="2"/>
          <w:numId w:val="25"/>
        </w:numPr>
        <w:ind w:left="2160" w:hanging="360"/>
      </w:pPr>
      <w:r w:rsidDel="00000000" w:rsidR="00000000" w:rsidRPr="00000000">
        <w:rPr>
          <w:rtl w:val="0"/>
        </w:rPr>
        <w:t xml:space="preserve">RT to 30/5 to all sites, or 36/6 for prostate progression.</w:t>
      </w:r>
    </w:p>
    <w:p w:rsidR="00000000" w:rsidDel="00000000" w:rsidP="00000000" w:rsidRDefault="00000000" w:rsidRPr="00000000" w14:paraId="00000C84">
      <w:pPr>
        <w:numPr>
          <w:ilvl w:val="1"/>
          <w:numId w:val="25"/>
        </w:numPr>
        <w:ind w:left="1440" w:hanging="360"/>
      </w:pPr>
      <w:r w:rsidDel="00000000" w:rsidR="00000000" w:rsidRPr="00000000">
        <w:rPr>
          <w:rtl w:val="0"/>
        </w:rPr>
        <w:t xml:space="preserve">Primary endpoint: PFS. Key secondary and exploratory endpoints: LC, ctDNA response to SBRT, development of a biomarker panel predicting for PFS, OS, acute and late toxicity, QoL, time to delay of next treatment, subgroup analysis of PFS of local prostate oligoprogressive disease to metastatic oligoprogressive disease, ctDNA kinetics to predict time to progression.</w:t>
      </w:r>
      <w:r w:rsidDel="00000000" w:rsidR="00000000" w:rsidRPr="00000000">
        <w:rPr>
          <w:rtl w:val="0"/>
        </w:rPr>
      </w:r>
    </w:p>
    <w:p w:rsidR="00000000" w:rsidDel="00000000" w:rsidP="00000000" w:rsidRDefault="00000000" w:rsidRPr="00000000" w14:paraId="00000C85">
      <w:pPr>
        <w:numPr>
          <w:ilvl w:val="0"/>
          <w:numId w:val="25"/>
        </w:numPr>
        <w:rPr>
          <w:u w:val="none"/>
        </w:rPr>
      </w:pPr>
      <w:r w:rsidDel="00000000" w:rsidR="00000000" w:rsidRPr="00000000">
        <w:rPr>
          <w:b w:val="1"/>
          <w:rtl w:val="0"/>
        </w:rPr>
        <w:t xml:space="preserve">E</w:t>
      </w:r>
      <w:r w:rsidDel="00000000" w:rsidR="00000000" w:rsidRPr="00000000">
        <w:rPr>
          <w:b w:val="1"/>
          <w:rtl w:val="0"/>
        </w:rPr>
        <w:t xml:space="preserve">A8171 </w:t>
      </w:r>
      <w:r w:rsidDel="00000000" w:rsidR="00000000" w:rsidRPr="00000000">
        <w:rPr>
          <w:rtl w:val="0"/>
        </w:rPr>
        <w:t xml:space="preserve">[</w:t>
      </w:r>
      <w:hyperlink r:id="rId728">
        <w:r w:rsidDel="00000000" w:rsidR="00000000" w:rsidRPr="00000000">
          <w:rPr>
            <w:rtl w:val="0"/>
          </w:rPr>
          <w:t xml:space="preserve">NCT03697148</w:t>
        </w:r>
      </w:hyperlink>
      <w:r w:rsidDel="00000000" w:rsidR="00000000" w:rsidRPr="00000000">
        <w:rPr>
          <w:rtl w:val="0"/>
        </w:rPr>
        <w:t xml:space="preserve">]: Phase II. Newly diagnosed, surgical treatment indicated. </w:t>
      </w:r>
      <w:r w:rsidDel="00000000" w:rsidR="00000000" w:rsidRPr="00000000">
        <w:rPr>
          <w:b w:val="1"/>
          <w:rtl w:val="0"/>
        </w:rPr>
        <w:t xml:space="preserve">mpMRI for preoperative staging</w:t>
      </w:r>
      <w:r w:rsidDel="00000000" w:rsidR="00000000" w:rsidRPr="00000000">
        <w:rPr>
          <w:rtl w:val="0"/>
        </w:rPr>
        <w:t xml:space="preserve">. </w:t>
      </w:r>
    </w:p>
    <w:p w:rsidR="00000000" w:rsidDel="00000000" w:rsidP="00000000" w:rsidRDefault="00000000" w:rsidRPr="00000000" w14:paraId="00000C86">
      <w:pPr>
        <w:numPr>
          <w:ilvl w:val="0"/>
          <w:numId w:val="25"/>
        </w:numPr>
      </w:pPr>
      <w:r w:rsidDel="00000000" w:rsidR="00000000" w:rsidRPr="00000000">
        <w:rPr>
          <w:rtl w:val="0"/>
        </w:rPr>
        <w:t xml:space="preserve">See [</w:t>
      </w:r>
      <w:hyperlink w:anchor="df3apgjc2w1">
        <w:r w:rsidDel="00000000" w:rsidR="00000000" w:rsidRPr="00000000">
          <w:rPr>
            <w:b w:val="1"/>
            <w:rtl w:val="0"/>
          </w:rPr>
          <w:t xml:space="preserve">PACE-A</w:t>
        </w:r>
      </w:hyperlink>
      <w:r w:rsidDel="00000000" w:rsidR="00000000" w:rsidRPr="00000000">
        <w:rPr>
          <w:rtl w:val="0"/>
        </w:rPr>
        <w:t xml:space="preserve">], which is comparing 36.25/5 to radical prostatectomy QoL endpoints at 2 years for LR/IR disease.</w:t>
      </w:r>
    </w:p>
    <w:p w:rsidR="00000000" w:rsidDel="00000000" w:rsidP="00000000" w:rsidRDefault="00000000" w:rsidRPr="00000000" w14:paraId="00000C87">
      <w:pPr>
        <w:numPr>
          <w:ilvl w:val="0"/>
          <w:numId w:val="25"/>
        </w:numPr>
        <w:rPr>
          <w:u w:val="none"/>
        </w:rPr>
      </w:pPr>
      <w:r w:rsidDel="00000000" w:rsidR="00000000" w:rsidRPr="00000000">
        <w:rPr>
          <w:b w:val="1"/>
          <w:rtl w:val="0"/>
        </w:rPr>
        <w:t xml:space="preserve">SPCG15 </w:t>
      </w:r>
      <w:r w:rsidDel="00000000" w:rsidR="00000000" w:rsidRPr="00000000">
        <w:rPr>
          <w:rtl w:val="0"/>
        </w:rPr>
        <w:t xml:space="preserve">[</w:t>
      </w:r>
      <w:hyperlink r:id="rId729">
        <w:r w:rsidDel="00000000" w:rsidR="00000000" w:rsidRPr="00000000">
          <w:rPr>
            <w:rtl w:val="0"/>
          </w:rPr>
          <w:t xml:space="preserve">Protocol</w:t>
        </w:r>
      </w:hyperlink>
      <w:r w:rsidDel="00000000" w:rsidR="00000000" w:rsidRPr="00000000">
        <w:rPr>
          <w:rtl w:val="0"/>
        </w:rPr>
        <w:t xml:space="preserve">, </w:t>
      </w:r>
      <w:hyperlink r:id="rId730">
        <w:r w:rsidDel="00000000" w:rsidR="00000000" w:rsidRPr="00000000">
          <w:rPr>
            <w:rtl w:val="0"/>
          </w:rPr>
          <w:t xml:space="preserve">NCT02102477</w:t>
        </w:r>
      </w:hyperlink>
      <w:r w:rsidDel="00000000" w:rsidR="00000000" w:rsidRPr="00000000">
        <w:rPr>
          <w:rtl w:val="0"/>
        </w:rPr>
        <w:t xml:space="preserve">]: Phase III. </w:t>
      </w:r>
      <w:r w:rsidDel="00000000" w:rsidR="00000000" w:rsidRPr="00000000">
        <w:rPr>
          <w:b w:val="1"/>
          <w:rtl w:val="0"/>
        </w:rPr>
        <w:t xml:space="preserve">RP vs. EBRT(B) for locally advanced prostate cancer</w:t>
      </w:r>
      <w:r w:rsidDel="00000000" w:rsidR="00000000" w:rsidRPr="00000000">
        <w:rPr>
          <w:rtl w:val="0"/>
        </w:rPr>
        <w:t xml:space="preserve">. </w:t>
      </w:r>
    </w:p>
    <w:p w:rsidR="00000000" w:rsidDel="00000000" w:rsidP="00000000" w:rsidRDefault="00000000" w:rsidRPr="00000000" w14:paraId="00000C88">
      <w:pPr>
        <w:numPr>
          <w:ilvl w:val="1"/>
          <w:numId w:val="25"/>
        </w:numPr>
        <w:ind w:left="1440" w:hanging="360"/>
        <w:rPr>
          <w:u w:val="none"/>
        </w:rPr>
      </w:pPr>
      <w:r w:rsidDel="00000000" w:rsidR="00000000" w:rsidRPr="00000000">
        <w:rPr>
          <w:rFonts w:ascii="Gungsuh" w:cs="Gungsuh" w:eastAsia="Gungsuh" w:hAnsi="Gungsuh"/>
          <w:rtl w:val="0"/>
        </w:rPr>
        <w:t xml:space="preserve">All of: T3-4N0, GG 4-5, significant ECE on biopsy, and no sign of lymph nodes mets ≥ 1.5 cm in maximum SAD.</w:t>
      </w:r>
    </w:p>
    <w:p w:rsidR="00000000" w:rsidDel="00000000" w:rsidP="00000000" w:rsidRDefault="00000000" w:rsidRPr="00000000" w14:paraId="00000C89">
      <w:pPr>
        <w:numPr>
          <w:ilvl w:val="1"/>
          <w:numId w:val="25"/>
        </w:numPr>
        <w:ind w:left="1440" w:hanging="360"/>
        <w:rPr>
          <w:u w:val="none"/>
        </w:rPr>
      </w:pPr>
      <w:r w:rsidDel="00000000" w:rsidR="00000000" w:rsidRPr="00000000">
        <w:rPr>
          <w:rtl w:val="0"/>
        </w:rPr>
        <w:t xml:space="preserve">EBRT: 18-30 mo bicalutamide 150 mg or LHRH 18 - 30 mo.</w:t>
      </w:r>
    </w:p>
    <w:p w:rsidR="00000000" w:rsidDel="00000000" w:rsidP="00000000" w:rsidRDefault="00000000" w:rsidRPr="00000000" w14:paraId="00000C8A">
      <w:pPr>
        <w:numPr>
          <w:ilvl w:val="1"/>
          <w:numId w:val="25"/>
        </w:numPr>
        <w:ind w:left="1440" w:hanging="360"/>
        <w:rPr>
          <w:u w:val="none"/>
        </w:rPr>
      </w:pPr>
      <w:r w:rsidDel="00000000" w:rsidR="00000000" w:rsidRPr="00000000">
        <w:rPr>
          <w:rtl w:val="0"/>
        </w:rPr>
        <w:t xml:space="preserve">RP: PORT given according to local guidelines after MDC, and would include 18-24 mo of bicalutamide 150 mg.</w:t>
      </w:r>
    </w:p>
    <w:p w:rsidR="00000000" w:rsidDel="00000000" w:rsidP="00000000" w:rsidRDefault="00000000" w:rsidRPr="00000000" w14:paraId="00000C8B">
      <w:pPr>
        <w:numPr>
          <w:ilvl w:val="1"/>
          <w:numId w:val="25"/>
        </w:numPr>
        <w:ind w:left="1440" w:hanging="360"/>
        <w:rPr>
          <w:u w:val="none"/>
        </w:rPr>
      </w:pPr>
      <w:r w:rsidDel="00000000" w:rsidR="00000000" w:rsidRPr="00000000">
        <w:rPr>
          <w:rtl w:val="0"/>
        </w:rPr>
        <w:t xml:space="preserve">Primary endpoint: Disease specific survival.</w:t>
      </w:r>
      <w:r w:rsidDel="00000000" w:rsidR="00000000" w:rsidRPr="00000000">
        <w:rPr>
          <w:rtl w:val="0"/>
        </w:rPr>
      </w:r>
    </w:p>
    <w:p w:rsidR="00000000" w:rsidDel="00000000" w:rsidP="00000000" w:rsidRDefault="00000000" w:rsidRPr="00000000" w14:paraId="00000C8C">
      <w:pPr>
        <w:numPr>
          <w:ilvl w:val="0"/>
          <w:numId w:val="25"/>
        </w:numPr>
      </w:pPr>
      <w:r w:rsidDel="00000000" w:rsidR="00000000" w:rsidRPr="00000000">
        <w:rPr>
          <w:rtl w:val="0"/>
        </w:rPr>
        <w:t xml:space="preserve">See [</w:t>
      </w:r>
      <w:hyperlink w:anchor="dhztl3v0sura">
        <w:r w:rsidDel="00000000" w:rsidR="00000000" w:rsidRPr="00000000">
          <w:rPr>
            <w:b w:val="1"/>
            <w:rtl w:val="0"/>
          </w:rPr>
          <w:t xml:space="preserve">PACE-B</w:t>
        </w:r>
      </w:hyperlink>
      <w:r w:rsidDel="00000000" w:rsidR="00000000" w:rsidRPr="00000000">
        <w:rPr>
          <w:rtl w:val="0"/>
        </w:rPr>
        <w:t xml:space="preserve">]: LR/IR. </w:t>
      </w:r>
      <w:r w:rsidDel="00000000" w:rsidR="00000000" w:rsidRPr="00000000">
        <w:rPr>
          <w:b w:val="1"/>
          <w:rtl w:val="0"/>
        </w:rPr>
        <w:t xml:space="preserve">78/39 </w:t>
      </w:r>
      <w:r w:rsidDel="00000000" w:rsidR="00000000" w:rsidRPr="00000000">
        <w:rPr>
          <w:rtl w:val="0"/>
        </w:rPr>
        <w:t xml:space="preserve">(or 62/20) </w:t>
      </w:r>
      <w:r w:rsidDel="00000000" w:rsidR="00000000" w:rsidRPr="00000000">
        <w:rPr>
          <w:b w:val="1"/>
          <w:rtl w:val="0"/>
        </w:rPr>
        <w:t xml:space="preserve">vs. 36.25/5</w:t>
      </w:r>
      <w:r w:rsidDel="00000000" w:rsidR="00000000" w:rsidRPr="00000000">
        <w:rPr>
          <w:rtl w:val="0"/>
        </w:rPr>
        <w:t xml:space="preserve">.</w:t>
      </w:r>
    </w:p>
    <w:p w:rsidR="00000000" w:rsidDel="00000000" w:rsidP="00000000" w:rsidRDefault="00000000" w:rsidRPr="00000000" w14:paraId="00000C8D">
      <w:pPr>
        <w:numPr>
          <w:ilvl w:val="0"/>
          <w:numId w:val="25"/>
        </w:numPr>
        <w:rPr/>
      </w:pPr>
      <w:r w:rsidDel="00000000" w:rsidR="00000000" w:rsidRPr="00000000">
        <w:rPr>
          <w:rtl w:val="0"/>
        </w:rPr>
        <w:t xml:space="preserve">See [</w:t>
      </w:r>
      <w:hyperlink w:anchor="w1h1pegh7rxz">
        <w:r w:rsidDel="00000000" w:rsidR="00000000" w:rsidRPr="00000000">
          <w:rPr>
            <w:b w:val="1"/>
            <w:rtl w:val="0"/>
          </w:rPr>
          <w:t xml:space="preserve">NRG-GU005</w:t>
        </w:r>
      </w:hyperlink>
      <w:r w:rsidDel="00000000" w:rsidR="00000000" w:rsidRPr="00000000">
        <w:rPr>
          <w:rtl w:val="0"/>
        </w:rPr>
        <w:t xml:space="preserve">]: Phase III. </w:t>
      </w:r>
      <w:r w:rsidDel="00000000" w:rsidR="00000000" w:rsidRPr="00000000">
        <w:rPr>
          <w:b w:val="1"/>
          <w:rtl w:val="0"/>
        </w:rPr>
        <w:t xml:space="preserve">36.25/5 </w:t>
      </w:r>
      <w:r w:rsidDel="00000000" w:rsidR="00000000" w:rsidRPr="00000000">
        <w:rPr>
          <w:rtl w:val="0"/>
        </w:rPr>
        <w:t xml:space="preserve">biw/tiw</w:t>
      </w:r>
      <w:r w:rsidDel="00000000" w:rsidR="00000000" w:rsidRPr="00000000">
        <w:rPr>
          <w:b w:val="1"/>
          <w:rtl w:val="0"/>
        </w:rPr>
        <w:t xml:space="preserve"> vs. 70/28</w:t>
      </w:r>
      <w:r w:rsidDel="00000000" w:rsidR="00000000" w:rsidRPr="00000000">
        <w:rPr>
          <w:rtl w:val="0"/>
        </w:rPr>
        <w:t xml:space="preserve"> for localized IR prostate cancer.</w:t>
      </w:r>
    </w:p>
    <w:p w:rsidR="00000000" w:rsidDel="00000000" w:rsidP="00000000" w:rsidRDefault="00000000" w:rsidRPr="00000000" w14:paraId="00000C8E">
      <w:pPr>
        <w:ind w:firstLine="720"/>
        <w:rPr/>
      </w:pPr>
      <w:r w:rsidDel="00000000" w:rsidR="00000000" w:rsidRPr="00000000">
        <w:rPr>
          <w:rtl w:val="0"/>
        </w:rPr>
        <w:t xml:space="preserve">A note about constraints: Constraints on GU005 are tighter than in [</w:t>
      </w:r>
      <w:hyperlink w:anchor="srywogn35gz8">
        <w:r w:rsidDel="00000000" w:rsidR="00000000" w:rsidRPr="00000000">
          <w:rPr>
            <w:rtl w:val="0"/>
          </w:rPr>
          <w:t xml:space="preserve">Zelefsky IJROBP '19</w:t>
        </w:r>
      </w:hyperlink>
      <w:r w:rsidDel="00000000" w:rsidR="00000000" w:rsidRPr="00000000">
        <w:rPr>
          <w:rtl w:val="0"/>
        </w:rPr>
        <w:t xml:space="preserve">]. As a result, GU005 is unlikely to demonstrate late G2+ GI toxicity or late G3+ GU toxicity. </w:t>
      </w:r>
    </w:p>
    <w:p w:rsidR="00000000" w:rsidDel="00000000" w:rsidP="00000000" w:rsidRDefault="00000000" w:rsidRPr="00000000" w14:paraId="00000C8F">
      <w:pPr>
        <w:ind w:left="0" w:firstLine="720"/>
        <w:rPr/>
      </w:pPr>
      <w:r w:rsidDel="00000000" w:rsidR="00000000" w:rsidRPr="00000000">
        <w:rPr>
          <w:rtl w:val="0"/>
        </w:rPr>
        <w:t xml:space="preserve">TL;DR: Don't throw &gt; 105% in the bladder or rectum, or &gt; 107% in the urethra. Bladder and rectum 50/50. </w:t>
      </w:r>
    </w:p>
    <w:p w:rsidR="00000000" w:rsidDel="00000000" w:rsidP="00000000" w:rsidRDefault="00000000" w:rsidRPr="00000000" w14:paraId="00000C90">
      <w:pPr>
        <w:numPr>
          <w:ilvl w:val="1"/>
          <w:numId w:val="25"/>
        </w:numPr>
        <w:ind w:left="1440" w:hanging="360"/>
        <w:rPr/>
      </w:pPr>
      <w:r w:rsidDel="00000000" w:rsidR="00000000" w:rsidRPr="00000000">
        <w:rPr>
          <w:rtl w:val="0"/>
        </w:rPr>
        <w:t xml:space="preserve">Rectum: V38.06 &lt; 0.03cc (40 Gy), D50% &lt; 18.1 Gy (19 Gy)</w:t>
      </w:r>
      <w:r w:rsidDel="00000000" w:rsidR="00000000" w:rsidRPr="00000000">
        <w:rPr>
          <w:rtl w:val="0"/>
        </w:rPr>
        <w:t xml:space="preserve">, V34.4 &lt; 3 cc (36 Gy), V29 &lt; 20%</w:t>
      </w:r>
    </w:p>
    <w:p w:rsidR="00000000" w:rsidDel="00000000" w:rsidP="00000000" w:rsidRDefault="00000000" w:rsidRPr="00000000" w14:paraId="00000C91">
      <w:pPr>
        <w:numPr>
          <w:ilvl w:val="1"/>
          <w:numId w:val="25"/>
        </w:numPr>
        <w:ind w:left="1440" w:hanging="360"/>
        <w:rPr/>
      </w:pPr>
      <w:r w:rsidDel="00000000" w:rsidR="00000000" w:rsidRPr="00000000">
        <w:rPr>
          <w:rtl w:val="0"/>
        </w:rPr>
        <w:t xml:space="preserve">Bladder: V38.06 &lt; 0.03cc (40 Gy), D50% &lt; 18.12 Gy (20 Gy)</w:t>
      </w:r>
    </w:p>
    <w:p w:rsidR="00000000" w:rsidDel="00000000" w:rsidP="00000000" w:rsidRDefault="00000000" w:rsidRPr="00000000" w14:paraId="00000C92">
      <w:pPr>
        <w:numPr>
          <w:ilvl w:val="1"/>
          <w:numId w:val="25"/>
        </w:numPr>
        <w:ind w:left="1440" w:hanging="360"/>
        <w:rPr/>
      </w:pPr>
      <w:r w:rsidDel="00000000" w:rsidR="00000000" w:rsidRPr="00000000">
        <w:rPr>
          <w:rtl w:val="0"/>
        </w:rPr>
        <w:t xml:space="preserve">Urethra: V38.78 &lt; 0.03cc (43.5 Gy).</w:t>
      </w:r>
    </w:p>
    <w:p w:rsidR="00000000" w:rsidDel="00000000" w:rsidP="00000000" w:rsidRDefault="00000000" w:rsidRPr="00000000" w14:paraId="00000C93">
      <w:pPr>
        <w:numPr>
          <w:ilvl w:val="0"/>
          <w:numId w:val="25"/>
        </w:numPr>
        <w:rPr/>
      </w:pPr>
      <w:r w:rsidDel="00000000" w:rsidR="00000000" w:rsidRPr="00000000">
        <w:rPr>
          <w:rtl w:val="0"/>
        </w:rPr>
        <w:t xml:space="preserve">See [</w:t>
      </w:r>
      <w:hyperlink w:anchor="b9vs521mx0wa">
        <w:r w:rsidDel="00000000" w:rsidR="00000000" w:rsidRPr="00000000">
          <w:rPr>
            <w:b w:val="1"/>
            <w:rtl w:val="0"/>
          </w:rPr>
          <w:t xml:space="preserve">RTOG 09-24</w:t>
        </w:r>
      </w:hyperlink>
      <w:hyperlink w:anchor="b9vs521mx0wa">
        <w:r w:rsidDel="00000000" w:rsidR="00000000" w:rsidRPr="00000000">
          <w:rPr>
            <w:rtl w:val="0"/>
          </w:rPr>
          <w:t xml:space="preserve">]</w:t>
        </w:r>
      </w:hyperlink>
      <w:r w:rsidDel="00000000" w:rsidR="00000000" w:rsidRPr="00000000">
        <w:rPr>
          <w:rtl w:val="0"/>
        </w:rPr>
        <w:t xml:space="preserve">: Investigating the addition of WPRT for high risk prostate cancer. Results available in 2031.</w:t>
      </w:r>
    </w:p>
    <w:p w:rsidR="00000000" w:rsidDel="00000000" w:rsidP="00000000" w:rsidRDefault="00000000" w:rsidRPr="00000000" w14:paraId="00000C94">
      <w:pPr>
        <w:numPr>
          <w:ilvl w:val="0"/>
          <w:numId w:val="25"/>
        </w:numPr>
        <w:rPr/>
      </w:pPr>
      <w:r w:rsidDel="00000000" w:rsidR="00000000" w:rsidRPr="00000000">
        <w:rPr>
          <w:rtl w:val="0"/>
        </w:rPr>
        <w:t xml:space="preserve">See [</w:t>
      </w:r>
      <w:hyperlink w:anchor="3glggmk4tr6">
        <w:r w:rsidDel="00000000" w:rsidR="00000000" w:rsidRPr="00000000">
          <w:rPr>
            <w:b w:val="1"/>
            <w:rtl w:val="0"/>
          </w:rPr>
          <w:t xml:space="preserve">MSKCC</w:t>
        </w:r>
      </w:hyperlink>
      <w:r w:rsidDel="00000000" w:rsidR="00000000" w:rsidRPr="00000000">
        <w:rPr>
          <w:rtl w:val="0"/>
        </w:rPr>
        <w:t xml:space="preserve">]: </w:t>
      </w:r>
      <w:r w:rsidDel="00000000" w:rsidR="00000000" w:rsidRPr="00000000">
        <w:rPr>
          <w:rtl w:val="0"/>
        </w:rPr>
        <w:t xml:space="preserve">High risk, node negative SBRT with nodal coverage trial. </w:t>
      </w:r>
      <w:r w:rsidDel="00000000" w:rsidR="00000000" w:rsidRPr="00000000">
        <w:rPr>
          <w:b w:val="1"/>
          <w:rtl w:val="0"/>
        </w:rPr>
        <w:t xml:space="preserve">40/5 + 25/5 to pelvis</w:t>
      </w:r>
      <w:r w:rsidDel="00000000" w:rsidR="00000000" w:rsidRPr="00000000">
        <w:rPr>
          <w:rtl w:val="0"/>
        </w:rPr>
        <w:t xml:space="preserve">. </w:t>
      </w:r>
    </w:p>
    <w:p w:rsidR="00000000" w:rsidDel="00000000" w:rsidP="00000000" w:rsidRDefault="00000000" w:rsidRPr="00000000" w14:paraId="00000C95">
      <w:pPr>
        <w:numPr>
          <w:ilvl w:val="0"/>
          <w:numId w:val="25"/>
        </w:numPr>
        <w:rPr/>
      </w:pPr>
      <w:r w:rsidDel="00000000" w:rsidR="00000000" w:rsidRPr="00000000">
        <w:rPr>
          <w:b w:val="1"/>
          <w:rtl w:val="0"/>
        </w:rPr>
        <w:t xml:space="preserve">NRG-GU007</w:t>
      </w:r>
      <w:r w:rsidDel="00000000" w:rsidR="00000000" w:rsidRPr="00000000">
        <w:rPr>
          <w:rtl w:val="0"/>
        </w:rPr>
        <w:t xml:space="preserve"> [</w:t>
      </w:r>
      <w:hyperlink r:id="rId731">
        <w:r w:rsidDel="00000000" w:rsidR="00000000" w:rsidRPr="00000000">
          <w:rPr>
            <w:rtl w:val="0"/>
          </w:rPr>
          <w:t xml:space="preserve">NCT04037254</w:t>
        </w:r>
      </w:hyperlink>
      <w:r w:rsidDel="00000000" w:rsidR="00000000" w:rsidRPr="00000000">
        <w:rPr>
          <w:rtl w:val="0"/>
        </w:rPr>
        <w:t xml:space="preserve">]: Phase II. Previously untreated, high risk non-metastatic. </w:t>
      </w:r>
      <w:r w:rsidDel="00000000" w:rsidR="00000000" w:rsidRPr="00000000">
        <w:rPr>
          <w:b w:val="1"/>
          <w:rtl w:val="0"/>
        </w:rPr>
        <w:t xml:space="preserve">ADT/RT ± Niraparib</w:t>
      </w:r>
      <w:r w:rsidDel="00000000" w:rsidR="00000000" w:rsidRPr="00000000">
        <w:rPr>
          <w:rtl w:val="0"/>
        </w:rPr>
        <w:t xml:space="preserve">.</w:t>
      </w:r>
    </w:p>
    <w:p w:rsidR="00000000" w:rsidDel="00000000" w:rsidP="00000000" w:rsidRDefault="00000000" w:rsidRPr="00000000" w14:paraId="00000C96">
      <w:pPr>
        <w:numPr>
          <w:ilvl w:val="0"/>
          <w:numId w:val="25"/>
        </w:numPr>
        <w:rPr/>
      </w:pPr>
      <w:r w:rsidDel="00000000" w:rsidR="00000000" w:rsidRPr="00000000">
        <w:rPr>
          <w:b w:val="1"/>
          <w:rtl w:val="0"/>
        </w:rPr>
        <w:t xml:space="preserve">S1802 </w:t>
      </w:r>
      <w:r w:rsidDel="00000000" w:rsidR="00000000" w:rsidRPr="00000000">
        <w:rPr>
          <w:rtl w:val="0"/>
        </w:rPr>
        <w:t xml:space="preserve">[</w:t>
      </w:r>
      <w:hyperlink r:id="rId732">
        <w:r w:rsidDel="00000000" w:rsidR="00000000" w:rsidRPr="00000000">
          <w:rPr>
            <w:rtl w:val="0"/>
          </w:rPr>
          <w:t xml:space="preserve">NCT03678025</w:t>
        </w:r>
      </w:hyperlink>
      <w:r w:rsidDel="00000000" w:rsidR="00000000" w:rsidRPr="00000000">
        <w:rPr>
          <w:rtl w:val="0"/>
        </w:rPr>
        <w:t xml:space="preserve">]: Phase III. Previously untreated, metastatic. </w:t>
      </w:r>
      <w:r w:rsidDel="00000000" w:rsidR="00000000" w:rsidRPr="00000000">
        <w:rPr>
          <w:b w:val="1"/>
          <w:rtl w:val="0"/>
        </w:rPr>
        <w:t xml:space="preserve">Standard therapy ± definitive tx of primary tumor</w:t>
      </w:r>
      <w:r w:rsidDel="00000000" w:rsidR="00000000" w:rsidRPr="00000000">
        <w:rPr>
          <w:rtl w:val="0"/>
        </w:rPr>
        <w:t xml:space="preserve">.</w:t>
      </w:r>
    </w:p>
    <w:p w:rsidR="00000000" w:rsidDel="00000000" w:rsidP="00000000" w:rsidRDefault="00000000" w:rsidRPr="00000000" w14:paraId="00000C97">
      <w:pPr>
        <w:numPr>
          <w:ilvl w:val="1"/>
          <w:numId w:val="25"/>
        </w:numPr>
        <w:ind w:left="1440" w:hanging="360"/>
        <w:rPr>
          <w:u w:val="none"/>
        </w:rPr>
      </w:pPr>
      <w:r w:rsidDel="00000000" w:rsidR="00000000" w:rsidRPr="00000000">
        <w:rPr>
          <w:rtl w:val="0"/>
        </w:rPr>
        <w:t xml:space="preserve">mCSPC. Includes surgery or RT.</w:t>
      </w:r>
    </w:p>
    <w:p w:rsidR="00000000" w:rsidDel="00000000" w:rsidP="00000000" w:rsidRDefault="00000000" w:rsidRPr="00000000" w14:paraId="00000C98">
      <w:pPr>
        <w:numPr>
          <w:ilvl w:val="0"/>
          <w:numId w:val="25"/>
        </w:numPr>
        <w:rPr/>
      </w:pPr>
      <w:r w:rsidDel="00000000" w:rsidR="00000000" w:rsidRPr="00000000">
        <w:rPr>
          <w:b w:val="1"/>
          <w:rtl w:val="0"/>
        </w:rPr>
        <w:t xml:space="preserve">NRG-GU002</w:t>
      </w:r>
      <w:r w:rsidDel="00000000" w:rsidR="00000000" w:rsidRPr="00000000">
        <w:rPr>
          <w:rtl w:val="0"/>
        </w:rPr>
        <w:t xml:space="preserve"> [</w:t>
      </w:r>
      <w:hyperlink r:id="rId733">
        <w:r w:rsidDel="00000000" w:rsidR="00000000" w:rsidRPr="00000000">
          <w:rPr>
            <w:rtl w:val="0"/>
          </w:rPr>
          <w:t xml:space="preserve">NCT03070886</w:t>
        </w:r>
      </w:hyperlink>
      <w:r w:rsidDel="00000000" w:rsidR="00000000" w:rsidRPr="00000000">
        <w:rPr>
          <w:rtl w:val="0"/>
        </w:rPr>
        <w:t xml:space="preserve">]: Phase II/III. Post-prostatectomy, high risk. </w:t>
      </w:r>
      <w:r w:rsidDel="00000000" w:rsidR="00000000" w:rsidRPr="00000000">
        <w:rPr>
          <w:b w:val="1"/>
          <w:rtl w:val="0"/>
        </w:rPr>
        <w:t xml:space="preserve">RT ± Docetaxel</w:t>
      </w:r>
      <w:r w:rsidDel="00000000" w:rsidR="00000000" w:rsidRPr="00000000">
        <w:rPr>
          <w:rtl w:val="0"/>
        </w:rPr>
        <w:t xml:space="preserve">.</w:t>
      </w:r>
    </w:p>
    <w:p w:rsidR="00000000" w:rsidDel="00000000" w:rsidP="00000000" w:rsidRDefault="00000000" w:rsidRPr="00000000" w14:paraId="00000C99">
      <w:pPr>
        <w:numPr>
          <w:ilvl w:val="1"/>
          <w:numId w:val="25"/>
        </w:numPr>
        <w:ind w:left="1440" w:hanging="360"/>
      </w:pPr>
      <w:r w:rsidDel="00000000" w:rsidR="00000000" w:rsidRPr="00000000">
        <w:rPr>
          <w:rtl w:val="0"/>
        </w:rPr>
        <w:t xml:space="preserve">NRG [</w:t>
      </w:r>
      <w:hyperlink r:id="rId734">
        <w:r w:rsidDel="00000000" w:rsidR="00000000" w:rsidRPr="00000000">
          <w:rPr>
            <w:rtl w:val="0"/>
          </w:rPr>
          <w:t xml:space="preserve">Templates</w:t>
        </w:r>
      </w:hyperlink>
      <w:r w:rsidDel="00000000" w:rsidR="00000000" w:rsidRPr="00000000">
        <w:rPr>
          <w:rtl w:val="0"/>
        </w:rPr>
        <w:t xml:space="preserve">]</w:t>
      </w:r>
    </w:p>
    <w:p w:rsidR="00000000" w:rsidDel="00000000" w:rsidP="00000000" w:rsidRDefault="00000000" w:rsidRPr="00000000" w14:paraId="00000C9A">
      <w:pPr>
        <w:numPr>
          <w:ilvl w:val="0"/>
          <w:numId w:val="25"/>
        </w:numPr>
        <w:rPr/>
      </w:pPr>
      <w:r w:rsidDel="00000000" w:rsidR="00000000" w:rsidRPr="00000000">
        <w:rPr>
          <w:b w:val="1"/>
          <w:rtl w:val="0"/>
        </w:rPr>
        <w:t xml:space="preserve">NRG-GU006 / BALANCE </w:t>
      </w:r>
      <w:r w:rsidDel="00000000" w:rsidR="00000000" w:rsidRPr="00000000">
        <w:rPr>
          <w:rtl w:val="0"/>
        </w:rPr>
        <w:t xml:space="preserve">[]</w:t>
      </w:r>
      <w:r w:rsidDel="00000000" w:rsidR="00000000" w:rsidRPr="00000000">
        <w:rPr>
          <w:rtl w:val="0"/>
        </w:rPr>
        <w:t xml:space="preserve">: Phase II. Post-prostatectomy, high PSA. </w:t>
      </w:r>
      <w:r w:rsidDel="00000000" w:rsidR="00000000" w:rsidRPr="00000000">
        <w:rPr>
          <w:b w:val="1"/>
          <w:rtl w:val="0"/>
        </w:rPr>
        <w:t xml:space="preserve">SRT </w:t>
      </w:r>
      <w:r w:rsidDel="00000000" w:rsidR="00000000" w:rsidRPr="00000000">
        <w:rPr>
          <w:rtl w:val="0"/>
        </w:rPr>
        <w:t xml:space="preserve">(64.8-70.2/36-39)</w:t>
      </w:r>
      <w:r w:rsidDel="00000000" w:rsidR="00000000" w:rsidRPr="00000000">
        <w:rPr>
          <w:b w:val="1"/>
          <w:rtl w:val="0"/>
        </w:rPr>
        <w:t xml:space="preserve"> ± Apalutamide </w:t>
      </w:r>
      <w:r w:rsidDel="00000000" w:rsidR="00000000" w:rsidRPr="00000000">
        <w:rPr>
          <w:rtl w:val="0"/>
        </w:rPr>
        <w:t xml:space="preserve">x6 mo</w:t>
      </w:r>
      <w:r w:rsidDel="00000000" w:rsidR="00000000" w:rsidRPr="00000000">
        <w:rPr>
          <w:rtl w:val="0"/>
        </w:rPr>
        <w:t xml:space="preserve">.</w:t>
      </w:r>
    </w:p>
    <w:p w:rsidR="00000000" w:rsidDel="00000000" w:rsidP="00000000" w:rsidRDefault="00000000" w:rsidRPr="00000000" w14:paraId="00000C9B">
      <w:pPr>
        <w:numPr>
          <w:ilvl w:val="1"/>
          <w:numId w:val="25"/>
        </w:numPr>
        <w:ind w:left="1440" w:hanging="360"/>
        <w:rPr/>
      </w:pPr>
      <w:r w:rsidDel="00000000" w:rsidR="00000000" w:rsidRPr="00000000">
        <w:rPr>
          <w:rtl w:val="0"/>
        </w:rPr>
        <w:t xml:space="preserve">PSA 0.1-1.0 ng/mL and 1 of: GG2+, pT3-4, PD-PSA &lt; 0.2. </w:t>
      </w:r>
    </w:p>
    <w:p w:rsidR="00000000" w:rsidDel="00000000" w:rsidP="00000000" w:rsidRDefault="00000000" w:rsidRPr="00000000" w14:paraId="00000C9C">
      <w:pPr>
        <w:numPr>
          <w:ilvl w:val="1"/>
          <w:numId w:val="25"/>
        </w:numPr>
        <w:ind w:left="1440" w:hanging="360"/>
      </w:pPr>
      <w:r w:rsidDel="00000000" w:rsidR="00000000" w:rsidRPr="00000000">
        <w:rPr>
          <w:rtl w:val="0"/>
        </w:rPr>
        <w:t xml:space="preserve">NRG [</w:t>
      </w:r>
      <w:hyperlink r:id="rId735">
        <w:r w:rsidDel="00000000" w:rsidR="00000000" w:rsidRPr="00000000">
          <w:rPr>
            <w:rtl w:val="0"/>
          </w:rPr>
          <w:t xml:space="preserve">Templates</w:t>
        </w:r>
      </w:hyperlink>
      <w:r w:rsidDel="00000000" w:rsidR="00000000" w:rsidRPr="00000000">
        <w:rPr>
          <w:rtl w:val="0"/>
        </w:rPr>
        <w:t xml:space="preserve">]</w:t>
      </w:r>
    </w:p>
    <w:p w:rsidR="00000000" w:rsidDel="00000000" w:rsidP="00000000" w:rsidRDefault="00000000" w:rsidRPr="00000000" w14:paraId="00000C9D">
      <w:pPr>
        <w:numPr>
          <w:ilvl w:val="0"/>
          <w:numId w:val="25"/>
        </w:numPr>
        <w:rPr/>
      </w:pPr>
      <w:r w:rsidDel="00000000" w:rsidR="00000000" w:rsidRPr="00000000">
        <w:rPr>
          <w:b w:val="1"/>
          <w:rtl w:val="0"/>
        </w:rPr>
        <w:t xml:space="preserve">PEACE -1</w:t>
      </w:r>
      <w:r w:rsidDel="00000000" w:rsidR="00000000" w:rsidRPr="00000000">
        <w:rPr>
          <w:rtl w:val="0"/>
        </w:rPr>
        <w:t xml:space="preserve"> [</w:t>
      </w:r>
      <w:hyperlink r:id="rId736">
        <w:r w:rsidDel="00000000" w:rsidR="00000000" w:rsidRPr="00000000">
          <w:rPr>
            <w:rtl w:val="0"/>
          </w:rPr>
          <w:t xml:space="preserve">NCT01957436</w:t>
        </w:r>
      </w:hyperlink>
      <w:r w:rsidDel="00000000" w:rsidR="00000000" w:rsidRPr="00000000">
        <w:rPr>
          <w:rtl w:val="0"/>
        </w:rPr>
        <w:t xml:space="preserve">]: </w:t>
      </w:r>
      <w:r w:rsidDel="00000000" w:rsidR="00000000" w:rsidRPr="00000000">
        <w:rPr>
          <w:b w:val="1"/>
          <w:rtl w:val="0"/>
        </w:rPr>
        <w:t xml:space="preserve">ADT/Docetaxel ± abiraterone/prednisone ± local RT</w:t>
      </w:r>
      <w:r w:rsidDel="00000000" w:rsidR="00000000" w:rsidRPr="00000000">
        <w:rPr>
          <w:rtl w:val="0"/>
        </w:rPr>
        <w:t xml:space="preserve">.</w:t>
      </w:r>
    </w:p>
    <w:p w:rsidR="00000000" w:rsidDel="00000000" w:rsidP="00000000" w:rsidRDefault="00000000" w:rsidRPr="00000000" w14:paraId="00000C9E">
      <w:pPr>
        <w:numPr>
          <w:ilvl w:val="1"/>
          <w:numId w:val="25"/>
        </w:numPr>
        <w:ind w:left="1440" w:hanging="360"/>
        <w:rPr/>
      </w:pPr>
      <w:r w:rsidDel="00000000" w:rsidR="00000000" w:rsidRPr="00000000">
        <w:rPr>
          <w:rtl w:val="0"/>
        </w:rPr>
        <w:t xml:space="preserve">mCSPC. Hormone naive. </w:t>
      </w:r>
    </w:p>
    <w:p w:rsidR="00000000" w:rsidDel="00000000" w:rsidP="00000000" w:rsidRDefault="00000000" w:rsidRPr="00000000" w14:paraId="00000C9F">
      <w:pPr>
        <w:numPr>
          <w:ilvl w:val="0"/>
          <w:numId w:val="25"/>
        </w:numPr>
        <w:rPr>
          <w:u w:val="none"/>
        </w:rPr>
      </w:pPr>
      <w:r w:rsidDel="00000000" w:rsidR="00000000" w:rsidRPr="00000000">
        <w:rPr>
          <w:b w:val="1"/>
          <w:rtl w:val="0"/>
        </w:rPr>
        <w:t xml:space="preserve">PEACE-V</w:t>
      </w:r>
      <w:r w:rsidDel="00000000" w:rsidR="00000000" w:rsidRPr="00000000">
        <w:rPr>
          <w:rtl w:val="0"/>
        </w:rPr>
        <w:t xml:space="preserve"> (</w:t>
      </w:r>
      <w:r w:rsidDel="00000000" w:rsidR="00000000" w:rsidRPr="00000000">
        <w:rPr>
          <w:b w:val="1"/>
          <w:rtl w:val="0"/>
        </w:rPr>
        <w:t xml:space="preserve">STORM</w:t>
      </w:r>
      <w:r w:rsidDel="00000000" w:rsidR="00000000" w:rsidRPr="00000000">
        <w:rPr>
          <w:rtl w:val="0"/>
        </w:rPr>
        <w:t xml:space="preserve">) [</w:t>
      </w:r>
      <w:hyperlink r:id="rId737">
        <w:r w:rsidDel="00000000" w:rsidR="00000000" w:rsidRPr="00000000">
          <w:rPr>
            <w:rtl w:val="0"/>
          </w:rPr>
          <w:t xml:space="preserve">Protocol De Bruycker BMC Cancer '20</w:t>
        </w:r>
      </w:hyperlink>
      <w:r w:rsidDel="00000000" w:rsidR="00000000" w:rsidRPr="00000000">
        <w:rPr>
          <w:rtl w:val="0"/>
        </w:rPr>
        <w:t xml:space="preserve">, </w:t>
      </w:r>
      <w:hyperlink r:id="rId738">
        <w:r w:rsidDel="00000000" w:rsidR="00000000" w:rsidRPr="00000000">
          <w:rPr>
            <w:rtl w:val="0"/>
          </w:rPr>
          <w:t xml:space="preserve">NCT03569241</w:t>
        </w:r>
      </w:hyperlink>
      <w:r w:rsidDel="00000000" w:rsidR="00000000" w:rsidRPr="00000000">
        <w:rPr>
          <w:rtl w:val="0"/>
        </w:rPr>
        <w:t xml:space="preserve">]: Phase II. </w:t>
      </w:r>
      <w:r w:rsidDel="00000000" w:rsidR="00000000" w:rsidRPr="00000000">
        <w:rPr>
          <w:b w:val="1"/>
          <w:rtl w:val="0"/>
        </w:rPr>
        <w:t xml:space="preserve">MDT* + 6 mo ADT ± WPRT</w:t>
      </w:r>
      <w:r w:rsidDel="00000000" w:rsidR="00000000" w:rsidRPr="00000000">
        <w:rPr>
          <w:rtl w:val="0"/>
        </w:rPr>
        <w:t xml:space="preserve">.</w:t>
      </w:r>
    </w:p>
    <w:p w:rsidR="00000000" w:rsidDel="00000000" w:rsidP="00000000" w:rsidRDefault="00000000" w:rsidRPr="00000000" w14:paraId="00000CA0">
      <w:pPr>
        <w:ind w:firstLine="720"/>
        <w:rPr/>
      </w:pPr>
      <w:r w:rsidDel="00000000" w:rsidR="00000000" w:rsidRPr="00000000">
        <w:rPr>
          <w:rtl w:val="0"/>
        </w:rPr>
        <w:t xml:space="preserve">Salvage Treatment of OligoRecurrent nodal prostate cancer Metastases</w:t>
      </w:r>
    </w:p>
    <w:p w:rsidR="00000000" w:rsidDel="00000000" w:rsidP="00000000" w:rsidRDefault="00000000" w:rsidRPr="00000000" w14:paraId="00000CA1">
      <w:pPr>
        <w:numPr>
          <w:ilvl w:val="1"/>
          <w:numId w:val="25"/>
        </w:numPr>
        <w:ind w:left="1440" w:hanging="360"/>
        <w:rPr>
          <w:u w:val="none"/>
        </w:rPr>
      </w:pPr>
      <w:r w:rsidDel="00000000" w:rsidR="00000000" w:rsidRPr="00000000">
        <w:rPr>
          <w:rFonts w:ascii="Gungsuh" w:cs="Gungsuh" w:eastAsia="Gungsuh" w:hAnsi="Gungsuh"/>
          <w:rtl w:val="0"/>
        </w:rPr>
        <w:t xml:space="preserve">PET-detected pelvic nodal oligorecurrence (≤ 5 nodes) following radical local therapy. </w:t>
      </w:r>
    </w:p>
    <w:p w:rsidR="00000000" w:rsidDel="00000000" w:rsidP="00000000" w:rsidRDefault="00000000" w:rsidRPr="00000000" w14:paraId="00000CA2">
      <w:pPr>
        <w:numPr>
          <w:ilvl w:val="2"/>
          <w:numId w:val="25"/>
        </w:numPr>
        <w:ind w:left="2160" w:hanging="360"/>
        <w:rPr>
          <w:u w:val="none"/>
        </w:rPr>
      </w:pPr>
      <w:r w:rsidDel="00000000" w:rsidR="00000000" w:rsidRPr="00000000">
        <w:rPr>
          <w:rtl w:val="0"/>
        </w:rPr>
        <w:t xml:space="preserve">WPRT arm: 45/25 with up to 65/25 SIB. </w:t>
      </w:r>
    </w:p>
    <w:p w:rsidR="00000000" w:rsidDel="00000000" w:rsidP="00000000" w:rsidRDefault="00000000" w:rsidRPr="00000000" w14:paraId="00000CA3">
      <w:pPr>
        <w:numPr>
          <w:ilvl w:val="2"/>
          <w:numId w:val="25"/>
        </w:numPr>
        <w:ind w:left="2160" w:hanging="360"/>
        <w:rPr>
          <w:u w:val="none"/>
        </w:rPr>
      </w:pPr>
      <w:r w:rsidDel="00000000" w:rsidR="00000000" w:rsidRPr="00000000">
        <w:rPr>
          <w:rtl w:val="0"/>
        </w:rPr>
        <w:t xml:space="preserve">MDT: SBRT 30/3 or selective LND. </w:t>
      </w:r>
      <w:r w:rsidDel="00000000" w:rsidR="00000000" w:rsidRPr="00000000">
        <w:rPr>
          <w:i w:val="1"/>
          <w:rtl w:val="0"/>
        </w:rPr>
        <w:t xml:space="preserve">No SBRT in the WPRT arm, instead, SIB WPRT is utilized.</w:t>
      </w:r>
    </w:p>
    <w:p w:rsidR="00000000" w:rsidDel="00000000" w:rsidP="00000000" w:rsidRDefault="00000000" w:rsidRPr="00000000" w14:paraId="00000CA4">
      <w:pPr>
        <w:numPr>
          <w:ilvl w:val="1"/>
          <w:numId w:val="25"/>
        </w:numPr>
        <w:ind w:left="1440" w:hanging="360"/>
        <w:rPr>
          <w:u w:val="none"/>
        </w:rPr>
      </w:pPr>
      <w:r w:rsidDel="00000000" w:rsidR="00000000" w:rsidRPr="00000000">
        <w:rPr>
          <w:rtl w:val="0"/>
        </w:rPr>
        <w:t xml:space="preserve">Either selective LND or SBRT is allowed.</w:t>
      </w:r>
    </w:p>
    <w:p w:rsidR="00000000" w:rsidDel="00000000" w:rsidP="00000000" w:rsidRDefault="00000000" w:rsidRPr="00000000" w14:paraId="00000CA5">
      <w:pPr>
        <w:numPr>
          <w:ilvl w:val="1"/>
          <w:numId w:val="25"/>
        </w:numPr>
        <w:ind w:left="1440" w:hanging="360"/>
        <w:rPr>
          <w:u w:val="none"/>
        </w:rPr>
      </w:pPr>
      <w:r w:rsidDel="00000000" w:rsidR="00000000" w:rsidRPr="00000000">
        <w:rPr>
          <w:rtl w:val="0"/>
        </w:rPr>
        <w:t xml:space="preserve">Primary endpoint: MFS. Secondary: PFS, PCSS, QoL, toxicity, and time to CRPC and palliative ADT.</w:t>
      </w:r>
    </w:p>
    <w:p w:rsidR="00000000" w:rsidDel="00000000" w:rsidP="00000000" w:rsidRDefault="00000000" w:rsidRPr="00000000" w14:paraId="00000CA6">
      <w:pPr>
        <w:numPr>
          <w:ilvl w:val="0"/>
          <w:numId w:val="25"/>
        </w:numPr>
        <w:rPr/>
      </w:pPr>
      <w:r w:rsidDel="00000000" w:rsidR="00000000" w:rsidRPr="00000000">
        <w:rPr>
          <w:b w:val="1"/>
          <w:rtl w:val="0"/>
        </w:rPr>
        <w:t xml:space="preserve">RAVENS </w:t>
      </w:r>
      <w:r w:rsidDel="00000000" w:rsidR="00000000" w:rsidRPr="00000000">
        <w:rPr>
          <w:rtl w:val="0"/>
        </w:rPr>
        <w:t xml:space="preserve">[</w:t>
      </w:r>
      <w:hyperlink r:id="rId739">
        <w:r w:rsidDel="00000000" w:rsidR="00000000" w:rsidRPr="00000000">
          <w:rPr>
            <w:rtl w:val="0"/>
          </w:rPr>
          <w:t xml:space="preserve">Tran NCT04037358</w:t>
        </w:r>
      </w:hyperlink>
      <w:r w:rsidDel="00000000" w:rsidR="00000000" w:rsidRPr="00000000">
        <w:rPr>
          <w:rtl w:val="0"/>
        </w:rPr>
        <w:t xml:space="preserve">, </w:t>
      </w:r>
      <w:hyperlink r:id="rId740">
        <w:r w:rsidDel="00000000" w:rsidR="00000000" w:rsidRPr="00000000">
          <w:rPr>
            <w:rtl w:val="0"/>
          </w:rPr>
          <w:t xml:space="preserve">Hasan (Design) BMC Ca '20</w:t>
        </w:r>
      </w:hyperlink>
      <w:r w:rsidDel="00000000" w:rsidR="00000000" w:rsidRPr="00000000">
        <w:rPr>
          <w:rtl w:val="0"/>
        </w:rPr>
        <w:t xml:space="preserve">]: Phase II. </w:t>
      </w:r>
      <w:r w:rsidDel="00000000" w:rsidR="00000000" w:rsidRPr="00000000">
        <w:rPr>
          <w:b w:val="1"/>
          <w:rtl w:val="0"/>
        </w:rPr>
        <w:t xml:space="preserve">Ra-223 ± SBRT</w:t>
      </w:r>
      <w:r w:rsidDel="00000000" w:rsidR="00000000" w:rsidRPr="00000000">
        <w:rPr>
          <w:rtl w:val="0"/>
        </w:rPr>
        <w:t xml:space="preserve">.</w:t>
      </w:r>
    </w:p>
    <w:p w:rsidR="00000000" w:rsidDel="00000000" w:rsidP="00000000" w:rsidRDefault="00000000" w:rsidRPr="00000000" w14:paraId="00000CA7">
      <w:pPr>
        <w:numPr>
          <w:ilvl w:val="1"/>
          <w:numId w:val="25"/>
        </w:numPr>
        <w:ind w:left="1440" w:hanging="360"/>
        <w:rPr>
          <w:u w:val="none"/>
        </w:rPr>
      </w:pPr>
      <w:r w:rsidDel="00000000" w:rsidR="00000000" w:rsidRPr="00000000">
        <w:rPr>
          <w:rtl w:val="0"/>
        </w:rPr>
        <w:t xml:space="preserve">PSADT &lt; 15 mo. 1-3 asymptomatic metastatic tumors. Primary definitively treated. ADT allowed prior to 6 mo before enrollment.</w:t>
      </w:r>
    </w:p>
    <w:p w:rsidR="00000000" w:rsidDel="00000000" w:rsidP="00000000" w:rsidRDefault="00000000" w:rsidRPr="00000000" w14:paraId="00000CA8">
      <w:pPr>
        <w:numPr>
          <w:ilvl w:val="0"/>
          <w:numId w:val="25"/>
        </w:numPr>
        <w:rPr/>
      </w:pPr>
      <w:r w:rsidDel="00000000" w:rsidR="00000000" w:rsidRPr="00000000">
        <w:rPr>
          <w:b w:val="1"/>
          <w:rtl w:val="0"/>
        </w:rPr>
        <w:t xml:space="preserve">EA8153 / CHAARTED2 </w:t>
      </w:r>
      <w:r w:rsidDel="00000000" w:rsidR="00000000" w:rsidRPr="00000000">
        <w:rPr>
          <w:rtl w:val="0"/>
        </w:rPr>
        <w:t xml:space="preserve">[</w:t>
      </w:r>
      <w:hyperlink r:id="rId741">
        <w:r w:rsidDel="00000000" w:rsidR="00000000" w:rsidRPr="00000000">
          <w:rPr>
            <w:rtl w:val="0"/>
          </w:rPr>
          <w:t xml:space="preserve">NCT03419234</w:t>
        </w:r>
      </w:hyperlink>
      <w:r w:rsidDel="00000000" w:rsidR="00000000" w:rsidRPr="00000000">
        <w:rPr>
          <w:rtl w:val="0"/>
        </w:rPr>
        <w:t xml:space="preserve">]: Phase II. Metastatic, CRPC. </w:t>
      </w:r>
      <w:r w:rsidDel="00000000" w:rsidR="00000000" w:rsidRPr="00000000">
        <w:rPr>
          <w:b w:val="1"/>
          <w:rtl w:val="0"/>
        </w:rPr>
        <w:t xml:space="preserve">ADT/Abiraterone ± Cabazitaxel</w:t>
      </w:r>
      <w:r w:rsidDel="00000000" w:rsidR="00000000" w:rsidRPr="00000000">
        <w:rPr>
          <w:rtl w:val="0"/>
        </w:rPr>
        <w:t xml:space="preserve">.</w:t>
      </w:r>
    </w:p>
    <w:p w:rsidR="00000000" w:rsidDel="00000000" w:rsidP="00000000" w:rsidRDefault="00000000" w:rsidRPr="00000000" w14:paraId="00000CA9">
      <w:pPr>
        <w:spacing w:line="240" w:lineRule="auto"/>
        <w:ind w:left="0" w:firstLine="0"/>
        <w:rPr/>
        <w:sectPr>
          <w:headerReference r:id="rId742"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CAA">
      <w:pPr>
        <w:pStyle w:val="Heading1"/>
        <w:jc w:val="center"/>
        <w:rPr>
          <w:color w:val="000000"/>
        </w:rPr>
      </w:pPr>
      <w:bookmarkStart w:colFirst="0" w:colLast="0" w:name="_xwaf86ajrin" w:id="262"/>
      <w:bookmarkEnd w:id="262"/>
      <w:hyperlink w:anchor="_77xto1msqdxg">
        <w:r w:rsidDel="00000000" w:rsidR="00000000" w:rsidRPr="00000000">
          <w:rPr>
            <w:color w:val="000000"/>
            <w:rtl w:val="0"/>
          </w:rPr>
          <w:t xml:space="preserve">Bladder Cancer</w:t>
        </w:r>
      </w:hyperlink>
      <w:r w:rsidDel="00000000" w:rsidR="00000000" w:rsidRPr="00000000">
        <w:rPr>
          <w:rtl w:val="0"/>
        </w:rPr>
      </w:r>
    </w:p>
    <w:p w:rsidR="00000000" w:rsidDel="00000000" w:rsidP="00000000" w:rsidRDefault="00000000" w:rsidRPr="00000000" w14:paraId="00000C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794000"/>
            <wp:effectExtent b="0" l="0" r="0" t="0"/>
            <wp:docPr id="4" name="image8.png"/>
            <a:graphic>
              <a:graphicData uri="http://schemas.openxmlformats.org/drawingml/2006/picture">
                <pic:pic>
                  <pic:nvPicPr>
                    <pic:cNvPr id="0" name="image8.png"/>
                    <pic:cNvPicPr preferRelativeResize="0"/>
                  </pic:nvPicPr>
                  <pic:blipFill>
                    <a:blip r:embed="rId743"/>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Ta </w:t>
      </w:r>
      <w:r w:rsidDel="00000000" w:rsidR="00000000" w:rsidRPr="00000000">
        <w:rPr>
          <w:rtl w:val="0"/>
        </w:rPr>
        <w:t xml:space="preserve">is a papillary</w:t>
      </w:r>
      <w:r w:rsidDel="00000000" w:rsidR="00000000" w:rsidRPr="00000000">
        <w:rPr>
          <w:rFonts w:ascii="Times New Roman" w:cs="Times New Roman" w:eastAsia="Times New Roman" w:hAnsi="Times New Roman"/>
          <w:sz w:val="20"/>
          <w:szCs w:val="20"/>
          <w:rtl w:val="0"/>
        </w:rPr>
        <w:t xml:space="preserve"> tumor growing into the bladder. </w:t>
      </w:r>
      <w:r w:rsidDel="00000000" w:rsidR="00000000" w:rsidRPr="00000000">
        <w:rPr>
          <w:rFonts w:ascii="Times New Roman" w:cs="Times New Roman" w:eastAsia="Times New Roman" w:hAnsi="Times New Roman"/>
          <w:i w:val="1"/>
          <w:sz w:val="20"/>
          <w:szCs w:val="20"/>
          <w:rtl w:val="0"/>
        </w:rPr>
        <w:t xml:space="preserve">Ta may only need TURBT.</w:t>
      </w:r>
    </w:p>
    <w:p w:rsidR="00000000" w:rsidDel="00000000" w:rsidP="00000000" w:rsidRDefault="00000000" w:rsidRPr="00000000" w14:paraId="00000C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T3b extravesicular mass</w:t>
      </w:r>
    </w:p>
    <w:p w:rsidR="00000000" w:rsidDel="00000000" w:rsidP="00000000" w:rsidRDefault="00000000" w:rsidRPr="00000000" w14:paraId="00000C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perivesicular or single pelvic</w:t>
      </w:r>
    </w:p>
    <w:p w:rsidR="00000000" w:rsidDel="00000000" w:rsidP="00000000" w:rsidRDefault="00000000" w:rsidRPr="00000000" w14:paraId="00000C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multiple</w:t>
      </w:r>
    </w:p>
    <w:p w:rsidR="00000000" w:rsidDel="00000000" w:rsidP="00000000" w:rsidRDefault="00000000" w:rsidRPr="00000000" w14:paraId="00000C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common iliac</w:t>
      </w:r>
    </w:p>
    <w:p w:rsidR="00000000" w:rsidDel="00000000" w:rsidP="00000000" w:rsidRDefault="00000000" w:rsidRPr="00000000" w14:paraId="00000C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M1a paraortics</w:t>
      </w:r>
    </w:p>
    <w:p w:rsidR="00000000" w:rsidDel="00000000" w:rsidP="00000000" w:rsidRDefault="00000000" w:rsidRPr="00000000" w14:paraId="00000CB2">
      <w:pPr>
        <w:ind w:left="0" w:firstLine="0"/>
        <w:rPr>
          <w:i w:val="1"/>
        </w:rPr>
      </w:pPr>
      <w:hyperlink r:id="rId744">
        <w:r w:rsidDel="00000000" w:rsidR="00000000" w:rsidRPr="00000000">
          <w:rPr>
            <w:b w:val="1"/>
            <w:rtl w:val="0"/>
          </w:rPr>
          <w:t xml:space="preserve">StatPearls: Bladder </w:t>
        </w:r>
      </w:hyperlink>
      <w:r w:rsidDel="00000000" w:rsidR="00000000" w:rsidRPr="00000000">
        <w:rPr>
          <w:i w:val="1"/>
          <w:rtl w:val="0"/>
        </w:rPr>
        <w:t xml:space="preserve">Last update: 7/30/2019.</w:t>
      </w:r>
    </w:p>
    <w:p w:rsidR="00000000" w:rsidDel="00000000" w:rsidP="00000000" w:rsidRDefault="00000000" w:rsidRPr="00000000" w14:paraId="00000CB3">
      <w:pPr>
        <w:ind w:left="0" w:firstLine="0"/>
        <w:rPr/>
      </w:pPr>
      <w:r w:rsidDel="00000000" w:rsidR="00000000" w:rsidRPr="00000000">
        <w:rPr>
          <w:rtl w:val="0"/>
        </w:rPr>
        <w:t xml:space="preserve">Zaorsky: [</w:t>
      </w:r>
      <w:hyperlink r:id="rId745">
        <w:r w:rsidDel="00000000" w:rsidR="00000000" w:rsidRPr="00000000">
          <w:rPr>
            <w:rtl w:val="0"/>
          </w:rPr>
          <w:t xml:space="preserve">MGH/Shipley regimen for CCRT in bladder preservation</w:t>
        </w:r>
      </w:hyperlink>
      <w:r w:rsidDel="00000000" w:rsidR="00000000" w:rsidRPr="00000000">
        <w:rPr>
          <w:rtl w:val="0"/>
        </w:rPr>
        <w:t xml:space="preserve">], [</w:t>
      </w:r>
      <w:hyperlink r:id="rId746">
        <w:r w:rsidDel="00000000" w:rsidR="00000000" w:rsidRPr="00000000">
          <w:rPr>
            <w:rtl w:val="0"/>
          </w:rPr>
          <w:t xml:space="preserve">urinary diversion options</w:t>
        </w:r>
      </w:hyperlink>
      <w:r w:rsidDel="00000000" w:rsidR="00000000" w:rsidRPr="00000000">
        <w:rPr>
          <w:rtl w:val="0"/>
        </w:rPr>
        <w:t xml:space="preserve">], [</w:t>
      </w:r>
      <w:hyperlink r:id="rId747">
        <w:r w:rsidDel="00000000" w:rsidR="00000000" w:rsidRPr="00000000">
          <w:rPr>
            <w:rtl w:val="0"/>
          </w:rPr>
          <w:t xml:space="preserve">cystectomy</w:t>
        </w:r>
      </w:hyperlink>
      <w:r w:rsidDel="00000000" w:rsidR="00000000" w:rsidRPr="00000000">
        <w:rPr>
          <w:rtl w:val="0"/>
        </w:rPr>
        <w:t xml:space="preserve">].</w:t>
      </w:r>
    </w:p>
    <w:p w:rsidR="00000000" w:rsidDel="00000000" w:rsidP="00000000" w:rsidRDefault="00000000" w:rsidRPr="00000000" w14:paraId="00000CB4">
      <w:pPr>
        <w:ind w:left="0" w:firstLine="0"/>
        <w:rPr/>
      </w:pPr>
      <w:r w:rsidDel="00000000" w:rsidR="00000000" w:rsidRPr="00000000">
        <w:rPr>
          <w:rtl w:val="0"/>
        </w:rPr>
        <w:t xml:space="preserve">ARRO: [</w:t>
      </w:r>
      <w:hyperlink r:id="rId748">
        <w:r w:rsidDel="00000000" w:rsidR="00000000" w:rsidRPr="00000000">
          <w:rPr>
            <w:rtl w:val="0"/>
          </w:rPr>
          <w:t xml:space="preserve">Bladder cancer</w:t>
        </w:r>
      </w:hyperlink>
      <w:r w:rsidDel="00000000" w:rsidR="00000000" w:rsidRPr="00000000">
        <w:rPr>
          <w:rtl w:val="0"/>
        </w:rPr>
        <w:t xml:space="preserve">]</w:t>
      </w:r>
    </w:p>
    <w:p w:rsidR="00000000" w:rsidDel="00000000" w:rsidP="00000000" w:rsidRDefault="00000000" w:rsidRPr="00000000" w14:paraId="00000CB5">
      <w:pPr>
        <w:ind w:left="0" w:right="60" w:firstLine="0"/>
        <w:rPr/>
      </w:pPr>
      <w:r w:rsidDel="00000000" w:rsidR="00000000" w:rsidRPr="00000000">
        <w:rPr>
          <w:rtl w:val="0"/>
        </w:rPr>
        <w:t xml:space="preserve">eContour [</w:t>
      </w:r>
      <w:hyperlink r:id="rId749">
        <w:r w:rsidDel="00000000" w:rsidR="00000000" w:rsidRPr="00000000">
          <w:rPr>
            <w:rtl w:val="0"/>
          </w:rPr>
          <w:t xml:space="preserve">Bladder preservation</w:t>
        </w:r>
      </w:hyperlink>
      <w:r w:rsidDel="00000000" w:rsidR="00000000" w:rsidRPr="00000000">
        <w:rPr>
          <w:rtl w:val="0"/>
        </w:rPr>
        <w:t xml:space="preserve">]</w:t>
      </w:r>
    </w:p>
    <w:p w:rsidR="00000000" w:rsidDel="00000000" w:rsidP="00000000" w:rsidRDefault="00000000" w:rsidRPr="00000000" w14:paraId="00000CB6">
      <w:pPr>
        <w:ind w:left="0" w:right="200" w:firstLine="0"/>
        <w:rPr/>
      </w:pPr>
      <w:r w:rsidDel="00000000" w:rsidR="00000000" w:rsidRPr="00000000">
        <w:rPr>
          <w:rtl w:val="0"/>
        </w:rPr>
        <w:t xml:space="preserve">RTOG pelvic normal tissue contouring guidelines [</w:t>
      </w:r>
      <w:hyperlink r:id="rId750">
        <w:r w:rsidDel="00000000" w:rsidR="00000000" w:rsidRPr="00000000">
          <w:rPr>
            <w:rtl w:val="0"/>
          </w:rPr>
          <w:t xml:space="preserve">Gay IJROBP '12</w:t>
        </w:r>
      </w:hyperlink>
      <w:r w:rsidDel="00000000" w:rsidR="00000000" w:rsidRPr="00000000">
        <w:rPr>
          <w:rtl w:val="0"/>
        </w:rPr>
        <w:t xml:space="preserve">, </w:t>
      </w:r>
      <w:hyperlink r:id="rId751">
        <w:r w:rsidDel="00000000" w:rsidR="00000000" w:rsidRPr="00000000">
          <w:rPr>
            <w:rtl w:val="0"/>
          </w:rPr>
          <w:t xml:space="preserve">Male normal pelvis Atlas</w:t>
        </w:r>
      </w:hyperlink>
      <w:r w:rsidDel="00000000" w:rsidR="00000000" w:rsidRPr="00000000">
        <w:rPr>
          <w:rtl w:val="0"/>
        </w:rPr>
        <w:t xml:space="preserve">]</w:t>
      </w:r>
    </w:p>
    <w:p w:rsidR="00000000" w:rsidDel="00000000" w:rsidP="00000000" w:rsidRDefault="00000000" w:rsidRPr="00000000" w14:paraId="00000CB7">
      <w:pPr>
        <w:ind w:left="0" w:firstLine="0"/>
        <w:rPr/>
      </w:pPr>
      <w:r w:rsidDel="00000000" w:rsidR="00000000" w:rsidRPr="00000000">
        <w:rPr>
          <w:rtl w:val="0"/>
        </w:rPr>
        <w:t xml:space="preserve">Bladder PORT per NRG-GU001 [</w:t>
      </w:r>
      <w:hyperlink r:id="rId752">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B8">
      <w:pPr>
        <w:ind w:left="0" w:right="60" w:firstLine="0"/>
        <w:rPr/>
      </w:pPr>
      <w:r w:rsidDel="00000000" w:rsidR="00000000" w:rsidRPr="00000000">
        <w:rPr>
          <w:rtl w:val="0"/>
        </w:rPr>
        <w:t xml:space="preserve">European Association of Urology Guidelines on MIBC [</w:t>
      </w:r>
      <w:hyperlink r:id="rId753">
        <w:r w:rsidDel="00000000" w:rsidR="00000000" w:rsidRPr="00000000">
          <w:rPr>
            <w:rtl w:val="0"/>
          </w:rPr>
          <w:t xml:space="preserve">Witjes Eur Urol '20</w:t>
        </w:r>
      </w:hyperlink>
      <w:r w:rsidDel="00000000" w:rsidR="00000000" w:rsidRPr="00000000">
        <w:rPr>
          <w:rtl w:val="0"/>
        </w:rPr>
        <w:t xml:space="preserve">]</w:t>
      </w:r>
    </w:p>
    <w:tbl>
      <w:tblPr>
        <w:tblStyle w:val="Table2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9">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54">
              <w:r w:rsidDel="00000000" w:rsidR="00000000" w:rsidRPr="00000000">
                <w:rPr>
                  <w:rFonts w:ascii="Times New Roman" w:cs="Times New Roman" w:eastAsia="Times New Roman" w:hAnsi="Times New Roman"/>
                  <w:b w:val="1"/>
                  <w:sz w:val="20"/>
                  <w:szCs w:val="20"/>
                  <w:rtl w:val="0"/>
                </w:rPr>
                <w:t xml:space="preserve">Guidelines on Metastatic and MIBC (European Association of Urology Guideline)</w:t>
              </w:r>
            </w:hyperlink>
            <w:r w:rsidDel="00000000" w:rsidR="00000000" w:rsidRPr="00000000">
              <w:rPr>
                <w:rFonts w:ascii="Times New Roman" w:cs="Times New Roman" w:eastAsia="Times New Roman" w:hAnsi="Times New Roman"/>
                <w:i w:val="1"/>
                <w:sz w:val="20"/>
                <w:szCs w:val="20"/>
                <w:rtl w:val="0"/>
              </w:rPr>
              <w:t xml:space="preserve"> March 21, 2016</w:t>
            </w:r>
          </w:p>
          <w:p w:rsidR="00000000" w:rsidDel="00000000" w:rsidP="00000000" w:rsidRDefault="00000000" w:rsidRPr="00000000" w14:paraId="00000CBA">
            <w:pPr>
              <w:numPr>
                <w:ilvl w:val="0"/>
                <w:numId w:val="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Metastatic dz should be treated </w:t>
            </w:r>
            <w:r w:rsidDel="00000000" w:rsidR="00000000" w:rsidRPr="00000000">
              <w:rPr>
                <w:rtl w:val="0"/>
              </w:rPr>
              <w:t xml:space="preserve">with cisplatin-based</w:t>
            </w:r>
            <w:r w:rsidDel="00000000" w:rsidR="00000000" w:rsidRPr="00000000">
              <w:rPr>
                <w:rFonts w:ascii="Times New Roman" w:cs="Times New Roman" w:eastAsia="Times New Roman" w:hAnsi="Times New Roman"/>
                <w:sz w:val="20"/>
                <w:szCs w:val="20"/>
                <w:rtl w:val="0"/>
              </w:rPr>
              <w:t xml:space="preserve"> chemo or </w:t>
            </w:r>
            <w:r w:rsidDel="00000000" w:rsidR="00000000" w:rsidRPr="00000000">
              <w:rPr>
                <w:rtl w:val="0"/>
              </w:rPr>
              <w:t xml:space="preserve">with carboplatin</w:t>
            </w:r>
            <w:r w:rsidDel="00000000" w:rsidR="00000000" w:rsidRPr="00000000">
              <w:rPr>
                <w:rFonts w:ascii="Times New Roman" w:cs="Times New Roman" w:eastAsia="Times New Roman" w:hAnsi="Times New Roman"/>
                <w:sz w:val="20"/>
                <w:szCs w:val="20"/>
                <w:rtl w:val="0"/>
              </w:rPr>
              <w:t xml:space="preserve"> combination chemo, or single agents in pts  ineligible for cisplatin.</w:t>
            </w:r>
          </w:p>
          <w:bookmarkStart w:colFirst="0" w:colLast="0" w:name="g45avjeozv5l" w:id="263"/>
          <w:bookmarkEnd w:id="263"/>
          <w:p w:rsidR="00000000" w:rsidDel="00000000" w:rsidP="00000000" w:rsidRDefault="00000000" w:rsidRPr="00000000" w14:paraId="00000CBB">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AUA/ASCO/ASTRO/GUO Guidelines: </w:t>
            </w:r>
            <w:hyperlink r:id="rId755">
              <w:r w:rsidDel="00000000" w:rsidR="00000000" w:rsidRPr="00000000">
                <w:rPr>
                  <w:rFonts w:ascii="Times New Roman" w:cs="Times New Roman" w:eastAsia="Times New Roman" w:hAnsi="Times New Roman"/>
                  <w:b w:val="1"/>
                  <w:sz w:val="20"/>
                  <w:szCs w:val="20"/>
                  <w:rtl w:val="0"/>
                </w:rPr>
                <w:t xml:space="preserve">Treatment of Non-Metastatic Muscle-Invasive Bladder Cancer</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August 10, 2017</w:t>
            </w:r>
          </w:p>
          <w:p w:rsidR="00000000" w:rsidDel="00000000" w:rsidP="00000000" w:rsidRDefault="00000000" w:rsidRPr="00000000" w14:paraId="00000CBC">
            <w:pPr>
              <w:numPr>
                <w:ilvl w:val="0"/>
                <w:numId w:val="9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MIBC accounts for 25% of bladder cancer. </w:t>
            </w:r>
          </w:p>
          <w:p w:rsidR="00000000" w:rsidDel="00000000" w:rsidP="00000000" w:rsidRDefault="00000000" w:rsidRPr="00000000" w14:paraId="00000CBD">
            <w:pPr>
              <w:numPr>
                <w:ilvl w:val="0"/>
                <w:numId w:val="9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 maximal TURBT. Perform chest and cross sectional imaging to abdomen and pelvis.</w:t>
            </w:r>
            <w:ins w:author="Anonymous" w:id="0" w:date="2020-06-12T11:16:15Z">
              <w:r w:rsidDel="00000000" w:rsidR="00000000" w:rsidRPr="00000000">
                <w:rPr>
                  <w:rFonts w:ascii="Times New Roman" w:cs="Times New Roman" w:eastAsia="Times New Roman" w:hAnsi="Times New Roman"/>
                  <w:sz w:val="20"/>
                  <w:szCs w:val="20"/>
                  <w:rtl w:val="0"/>
                </w:rPr>
                <w:t xml:space="preserve"> </w:t>
              </w:r>
            </w:ins>
            <w:r w:rsidDel="00000000" w:rsidR="00000000" w:rsidRPr="00000000">
              <w:rPr>
                <w:rtl w:val="0"/>
              </w:rPr>
            </w:r>
          </w:p>
          <w:p w:rsidR="00000000" w:rsidDel="00000000" w:rsidP="00000000" w:rsidRDefault="00000000" w:rsidRPr="00000000" w14:paraId="00000CBE">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Radical Cystectomy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BF">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 standard for MIBC (cT2-T4a) is cisplatin-based combination NAC followed by RC.</w:t>
            </w:r>
          </w:p>
          <w:p w:rsidR="00000000" w:rsidDel="00000000" w:rsidP="00000000" w:rsidRDefault="00000000" w:rsidRPr="00000000" w14:paraId="00000CC0">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give carboplatin for clinically resectable cT2-T4a bladder cancer. Instead, proceed to surgery.</w:t>
            </w:r>
          </w:p>
          <w:p w:rsidR="00000000" w:rsidDel="00000000" w:rsidP="00000000" w:rsidRDefault="00000000" w:rsidRPr="00000000" w14:paraId="00000CC1">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Radical cystectomy should be performed ASAP after recovery from NAC.</w:t>
            </w:r>
          </w:p>
          <w:p w:rsidR="00000000" w:rsidDel="00000000" w:rsidP="00000000" w:rsidRDefault="00000000" w:rsidRPr="00000000" w14:paraId="00000CC2">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 NAC received preoperatively and non-organ confined dz (pT3/4 and/or N+), give adjuvant Plt-based chemo.</w:t>
            </w:r>
          </w:p>
          <w:p w:rsidR="00000000" w:rsidDel="00000000" w:rsidP="00000000" w:rsidRDefault="00000000" w:rsidRPr="00000000" w14:paraId="00000CC3">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LND recommended if M0. Prostate/SV and uterus/</w:t>
            </w:r>
            <w:r w:rsidDel="00000000" w:rsidR="00000000" w:rsidRPr="00000000">
              <w:rPr>
                <w:rtl w:val="0"/>
              </w:rPr>
              <w:t xml:space="preserve">fallopian</w:t>
            </w:r>
            <w:r w:rsidDel="00000000" w:rsidR="00000000" w:rsidRPr="00000000">
              <w:rPr>
                <w:rFonts w:ascii="Times New Roman" w:cs="Times New Roman" w:eastAsia="Times New Roman" w:hAnsi="Times New Roman"/>
                <w:sz w:val="20"/>
                <w:szCs w:val="20"/>
                <w:rtl w:val="0"/>
              </w:rPr>
              <w:t xml:space="preserve">/ovaries/ant vag wall harvested.</w:t>
            </w:r>
          </w:p>
          <w:p w:rsidR="00000000" w:rsidDel="00000000" w:rsidP="00000000" w:rsidRDefault="00000000" w:rsidRPr="00000000" w14:paraId="00000CC4">
            <w:pPr>
              <w:numPr>
                <w:ilvl w:val="2"/>
                <w:numId w:val="9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Harvest at minimum EI, II and obturator LNs.</w:t>
            </w:r>
          </w:p>
          <w:p w:rsidR="00000000" w:rsidDel="00000000" w:rsidP="00000000" w:rsidRDefault="00000000" w:rsidRPr="00000000" w14:paraId="00000CC5">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undergoing RC, discuss ileal conduit, continent cutaneous and orthotopic neobladder urinary diversion.</w:t>
            </w:r>
          </w:p>
          <w:p w:rsidR="00000000" w:rsidDel="00000000" w:rsidP="00000000" w:rsidRDefault="00000000" w:rsidRPr="00000000" w14:paraId="00000CC6">
            <w:pPr>
              <w:numPr>
                <w:ilvl w:val="2"/>
                <w:numId w:val="9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Pts w orthotopic urinary diversion should verify a negative urethral margin. </w:t>
            </w:r>
          </w:p>
          <w:p w:rsidR="00000000" w:rsidDel="00000000" w:rsidP="00000000" w:rsidRDefault="00000000" w:rsidRPr="00000000" w14:paraId="00000CC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Bladder Preservation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C8">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 maximal TURBT and assess multifocal dz and CIS.</w:t>
            </w:r>
          </w:p>
          <w:p w:rsidR="00000000" w:rsidDel="00000000" w:rsidP="00000000" w:rsidRDefault="00000000" w:rsidRPr="00000000" w14:paraId="00000CC9">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therapy alone should not be offered as curative treatment.</w:t>
            </w:r>
          </w:p>
          <w:p w:rsidR="00000000" w:rsidDel="00000000" w:rsidP="00000000" w:rsidRDefault="00000000" w:rsidRPr="00000000" w14:paraId="00000CCA">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trials use planned cystoscopic evaluation, while BC2001 goes straight through without cone-down.</w:t>
            </w:r>
          </w:p>
          <w:p w:rsidR="00000000" w:rsidDel="00000000" w:rsidP="00000000" w:rsidRDefault="00000000" w:rsidRPr="00000000" w14:paraId="00000CCB">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t>
            </w:r>
            <w:r w:rsidDel="00000000" w:rsidR="00000000" w:rsidRPr="00000000">
              <w:rPr>
                <w:rtl w:val="0"/>
              </w:rPr>
              <w:t xml:space="preserve">with Cisplatin</w:t>
            </w:r>
            <w:r w:rsidDel="00000000" w:rsidR="00000000" w:rsidRPr="00000000">
              <w:rPr>
                <w:rFonts w:ascii="Times New Roman" w:cs="Times New Roman" w:eastAsia="Times New Roman" w:hAnsi="Times New Roman"/>
                <w:sz w:val="20"/>
                <w:szCs w:val="20"/>
                <w:rtl w:val="0"/>
              </w:rPr>
              <w:t xml:space="preserve"> or 5-FU/MMC.</w:t>
            </w:r>
          </w:p>
          <w:p w:rsidR="00000000" w:rsidDel="00000000" w:rsidP="00000000" w:rsidRDefault="00000000" w:rsidRPr="00000000" w14:paraId="00000CCC">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failures should be offered RC with LND. </w:t>
            </w:r>
          </w:p>
          <w:p w:rsidR="00000000" w:rsidDel="00000000" w:rsidP="00000000" w:rsidRDefault="00000000" w:rsidRPr="00000000" w14:paraId="00000CCD">
            <w:pPr>
              <w:spacing w:line="240" w:lineRule="auto"/>
              <w:ind w:left="720" w:firstLine="0"/>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Follow up</w:t>
            </w:r>
          </w:p>
          <w:p w:rsidR="00000000" w:rsidDel="00000000" w:rsidP="00000000" w:rsidRDefault="00000000" w:rsidRPr="00000000" w14:paraId="00000CCE">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Chest imaging and cross-sectional imaging of A/P </w:t>
            </w:r>
            <w:r w:rsidDel="00000000" w:rsidR="00000000" w:rsidRPr="00000000">
              <w:rPr>
                <w:rtl w:val="0"/>
              </w:rPr>
              <w:t xml:space="preserve">with CT</w:t>
            </w:r>
            <w:r w:rsidDel="00000000" w:rsidR="00000000" w:rsidRPr="00000000">
              <w:rPr>
                <w:rFonts w:ascii="Times New Roman" w:cs="Times New Roman" w:eastAsia="Times New Roman" w:hAnsi="Times New Roman"/>
                <w:sz w:val="20"/>
                <w:szCs w:val="20"/>
                <w:rtl w:val="0"/>
              </w:rPr>
              <w:t xml:space="preserve"> or MRI q6-12 mo x2-3y then annually.</w:t>
            </w:r>
          </w:p>
          <w:p w:rsidR="00000000" w:rsidDel="00000000" w:rsidP="00000000" w:rsidRDefault="00000000" w:rsidRPr="00000000" w14:paraId="00000CCF">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MIBC q3-6 mo x2-3y then annually. RC pts w retained urethra should be monitored for urethral remnant recurrence.</w:t>
            </w:r>
          </w:p>
        </w:tc>
      </w:tr>
    </w:tbl>
    <w:p w:rsidR="00000000" w:rsidDel="00000000" w:rsidP="00000000" w:rsidRDefault="00000000" w:rsidRPr="00000000" w14:paraId="00000CD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D1">
      <w:pPr>
        <w:jc w:val="center"/>
        <w:rPr/>
      </w:pPr>
      <w:hyperlink r:id="rId756">
        <w:r w:rsidDel="00000000" w:rsidR="00000000" w:rsidRPr="00000000">
          <w:rPr>
            <w:color w:val="1155cc"/>
            <w:u w:val="single"/>
          </w:rPr>
          <w:drawing>
            <wp:inline distB="114300" distT="114300" distL="114300" distR="114300">
              <wp:extent cx="5029200" cy="5029200"/>
              <wp:effectExtent b="12700" l="12700" r="12700" t="12700"/>
              <wp:docPr id="9" name="image13.png"/>
              <a:graphic>
                <a:graphicData uri="http://schemas.openxmlformats.org/drawingml/2006/picture">
                  <pic:pic>
                    <pic:nvPicPr>
                      <pic:cNvPr id="0" name="image13.png"/>
                      <pic:cNvPicPr preferRelativeResize="0"/>
                    </pic:nvPicPr>
                    <pic:blipFill>
                      <a:blip r:embed="rId757"/>
                      <a:srcRect b="0" l="0" r="0" t="0"/>
                      <a:stretch>
                        <a:fillRect/>
                      </a:stretch>
                    </pic:blipFill>
                    <pic:spPr>
                      <a:xfrm>
                        <a:off x="0" y="0"/>
                        <a:ext cx="5029200" cy="5029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D2">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79k cases a year with 17k deaths. Average age 70 years. </w:t>
      </w:r>
    </w:p>
    <w:p w:rsidR="00000000" w:rsidDel="00000000" w:rsidP="00000000" w:rsidRDefault="00000000" w:rsidRPr="00000000" w14:paraId="00000CD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M:F but women and AA present </w:t>
      </w:r>
      <w:r w:rsidDel="00000000" w:rsidR="00000000" w:rsidRPr="00000000">
        <w:rPr>
          <w:rtl w:val="0"/>
        </w:rPr>
        <w:t xml:space="preserve">with a higher</w:t>
      </w:r>
      <w:r w:rsidDel="00000000" w:rsidR="00000000" w:rsidRPr="00000000">
        <w:rPr>
          <w:rFonts w:ascii="Times New Roman" w:cs="Times New Roman" w:eastAsia="Times New Roman" w:hAnsi="Times New Roman"/>
          <w:sz w:val="20"/>
          <w:szCs w:val="20"/>
          <w:rtl w:val="0"/>
        </w:rPr>
        <w:t xml:space="preserve"> stage. </w:t>
      </w:r>
      <w:r w:rsidDel="00000000" w:rsidR="00000000" w:rsidRPr="00000000">
        <w:rPr>
          <w:rFonts w:ascii="Times New Roman" w:cs="Times New Roman" w:eastAsia="Times New Roman" w:hAnsi="Times New Roman"/>
          <w:i w:val="1"/>
          <w:sz w:val="20"/>
          <w:szCs w:val="20"/>
          <w:rtl w:val="0"/>
        </w:rPr>
        <w:t xml:space="preserve">4th MCC in men, 11th MCC in women.</w:t>
      </w:r>
      <w:r w:rsidDel="00000000" w:rsidR="00000000" w:rsidRPr="00000000">
        <w:rPr>
          <w:rtl w:val="0"/>
        </w:rPr>
      </w:r>
    </w:p>
    <w:p w:rsidR="00000000" w:rsidDel="00000000" w:rsidP="00000000" w:rsidRDefault="00000000" w:rsidRPr="00000000" w14:paraId="00000CD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superficial low grade tumors (Ta, T1). </w:t>
      </w:r>
    </w:p>
    <w:p w:rsidR="00000000" w:rsidDel="00000000" w:rsidP="00000000" w:rsidRDefault="00000000" w:rsidRPr="00000000" w14:paraId="00000CD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70% confined to mucosa (Tis/Ta), 30% submucosa (T1).</w:t>
      </w:r>
    </w:p>
    <w:p w:rsidR="00000000" w:rsidDel="00000000" w:rsidP="00000000" w:rsidRDefault="00000000" w:rsidRPr="00000000" w14:paraId="00000CD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develop to MIBC after diagnosis.</w:t>
      </w:r>
    </w:p>
    <w:p w:rsidR="00000000" w:rsidDel="00000000" w:rsidP="00000000" w:rsidRDefault="00000000" w:rsidRPr="00000000" w14:paraId="00000CD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MIBC.</w:t>
      </w:r>
    </w:p>
    <w:p w:rsidR="00000000" w:rsidDel="00000000" w:rsidP="00000000" w:rsidRDefault="00000000" w:rsidRPr="00000000" w14:paraId="00000CD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with mets at </w:t>
      </w:r>
      <w:r w:rsidDel="00000000" w:rsidR="00000000" w:rsidRPr="00000000">
        <w:rPr>
          <w:rtl w:val="0"/>
        </w:rPr>
        <w:t xml:space="preserve">diagnosis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D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Trigone </w:t>
      </w:r>
      <w:r w:rsidDel="00000000" w:rsidR="00000000" w:rsidRPr="00000000">
        <w:rPr>
          <w:rtl w:val="0"/>
        </w:rPr>
        <w:t xml:space="preserve">is the most</w:t>
      </w:r>
      <w:r w:rsidDel="00000000" w:rsidR="00000000" w:rsidRPr="00000000">
        <w:rPr>
          <w:rFonts w:ascii="Times New Roman" w:cs="Times New Roman" w:eastAsia="Times New Roman" w:hAnsi="Times New Roman"/>
          <w:sz w:val="20"/>
          <w:szCs w:val="20"/>
          <w:rtl w:val="0"/>
        </w:rPr>
        <w:t xml:space="preserve"> common site.</w:t>
      </w:r>
    </w:p>
    <w:p w:rsidR="00000000" w:rsidDel="00000000" w:rsidP="00000000" w:rsidRDefault="00000000" w:rsidRPr="00000000" w14:paraId="00000CDA">
      <w:pPr>
        <w:numPr>
          <w:ilvl w:val="0"/>
          <w:numId w:val="32"/>
        </w:numPr>
      </w:pPr>
      <w:r w:rsidDel="00000000" w:rsidR="00000000" w:rsidRPr="00000000">
        <w:rPr>
          <w:rtl w:val="0"/>
        </w:rPr>
        <w:t xml:space="preserve">NCDB [</w:t>
      </w:r>
      <w:hyperlink r:id="rId758">
        <w:r w:rsidDel="00000000" w:rsidR="00000000" w:rsidRPr="00000000">
          <w:rPr>
            <w:rtl w:val="0"/>
          </w:rPr>
          <w:t xml:space="preserve">Gray JCO '12</w:t>
        </w:r>
      </w:hyperlink>
      <w:r w:rsidDel="00000000" w:rsidR="00000000" w:rsidRPr="00000000">
        <w:rPr>
          <w:rtl w:val="0"/>
        </w:rPr>
        <w:t xml:space="preserve">]: Between 33-50% of pts do not receive definitive treatment!</w:t>
      </w:r>
    </w:p>
    <w:p w:rsidR="00000000" w:rsidDel="00000000" w:rsidP="00000000" w:rsidRDefault="00000000" w:rsidRPr="00000000" w14:paraId="00000CDB">
      <w:pPr>
        <w:ind w:left="1440" w:firstLine="0"/>
        <w:rPr/>
      </w:pPr>
      <w:r w:rsidDel="00000000" w:rsidR="00000000" w:rsidRPr="00000000">
        <w:rPr>
          <w:rtl w:val="0"/>
        </w:rPr>
        <w:t xml:space="preserve">Consider 36/6 as a palliative approach if cannot tolerate CCRT [</w:t>
      </w:r>
      <w:hyperlink w:anchor="5wpuugs8cph6">
        <w:r w:rsidDel="00000000" w:rsidR="00000000" w:rsidRPr="00000000">
          <w:rPr>
            <w:rtl w:val="0"/>
          </w:rPr>
          <w:t xml:space="preserve">HYBRID study</w:t>
        </w:r>
      </w:hyperlink>
      <w:r w:rsidDel="00000000" w:rsidR="00000000" w:rsidRPr="00000000">
        <w:rPr>
          <w:rtl w:val="0"/>
        </w:rPr>
        <w:t xml:space="preserve">].</w:t>
      </w:r>
    </w:p>
    <w:p w:rsidR="00000000" w:rsidDel="00000000" w:rsidP="00000000" w:rsidRDefault="00000000" w:rsidRPr="00000000" w14:paraId="00000CDC">
      <w:pPr>
        <w:numPr>
          <w:ilvl w:val="1"/>
          <w:numId w:val="32"/>
        </w:numPr>
        <w:ind w:left="1440" w:hanging="360"/>
      </w:pPr>
      <w:r w:rsidDel="00000000" w:rsidR="00000000" w:rsidRPr="00000000">
        <w:rPr>
          <w:rFonts w:ascii="Gungsuh" w:cs="Gungsuh" w:eastAsia="Gungsuh" w:hAnsi="Gungsuh"/>
          <w:rtl w:val="0"/>
        </w:rPr>
        <w:t xml:space="preserve">Only 50% of pts w non-metastatic MIBC receive any open surgery or RT to ≥ 50 Gy! This becomes 33% for ≥ 80y.</w:t>
      </w:r>
    </w:p>
    <w:p w:rsidR="00000000" w:rsidDel="00000000" w:rsidP="00000000" w:rsidRDefault="00000000" w:rsidRPr="00000000" w14:paraId="00000CDD">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Urothelial </w:t>
      </w:r>
      <w:r w:rsidDel="00000000" w:rsidR="00000000" w:rsidRPr="00000000">
        <w:rPr>
          <w:rFonts w:ascii="Times New Roman" w:cs="Times New Roman" w:eastAsia="Times New Roman" w:hAnsi="Times New Roman"/>
          <w:sz w:val="20"/>
          <w:szCs w:val="20"/>
          <w:rtl w:val="0"/>
        </w:rPr>
        <w:t xml:space="preserve">(formerly transitional cell) / </w:t>
      </w:r>
      <w:r w:rsidDel="00000000" w:rsidR="00000000" w:rsidRPr="00000000">
        <w:rPr>
          <w:rFonts w:ascii="Times New Roman" w:cs="Times New Roman" w:eastAsia="Times New Roman" w:hAnsi="Times New Roman"/>
          <w:b w:val="1"/>
          <w:sz w:val="20"/>
          <w:szCs w:val="20"/>
          <w:rtl w:val="0"/>
        </w:rPr>
        <w:t xml:space="preserve">SqCC </w:t>
      </w:r>
      <w:r w:rsidDel="00000000" w:rsidR="00000000" w:rsidRPr="00000000">
        <w:rPr>
          <w:rFonts w:ascii="Times New Roman" w:cs="Times New Roman" w:eastAsia="Times New Roman" w:hAnsi="Times New Roman"/>
          <w:sz w:val="20"/>
          <w:szCs w:val="20"/>
          <w:rtl w:val="0"/>
        </w:rPr>
        <w:t xml:space="preserve">(schistosomiasis) / </w:t>
      </w:r>
      <w:r w:rsidDel="00000000" w:rsidR="00000000" w:rsidRPr="00000000">
        <w:rPr>
          <w:rFonts w:ascii="Times New Roman" w:cs="Times New Roman" w:eastAsia="Times New Roman" w:hAnsi="Times New Roman"/>
          <w:b w:val="1"/>
          <w:sz w:val="20"/>
          <w:szCs w:val="20"/>
          <w:rtl w:val="0"/>
        </w:rPr>
        <w:t xml:space="preserve">AC </w:t>
      </w:r>
      <w:r w:rsidDel="00000000" w:rsidR="00000000" w:rsidRPr="00000000">
        <w:rPr>
          <w:rFonts w:ascii="Times New Roman" w:cs="Times New Roman" w:eastAsia="Times New Roman" w:hAnsi="Times New Roman"/>
          <w:sz w:val="20"/>
          <w:szCs w:val="20"/>
          <w:rtl w:val="0"/>
        </w:rPr>
        <w:t xml:space="preserve">(urachus - dome) / </w:t>
      </w:r>
      <w:r w:rsidDel="00000000" w:rsidR="00000000" w:rsidRPr="00000000">
        <w:rPr>
          <w:rFonts w:ascii="Times New Roman" w:cs="Times New Roman" w:eastAsia="Times New Roman" w:hAnsi="Times New Roman"/>
          <w:b w:val="1"/>
          <w:sz w:val="20"/>
          <w:szCs w:val="20"/>
          <w:rtl w:val="0"/>
        </w:rPr>
        <w:t xml:space="preserve">SC</w:t>
      </w:r>
      <w:r w:rsidDel="00000000" w:rsidR="00000000" w:rsidRPr="00000000">
        <w:rPr>
          <w:rFonts w:ascii="Cardo" w:cs="Cardo" w:eastAsia="Cardo" w:hAnsi="Cardo"/>
          <w:sz w:val="20"/>
          <w:szCs w:val="20"/>
          <w:rtl w:val="0"/>
        </w:rPr>
        <w:t xml:space="preserve"> rates of 94→ 3→ 2→ 1%.</w:t>
      </w:r>
    </w:p>
    <w:p w:rsidR="00000000" w:rsidDel="00000000" w:rsidP="00000000" w:rsidRDefault="00000000" w:rsidRPr="00000000" w14:paraId="00000CD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Micropapillary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nested </w:t>
      </w:r>
      <w:r w:rsidDel="00000000" w:rsidR="00000000" w:rsidRPr="00000000">
        <w:rPr>
          <w:rFonts w:ascii="Times New Roman" w:cs="Times New Roman" w:eastAsia="Times New Roman" w:hAnsi="Times New Roman"/>
          <w:sz w:val="20"/>
          <w:szCs w:val="20"/>
          <w:rtl w:val="0"/>
        </w:rPr>
        <w:t xml:space="preserve">growth patterns worse prognosis.</w:t>
      </w:r>
    </w:p>
    <w:p w:rsidR="00000000" w:rsidDel="00000000" w:rsidP="00000000" w:rsidRDefault="00000000" w:rsidRPr="00000000" w14:paraId="00000CD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Non-urothelial histos are </w:t>
      </w:r>
      <w:r w:rsidDel="00000000" w:rsidR="00000000" w:rsidRPr="00000000">
        <w:rPr>
          <w:rtl w:val="0"/>
        </w:rPr>
        <w:t xml:space="preserve">treated the</w:t>
      </w:r>
      <w:r w:rsidDel="00000000" w:rsidR="00000000" w:rsidRPr="00000000">
        <w:rPr>
          <w:rFonts w:ascii="Times New Roman" w:cs="Times New Roman" w:eastAsia="Times New Roman" w:hAnsi="Times New Roman"/>
          <w:sz w:val="20"/>
          <w:szCs w:val="20"/>
          <w:rtl w:val="0"/>
        </w:rPr>
        <w:t xml:space="preserve"> same way but have worse prognosis. </w:t>
      </w:r>
    </w:p>
    <w:p w:rsidR="00000000" w:rsidDel="00000000" w:rsidP="00000000" w:rsidRDefault="00000000" w:rsidRPr="00000000" w14:paraId="00000CE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w:t>
      </w:r>
      <w:r w:rsidDel="00000000" w:rsidR="00000000" w:rsidRPr="00000000">
        <w:rPr>
          <w:rFonts w:ascii="Times New Roman" w:cs="Times New Roman" w:eastAsia="Times New Roman" w:hAnsi="Times New Roman"/>
          <w:sz w:val="20"/>
          <w:szCs w:val="20"/>
          <w:rtl w:val="0"/>
        </w:rPr>
        <w:t xml:space="preserve">cell</w:t>
      </w:r>
      <w:r w:rsidDel="00000000" w:rsidR="00000000" w:rsidRPr="00000000">
        <w:rPr>
          <w:rFonts w:ascii="Times New Roman" w:cs="Times New Roman" w:eastAsia="Times New Roman" w:hAnsi="Times New Roman"/>
          <w:sz w:val="20"/>
          <w:szCs w:val="20"/>
          <w:rtl w:val="0"/>
        </w:rPr>
        <w:t xml:space="preserve"> and sarcoma should be treated as per small cell/sarcoma paradigms.</w:t>
      </w:r>
    </w:p>
    <w:p w:rsidR="00000000" w:rsidDel="00000000" w:rsidP="00000000" w:rsidRDefault="00000000" w:rsidRPr="00000000" w14:paraId="00000CE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Urachal adenocarcinoma requires complete removal of urachus, better prognosis than non-urachal AC.</w:t>
      </w:r>
    </w:p>
    <w:p w:rsidR="00000000" w:rsidDel="00000000" w:rsidP="00000000" w:rsidRDefault="00000000" w:rsidRPr="00000000" w14:paraId="00000CE2">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 markers:</w:t>
      </w:r>
    </w:p>
    <w:p w:rsidR="00000000" w:rsidDel="00000000" w:rsidP="00000000" w:rsidRDefault="00000000" w:rsidRPr="00000000" w14:paraId="00000CE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MRE11 high and TIP60 low more favorable for RT?</w:t>
      </w:r>
      <w:r w:rsidDel="00000000" w:rsidR="00000000" w:rsidRPr="00000000">
        <w:rPr>
          <w:rtl w:val="0"/>
        </w:rPr>
      </w:r>
    </w:p>
    <w:p w:rsidR="00000000" w:rsidDel="00000000" w:rsidP="00000000" w:rsidRDefault="00000000" w:rsidRPr="00000000" w14:paraId="00000CE4">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smoking, chronic irritation (e.g. cyclophosphamide, foley), chemicals (e.g. aniline dyes), prior RT, schistosomiasis. </w:t>
      </w:r>
    </w:p>
    <w:p w:rsidR="00000000" w:rsidDel="00000000" w:rsidP="00000000" w:rsidRDefault="00000000" w:rsidRPr="00000000" w14:paraId="00000CE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Cigarettes 2-4x increased risk. </w:t>
        <w:br w:type="textWrapping"/>
      </w:r>
      <w:r w:rsidDel="00000000" w:rsidR="00000000" w:rsidRPr="00000000">
        <w:rPr>
          <w:rFonts w:ascii="Times New Roman" w:cs="Times New Roman" w:eastAsia="Times New Roman" w:hAnsi="Times New Roman"/>
          <w:sz w:val="20"/>
          <w:szCs w:val="20"/>
          <w:rtl w:val="0"/>
        </w:rPr>
        <w:t xml:space="preserve">Contributes to 50% of bladder tumors.</w:t>
      </w:r>
    </w:p>
    <w:p w:rsidR="00000000" w:rsidDel="00000000" w:rsidP="00000000" w:rsidRDefault="00000000" w:rsidRPr="00000000" w14:paraId="00000CE6">
      <w:pPr>
        <w:numPr>
          <w:ilvl w:val="0"/>
          <w:numId w:val="32"/>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 up</w:t>
      </w:r>
    </w:p>
    <w:p w:rsidR="00000000" w:rsidDel="00000000" w:rsidP="00000000" w:rsidRDefault="00000000" w:rsidRPr="00000000" w14:paraId="00000CE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Attn to hematuria, dysuria, smoking, pain, chemical exposure. Gyn if female, testes if male.</w:t>
      </w:r>
    </w:p>
    <w:p w:rsidR="00000000" w:rsidDel="00000000" w:rsidP="00000000" w:rsidRDefault="00000000" w:rsidRPr="00000000" w14:paraId="00000CE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Gross hematuria has 10-20% risk of bladder tumor. </w:t>
      </w:r>
    </w:p>
    <w:p w:rsidR="00000000" w:rsidDel="00000000" w:rsidP="00000000" w:rsidRDefault="00000000" w:rsidRPr="00000000" w14:paraId="00000CE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Urine cytology has poor Sn (34%) but high Sp (&gt;98%) [</w:t>
      </w:r>
      <w:hyperlink r:id="rId75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E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alkaline phos.</w:t>
      </w:r>
    </w:p>
    <w:p w:rsidR="00000000" w:rsidDel="00000000" w:rsidP="00000000" w:rsidRDefault="00000000" w:rsidRPr="00000000" w14:paraId="00000CE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Office </w:t>
      </w:r>
      <w:r w:rsidDel="00000000" w:rsidR="00000000" w:rsidRPr="00000000">
        <w:rPr>
          <w:rFonts w:ascii="Times New Roman" w:cs="Times New Roman" w:eastAsia="Times New Roman" w:hAnsi="Times New Roman"/>
          <w:b w:val="1"/>
          <w:sz w:val="20"/>
          <w:szCs w:val="20"/>
          <w:rtl w:val="0"/>
        </w:rPr>
        <w:t xml:space="preserve">cystoscopy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b w:val="1"/>
          <w:sz w:val="20"/>
          <w:szCs w:val="20"/>
          <w:rtl w:val="0"/>
        </w:rPr>
        <w:t xml:space="preserve"> urine cytology </w:t>
      </w:r>
      <w:r w:rsidDel="00000000" w:rsidR="00000000" w:rsidRPr="00000000">
        <w:rPr>
          <w:rFonts w:ascii="Times New Roman" w:cs="Times New Roman" w:eastAsia="Times New Roman" w:hAnsi="Times New Roman"/>
          <w:sz w:val="20"/>
          <w:szCs w:val="20"/>
          <w:rtl w:val="0"/>
        </w:rPr>
        <w:t xml:space="preserve">(not very sensitive)</w:t>
      </w:r>
      <w:r w:rsidDel="00000000" w:rsidR="00000000" w:rsidRPr="00000000">
        <w:rPr>
          <w:rFonts w:ascii="Times New Roman" w:cs="Times New Roman" w:eastAsia="Times New Roman" w:hAnsi="Times New Roman"/>
          <w:i w:val="1"/>
          <w:sz w:val="20"/>
          <w:szCs w:val="20"/>
          <w:rtl w:val="0"/>
        </w:rPr>
        <w:t xml:space="preserve"> - be wary of FP with leukocyte esterase after RT.</w:t>
      </w:r>
    </w:p>
    <w:p w:rsidR="00000000" w:rsidDel="00000000" w:rsidP="00000000" w:rsidRDefault="00000000" w:rsidRPr="00000000" w14:paraId="00000CE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w:t>
      </w:r>
      <w:r w:rsidDel="00000000" w:rsidR="00000000" w:rsidRPr="00000000">
        <w:rPr>
          <w:rFonts w:ascii="Times New Roman" w:cs="Times New Roman" w:eastAsia="Times New Roman" w:hAnsi="Times New Roman"/>
          <w:sz w:val="20"/>
          <w:szCs w:val="20"/>
          <w:rtl w:val="0"/>
        </w:rPr>
        <w:t xml:space="preserve">lesion</w:t>
      </w:r>
      <w:r w:rsidDel="00000000" w:rsidR="00000000" w:rsidRPr="00000000">
        <w:rPr>
          <w:rFonts w:ascii="Times New Roman" w:cs="Times New Roman" w:eastAsia="Times New Roman" w:hAnsi="Times New Roman"/>
          <w:sz w:val="20"/>
          <w:szCs w:val="20"/>
          <w:rtl w:val="0"/>
        </w:rPr>
        <w:t xml:space="preserve"> is solid/sessile or suspicious for MIBC, then obtain </w:t>
      </w:r>
      <w:r w:rsidDel="00000000" w:rsidR="00000000" w:rsidRPr="00000000">
        <w:rPr>
          <w:rFonts w:ascii="Times New Roman" w:cs="Times New Roman" w:eastAsia="Times New Roman" w:hAnsi="Times New Roman"/>
          <w:b w:val="1"/>
          <w:sz w:val="20"/>
          <w:szCs w:val="20"/>
          <w:rtl w:val="0"/>
        </w:rPr>
        <w:t xml:space="preserve">CT/MRI of A/P </w:t>
      </w:r>
      <w:r w:rsidDel="00000000" w:rsidR="00000000" w:rsidRPr="00000000">
        <w:rPr>
          <w:rFonts w:ascii="Times New Roman" w:cs="Times New Roman" w:eastAsia="Times New Roman" w:hAnsi="Times New Roman"/>
          <w:sz w:val="20"/>
          <w:szCs w:val="20"/>
          <w:rtl w:val="0"/>
        </w:rPr>
        <w:t xml:space="preserve">ideally prior to bx so inflammation does not result in over-staging.</w:t>
      </w:r>
    </w:p>
    <w:p w:rsidR="00000000" w:rsidDel="00000000" w:rsidP="00000000" w:rsidRDefault="00000000" w:rsidRPr="00000000" w14:paraId="00000CE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EUA w </w:t>
      </w:r>
      <w:r w:rsidDel="00000000" w:rsidR="00000000" w:rsidRPr="00000000">
        <w:rPr>
          <w:rFonts w:ascii="Times New Roman" w:cs="Times New Roman" w:eastAsia="Times New Roman" w:hAnsi="Times New Roman"/>
          <w:b w:val="1"/>
          <w:sz w:val="20"/>
          <w:szCs w:val="20"/>
          <w:rtl w:val="0"/>
        </w:rPr>
        <w:t xml:space="preserve">bimanual </w:t>
      </w:r>
      <w:r w:rsidDel="00000000" w:rsidR="00000000" w:rsidRPr="00000000">
        <w:rPr>
          <w:rFonts w:ascii="Times New Roman" w:cs="Times New Roman" w:eastAsia="Times New Roman" w:hAnsi="Times New Roman"/>
          <w:sz w:val="20"/>
          <w:szCs w:val="20"/>
          <w:rtl w:val="0"/>
        </w:rPr>
        <w:t xml:space="preserve">exam. Perform EUA and </w:t>
      </w:r>
      <w:r w:rsidDel="00000000" w:rsidR="00000000" w:rsidRPr="00000000">
        <w:rPr>
          <w:rFonts w:ascii="Times New Roman" w:cs="Times New Roman" w:eastAsia="Times New Roman" w:hAnsi="Times New Roman"/>
          <w:b w:val="1"/>
          <w:sz w:val="20"/>
          <w:szCs w:val="20"/>
          <w:rtl w:val="0"/>
        </w:rPr>
        <w:t xml:space="preserve">TURBT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EE">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TURBT, cystoscopy with bladder mapping, biopsy of any masses.</w:t>
      </w:r>
      <w:r w:rsidDel="00000000" w:rsidR="00000000" w:rsidRPr="00000000">
        <w:rPr>
          <w:rFonts w:ascii="Times New Roman" w:cs="Times New Roman" w:eastAsia="Times New Roman" w:hAnsi="Times New Roman"/>
          <w:b w:val="1"/>
          <w:sz w:val="20"/>
          <w:szCs w:val="20"/>
          <w:rtl w:val="0"/>
        </w:rPr>
        <w:t xml:space="preserve"> Random bx </w:t>
      </w:r>
      <w:r w:rsidDel="00000000" w:rsidR="00000000" w:rsidRPr="00000000">
        <w:rPr>
          <w:rFonts w:ascii="Times New Roman" w:cs="Times New Roman" w:eastAsia="Times New Roman" w:hAnsi="Times New Roman"/>
          <w:sz w:val="20"/>
          <w:szCs w:val="20"/>
          <w:rtl w:val="0"/>
        </w:rPr>
        <w:t xml:space="preserve">to exclude CIS. </w:t>
      </w:r>
    </w:p>
    <w:p w:rsidR="00000000" w:rsidDel="00000000" w:rsidP="00000000" w:rsidRDefault="00000000" w:rsidRPr="00000000" w14:paraId="00000CEF">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to</w:t>
      </w:r>
      <w:r w:rsidDel="00000000" w:rsidR="00000000" w:rsidRPr="00000000">
        <w:rPr>
          <w:rFonts w:ascii="Times New Roman" w:cs="Times New Roman" w:eastAsia="Times New Roman" w:hAnsi="Times New Roman"/>
          <w:b w:val="1"/>
          <w:sz w:val="20"/>
          <w:szCs w:val="20"/>
          <w:rtl w:val="0"/>
        </w:rPr>
        <w:t xml:space="preserve"> include bladder wall muscle</w:t>
      </w:r>
      <w:r w:rsidDel="00000000" w:rsidR="00000000" w:rsidRPr="00000000">
        <w:rPr>
          <w:rFonts w:ascii="Times New Roman" w:cs="Times New Roman" w:eastAsia="Times New Roman" w:hAnsi="Times New Roman"/>
          <w:sz w:val="20"/>
          <w:szCs w:val="20"/>
          <w:rtl w:val="0"/>
        </w:rPr>
        <w:t xml:space="preserve"> (detrusor). </w:t>
      </w:r>
    </w:p>
    <w:p w:rsidR="00000000" w:rsidDel="00000000" w:rsidP="00000000" w:rsidRDefault="00000000" w:rsidRPr="00000000" w14:paraId="00000CF0">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1 layer </w:t>
      </w:r>
      <w:r w:rsidDel="00000000" w:rsidR="00000000" w:rsidRPr="00000000">
        <w:rPr>
          <w:rtl w:val="0"/>
        </w:rPr>
        <w:t xml:space="preserve">beyond the layer</w:t>
      </w:r>
      <w:r w:rsidDel="00000000" w:rsidR="00000000" w:rsidRPr="00000000">
        <w:rPr>
          <w:rFonts w:ascii="Times New Roman" w:cs="Times New Roman" w:eastAsia="Times New Roman" w:hAnsi="Times New Roman"/>
          <w:sz w:val="20"/>
          <w:szCs w:val="20"/>
          <w:rtl w:val="0"/>
        </w:rPr>
        <w:t xml:space="preserve"> you think is involved, e.g. if MIBC get perivesicular fat.</w:t>
      </w:r>
    </w:p>
    <w:p w:rsidR="00000000" w:rsidDel="00000000" w:rsidP="00000000" w:rsidRDefault="00000000" w:rsidRPr="00000000" w14:paraId="00000CF1">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Biopsy prostate/prostatic urethra if at trigone.</w:t>
      </w:r>
    </w:p>
    <w:p w:rsidR="00000000" w:rsidDel="00000000" w:rsidP="00000000" w:rsidRDefault="00000000" w:rsidRPr="00000000" w14:paraId="00000CF2">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TURBT if: R1+, G3 without muscle in specimen, or any T1 lesion.</w:t>
      </w:r>
    </w:p>
    <w:p w:rsidR="00000000" w:rsidDel="00000000" w:rsidP="00000000" w:rsidRDefault="00000000" w:rsidRPr="00000000" w14:paraId="00000CF3">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TURBT = clinical staging, not pathological.</w:t>
      </w:r>
    </w:p>
    <w:p w:rsidR="00000000" w:rsidDel="00000000" w:rsidP="00000000" w:rsidRDefault="00000000" w:rsidRPr="00000000" w14:paraId="00000CF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 upper tract</w:t>
      </w:r>
      <w:r w:rsidDel="00000000" w:rsidR="00000000" w:rsidRPr="00000000">
        <w:rPr>
          <w:rFonts w:ascii="Times New Roman" w:cs="Times New Roman" w:eastAsia="Times New Roman" w:hAnsi="Times New Roman"/>
          <w:sz w:val="20"/>
          <w:szCs w:val="20"/>
          <w:rtl w:val="0"/>
        </w:rPr>
        <w:t xml:space="preserve">: IVP, CT/MRI urogram, renal U/S </w:t>
      </w:r>
      <w:r w:rsidDel="00000000" w:rsidR="00000000" w:rsidRPr="00000000">
        <w:rPr>
          <w:rtl w:val="0"/>
        </w:rPr>
        <w:t xml:space="preserve">with retrograde</w:t>
      </w:r>
      <w:r w:rsidDel="00000000" w:rsidR="00000000" w:rsidRPr="00000000">
        <w:rPr>
          <w:rFonts w:ascii="Times New Roman" w:cs="Times New Roman" w:eastAsia="Times New Roman" w:hAnsi="Times New Roman"/>
          <w:sz w:val="20"/>
          <w:szCs w:val="20"/>
          <w:rtl w:val="0"/>
        </w:rPr>
        <w:t xml:space="preserve"> pyelogram (5% synchronous lesions).</w:t>
      </w:r>
    </w:p>
    <w:p w:rsidR="00000000" w:rsidDel="00000000" w:rsidP="00000000" w:rsidRDefault="00000000" w:rsidRPr="00000000" w14:paraId="00000CF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CT chest if MIBC</w:t>
      </w:r>
      <w:r w:rsidDel="00000000" w:rsidR="00000000" w:rsidRPr="00000000">
        <w:rPr>
          <w:rFonts w:ascii="Times New Roman" w:cs="Times New Roman" w:eastAsia="Times New Roman" w:hAnsi="Times New Roman"/>
          <w:sz w:val="20"/>
          <w:szCs w:val="20"/>
          <w:rtl w:val="0"/>
        </w:rPr>
        <w:t xml:space="preserve"> (T2+) and consider </w:t>
      </w:r>
      <w:r w:rsidDel="00000000" w:rsidR="00000000" w:rsidRPr="00000000">
        <w:rPr>
          <w:rFonts w:ascii="Times New Roman" w:cs="Times New Roman" w:eastAsia="Times New Roman" w:hAnsi="Times New Roman"/>
          <w:b w:val="1"/>
          <w:sz w:val="20"/>
          <w:szCs w:val="20"/>
          <w:rtl w:val="0"/>
        </w:rPr>
        <w:t xml:space="preserve">bone scan</w:t>
      </w:r>
      <w:r w:rsidDel="00000000" w:rsidR="00000000" w:rsidRPr="00000000">
        <w:rPr>
          <w:rFonts w:ascii="Times New Roman" w:cs="Times New Roman" w:eastAsia="Times New Roman" w:hAnsi="Times New Roman"/>
          <w:sz w:val="20"/>
          <w:szCs w:val="20"/>
          <w:rtl w:val="0"/>
        </w:rPr>
        <w:t xml:space="preserve"> if sx/elevated alk phos.</w:t>
      </w:r>
    </w:p>
    <w:p w:rsidR="00000000" w:rsidDel="00000000" w:rsidP="00000000" w:rsidRDefault="00000000" w:rsidRPr="00000000" w14:paraId="00000CF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 NMIBC, only 8% w </w:t>
      </w:r>
      <w:r w:rsidDel="00000000" w:rsidR="00000000" w:rsidRPr="00000000">
        <w:rPr>
          <w:rFonts w:ascii="Gungsuh" w:cs="Gungsuh" w:eastAsia="Gungsuh" w:hAnsi="Gungsuh"/>
          <w:sz w:val="20"/>
          <w:szCs w:val="20"/>
          <w:rtl w:val="0"/>
        </w:rPr>
        <w:t xml:space="preserve">DM ∴ systemic</w:t>
      </w:r>
      <w:r w:rsidDel="00000000" w:rsidR="00000000" w:rsidRPr="00000000">
        <w:rPr>
          <w:rFonts w:ascii="Times New Roman" w:cs="Times New Roman" w:eastAsia="Times New Roman" w:hAnsi="Times New Roman"/>
          <w:sz w:val="20"/>
          <w:szCs w:val="20"/>
          <w:rtl w:val="0"/>
        </w:rPr>
        <w:t xml:space="preserve"> imaging less high yield for non-MIBC.</w:t>
      </w:r>
    </w:p>
    <w:p w:rsidR="00000000" w:rsidDel="00000000" w:rsidP="00000000" w:rsidRDefault="00000000" w:rsidRPr="00000000" w14:paraId="00000CF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Pathology: Muscle present and/or involved, LVSI, EGFR/HER2, CIS (RF for multiple lesions/aggressive histology).</w:t>
      </w:r>
    </w:p>
    <w:p w:rsidR="00000000" w:rsidDel="00000000" w:rsidP="00000000" w:rsidRDefault="00000000" w:rsidRPr="00000000" w14:paraId="00000CF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Micropapillary and nested variants worse.</w:t>
      </w:r>
    </w:p>
    <w:p w:rsidR="00000000" w:rsidDel="00000000" w:rsidP="00000000" w:rsidRDefault="00000000" w:rsidRPr="00000000" w14:paraId="00000CF9">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 nodes</w:t>
      </w:r>
    </w:p>
    <w:p w:rsidR="00000000" w:rsidDel="00000000" w:rsidP="00000000" w:rsidRDefault="00000000" w:rsidRPr="00000000" w14:paraId="00000CF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24% LN+.</w:t>
      </w:r>
    </w:p>
    <w:p w:rsidR="00000000" w:rsidDel="00000000" w:rsidP="00000000" w:rsidRDefault="00000000" w:rsidRPr="00000000" w14:paraId="00000CF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T0-1/2/3a/3b-4 </w:t>
      </w:r>
      <w:r w:rsidDel="00000000" w:rsidR="00000000" w:rsidRPr="00000000">
        <w:rPr>
          <w:rtl w:val="0"/>
        </w:rPr>
        <w:t xml:space="preserve">with lymph</w:t>
      </w:r>
      <w:r w:rsidDel="00000000" w:rsidR="00000000" w:rsidRPr="00000000">
        <w:rPr>
          <w:rFonts w:ascii="Cardo" w:cs="Cardo" w:eastAsia="Cardo" w:hAnsi="Cardo"/>
          <w:sz w:val="20"/>
          <w:szCs w:val="20"/>
          <w:rtl w:val="0"/>
        </w:rPr>
        <w:t xml:space="preserve"> nodes in 5→ 18→ 26→ 50% [</w:t>
      </w:r>
      <w:hyperlink r:id="rId760">
        <w:r w:rsidDel="00000000" w:rsidR="00000000" w:rsidRPr="00000000">
          <w:rPr>
            <w:rFonts w:ascii="Times New Roman" w:cs="Times New Roman" w:eastAsia="Times New Roman" w:hAnsi="Times New Roman"/>
            <w:sz w:val="20"/>
            <w:szCs w:val="20"/>
            <w:rtl w:val="0"/>
          </w:rPr>
          <w:t xml:space="preserve">Vazina JUro '04</w:t>
        </w:r>
      </w:hyperlink>
      <w:r w:rsidDel="00000000" w:rsidR="00000000" w:rsidRPr="00000000">
        <w:rPr>
          <w:rFonts w:ascii="Times New Roman" w:cs="Times New Roman" w:eastAsia="Times New Roman" w:hAnsi="Times New Roman"/>
          <w:sz w:val="20"/>
          <w:szCs w:val="20"/>
          <w:rtl w:val="0"/>
        </w:rPr>
        <w:t xml:space="preserve">, </w:t>
      </w:r>
      <w:hyperlink r:id="rId761">
        <w:r w:rsidDel="00000000" w:rsidR="00000000" w:rsidRPr="00000000">
          <w:rPr>
            <w:rFonts w:ascii="Times New Roman" w:cs="Times New Roman" w:eastAsia="Times New Roman" w:hAnsi="Times New Roman"/>
            <w:sz w:val="20"/>
            <w:szCs w:val="20"/>
            <w:rtl w:val="0"/>
          </w:rPr>
          <w:t xml:space="preserve">Tarin Eur Urol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F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Peri-vesicular 70%, Internal iliac 15%, external iliac 65%.</w:t>
      </w:r>
    </w:p>
    <w:p w:rsidR="00000000" w:rsidDel="00000000" w:rsidP="00000000" w:rsidRDefault="00000000" w:rsidRPr="00000000" w14:paraId="00000CF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Hypogastric→ obturator→ iliacs→ perivesical→ sacral→ presacral.</w:t>
      </w:r>
    </w:p>
    <w:p w:rsidR="00000000" w:rsidDel="00000000" w:rsidP="00000000" w:rsidRDefault="00000000" w:rsidRPr="00000000" w14:paraId="00000CF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PLND includes distal common iliac, II/EI, and obturators. </w:t>
      </w:r>
      <w:r w:rsidDel="00000000" w:rsidR="00000000" w:rsidRPr="00000000">
        <w:rPr>
          <w:rFonts w:ascii="Times New Roman" w:cs="Times New Roman" w:eastAsia="Times New Roman" w:hAnsi="Times New Roman"/>
          <w:i w:val="1"/>
          <w:sz w:val="20"/>
          <w:szCs w:val="20"/>
          <w:rtl w:val="0"/>
        </w:rPr>
        <w:t xml:space="preserve">Anything less is sub-standard.</w:t>
      </w:r>
    </w:p>
    <w:p w:rsidR="00000000" w:rsidDel="00000000" w:rsidP="00000000" w:rsidRDefault="00000000" w:rsidRPr="00000000" w14:paraId="00000CF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Extended LND includes proximal common iliacs and presacral nodes. </w:t>
      </w:r>
      <w:r w:rsidDel="00000000" w:rsidR="00000000" w:rsidRPr="00000000">
        <w:rPr>
          <w:rFonts w:ascii="Times New Roman" w:cs="Times New Roman" w:eastAsia="Times New Roman" w:hAnsi="Times New Roman"/>
          <w:i w:val="1"/>
          <w:sz w:val="20"/>
          <w:szCs w:val="20"/>
          <w:rtl w:val="0"/>
        </w:rPr>
        <w:t xml:space="preserve">May improve RFS. </w:t>
      </w:r>
    </w:p>
    <w:p w:rsidR="00000000" w:rsidDel="00000000" w:rsidP="00000000" w:rsidRDefault="00000000" w:rsidRPr="00000000" w14:paraId="00000D0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value of eLND is the subject of two ongoing RCTs.</w:t>
      </w:r>
    </w:p>
    <w:p w:rsidR="00000000" w:rsidDel="00000000" w:rsidP="00000000" w:rsidRDefault="00000000" w:rsidRPr="00000000" w14:paraId="00000D01">
      <w:pPr>
        <w:spacing w:line="240" w:lineRule="auto"/>
        <w:ind w:left="0" w:firstLine="0"/>
        <w:rPr/>
      </w:pPr>
      <w:r w:rsidDel="00000000" w:rsidR="00000000" w:rsidRPr="00000000">
        <w:rPr>
          <w:rtl w:val="0"/>
        </w:rPr>
      </w:r>
    </w:p>
    <w:p w:rsidR="00000000" w:rsidDel="00000000" w:rsidP="00000000" w:rsidRDefault="00000000" w:rsidRPr="00000000" w14:paraId="00000D02">
      <w:pPr>
        <w:spacing w:line="240" w:lineRule="auto"/>
        <w:ind w:left="0" w:firstLine="0"/>
        <w:rPr/>
      </w:pPr>
      <w:hyperlink r:id="rId762">
        <w:r w:rsidDel="00000000" w:rsidR="00000000" w:rsidRPr="00000000">
          <w:rPr>
            <w:color w:val="1155cc"/>
            <w:u w:val="single"/>
          </w:rPr>
          <w:drawing>
            <wp:inline distB="114300" distT="114300" distL="114300" distR="114300">
              <wp:extent cx="6858000" cy="3937000"/>
              <wp:effectExtent b="0" l="0" r="0" t="0"/>
              <wp:docPr id="13" name="image15.png"/>
              <a:graphic>
                <a:graphicData uri="http://schemas.openxmlformats.org/drawingml/2006/picture">
                  <pic:pic>
                    <pic:nvPicPr>
                      <pic:cNvPr id="0" name="image15.png"/>
                      <pic:cNvPicPr preferRelativeResize="0"/>
                    </pic:nvPicPr>
                    <pic:blipFill>
                      <a:blip r:embed="rId763"/>
                      <a:srcRect b="0" l="0" r="0" t="0"/>
                      <a:stretch>
                        <a:fillRect/>
                      </a:stretch>
                    </pic:blipFill>
                    <pic:spPr>
                      <a:xfrm>
                        <a:off x="0" y="0"/>
                        <a:ext cx="6858000" cy="393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03">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tl w:val="0"/>
        </w:rPr>
      </w:r>
    </w:p>
    <w:p w:rsidR="00000000" w:rsidDel="00000000" w:rsidP="00000000" w:rsidRDefault="00000000" w:rsidRPr="00000000" w14:paraId="00000D04">
      <w:pPr>
        <w:ind w:firstLine="720"/>
        <w:rPr/>
      </w:pPr>
      <w:r w:rsidDel="00000000" w:rsidR="00000000" w:rsidRPr="00000000">
        <w:rPr>
          <w:rtl w:val="0"/>
        </w:rPr>
        <w:t xml:space="preserve">Urinary diversion options [</w:t>
      </w:r>
      <w:hyperlink r:id="rId764">
        <w:r w:rsidDel="00000000" w:rsidR="00000000" w:rsidRPr="00000000">
          <w:rPr>
            <w:rtl w:val="0"/>
          </w:rPr>
          <w:t xml:space="preserve">Zaorsky</w:t>
        </w:r>
      </w:hyperlink>
      <w:r w:rsidDel="00000000" w:rsidR="00000000" w:rsidRPr="00000000">
        <w:rPr>
          <w:rtl w:val="0"/>
        </w:rPr>
        <w:t xml:space="preserve">], cystectomy [</w:t>
      </w:r>
      <w:hyperlink r:id="rId765">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0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~40% upstaging and 6% downstaging </w:t>
      </w:r>
      <w:r w:rsidDel="00000000" w:rsidR="00000000" w:rsidRPr="00000000">
        <w:rPr>
          <w:rtl w:val="0"/>
        </w:rPr>
        <w:t xml:space="preserve">with surgery</w:t>
      </w:r>
      <w:r w:rsidDel="00000000" w:rsidR="00000000" w:rsidRPr="00000000">
        <w:rPr>
          <w:rFonts w:ascii="Times New Roman" w:cs="Times New Roman" w:eastAsia="Times New Roman" w:hAnsi="Times New Roman"/>
          <w:sz w:val="20"/>
          <w:szCs w:val="20"/>
          <w:rtl w:val="0"/>
        </w:rPr>
        <w:t xml:space="preserve"> </w:t>
      </w:r>
      <w:hyperlink r:id="rId76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Persistent SM+, multifocal, hydronephrosis are C/I to surgery. </w:t>
      </w:r>
      <w:r w:rsidDel="00000000" w:rsidR="00000000" w:rsidRPr="00000000">
        <w:rPr>
          <w:rFonts w:ascii="Times New Roman" w:cs="Times New Roman" w:eastAsia="Times New Roman" w:hAnsi="Times New Roman"/>
          <w:i w:val="1"/>
          <w:sz w:val="20"/>
          <w:szCs w:val="20"/>
          <w:rtl w:val="0"/>
        </w:rPr>
        <w:t xml:space="preserve">2002 Shipley: hydronephrosis does not matter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cystectomy</w:t>
      </w:r>
      <w:r w:rsidDel="00000000" w:rsidR="00000000" w:rsidRPr="00000000">
        <w:rPr>
          <w:rFonts w:ascii="Times New Roman" w:cs="Times New Roman" w:eastAsia="Times New Roman" w:hAnsi="Times New Roman"/>
          <w:sz w:val="20"/>
          <w:szCs w:val="20"/>
          <w:rtl w:val="0"/>
        </w:rPr>
        <w:t xml:space="preserve">: removes bladder, perivesical tissue, distal ureter, pelvic peritoneum. </w:t>
      </w:r>
    </w:p>
    <w:p w:rsidR="00000000" w:rsidDel="00000000" w:rsidP="00000000" w:rsidRDefault="00000000" w:rsidRPr="00000000" w14:paraId="00000D0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 Bladder/prostate/SV/vas deferens/proximal urethra.</w:t>
      </w:r>
    </w:p>
    <w:p w:rsidR="00000000" w:rsidDel="00000000" w:rsidP="00000000" w:rsidRDefault="00000000" w:rsidRPr="00000000" w14:paraId="00000D0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 Bladder/urethra/TAH/BSO and anterior vaginal wall.</w:t>
      </w:r>
    </w:p>
    <w:p w:rsidR="00000000" w:rsidDel="00000000" w:rsidP="00000000" w:rsidRDefault="00000000" w:rsidRPr="00000000" w14:paraId="00000D0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Entire urethra sacrificed in all women, men w CIS/involvement of bladder neck or prostatic urethra.</w:t>
      </w:r>
    </w:p>
    <w:p w:rsidR="00000000" w:rsidDel="00000000" w:rsidP="00000000" w:rsidRDefault="00000000" w:rsidRPr="00000000" w14:paraId="00000D0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Discuss and consider sexual function sparing procedures with organ-confined disease and absence of bladder neck, urethra and prostate involvement.</w:t>
      </w:r>
    </w:p>
    <w:p w:rsidR="00000000" w:rsidDel="00000000" w:rsidP="00000000" w:rsidRDefault="00000000" w:rsidRPr="00000000" w14:paraId="00000D0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T2/T3-4a ~60→ 40% </w:t>
      </w:r>
      <w:r w:rsidDel="00000000" w:rsidR="00000000" w:rsidRPr="00000000">
        <w:rPr>
          <w:rtl w:val="0"/>
        </w:rPr>
        <w:t xml:space="preserve">with most</w:t>
      </w:r>
      <w:r w:rsidDel="00000000" w:rsidR="00000000" w:rsidRPr="00000000">
        <w:rPr>
          <w:rFonts w:ascii="Times New Roman" w:cs="Times New Roman" w:eastAsia="Times New Roman" w:hAnsi="Times New Roman"/>
          <w:sz w:val="20"/>
          <w:szCs w:val="20"/>
          <w:rtl w:val="0"/>
        </w:rPr>
        <w:t xml:space="preserve"> pts dying with DM [</w:t>
      </w:r>
      <w:hyperlink r:id="rId767">
        <w:r w:rsidDel="00000000" w:rsidR="00000000" w:rsidRPr="00000000">
          <w:rPr>
            <w:rFonts w:ascii="Times New Roman" w:cs="Times New Roman" w:eastAsia="Times New Roman" w:hAnsi="Times New Roman"/>
            <w:sz w:val="20"/>
            <w:szCs w:val="20"/>
            <w:rtl w:val="0"/>
          </w:rPr>
          <w:t xml:space="preserve">Grossman NEJM '03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Partial cystectomy</w:t>
      </w:r>
      <w:r w:rsidDel="00000000" w:rsidR="00000000" w:rsidRPr="00000000">
        <w:rPr>
          <w:rFonts w:ascii="Gungsuh" w:cs="Gungsuh" w:eastAsia="Gungsuh" w:hAnsi="Gungsuh"/>
          <w:sz w:val="20"/>
          <w:szCs w:val="20"/>
          <w:rtl w:val="0"/>
        </w:rPr>
        <w:t xml:space="preserve"> req 2 cm margins w/o ureteral reimplantation (∴ dome lesions preferred), solitary T2, no CIS. Only 3% of pts meet this criteria! </w:t>
      </w:r>
      <w:r w:rsidDel="00000000" w:rsidR="00000000" w:rsidRPr="00000000">
        <w:rPr>
          <w:rFonts w:ascii="Times New Roman" w:cs="Times New Roman" w:eastAsia="Times New Roman" w:hAnsi="Times New Roman"/>
          <w:i w:val="1"/>
          <w:sz w:val="20"/>
          <w:szCs w:val="20"/>
          <w:rtl w:val="0"/>
        </w:rPr>
        <w:t xml:space="preserve">PC must be </w:t>
      </w:r>
      <w:r w:rsidDel="00000000" w:rsidR="00000000" w:rsidRPr="00000000">
        <w:rPr>
          <w:i w:val="1"/>
          <w:rtl w:val="0"/>
        </w:rPr>
        <w:t xml:space="preserve">in the setting</w:t>
      </w:r>
      <w:r w:rsidDel="00000000" w:rsidR="00000000" w:rsidRPr="00000000">
        <w:rPr>
          <w:rFonts w:ascii="Times New Roman" w:cs="Times New Roman" w:eastAsia="Times New Roman" w:hAnsi="Times New Roman"/>
          <w:i w:val="1"/>
          <w:sz w:val="20"/>
          <w:szCs w:val="20"/>
          <w:rtl w:val="0"/>
        </w:rPr>
        <w:t xml:space="preserve"> of TMT.</w:t>
      </w:r>
    </w:p>
    <w:p w:rsidR="00000000" w:rsidDel="00000000" w:rsidP="00000000" w:rsidRDefault="00000000" w:rsidRPr="00000000" w14:paraId="00000D0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Quebec, 50% OS at 5y!</w:t>
      </w:r>
    </w:p>
    <w:p w:rsidR="00000000" w:rsidDel="00000000" w:rsidP="00000000" w:rsidRDefault="00000000" w:rsidRPr="00000000" w14:paraId="00000D0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~60% for pT2N0 disease and ~30-40% for pT3N0M0.</w:t>
      </w:r>
    </w:p>
    <w:p w:rsidR="00000000" w:rsidDel="00000000" w:rsidP="00000000" w:rsidRDefault="00000000" w:rsidRPr="00000000" w14:paraId="00000D1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Ileal conduit </w:t>
      </w:r>
      <w:r w:rsidDel="00000000" w:rsidR="00000000" w:rsidRPr="00000000">
        <w:rPr>
          <w:rFonts w:ascii="Times New Roman" w:cs="Times New Roman" w:eastAsia="Times New Roman" w:hAnsi="Times New Roman"/>
          <w:sz w:val="20"/>
          <w:szCs w:val="20"/>
          <w:rtl w:val="0"/>
        </w:rPr>
        <w:t xml:space="preserve">(non-continent): Ureters to ileal loop to skin to urostomy bag at skin surface.</w:t>
      </w:r>
    </w:p>
    <w:p w:rsidR="00000000" w:rsidDel="00000000" w:rsidP="00000000" w:rsidRDefault="00000000" w:rsidRPr="00000000" w14:paraId="00000D1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Indiana pouch</w:t>
      </w:r>
      <w:r w:rsidDel="00000000" w:rsidR="00000000" w:rsidRPr="00000000">
        <w:rPr>
          <w:rFonts w:ascii="Times New Roman" w:cs="Times New Roman" w:eastAsia="Times New Roman" w:hAnsi="Times New Roman"/>
          <w:sz w:val="20"/>
          <w:szCs w:val="20"/>
          <w:rtl w:val="0"/>
        </w:rPr>
        <w:t xml:space="preserve"> (continent - catheterized): Internal non-orthotopic reservoir/stoma which is catheterized by pt.</w:t>
      </w:r>
    </w:p>
    <w:p w:rsidR="00000000" w:rsidDel="00000000" w:rsidP="00000000" w:rsidRDefault="00000000" w:rsidRPr="00000000" w14:paraId="00000D1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Studer pouch</w:t>
      </w:r>
      <w:r w:rsidDel="00000000" w:rsidR="00000000" w:rsidRPr="00000000">
        <w:rPr>
          <w:rFonts w:ascii="Times New Roman" w:cs="Times New Roman" w:eastAsia="Times New Roman" w:hAnsi="Times New Roman"/>
          <w:sz w:val="20"/>
          <w:szCs w:val="20"/>
          <w:rtl w:val="0"/>
        </w:rPr>
        <w:t xml:space="preserve"> (continent - volitional): Orthotopic neobladder by intestinal de-tubularized segment to urethra. </w:t>
      </w:r>
    </w:p>
    <w:p w:rsidR="00000000" w:rsidDel="00000000" w:rsidP="00000000" w:rsidRDefault="00000000" w:rsidRPr="00000000" w14:paraId="00000D1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orthotopic diversion, SM- at urethra must be confirmed.</w:t>
      </w:r>
    </w:p>
    <w:p w:rsidR="00000000" w:rsidDel="00000000" w:rsidP="00000000" w:rsidRDefault="00000000" w:rsidRPr="00000000" w14:paraId="00000D1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three urinary diversion options should be discussed!</w:t>
      </w:r>
    </w:p>
    <w:p w:rsidR="00000000" w:rsidDel="00000000" w:rsidP="00000000" w:rsidRDefault="00000000" w:rsidRPr="00000000" w14:paraId="00000D1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RC, daytime incont ~</w:t>
      </w:r>
      <w:r w:rsidDel="00000000" w:rsidR="00000000" w:rsidRPr="00000000">
        <w:rPr>
          <w:rFonts w:ascii="Times New Roman" w:cs="Times New Roman" w:eastAsia="Times New Roman" w:hAnsi="Times New Roman"/>
          <w:b w:val="1"/>
          <w:sz w:val="20"/>
          <w:szCs w:val="20"/>
          <w:rtl w:val="0"/>
        </w:rPr>
        <w:t xml:space="preserve">10-15% </w:t>
      </w:r>
      <w:r w:rsidDel="00000000" w:rsidR="00000000" w:rsidRPr="00000000">
        <w:rPr>
          <w:rFonts w:ascii="Times New Roman" w:cs="Times New Roman" w:eastAsia="Times New Roman" w:hAnsi="Times New Roman"/>
          <w:sz w:val="20"/>
          <w:szCs w:val="20"/>
          <w:rtl w:val="0"/>
        </w:rPr>
        <w:t xml:space="preserve">better </w:t>
      </w:r>
      <w:r w:rsidDel="00000000" w:rsidR="00000000" w:rsidRPr="00000000">
        <w:rPr>
          <w:rtl w:val="0"/>
        </w:rPr>
        <w:t xml:space="preserve">with nerve</w:t>
      </w:r>
      <w:r w:rsidDel="00000000" w:rsidR="00000000" w:rsidRPr="00000000">
        <w:rPr>
          <w:rFonts w:ascii="Times New Roman" w:cs="Times New Roman" w:eastAsia="Times New Roman" w:hAnsi="Times New Roman"/>
          <w:sz w:val="20"/>
          <w:szCs w:val="20"/>
          <w:rtl w:val="0"/>
        </w:rPr>
        <w:t xml:space="preserve"> sparing but this does not deteriorate </w:t>
      </w:r>
      <w:r w:rsidDel="00000000" w:rsidR="00000000" w:rsidRPr="00000000">
        <w:rPr>
          <w:rtl w:val="0"/>
        </w:rPr>
        <w:t xml:space="preserve">with 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Nocturnal incontinence </w:t>
      </w:r>
      <w:r w:rsidDel="00000000" w:rsidR="00000000" w:rsidRPr="00000000">
        <w:rPr>
          <w:rFonts w:ascii="Times New Roman" w:cs="Times New Roman" w:eastAsia="Times New Roman" w:hAnsi="Times New Roman"/>
          <w:sz w:val="20"/>
          <w:szCs w:val="20"/>
          <w:rtl w:val="0"/>
        </w:rPr>
        <w:t xml:space="preserve">in </w:t>
      </w:r>
      <w:r w:rsidDel="00000000" w:rsidR="00000000" w:rsidRPr="00000000">
        <w:rPr>
          <w:rFonts w:ascii="Times New Roman" w:cs="Times New Roman" w:eastAsia="Times New Roman" w:hAnsi="Times New Roman"/>
          <w:b w:val="1"/>
          <w:sz w:val="20"/>
          <w:szCs w:val="20"/>
          <w:rtl w:val="0"/>
        </w:rPr>
        <w:t xml:space="preserve">30</w:t>
      </w:r>
      <w:r w:rsidDel="00000000" w:rsidR="00000000" w:rsidRPr="00000000">
        <w:rPr>
          <w:rFonts w:ascii="Times New Roman" w:cs="Times New Roman" w:eastAsia="Times New Roman" w:hAnsi="Times New Roman"/>
          <w:b w:val="1"/>
          <w:sz w:val="20"/>
          <w:szCs w:val="20"/>
          <w:rtl w:val="0"/>
        </w:rPr>
        <w:t xml:space="preserve">-50%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Urinary retention in 5% of men and 25% of women.</w:t>
      </w:r>
    </w:p>
    <w:p w:rsidR="00000000" w:rsidDel="00000000" w:rsidP="00000000" w:rsidRDefault="00000000" w:rsidRPr="00000000" w14:paraId="00000D1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35% develop CKD III!→ 2.5% HD at 5y.</w:t>
      </w:r>
    </w:p>
    <w:p w:rsidR="00000000" w:rsidDel="00000000" w:rsidP="00000000" w:rsidRDefault="00000000" w:rsidRPr="00000000" w14:paraId="00000D19">
      <w:pPr>
        <w:ind w:left="0" w:firstLine="0"/>
        <w:rPr/>
      </w:pPr>
      <w:hyperlink r:id="rId768">
        <w:r w:rsidDel="00000000" w:rsidR="00000000" w:rsidRPr="00000000">
          <w:rPr>
            <w:color w:val="1155cc"/>
            <w:u w:val="single"/>
          </w:rPr>
          <w:drawing>
            <wp:inline distB="114300" distT="114300" distL="114300" distR="114300">
              <wp:extent cx="6858000" cy="3746500"/>
              <wp:effectExtent b="0" l="0" r="0" t="0"/>
              <wp:docPr id="8" name="image14.png"/>
              <a:graphic>
                <a:graphicData uri="http://schemas.openxmlformats.org/drawingml/2006/picture">
                  <pic:pic>
                    <pic:nvPicPr>
                      <pic:cNvPr id="0" name="image14.png"/>
                      <pic:cNvPicPr preferRelativeResize="0"/>
                    </pic:nvPicPr>
                    <pic:blipFill>
                      <a:blip r:embed="rId769"/>
                      <a:srcRect b="0" l="0" r="0" t="0"/>
                      <a:stretch>
                        <a:fillRect/>
                      </a:stretch>
                    </pic:blipFill>
                    <pic:spPr>
                      <a:xfrm>
                        <a:off x="0" y="0"/>
                        <a:ext cx="6858000" cy="3746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1A">
      <w:pPr>
        <w:pStyle w:val="Heading2"/>
        <w:ind w:left="0" w:firstLine="0"/>
        <w:rPr/>
      </w:pPr>
      <w:bookmarkStart w:colFirst="0" w:colLast="0" w:name="_5rm4lxwk9v6c" w:id="264"/>
      <w:bookmarkEnd w:id="264"/>
      <w:hyperlink w:anchor="_xwaf86ajrin">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D1B">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sz w:val="20"/>
          <w:szCs w:val="20"/>
          <w:rtl w:val="0"/>
        </w:rPr>
        <w:t xml:space="preserve">: Cisplatin 100 mg/m2 q3w, or </w:t>
      </w:r>
      <w:r w:rsidDel="00000000" w:rsidR="00000000" w:rsidRPr="00000000">
        <w:rPr>
          <w:rFonts w:ascii="Times New Roman" w:cs="Times New Roman" w:eastAsia="Times New Roman" w:hAnsi="Times New Roman"/>
          <w:b w:val="1"/>
          <w:sz w:val="20"/>
          <w:szCs w:val="20"/>
          <w:rtl w:val="0"/>
        </w:rPr>
        <w:t xml:space="preserve">MMC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12</w:t>
      </w:r>
      <w:r w:rsidDel="00000000" w:rsidR="00000000" w:rsidRPr="00000000">
        <w:rPr>
          <w:rFonts w:ascii="Times New Roman" w:cs="Times New Roman" w:eastAsia="Times New Roman" w:hAnsi="Times New Roman"/>
          <w:sz w:val="20"/>
          <w:szCs w:val="20"/>
          <w:rtl w:val="0"/>
        </w:rPr>
        <w:t xml:space="preserve"> d1) </w:t>
      </w:r>
      <w:r w:rsidDel="00000000" w:rsidR="00000000" w:rsidRPr="00000000">
        <w:rPr>
          <w:rFonts w:ascii="Times New Roman" w:cs="Times New Roman" w:eastAsia="Times New Roman" w:hAnsi="Times New Roman"/>
          <w:b w:val="1"/>
          <w:sz w:val="20"/>
          <w:szCs w:val="20"/>
          <w:rtl w:val="0"/>
        </w:rPr>
        <w:t xml:space="preserve">plus 5-FU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500</w:t>
      </w:r>
      <w:r w:rsidDel="00000000" w:rsidR="00000000" w:rsidRPr="00000000">
        <w:rPr>
          <w:rFonts w:ascii="Times New Roman" w:cs="Times New Roman" w:eastAsia="Times New Roman" w:hAnsi="Times New Roman"/>
          <w:sz w:val="20"/>
          <w:szCs w:val="20"/>
          <w:rtl w:val="0"/>
        </w:rPr>
        <w:t xml:space="preserve">/d d1-5, d16-20).</w:t>
      </w:r>
    </w:p>
    <w:p w:rsidR="00000000" w:rsidDel="00000000" w:rsidP="00000000" w:rsidRDefault="00000000" w:rsidRPr="00000000" w14:paraId="00000D1C">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Cisplatin doublet: </w:t>
      </w:r>
    </w:p>
    <w:p w:rsidR="00000000" w:rsidDel="00000000" w:rsidP="00000000" w:rsidRDefault="00000000" w:rsidRPr="00000000" w14:paraId="00000D1D">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Paclitaxel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d1,8,15. </w:t>
      </w:r>
    </w:p>
    <w:p w:rsidR="00000000" w:rsidDel="00000000" w:rsidP="00000000" w:rsidRDefault="00000000" w:rsidRPr="00000000" w14:paraId="00000D1E">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+ 5-FU </w:t>
      </w:r>
      <w:r w:rsidDel="00000000" w:rsidR="00000000" w:rsidRPr="00000000">
        <w:rPr>
          <w:rFonts w:ascii="Times New Roman" w:cs="Times New Roman" w:eastAsia="Times New Roman" w:hAnsi="Times New Roman"/>
          <w:b w:val="1"/>
          <w:sz w:val="20"/>
          <w:szCs w:val="20"/>
          <w:rtl w:val="0"/>
        </w:rPr>
        <w:t xml:space="preserve">400 </w:t>
      </w:r>
      <w:r w:rsidDel="00000000" w:rsidR="00000000" w:rsidRPr="00000000">
        <w:rPr>
          <w:rFonts w:ascii="Times New Roman" w:cs="Times New Roman" w:eastAsia="Times New Roman" w:hAnsi="Times New Roman"/>
          <w:sz w:val="20"/>
          <w:szCs w:val="20"/>
          <w:rtl w:val="0"/>
        </w:rPr>
        <w:t xml:space="preserve">d1-3,8-10,15-17.</w:t>
      </w:r>
    </w:p>
    <w:p w:rsidR="00000000" w:rsidDel="00000000" w:rsidP="00000000" w:rsidRDefault="00000000" w:rsidRPr="00000000" w14:paraId="00000D1F">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Metastatic</w:t>
      </w:r>
      <w:r w:rsidDel="00000000" w:rsidR="00000000" w:rsidRPr="00000000">
        <w:rPr>
          <w:rFonts w:ascii="Times New Roman" w:cs="Times New Roman" w:eastAsia="Times New Roman" w:hAnsi="Times New Roman"/>
          <w:sz w:val="20"/>
          <w:szCs w:val="20"/>
          <w:rtl w:val="0"/>
        </w:rPr>
        <w:t xml:space="preserve">: Category 1 evidence for Gem/Cis or ddMVAC.</w:t>
      </w:r>
    </w:p>
    <w:p w:rsidR="00000000" w:rsidDel="00000000" w:rsidP="00000000" w:rsidRDefault="00000000" w:rsidRPr="00000000" w14:paraId="00000D20">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People can be cured </w:t>
      </w:r>
      <w:r w:rsidDel="00000000" w:rsidR="00000000" w:rsidRPr="00000000">
        <w:rPr>
          <w:rtl w:val="0"/>
        </w:rPr>
        <w:t xml:space="preserve">if they have node-only</w:t>
      </w:r>
      <w:r w:rsidDel="00000000" w:rsidR="00000000" w:rsidRPr="00000000">
        <w:rPr>
          <w:rFonts w:ascii="Times New Roman" w:cs="Times New Roman" w:eastAsia="Times New Roman" w:hAnsi="Times New Roman"/>
          <w:sz w:val="20"/>
          <w:szCs w:val="20"/>
          <w:rtl w:val="0"/>
        </w:rPr>
        <w:t xml:space="preserve"> disease (approximately 10% long term).</w:t>
      </w:r>
    </w:p>
    <w:p w:rsidR="00000000" w:rsidDel="00000000" w:rsidP="00000000" w:rsidRDefault="00000000" w:rsidRPr="00000000" w14:paraId="00000D21">
      <w:pPr>
        <w:numPr>
          <w:ilvl w:val="1"/>
          <w:numId w:val="32"/>
        </w:numPr>
        <w:spacing w:line="240" w:lineRule="auto"/>
        <w:ind w:left="1440" w:hanging="360"/>
        <w:rPr>
          <w:rFonts w:ascii="Times New Roman" w:cs="Times New Roman" w:eastAsia="Times New Roman" w:hAnsi="Times New Roman"/>
          <w:sz w:val="20"/>
          <w:szCs w:val="20"/>
          <w:highlight w:val="green"/>
          <w:u w:val="none"/>
        </w:rPr>
      </w:pPr>
      <w:r w:rsidDel="00000000" w:rsidR="00000000" w:rsidRPr="00000000">
        <w:rPr>
          <w:rFonts w:ascii="Times New Roman" w:cs="Times New Roman" w:eastAsia="Times New Roman" w:hAnsi="Times New Roman"/>
          <w:sz w:val="20"/>
          <w:szCs w:val="20"/>
          <w:highlight w:val="green"/>
          <w:rtl w:val="0"/>
        </w:rPr>
        <w:t xml:space="preserve">Bejorin</w:t>
      </w:r>
      <w:r w:rsidDel="00000000" w:rsidR="00000000" w:rsidRPr="00000000">
        <w:rPr>
          <w:rFonts w:ascii="Times New Roman" w:cs="Times New Roman" w:eastAsia="Times New Roman" w:hAnsi="Times New Roman"/>
          <w:sz w:val="20"/>
          <w:szCs w:val="20"/>
          <w:highlight w:val="green"/>
          <w:rtl w:val="0"/>
        </w:rPr>
        <w:t xml:space="preserve"> MSKCC paper</w:t>
      </w:r>
      <w:r w:rsidDel="00000000" w:rsidR="00000000" w:rsidRPr="00000000">
        <w:rPr>
          <w:rtl w:val="0"/>
        </w:rPr>
      </w:r>
    </w:p>
    <w:p w:rsidR="00000000" w:rsidDel="00000000" w:rsidP="00000000" w:rsidRDefault="00000000" w:rsidRPr="00000000" w14:paraId="00000D22">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Thanks to the new wave of immune checkpoint inhibitors, platinum-refractory bladder cancer has a whole host of non-chemo options to turn to.</w:t>
      </w:r>
      <w:r w:rsidDel="00000000" w:rsidR="00000000" w:rsidRPr="00000000">
        <w:rPr>
          <w:rtl w:val="0"/>
        </w:rPr>
      </w:r>
    </w:p>
    <w:p w:rsidR="00000000" w:rsidDel="00000000" w:rsidP="00000000" w:rsidRDefault="00000000" w:rsidRPr="00000000" w14:paraId="00000D23">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Grossman [</w:t>
      </w:r>
      <w:hyperlink r:id="rId770">
        <w:r w:rsidDel="00000000" w:rsidR="00000000" w:rsidRPr="00000000">
          <w:rPr>
            <w:rFonts w:ascii="Times New Roman" w:cs="Times New Roman" w:eastAsia="Times New Roman" w:hAnsi="Times New Roman"/>
            <w:sz w:val="20"/>
            <w:szCs w:val="20"/>
            <w:rtl w:val="0"/>
          </w:rPr>
          <w:t xml:space="preserve">NEJM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 ± NAC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24">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307 pts. Stage T2-T4a, N0. 1987-1998. Transitional cell. Planned RC performed in 80%.</w:t>
      </w:r>
    </w:p>
    <w:p w:rsidR="00000000" w:rsidDel="00000000" w:rsidP="00000000" w:rsidRDefault="00000000" w:rsidRPr="00000000" w14:paraId="00000D25">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Chemo: ddMVACx3c.</w:t>
      </w:r>
    </w:p>
    <w:p w:rsidR="00000000" w:rsidDel="00000000" w:rsidP="00000000" w:rsidRDefault="00000000" w:rsidRPr="00000000" w14:paraId="00000D2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46→ 77 mo. 5y OS 43→ 57% (p=0.06).</w:t>
      </w:r>
    </w:p>
    <w:p w:rsidR="00000000" w:rsidDel="00000000" w:rsidP="00000000" w:rsidRDefault="00000000" w:rsidRPr="00000000" w14:paraId="00000D27">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pCR 12→ 38%. 5y OS for pT0 85%. </w:t>
      </w:r>
    </w:p>
    <w:p w:rsidR="00000000" w:rsidDel="00000000" w:rsidP="00000000" w:rsidRDefault="00000000" w:rsidRPr="00000000" w14:paraId="00000D2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for T2/T3-4a ~60→ 40% w most pts dying with DM.</w:t>
      </w:r>
    </w:p>
    <w:p w:rsidR="00000000" w:rsidDel="00000000" w:rsidP="00000000" w:rsidRDefault="00000000" w:rsidRPr="00000000" w14:paraId="00000D29">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b w:val="1"/>
          <w:sz w:val="20"/>
          <w:szCs w:val="20"/>
          <w:rtl w:val="0"/>
        </w:rPr>
        <w:t xml:space="preserve">ABC Meta </w:t>
      </w:r>
      <w:hyperlink r:id="rId771">
        <w:r w:rsidDel="00000000" w:rsidR="00000000" w:rsidRPr="00000000">
          <w:rPr>
            <w:rFonts w:ascii="Times New Roman" w:cs="Times New Roman" w:eastAsia="Times New Roman" w:hAnsi="Times New Roman"/>
            <w:sz w:val="20"/>
            <w:szCs w:val="20"/>
            <w:rtl w:val="0"/>
          </w:rPr>
          <w:t xml:space="preserve">[Vale Euro Uro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RC ± NAC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NAC has 5% OS benefit with cystectomy.</w:t>
      </w:r>
    </w:p>
    <w:p w:rsidR="00000000" w:rsidDel="00000000" w:rsidP="00000000" w:rsidRDefault="00000000" w:rsidRPr="00000000" w14:paraId="00000D2A">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45→ 50% w NAC. Single agent Plt inferior to combination Plt-based chemo.</w:t>
      </w:r>
    </w:p>
    <w:p w:rsidR="00000000" w:rsidDel="00000000" w:rsidP="00000000" w:rsidRDefault="00000000" w:rsidRPr="00000000" w14:paraId="00000D2B">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Neoadjuvant or adjuvant Cisplatin regimens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No direct comparison in RCTs.</w:t>
      </w:r>
    </w:p>
    <w:p w:rsidR="00000000" w:rsidDel="00000000" w:rsidP="00000000" w:rsidRDefault="00000000" w:rsidRPr="00000000" w14:paraId="00000D2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Gem/Cis</w:t>
      </w:r>
      <w:r w:rsidDel="00000000" w:rsidR="00000000" w:rsidRPr="00000000">
        <w:rPr>
          <w:rFonts w:ascii="Times New Roman" w:cs="Times New Roman" w:eastAsia="Times New Roman" w:hAnsi="Times New Roman"/>
          <w:sz w:val="20"/>
          <w:szCs w:val="20"/>
          <w:rtl w:val="0"/>
        </w:rPr>
        <w:t xml:space="preserve"> x4c </w:t>
      </w:r>
      <w:hyperlink r:id="rId772">
        <w:r w:rsidDel="00000000" w:rsidR="00000000" w:rsidRPr="00000000">
          <w:rPr>
            <w:rtl w:val="0"/>
          </w:rPr>
          <w:t xml:space="preserve">[von der Maase JCO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2D">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ddMVAC</w:t>
      </w:r>
      <w:r w:rsidDel="00000000" w:rsidR="00000000" w:rsidRPr="00000000">
        <w:rPr>
          <w:rFonts w:ascii="Times New Roman" w:cs="Times New Roman" w:eastAsia="Times New Roman" w:hAnsi="Times New Roman"/>
          <w:sz w:val="20"/>
          <w:szCs w:val="20"/>
          <w:rtl w:val="0"/>
        </w:rPr>
        <w:t xml:space="preserve"> x3-4c </w:t>
      </w:r>
      <w:hyperlink r:id="rId773">
        <w:r w:rsidDel="00000000" w:rsidR="00000000" w:rsidRPr="00000000">
          <w:rPr>
            <w:rtl w:val="0"/>
          </w:rPr>
          <w:t xml:space="preserve">[Sternberg JCO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MTX, Vinblastine, Adriamycin, CDDP.</w:t>
      </w:r>
    </w:p>
    <w:p w:rsidR="00000000" w:rsidDel="00000000" w:rsidP="00000000" w:rsidRDefault="00000000" w:rsidRPr="00000000" w14:paraId="00000D2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MCV x3c. </w:t>
        <w:br w:type="textWrapping"/>
        <w:t xml:space="preserve">MTX, CDDP, vinblastine.</w:t>
      </w:r>
    </w:p>
    <w:p w:rsidR="00000000" w:rsidDel="00000000" w:rsidP="00000000" w:rsidRDefault="00000000" w:rsidRPr="00000000" w14:paraId="00000D2F">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NAC is not</w:t>
      </w:r>
      <w:r w:rsidDel="00000000" w:rsidR="00000000" w:rsidRPr="00000000">
        <w:rPr>
          <w:rFonts w:ascii="Times New Roman" w:cs="Times New Roman" w:eastAsia="Times New Roman" w:hAnsi="Times New Roman"/>
          <w:sz w:val="20"/>
          <w:szCs w:val="20"/>
          <w:rtl w:val="0"/>
        </w:rPr>
        <w:t xml:space="preserve"> given, give adjuvant chemo for pT3-4 or N+. </w:t>
      </w:r>
      <w:r w:rsidDel="00000000" w:rsidR="00000000" w:rsidRPr="00000000">
        <w:rPr>
          <w:rFonts w:ascii="Times New Roman" w:cs="Times New Roman" w:eastAsia="Times New Roman" w:hAnsi="Times New Roman"/>
          <w:i w:val="1"/>
          <w:sz w:val="20"/>
          <w:szCs w:val="20"/>
          <w:rtl w:val="0"/>
        </w:rPr>
        <w:t xml:space="preserve">Weaker evidence than 5% OS advantage for NAC.</w:t>
      </w:r>
    </w:p>
    <w:p w:rsidR="00000000" w:rsidDel="00000000" w:rsidP="00000000" w:rsidRDefault="00000000" w:rsidRPr="00000000" w14:paraId="00000D30">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patients with borderline renal function, split-dose administration of CDDP can be considered.</w:t>
      </w:r>
    </w:p>
    <w:p w:rsidR="00000000" w:rsidDel="00000000" w:rsidP="00000000" w:rsidRDefault="00000000" w:rsidRPr="00000000" w14:paraId="00000D31">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Toxicity of CDDP, including nephrotoxicity, diminished cardiac function, hearing loss preclude 30-50% of MIBC from safe receipt of CDDP-based chemo [</w:t>
      </w:r>
      <w:hyperlink r:id="rId774">
        <w:r w:rsidDel="00000000" w:rsidR="00000000" w:rsidRPr="00000000">
          <w:rPr>
            <w:rFonts w:ascii="Times New Roman" w:cs="Times New Roman" w:eastAsia="Times New Roman" w:hAnsi="Times New Roman"/>
            <w:sz w:val="20"/>
            <w:szCs w:val="20"/>
            <w:rtl w:val="0"/>
          </w:rPr>
          <w:t xml:space="preserve">Galsky Lanc Onc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32">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 NOT prescribe carboplatin-based chemo for clinically resectable cT2-T4aN0. Patients ineligible for CDDP-based NAC should proceed directly to definitive locoregional therapy.</w:t>
      </w:r>
    </w:p>
    <w:p w:rsidR="00000000" w:rsidDel="00000000" w:rsidP="00000000" w:rsidRDefault="00000000" w:rsidRPr="00000000" w14:paraId="00000D33">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20 mg/m2/d 2d/week.</w:t>
      </w:r>
    </w:p>
    <w:p w:rsidR="00000000" w:rsidDel="00000000" w:rsidP="00000000" w:rsidRDefault="00000000" w:rsidRPr="00000000" w14:paraId="00000D34">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Mild renal insufficiency got taxol 50 mg/m2/d q1w.</w:t>
      </w:r>
    </w:p>
    <w:p w:rsidR="00000000" w:rsidDel="00000000" w:rsidP="00000000" w:rsidRDefault="00000000" w:rsidRPr="00000000" w14:paraId="00000D35">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patients with impaired renal f</w:t>
      </w:r>
      <w:r w:rsidDel="00000000" w:rsidR="00000000" w:rsidRPr="00000000">
        <w:rPr>
          <w:rtl w:val="0"/>
        </w:rPr>
        <w:t xml:space="preserve">u</w:t>
      </w:r>
      <w:r w:rsidDel="00000000" w:rsidR="00000000" w:rsidRPr="00000000">
        <w:rPr>
          <w:rFonts w:ascii="Gungsuh" w:cs="Gungsuh" w:eastAsia="Gungsuh" w:hAnsi="Gungsuh"/>
          <w:sz w:val="20"/>
          <w:szCs w:val="20"/>
          <w:rtl w:val="0"/>
        </w:rPr>
        <w:t xml:space="preserve">nction or ECOG PS ≥ 2,</w:t>
      </w:r>
      <w:r w:rsidDel="00000000" w:rsidR="00000000" w:rsidRPr="00000000">
        <w:rPr>
          <w:rFonts w:ascii="Times New Roman" w:cs="Times New Roman" w:eastAsia="Times New Roman" w:hAnsi="Times New Roman"/>
          <w:b w:val="1"/>
          <w:sz w:val="20"/>
          <w:szCs w:val="20"/>
          <w:rtl w:val="0"/>
        </w:rPr>
        <w:t xml:space="preserve"> PD1/L1 inhibitor</w:t>
      </w:r>
      <w:r w:rsidDel="00000000" w:rsidR="00000000" w:rsidRPr="00000000">
        <w:rPr>
          <w:rFonts w:ascii="Times New Roman" w:cs="Times New Roman" w:eastAsia="Times New Roman" w:hAnsi="Times New Roman"/>
          <w:sz w:val="20"/>
          <w:szCs w:val="20"/>
          <w:rtl w:val="0"/>
        </w:rPr>
        <w:t xml:space="preserve"> may be used.</w:t>
      </w:r>
    </w:p>
    <w:p w:rsidR="00000000" w:rsidDel="00000000" w:rsidP="00000000" w:rsidRDefault="00000000" w:rsidRPr="00000000" w14:paraId="00000D3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PD-L1 inhibitors are s</w:t>
      </w:r>
      <w:r w:rsidDel="00000000" w:rsidR="00000000" w:rsidRPr="00000000">
        <w:rPr>
          <w:rFonts w:ascii="Times New Roman" w:cs="Times New Roman" w:eastAsia="Times New Roman" w:hAnsi="Times New Roman"/>
          <w:sz w:val="20"/>
          <w:szCs w:val="20"/>
          <w:rtl w:val="0"/>
        </w:rPr>
        <w:t xml:space="preserve">econd line to platinum-based chemo.</w:t>
      </w:r>
    </w:p>
    <w:p w:rsidR="00000000" w:rsidDel="00000000" w:rsidP="00000000" w:rsidRDefault="00000000" w:rsidRPr="00000000" w14:paraId="00000D37">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Atezolizumab - PD-L1 approved for locally advanced or metastatic.</w:t>
      </w:r>
    </w:p>
    <w:p w:rsidR="00000000" w:rsidDel="00000000" w:rsidP="00000000" w:rsidRDefault="00000000" w:rsidRPr="00000000" w14:paraId="00000D3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Keynote 045</w:t>
      </w:r>
      <w:r w:rsidDel="00000000" w:rsidR="00000000" w:rsidRPr="00000000">
        <w:rPr>
          <w:rFonts w:ascii="Times New Roman" w:cs="Times New Roman" w:eastAsia="Times New Roman" w:hAnsi="Times New Roman"/>
          <w:sz w:val="20"/>
          <w:szCs w:val="20"/>
          <w:rtl w:val="0"/>
        </w:rPr>
        <w:t xml:space="preserve"> [</w:t>
      </w:r>
      <w:hyperlink r:id="rId775">
        <w:r w:rsidDel="00000000" w:rsidR="00000000" w:rsidRPr="00000000">
          <w:rPr>
            <w:rFonts w:ascii="Times New Roman" w:cs="Times New Roman" w:eastAsia="Times New Roman" w:hAnsi="Times New Roman"/>
            <w:sz w:val="20"/>
            <w:szCs w:val="20"/>
            <w:rtl w:val="0"/>
          </w:rPr>
          <w:t xml:space="preserve">NEJM '17</w:t>
        </w:r>
      </w:hyperlink>
      <w:r w:rsidDel="00000000" w:rsidR="00000000" w:rsidRPr="00000000">
        <w:rPr>
          <w:rFonts w:ascii="Times New Roman" w:cs="Times New Roman" w:eastAsia="Times New Roman" w:hAnsi="Times New Roman"/>
          <w:sz w:val="20"/>
          <w:szCs w:val="20"/>
          <w:rtl w:val="0"/>
        </w:rPr>
        <w:t xml:space="preserve">, </w:t>
      </w:r>
      <w:hyperlink r:id="rId776">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Investigator choice chemo vs. </w:t>
      </w:r>
      <w:r w:rsidDel="00000000" w:rsidR="00000000" w:rsidRPr="00000000">
        <w:rPr>
          <w:b w:val="1"/>
          <w:rtl w:val="0"/>
        </w:rPr>
        <w:t xml:space="preserve">P</w:t>
      </w:r>
      <w:r w:rsidDel="00000000" w:rsidR="00000000" w:rsidRPr="00000000">
        <w:rPr>
          <w:rFonts w:ascii="Times New Roman" w:cs="Times New Roman" w:eastAsia="Times New Roman" w:hAnsi="Times New Roman"/>
          <w:b w:val="1"/>
          <w:sz w:val="20"/>
          <w:szCs w:val="20"/>
          <w:rtl w:val="0"/>
        </w:rPr>
        <w:t xml:space="preserve">embrolizumab q3w</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39">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542 patients who progressed on first line platinum-based chemo.</w:t>
      </w:r>
    </w:p>
    <w:p w:rsidR="00000000" w:rsidDel="00000000" w:rsidP="00000000" w:rsidRDefault="00000000" w:rsidRPr="00000000" w14:paraId="00000D3A">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Investigator choice: Pacli 175 q3w, docetaxel 75 q3w or vinflunine 320 q3w </w:t>
      </w:r>
    </w:p>
    <w:p w:rsidR="00000000" w:rsidDel="00000000" w:rsidP="00000000" w:rsidRDefault="00000000" w:rsidRPr="00000000" w14:paraId="00000D3B">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Pembrolizumab 200 mg q3w.</w:t>
      </w:r>
    </w:p>
    <w:p w:rsidR="00000000" w:rsidDel="00000000" w:rsidP="00000000" w:rsidRDefault="00000000" w:rsidRPr="00000000" w14:paraId="00000D3C">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7.3→ 10.3 mo or 5.2→ 8 mo for PD-L1 &gt;10%. </w:t>
      </w:r>
      <w:r w:rsidDel="00000000" w:rsidR="00000000" w:rsidRPr="00000000">
        <w:rPr>
          <w:rFonts w:ascii="Times New Roman" w:cs="Times New Roman" w:eastAsia="Times New Roman" w:hAnsi="Times New Roman"/>
          <w:i w:val="1"/>
          <w:sz w:val="20"/>
          <w:szCs w:val="20"/>
          <w:rtl w:val="0"/>
        </w:rPr>
        <w:t xml:space="preserve">Benefit regardless of PD-L1 status.</w:t>
      </w:r>
    </w:p>
    <w:p w:rsidR="00000000" w:rsidDel="00000000" w:rsidP="00000000" w:rsidRDefault="00000000" w:rsidRPr="00000000" w14:paraId="00000D3D">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Median duration of response 4.4→ NR.</w:t>
      </w:r>
    </w:p>
    <w:p w:rsidR="00000000" w:rsidDel="00000000" w:rsidP="00000000" w:rsidRDefault="00000000" w:rsidRPr="00000000" w14:paraId="00000D3E">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Responses lasting &gt;12 mo of 35→ 68%.</w:t>
      </w:r>
    </w:p>
    <w:p w:rsidR="00000000" w:rsidDel="00000000" w:rsidP="00000000" w:rsidRDefault="00000000" w:rsidRPr="00000000" w14:paraId="00000D3F">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~PFS for all-comers and the PD-L1 &gt;10% subgroup.</w:t>
      </w:r>
    </w:p>
    <w:p w:rsidR="00000000" w:rsidDel="00000000" w:rsidP="00000000" w:rsidRDefault="00000000" w:rsidRPr="00000000" w14:paraId="00000D40">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AE 90→ 60%, G3+ 50→ 15%.</w:t>
      </w:r>
    </w:p>
    <w:p w:rsidR="00000000" w:rsidDel="00000000" w:rsidP="00000000" w:rsidRDefault="00000000" w:rsidRPr="00000000" w14:paraId="00000D41">
      <w:pPr>
        <w:numPr>
          <w:ilvl w:val="0"/>
          <w:numId w:val="32"/>
        </w:numPr>
      </w:pPr>
      <w:r w:rsidDel="00000000" w:rsidR="00000000" w:rsidRPr="00000000">
        <w:rPr>
          <w:b w:val="1"/>
          <w:rtl w:val="0"/>
        </w:rPr>
        <w:t xml:space="preserve">Checkpoint 32</w:t>
      </w:r>
      <w:r w:rsidDel="00000000" w:rsidR="00000000" w:rsidRPr="00000000">
        <w:rPr>
          <w:rtl w:val="0"/>
        </w:rPr>
        <w:t xml:space="preserve"> [</w:t>
      </w:r>
      <w:hyperlink r:id="rId777">
        <w:r w:rsidDel="00000000" w:rsidR="00000000" w:rsidRPr="00000000">
          <w:rPr>
            <w:rtl w:val="0"/>
          </w:rPr>
          <w:t xml:space="preserve">Sharma JCO '19</w:t>
        </w:r>
      </w:hyperlink>
      <w:r w:rsidDel="00000000" w:rsidR="00000000" w:rsidRPr="00000000">
        <w:rPr>
          <w:rtl w:val="0"/>
        </w:rPr>
        <w:t xml:space="preserve">]: </w:t>
      </w:r>
      <w:r w:rsidDel="00000000" w:rsidR="00000000" w:rsidRPr="00000000">
        <w:rPr>
          <w:b w:val="1"/>
          <w:rtl w:val="0"/>
        </w:rPr>
        <w:t xml:space="preserve">Nivo 3 q2w vs. Nivo 3 + Ipi 1 q3w x4c vs. Nivo 1 + Ipi 3 q3w x4c</w:t>
      </w:r>
      <w:r w:rsidDel="00000000" w:rsidR="00000000" w:rsidRPr="00000000">
        <w:rPr>
          <w:rtl w:val="0"/>
        </w:rPr>
        <w:t xml:space="preserve">.</w:t>
        <w:br w:type="textWrapping"/>
        <w:t xml:space="preserve">TBL </w:t>
      </w:r>
      <w:hyperlink r:id="rId778">
        <w:r w:rsidDel="00000000" w:rsidR="00000000" w:rsidRPr="00000000">
          <w:rPr>
            <w:vertAlign w:val="superscript"/>
            <w:rtl w:val="0"/>
          </w:rPr>
          <w:t xml:space="preserve">QS</w:t>
        </w:r>
      </w:hyperlink>
      <w:r w:rsidDel="00000000" w:rsidR="00000000" w:rsidRPr="00000000">
        <w:rPr>
          <w:rtl w:val="0"/>
        </w:rPr>
        <w:t xml:space="preserve">: Combo ipi + nivo is looking to stake a claim in the treatment of platinum-refractory bladder cancer, offering up unprecedented response rates at the cost of more toxicity.</w:t>
      </w:r>
    </w:p>
    <w:p w:rsidR="00000000" w:rsidDel="00000000" w:rsidP="00000000" w:rsidRDefault="00000000" w:rsidRPr="00000000" w14:paraId="00000D42">
      <w:pPr>
        <w:numPr>
          <w:ilvl w:val="1"/>
          <w:numId w:val="32"/>
        </w:numPr>
        <w:ind w:left="1440" w:hanging="360"/>
      </w:pPr>
      <w:r w:rsidDel="00000000" w:rsidR="00000000" w:rsidRPr="00000000">
        <w:rPr>
          <w:rtl w:val="0"/>
        </w:rPr>
        <w:t xml:space="preserve">274 pts. Phase I/II. Plt-refractory urothelial cancer for two years. </w:t>
      </w:r>
    </w:p>
    <w:p w:rsidR="00000000" w:rsidDel="00000000" w:rsidP="00000000" w:rsidRDefault="00000000" w:rsidRPr="00000000" w14:paraId="00000D43">
      <w:pPr>
        <w:numPr>
          <w:ilvl w:val="1"/>
          <w:numId w:val="32"/>
        </w:numPr>
        <w:ind w:left="1440" w:hanging="360"/>
      </w:pPr>
      <w:r w:rsidDel="00000000" w:rsidR="00000000" w:rsidRPr="00000000">
        <w:rPr>
          <w:rtl w:val="0"/>
        </w:rPr>
        <w:t xml:space="preserve">All arms received Nivo maintenance.</w:t>
      </w:r>
    </w:p>
    <w:p w:rsidR="00000000" w:rsidDel="00000000" w:rsidP="00000000" w:rsidRDefault="00000000" w:rsidRPr="00000000" w14:paraId="00000D44">
      <w:pPr>
        <w:numPr>
          <w:ilvl w:val="1"/>
          <w:numId w:val="32"/>
        </w:numPr>
        <w:ind w:left="1440" w:hanging="360"/>
      </w:pPr>
      <w:r w:rsidDel="00000000" w:rsidR="00000000" w:rsidRPr="00000000">
        <w:rPr>
          <w:rFonts w:ascii="Cardo" w:cs="Cardo" w:eastAsia="Cardo" w:hAnsi="Cardo"/>
          <w:rtl w:val="0"/>
        </w:rPr>
        <w:t xml:space="preserve">G3-4 toxicity 27→ 31→ 39%.</w:t>
      </w:r>
    </w:p>
    <w:p w:rsidR="00000000" w:rsidDel="00000000" w:rsidP="00000000" w:rsidRDefault="00000000" w:rsidRPr="00000000" w14:paraId="00000D45">
      <w:pPr>
        <w:numPr>
          <w:ilvl w:val="1"/>
          <w:numId w:val="32"/>
        </w:numPr>
        <w:ind w:left="1440" w:hanging="360"/>
      </w:pPr>
      <w:r w:rsidDel="00000000" w:rsidR="00000000" w:rsidRPr="00000000">
        <w:rPr>
          <w:rFonts w:ascii="Cardo" w:cs="Cardo" w:eastAsia="Cardo" w:hAnsi="Cardo"/>
          <w:rtl w:val="0"/>
        </w:rPr>
        <w:t xml:space="preserve">ORR 26→ 27→ 38%</w:t>
      </w:r>
    </w:p>
    <w:p w:rsidR="00000000" w:rsidDel="00000000" w:rsidP="00000000" w:rsidRDefault="00000000" w:rsidRPr="00000000" w14:paraId="00000D46">
      <w:pPr>
        <w:numPr>
          <w:ilvl w:val="1"/>
          <w:numId w:val="32"/>
        </w:numPr>
        <w:ind w:left="1440" w:hanging="360"/>
      </w:pPr>
      <w:r w:rsidDel="00000000" w:rsidR="00000000" w:rsidRPr="00000000">
        <w:rPr>
          <w:rFonts w:ascii="Cardo" w:cs="Cardo" w:eastAsia="Cardo" w:hAnsi="Cardo"/>
          <w:rtl w:val="0"/>
        </w:rPr>
        <w:t xml:space="preserve">MS 10→ 7→ 15 mo</w:t>
      </w:r>
    </w:p>
    <w:p w:rsidR="00000000" w:rsidDel="00000000" w:rsidP="00000000" w:rsidRDefault="00000000" w:rsidRPr="00000000" w14:paraId="00000D47">
      <w:pPr>
        <w:numPr>
          <w:ilvl w:val="1"/>
          <w:numId w:val="32"/>
        </w:numPr>
        <w:ind w:left="1440" w:hanging="360"/>
      </w:pPr>
      <w:r w:rsidDel="00000000" w:rsidR="00000000" w:rsidRPr="00000000">
        <w:rPr>
          <w:rtl w:val="0"/>
        </w:rPr>
        <w:t xml:space="preserve">Although the authors warn that between-trial comparisons should be interpreted “with caution,” they cautiously proceed to note outcomes in arm [3] compare favorably to those seen with pembro, which conferred a response rate of 21% and median survival of 10 months.</w:t>
      </w:r>
      <w:r w:rsidDel="00000000" w:rsidR="00000000" w:rsidRPr="00000000">
        <w:rPr>
          <w:rtl w:val="0"/>
        </w:rPr>
      </w:r>
    </w:p>
    <w:p w:rsidR="00000000" w:rsidDel="00000000" w:rsidP="00000000" w:rsidRDefault="00000000" w:rsidRPr="00000000" w14:paraId="00000D48">
      <w:pPr>
        <w:numPr>
          <w:ilvl w:val="0"/>
          <w:numId w:val="32"/>
        </w:numPr>
      </w:pPr>
      <w:r w:rsidDel="00000000" w:rsidR="00000000" w:rsidRPr="00000000">
        <w:rPr>
          <w:b w:val="1"/>
          <w:rtl w:val="0"/>
        </w:rPr>
        <w:t xml:space="preserve">JAVELIN Bladder 100</w:t>
      </w:r>
      <w:r w:rsidDel="00000000" w:rsidR="00000000" w:rsidRPr="00000000">
        <w:rPr>
          <w:rtl w:val="0"/>
        </w:rPr>
        <w:t xml:space="preserve"> [</w:t>
      </w:r>
      <w:hyperlink r:id="rId779">
        <w:r w:rsidDel="00000000" w:rsidR="00000000" w:rsidRPr="00000000">
          <w:rPr>
            <w:rtl w:val="0"/>
          </w:rPr>
          <w:t xml:space="preserve">Powles ASCO '20</w:t>
        </w:r>
      </w:hyperlink>
      <w:r w:rsidDel="00000000" w:rsidR="00000000" w:rsidRPr="00000000">
        <w:rPr>
          <w:rtl w:val="0"/>
        </w:rPr>
        <w:t xml:space="preserve">]:</w:t>
      </w:r>
      <w:r w:rsidDel="00000000" w:rsidR="00000000" w:rsidRPr="00000000">
        <w:rPr>
          <w:rFonts w:ascii="Cardo" w:cs="Cardo" w:eastAsia="Cardo" w:hAnsi="Cardo"/>
          <w:b w:val="1"/>
          <w:rtl w:val="0"/>
        </w:rPr>
        <w:t xml:space="preserve"> Non-progressing after platinum-based chemo→ ± Maintenance Avelumab</w:t>
      </w:r>
      <w:r w:rsidDel="00000000" w:rsidR="00000000" w:rsidRPr="00000000">
        <w:rPr>
          <w:rtl w:val="0"/>
        </w:rPr>
        <w:t xml:space="preserve">.</w:t>
      </w:r>
    </w:p>
    <w:p w:rsidR="00000000" w:rsidDel="00000000" w:rsidP="00000000" w:rsidRDefault="00000000" w:rsidRPr="00000000" w14:paraId="00000D49">
      <w:pPr>
        <w:ind w:firstLine="720"/>
        <w:rPr/>
      </w:pPr>
      <w:r w:rsidDel="00000000" w:rsidR="00000000" w:rsidRPr="00000000">
        <w:rPr>
          <w:rtl w:val="0"/>
        </w:rPr>
        <w:t xml:space="preserve">TBL </w:t>
      </w:r>
      <w:hyperlink r:id="rId780">
        <w:r w:rsidDel="00000000" w:rsidR="00000000" w:rsidRPr="00000000">
          <w:rPr>
            <w:vertAlign w:val="superscript"/>
            <w:rtl w:val="0"/>
          </w:rPr>
          <w:t xml:space="preserve">QS</w:t>
        </w:r>
      </w:hyperlink>
      <w:r w:rsidDel="00000000" w:rsidR="00000000" w:rsidRPr="00000000">
        <w:rPr>
          <w:rtl w:val="0"/>
        </w:rPr>
        <w:t xml:space="preserve">: Adding maintenance avelumab to unresectable chemo-responsive urothelial cancer dramatically improves survival.</w:t>
      </w:r>
    </w:p>
    <w:p w:rsidR="00000000" w:rsidDel="00000000" w:rsidP="00000000" w:rsidRDefault="00000000" w:rsidRPr="00000000" w14:paraId="00000D4A">
      <w:pPr>
        <w:ind w:firstLine="720"/>
        <w:rPr/>
      </w:pPr>
      <w:r w:rsidDel="00000000" w:rsidR="00000000" w:rsidRPr="00000000">
        <w:rPr>
          <w:rtl w:val="0"/>
        </w:rPr>
        <w:t xml:space="preserve">This study did not compare to standard of care, as the control arm was largely deprived of PD-L1 at progression. </w:t>
      </w:r>
    </w:p>
    <w:p w:rsidR="00000000" w:rsidDel="00000000" w:rsidP="00000000" w:rsidRDefault="00000000" w:rsidRPr="00000000" w14:paraId="00000D4B">
      <w:pPr>
        <w:numPr>
          <w:ilvl w:val="1"/>
          <w:numId w:val="32"/>
        </w:numPr>
        <w:ind w:left="1440" w:hanging="360"/>
      </w:pPr>
      <w:r w:rsidDel="00000000" w:rsidR="00000000" w:rsidRPr="00000000">
        <w:rPr>
          <w:rtl w:val="0"/>
        </w:rPr>
        <w:t xml:space="preserve">700 pts. LA or metastatic bladder cancer without progression after 4-6 cycles of plt-based chemo. MFU 1.5y.</w:t>
      </w:r>
    </w:p>
    <w:p w:rsidR="00000000" w:rsidDel="00000000" w:rsidP="00000000" w:rsidRDefault="00000000" w:rsidRPr="00000000" w14:paraId="00000D4C">
      <w:pPr>
        <w:numPr>
          <w:ilvl w:val="2"/>
          <w:numId w:val="32"/>
        </w:numPr>
        <w:ind w:left="2160" w:hanging="360"/>
      </w:pPr>
      <w:r w:rsidDel="00000000" w:rsidR="00000000" w:rsidRPr="00000000">
        <w:rPr>
          <w:rtl w:val="0"/>
        </w:rPr>
        <w:t xml:space="preserve">PD-L1 positive in 51%. </w:t>
      </w:r>
    </w:p>
    <w:p w:rsidR="00000000" w:rsidDel="00000000" w:rsidP="00000000" w:rsidRDefault="00000000" w:rsidRPr="00000000" w14:paraId="00000D4D">
      <w:pPr>
        <w:numPr>
          <w:ilvl w:val="2"/>
          <w:numId w:val="32"/>
        </w:numPr>
        <w:ind w:left="2160" w:hanging="360"/>
        <w:rPr>
          <w:u w:val="none"/>
        </w:rPr>
      </w:pPr>
      <w:r w:rsidDel="00000000" w:rsidR="00000000" w:rsidRPr="00000000">
        <w:rPr>
          <w:rtl w:val="0"/>
        </w:rPr>
        <w:t xml:space="preserve">Only 43% of patients who progress on best supportive care received PD-L1 (Standard of care!). 34% get a different drug, and 30% discontinued therapy.</w:t>
      </w:r>
    </w:p>
    <w:p w:rsidR="00000000" w:rsidDel="00000000" w:rsidP="00000000" w:rsidRDefault="00000000" w:rsidRPr="00000000" w14:paraId="00000D4E">
      <w:pPr>
        <w:numPr>
          <w:ilvl w:val="1"/>
          <w:numId w:val="32"/>
        </w:numPr>
        <w:ind w:left="1440" w:hanging="360"/>
      </w:pPr>
      <w:r w:rsidDel="00000000" w:rsidR="00000000" w:rsidRPr="00000000">
        <w:rPr>
          <w:rFonts w:ascii="Cardo" w:cs="Cardo" w:eastAsia="Cardo" w:hAnsi="Cardo"/>
          <w:rtl w:val="0"/>
        </w:rPr>
        <w:t xml:space="preserve">MS 14→ 21 mo. MPFS in the control arm was only 2 months!</w:t>
      </w:r>
    </w:p>
    <w:p w:rsidR="00000000" w:rsidDel="00000000" w:rsidP="00000000" w:rsidRDefault="00000000" w:rsidRPr="00000000" w14:paraId="00000D4F">
      <w:pPr>
        <w:numPr>
          <w:ilvl w:val="1"/>
          <w:numId w:val="32"/>
        </w:numPr>
        <w:ind w:left="1440" w:hanging="360"/>
      </w:pPr>
      <w:r w:rsidDel="00000000" w:rsidR="00000000" w:rsidRPr="00000000">
        <w:rPr>
          <w:rFonts w:ascii="Cardo" w:cs="Cardo" w:eastAsia="Cardo" w:hAnsi="Cardo"/>
          <w:rtl w:val="0"/>
        </w:rPr>
        <w:t xml:space="preserve">MS for PD-L1 positive tumors of 17 mo→ NR.</w:t>
      </w:r>
    </w:p>
    <w:p w:rsidR="00000000" w:rsidDel="00000000" w:rsidP="00000000" w:rsidRDefault="00000000" w:rsidRPr="00000000" w14:paraId="00000D50">
      <w:pPr>
        <w:numPr>
          <w:ilvl w:val="1"/>
          <w:numId w:val="32"/>
        </w:numPr>
        <w:ind w:left="1440" w:hanging="360"/>
      </w:pPr>
      <w:r w:rsidDel="00000000" w:rsidR="00000000" w:rsidRPr="00000000">
        <w:rPr>
          <w:rFonts w:ascii="Cardo" w:cs="Cardo" w:eastAsia="Cardo" w:hAnsi="Cardo"/>
          <w:rtl w:val="0"/>
        </w:rPr>
        <w:t xml:space="preserve">G3+ toxicity 25→ 47%.</w:t>
      </w:r>
      <w:r w:rsidDel="00000000" w:rsidR="00000000" w:rsidRPr="00000000">
        <w:rPr>
          <w:rtl w:val="0"/>
        </w:rPr>
      </w:r>
    </w:p>
    <w:p w:rsidR="00000000" w:rsidDel="00000000" w:rsidP="00000000" w:rsidRDefault="00000000" w:rsidRPr="00000000" w14:paraId="00000D51">
      <w:pPr>
        <w:numPr>
          <w:ilvl w:val="0"/>
          <w:numId w:val="32"/>
        </w:numPr>
      </w:pPr>
      <w:r w:rsidDel="00000000" w:rsidR="00000000" w:rsidRPr="00000000">
        <w:rPr>
          <w:b w:val="1"/>
          <w:rtl w:val="0"/>
        </w:rPr>
        <w:t xml:space="preserve">IMvigor130 </w:t>
      </w:r>
      <w:r w:rsidDel="00000000" w:rsidR="00000000" w:rsidRPr="00000000">
        <w:rPr>
          <w:rtl w:val="0"/>
        </w:rPr>
        <w:t xml:space="preserve">(2016-2018) [</w:t>
      </w:r>
      <w:hyperlink r:id="rId781">
        <w:r w:rsidDel="00000000" w:rsidR="00000000" w:rsidRPr="00000000">
          <w:rPr>
            <w:rtl w:val="0"/>
          </w:rPr>
          <w:t xml:space="preserve">Galsky JCO '20</w:t>
        </w:r>
      </w:hyperlink>
      <w:r w:rsidDel="00000000" w:rsidR="00000000" w:rsidRPr="00000000">
        <w:rPr>
          <w:rtl w:val="0"/>
        </w:rPr>
        <w:t xml:space="preserve">]: </w:t>
      </w:r>
      <w:r w:rsidDel="00000000" w:rsidR="00000000" w:rsidRPr="00000000">
        <w:rPr>
          <w:b w:val="1"/>
          <w:rtl w:val="0"/>
        </w:rPr>
        <w:t xml:space="preserve">Plt-based chemo vs. Atez vs. Plt-based chemo + Atezolizumab</w:t>
      </w:r>
      <w:r w:rsidDel="00000000" w:rsidR="00000000" w:rsidRPr="00000000">
        <w:rPr>
          <w:rtl w:val="0"/>
        </w:rPr>
        <w:t xml:space="preserve">.</w:t>
      </w:r>
    </w:p>
    <w:p w:rsidR="00000000" w:rsidDel="00000000" w:rsidP="00000000" w:rsidRDefault="00000000" w:rsidRPr="00000000" w14:paraId="00000D52">
      <w:pPr>
        <w:ind w:firstLine="720"/>
        <w:rPr/>
      </w:pPr>
      <w:r w:rsidDel="00000000" w:rsidR="00000000" w:rsidRPr="00000000">
        <w:rPr>
          <w:rtl w:val="0"/>
        </w:rPr>
        <w:t xml:space="preserve">TBL </w:t>
      </w:r>
      <w:hyperlink r:id="rId782">
        <w:r w:rsidDel="00000000" w:rsidR="00000000" w:rsidRPr="00000000">
          <w:rPr>
            <w:vertAlign w:val="superscript"/>
            <w:rtl w:val="0"/>
          </w:rPr>
          <w:t xml:space="preserve">QS</w:t>
        </w:r>
      </w:hyperlink>
      <w:r w:rsidDel="00000000" w:rsidR="00000000" w:rsidRPr="00000000">
        <w:rPr>
          <w:rtl w:val="0"/>
        </w:rPr>
        <w:t xml:space="preserve">: Adding concurrent atezolizumab to first-line platinum-based chemotherapy improves at least progression-free survival for patients with advanced urothelial carcinoma.</w:t>
      </w:r>
    </w:p>
    <w:p w:rsidR="00000000" w:rsidDel="00000000" w:rsidP="00000000" w:rsidRDefault="00000000" w:rsidRPr="00000000" w14:paraId="00000D53">
      <w:pPr>
        <w:numPr>
          <w:ilvl w:val="1"/>
          <w:numId w:val="32"/>
        </w:numPr>
        <w:ind w:left="1440" w:hanging="360"/>
      </w:pPr>
      <w:r w:rsidDel="00000000" w:rsidR="00000000" w:rsidRPr="00000000">
        <w:rPr>
          <w:rtl w:val="0"/>
        </w:rPr>
        <w:t xml:space="preserve">1213 patients. Locally advanced or metastatic urothelial carcinoma. MFU 1y.</w:t>
      </w:r>
    </w:p>
    <w:p w:rsidR="00000000" w:rsidDel="00000000" w:rsidP="00000000" w:rsidRDefault="00000000" w:rsidRPr="00000000" w14:paraId="00000D54">
      <w:pPr>
        <w:numPr>
          <w:ilvl w:val="1"/>
          <w:numId w:val="32"/>
        </w:numPr>
        <w:ind w:left="1440" w:hanging="360"/>
      </w:pPr>
      <w:r w:rsidDel="00000000" w:rsidR="00000000" w:rsidRPr="00000000">
        <w:rPr>
          <w:rFonts w:ascii="Cardo" w:cs="Cardo" w:eastAsia="Cardo" w:hAnsi="Cardo"/>
          <w:rtl w:val="0"/>
        </w:rPr>
        <w:t xml:space="preserve">MPFS 6→ 8 mo.</w:t>
      </w:r>
    </w:p>
    <w:p w:rsidR="00000000" w:rsidDel="00000000" w:rsidP="00000000" w:rsidRDefault="00000000" w:rsidRPr="00000000" w14:paraId="00000D55">
      <w:pPr>
        <w:numPr>
          <w:ilvl w:val="1"/>
          <w:numId w:val="32"/>
        </w:numPr>
        <w:ind w:left="1440" w:hanging="360"/>
      </w:pPr>
      <w:r w:rsidDel="00000000" w:rsidR="00000000" w:rsidRPr="00000000">
        <w:rPr>
          <w:rFonts w:ascii="Cardo" w:cs="Cardo" w:eastAsia="Cardo" w:hAnsi="Cardo"/>
          <w:rtl w:val="0"/>
        </w:rPr>
        <w:t xml:space="preserve">MS 13→ 16→ 16 mo.</w:t>
      </w:r>
    </w:p>
    <w:p w:rsidR="00000000" w:rsidDel="00000000" w:rsidP="00000000" w:rsidRDefault="00000000" w:rsidRPr="00000000" w14:paraId="00000D56">
      <w:pPr>
        <w:numPr>
          <w:ilvl w:val="1"/>
          <w:numId w:val="32"/>
        </w:numPr>
        <w:ind w:left="1440" w:hanging="360"/>
      </w:pPr>
      <w:r w:rsidDel="00000000" w:rsidR="00000000" w:rsidRPr="00000000">
        <w:rPr>
          <w:rFonts w:ascii="Cardo" w:cs="Cardo" w:eastAsia="Cardo" w:hAnsi="Cardo"/>
          <w:rtl w:val="0"/>
        </w:rPr>
        <w:t xml:space="preserve">Objective confirmed response 44→ 23→ 47%. CR 7→ 6→ 13%.</w:t>
      </w:r>
    </w:p>
    <w:p w:rsidR="00000000" w:rsidDel="00000000" w:rsidP="00000000" w:rsidRDefault="00000000" w:rsidRPr="00000000" w14:paraId="00000D57">
      <w:pPr>
        <w:numPr>
          <w:ilvl w:val="1"/>
          <w:numId w:val="32"/>
        </w:numPr>
        <w:ind w:left="1440" w:hanging="360"/>
      </w:pPr>
      <w:r w:rsidDel="00000000" w:rsidR="00000000" w:rsidRPr="00000000">
        <w:rPr>
          <w:rFonts w:ascii="Cardo" w:cs="Cardo" w:eastAsia="Cardo" w:hAnsi="Cardo"/>
          <w:rtl w:val="0"/>
        </w:rPr>
        <w:t xml:space="preserve">AE leading to withdrawal of any treatment in 34→ 6→ 34%. </w:t>
      </w:r>
    </w:p>
    <w:p w:rsidR="00000000" w:rsidDel="00000000" w:rsidP="00000000" w:rsidRDefault="00000000" w:rsidRPr="00000000" w14:paraId="00000D58">
      <w:pPr>
        <w:numPr>
          <w:ilvl w:val="1"/>
          <w:numId w:val="32"/>
        </w:numPr>
        <w:ind w:left="1440" w:hanging="360"/>
      </w:pPr>
      <w:r w:rsidDel="00000000" w:rsidR="00000000" w:rsidRPr="00000000">
        <w:rPr>
          <w:rFonts w:ascii="Cardo" w:cs="Cardo" w:eastAsia="Cardo" w:hAnsi="Cardo"/>
          <w:rtl w:val="0"/>
        </w:rPr>
        <w:t xml:space="preserve">AE leading to withdrawal of Placebo or Atez in 11→ 6→ 7%.</w:t>
      </w:r>
      <w:r w:rsidDel="00000000" w:rsidR="00000000" w:rsidRPr="00000000">
        <w:rPr>
          <w:rtl w:val="0"/>
        </w:rPr>
      </w:r>
    </w:p>
    <w:p w:rsidR="00000000" w:rsidDel="00000000" w:rsidP="00000000" w:rsidRDefault="00000000" w:rsidRPr="00000000" w14:paraId="00000D59">
      <w:pPr>
        <w:spacing w:line="240" w:lineRule="auto"/>
        <w:ind w:left="0" w:firstLine="0"/>
        <w:rPr>
          <w:b w:val="1"/>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A">
            <w:pPr>
              <w:numPr>
                <w:ilvl w:val="0"/>
                <w:numId w:val="95"/>
              </w:numPr>
              <w:rPr>
                <w:u w:val="none"/>
              </w:rPr>
            </w:pPr>
            <w:r w:rsidDel="00000000" w:rsidR="00000000" w:rsidRPr="00000000">
              <w:rPr>
                <w:b w:val="1"/>
                <w:rtl w:val="0"/>
              </w:rPr>
              <w:t xml:space="preserve">Up to T1 </w:t>
            </w:r>
            <w:r w:rsidDel="00000000" w:rsidR="00000000" w:rsidRPr="00000000">
              <w:rPr>
                <w:rtl w:val="0"/>
              </w:rPr>
              <w:t xml:space="preserve">(lamina propria): </w:t>
            </w:r>
            <w:r w:rsidDel="00000000" w:rsidR="00000000" w:rsidRPr="00000000">
              <w:rPr>
                <w:b w:val="1"/>
                <w:rtl w:val="0"/>
              </w:rPr>
              <w:t xml:space="preserve">All get TURBT</w:t>
            </w:r>
            <w:r w:rsidDel="00000000" w:rsidR="00000000" w:rsidRPr="00000000">
              <w:rPr>
                <w:rtl w:val="0"/>
              </w:rPr>
              <w:t xml:space="preserve">, add adjuvant IVC </w:t>
            </w:r>
            <w:r w:rsidDel="00000000" w:rsidR="00000000" w:rsidRPr="00000000">
              <w:rPr>
                <w:i w:val="1"/>
                <w:rtl w:val="0"/>
              </w:rPr>
              <w:t xml:space="preserve">except </w:t>
            </w:r>
            <w:r w:rsidDel="00000000" w:rsidR="00000000" w:rsidRPr="00000000">
              <w:rPr>
                <w:rtl w:val="0"/>
              </w:rPr>
              <w:t xml:space="preserve">low grade papillary (i.e. Ta, G1-2, no LVSI).</w:t>
            </w:r>
          </w:p>
          <w:p w:rsidR="00000000" w:rsidDel="00000000" w:rsidP="00000000" w:rsidRDefault="00000000" w:rsidRPr="00000000" w14:paraId="00000D5B">
            <w:pPr>
              <w:numPr>
                <w:ilvl w:val="1"/>
                <w:numId w:val="95"/>
              </w:numPr>
              <w:ind w:left="1440" w:hanging="360"/>
              <w:rPr>
                <w:u w:val="none"/>
              </w:rPr>
            </w:pPr>
            <w:r w:rsidDel="00000000" w:rsidR="00000000" w:rsidRPr="00000000">
              <w:rPr>
                <w:b w:val="1"/>
                <w:rtl w:val="0"/>
              </w:rPr>
              <w:t xml:space="preserve">Observation </w:t>
            </w:r>
            <w:r w:rsidDel="00000000" w:rsidR="00000000" w:rsidRPr="00000000">
              <w:rPr>
                <w:rtl w:val="0"/>
              </w:rPr>
              <w:t xml:space="preserve">for NMIBC if solitary, low-grade Ta tumor, R0, &lt; 3cm diameter, no evidence of CIS.</w:t>
            </w:r>
          </w:p>
          <w:p w:rsidR="00000000" w:rsidDel="00000000" w:rsidP="00000000" w:rsidRDefault="00000000" w:rsidRPr="00000000" w14:paraId="00000D5C">
            <w:pPr>
              <w:numPr>
                <w:ilvl w:val="2"/>
                <w:numId w:val="95"/>
              </w:numPr>
              <w:ind w:left="2160" w:hanging="360"/>
              <w:rPr>
                <w:u w:val="none"/>
              </w:rPr>
            </w:pPr>
            <w:r w:rsidDel="00000000" w:rsidR="00000000" w:rsidRPr="00000000">
              <w:rPr>
                <w:rtl w:val="0"/>
              </w:rPr>
              <w:t xml:space="preserve">Check urine cytology/cysto q3mo x2y, then q6mo x2y, then annual.</w:t>
            </w:r>
          </w:p>
          <w:p w:rsidR="00000000" w:rsidDel="00000000" w:rsidP="00000000" w:rsidRDefault="00000000" w:rsidRPr="00000000" w14:paraId="00000D5D">
            <w:pPr>
              <w:numPr>
                <w:ilvl w:val="1"/>
                <w:numId w:val="95"/>
              </w:numPr>
              <w:ind w:left="1440" w:hanging="360"/>
              <w:rPr>
                <w:u w:val="none"/>
              </w:rPr>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G2-3, T1, multifocal (CIS), ≥ 3 cm, LVSI, persistent abnl cytology→ IVC (MMC or BCG).</w:t>
            </w:r>
          </w:p>
          <w:p w:rsidR="00000000" w:rsidDel="00000000" w:rsidP="00000000" w:rsidRDefault="00000000" w:rsidRPr="00000000" w14:paraId="00000D5E">
            <w:pPr>
              <w:numPr>
                <w:ilvl w:val="2"/>
                <w:numId w:val="95"/>
              </w:numPr>
              <w:ind w:left="2160" w:hanging="360"/>
              <w:rPr>
                <w:u w:val="none"/>
              </w:rPr>
            </w:pPr>
            <w:r w:rsidDel="00000000" w:rsidR="00000000" w:rsidRPr="00000000">
              <w:rPr>
                <w:rtl w:val="0"/>
              </w:rPr>
              <w:t xml:space="preserve">5y recurrence for NMIBC &gt;50%. CIS or high-grade T1 NMIBC are at highest risk of recurrence.</w:t>
            </w:r>
          </w:p>
          <w:p w:rsidR="00000000" w:rsidDel="00000000" w:rsidP="00000000" w:rsidRDefault="00000000" w:rsidRPr="00000000" w14:paraId="00000D5F">
            <w:pPr>
              <w:numPr>
                <w:ilvl w:val="3"/>
                <w:numId w:val="95"/>
              </w:numPr>
              <w:ind w:left="2880" w:hanging="360"/>
              <w:rPr>
                <w:u w:val="none"/>
              </w:rPr>
            </w:pPr>
            <w:r w:rsidDel="00000000" w:rsidR="00000000" w:rsidRPr="00000000">
              <w:rPr>
                <w:rtl w:val="0"/>
              </w:rPr>
              <w:t xml:space="preserve">All Tis/T1 get TURBT with adjuvant IVC as CIS likely to be multifocal.</w:t>
            </w:r>
          </w:p>
          <w:p w:rsidR="00000000" w:rsidDel="00000000" w:rsidP="00000000" w:rsidRDefault="00000000" w:rsidRPr="00000000" w14:paraId="00000D60">
            <w:pPr>
              <w:numPr>
                <w:ilvl w:val="2"/>
                <w:numId w:val="95"/>
              </w:numPr>
              <w:ind w:left="2160" w:hanging="360"/>
              <w:rPr>
                <w:u w:val="none"/>
              </w:rPr>
            </w:pPr>
            <w:r w:rsidDel="00000000" w:rsidR="00000000" w:rsidRPr="00000000">
              <w:rPr>
                <w:rtl w:val="0"/>
              </w:rPr>
              <w:t xml:space="preserve">May consider RT or chemoRT if no IVC is given. </w:t>
            </w:r>
          </w:p>
          <w:p w:rsidR="00000000" w:rsidDel="00000000" w:rsidP="00000000" w:rsidRDefault="00000000" w:rsidRPr="00000000" w14:paraId="00000D61">
            <w:pPr>
              <w:numPr>
                <w:ilvl w:val="1"/>
                <w:numId w:val="95"/>
              </w:numPr>
              <w:ind w:left="1440" w:hanging="360"/>
              <w:rPr>
                <w:u w:val="none"/>
              </w:rPr>
            </w:pPr>
            <w:r w:rsidDel="00000000" w:rsidR="00000000" w:rsidRPr="00000000">
              <w:rPr>
                <w:b w:val="1"/>
                <w:rtl w:val="0"/>
              </w:rPr>
              <w:t xml:space="preserve">Bacillus Calmette-Guerin </w:t>
            </w:r>
            <w:r w:rsidDel="00000000" w:rsidR="00000000" w:rsidRPr="00000000">
              <w:rPr>
                <w:rtl w:val="0"/>
              </w:rPr>
              <w:t xml:space="preserve">(BCG):</w:t>
            </w:r>
            <w:r w:rsidDel="00000000" w:rsidR="00000000" w:rsidRPr="00000000">
              <w:rPr>
                <w:rtl w:val="0"/>
              </w:rPr>
              <w:t xml:space="preserve"> Standard for high-grade T1, Tis or T1 tumors after TURBT.</w:t>
            </w:r>
          </w:p>
          <w:p w:rsidR="00000000" w:rsidDel="00000000" w:rsidP="00000000" w:rsidRDefault="00000000" w:rsidRPr="00000000" w14:paraId="00000D62">
            <w:pPr>
              <w:numPr>
                <w:ilvl w:val="2"/>
                <w:numId w:val="95"/>
              </w:numPr>
              <w:ind w:left="2160" w:hanging="360"/>
              <w:rPr>
                <w:u w:val="none"/>
              </w:rPr>
            </w:pPr>
            <w:r w:rsidDel="00000000" w:rsidR="00000000" w:rsidRPr="00000000">
              <w:rPr>
                <w:rtl w:val="0"/>
              </w:rPr>
              <w:t xml:space="preserve">Live attenuated Mycobacterium bovis, more like an immune tx causing severe immune response.</w:t>
            </w:r>
          </w:p>
          <w:p w:rsidR="00000000" w:rsidDel="00000000" w:rsidP="00000000" w:rsidRDefault="00000000" w:rsidRPr="00000000" w14:paraId="00000D63">
            <w:pPr>
              <w:numPr>
                <w:ilvl w:val="2"/>
                <w:numId w:val="95"/>
              </w:numPr>
              <w:ind w:left="2160" w:hanging="360"/>
              <w:rPr>
                <w:u w:val="none"/>
              </w:rPr>
            </w:pPr>
            <w:r w:rsidDel="00000000" w:rsidR="00000000" w:rsidRPr="00000000">
              <w:rPr>
                <w:b w:val="1"/>
                <w:rtl w:val="0"/>
              </w:rPr>
              <w:t xml:space="preserve">BCG w OS advantage</w:t>
            </w:r>
            <w:r w:rsidDel="00000000" w:rsidR="00000000" w:rsidRPr="00000000">
              <w:rPr>
                <w:rtl w:val="0"/>
              </w:rPr>
              <w:t xml:space="preserve"> over TURBT alone and dec LR (delivered 3-4 w after TURBT).</w:t>
            </w:r>
          </w:p>
          <w:p w:rsidR="00000000" w:rsidDel="00000000" w:rsidP="00000000" w:rsidRDefault="00000000" w:rsidRPr="00000000" w14:paraId="00000D64">
            <w:pPr>
              <w:numPr>
                <w:ilvl w:val="2"/>
                <w:numId w:val="95"/>
              </w:numPr>
              <w:ind w:left="2160" w:hanging="360"/>
              <w:rPr>
                <w:u w:val="none"/>
              </w:rPr>
            </w:pPr>
            <w:r w:rsidDel="00000000" w:rsidR="00000000" w:rsidRPr="00000000">
              <w:rPr>
                <w:rtl w:val="0"/>
              </w:rPr>
              <w:t xml:space="preserve">BCG 50 mg q1w x6c. </w:t>
            </w:r>
            <w:r w:rsidDel="00000000" w:rsidR="00000000" w:rsidRPr="00000000">
              <w:rPr>
                <w:i w:val="1"/>
                <w:rtl w:val="0"/>
              </w:rPr>
              <w:t xml:space="preserve">Given for six weeks.</w:t>
            </w:r>
            <w:r w:rsidDel="00000000" w:rsidR="00000000" w:rsidRPr="00000000">
              <w:rPr>
                <w:rtl w:val="0"/>
              </w:rPr>
            </w:r>
          </w:p>
          <w:p w:rsidR="00000000" w:rsidDel="00000000" w:rsidP="00000000" w:rsidRDefault="00000000" w:rsidRPr="00000000" w14:paraId="00000D65">
            <w:pPr>
              <w:numPr>
                <w:ilvl w:val="2"/>
                <w:numId w:val="95"/>
              </w:numPr>
              <w:ind w:left="2160" w:hanging="360"/>
              <w:rPr>
                <w:u w:val="none"/>
              </w:rPr>
            </w:pPr>
            <w:r w:rsidDel="00000000" w:rsidR="00000000" w:rsidRPr="00000000">
              <w:rPr>
                <w:rtl w:val="0"/>
              </w:rPr>
              <w:t xml:space="preserve">Toxicity: Polyuria (71%), cystitis (67%), fever (25%), hematuria (23%) [</w:t>
            </w:r>
            <w:hyperlink r:id="rId783">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D66">
            <w:pPr>
              <w:ind w:left="2160" w:firstLine="0"/>
              <w:rPr/>
            </w:pPr>
            <w:r w:rsidDel="00000000" w:rsidR="00000000" w:rsidRPr="00000000">
              <w:rPr>
                <w:rtl w:val="0"/>
              </w:rPr>
              <w:t xml:space="preserve">Frequency and dysuria can be severe and many </w:t>
            </w:r>
            <w:r w:rsidDel="00000000" w:rsidR="00000000" w:rsidRPr="00000000">
              <w:rPr>
                <w:rtl w:val="0"/>
              </w:rPr>
              <w:t xml:space="preserve">pts</w:t>
            </w:r>
            <w:r w:rsidDel="00000000" w:rsidR="00000000" w:rsidRPr="00000000">
              <w:rPr>
                <w:rtl w:val="0"/>
              </w:rPr>
              <w:t xml:space="preserve"> do not complete a full 6w course.</w:t>
            </w:r>
          </w:p>
          <w:p w:rsidR="00000000" w:rsidDel="00000000" w:rsidP="00000000" w:rsidRDefault="00000000" w:rsidRPr="00000000" w14:paraId="00000D67">
            <w:pPr>
              <w:numPr>
                <w:ilvl w:val="0"/>
                <w:numId w:val="95"/>
              </w:numPr>
              <w:rPr>
                <w:u w:val="none"/>
              </w:rPr>
            </w:pPr>
            <w:r w:rsidDel="00000000" w:rsidR="00000000" w:rsidRPr="00000000">
              <w:rPr>
                <w:b w:val="1"/>
                <w:rtl w:val="0"/>
              </w:rPr>
              <w:t xml:space="preserve">MIBC</w:t>
            </w:r>
            <w:r w:rsidDel="00000000" w:rsidR="00000000" w:rsidRPr="00000000">
              <w:rPr>
                <w:rFonts w:ascii="Cardo" w:cs="Cardo" w:eastAsia="Cardo" w:hAnsi="Cardo"/>
                <w:rtl w:val="0"/>
              </w:rPr>
              <w:t xml:space="preserve">: NAC→ RC, </w:t>
            </w:r>
            <w:r w:rsidDel="00000000" w:rsidR="00000000" w:rsidRPr="00000000">
              <w:rPr>
                <w:rFonts w:ascii="Cardo" w:cs="Cardo" w:eastAsia="Cardo" w:hAnsi="Cardo"/>
                <w:rtl w:val="0"/>
              </w:rPr>
              <w:t xml:space="preserve">NACCRT→</w:t>
            </w:r>
            <w:r w:rsidDel="00000000" w:rsidR="00000000" w:rsidRPr="00000000">
              <w:rPr>
                <w:rtl w:val="0"/>
              </w:rPr>
              <w:t xml:space="preserve"> PC, Bladder preservation after maximal TURBT. </w:t>
            </w:r>
            <w:r w:rsidDel="00000000" w:rsidR="00000000" w:rsidRPr="00000000">
              <w:rPr>
                <w:i w:val="1"/>
                <w:rtl w:val="0"/>
              </w:rPr>
              <w:t xml:space="preserve">RT alone is not curative.</w:t>
            </w:r>
          </w:p>
          <w:p w:rsidR="00000000" w:rsidDel="00000000" w:rsidP="00000000" w:rsidRDefault="00000000" w:rsidRPr="00000000" w14:paraId="00000D68">
            <w:pPr>
              <w:numPr>
                <w:ilvl w:val="1"/>
                <w:numId w:val="95"/>
              </w:numPr>
              <w:ind w:left="1440" w:hanging="360"/>
              <w:rPr>
                <w:u w:val="none"/>
              </w:rPr>
            </w:pPr>
            <w:r w:rsidDel="00000000" w:rsidR="00000000" w:rsidRPr="00000000">
              <w:rPr>
                <w:rFonts w:ascii="Cardo" w:cs="Cardo" w:eastAsia="Cardo" w:hAnsi="Cardo"/>
                <w:rtl w:val="0"/>
              </w:rPr>
              <w:t xml:space="preserve">NAC Gem/Cis x4c→ </w:t>
            </w:r>
            <w:r w:rsidDel="00000000" w:rsidR="00000000" w:rsidRPr="00000000">
              <w:rPr>
                <w:b w:val="1"/>
                <w:rtl w:val="0"/>
              </w:rPr>
              <w:t xml:space="preserve">RC </w:t>
            </w:r>
            <w:r w:rsidDel="00000000" w:rsidR="00000000" w:rsidRPr="00000000">
              <w:rPr>
                <w:rtl w:val="0"/>
              </w:rPr>
              <w:t xml:space="preserve">w LND (Cat 1).</w:t>
            </w:r>
          </w:p>
          <w:p w:rsidR="00000000" w:rsidDel="00000000" w:rsidP="00000000" w:rsidRDefault="00000000" w:rsidRPr="00000000" w14:paraId="00000D69">
            <w:pPr>
              <w:numPr>
                <w:ilvl w:val="1"/>
                <w:numId w:val="95"/>
              </w:numPr>
              <w:ind w:left="1440" w:hanging="360"/>
              <w:rPr>
                <w:u w:val="none"/>
              </w:rPr>
            </w:pPr>
            <w:r w:rsidDel="00000000" w:rsidR="00000000" w:rsidRPr="00000000">
              <w:rPr>
                <w:rFonts w:ascii="Cardo" w:cs="Cardo" w:eastAsia="Cardo" w:hAnsi="Cardo"/>
                <w:rtl w:val="0"/>
              </w:rPr>
              <w:t xml:space="preserve">NAC Gem/Cis x4c→ </w:t>
            </w:r>
            <w:r w:rsidDel="00000000" w:rsidR="00000000" w:rsidRPr="00000000">
              <w:rPr>
                <w:b w:val="1"/>
                <w:rtl w:val="0"/>
              </w:rPr>
              <w:t xml:space="preserve">PC </w:t>
            </w:r>
            <w:r w:rsidDel="00000000" w:rsidR="00000000" w:rsidRPr="00000000">
              <w:rPr>
                <w:rtl w:val="0"/>
              </w:rPr>
              <w:t xml:space="preserve">if unifocal T2 without CIS or trigone involvement.</w:t>
            </w:r>
          </w:p>
          <w:p w:rsidR="00000000" w:rsidDel="00000000" w:rsidP="00000000" w:rsidRDefault="00000000" w:rsidRPr="00000000" w14:paraId="00000D6A">
            <w:pPr>
              <w:numPr>
                <w:ilvl w:val="2"/>
                <w:numId w:val="95"/>
              </w:numPr>
              <w:ind w:left="2160" w:hanging="360"/>
              <w:rPr>
                <w:u w:val="none"/>
              </w:rPr>
            </w:pPr>
            <w:r w:rsidDel="00000000" w:rsidR="00000000" w:rsidRPr="00000000">
              <w:rPr>
                <w:rtl w:val="0"/>
              </w:rPr>
              <w:t xml:space="preserve">If NAC is not given, then given adjuvant chemo for pT3-4 or N+.</w:t>
            </w:r>
          </w:p>
          <w:p w:rsidR="00000000" w:rsidDel="00000000" w:rsidP="00000000" w:rsidRDefault="00000000" w:rsidRPr="00000000" w14:paraId="00000D6B">
            <w:pPr>
              <w:numPr>
                <w:ilvl w:val="1"/>
                <w:numId w:val="95"/>
              </w:numPr>
              <w:ind w:left="1440" w:hanging="360"/>
              <w:rPr>
                <w:u w:val="none"/>
              </w:rPr>
            </w:pPr>
            <w:r w:rsidDel="00000000" w:rsidR="00000000" w:rsidRPr="00000000">
              <w:rPr>
                <w:rFonts w:ascii="Cardo" w:cs="Cardo" w:eastAsia="Cardo" w:hAnsi="Cardo"/>
                <w:rtl w:val="0"/>
              </w:rPr>
              <w:t xml:space="preserve">NACCRT: Max TURBT, CCRT to 40-45 Gy→ cysto, </w:t>
            </w:r>
            <w:r w:rsidDel="00000000" w:rsidR="00000000" w:rsidRPr="00000000">
              <w:rPr>
                <w:b w:val="1"/>
                <w:rtl w:val="0"/>
              </w:rPr>
              <w:t xml:space="preserve">if CR then boost to 65 Gy</w:t>
            </w:r>
            <w:r w:rsidDel="00000000" w:rsidR="00000000" w:rsidRPr="00000000">
              <w:rPr>
                <w:rtl w:val="0"/>
              </w:rPr>
              <w:t xml:space="preserve"> and surveillance.</w:t>
            </w:r>
          </w:p>
          <w:p w:rsidR="00000000" w:rsidDel="00000000" w:rsidP="00000000" w:rsidRDefault="00000000" w:rsidRPr="00000000" w14:paraId="00000D6C">
            <w:pPr>
              <w:numPr>
                <w:ilvl w:val="2"/>
                <w:numId w:val="95"/>
              </w:numPr>
              <w:ind w:left="2160" w:hanging="360"/>
              <w:rPr>
                <w:u w:val="none"/>
              </w:rPr>
            </w:pPr>
            <w:r w:rsidDel="00000000" w:rsidR="00000000" w:rsidRPr="00000000">
              <w:rPr>
                <w:rtl w:val="0"/>
              </w:rPr>
              <w:t xml:space="preserve">CT or MRI A/P performed q6-12 mo x2-3y, then annually.</w:t>
            </w:r>
          </w:p>
          <w:p w:rsidR="00000000" w:rsidDel="00000000" w:rsidP="00000000" w:rsidRDefault="00000000" w:rsidRPr="00000000" w14:paraId="00000D6D">
            <w:pPr>
              <w:numPr>
                <w:ilvl w:val="2"/>
                <w:numId w:val="95"/>
              </w:numPr>
              <w:ind w:left="2160" w:hanging="360"/>
              <w:rPr>
                <w:u w:val="none"/>
              </w:rPr>
            </w:pPr>
            <w:r w:rsidDel="00000000" w:rsidR="00000000" w:rsidRPr="00000000">
              <w:rPr>
                <w:rtl w:val="0"/>
              </w:rPr>
              <w:t xml:space="preserve">Check urine cytology/cysto q3mo x1y then 6-12 months.</w:t>
            </w:r>
          </w:p>
          <w:p w:rsidR="00000000" w:rsidDel="00000000" w:rsidP="00000000" w:rsidRDefault="00000000" w:rsidRPr="00000000" w14:paraId="00000D6E">
            <w:pPr>
              <w:numPr>
                <w:ilvl w:val="1"/>
                <w:numId w:val="95"/>
              </w:numPr>
              <w:ind w:left="1440" w:hanging="360"/>
              <w:rPr>
                <w:u w:val="none"/>
              </w:rPr>
            </w:pPr>
            <w:r w:rsidDel="00000000" w:rsidR="00000000" w:rsidRPr="00000000">
              <w:rPr>
                <w:rtl w:val="0"/>
              </w:rPr>
              <w:t xml:space="preserve">~15% are pT0 at the time of RC, while NAC increases the rate of pT0 to ~38% [</w:t>
            </w:r>
            <w:hyperlink r:id="rId784">
              <w:r w:rsidDel="00000000" w:rsidR="00000000" w:rsidRPr="00000000">
                <w:rPr>
                  <w:rtl w:val="0"/>
                </w:rPr>
                <w:t xml:space="preserve">Grossman NEJM '03</w:t>
              </w:r>
            </w:hyperlink>
            <w:r w:rsidDel="00000000" w:rsidR="00000000" w:rsidRPr="00000000">
              <w:rPr>
                <w:rtl w:val="0"/>
              </w:rPr>
              <w:t xml:space="preserve">].</w:t>
            </w:r>
          </w:p>
          <w:p w:rsidR="00000000" w:rsidDel="00000000" w:rsidP="00000000" w:rsidRDefault="00000000" w:rsidRPr="00000000" w14:paraId="00000D6F">
            <w:pPr>
              <w:numPr>
                <w:ilvl w:val="1"/>
                <w:numId w:val="95"/>
              </w:numPr>
              <w:ind w:left="1440" w:hanging="360"/>
              <w:rPr>
                <w:u w:val="none"/>
              </w:rPr>
            </w:pPr>
            <w:r w:rsidDel="00000000" w:rsidR="00000000" w:rsidRPr="00000000">
              <w:rPr>
                <w:rtl w:val="0"/>
              </w:rPr>
              <w:t xml:space="preserve">RT alone has ~30-50% 5y LC, underestimated as pts w DM less likely to undergo bladder surveillance.</w:t>
            </w:r>
          </w:p>
          <w:p w:rsidR="00000000" w:rsidDel="00000000" w:rsidP="00000000" w:rsidRDefault="00000000" w:rsidRPr="00000000" w14:paraId="00000D70">
            <w:pPr>
              <w:numPr>
                <w:ilvl w:val="2"/>
                <w:numId w:val="95"/>
              </w:numPr>
              <w:ind w:left="2160" w:hanging="360"/>
              <w:rPr>
                <w:u w:val="none"/>
              </w:rPr>
            </w:pPr>
            <w:r w:rsidDel="00000000" w:rsidR="00000000" w:rsidRPr="00000000">
              <w:rPr>
                <w:rtl w:val="0"/>
              </w:rPr>
              <w:t xml:space="preserve">Up to 50% of MIBC may harbor occult DM.</w:t>
            </w:r>
          </w:p>
          <w:p w:rsidR="00000000" w:rsidDel="00000000" w:rsidP="00000000" w:rsidRDefault="00000000" w:rsidRPr="00000000" w14:paraId="00000D71">
            <w:pPr>
              <w:numPr>
                <w:ilvl w:val="0"/>
                <w:numId w:val="95"/>
              </w:numPr>
              <w:rPr>
                <w:u w:val="none"/>
              </w:rPr>
            </w:pPr>
            <w:r w:rsidDel="00000000" w:rsidR="00000000" w:rsidRPr="00000000">
              <w:rPr>
                <w:b w:val="1"/>
                <w:rtl w:val="0"/>
              </w:rPr>
              <w:t xml:space="preserve">T4b, N+ or medically inoperable</w:t>
            </w:r>
            <w:r w:rsidDel="00000000" w:rsidR="00000000" w:rsidRPr="00000000">
              <w:rPr>
                <w:rtl w:val="0"/>
              </w:rPr>
              <w:t xml:space="preserve">: Definitive CCRT 45 + 19.8 Gy = 64.8 Gy.</w:t>
            </w:r>
          </w:p>
          <w:p w:rsidR="00000000" w:rsidDel="00000000" w:rsidP="00000000" w:rsidRDefault="00000000" w:rsidRPr="00000000" w14:paraId="00000D72">
            <w:pPr>
              <w:numPr>
                <w:ilvl w:val="1"/>
                <w:numId w:val="95"/>
              </w:numPr>
              <w:ind w:left="1440" w:hanging="360"/>
              <w:rPr>
                <w:u w:val="none"/>
              </w:rPr>
            </w:pPr>
            <w:r w:rsidDel="00000000" w:rsidR="00000000" w:rsidRPr="00000000">
              <w:rPr>
                <w:rtl w:val="0"/>
              </w:rPr>
              <w:t xml:space="preserve">CDDP 100 q3w x2-3 or 5FU/MMC if low or moderate renal function.</w:t>
            </w:r>
          </w:p>
          <w:p w:rsidR="00000000" w:rsidDel="00000000" w:rsidP="00000000" w:rsidRDefault="00000000" w:rsidRPr="00000000" w14:paraId="00000D73">
            <w:pPr>
              <w:numPr>
                <w:ilvl w:val="1"/>
                <w:numId w:val="95"/>
              </w:numPr>
              <w:ind w:left="1440" w:hanging="360"/>
              <w:rPr>
                <w:u w:val="none"/>
              </w:rPr>
            </w:pPr>
            <w:r w:rsidDel="00000000" w:rsidR="00000000" w:rsidRPr="00000000">
              <w:rPr>
                <w:rtl w:val="0"/>
              </w:rPr>
              <w:t xml:space="preserve">Consider 36/6 as a palliative approach if cannot tolerate CCRT [</w:t>
            </w:r>
            <w:hyperlink w:anchor="5wpuugs8cph6">
              <w:r w:rsidDel="00000000" w:rsidR="00000000" w:rsidRPr="00000000">
                <w:rPr>
                  <w:rtl w:val="0"/>
                </w:rPr>
                <w:t xml:space="preserve">HYBRID study</w:t>
              </w:r>
            </w:hyperlink>
            <w:r w:rsidDel="00000000" w:rsidR="00000000" w:rsidRPr="00000000">
              <w:rPr>
                <w:rtl w:val="0"/>
              </w:rPr>
              <w:t xml:space="preserve">].</w:t>
            </w:r>
          </w:p>
        </w:tc>
      </w:tr>
    </w:tbl>
    <w:p w:rsidR="00000000" w:rsidDel="00000000" w:rsidP="00000000" w:rsidRDefault="00000000" w:rsidRPr="00000000" w14:paraId="00000D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bl>
      <w:tblPr>
        <w:tblStyle w:val="Table2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Pearls: Bladder Preservation Therapy</w:t>
            </w:r>
          </w:p>
          <w:p w:rsidR="00000000" w:rsidDel="00000000" w:rsidP="00000000" w:rsidRDefault="00000000" w:rsidRPr="00000000" w14:paraId="00000D76">
            <w:pPr>
              <w:numPr>
                <w:ilvl w:val="0"/>
                <w:numId w:val="51"/>
              </w:numPr>
            </w:pPr>
            <w:r w:rsidDel="00000000" w:rsidR="00000000" w:rsidRPr="00000000">
              <w:rPr>
                <w:rtl w:val="0"/>
              </w:rPr>
              <w:t xml:space="preserve">5 year OS 50%; bladder preservation rate 70%! 80% DM!!!</w:t>
            </w:r>
          </w:p>
          <w:p w:rsidR="00000000" w:rsidDel="00000000" w:rsidP="00000000" w:rsidRDefault="00000000" w:rsidRPr="00000000" w14:paraId="00000D77">
            <w:pPr>
              <w:numPr>
                <w:ilvl w:val="1"/>
                <w:numId w:val="51"/>
              </w:numPr>
              <w:ind w:left="1440" w:hanging="360"/>
            </w:pPr>
            <w:r w:rsidDel="00000000" w:rsidR="00000000" w:rsidRPr="00000000">
              <w:rPr>
                <w:rtl w:val="0"/>
              </w:rPr>
              <w:t xml:space="preserve">Main modality of failure is </w:t>
            </w:r>
            <w:r w:rsidDel="00000000" w:rsidR="00000000" w:rsidRPr="00000000">
              <w:rPr>
                <w:b w:val="1"/>
                <w:rtl w:val="0"/>
              </w:rPr>
              <w:t xml:space="preserve">distant</w:t>
            </w:r>
            <w:r w:rsidDel="00000000" w:rsidR="00000000" w:rsidRPr="00000000">
              <w:rPr>
                <w:rtl w:val="0"/>
              </w:rPr>
              <w:t xml:space="preserve">.</w:t>
            </w:r>
          </w:p>
          <w:p w:rsidR="00000000" w:rsidDel="00000000" w:rsidP="00000000" w:rsidRDefault="00000000" w:rsidRPr="00000000" w14:paraId="00000D78">
            <w:pPr>
              <w:numPr>
                <w:ilvl w:val="1"/>
                <w:numId w:val="51"/>
              </w:numPr>
              <w:ind w:left="1440" w:hanging="360"/>
            </w:pPr>
            <w:r w:rsidDel="00000000" w:rsidR="00000000" w:rsidRPr="00000000">
              <w:rPr>
                <w:rtl w:val="0"/>
              </w:rPr>
              <w:t xml:space="preserve">There are no RCTs for RC vs. bladder preservation.</w:t>
            </w:r>
          </w:p>
          <w:p w:rsidR="00000000" w:rsidDel="00000000" w:rsidP="00000000" w:rsidRDefault="00000000" w:rsidRPr="00000000" w14:paraId="00000D79">
            <w:pPr>
              <w:numPr>
                <w:ilvl w:val="1"/>
                <w:numId w:val="51"/>
              </w:numPr>
              <w:ind w:left="1440" w:hanging="360"/>
            </w:pPr>
            <w:r w:rsidDel="00000000" w:rsidR="00000000" w:rsidRPr="00000000">
              <w:rPr>
                <w:rtl w:val="0"/>
              </w:rPr>
              <w:t xml:space="preserve">Long term outcomes demonstrate ~70% of patients achieve a CR and maintain their bladder, ~OS to RC. </w:t>
            </w:r>
          </w:p>
          <w:p w:rsidR="00000000" w:rsidDel="00000000" w:rsidP="00000000" w:rsidRDefault="00000000" w:rsidRPr="00000000" w14:paraId="00000D7A">
            <w:pPr>
              <w:numPr>
                <w:ilvl w:val="0"/>
                <w:numId w:val="51"/>
              </w:numPr>
            </w:pPr>
            <w:r w:rsidDel="00000000" w:rsidR="00000000" w:rsidRPr="00000000">
              <w:rPr>
                <w:b w:val="1"/>
                <w:rtl w:val="0"/>
              </w:rPr>
              <w:t xml:space="preserve">CCRT</w:t>
            </w:r>
            <w:r w:rsidDel="00000000" w:rsidR="00000000" w:rsidRPr="00000000">
              <w:rPr>
                <w:rtl w:val="0"/>
              </w:rPr>
              <w:t xml:space="preserve">: Cisplatin 100 mg/m2 q3w, or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d1) </w:t>
            </w:r>
            <w:r w:rsidDel="00000000" w:rsidR="00000000" w:rsidRPr="00000000">
              <w:rPr>
                <w:b w:val="1"/>
                <w:rtl w:val="0"/>
              </w:rPr>
              <w:t xml:space="preserve">+ 5-FU</w:t>
            </w:r>
            <w:r w:rsidDel="00000000" w:rsidR="00000000" w:rsidRPr="00000000">
              <w:rPr>
                <w:rtl w:val="0"/>
              </w:rPr>
              <w:t xml:space="preserve"> (</w:t>
            </w:r>
            <w:r w:rsidDel="00000000" w:rsidR="00000000" w:rsidRPr="00000000">
              <w:rPr>
                <w:b w:val="1"/>
                <w:rtl w:val="0"/>
              </w:rPr>
              <w:t xml:space="preserve">500</w:t>
            </w:r>
            <w:r w:rsidDel="00000000" w:rsidR="00000000" w:rsidRPr="00000000">
              <w:rPr>
                <w:rtl w:val="0"/>
              </w:rPr>
              <w:t xml:space="preserve">/d d1-5, d16-20).</w:t>
            </w:r>
          </w:p>
        </w:tc>
      </w:tr>
    </w:tbl>
    <w:p w:rsidR="00000000" w:rsidDel="00000000" w:rsidP="00000000" w:rsidRDefault="00000000" w:rsidRPr="00000000" w14:paraId="00000D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D7C">
      <w:pPr>
        <w:pStyle w:val="Heading2"/>
        <w:rPr>
          <w:rFonts w:ascii="Times New Roman" w:cs="Times New Roman" w:eastAsia="Times New Roman" w:hAnsi="Times New Roman"/>
          <w:sz w:val="20"/>
          <w:szCs w:val="20"/>
        </w:rPr>
      </w:pPr>
      <w:bookmarkStart w:colFirst="0" w:colLast="0" w:name="_umirepomlwp7" w:id="265"/>
      <w:bookmarkEnd w:id="265"/>
      <w:hyperlink w:anchor="_xwaf86ajrin">
        <w:r w:rsidDel="00000000" w:rsidR="00000000" w:rsidRPr="00000000">
          <w:rPr>
            <w:rtl w:val="0"/>
          </w:rPr>
          <w:t xml:space="preserve">Bladder Preservation</w:t>
        </w:r>
      </w:hyperlink>
      <w:r w:rsidDel="00000000" w:rsidR="00000000" w:rsidRPr="00000000">
        <w:rPr>
          <w:rtl w:val="0"/>
        </w:rPr>
      </w:r>
    </w:p>
    <w:p w:rsidR="00000000" w:rsidDel="00000000" w:rsidP="00000000" w:rsidRDefault="00000000" w:rsidRPr="00000000" w14:paraId="00000D7D">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Bladder preservation for the best players only</w:t>
      </w:r>
      <w:r w:rsidDel="00000000" w:rsidR="00000000" w:rsidRPr="00000000">
        <w:rPr>
          <w:rFonts w:ascii="Times New Roman" w:cs="Times New Roman" w:eastAsia="Times New Roman" w:hAnsi="Times New Roman"/>
          <w:sz w:val="20"/>
          <w:szCs w:val="20"/>
          <w:rtl w:val="0"/>
        </w:rPr>
        <w:t xml:space="preserve"> (NCCN 2B)</w:t>
      </w:r>
    </w:p>
    <w:p w:rsidR="00000000" w:rsidDel="00000000" w:rsidP="00000000" w:rsidRDefault="00000000" w:rsidRPr="00000000" w14:paraId="00000D7E">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~67% will have CR after induction, ~67% of these alive at 5y with intact bladder.</w:t>
      </w:r>
    </w:p>
    <w:p w:rsidR="00000000" w:rsidDel="00000000" w:rsidP="00000000" w:rsidRDefault="00000000" w:rsidRPr="00000000" w14:paraId="00000D7F">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sz w:val="20"/>
          <w:szCs w:val="20"/>
          <w:rtl w:val="0"/>
        </w:rPr>
        <w:t xml:space="preserve">: Cisplatin 100 mg/m2 q3w, or </w:t>
      </w:r>
      <w:r w:rsidDel="00000000" w:rsidR="00000000" w:rsidRPr="00000000">
        <w:rPr>
          <w:rFonts w:ascii="Times New Roman" w:cs="Times New Roman" w:eastAsia="Times New Roman" w:hAnsi="Times New Roman"/>
          <w:b w:val="1"/>
          <w:sz w:val="20"/>
          <w:szCs w:val="20"/>
          <w:rtl w:val="0"/>
        </w:rPr>
        <w:t xml:space="preserve">MMC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12</w:t>
      </w:r>
      <w:r w:rsidDel="00000000" w:rsidR="00000000" w:rsidRPr="00000000">
        <w:rPr>
          <w:rFonts w:ascii="Times New Roman" w:cs="Times New Roman" w:eastAsia="Times New Roman" w:hAnsi="Times New Roman"/>
          <w:sz w:val="20"/>
          <w:szCs w:val="20"/>
          <w:rtl w:val="0"/>
        </w:rPr>
        <w:t xml:space="preserve"> d1) </w:t>
      </w:r>
      <w:r w:rsidDel="00000000" w:rsidR="00000000" w:rsidRPr="00000000">
        <w:rPr>
          <w:rFonts w:ascii="Times New Roman" w:cs="Times New Roman" w:eastAsia="Times New Roman" w:hAnsi="Times New Roman"/>
          <w:b w:val="1"/>
          <w:sz w:val="20"/>
          <w:szCs w:val="20"/>
          <w:rtl w:val="0"/>
        </w:rPr>
        <w:t xml:space="preserve">+ 5-FU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500</w:t>
      </w:r>
      <w:r w:rsidDel="00000000" w:rsidR="00000000" w:rsidRPr="00000000">
        <w:rPr>
          <w:rFonts w:ascii="Times New Roman" w:cs="Times New Roman" w:eastAsia="Times New Roman" w:hAnsi="Times New Roman"/>
          <w:sz w:val="20"/>
          <w:szCs w:val="20"/>
          <w:rtl w:val="0"/>
        </w:rPr>
        <w:t xml:space="preserve">/d d1-5, d16-20).</w:t>
      </w:r>
    </w:p>
    <w:p w:rsidR="00000000" w:rsidDel="00000000" w:rsidP="00000000" w:rsidRDefault="00000000" w:rsidRPr="00000000" w14:paraId="00000D80">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Cisplatin doublet: </w:t>
      </w:r>
    </w:p>
    <w:p w:rsidR="00000000" w:rsidDel="00000000" w:rsidP="00000000" w:rsidRDefault="00000000" w:rsidRPr="00000000" w14:paraId="00000D81">
      <w:pPr>
        <w:numPr>
          <w:ilvl w:val="4"/>
          <w:numId w:val="32"/>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Paclitaxel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d1,8,15. </w:t>
      </w:r>
    </w:p>
    <w:p w:rsidR="00000000" w:rsidDel="00000000" w:rsidP="00000000" w:rsidRDefault="00000000" w:rsidRPr="00000000" w14:paraId="00000D82">
      <w:pPr>
        <w:numPr>
          <w:ilvl w:val="4"/>
          <w:numId w:val="32"/>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+ 5-FU </w:t>
      </w:r>
      <w:r w:rsidDel="00000000" w:rsidR="00000000" w:rsidRPr="00000000">
        <w:rPr>
          <w:rFonts w:ascii="Times New Roman" w:cs="Times New Roman" w:eastAsia="Times New Roman" w:hAnsi="Times New Roman"/>
          <w:b w:val="1"/>
          <w:sz w:val="20"/>
          <w:szCs w:val="20"/>
          <w:rtl w:val="0"/>
        </w:rPr>
        <w:t xml:space="preserve">400 </w:t>
      </w:r>
      <w:r w:rsidDel="00000000" w:rsidR="00000000" w:rsidRPr="00000000">
        <w:rPr>
          <w:rFonts w:ascii="Times New Roman" w:cs="Times New Roman" w:eastAsia="Times New Roman" w:hAnsi="Times New Roman"/>
          <w:sz w:val="20"/>
          <w:szCs w:val="20"/>
          <w:rtl w:val="0"/>
        </w:rPr>
        <w:t xml:space="preserve">d1-3,8-10,15-17.</w:t>
      </w:r>
    </w:p>
    <w:p w:rsidR="00000000" w:rsidDel="00000000" w:rsidP="00000000" w:rsidRDefault="00000000" w:rsidRPr="00000000" w14:paraId="00000D83">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4 field small pelvis to 45 Gy.</w:t>
      </w:r>
    </w:p>
    <w:p w:rsidR="00000000" w:rsidDel="00000000" w:rsidP="00000000" w:rsidRDefault="00000000" w:rsidRPr="00000000" w14:paraId="00000D84">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Bladder preservation candidates</w:t>
      </w:r>
      <w:r w:rsidDel="00000000" w:rsidR="00000000" w:rsidRPr="00000000">
        <w:rPr>
          <w:rFonts w:ascii="Times New Roman" w:cs="Times New Roman" w:eastAsia="Times New Roman" w:hAnsi="Times New Roman"/>
          <w:sz w:val="20"/>
          <w:szCs w:val="20"/>
          <w:rtl w:val="0"/>
        </w:rPr>
        <w:t xml:space="preserve">: Complete TURBT w unifocal tumor &lt; 5 cm, no hydro, good bladder fxn, cN0, compliant with surveillance protocol, no CIS, no IBD, no prior RT.</w:t>
      </w:r>
    </w:p>
    <w:p w:rsidR="00000000" w:rsidDel="00000000" w:rsidP="00000000" w:rsidRDefault="00000000" w:rsidRPr="00000000" w14:paraId="00000D85">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Observation indicated for NMIBC if solitary, low-grade Ta tumor, R0, &lt; 3cm diameter, no CIS.</w:t>
      </w:r>
    </w:p>
    <w:p w:rsidR="00000000" w:rsidDel="00000000" w:rsidP="00000000" w:rsidRDefault="00000000" w:rsidRPr="00000000" w14:paraId="00000D8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Contraindications</w:t>
      </w:r>
      <w:r w:rsidDel="00000000" w:rsidR="00000000" w:rsidRPr="00000000">
        <w:rPr>
          <w:rFonts w:ascii="Times New Roman" w:cs="Times New Roman" w:eastAsia="Times New Roman" w:hAnsi="Times New Roman"/>
          <w:sz w:val="20"/>
          <w:szCs w:val="20"/>
          <w:rtl w:val="0"/>
        </w:rPr>
        <w:t xml:space="preserve">: Hydro, poor renal/bladder fxn, CIS, diffuse bladder involvement, common iliac nodes, not TCC, extravesical, not chemo candidate, incomplete TURBT.</w:t>
      </w:r>
    </w:p>
    <w:p w:rsidR="00000000" w:rsidDel="00000000" w:rsidP="00000000" w:rsidRDefault="00000000" w:rsidRPr="00000000" w14:paraId="00000D87">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Hydro: Predictor for LR. Only 35% CR (vs. 70% general population). Therefore, </w:t>
      </w:r>
      <w:r w:rsidDel="00000000" w:rsidR="00000000" w:rsidRPr="00000000">
        <w:rPr>
          <w:rtl w:val="0"/>
        </w:rPr>
        <w:t xml:space="preserve">surgery is a better</w:t>
      </w:r>
      <w:r w:rsidDel="00000000" w:rsidR="00000000" w:rsidRPr="00000000">
        <w:rPr>
          <w:rFonts w:ascii="Times New Roman" w:cs="Times New Roman" w:eastAsia="Times New Roman" w:hAnsi="Times New Roman"/>
          <w:sz w:val="20"/>
          <w:szCs w:val="20"/>
          <w:rtl w:val="0"/>
        </w:rPr>
        <w:t xml:space="preserve"> option with adjuvant chemo. </w:t>
      </w:r>
    </w:p>
    <w:p w:rsidR="00000000" w:rsidDel="00000000" w:rsidP="00000000" w:rsidRDefault="00000000" w:rsidRPr="00000000" w14:paraId="00000D8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Inoperable</w:t>
      </w:r>
      <w:r w:rsidDel="00000000" w:rsidR="00000000" w:rsidRPr="00000000">
        <w:rPr>
          <w:rFonts w:ascii="Cardo" w:cs="Cardo" w:eastAsia="Cardo" w:hAnsi="Cardo"/>
          <w:sz w:val="20"/>
          <w:szCs w:val="20"/>
          <w:rtl w:val="0"/>
        </w:rPr>
        <w:t xml:space="preserve">: Stent→ CCRT.</w:t>
      </w:r>
    </w:p>
    <w:p w:rsidR="00000000" w:rsidDel="00000000" w:rsidP="00000000" w:rsidRDefault="00000000" w:rsidRPr="00000000" w14:paraId="00000D89">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Recurrence after bladder preservation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8A">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Superficial (20%)→ TURBT + IVC.</w:t>
      </w:r>
    </w:p>
    <w:p w:rsidR="00000000" w:rsidDel="00000000" w:rsidP="00000000" w:rsidRDefault="00000000" w:rsidRPr="00000000" w14:paraId="00000D8B">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Invasive (10-20%)→ radical cystectomy.</w:t>
      </w:r>
    </w:p>
    <w:p w:rsidR="00000000" w:rsidDel="00000000" w:rsidP="00000000" w:rsidRDefault="00000000" w:rsidRPr="00000000" w14:paraId="00000D8C">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Cysto at 3 weeks post-RT. If PR, salvage cystectomy. If CR, CRT </w:t>
      </w:r>
      <w:r w:rsidDel="00000000" w:rsidR="00000000" w:rsidRPr="00000000">
        <w:rPr>
          <w:rtl w:val="0"/>
        </w:rPr>
        <w:t xml:space="preserve">with full</w:t>
      </w:r>
      <w:r w:rsidDel="00000000" w:rsidR="00000000" w:rsidRPr="00000000">
        <w:rPr>
          <w:rFonts w:ascii="Times New Roman" w:cs="Times New Roman" w:eastAsia="Times New Roman" w:hAnsi="Times New Roman"/>
          <w:sz w:val="20"/>
          <w:szCs w:val="20"/>
          <w:rtl w:val="0"/>
        </w:rPr>
        <w:t xml:space="preserve"> bladder to 64.8 Gy. </w:t>
      </w:r>
    </w:p>
    <w:p w:rsidR="00000000" w:rsidDel="00000000" w:rsidP="00000000" w:rsidRDefault="00000000" w:rsidRPr="00000000" w14:paraId="00000D8D">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Re-cysto at 2 mo. If PR, salvage cystectomy.</w:t>
      </w:r>
    </w:p>
    <w:p w:rsidR="00000000" w:rsidDel="00000000" w:rsidP="00000000" w:rsidRDefault="00000000" w:rsidRPr="00000000" w14:paraId="00000D8E">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Note: Often we treat all the way through 64.8 Gy. Downside is dose </w:t>
      </w:r>
      <w:r w:rsidDel="00000000" w:rsidR="00000000" w:rsidRPr="00000000">
        <w:rPr>
          <w:rtl w:val="0"/>
        </w:rPr>
        <w:t xml:space="preserve">to the bowel</w:t>
      </w:r>
      <w:r w:rsidDel="00000000" w:rsidR="00000000" w:rsidRPr="00000000">
        <w:rPr>
          <w:rFonts w:ascii="Times New Roman" w:cs="Times New Roman" w:eastAsia="Times New Roman" w:hAnsi="Times New Roman"/>
          <w:sz w:val="20"/>
          <w:szCs w:val="20"/>
          <w:rtl w:val="0"/>
        </w:rPr>
        <w:t xml:space="preserve"> for conduit.</w:t>
      </w:r>
    </w:p>
    <w:p w:rsidR="00000000" w:rsidDel="00000000" w:rsidP="00000000" w:rsidRDefault="00000000" w:rsidRPr="00000000" w14:paraId="00000D8F">
      <w:pPr>
        <w:spacing w:line="240" w:lineRule="auto"/>
        <w:ind w:left="21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Post-RT </w:t>
      </w:r>
      <w:r w:rsidDel="00000000" w:rsidR="00000000" w:rsidRPr="00000000">
        <w:rPr>
          <w:rtl w:val="0"/>
        </w:rPr>
        <w:t xml:space="preserve">cysto is not</w:t>
      </w:r>
      <w:r w:rsidDel="00000000" w:rsidR="00000000" w:rsidRPr="00000000">
        <w:rPr>
          <w:rFonts w:ascii="Times New Roman" w:cs="Times New Roman" w:eastAsia="Times New Roman" w:hAnsi="Times New Roman"/>
          <w:sz w:val="20"/>
          <w:szCs w:val="20"/>
          <w:rtl w:val="0"/>
        </w:rPr>
        <w:t xml:space="preserve"> routinely done because </w:t>
      </w:r>
      <w:r w:rsidDel="00000000" w:rsidR="00000000" w:rsidRPr="00000000">
        <w:rPr>
          <w:rtl w:val="0"/>
        </w:rPr>
        <w:t xml:space="preserve">surgery is typically</w:t>
      </w:r>
      <w:r w:rsidDel="00000000" w:rsidR="00000000" w:rsidRPr="00000000">
        <w:rPr>
          <w:rFonts w:ascii="Times New Roman" w:cs="Times New Roman" w:eastAsia="Times New Roman" w:hAnsi="Times New Roman"/>
          <w:sz w:val="20"/>
          <w:szCs w:val="20"/>
          <w:rtl w:val="0"/>
        </w:rPr>
        <w:t xml:space="preserve"> not on the table anyway.</w:t>
      </w:r>
      <w:r w:rsidDel="00000000" w:rsidR="00000000" w:rsidRPr="00000000">
        <w:rPr>
          <w:rtl w:val="0"/>
        </w:rPr>
      </w:r>
    </w:p>
    <w:p w:rsidR="00000000" w:rsidDel="00000000" w:rsidP="00000000" w:rsidRDefault="00000000" w:rsidRPr="00000000" w14:paraId="00000D90">
      <w:pPr>
        <w:numPr>
          <w:ilvl w:val="0"/>
          <w:numId w:val="32"/>
        </w:numPr>
        <w:spacing w:line="240" w:lineRule="auto"/>
        <w:ind w:left="720" w:hanging="360"/>
        <w:rPr>
          <w:rFonts w:ascii="Times New Roman" w:cs="Times New Roman" w:eastAsia="Times New Roman" w:hAnsi="Times New Roman"/>
          <w:sz w:val="20"/>
          <w:szCs w:val="20"/>
        </w:rPr>
      </w:pPr>
      <w:hyperlink r:id="rId785">
        <w:r w:rsidDel="00000000" w:rsidR="00000000" w:rsidRPr="00000000">
          <w:rPr>
            <w:rFonts w:ascii="Times New Roman" w:cs="Times New Roman" w:eastAsia="Times New Roman" w:hAnsi="Times New Roman"/>
            <w:b w:val="1"/>
            <w:sz w:val="20"/>
            <w:szCs w:val="20"/>
            <w:rtl w:val="0"/>
          </w:rPr>
          <w:t xml:space="preserve">Pooled RTOG </w:t>
        </w:r>
      </w:hyperlink>
      <w:hyperlink r:id="rId786">
        <w:r w:rsidDel="00000000" w:rsidR="00000000" w:rsidRPr="00000000">
          <w:rPr>
            <w:b w:val="1"/>
            <w:sz w:val="20"/>
            <w:szCs w:val="20"/>
            <w:rtl w:val="0"/>
          </w:rPr>
          <w:t xml:space="preserve">analysi</w:t>
        </w:r>
      </w:hyperlink>
      <w:r w:rsidDel="00000000" w:rsidR="00000000" w:rsidRPr="00000000">
        <w:rPr>
          <w:b w:val="1"/>
          <w:rtl w:val="0"/>
        </w:rPr>
        <w:t xml:space="preserve">s of bladder preservation therapy</w:t>
      </w:r>
      <w:r w:rsidDel="00000000" w:rsidR="00000000" w:rsidRPr="00000000">
        <w:rPr>
          <w:rFonts w:ascii="Times New Roman" w:cs="Times New Roman" w:eastAsia="Times New Roman" w:hAnsi="Times New Roman"/>
          <w:sz w:val="20"/>
          <w:szCs w:val="20"/>
          <w:rtl w:val="0"/>
        </w:rPr>
        <w:t xml:space="preserve"> [</w:t>
      </w:r>
      <w:hyperlink r:id="rId787">
        <w:r w:rsidDel="00000000" w:rsidR="00000000" w:rsidRPr="00000000">
          <w:rPr>
            <w:rFonts w:ascii="Times New Roman" w:cs="Times New Roman" w:eastAsia="Times New Roman" w:hAnsi="Times New Roman"/>
            <w:sz w:val="20"/>
            <w:szCs w:val="20"/>
            <w:rtl w:val="0"/>
          </w:rPr>
          <w:t xml:space="preserve">Mak JCO '14]</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91">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DSS is similar to RC. Half have LF (mostly NMIBC), mostly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5y.</w:t>
      </w:r>
    </w:p>
    <w:p w:rsidR="00000000" w:rsidDel="00000000" w:rsidP="00000000" w:rsidRDefault="00000000" w:rsidRPr="00000000" w14:paraId="00000D9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 pts. cT2-4a on 6 RTOG CCRT protocols (8802, 9506, 9706, 9906, 0233). 61% cT2, 4% cT4. </w:t>
      </w:r>
    </w:p>
    <w:p w:rsidR="00000000" w:rsidDel="00000000" w:rsidP="00000000" w:rsidRDefault="00000000" w:rsidRPr="00000000" w14:paraId="00000D9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after CRT ~70%</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CR for </w:t>
      </w:r>
      <w:r w:rsidDel="00000000" w:rsidR="00000000" w:rsidRPr="00000000">
        <w:rPr>
          <w:rFonts w:ascii="Cardo" w:cs="Cardo" w:eastAsia="Cardo" w:hAnsi="Cardo"/>
          <w:rtl w:val="0"/>
        </w:rPr>
        <w:t xml:space="preserve">± complete TURBT of 56→ 73%. </w:t>
      </w:r>
      <w:r w:rsidDel="00000000" w:rsidR="00000000" w:rsidRPr="00000000">
        <w:rPr>
          <w:rtl w:val="0"/>
        </w:rPr>
      </w:r>
    </w:p>
    <w:p w:rsidR="00000000" w:rsidDel="00000000" w:rsidP="00000000" w:rsidRDefault="00000000" w:rsidRPr="00000000" w14:paraId="00000D9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w:t>
      </w:r>
      <w:r w:rsidDel="00000000" w:rsidR="00000000" w:rsidRPr="00000000">
        <w:rPr>
          <w:rtl w:val="0"/>
        </w:rPr>
        <w:t xml:space="preserve">at 5 / 10y </w:t>
      </w:r>
      <w:r w:rsidDel="00000000" w:rsidR="00000000" w:rsidRPr="00000000">
        <w:rPr>
          <w:rFonts w:ascii="Cardo" w:cs="Cardo" w:eastAsia="Cardo" w:hAnsi="Cardo"/>
          <w:sz w:val="20"/>
          <w:szCs w:val="20"/>
          <w:rtl w:val="0"/>
        </w:rPr>
        <w:t xml:space="preserve">of 57→ 36%. </w:t>
      </w:r>
      <w:r w:rsidDel="00000000" w:rsidR="00000000" w:rsidRPr="00000000">
        <w:rPr>
          <w:rFonts w:ascii="Cardo" w:cs="Cardo" w:eastAsia="Cardo" w:hAnsi="Cardo"/>
          <w:sz w:val="20"/>
          <w:szCs w:val="20"/>
          <w:rtl w:val="0"/>
        </w:rPr>
        <w:t xml:space="preserve">5y OS for T2 / T3-4 of 62→ 49%.</w:t>
      </w:r>
    </w:p>
    <w:p w:rsidR="00000000" w:rsidDel="00000000" w:rsidP="00000000" w:rsidRDefault="00000000" w:rsidRPr="00000000" w14:paraId="00000D9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DSS </w:t>
      </w:r>
      <w:r w:rsidDel="00000000" w:rsidR="00000000" w:rsidRPr="00000000">
        <w:rPr>
          <w:rtl w:val="0"/>
        </w:rPr>
        <w:t xml:space="preserve">at 5 / 10y </w:t>
      </w:r>
      <w:r w:rsidDel="00000000" w:rsidR="00000000" w:rsidRPr="00000000">
        <w:rPr>
          <w:rFonts w:ascii="Cardo" w:cs="Cardo" w:eastAsia="Cardo" w:hAnsi="Cardo"/>
          <w:sz w:val="20"/>
          <w:szCs w:val="20"/>
          <w:rtl w:val="0"/>
        </w:rPr>
        <w:t xml:space="preserve">of 71→ 65%, </w:t>
      </w:r>
      <w:r w:rsidDel="00000000" w:rsidR="00000000" w:rsidRPr="00000000">
        <w:rPr>
          <w:rtl w:val="0"/>
        </w:rPr>
        <w:t xml:space="preserve">B</w:t>
      </w:r>
      <w:r w:rsidDel="00000000" w:rsidR="00000000" w:rsidRPr="00000000">
        <w:rPr>
          <w:rFonts w:ascii="Times New Roman" w:cs="Times New Roman" w:eastAsia="Times New Roman" w:hAnsi="Times New Roman"/>
          <w:sz w:val="20"/>
          <w:szCs w:val="20"/>
          <w:rtl w:val="0"/>
        </w:rPr>
        <w:t xml:space="preserve">ladder-intact DFS (DFSB) </w:t>
      </w:r>
      <w:r w:rsidDel="00000000" w:rsidR="00000000" w:rsidRPr="00000000">
        <w:rPr>
          <w:rtl w:val="0"/>
        </w:rPr>
        <w:t xml:space="preserve">at 5/10y</w:t>
      </w:r>
      <w:r w:rsidDel="00000000" w:rsidR="00000000" w:rsidRPr="00000000">
        <w:rPr>
          <w:rFonts w:ascii="Cardo" w:cs="Cardo" w:eastAsia="Cardo" w:hAnsi="Cardo"/>
          <w:sz w:val="20"/>
          <w:szCs w:val="20"/>
          <w:rtl w:val="0"/>
        </w:rPr>
        <w:t xml:space="preserve"> of 56→ 55%. </w:t>
      </w:r>
      <w:r w:rsidDel="00000000" w:rsidR="00000000" w:rsidRPr="00000000">
        <w:rPr>
          <w:rtl w:val="0"/>
        </w:rPr>
      </w:r>
    </w:p>
    <w:p w:rsidR="00000000" w:rsidDel="00000000" w:rsidP="00000000" w:rsidRDefault="00000000" w:rsidRPr="00000000" w14:paraId="00000D9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of patients alive at 5y w intact bladder.</w:t>
      </w:r>
    </w:p>
    <w:p w:rsidR="00000000" w:rsidDel="00000000" w:rsidP="00000000" w:rsidRDefault="00000000" w:rsidRPr="00000000" w14:paraId="00000D9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on-MILF </w:t>
      </w:r>
      <w:r w:rsidDel="00000000" w:rsidR="00000000" w:rsidRPr="00000000">
        <w:rPr>
          <w:rtl w:val="0"/>
        </w:rPr>
        <w:t xml:space="preserve">at 5 / 10y of </w:t>
      </w:r>
      <w:r w:rsidDel="00000000" w:rsidR="00000000" w:rsidRPr="00000000">
        <w:rPr>
          <w:rFonts w:ascii="Cardo" w:cs="Cardo" w:eastAsia="Cardo" w:hAnsi="Cardo"/>
          <w:sz w:val="20"/>
          <w:szCs w:val="20"/>
          <w:rtl w:val="0"/>
        </w:rPr>
        <w:t xml:space="preserve">31→ 36%, MILF </w:t>
      </w:r>
      <w:r w:rsidDel="00000000" w:rsidR="00000000" w:rsidRPr="00000000">
        <w:rPr>
          <w:rtl w:val="0"/>
        </w:rPr>
        <w:t xml:space="preserve">at 5 / 10y of </w:t>
      </w:r>
      <w:r w:rsidDel="00000000" w:rsidR="00000000" w:rsidRPr="00000000">
        <w:rPr>
          <w:rFonts w:ascii="Cardo" w:cs="Cardo" w:eastAsia="Cardo" w:hAnsi="Cardo"/>
          <w:sz w:val="20"/>
          <w:szCs w:val="20"/>
          <w:rtl w:val="0"/>
        </w:rPr>
        <w:t xml:space="preserve">13→ 14%. </w:t>
      </w:r>
    </w:p>
    <w:p w:rsidR="00000000" w:rsidDel="00000000" w:rsidP="00000000" w:rsidRDefault="00000000" w:rsidRPr="00000000" w14:paraId="00000D9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odal failure</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13→ 16%, DM </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31→ 35%.</w:t>
      </w:r>
    </w:p>
    <w:p w:rsidR="00000000" w:rsidDel="00000000" w:rsidP="00000000" w:rsidRDefault="00000000" w:rsidRPr="00000000" w14:paraId="00000D9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 will have local failure, with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NMIBC recurrences.</w:t>
      </w:r>
    </w:p>
    <w:p w:rsidR="00000000" w:rsidDel="00000000" w:rsidP="00000000" w:rsidRDefault="00000000" w:rsidRPr="00000000" w14:paraId="00000D9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failures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5 years.</w:t>
      </w:r>
    </w:p>
    <w:p w:rsidR="00000000" w:rsidDel="00000000" w:rsidP="00000000" w:rsidRDefault="00000000" w:rsidRPr="00000000" w14:paraId="00000D9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in 21%, of </w:t>
      </w:r>
      <w:r w:rsidDel="00000000" w:rsidR="00000000" w:rsidRPr="00000000">
        <w:rPr>
          <w:rtl w:val="0"/>
        </w:rPr>
        <w:t xml:space="preserve">these</w:t>
      </w:r>
      <w:r w:rsidDel="00000000" w:rsidR="00000000" w:rsidRPr="00000000">
        <w:rPr>
          <w:rFonts w:ascii="Times New Roman" w:cs="Times New Roman" w:eastAsia="Times New Roman" w:hAnsi="Times New Roman"/>
          <w:sz w:val="20"/>
          <w:szCs w:val="20"/>
          <w:rtl w:val="0"/>
        </w:rPr>
        <w:t xml:space="preserve"> 62% underwent immediate RC</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36% underwe</w:t>
      </w:r>
      <w:r w:rsidDel="00000000" w:rsidR="00000000" w:rsidRPr="00000000">
        <w:rPr>
          <w:rtl w:val="0"/>
        </w:rPr>
        <w:t xml:space="preserve">nt </w:t>
      </w:r>
      <w:r w:rsidDel="00000000" w:rsidR="00000000" w:rsidRPr="00000000">
        <w:rPr>
          <w:rFonts w:ascii="Times New Roman" w:cs="Times New Roman" w:eastAsia="Times New Roman" w:hAnsi="Times New Roman"/>
          <w:sz w:val="20"/>
          <w:szCs w:val="20"/>
          <w:rtl w:val="0"/>
        </w:rPr>
        <w:t xml:space="preserve">salvage RC.</w:t>
      </w:r>
    </w:p>
    <w:p w:rsidR="00000000" w:rsidDel="00000000" w:rsidP="00000000" w:rsidRDefault="00000000" w:rsidRPr="00000000" w14:paraId="00000D9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pts (either immediate for &lt; CR or salvage)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OS </w:t>
      </w:r>
      <w:r w:rsidDel="00000000" w:rsidR="00000000" w:rsidRPr="00000000">
        <w:rPr>
          <w:rtl w:val="0"/>
        </w:rPr>
        <w:t xml:space="preserve">at 5/ 10y</w:t>
      </w:r>
      <w:r w:rsidDel="00000000" w:rsidR="00000000" w:rsidRPr="00000000">
        <w:rPr>
          <w:rFonts w:ascii="Cardo" w:cs="Cardo" w:eastAsia="Cardo" w:hAnsi="Cardo"/>
          <w:sz w:val="20"/>
          <w:szCs w:val="20"/>
          <w:rtl w:val="0"/>
        </w:rPr>
        <w:t xml:space="preserve"> of 45→ 18%, DSS</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60→ 47%</w:t>
      </w:r>
    </w:p>
    <w:p w:rsidR="00000000" w:rsidDel="00000000" w:rsidP="00000000" w:rsidRDefault="00000000" w:rsidRPr="00000000" w14:paraId="00000D9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G3+ toxicity in 7% (5.7% GU, 1.9% GI) [</w:t>
      </w:r>
      <w:hyperlink r:id="rId788">
        <w:r w:rsidDel="00000000" w:rsidR="00000000" w:rsidRPr="00000000">
          <w:rPr>
            <w:rFonts w:ascii="Times New Roman" w:cs="Times New Roman" w:eastAsia="Times New Roman" w:hAnsi="Times New Roman"/>
            <w:sz w:val="20"/>
            <w:szCs w:val="20"/>
            <w:rtl w:val="0"/>
          </w:rPr>
          <w:t xml:space="preserve">Efstathiou JCO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9v0fv7s055xa" w:id="266"/>
    <w:bookmarkEnd w:id="266"/>
    <w:p w:rsidR="00000000" w:rsidDel="00000000" w:rsidP="00000000" w:rsidRDefault="00000000" w:rsidRPr="00000000" w14:paraId="00000D9E">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8903 </w:t>
      </w:r>
      <w:r w:rsidDel="00000000" w:rsidR="00000000" w:rsidRPr="00000000">
        <w:rPr>
          <w:rFonts w:ascii="Times New Roman" w:cs="Times New Roman" w:eastAsia="Times New Roman" w:hAnsi="Times New Roman"/>
          <w:sz w:val="20"/>
          <w:szCs w:val="20"/>
          <w:rtl w:val="0"/>
        </w:rPr>
        <w:t xml:space="preserve">[</w:t>
      </w:r>
      <w:hyperlink r:id="rId789">
        <w:r w:rsidDel="00000000" w:rsidR="00000000" w:rsidRPr="00000000">
          <w:rPr>
            <w:rFonts w:ascii="Times New Roman" w:cs="Times New Roman" w:eastAsia="Times New Roman" w:hAnsi="Times New Roman"/>
            <w:sz w:val="20"/>
            <w:szCs w:val="20"/>
            <w:rtl w:val="0"/>
          </w:rPr>
          <w:t xml:space="preserve">Shipley JCO '98]</w:t>
        </w:r>
      </w:hyperlink>
      <w:r w:rsidDel="00000000" w:rsidR="00000000" w:rsidRPr="00000000">
        <w:rPr>
          <w:rFonts w:ascii="Cardo" w:cs="Cardo" w:eastAsia="Cardo" w:hAnsi="Cardo"/>
          <w:sz w:val="20"/>
          <w:szCs w:val="20"/>
          <w:rtl w:val="0"/>
        </w:rPr>
        <w:t xml:space="preserve">: Max TURBT→ </w:t>
      </w:r>
      <w:r w:rsidDel="00000000" w:rsidR="00000000" w:rsidRPr="00000000">
        <w:rPr>
          <w:rFonts w:ascii="Cardo" w:cs="Cardo" w:eastAsia="Cardo" w:hAnsi="Cardo"/>
          <w:b w:val="1"/>
          <w:sz w:val="20"/>
          <w:szCs w:val="20"/>
          <w:rtl w:val="0"/>
        </w:rPr>
        <w:t xml:space="preserve">± NAC MCV→ CCRT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Induction chemotherapy prior to CCRT increases toxicity without improving outcomes.</w:t>
      </w:r>
    </w:p>
    <w:p w:rsidR="00000000" w:rsidDel="00000000" w:rsidP="00000000" w:rsidRDefault="00000000" w:rsidRPr="00000000" w14:paraId="00000D9F">
      <w:pPr>
        <w:spacing w:line="240" w:lineRule="auto"/>
        <w:ind w:firstLine="720"/>
        <w:rPr/>
      </w:pPr>
      <w:r w:rsidDel="00000000" w:rsidR="00000000" w:rsidRPr="00000000">
        <w:rPr>
          <w:rtl w:val="0"/>
        </w:rPr>
        <w:t xml:space="preserve">MGH/Shipley regimen for CCRT in bladder preservation [</w:t>
      </w:r>
      <w:hyperlink r:id="rId790">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 pts. T2-T4aNx. Quite a few pts &gt;70. Closed early due to neutropenia.</w:t>
      </w:r>
    </w:p>
    <w:p w:rsidR="00000000" w:rsidDel="00000000" w:rsidP="00000000" w:rsidRDefault="00000000" w:rsidRPr="00000000" w14:paraId="00000DA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q3w x2c + RT (39.6/22).</w:t>
      </w:r>
    </w:p>
    <w:p w:rsidR="00000000" w:rsidDel="00000000" w:rsidP="00000000" w:rsidRDefault="00000000" w:rsidRPr="00000000" w14:paraId="00000DA2">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to the entire</w:t>
      </w:r>
      <w:r w:rsidDel="00000000" w:rsidR="00000000" w:rsidRPr="00000000">
        <w:rPr>
          <w:rFonts w:ascii="Times New Roman" w:cs="Times New Roman" w:eastAsia="Times New Roman" w:hAnsi="Times New Roman"/>
          <w:sz w:val="20"/>
          <w:szCs w:val="20"/>
          <w:rtl w:val="0"/>
        </w:rPr>
        <w:t xml:space="preserve"> bladder, prostate/vagina, and small pelvis (Ob, IE, EE) to </w:t>
      </w:r>
      <w:r w:rsidDel="00000000" w:rsidR="00000000" w:rsidRPr="00000000">
        <w:rPr>
          <w:rFonts w:ascii="Times New Roman" w:cs="Times New Roman" w:eastAsia="Times New Roman" w:hAnsi="Times New Roman"/>
          <w:b w:val="1"/>
          <w:sz w:val="20"/>
          <w:szCs w:val="20"/>
          <w:rtl w:val="0"/>
        </w:rPr>
        <w:t xml:space="preserve">39.6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A3">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Planned 4 week break for urologic restaging.</w:t>
      </w:r>
    </w:p>
    <w:p w:rsidR="00000000" w:rsidDel="00000000" w:rsidP="00000000" w:rsidRDefault="00000000" w:rsidRPr="00000000" w14:paraId="00000DA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CR→ </w:t>
      </w:r>
      <w:r w:rsidDel="00000000" w:rsidR="00000000" w:rsidRPr="00000000">
        <w:rPr>
          <w:rFonts w:ascii="Times New Roman" w:cs="Times New Roman" w:eastAsia="Times New Roman" w:hAnsi="Times New Roman"/>
          <w:b w:val="1"/>
          <w:sz w:val="20"/>
          <w:szCs w:val="20"/>
          <w:rtl w:val="0"/>
        </w:rPr>
        <w:t xml:space="preserve">5.4 Gy</w:t>
      </w:r>
      <w:r w:rsidDel="00000000" w:rsidR="00000000" w:rsidRPr="00000000">
        <w:rPr>
          <w:rFonts w:ascii="Cardo" w:cs="Cardo" w:eastAsia="Cardo" w:hAnsi="Cardo"/>
          <w:sz w:val="20"/>
          <w:szCs w:val="20"/>
          <w:rtl w:val="0"/>
        </w:rPr>
        <w:t xml:space="preserve"> small pelvis→ tumor bed boost</w:t>
      </w:r>
      <w:r w:rsidDel="00000000" w:rsidR="00000000" w:rsidRPr="00000000">
        <w:rPr>
          <w:rFonts w:ascii="Times New Roman" w:cs="Times New Roman" w:eastAsia="Times New Roman" w:hAnsi="Times New Roman"/>
          <w:b w:val="1"/>
          <w:sz w:val="20"/>
          <w:szCs w:val="20"/>
          <w:rtl w:val="0"/>
        </w:rPr>
        <w:t xml:space="preserve"> 19.8 Gy</w:t>
      </w:r>
      <w:r w:rsidDel="00000000" w:rsidR="00000000" w:rsidRPr="00000000">
        <w:rPr>
          <w:rFonts w:ascii="Times New Roman" w:cs="Times New Roman" w:eastAsia="Times New Roman" w:hAnsi="Times New Roman"/>
          <w:sz w:val="20"/>
          <w:szCs w:val="20"/>
          <w:rtl w:val="0"/>
        </w:rPr>
        <w:t xml:space="preserve"> (Total </w:t>
      </w:r>
      <w:r w:rsidDel="00000000" w:rsidR="00000000" w:rsidRPr="00000000">
        <w:rPr>
          <w:rFonts w:ascii="Times New Roman" w:cs="Times New Roman" w:eastAsia="Times New Roman" w:hAnsi="Times New Roman"/>
          <w:b w:val="1"/>
          <w:sz w:val="20"/>
          <w:szCs w:val="20"/>
          <w:rtl w:val="0"/>
        </w:rPr>
        <w:t xml:space="preserve">64.8 Gy</w:t>
      </w:r>
      <w:r w:rsidDel="00000000" w:rsidR="00000000" w:rsidRPr="00000000">
        <w:rPr>
          <w:rFonts w:ascii="Times New Roman" w:cs="Times New Roman" w:eastAsia="Times New Roman" w:hAnsi="Times New Roman"/>
          <w:sz w:val="20"/>
          <w:szCs w:val="20"/>
          <w:rtl w:val="0"/>
        </w:rPr>
        <w:t xml:space="preserve">) + CDDP x1. </w:t>
      </w:r>
    </w:p>
    <w:p w:rsidR="00000000" w:rsidDel="00000000" w:rsidP="00000000" w:rsidRDefault="00000000" w:rsidRPr="00000000" w14:paraId="00000DA5">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If PR→ RC. </w:t>
      </w:r>
    </w:p>
    <w:p w:rsidR="00000000" w:rsidDel="00000000" w:rsidP="00000000" w:rsidRDefault="00000000" w:rsidRPr="00000000" w14:paraId="00000DA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incomplete TURBT, 20% hydronephrosis.</w:t>
      </w:r>
    </w:p>
    <w:p w:rsidR="00000000" w:rsidDel="00000000" w:rsidP="00000000" w:rsidRDefault="00000000" w:rsidRPr="00000000" w14:paraId="00000DA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w:t>
      </w:r>
      <w:r w:rsidDel="00000000" w:rsidR="00000000" w:rsidRPr="00000000">
        <w:rPr>
          <w:rFonts w:ascii="Times New Roman" w:cs="Times New Roman" w:eastAsia="Times New Roman" w:hAnsi="Times New Roman"/>
          <w:b w:val="1"/>
          <w:sz w:val="20"/>
          <w:szCs w:val="20"/>
          <w:rtl w:val="0"/>
        </w:rPr>
        <w:t xml:space="preserve">CR ~60%</w:t>
      </w:r>
      <w:r w:rsidDel="00000000" w:rsidR="00000000" w:rsidRPr="00000000">
        <w:rPr>
          <w:rFonts w:ascii="Times New Roman" w:cs="Times New Roman" w:eastAsia="Times New Roman" w:hAnsi="Times New Roman"/>
          <w:sz w:val="20"/>
          <w:szCs w:val="20"/>
          <w:rtl w:val="0"/>
        </w:rPr>
        <w:t xml:space="preserve"> for either arm. </w:t>
      </w:r>
      <w:r w:rsidDel="00000000" w:rsidR="00000000" w:rsidRPr="00000000">
        <w:rPr>
          <w:rFonts w:ascii="Times New Roman" w:cs="Times New Roman" w:eastAsia="Times New Roman" w:hAnsi="Times New Roman"/>
          <w:sz w:val="20"/>
          <w:szCs w:val="20"/>
          <w:rtl w:val="0"/>
        </w:rPr>
        <w:t xml:space="preserve">No benefit of induction MCV.</w:t>
      </w:r>
    </w:p>
    <w:p w:rsidR="00000000" w:rsidDel="00000000" w:rsidP="00000000" w:rsidRDefault="00000000" w:rsidRPr="00000000" w14:paraId="00000DA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Clinical CR for ± hydronephrosis of 64→ 38%.</w:t>
      </w:r>
    </w:p>
    <w:p w:rsidR="00000000" w:rsidDel="00000000" w:rsidP="00000000" w:rsidRDefault="00000000" w:rsidRPr="00000000" w14:paraId="00000DA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 hydronephrosis of ~54→ 33%.</w:t>
      </w:r>
    </w:p>
    <w:p w:rsidR="00000000" w:rsidDel="00000000" w:rsidP="00000000" w:rsidRDefault="00000000" w:rsidRPr="00000000" w14:paraId="00000DA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~50%. 5y DM ~35%. 5y OSB ~38%. Total pelvic failure ~10%. </w:t>
      </w:r>
    </w:p>
    <w:p w:rsidR="00000000" w:rsidDel="00000000" w:rsidP="00000000" w:rsidRDefault="00000000" w:rsidRPr="00000000" w14:paraId="00000DA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20% will lose bladder, ~70% of those who were CR remained in CR at 5y.</w:t>
      </w:r>
      <w:r w:rsidDel="00000000" w:rsidR="00000000" w:rsidRPr="00000000">
        <w:rPr>
          <w:rtl w:val="0"/>
        </w:rPr>
      </w:r>
    </w:p>
    <w:p w:rsidR="00000000" w:rsidDel="00000000" w:rsidP="00000000" w:rsidRDefault="00000000" w:rsidRPr="00000000" w14:paraId="00000DAC">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MGH </w:t>
      </w:r>
      <w:r w:rsidDel="00000000" w:rsidR="00000000" w:rsidRPr="00000000">
        <w:rPr>
          <w:rtl w:val="0"/>
        </w:rPr>
        <w:t xml:space="preserve">[Shipley Urology ‘02]: TURBT</w:t>
      </w:r>
    </w:p>
    <w:p w:rsidR="00000000" w:rsidDel="00000000" w:rsidP="00000000" w:rsidRDefault="00000000" w:rsidRPr="00000000" w14:paraId="00000DAD">
      <w:pPr>
        <w:ind w:firstLine="720"/>
        <w:rPr/>
      </w:pPr>
      <w:r w:rsidDel="00000000" w:rsidR="00000000" w:rsidRPr="00000000">
        <w:rPr>
          <w:rtl w:val="0"/>
        </w:rPr>
        <w:t xml:space="preserve">MGH/Shipley regimen for CCRT in bladder preservation [</w:t>
      </w:r>
      <w:hyperlink r:id="rId791">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DAE">
      <w:pPr>
        <w:ind w:firstLine="720"/>
        <w:rPr/>
      </w:pPr>
      <w:r w:rsidDel="00000000" w:rsidR="00000000" w:rsidRPr="00000000">
        <w:rPr>
          <w:rtl w:val="0"/>
        </w:rPr>
        <w:t xml:space="preserve">10y OS and DSS are similar to RC.</w:t>
      </w:r>
    </w:p>
    <w:p w:rsidR="00000000" w:rsidDel="00000000" w:rsidP="00000000" w:rsidRDefault="00000000" w:rsidRPr="00000000" w14:paraId="00000DAF">
      <w:pPr>
        <w:numPr>
          <w:ilvl w:val="1"/>
          <w:numId w:val="32"/>
        </w:numPr>
        <w:spacing w:line="240" w:lineRule="auto"/>
        <w:ind w:left="1440" w:hanging="360"/>
        <w:rPr>
          <w:u w:val="none"/>
        </w:rPr>
      </w:pPr>
      <w:r w:rsidDel="00000000" w:rsidR="00000000" w:rsidRPr="00000000">
        <w:rPr>
          <w:rtl w:val="0"/>
        </w:rPr>
        <w:t xml:space="preserve">190 pts. cT2-T4a bladder cancer. Pooled analysis of 5 prospective protocols.  MFU 7y.</w:t>
      </w:r>
    </w:p>
    <w:p w:rsidR="00000000" w:rsidDel="00000000" w:rsidP="00000000" w:rsidRDefault="00000000" w:rsidRPr="00000000" w14:paraId="00000DB0">
      <w:pPr>
        <w:numPr>
          <w:ilvl w:val="1"/>
          <w:numId w:val="32"/>
        </w:numPr>
        <w:spacing w:line="240" w:lineRule="auto"/>
        <w:ind w:left="1440" w:hanging="360"/>
        <w:rPr>
          <w:u w:val="none"/>
        </w:rPr>
      </w:pPr>
      <w:r w:rsidDel="00000000" w:rsidR="00000000" w:rsidRPr="00000000">
        <w:rPr>
          <w:rtl w:val="0"/>
        </w:rPr>
        <w:t xml:space="preserve">Re-evaluation by cystoscopy and urine cytology after 40 Gy, with initial tumor response guiding subsequent therapy.</w:t>
      </w:r>
    </w:p>
    <w:p w:rsidR="00000000" w:rsidDel="00000000" w:rsidP="00000000" w:rsidRDefault="00000000" w:rsidRPr="00000000" w14:paraId="00000DB1">
      <w:pPr>
        <w:numPr>
          <w:ilvl w:val="1"/>
          <w:numId w:val="32"/>
        </w:numPr>
        <w:spacing w:line="240" w:lineRule="auto"/>
        <w:ind w:left="1440" w:hanging="360"/>
        <w:rPr>
          <w:u w:val="none"/>
        </w:rPr>
      </w:pPr>
      <w:r w:rsidDel="00000000" w:rsidR="00000000" w:rsidRPr="00000000">
        <w:rPr>
          <w:rtl w:val="0"/>
        </w:rPr>
        <w:t xml:space="preserve">121 patients had CR. Those medically unfit for cystectomy received boost RT to 64-65 Gy.</w:t>
      </w:r>
    </w:p>
    <w:p w:rsidR="00000000" w:rsidDel="00000000" w:rsidP="00000000" w:rsidRDefault="00000000" w:rsidRPr="00000000" w14:paraId="00000DB2">
      <w:pPr>
        <w:numPr>
          <w:ilvl w:val="1"/>
          <w:numId w:val="32"/>
        </w:numPr>
        <w:spacing w:line="240" w:lineRule="auto"/>
        <w:ind w:left="1440" w:hanging="360"/>
        <w:rPr>
          <w:u w:val="none"/>
        </w:rPr>
      </w:pPr>
      <w:r w:rsidDel="00000000" w:rsidR="00000000" w:rsidRPr="00000000">
        <w:rPr>
          <w:rtl w:val="0"/>
        </w:rPr>
        <w:t xml:space="preserve">A total of 66 patients (35%) underwent radical cystectomy, 41 for &lt; CR and 25 for recurrent disease.</w:t>
      </w:r>
    </w:p>
    <w:p w:rsidR="00000000" w:rsidDel="00000000" w:rsidP="00000000" w:rsidRDefault="00000000" w:rsidRPr="00000000" w14:paraId="00000DB3">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OS at 5 / 10y of 54→ 36%. </w:t>
      </w:r>
    </w:p>
    <w:p w:rsidR="00000000" w:rsidDel="00000000" w:rsidP="00000000" w:rsidRDefault="00000000" w:rsidRPr="00000000" w14:paraId="00000DB4">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Stage T2 OS at 5 / 10y of 62→ 41%.</w:t>
      </w:r>
    </w:p>
    <w:p w:rsidR="00000000" w:rsidDel="00000000" w:rsidP="00000000" w:rsidRDefault="00000000" w:rsidRPr="00000000" w14:paraId="00000DB5">
      <w:pPr>
        <w:numPr>
          <w:ilvl w:val="2"/>
          <w:numId w:val="32"/>
        </w:numPr>
        <w:ind w:left="2160" w:hanging="360"/>
      </w:pPr>
      <w:r w:rsidDel="00000000" w:rsidR="00000000" w:rsidRPr="00000000">
        <w:rPr>
          <w:rFonts w:ascii="Cardo" w:cs="Cardo" w:eastAsia="Cardo" w:hAnsi="Cardo"/>
          <w:rtl w:val="0"/>
        </w:rPr>
        <w:t xml:space="preserve">Stage T3-4a OS at 5 / 10y of 47→ 31%.</w:t>
      </w:r>
    </w:p>
    <w:p w:rsidR="00000000" w:rsidDel="00000000" w:rsidP="00000000" w:rsidRDefault="00000000" w:rsidRPr="00000000" w14:paraId="00000DB6">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DSS at 5 / 10y of 63→ 59%. </w:t>
      </w:r>
    </w:p>
    <w:p w:rsidR="00000000" w:rsidDel="00000000" w:rsidP="00000000" w:rsidRDefault="00000000" w:rsidRPr="00000000" w14:paraId="00000DB7">
      <w:pPr>
        <w:numPr>
          <w:ilvl w:val="2"/>
          <w:numId w:val="32"/>
        </w:numPr>
        <w:ind w:left="2160" w:hanging="360"/>
      </w:pPr>
      <w:r w:rsidDel="00000000" w:rsidR="00000000" w:rsidRPr="00000000">
        <w:rPr>
          <w:rFonts w:ascii="Cardo" w:cs="Cardo" w:eastAsia="Cardo" w:hAnsi="Cardo"/>
          <w:rtl w:val="0"/>
        </w:rPr>
        <w:t xml:space="preserve">Stage T2 DSS at 5 / 10y of 74→ 66%.</w:t>
      </w:r>
    </w:p>
    <w:p w:rsidR="00000000" w:rsidDel="00000000" w:rsidP="00000000" w:rsidRDefault="00000000" w:rsidRPr="00000000" w14:paraId="00000DB8">
      <w:pPr>
        <w:numPr>
          <w:ilvl w:val="2"/>
          <w:numId w:val="32"/>
        </w:numPr>
        <w:ind w:left="2160" w:hanging="360"/>
      </w:pPr>
      <w:r w:rsidDel="00000000" w:rsidR="00000000" w:rsidRPr="00000000">
        <w:rPr>
          <w:rFonts w:ascii="Cardo" w:cs="Cardo" w:eastAsia="Cardo" w:hAnsi="Cardo"/>
          <w:rtl w:val="0"/>
        </w:rPr>
        <w:t xml:space="preserve">Stage T3-4a DSS at 5 / 10y of 57→ 50%.</w:t>
      </w:r>
    </w:p>
    <w:p w:rsidR="00000000" w:rsidDel="00000000" w:rsidP="00000000" w:rsidRDefault="00000000" w:rsidRPr="00000000" w14:paraId="00000DB9">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Intact bladder DSS at 5 / 10y of 46→ 45%. </w:t>
      </w:r>
    </w:p>
    <w:p w:rsidR="00000000" w:rsidDel="00000000" w:rsidP="00000000" w:rsidRDefault="00000000" w:rsidRPr="00000000" w14:paraId="00000DBA">
      <w:pPr>
        <w:numPr>
          <w:ilvl w:val="2"/>
          <w:numId w:val="32"/>
        </w:numPr>
        <w:ind w:left="2160" w:hanging="360"/>
      </w:pPr>
      <w:r w:rsidDel="00000000" w:rsidR="00000000" w:rsidRPr="00000000">
        <w:rPr>
          <w:rFonts w:ascii="Cardo" w:cs="Cardo" w:eastAsia="Cardo" w:hAnsi="Cardo"/>
          <w:rtl w:val="0"/>
        </w:rPr>
        <w:t xml:space="preserve">Stage T2 intact bladder DSS at 5 / 10y of 57→ 50%</w:t>
      </w:r>
    </w:p>
    <w:p w:rsidR="00000000" w:rsidDel="00000000" w:rsidP="00000000" w:rsidRDefault="00000000" w:rsidRPr="00000000" w14:paraId="00000DBB">
      <w:pPr>
        <w:numPr>
          <w:ilvl w:val="2"/>
          <w:numId w:val="32"/>
        </w:numPr>
        <w:ind w:left="2160" w:hanging="360"/>
      </w:pPr>
      <w:r w:rsidDel="00000000" w:rsidR="00000000" w:rsidRPr="00000000">
        <w:rPr>
          <w:rFonts w:ascii="Cardo" w:cs="Cardo" w:eastAsia="Cardo" w:hAnsi="Cardo"/>
          <w:rtl w:val="0"/>
        </w:rPr>
        <w:t xml:space="preserve">Stage T3-4a intact bladder DSS at 5 / 10y of 35→ 34%.</w:t>
      </w:r>
    </w:p>
    <w:p w:rsidR="00000000" w:rsidDel="00000000" w:rsidP="00000000" w:rsidRDefault="00000000" w:rsidRPr="00000000" w14:paraId="00000DBC">
      <w:pPr>
        <w:numPr>
          <w:ilvl w:val="1"/>
          <w:numId w:val="32"/>
        </w:numPr>
        <w:spacing w:line="240" w:lineRule="auto"/>
        <w:ind w:left="1440" w:hanging="360"/>
        <w:rPr>
          <w:u w:val="none"/>
        </w:rPr>
      </w:pPr>
      <w:r w:rsidDel="00000000" w:rsidR="00000000" w:rsidRPr="00000000">
        <w:rPr>
          <w:rtl w:val="0"/>
        </w:rPr>
        <w:t xml:space="preserve">Pelvic failure rate 8%. No patient required cystectomy because of bladder morbidity.</w:t>
      </w:r>
    </w:p>
    <w:p w:rsidR="00000000" w:rsidDel="00000000" w:rsidP="00000000" w:rsidRDefault="00000000" w:rsidRPr="00000000" w14:paraId="00000DBD">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0233</w:t>
      </w:r>
      <w:r w:rsidDel="00000000" w:rsidR="00000000" w:rsidRPr="00000000">
        <w:rPr>
          <w:rFonts w:ascii="Times New Roman" w:cs="Times New Roman" w:eastAsia="Times New Roman" w:hAnsi="Times New Roman"/>
          <w:sz w:val="20"/>
          <w:szCs w:val="20"/>
          <w:rtl w:val="0"/>
        </w:rPr>
        <w:t xml:space="preserve"> [</w:t>
      </w:r>
      <w:hyperlink r:id="rId792">
        <w:r w:rsidDel="00000000" w:rsidR="00000000" w:rsidRPr="00000000">
          <w:rPr>
            <w:rFonts w:ascii="Times New Roman" w:cs="Times New Roman" w:eastAsia="Times New Roman" w:hAnsi="Times New Roman"/>
            <w:sz w:val="20"/>
            <w:szCs w:val="20"/>
            <w:rtl w:val="0"/>
          </w:rPr>
          <w:t xml:space="preserve">Mitin Lanc Onc '13</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BID CCRT CDDP/Paclitaxel vs. CDDP/5-FU</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Excellent response (~70% CR) with either chemo. Completion of adjuvant chemo is difficult.</w:t>
      </w:r>
      <w:r w:rsidDel="00000000" w:rsidR="00000000" w:rsidRPr="00000000">
        <w:rPr>
          <w:rtl w:val="0"/>
        </w:rPr>
      </w:r>
    </w:p>
    <w:p w:rsidR="00000000" w:rsidDel="00000000" w:rsidP="00000000" w:rsidRDefault="00000000" w:rsidRPr="00000000" w14:paraId="00000DB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 pts. T2-T4a. 1 cm LN needed LAD or needle bx, excluded if positive.</w:t>
      </w:r>
    </w:p>
    <w:p w:rsidR="00000000" w:rsidDel="00000000" w:rsidP="00000000" w:rsidRDefault="00000000" w:rsidRPr="00000000" w14:paraId="00000DB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w:t>
      </w:r>
      <w:r w:rsidDel="00000000" w:rsidR="00000000" w:rsidRPr="00000000">
        <w:rPr>
          <w:rFonts w:ascii="Times New Roman" w:cs="Times New Roman" w:eastAsia="Times New Roman" w:hAnsi="Times New Roman"/>
          <w:sz w:val="20"/>
          <w:szCs w:val="20"/>
          <w:rtl w:val="0"/>
        </w:rPr>
        <w:t xml:space="preserve">AHFRT</w:t>
      </w:r>
      <w:r w:rsidDel="00000000" w:rsidR="00000000" w:rsidRPr="00000000">
        <w:rPr>
          <w:rFonts w:ascii="Times New Roman" w:cs="Times New Roman" w:eastAsia="Times New Roman" w:hAnsi="Times New Roman"/>
          <w:sz w:val="20"/>
          <w:szCs w:val="20"/>
          <w:rtl w:val="0"/>
        </w:rPr>
        <w:t xml:space="preserve">: 1.6 Gy WPRT qam for all 13d; 1.5 Gy qpm WBRT first 5d, cone-down last 8d. </w:t>
      </w:r>
    </w:p>
    <w:p w:rsidR="00000000" w:rsidDel="00000000" w:rsidP="00000000" w:rsidRDefault="00000000" w:rsidRPr="00000000" w14:paraId="00000DC0">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 Gy WPRT, 28.3 Gy whole bladder, </w:t>
      </w:r>
      <w:r w:rsidDel="00000000" w:rsidR="00000000" w:rsidRPr="00000000">
        <w:rPr>
          <w:rFonts w:ascii="Times New Roman" w:cs="Times New Roman" w:eastAsia="Times New Roman" w:hAnsi="Times New Roman"/>
          <w:b w:val="1"/>
          <w:sz w:val="20"/>
          <w:szCs w:val="20"/>
          <w:rtl w:val="0"/>
        </w:rPr>
        <w:t xml:space="preserve">40.3 Gy</w:t>
      </w:r>
      <w:r w:rsidDel="00000000" w:rsidR="00000000" w:rsidRPr="00000000">
        <w:rPr>
          <w:rFonts w:ascii="Times New Roman" w:cs="Times New Roman" w:eastAsia="Times New Roman" w:hAnsi="Times New Roman"/>
          <w:sz w:val="20"/>
          <w:szCs w:val="20"/>
          <w:rtl w:val="0"/>
        </w:rPr>
        <w:t xml:space="preserve"> tumor.</w:t>
      </w:r>
    </w:p>
    <w:p w:rsidR="00000000" w:rsidDel="00000000" w:rsidP="00000000" w:rsidRDefault="00000000" w:rsidRPr="00000000" w14:paraId="00000DC1">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evaluated by restaging TURBT after 4w break. </w:t>
      </w:r>
    </w:p>
    <w:p w:rsidR="00000000" w:rsidDel="00000000" w:rsidP="00000000" w:rsidRDefault="00000000" w:rsidRPr="00000000" w14:paraId="00000DC2">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15 d1-3, 8-10, 15-17. Paclitaxel 50 d1,8,15; 5-FU 400 d1-3, 8-10, 15-17.</w:t>
      </w:r>
    </w:p>
    <w:p w:rsidR="00000000" w:rsidDel="00000000" w:rsidP="00000000" w:rsidRDefault="00000000" w:rsidRPr="00000000" w14:paraId="00000DC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CCRT if near CR or CR: 1.5 Gy BID WPRT x8d.  </w:t>
      </w:r>
    </w:p>
    <w:p w:rsidR="00000000" w:rsidDel="00000000" w:rsidP="00000000" w:rsidRDefault="00000000" w:rsidRPr="00000000" w14:paraId="00000DC4">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44.8 Gy WPRT and </w:t>
      </w:r>
      <w:r w:rsidDel="00000000" w:rsidR="00000000" w:rsidRPr="00000000">
        <w:rPr>
          <w:rFonts w:ascii="Times New Roman" w:cs="Times New Roman" w:eastAsia="Times New Roman" w:hAnsi="Times New Roman"/>
          <w:b w:val="1"/>
          <w:sz w:val="20"/>
          <w:szCs w:val="20"/>
          <w:rtl w:val="0"/>
        </w:rPr>
        <w:t xml:space="preserve">64.3 Gy</w:t>
      </w:r>
      <w:r w:rsidDel="00000000" w:rsidR="00000000" w:rsidRPr="00000000">
        <w:rPr>
          <w:rFonts w:ascii="Times New Roman" w:cs="Times New Roman" w:eastAsia="Times New Roman" w:hAnsi="Times New Roman"/>
          <w:sz w:val="20"/>
          <w:szCs w:val="20"/>
          <w:rtl w:val="0"/>
        </w:rPr>
        <w:t xml:space="preserve"> to bladder tumor.</w:t>
      </w:r>
    </w:p>
    <w:p w:rsidR="00000000" w:rsidDel="00000000" w:rsidP="00000000" w:rsidRDefault="00000000" w:rsidRPr="00000000" w14:paraId="00000DC5">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15 d1-2, 8-9. Paclitaxel 50 d1, 8; 5-FU 400 d1-3, 8-10.</w:t>
      </w:r>
    </w:p>
    <w:p w:rsidR="00000000" w:rsidDel="00000000" w:rsidP="00000000" w:rsidRDefault="00000000" w:rsidRPr="00000000" w14:paraId="00000DC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Adjuvant chemo</w:t>
      </w:r>
      <w:r w:rsidDel="00000000" w:rsidR="00000000" w:rsidRPr="00000000">
        <w:rPr>
          <w:rFonts w:ascii="Times New Roman" w:cs="Times New Roman" w:eastAsia="Times New Roman" w:hAnsi="Times New Roman"/>
          <w:sz w:val="20"/>
          <w:szCs w:val="20"/>
          <w:rtl w:val="0"/>
        </w:rPr>
        <w:t xml:space="preserve">: Gemcitabine 1g, Paclitaxel 50, CDDP 35 d1,8 q3w x4c.</w:t>
      </w:r>
    </w:p>
    <w:p w:rsidR="00000000" w:rsidDel="00000000" w:rsidP="00000000" w:rsidRDefault="00000000" w:rsidRPr="00000000" w14:paraId="00000DC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 completed induction. ~84% completed definitive CCRT. </w:t>
      </w:r>
      <w:r w:rsidDel="00000000" w:rsidR="00000000" w:rsidRPr="00000000">
        <w:rPr>
          <w:rFonts w:ascii="Cardo" w:cs="Cardo" w:eastAsia="Cardo" w:hAnsi="Cardo"/>
          <w:i w:val="1"/>
          <w:sz w:val="20"/>
          <w:szCs w:val="20"/>
          <w:rtl w:val="0"/>
        </w:rPr>
        <w:t xml:space="preserve">Only 7% had less than near CR→ RC.</w:t>
      </w:r>
    </w:p>
    <w:p w:rsidR="00000000" w:rsidDel="00000000" w:rsidP="00000000" w:rsidRDefault="00000000" w:rsidRPr="00000000" w14:paraId="00000DC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CCRT 11→ 6%, unrelated to CCRT 24→ 34%.</w:t>
      </w:r>
    </w:p>
    <w:p w:rsidR="00000000" w:rsidDel="00000000" w:rsidP="00000000" w:rsidRDefault="00000000" w:rsidRPr="00000000" w14:paraId="00000DC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induction CCRT 35→ 19%.</w:t>
      </w:r>
    </w:p>
    <w:p w:rsidR="00000000" w:rsidDel="00000000" w:rsidP="00000000" w:rsidRDefault="00000000" w:rsidRPr="00000000" w14:paraId="00000DC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definitive CCRT 24→ 26%.</w:t>
      </w:r>
    </w:p>
    <w:p w:rsidR="00000000" w:rsidDel="00000000" w:rsidP="00000000" w:rsidRDefault="00000000" w:rsidRPr="00000000" w14:paraId="00000DC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adjuvant chemo 85→ 76%.</w:t>
      </w:r>
    </w:p>
    <w:p w:rsidR="00000000" w:rsidDel="00000000" w:rsidP="00000000" w:rsidRDefault="00000000" w:rsidRPr="00000000" w14:paraId="00000DC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Completed entire protocol including adjuvant chemo 67→ 53%</w:t>
      </w:r>
    </w:p>
    <w:bookmarkStart w:colFirst="0" w:colLast="0" w:name="aid7it94znye" w:id="267"/>
    <w:bookmarkEnd w:id="267"/>
    <w:p w:rsidR="00000000" w:rsidDel="00000000" w:rsidP="00000000" w:rsidRDefault="00000000" w:rsidRPr="00000000" w14:paraId="00000DCD">
      <w:pPr>
        <w:numPr>
          <w:ilvl w:val="0"/>
          <w:numId w:val="32"/>
        </w:numPr>
      </w:pPr>
      <w:r w:rsidDel="00000000" w:rsidR="00000000" w:rsidRPr="00000000">
        <w:rPr>
          <w:b w:val="1"/>
          <w:rtl w:val="0"/>
        </w:rPr>
        <w:t xml:space="preserve">RTOG 0712 </w:t>
      </w:r>
      <w:r w:rsidDel="00000000" w:rsidR="00000000" w:rsidRPr="00000000">
        <w:rPr>
          <w:rtl w:val="0"/>
        </w:rPr>
        <w:t xml:space="preserve">[</w:t>
      </w:r>
      <w:hyperlink r:id="rId793">
        <w:r w:rsidDel="00000000" w:rsidR="00000000" w:rsidRPr="00000000">
          <w:rPr>
            <w:rtl w:val="0"/>
          </w:rPr>
          <w:t xml:space="preserve">Protocol</w:t>
        </w:r>
      </w:hyperlink>
      <w:r w:rsidDel="00000000" w:rsidR="00000000" w:rsidRPr="00000000">
        <w:rPr>
          <w:rtl w:val="0"/>
        </w:rPr>
        <w:t xml:space="preserve">, </w:t>
      </w:r>
      <w:hyperlink r:id="rId794">
        <w:r w:rsidDel="00000000" w:rsidR="00000000" w:rsidRPr="00000000">
          <w:rPr>
            <w:rtl w:val="0"/>
          </w:rPr>
          <w:t xml:space="preserve">Coen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Max TURBT→ BID RT/CDDP/5-FU vs. Qday RT/Gem</w:t>
      </w:r>
      <w:r w:rsidDel="00000000" w:rsidR="00000000" w:rsidRPr="00000000">
        <w:rPr>
          <w:rtl w:val="0"/>
        </w:rPr>
        <w:t xml:space="preserve">.</w:t>
      </w:r>
    </w:p>
    <w:p w:rsidR="00000000" w:rsidDel="00000000" w:rsidP="00000000" w:rsidRDefault="00000000" w:rsidRPr="00000000" w14:paraId="00000DCE">
      <w:pPr>
        <w:ind w:firstLine="720"/>
        <w:rPr/>
      </w:pPr>
      <w:r w:rsidDel="00000000" w:rsidR="00000000" w:rsidRPr="00000000">
        <w:rPr>
          <w:rtl w:val="0"/>
        </w:rPr>
        <w:t xml:space="preserve">Excellent response (~80% CR) with either chemo. Qday RT has fewer toxicities. Only half completed adjuvant chemo.</w:t>
      </w:r>
    </w:p>
    <w:p w:rsidR="00000000" w:rsidDel="00000000" w:rsidP="00000000" w:rsidRDefault="00000000" w:rsidRPr="00000000" w14:paraId="00000DCF">
      <w:pPr>
        <w:ind w:firstLine="720"/>
        <w:rPr/>
      </w:pPr>
      <w:r w:rsidDel="00000000" w:rsidR="00000000" w:rsidRPr="00000000">
        <w:rPr>
          <w:rtl w:val="0"/>
        </w:rPr>
        <w:t xml:space="preserve">See [</w:t>
      </w:r>
      <w:hyperlink w:anchor="wtljsk9dnxf4">
        <w:r w:rsidDel="00000000" w:rsidR="00000000" w:rsidRPr="00000000">
          <w:rPr>
            <w:rtl w:val="0"/>
          </w:rPr>
          <w:t xml:space="preserve">BC2001</w:t>
        </w:r>
      </w:hyperlink>
      <w:r w:rsidDel="00000000" w:rsidR="00000000" w:rsidRPr="00000000">
        <w:rPr>
          <w:rtl w:val="0"/>
        </w:rPr>
        <w:t xml:space="preserve">] for streamlined approach: no mid-treatment assessment for CR and no cone-down.</w:t>
      </w:r>
    </w:p>
    <w:p w:rsidR="00000000" w:rsidDel="00000000" w:rsidP="00000000" w:rsidRDefault="00000000" w:rsidRPr="00000000" w14:paraId="00000DD0">
      <w:pPr>
        <w:numPr>
          <w:ilvl w:val="1"/>
          <w:numId w:val="32"/>
        </w:numPr>
        <w:ind w:left="1440" w:hanging="360"/>
      </w:pPr>
      <w:r w:rsidDel="00000000" w:rsidR="00000000" w:rsidRPr="00000000">
        <w:rPr>
          <w:rtl w:val="0"/>
        </w:rPr>
        <w:t xml:space="preserve">66 pts. cT2-4a MIBC, Nx or N0. 2008-2014. MFU 5y.</w:t>
      </w:r>
    </w:p>
    <w:p w:rsidR="00000000" w:rsidDel="00000000" w:rsidP="00000000" w:rsidRDefault="00000000" w:rsidRPr="00000000" w14:paraId="00000DD1">
      <w:pPr>
        <w:numPr>
          <w:ilvl w:val="2"/>
          <w:numId w:val="32"/>
        </w:numPr>
        <w:ind w:left="2160" w:hanging="360"/>
        <w:rPr>
          <w:u w:val="none"/>
        </w:rPr>
      </w:pPr>
      <w:r w:rsidDel="00000000" w:rsidR="00000000" w:rsidRPr="00000000">
        <w:rPr>
          <w:rtl w:val="0"/>
        </w:rPr>
        <w:t xml:space="preserve">Induction CCRT to 40 Gy. CR proceeded to 64 Gy, while &lt; CR underwent cystectomy.</w:t>
      </w:r>
    </w:p>
    <w:p w:rsidR="00000000" w:rsidDel="00000000" w:rsidP="00000000" w:rsidRDefault="00000000" w:rsidRPr="00000000" w14:paraId="00000DD2">
      <w:pPr>
        <w:numPr>
          <w:ilvl w:val="2"/>
          <w:numId w:val="32"/>
        </w:numPr>
        <w:ind w:left="2160" w:hanging="360"/>
        <w:rPr>
          <w:u w:val="none"/>
        </w:rPr>
      </w:pPr>
      <w:r w:rsidDel="00000000" w:rsidR="00000000" w:rsidRPr="00000000">
        <w:rPr>
          <w:rtl w:val="0"/>
        </w:rPr>
        <w:t xml:space="preserve">BID RT: Just ask [</w:t>
      </w:r>
      <w:hyperlink r:id="rId795">
        <w:r w:rsidDel="00000000" w:rsidR="00000000" w:rsidRPr="00000000">
          <w:rPr>
            <w:rtl w:val="0"/>
          </w:rPr>
          <w:t xml:space="preserve">Shaun T</w:t>
        </w:r>
      </w:hyperlink>
      <w:r w:rsidDel="00000000" w:rsidR="00000000" w:rsidRPr="00000000">
        <w:rPr>
          <w:rtl w:val="0"/>
        </w:rPr>
        <w:t xml:space="preserve">] how to do it. Or check out the protocol.</w:t>
      </w:r>
    </w:p>
    <w:p w:rsidR="00000000" w:rsidDel="00000000" w:rsidP="00000000" w:rsidRDefault="00000000" w:rsidRPr="00000000" w14:paraId="00000DD3">
      <w:pPr>
        <w:numPr>
          <w:ilvl w:val="2"/>
          <w:numId w:val="32"/>
        </w:numPr>
        <w:ind w:left="2160" w:hanging="360"/>
        <w:rPr>
          <w:u w:val="none"/>
        </w:rPr>
      </w:pPr>
      <w:r w:rsidDel="00000000" w:rsidR="00000000" w:rsidRPr="00000000">
        <w:rPr>
          <w:rtl w:val="0"/>
        </w:rPr>
        <w:t xml:space="preserve">Qday RT: 20/10 WPRT, 28/14 bladder, 40/20 bladder tumor. If CR, then 44/22 WPRT, 52/26 bladder, 64/32 bladder tumor.</w:t>
      </w:r>
    </w:p>
    <w:p w:rsidR="00000000" w:rsidDel="00000000" w:rsidP="00000000" w:rsidRDefault="00000000" w:rsidRPr="00000000" w14:paraId="00000DD4">
      <w:pPr>
        <w:numPr>
          <w:ilvl w:val="2"/>
          <w:numId w:val="32"/>
        </w:numPr>
        <w:ind w:left="2160" w:hanging="360"/>
      </w:pPr>
      <w:r w:rsidDel="00000000" w:rsidR="00000000" w:rsidRPr="00000000">
        <w:rPr>
          <w:rtl w:val="0"/>
        </w:rPr>
        <w:t xml:space="preserve">Adjuvant chemotherapy: Gemcitabine 1g d1,8 and CDDP 70 d8 or paclitaxel 150 d8 q3w x4c.</w:t>
      </w:r>
    </w:p>
    <w:p w:rsidR="00000000" w:rsidDel="00000000" w:rsidP="00000000" w:rsidRDefault="00000000" w:rsidRPr="00000000" w14:paraId="00000DD5">
      <w:pPr>
        <w:numPr>
          <w:ilvl w:val="1"/>
          <w:numId w:val="32"/>
        </w:numPr>
        <w:ind w:left="1440" w:hanging="360"/>
        <w:rPr>
          <w:u w:val="none"/>
        </w:rPr>
      </w:pPr>
      <w:r w:rsidDel="00000000" w:rsidR="00000000" w:rsidRPr="00000000">
        <w:rPr>
          <w:rFonts w:ascii="Cardo" w:cs="Cardo" w:eastAsia="Cardo" w:hAnsi="Cardo"/>
          <w:rtl w:val="0"/>
        </w:rPr>
        <w:t xml:space="preserve">3y DMFS 78→ 84%.</w:t>
      </w:r>
    </w:p>
    <w:p w:rsidR="00000000" w:rsidDel="00000000" w:rsidP="00000000" w:rsidRDefault="00000000" w:rsidRPr="00000000" w14:paraId="00000DD6">
      <w:pPr>
        <w:numPr>
          <w:ilvl w:val="1"/>
          <w:numId w:val="32"/>
        </w:numPr>
        <w:ind w:left="1440" w:hanging="360"/>
        <w:rPr>
          <w:u w:val="none"/>
        </w:rPr>
      </w:pPr>
      <w:r w:rsidDel="00000000" w:rsidR="00000000" w:rsidRPr="00000000">
        <w:rPr>
          <w:rFonts w:ascii="Cardo" w:cs="Cardo" w:eastAsia="Cardo" w:hAnsi="Cardo"/>
          <w:rtl w:val="0"/>
        </w:rPr>
        <w:t xml:space="preserve">3y bladder intact DMFS 67→ 72%.</w:t>
      </w:r>
    </w:p>
    <w:p w:rsidR="00000000" w:rsidDel="00000000" w:rsidP="00000000" w:rsidRDefault="00000000" w:rsidRPr="00000000" w14:paraId="00000DD7">
      <w:pPr>
        <w:numPr>
          <w:ilvl w:val="1"/>
          <w:numId w:val="32"/>
        </w:numPr>
        <w:ind w:left="1440" w:hanging="360"/>
        <w:rPr>
          <w:u w:val="none"/>
        </w:rPr>
      </w:pPr>
      <w:r w:rsidDel="00000000" w:rsidR="00000000" w:rsidRPr="00000000">
        <w:rPr>
          <w:rFonts w:ascii="Cardo" w:cs="Cardo" w:eastAsia="Cardo" w:hAnsi="Cardo"/>
          <w:rtl w:val="0"/>
        </w:rPr>
        <w:t xml:space="preserve">Postinduction CR 88→ 78%.</w:t>
      </w:r>
    </w:p>
    <w:p w:rsidR="00000000" w:rsidDel="00000000" w:rsidP="00000000" w:rsidRDefault="00000000" w:rsidRPr="00000000" w14:paraId="00000DD8">
      <w:pPr>
        <w:numPr>
          <w:ilvl w:val="1"/>
          <w:numId w:val="32"/>
        </w:numPr>
        <w:ind w:left="1440" w:hanging="360"/>
        <w:rPr>
          <w:u w:val="none"/>
        </w:rPr>
      </w:pPr>
      <w:r w:rsidDel="00000000" w:rsidR="00000000" w:rsidRPr="00000000">
        <w:rPr>
          <w:rFonts w:ascii="Cardo" w:cs="Cardo" w:eastAsia="Cardo" w:hAnsi="Cardo"/>
          <w:rtl w:val="0"/>
        </w:rPr>
        <w:t xml:space="preserve">G3-4 toxicity 64→ 55%. </w:t>
      </w:r>
      <w:r w:rsidDel="00000000" w:rsidR="00000000" w:rsidRPr="00000000">
        <w:rPr>
          <w:rtl w:val="0"/>
        </w:rPr>
      </w:r>
    </w:p>
    <w:p w:rsidR="00000000" w:rsidDel="00000000" w:rsidP="00000000" w:rsidRDefault="00000000" w:rsidRPr="00000000" w14:paraId="00000DD9">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SWOG 9312 </w:t>
      </w:r>
      <w:r w:rsidDel="00000000" w:rsidR="00000000" w:rsidRPr="00000000">
        <w:rPr>
          <w:rFonts w:ascii="Times New Roman" w:cs="Times New Roman" w:eastAsia="Times New Roman" w:hAnsi="Times New Roman"/>
          <w:sz w:val="20"/>
          <w:szCs w:val="20"/>
          <w:rtl w:val="0"/>
        </w:rPr>
        <w:t xml:space="preserve">[</w:t>
      </w:r>
      <w:hyperlink r:id="rId796">
        <w:r w:rsidDel="00000000" w:rsidR="00000000" w:rsidRPr="00000000">
          <w:rPr>
            <w:rFonts w:ascii="Times New Roman" w:cs="Times New Roman" w:eastAsia="Times New Roman" w:hAnsi="Times New Roman"/>
            <w:sz w:val="20"/>
            <w:szCs w:val="20"/>
            <w:rtl w:val="0"/>
          </w:rPr>
          <w:t xml:space="preserve">JoU '01]</w:t>
        </w:r>
      </w:hyperlink>
      <w:r w:rsidDel="00000000" w:rsidR="00000000" w:rsidRPr="00000000">
        <w:rPr>
          <w:rFonts w:ascii="Times New Roman" w:cs="Times New Roman" w:eastAsia="Times New Roman" w:hAnsi="Times New Roman"/>
          <w:sz w:val="20"/>
          <w:szCs w:val="20"/>
          <w:rtl w:val="0"/>
        </w:rPr>
        <w:t xml:space="preserve">: Single arm. </w:t>
      </w:r>
      <w:r w:rsidDel="00000000" w:rsidR="00000000" w:rsidRPr="00000000">
        <w:rPr>
          <w:rFonts w:ascii="Cardo" w:cs="Cardo" w:eastAsia="Cardo" w:hAnsi="Cardo"/>
          <w:b w:val="1"/>
          <w:sz w:val="20"/>
          <w:szCs w:val="20"/>
          <w:rtl w:val="0"/>
        </w:rPr>
        <w:t xml:space="preserve">Max TURBT→ CDDP/5-FU + 60 Gy→ Adj CDDP/5-FU</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D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cT2-4. Nx. Medically inoperable, unresectable or refused surgery.</w:t>
      </w:r>
    </w:p>
    <w:p w:rsidR="00000000" w:rsidDel="00000000" w:rsidP="00000000" w:rsidRDefault="00000000" w:rsidRPr="00000000" w14:paraId="00000DD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~32%.</w:t>
      </w:r>
      <w:r w:rsidDel="00000000" w:rsidR="00000000" w:rsidRPr="00000000">
        <w:rPr>
          <w:rtl w:val="0"/>
        </w:rPr>
      </w:r>
    </w:p>
    <w:p w:rsidR="00000000" w:rsidDel="00000000" w:rsidP="00000000" w:rsidRDefault="00000000" w:rsidRPr="00000000" w14:paraId="00000DDC">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Zapatero </w:t>
      </w:r>
      <w:r w:rsidDel="00000000" w:rsidR="00000000" w:rsidRPr="00000000">
        <w:rPr>
          <w:rFonts w:ascii="Times New Roman" w:cs="Times New Roman" w:eastAsia="Times New Roman" w:hAnsi="Times New Roman"/>
          <w:sz w:val="20"/>
          <w:szCs w:val="20"/>
          <w:rtl w:val="0"/>
        </w:rPr>
        <w:t xml:space="preserve">[</w:t>
      </w:r>
      <w:hyperlink r:id="rId797">
        <w:r w:rsidDel="00000000" w:rsidR="00000000" w:rsidRPr="00000000">
          <w:rPr>
            <w:rFonts w:ascii="Times New Roman" w:cs="Times New Roman" w:eastAsia="Times New Roman" w:hAnsi="Times New Roman"/>
            <w:sz w:val="20"/>
            <w:szCs w:val="20"/>
            <w:rtl w:val="0"/>
          </w:rPr>
          <w:t xml:space="preserve">Urology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MCV→ RT vs. concurrent CDDP</w:t>
      </w:r>
      <w:r w:rsidDel="00000000" w:rsidR="00000000" w:rsidRPr="00000000">
        <w:rPr>
          <w:rFonts w:ascii="Times New Roman" w:cs="Times New Roman" w:eastAsia="Times New Roman" w:hAnsi="Times New Roman"/>
          <w:sz w:val="20"/>
          <w:szCs w:val="20"/>
          <w:rtl w:val="0"/>
        </w:rPr>
        <w:t xml:space="preserve">. </w:t>
        <w:br w:type="textWrapping"/>
        <w:t xml:space="preserve">Bladder preservat</w:t>
      </w:r>
      <w:r w:rsidDel="00000000" w:rsidR="00000000" w:rsidRPr="00000000">
        <w:rPr>
          <w:rtl w:val="0"/>
        </w:rPr>
        <w:t xml:space="preserve">ion results in favorable outcomes. Around </w:t>
      </w:r>
      <w:r w:rsidDel="00000000" w:rsidR="00000000" w:rsidRPr="00000000">
        <w:rPr>
          <w:rFonts w:ascii="Times New Roman" w:cs="Times New Roman" w:eastAsia="Times New Roman" w:hAnsi="Times New Roman"/>
          <w:sz w:val="20"/>
          <w:szCs w:val="20"/>
          <w:rtl w:val="0"/>
        </w:rPr>
        <w:t xml:space="preserve">2/3 CR, </w:t>
      </w:r>
      <w:r w:rsidDel="00000000" w:rsidR="00000000" w:rsidRPr="00000000">
        <w:rPr>
          <w:rtl w:val="0"/>
        </w:rPr>
        <w:t xml:space="preserve">around </w:t>
      </w:r>
      <w:r w:rsidDel="00000000" w:rsidR="00000000" w:rsidRPr="00000000">
        <w:rPr>
          <w:rFonts w:ascii="Times New Roman" w:cs="Times New Roman" w:eastAsia="Times New Roman" w:hAnsi="Times New Roman"/>
          <w:sz w:val="20"/>
          <w:szCs w:val="20"/>
          <w:rtl w:val="0"/>
        </w:rPr>
        <w:t xml:space="preserve">2/3 alive at 5y </w:t>
      </w:r>
      <w:r w:rsidDel="00000000" w:rsidR="00000000" w:rsidRPr="00000000">
        <w:rPr>
          <w:rtl w:val="0"/>
        </w:rPr>
        <w:t xml:space="preserve">with a functional</w:t>
      </w:r>
      <w:r w:rsidDel="00000000" w:rsidR="00000000" w:rsidRPr="00000000">
        <w:rPr>
          <w:rFonts w:ascii="Times New Roman" w:cs="Times New Roman" w:eastAsia="Times New Roman" w:hAnsi="Times New Roman"/>
          <w:sz w:val="20"/>
          <w:szCs w:val="20"/>
          <w:rtl w:val="0"/>
        </w:rPr>
        <w:t xml:space="preserve"> bladder.</w:t>
      </w:r>
    </w:p>
    <w:p w:rsidR="00000000" w:rsidDel="00000000" w:rsidP="00000000" w:rsidRDefault="00000000" w:rsidRPr="00000000" w14:paraId="00000DD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pts. T2-T4. Two bladder sparing protocols, </w:t>
      </w:r>
      <w:r w:rsidDel="00000000" w:rsidR="00000000" w:rsidRPr="00000000">
        <w:rPr>
          <w:rtl w:val="0"/>
        </w:rPr>
        <w:t xml:space="preserve">with salvage</w:t>
      </w:r>
      <w:r w:rsidDel="00000000" w:rsidR="00000000" w:rsidRPr="00000000">
        <w:rPr>
          <w:rFonts w:ascii="Times New Roman" w:cs="Times New Roman" w:eastAsia="Times New Roman" w:hAnsi="Times New Roman"/>
          <w:sz w:val="20"/>
          <w:szCs w:val="20"/>
          <w:rtl w:val="0"/>
        </w:rPr>
        <w:t xml:space="preserve"> cystectomy reserved for residual or recurrent dz.</w:t>
      </w:r>
    </w:p>
    <w:p w:rsidR="00000000" w:rsidDel="00000000" w:rsidP="00000000" w:rsidRDefault="00000000" w:rsidRPr="00000000" w14:paraId="00000DD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Protocol no 1 (1990-1999): n=41. MCV x3c→ 60 Gy for those in CR. </w:t>
      </w:r>
      <w:r w:rsidDel="00000000" w:rsidR="00000000" w:rsidRPr="00000000">
        <w:rPr>
          <w:rFonts w:ascii="Times New Roman" w:cs="Times New Roman" w:eastAsia="Times New Roman" w:hAnsi="Times New Roman"/>
          <w:i w:val="1"/>
          <w:sz w:val="20"/>
          <w:szCs w:val="20"/>
          <w:rtl w:val="0"/>
        </w:rPr>
        <w:t xml:space="preserve">NAC era.</w:t>
      </w:r>
    </w:p>
    <w:p w:rsidR="00000000" w:rsidDel="00000000" w:rsidP="00000000" w:rsidRDefault="00000000" w:rsidRPr="00000000" w14:paraId="00000DD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Protocol no 2 (2000-2007): n=39. CCRT 64.8 Gy w weekly CDDP. </w:t>
      </w:r>
      <w:r w:rsidDel="00000000" w:rsidR="00000000" w:rsidRPr="00000000">
        <w:rPr>
          <w:rFonts w:ascii="Times New Roman" w:cs="Times New Roman" w:eastAsia="Times New Roman" w:hAnsi="Times New Roman"/>
          <w:i w:val="1"/>
          <w:sz w:val="20"/>
          <w:szCs w:val="20"/>
          <w:rtl w:val="0"/>
        </w:rPr>
        <w:t xml:space="preserve">CCRT era.</w:t>
      </w:r>
    </w:p>
    <w:p w:rsidR="00000000" w:rsidDel="00000000" w:rsidP="00000000" w:rsidRDefault="00000000" w:rsidRPr="00000000" w14:paraId="00000DE0">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Included 5 pts with hydronephrosis due to pt desire to preserve bladder.</w:t>
      </w:r>
    </w:p>
    <w:p w:rsidR="00000000" w:rsidDel="00000000" w:rsidP="00000000" w:rsidRDefault="00000000" w:rsidRPr="00000000" w14:paraId="00000DE1">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got Induction RT 40.8 Gy and CDDP 20 mg/m2/d 2d/week. </w:t>
      </w:r>
    </w:p>
    <w:p w:rsidR="00000000" w:rsidDel="00000000" w:rsidP="00000000" w:rsidRDefault="00000000" w:rsidRPr="00000000" w14:paraId="00000DE2">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pts </w:t>
      </w:r>
      <w:r w:rsidDel="00000000" w:rsidR="00000000" w:rsidRPr="00000000">
        <w:rPr>
          <w:rtl w:val="0"/>
        </w:rPr>
        <w:t xml:space="preserve">with mild</w:t>
      </w:r>
      <w:r w:rsidDel="00000000" w:rsidR="00000000" w:rsidRPr="00000000">
        <w:rPr>
          <w:rFonts w:ascii="Times New Roman" w:cs="Times New Roman" w:eastAsia="Times New Roman" w:hAnsi="Times New Roman"/>
          <w:sz w:val="20"/>
          <w:szCs w:val="20"/>
          <w:rtl w:val="0"/>
        </w:rPr>
        <w:t xml:space="preserve"> renal insufficiency got </w:t>
      </w:r>
      <w:r w:rsidDel="00000000" w:rsidR="00000000" w:rsidRPr="00000000">
        <w:rPr>
          <w:rFonts w:ascii="Times New Roman" w:cs="Times New Roman" w:eastAsia="Times New Roman" w:hAnsi="Times New Roman"/>
          <w:b w:val="1"/>
          <w:sz w:val="20"/>
          <w:szCs w:val="20"/>
          <w:rtl w:val="0"/>
        </w:rPr>
        <w:t xml:space="preserve">taxol </w:t>
      </w:r>
      <w:r w:rsidDel="00000000" w:rsidR="00000000" w:rsidRPr="00000000">
        <w:rPr>
          <w:rFonts w:ascii="Times New Roman" w:cs="Times New Roman" w:eastAsia="Times New Roman" w:hAnsi="Times New Roman"/>
          <w:sz w:val="20"/>
          <w:szCs w:val="20"/>
          <w:rtl w:val="0"/>
        </w:rPr>
        <w:t xml:space="preserve">50 mg/m2/d q1w.</w:t>
      </w:r>
    </w:p>
    <w:p w:rsidR="00000000" w:rsidDel="00000000" w:rsidP="00000000" w:rsidRDefault="00000000" w:rsidRPr="00000000" w14:paraId="00000DE3">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AHFRT: BID RT 1.8 Gy qam WPRT, 1.6 Gy qpm to bladder tumor + wide margin. </w:t>
      </w:r>
    </w:p>
    <w:p w:rsidR="00000000" w:rsidDel="00000000" w:rsidP="00000000" w:rsidRDefault="00000000" w:rsidRPr="00000000" w14:paraId="00000DE4">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 Gy WPRT, 40.8 Gy bladder tumor.</w:t>
      </w:r>
    </w:p>
    <w:p w:rsidR="00000000" w:rsidDel="00000000" w:rsidP="00000000" w:rsidRDefault="00000000" w:rsidRPr="00000000" w14:paraId="00000DE5">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evaluated by restaging TURBT after 3 week break. </w:t>
      </w:r>
    </w:p>
    <w:p w:rsidR="00000000" w:rsidDel="00000000" w:rsidP="00000000" w:rsidRDefault="00000000" w:rsidRPr="00000000" w14:paraId="00000DE6">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CCRT if R0 on biopsy: 1.5 Gy BID WPRT 24 Gy </w:t>
      </w:r>
      <w:r w:rsidDel="00000000" w:rsidR="00000000" w:rsidRPr="00000000">
        <w:rPr>
          <w:rtl w:val="0"/>
        </w:rPr>
        <w:t xml:space="preserve">with the same</w:t>
      </w:r>
      <w:r w:rsidDel="00000000" w:rsidR="00000000" w:rsidRPr="00000000">
        <w:rPr>
          <w:rFonts w:ascii="Times New Roman" w:cs="Times New Roman" w:eastAsia="Times New Roman" w:hAnsi="Times New Roman"/>
          <w:sz w:val="20"/>
          <w:szCs w:val="20"/>
          <w:rtl w:val="0"/>
        </w:rPr>
        <w:t xml:space="preserve"> chemo.</w:t>
      </w:r>
    </w:p>
    <w:p w:rsidR="00000000" w:rsidDel="00000000" w:rsidP="00000000" w:rsidRDefault="00000000" w:rsidRPr="00000000" w14:paraId="00000DE7">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45.6 Gy WPRT and 64.8 Gy to bladder tumor.</w:t>
      </w:r>
    </w:p>
    <w:p w:rsidR="00000000" w:rsidDel="00000000" w:rsidP="00000000" w:rsidRDefault="00000000" w:rsidRPr="00000000" w14:paraId="00000DE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5/10y OS of 73→ 60%.  5/10y OSB of 66→ 46%. </w:t>
      </w:r>
      <w:r w:rsidDel="00000000" w:rsidR="00000000" w:rsidRPr="00000000">
        <w:rPr>
          <w:rFonts w:ascii="Times New Roman" w:cs="Times New Roman" w:eastAsia="Times New Roman" w:hAnsi="Times New Roman"/>
          <w:i w:val="1"/>
          <w:sz w:val="20"/>
          <w:szCs w:val="20"/>
          <w:rtl w:val="0"/>
        </w:rPr>
        <w:t xml:space="preserve">50% alive </w:t>
      </w:r>
      <w:r w:rsidDel="00000000" w:rsidR="00000000" w:rsidRPr="00000000">
        <w:rPr>
          <w:i w:val="1"/>
          <w:rtl w:val="0"/>
        </w:rPr>
        <w:t xml:space="preserve">with bladder</w:t>
      </w:r>
      <w:r w:rsidDel="00000000" w:rsidR="00000000" w:rsidRPr="00000000">
        <w:rPr>
          <w:rFonts w:ascii="Times New Roman" w:cs="Times New Roman" w:eastAsia="Times New Roman" w:hAnsi="Times New Roman"/>
          <w:i w:val="1"/>
          <w:sz w:val="20"/>
          <w:szCs w:val="20"/>
          <w:rtl w:val="0"/>
        </w:rPr>
        <w:t xml:space="preserve"> preservat</w:t>
      </w:r>
      <w:r w:rsidDel="00000000" w:rsidR="00000000" w:rsidRPr="00000000">
        <w:rPr>
          <w:i w:val="1"/>
          <w:rtl w:val="0"/>
        </w:rPr>
        <w:t xml:space="preserve">ion</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DE9">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surviving pts, 83% </w:t>
      </w:r>
      <w:r w:rsidDel="00000000" w:rsidR="00000000" w:rsidRPr="00000000">
        <w:rPr>
          <w:rtl w:val="0"/>
        </w:rPr>
        <w:t xml:space="preserve">maintained a functional</w:t>
      </w:r>
      <w:r w:rsidDel="00000000" w:rsidR="00000000" w:rsidRPr="00000000">
        <w:rPr>
          <w:rFonts w:ascii="Times New Roman" w:cs="Times New Roman" w:eastAsia="Times New Roman" w:hAnsi="Times New Roman"/>
          <w:sz w:val="20"/>
          <w:szCs w:val="20"/>
          <w:rtl w:val="0"/>
        </w:rPr>
        <w:t xml:space="preserve"> bladder.</w:t>
      </w:r>
      <w:r w:rsidDel="00000000" w:rsidR="00000000" w:rsidRPr="00000000">
        <w:rPr>
          <w:rtl w:val="0"/>
        </w:rPr>
      </w:r>
    </w:p>
    <w:p w:rsidR="00000000" w:rsidDel="00000000" w:rsidP="00000000" w:rsidRDefault="00000000" w:rsidRPr="00000000" w14:paraId="00000DE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5/10y CSS of 82→ 80%. 5/10y CSSB of 74→ 61%.</w:t>
      </w:r>
    </w:p>
    <w:p w:rsidR="00000000" w:rsidDel="00000000" w:rsidP="00000000" w:rsidRDefault="00000000" w:rsidRPr="00000000" w14:paraId="00000DEB">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CSS T2/3 87→ 80%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E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80 pts, 8 w &lt; CR underwent primary RC. </w:t>
      </w:r>
      <w:r w:rsidDel="00000000" w:rsidR="00000000" w:rsidRPr="00000000">
        <w:rPr>
          <w:rtl w:val="0"/>
        </w:rPr>
        <w:t xml:space="preserve">Of the remaining</w:t>
      </w:r>
      <w:r w:rsidDel="00000000" w:rsidR="00000000" w:rsidRPr="00000000">
        <w:rPr>
          <w:rFonts w:ascii="Times New Roman" w:cs="Times New Roman" w:eastAsia="Times New Roman" w:hAnsi="Times New Roman"/>
          <w:sz w:val="20"/>
          <w:szCs w:val="20"/>
          <w:rtl w:val="0"/>
        </w:rPr>
        <w:t xml:space="preserve"> 72, only 9 req'd salvage RC w MTT RC 38 mo. </w:t>
      </w:r>
    </w:p>
    <w:p w:rsidR="00000000" w:rsidDel="00000000" w:rsidP="00000000" w:rsidRDefault="00000000" w:rsidRPr="00000000" w14:paraId="00000DE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of either primary or salvage RC alive at 6y</w:t>
      </w:r>
    </w:p>
    <w:p w:rsidR="00000000" w:rsidDel="00000000" w:rsidP="00000000" w:rsidRDefault="00000000" w:rsidRPr="00000000" w14:paraId="00000DEE">
      <w:pPr>
        <w:spacing w:line="240" w:lineRule="auto"/>
        <w:ind w:left="2160" w:firstLine="0"/>
        <w:rPr>
          <w:sz w:val="20"/>
          <w:szCs w:val="20"/>
        </w:rPr>
      </w:pPr>
      <w:r w:rsidDel="00000000" w:rsidR="00000000" w:rsidRPr="00000000">
        <w:rPr>
          <w:sz w:val="20"/>
          <w:szCs w:val="20"/>
          <w:rtl w:val="0"/>
        </w:rPr>
        <w:t xml:space="preserve">There appears to be no detriment w salvage versus primary RC.</w:t>
      </w:r>
    </w:p>
    <w:p w:rsidR="00000000" w:rsidDel="00000000" w:rsidP="00000000" w:rsidRDefault="00000000" w:rsidRPr="00000000" w14:paraId="00000DE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CSS and DM, but </w:t>
      </w:r>
      <w:r w:rsidDel="00000000" w:rsidR="00000000" w:rsidRPr="00000000">
        <w:rPr>
          <w:rFonts w:ascii="Times New Roman" w:cs="Times New Roman" w:eastAsia="Times New Roman" w:hAnsi="Times New Roman"/>
          <w:b w:val="1"/>
          <w:sz w:val="20"/>
          <w:szCs w:val="20"/>
          <w:rtl w:val="0"/>
        </w:rPr>
        <w:t xml:space="preserve">CR, DFS significantly higher in </w:t>
      </w: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b w:val="1"/>
          <w:sz w:val="20"/>
          <w:szCs w:val="20"/>
          <w:rtl w:val="0"/>
        </w:rPr>
        <w:t xml:space="preserve"> protocol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F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71→ 80% for CCRT.</w:t>
      </w:r>
    </w:p>
    <w:p w:rsidR="00000000" w:rsidDel="00000000" w:rsidP="00000000" w:rsidRDefault="00000000" w:rsidRPr="00000000" w14:paraId="00000DF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DFS 67→ 85% for CCRT.</w:t>
      </w:r>
    </w:p>
    <w:p w:rsidR="00000000" w:rsidDel="00000000" w:rsidP="00000000" w:rsidRDefault="00000000" w:rsidRPr="00000000" w14:paraId="00000DF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demonstrated hydronephrosis, age &gt; 65y, and development of invasive relapse SS for decreased CSS.</w:t>
      </w:r>
    </w:p>
    <w:p w:rsidR="00000000" w:rsidDel="00000000" w:rsidP="00000000" w:rsidRDefault="00000000" w:rsidRPr="00000000" w14:paraId="00000DF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 GU 22%, Late G2+ GI 6%.</w:t>
      </w:r>
    </w:p>
    <w:p w:rsidR="00000000" w:rsidDel="00000000" w:rsidP="00000000" w:rsidRDefault="00000000" w:rsidRPr="00000000" w14:paraId="00000DF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(n=4) </w:t>
      </w:r>
      <w:r w:rsidDel="00000000" w:rsidR="00000000" w:rsidRPr="00000000">
        <w:rPr>
          <w:rtl w:val="0"/>
        </w:rPr>
        <w:t xml:space="preserve">with reduced</w:t>
      </w:r>
      <w:r w:rsidDel="00000000" w:rsidR="00000000" w:rsidRPr="00000000">
        <w:rPr>
          <w:rFonts w:ascii="Times New Roman" w:cs="Times New Roman" w:eastAsia="Times New Roman" w:hAnsi="Times New Roman"/>
          <w:sz w:val="20"/>
          <w:szCs w:val="20"/>
          <w:rtl w:val="0"/>
        </w:rPr>
        <w:t xml:space="preserve"> bladder </w:t>
      </w:r>
      <w:r w:rsidDel="00000000" w:rsidR="00000000" w:rsidRPr="00000000">
        <w:rPr>
          <w:rtl w:val="0"/>
        </w:rPr>
        <w:t xml:space="preserve">capacity with</w:t>
      </w:r>
      <w:r w:rsidDel="00000000" w:rsidR="00000000" w:rsidRPr="00000000">
        <w:rPr>
          <w:rFonts w:ascii="Times New Roman" w:cs="Times New Roman" w:eastAsia="Times New Roman" w:hAnsi="Times New Roman"/>
          <w:sz w:val="20"/>
          <w:szCs w:val="20"/>
          <w:rtl w:val="0"/>
        </w:rPr>
        <w:t xml:space="preserve"> &lt; 2h intervals of micturition (G3).</w:t>
      </w:r>
    </w:p>
    <w:p w:rsidR="00000000" w:rsidDel="00000000" w:rsidP="00000000" w:rsidRDefault="00000000" w:rsidRPr="00000000" w14:paraId="00000DF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pt underwent RC bc of shrinking bladder after multiple TURBT before and after CCRT.</w:t>
      </w:r>
    </w:p>
    <w:bookmarkStart w:colFirst="0" w:colLast="0" w:name="dj61mtm6tk3f" w:id="268"/>
    <w:bookmarkEnd w:id="268"/>
    <w:p w:rsidR="00000000" w:rsidDel="00000000" w:rsidP="00000000" w:rsidRDefault="00000000" w:rsidRPr="00000000" w14:paraId="00000DF6">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MGH </w:t>
      </w:r>
      <w:r w:rsidDel="00000000" w:rsidR="00000000" w:rsidRPr="00000000">
        <w:rPr>
          <w:rFonts w:ascii="Times New Roman" w:cs="Times New Roman" w:eastAsia="Times New Roman" w:hAnsi="Times New Roman"/>
          <w:sz w:val="20"/>
          <w:szCs w:val="20"/>
          <w:rtl w:val="0"/>
        </w:rPr>
        <w:t xml:space="preserve">[</w:t>
      </w:r>
      <w:hyperlink r:id="rId798">
        <w:r w:rsidDel="00000000" w:rsidR="00000000" w:rsidRPr="00000000">
          <w:rPr>
            <w:rFonts w:ascii="Times New Roman" w:cs="Times New Roman" w:eastAsia="Times New Roman" w:hAnsi="Times New Roman"/>
            <w:sz w:val="20"/>
            <w:szCs w:val="20"/>
            <w:rtl w:val="0"/>
          </w:rPr>
          <w:t xml:space="preserve">Shipley Urology </w:t>
        </w:r>
      </w:hyperlink>
      <w:hyperlink r:id="rId799">
        <w:r w:rsidDel="00000000" w:rsidR="00000000" w:rsidRPr="00000000">
          <w:rPr>
            <w:rtl w:val="0"/>
          </w:rPr>
          <w:t xml:space="preserve">‘02</w:t>
        </w:r>
      </w:hyperlink>
      <w:r w:rsidDel="00000000" w:rsidR="00000000" w:rsidRPr="00000000">
        <w:rPr>
          <w:rtl w:val="0"/>
        </w:rPr>
        <w:t xml:space="preserve">, </w:t>
      </w:r>
      <w:hyperlink r:id="rId800">
        <w:r w:rsidDel="00000000" w:rsidR="00000000" w:rsidRPr="00000000">
          <w:rPr>
            <w:rFonts w:ascii="Times New Roman" w:cs="Times New Roman" w:eastAsia="Times New Roman" w:hAnsi="Times New Roman"/>
            <w:sz w:val="20"/>
            <w:szCs w:val="20"/>
            <w:rtl w:val="0"/>
          </w:rPr>
          <w:t xml:space="preserve">Giacalone Euro Uro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TURBT→ CCRT </w:t>
      </w:r>
      <w:r w:rsidDel="00000000" w:rsidR="00000000" w:rsidRPr="00000000">
        <w:rPr>
          <w:b w:val="1"/>
          <w:rtl w:val="0"/>
        </w:rPr>
        <w:t xml:space="preserve">with CDDP</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Most received CCRT to 64 Gy with CDDP ± 5-FU. </w:t>
      </w:r>
    </w:p>
    <w:p w:rsidR="00000000" w:rsidDel="00000000" w:rsidP="00000000" w:rsidRDefault="00000000" w:rsidRPr="00000000" w14:paraId="00000DF7">
      <w:pPr>
        <w:ind w:firstLine="720"/>
        <w:rPr/>
      </w:pPr>
      <w:r w:rsidDel="00000000" w:rsidR="00000000" w:rsidRPr="00000000">
        <w:rPr>
          <w:b w:val="1"/>
          <w:rtl w:val="0"/>
        </w:rPr>
        <w:t xml:space="preserve">Similar results to cystectomy while preserving the bladder in &gt;70%</w:t>
      </w:r>
      <w:r w:rsidDel="00000000" w:rsidR="00000000" w:rsidRPr="00000000">
        <w:rPr>
          <w:rtl w:val="0"/>
        </w:rPr>
        <w:t xml:space="preserve">. Contemporary values for cCR in ~90%. </w:t>
      </w:r>
    </w:p>
    <w:p w:rsidR="00000000" w:rsidDel="00000000" w:rsidP="00000000" w:rsidRDefault="00000000" w:rsidRPr="00000000" w14:paraId="00000DF8">
      <w:pPr>
        <w:ind w:firstLine="720"/>
        <w:rPr/>
      </w:pPr>
      <w:r w:rsidDel="00000000" w:rsidR="00000000" w:rsidRPr="00000000">
        <w:rPr>
          <w:b w:val="1"/>
          <w:rtl w:val="0"/>
        </w:rPr>
        <w:t xml:space="preserve">Over half of pts with incomplete TURBT or cT3-4a still have CR</w:t>
      </w:r>
      <w:r w:rsidDel="00000000" w:rsidR="00000000" w:rsidRPr="00000000">
        <w:rPr>
          <w:rtl w:val="0"/>
        </w:rPr>
        <w:t xml:space="preserve">! </w:t>
      </w:r>
    </w:p>
    <w:p w:rsidR="00000000" w:rsidDel="00000000" w:rsidP="00000000" w:rsidRDefault="00000000" w:rsidRPr="00000000" w14:paraId="00000DF9">
      <w:pPr>
        <w:ind w:firstLine="720"/>
        <w:rPr/>
      </w:pPr>
      <w:r w:rsidDel="00000000" w:rsidR="00000000" w:rsidRPr="00000000">
        <w:rPr>
          <w:rtl w:val="0"/>
        </w:rPr>
        <w:t xml:space="preserve">One-third required salvage cystectomy, but that became nearly one-eighth in the modern era. </w:t>
      </w:r>
    </w:p>
    <w:p w:rsidR="00000000" w:rsidDel="00000000" w:rsidP="00000000" w:rsidRDefault="00000000" w:rsidRPr="00000000" w14:paraId="00000DF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475 pts. cT2-T4a, N0. 1986-2013. 10% hydro. 25% CIS. 70% complete TURBT.</w:t>
      </w:r>
    </w:p>
    <w:p w:rsidR="00000000" w:rsidDel="00000000" w:rsidP="00000000" w:rsidRDefault="00000000" w:rsidRPr="00000000" w14:paraId="00000DF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OS at </w:t>
      </w:r>
      <w:r w:rsidDel="00000000" w:rsidR="00000000" w:rsidRPr="00000000">
        <w:rPr>
          <w:rtl w:val="0"/>
        </w:rPr>
        <w:t xml:space="preserve">5 / 10y of </w:t>
      </w:r>
      <w:r w:rsidDel="00000000" w:rsidR="00000000" w:rsidRPr="00000000">
        <w:rPr>
          <w:rFonts w:ascii="Cardo" w:cs="Cardo" w:eastAsia="Cardo" w:hAnsi="Cardo"/>
          <w:sz w:val="20"/>
          <w:szCs w:val="20"/>
          <w:rtl w:val="0"/>
        </w:rPr>
        <w:t xml:space="preserve">59→ 37%. </w:t>
      </w:r>
    </w:p>
    <w:p w:rsidR="00000000" w:rsidDel="00000000" w:rsidP="00000000" w:rsidRDefault="00000000" w:rsidRPr="00000000" w14:paraId="00000DF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SS</w:t>
      </w:r>
      <w:r w:rsidDel="00000000" w:rsidR="00000000" w:rsidRPr="00000000">
        <w:rPr>
          <w:rtl w:val="0"/>
        </w:rPr>
        <w:t xml:space="preserve"> at 5 / 10y of</w:t>
      </w:r>
      <w:r w:rsidDel="00000000" w:rsidR="00000000" w:rsidRPr="00000000">
        <w:rPr>
          <w:rFonts w:ascii="Cardo" w:cs="Cardo" w:eastAsia="Cardo" w:hAnsi="Cardo"/>
          <w:sz w:val="20"/>
          <w:szCs w:val="20"/>
          <w:rtl w:val="0"/>
        </w:rPr>
        <w:t xml:space="preserve"> 66→ 59%. </w:t>
      </w:r>
    </w:p>
    <w:p w:rsidR="00000000" w:rsidDel="00000000" w:rsidP="00000000" w:rsidRDefault="00000000" w:rsidRPr="00000000" w14:paraId="00000DF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CSSB</w:t>
      </w:r>
      <w:r w:rsidDel="00000000" w:rsidR="00000000" w:rsidRPr="00000000">
        <w:rPr>
          <w:rtl w:val="0"/>
        </w:rPr>
        <w:t xml:space="preserve"> at 5 / 10 / 15y of </w:t>
      </w:r>
      <w:r w:rsidDel="00000000" w:rsidR="00000000" w:rsidRPr="00000000">
        <w:rPr>
          <w:rFonts w:ascii="Cardo" w:cs="Cardo" w:eastAsia="Cardo" w:hAnsi="Cardo"/>
          <w:sz w:val="20"/>
          <w:szCs w:val="20"/>
          <w:rtl w:val="0"/>
        </w:rPr>
        <w:t xml:space="preserve">52→ 46→ 40%.</w:t>
      </w:r>
      <w:r w:rsidDel="00000000" w:rsidR="00000000" w:rsidRPr="00000000">
        <w:rPr>
          <w:rFonts w:ascii="Times New Roman" w:cs="Times New Roman" w:eastAsia="Times New Roman" w:hAnsi="Times New Roman"/>
          <w:sz w:val="20"/>
          <w:szCs w:val="20"/>
          <w:rtl w:val="0"/>
        </w:rPr>
        <w:t xml:space="preserve"> (4</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/59 = 7</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 of pts who are alive are with </w:t>
      </w:r>
      <w:r w:rsidDel="00000000" w:rsidR="00000000" w:rsidRPr="00000000">
        <w:rPr>
          <w:rtl w:val="0"/>
        </w:rPr>
        <w:t xml:space="preserve">preserved bladder).</w:t>
      </w:r>
      <w:r w:rsidDel="00000000" w:rsidR="00000000" w:rsidRPr="00000000">
        <w:rPr>
          <w:rtl w:val="0"/>
        </w:rPr>
      </w:r>
    </w:p>
    <w:p w:rsidR="00000000" w:rsidDel="00000000" w:rsidP="00000000" w:rsidRDefault="00000000" w:rsidRPr="00000000" w14:paraId="00000DF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for cT2 / T3-4a of 46→ 26%.</w:t>
      </w:r>
    </w:p>
    <w:p w:rsidR="00000000" w:rsidDel="00000000" w:rsidP="00000000" w:rsidRDefault="00000000" w:rsidRPr="00000000" w14:paraId="00000DF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DSS </w:t>
      </w:r>
      <w:r w:rsidDel="00000000" w:rsidR="00000000" w:rsidRPr="00000000">
        <w:rPr>
          <w:rtl w:val="0"/>
        </w:rPr>
        <w:t xml:space="preserve">at 5 / 10 / 15y of </w:t>
      </w:r>
      <w:r w:rsidDel="00000000" w:rsidR="00000000" w:rsidRPr="00000000">
        <w:rPr>
          <w:rFonts w:ascii="Cardo" w:cs="Cardo" w:eastAsia="Cardo" w:hAnsi="Cardo"/>
          <w:sz w:val="20"/>
          <w:szCs w:val="20"/>
          <w:rtl w:val="0"/>
        </w:rPr>
        <w:t xml:space="preserve">66→ 59→ 56%.</w:t>
      </w:r>
    </w:p>
    <w:p w:rsidR="00000000" w:rsidDel="00000000" w:rsidP="00000000" w:rsidRDefault="00000000" w:rsidRPr="00000000" w14:paraId="00000E0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DSS for cT2 / cT3-4a of 50→ 74%.</w:t>
      </w:r>
    </w:p>
    <w:p w:rsidR="00000000" w:rsidDel="00000000" w:rsidP="00000000" w:rsidRDefault="00000000" w:rsidRPr="00000000" w14:paraId="00000E0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DSS for cT2 / cT3-4a of 45→ 66%.</w:t>
      </w:r>
    </w:p>
    <w:p w:rsidR="00000000" w:rsidDel="00000000" w:rsidP="00000000" w:rsidRDefault="00000000" w:rsidRPr="00000000" w14:paraId="00000E02">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DSS for cT2 / cT3-4a of 45→ 60%.</w:t>
      </w:r>
    </w:p>
    <w:p w:rsidR="00000000" w:rsidDel="00000000" w:rsidP="00000000" w:rsidRDefault="00000000" w:rsidRPr="00000000" w14:paraId="00000E0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70% CR</w:t>
      </w:r>
      <w:r w:rsidDel="00000000" w:rsidR="00000000" w:rsidRPr="00000000">
        <w:rPr>
          <w:rFonts w:ascii="Times New Roman" w:cs="Times New Roman" w:eastAsia="Times New Roman" w:hAnsi="Times New Roman"/>
          <w:sz w:val="20"/>
          <w:szCs w:val="20"/>
          <w:rtl w:val="0"/>
        </w:rPr>
        <w:t xml:space="preserve">. Of those, 75% continued to have tumor-free bladders.</w:t>
      </w:r>
    </w:p>
    <w:p w:rsidR="00000000" w:rsidDel="00000000" w:rsidP="00000000" w:rsidRDefault="00000000" w:rsidRPr="00000000" w14:paraId="00000E0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 visibly incomplete TURBT of 84→ 58%. </w:t>
      </w:r>
    </w:p>
    <w:p w:rsidR="00000000" w:rsidDel="00000000" w:rsidP="00000000" w:rsidRDefault="00000000" w:rsidRPr="00000000" w14:paraId="00000E0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cT2 / cT3-4a of 83→ 63%.</w:t>
      </w:r>
    </w:p>
    <w:p w:rsidR="00000000" w:rsidDel="00000000" w:rsidP="00000000" w:rsidRDefault="00000000" w:rsidRPr="00000000" w14:paraId="00000E0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Recurrences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Additional f</w:t>
      </w:r>
      <w:r w:rsidDel="00000000" w:rsidR="00000000" w:rsidRPr="00000000">
        <w:rPr>
          <w:rFonts w:ascii="Times New Roman" w:cs="Times New Roman" w:eastAsia="Times New Roman" w:hAnsi="Times New Roman"/>
          <w:sz w:val="20"/>
          <w:szCs w:val="20"/>
          <w:rtl w:val="0"/>
        </w:rPr>
        <w:t xml:space="preserve">ailures rare after 5 years.</w:t>
      </w:r>
    </w:p>
    <w:p w:rsidR="00000000" w:rsidDel="00000000" w:rsidP="00000000" w:rsidRDefault="00000000" w:rsidRPr="00000000" w14:paraId="00000E0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non-MILF / MILF / pelvic recurrence / DM of 26→ 16→ 12→ 32%.</w:t>
      </w:r>
    </w:p>
    <w:p w:rsidR="00000000" w:rsidDel="00000000" w:rsidP="00000000" w:rsidRDefault="00000000" w:rsidRPr="00000000" w14:paraId="00000E0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non-MILF / MILF / pelvic recurrence / DM of 26→ 18→ 14→ 35%.</w:t>
      </w:r>
    </w:p>
    <w:p w:rsidR="00000000" w:rsidDel="00000000" w:rsidP="00000000" w:rsidRDefault="00000000" w:rsidRPr="00000000" w14:paraId="00000E0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S</w:t>
      </w:r>
      <w:r w:rsidDel="00000000" w:rsidR="00000000" w:rsidRPr="00000000">
        <w:rPr>
          <w:rFonts w:ascii="Times New Roman" w:cs="Times New Roman" w:eastAsia="Times New Roman" w:hAnsi="Times New Roman"/>
          <w:b w:val="1"/>
          <w:sz w:val="20"/>
          <w:szCs w:val="20"/>
          <w:rtl w:val="0"/>
        </w:rPr>
        <w:t xml:space="preserve">alvage cystectomy at </w:t>
      </w:r>
      <w:r w:rsidDel="00000000" w:rsidR="00000000" w:rsidRPr="00000000">
        <w:rPr>
          <w:b w:val="1"/>
          <w:rtl w:val="0"/>
        </w:rPr>
        <w:t xml:space="preserve">5 / 10y </w:t>
      </w:r>
      <w:r w:rsidDel="00000000" w:rsidR="00000000" w:rsidRPr="00000000">
        <w:rPr>
          <w:rFonts w:ascii="Cardo" w:cs="Cardo" w:eastAsia="Cardo" w:hAnsi="Cardo"/>
          <w:b w:val="1"/>
          <w:sz w:val="20"/>
          <w:szCs w:val="20"/>
          <w:rtl w:val="0"/>
        </w:rPr>
        <w:t xml:space="preserve">of 29→ </w:t>
      </w:r>
      <w:r w:rsidDel="00000000" w:rsidR="00000000" w:rsidRPr="00000000">
        <w:rPr>
          <w:b w:val="1"/>
          <w:sz w:val="20"/>
          <w:szCs w:val="20"/>
          <w:rtl w:val="0"/>
        </w:rPr>
        <w:t xml:space="preserve">31%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Salvage cystectomies are rare after 5 years.</w:t>
      </w:r>
      <w:r w:rsidDel="00000000" w:rsidR="00000000" w:rsidRPr="00000000">
        <w:rPr>
          <w:rtl w:val="0"/>
        </w:rPr>
      </w:r>
    </w:p>
    <w:p w:rsidR="00000000" w:rsidDel="00000000" w:rsidP="00000000" w:rsidRDefault="00000000" w:rsidRPr="00000000" w14:paraId="00000E0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immediate RC for &lt; CR, other half salvage RC for intravesical recurrence.</w:t>
      </w:r>
    </w:p>
    <w:p w:rsidR="00000000" w:rsidDel="00000000" w:rsidP="00000000" w:rsidRDefault="00000000" w:rsidRPr="00000000" w14:paraId="00000E0B">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PR undergoing initial cystectomy, 5/10y DSS 51→ 32%.</w:t>
      </w:r>
    </w:p>
    <w:p w:rsidR="00000000" w:rsidDel="00000000" w:rsidP="00000000" w:rsidRDefault="00000000" w:rsidRPr="00000000" w14:paraId="00000E0C">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recurrent dz undergoing RC, 5/10y DSS 64→ 55%.</w:t>
      </w:r>
    </w:p>
    <w:p w:rsidR="00000000" w:rsidDel="00000000" w:rsidP="00000000" w:rsidRDefault="00000000" w:rsidRPr="00000000" w14:paraId="00000E0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salvage cystectomy 1.6y.</w:t>
      </w:r>
    </w:p>
    <w:p w:rsidR="00000000" w:rsidDel="00000000" w:rsidP="00000000" w:rsidRDefault="00000000" w:rsidRPr="00000000" w14:paraId="00000E0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one pt req'd RC for tx-related toxicity (radiation cystitis </w:t>
      </w:r>
      <w:r w:rsidDel="00000000" w:rsidR="00000000" w:rsidRPr="00000000">
        <w:rPr>
          <w:rtl w:val="0"/>
        </w:rPr>
        <w:t xml:space="preserve">with persistent</w:t>
      </w:r>
      <w:r w:rsidDel="00000000" w:rsidR="00000000" w:rsidRPr="00000000">
        <w:rPr>
          <w:rFonts w:ascii="Times New Roman" w:cs="Times New Roman" w:eastAsia="Times New Roman" w:hAnsi="Times New Roman"/>
          <w:sz w:val="20"/>
          <w:szCs w:val="20"/>
          <w:rtl w:val="0"/>
        </w:rPr>
        <w:t xml:space="preserve"> hematuria).</w:t>
      </w:r>
    </w:p>
    <w:p w:rsidR="00000000" w:rsidDel="00000000" w:rsidP="00000000" w:rsidRDefault="00000000" w:rsidRPr="00000000" w14:paraId="00000E0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T2 (OS/DSS HR 0.57, 0.51), CR to CCRT (OS/DSS HR 0.61, 0.49), CIS (OS/DSS HR 1.56, 1.50).</w:t>
      </w:r>
    </w:p>
    <w:p w:rsidR="00000000" w:rsidDel="00000000" w:rsidP="00000000" w:rsidRDefault="00000000" w:rsidRPr="00000000" w14:paraId="00000E1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comparing 1986-1995 vs. 2005-2013: </w:t>
      </w:r>
      <w:r w:rsidDel="00000000" w:rsidR="00000000" w:rsidRPr="00000000">
        <w:rPr>
          <w:rtl w:val="0"/>
        </w:rPr>
        <w:t xml:space="preserve">Improved outcomes in the modern era.</w:t>
      </w:r>
      <w:r w:rsidDel="00000000" w:rsidR="00000000" w:rsidRPr="00000000">
        <w:rPr>
          <w:rtl w:val="0"/>
        </w:rPr>
      </w:r>
    </w:p>
    <w:p w:rsidR="00000000" w:rsidDel="00000000" w:rsidP="00000000" w:rsidRDefault="00000000" w:rsidRPr="00000000" w14:paraId="00000E1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66→ 88%, 5y DSS 60→ 84%, 5y salvage RC 42→ 16%.</w:t>
      </w:r>
      <w:r w:rsidDel="00000000" w:rsidR="00000000" w:rsidRPr="00000000">
        <w:rPr>
          <w:rtl w:val="0"/>
        </w:rPr>
      </w:r>
    </w:p>
    <w:p w:rsidR="00000000" w:rsidDel="00000000" w:rsidP="00000000" w:rsidRDefault="00000000" w:rsidRPr="00000000" w14:paraId="00000E1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78% normal function, </w:t>
      </w:r>
      <w:r w:rsidDel="00000000" w:rsidR="00000000" w:rsidRPr="00000000">
        <w:rPr>
          <w:rFonts w:ascii="Times New Roman" w:cs="Times New Roman" w:eastAsia="Times New Roman" w:hAnsi="Times New Roman"/>
          <w:sz w:val="20"/>
          <w:szCs w:val="20"/>
          <w:rtl w:val="0"/>
        </w:rPr>
        <w:t xml:space="preserve">&gt;85% little to no urgency. Bowel issues 22%. 50% no ED [</w:t>
      </w:r>
      <w:hyperlink r:id="rId801">
        <w:r w:rsidDel="00000000" w:rsidR="00000000" w:rsidRPr="00000000">
          <w:rPr>
            <w:rFonts w:ascii="Times New Roman" w:cs="Times New Roman" w:eastAsia="Times New Roman" w:hAnsi="Times New Roman"/>
            <w:sz w:val="20"/>
            <w:szCs w:val="20"/>
            <w:rtl w:val="0"/>
          </w:rPr>
          <w:t xml:space="preserve">Zietman JoU '03]</w:t>
        </w:r>
      </w:hyperlink>
      <w:r w:rsidDel="00000000" w:rsidR="00000000" w:rsidRPr="00000000">
        <w:rPr>
          <w:rtl w:val="0"/>
        </w:rPr>
      </w:r>
    </w:p>
    <w:bookmarkStart w:colFirst="0" w:colLast="0" w:name="wtljsk9dnxf4" w:id="269"/>
    <w:bookmarkEnd w:id="269"/>
    <w:p w:rsidR="00000000" w:rsidDel="00000000" w:rsidP="00000000" w:rsidRDefault="00000000" w:rsidRPr="00000000" w14:paraId="00000E13">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 2001</w:t>
      </w:r>
      <w:r w:rsidDel="00000000" w:rsidR="00000000" w:rsidRPr="00000000">
        <w:rPr>
          <w:rFonts w:ascii="Times New Roman" w:cs="Times New Roman" w:eastAsia="Times New Roman" w:hAnsi="Times New Roman"/>
          <w:sz w:val="20"/>
          <w:szCs w:val="20"/>
          <w:rtl w:val="0"/>
        </w:rPr>
        <w:t xml:space="preserve"> CRUK/01/004 [</w:t>
      </w:r>
      <w:hyperlink r:id="rId802">
        <w:r w:rsidDel="00000000" w:rsidR="00000000" w:rsidRPr="00000000">
          <w:rPr>
            <w:rFonts w:ascii="Times New Roman" w:cs="Times New Roman" w:eastAsia="Times New Roman" w:hAnsi="Times New Roman"/>
            <w:sz w:val="20"/>
            <w:szCs w:val="20"/>
            <w:rtl w:val="0"/>
          </w:rPr>
          <w:t xml:space="preserve">Protocol (Suppleme</w:t>
        </w:r>
      </w:hyperlink>
      <w:hyperlink r:id="rId803">
        <w:r w:rsidDel="00000000" w:rsidR="00000000" w:rsidRPr="00000000">
          <w:rPr>
            <w:rtl w:val="0"/>
          </w:rPr>
          <w:t xml:space="preserve">nt) J</w:t>
        </w:r>
      </w:hyperlink>
      <w:hyperlink r:id="rId804">
        <w:r w:rsidDel="00000000" w:rsidR="00000000" w:rsidRPr="00000000">
          <w:rPr>
            <w:rFonts w:ascii="Times New Roman" w:cs="Times New Roman" w:eastAsia="Times New Roman" w:hAnsi="Times New Roman"/>
            <w:sz w:val="20"/>
            <w:szCs w:val="20"/>
            <w:rtl w:val="0"/>
          </w:rPr>
          <w:t xml:space="preserve">ames NEJM '12</w:t>
        </w:r>
      </w:hyperlink>
      <w:r w:rsidDel="00000000" w:rsidR="00000000" w:rsidRPr="00000000">
        <w:rPr>
          <w:rFonts w:ascii="Times New Roman" w:cs="Times New Roman" w:eastAsia="Times New Roman" w:hAnsi="Times New Roman"/>
          <w:sz w:val="20"/>
          <w:szCs w:val="20"/>
          <w:rtl w:val="0"/>
        </w:rPr>
        <w:t xml:space="preserve">, </w:t>
      </w:r>
      <w:hyperlink r:id="rId805">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 </w:t>
      </w:r>
      <w:hyperlink r:id="rId806">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RT ± 5-FU and MMC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No </w:t>
      </w:r>
      <w:r w:rsidDel="00000000" w:rsidR="00000000" w:rsidRPr="00000000">
        <w:rPr>
          <w:rFonts w:ascii="Times New Roman" w:cs="Times New Roman" w:eastAsia="Times New Roman" w:hAnsi="Times New Roman"/>
          <w:sz w:val="20"/>
          <w:szCs w:val="20"/>
          <w:rtl w:val="0"/>
        </w:rPr>
        <w:t xml:space="preserve">cone</w:t>
      </w:r>
      <w:r w:rsidDel="00000000" w:rsidR="00000000" w:rsidRPr="00000000">
        <w:rPr>
          <w:rFonts w:ascii="Times New Roman" w:cs="Times New Roman" w:eastAsia="Times New Roman" w:hAnsi="Times New Roman"/>
          <w:sz w:val="20"/>
          <w:szCs w:val="20"/>
          <w:rtl w:val="0"/>
        </w:rPr>
        <w:t xml:space="preserve"> down, simple chemo</w:t>
      </w:r>
      <w:r w:rsidDel="00000000" w:rsidR="00000000" w:rsidRPr="00000000">
        <w:rPr>
          <w:rFonts w:ascii="Times New Roman" w:cs="Times New Roman" w:eastAsia="Times New Roman" w:hAnsi="Times New Roman"/>
          <w:sz w:val="20"/>
          <w:szCs w:val="20"/>
          <w:rtl w:val="0"/>
        </w:rPr>
        <w:t xml:space="preserve">therapy - great for boards!</w:t>
      </w:r>
    </w:p>
    <w:p w:rsidR="00000000" w:rsidDel="00000000" w:rsidP="00000000" w:rsidRDefault="00000000" w:rsidRPr="00000000" w14:paraId="00000E14">
      <w:pPr>
        <w:spacing w:line="240" w:lineRule="auto"/>
        <w:ind w:firstLine="720"/>
        <w:rPr/>
      </w:pPr>
      <w:r w:rsidDel="00000000" w:rsidR="00000000" w:rsidRPr="00000000">
        <w:rPr>
          <w:rtl w:val="0"/>
        </w:rPr>
        <w:t xml:space="preserve">[</w:t>
      </w:r>
      <w:hyperlink w:anchor="_hrz32np2om6q">
        <w:r w:rsidDel="00000000" w:rsidR="00000000" w:rsidRPr="00000000">
          <w:rPr>
            <w:rtl w:val="0"/>
          </w:rPr>
          <w:t xml:space="preserve">Meta</w:t>
        </w:r>
      </w:hyperlink>
      <w:r w:rsidDel="00000000" w:rsidR="00000000" w:rsidRPr="00000000">
        <w:rPr>
          <w:rtl w:val="0"/>
        </w:rPr>
        <w:t xml:space="preserve">] of BCON and BC2001 showed equivalency of 55/20. [</w:t>
      </w:r>
      <w:hyperlink w:anchor="aid7it94znye">
        <w:r w:rsidDel="00000000" w:rsidR="00000000" w:rsidRPr="00000000">
          <w:rPr>
            <w:rtl w:val="0"/>
          </w:rPr>
          <w:t xml:space="preserve">RTOG 07-12</w:t>
        </w:r>
      </w:hyperlink>
      <w:r w:rsidDel="00000000" w:rsidR="00000000" w:rsidRPr="00000000">
        <w:rPr>
          <w:rtl w:val="0"/>
        </w:rPr>
        <w:t xml:space="preserve">] demonstrated excellent outcomes for qday RT.  </w:t>
      </w:r>
      <w:r w:rsidDel="00000000" w:rsidR="00000000" w:rsidRPr="00000000">
        <w:rPr>
          <w:rtl w:val="0"/>
        </w:rPr>
      </w:r>
    </w:p>
    <w:p w:rsidR="00000000" w:rsidDel="00000000" w:rsidP="00000000" w:rsidRDefault="00000000" w:rsidRPr="00000000" w14:paraId="00000E1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 pts. MIBC. cT2-T4a. RT to 55/20 (36%) vs. 64/32 (64%). Nearly ⅓ incomplete TURBT. ⅓ NAC. MFU 10y.</w:t>
      </w:r>
    </w:p>
    <w:p w:rsidR="00000000" w:rsidDel="00000000" w:rsidP="00000000" w:rsidRDefault="00000000" w:rsidRPr="00000000" w14:paraId="00000E1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5-FU 500 d1-5, d16-20. MMC 12 d1.</w:t>
      </w:r>
    </w:p>
    <w:p w:rsidR="00000000" w:rsidDel="00000000" w:rsidP="00000000" w:rsidRDefault="00000000" w:rsidRPr="00000000" w14:paraId="00000E1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WBRT vs. reduced high-dose volume RT (80% dose to uninvolved bladder instead of 100%).</w:t>
      </w:r>
    </w:p>
    <w:p w:rsidR="00000000" w:rsidDel="00000000" w:rsidP="00000000" w:rsidRDefault="00000000" w:rsidRPr="00000000" w14:paraId="00000E18">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outer empty bladder wall + 1.5</w:t>
      </w:r>
      <w:r w:rsidDel="00000000" w:rsidR="00000000" w:rsidRPr="00000000">
        <w:rPr>
          <w:rtl w:val="0"/>
        </w:rPr>
        <w:t xml:space="preserve"> cm. E</w:t>
      </w:r>
      <w:r w:rsidDel="00000000" w:rsidR="00000000" w:rsidRPr="00000000">
        <w:rPr>
          <w:rFonts w:ascii="Times New Roman" w:cs="Times New Roman" w:eastAsia="Times New Roman" w:hAnsi="Times New Roman"/>
          <w:sz w:val="20"/>
          <w:szCs w:val="20"/>
          <w:rtl w:val="0"/>
        </w:rPr>
        <w:t xml:space="preserve">xtravesicular dz + </w:t>
      </w:r>
      <w:r w:rsidDel="00000000" w:rsidR="00000000" w:rsidRPr="00000000">
        <w:rPr>
          <w:rtl w:val="0"/>
        </w:rPr>
        <w:t xml:space="preserve">2 </w:t>
      </w:r>
      <w:r w:rsidDel="00000000" w:rsidR="00000000" w:rsidRPr="00000000">
        <w:rPr>
          <w:rFonts w:ascii="Times New Roman" w:cs="Times New Roman" w:eastAsia="Times New Roman" w:hAnsi="Times New Roman"/>
          <w:sz w:val="20"/>
          <w:szCs w:val="20"/>
          <w:rtl w:val="0"/>
        </w:rPr>
        <w:t xml:space="preserve">cm.</w:t>
      </w:r>
    </w:p>
    <w:p w:rsidR="00000000" w:rsidDel="00000000" w:rsidP="00000000" w:rsidRDefault="00000000" w:rsidRPr="00000000" w14:paraId="00000E19">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 anterior and 2 lateral fields used to encompass PTV in 95% isodose.</w:t>
      </w:r>
    </w:p>
    <w:p w:rsidR="00000000" w:rsidDel="00000000" w:rsidP="00000000" w:rsidRDefault="00000000" w:rsidRPr="00000000" w14:paraId="00000E1A">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RHDVRT had PTV2 as GTV + 1.5 cm margin, 80% to PTV1, 100% to PTV2.</w:t>
      </w:r>
    </w:p>
    <w:p w:rsidR="00000000" w:rsidDel="00000000" w:rsidP="00000000" w:rsidRDefault="00000000" w:rsidRPr="00000000" w14:paraId="00000E1B">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Rectal toxicity [</w:t>
      </w:r>
      <w:hyperlink r:id="rId807">
        <w:r w:rsidDel="00000000" w:rsidR="00000000" w:rsidRPr="00000000">
          <w:rPr>
            <w:rFonts w:ascii="Times New Roman" w:cs="Times New Roman" w:eastAsia="Times New Roman" w:hAnsi="Times New Roman"/>
            <w:sz w:val="20"/>
            <w:szCs w:val="20"/>
            <w:rtl w:val="0"/>
          </w:rPr>
          <w:t xml:space="preserve">McDonald Clin Onc '15</w:t>
        </w:r>
      </w:hyperlink>
      <w:r w:rsidDel="00000000" w:rsidR="00000000" w:rsidRPr="00000000">
        <w:rPr>
          <w:rFonts w:ascii="Times New Roman" w:cs="Times New Roman" w:eastAsia="Times New Roman" w:hAnsi="Times New Roman"/>
          <w:sz w:val="20"/>
          <w:szCs w:val="20"/>
          <w:rtl w:val="0"/>
        </w:rPr>
        <w:t xml:space="preserve">]: RHDVRT reduced VRectum &gt; 50 Gy.</w:t>
      </w:r>
    </w:p>
    <w:p w:rsidR="00000000" w:rsidDel="00000000" w:rsidP="00000000" w:rsidRDefault="00000000" w:rsidRPr="00000000" w14:paraId="00000E1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RHDVRT with NS reduction in late AE, noninferiority of LRC could not be concluded formally. </w:t>
      </w:r>
    </w:p>
    <w:p w:rsidR="00000000" w:rsidDel="00000000" w:rsidP="00000000" w:rsidRDefault="00000000" w:rsidRPr="00000000" w14:paraId="00000E1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Conclusion: no role for RHDVRT.</w:t>
      </w:r>
    </w:p>
    <w:p w:rsidR="00000000" w:rsidDel="00000000" w:rsidP="00000000" w:rsidRDefault="00000000" w:rsidRPr="00000000" w14:paraId="00000E1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2y LRFS 54→ 67%</w:t>
      </w:r>
      <w:r w:rsidDel="00000000" w:rsidR="00000000" w:rsidRPr="00000000">
        <w:rPr>
          <w:rFonts w:ascii="Cardo" w:cs="Cardo" w:eastAsia="Cardo" w:hAnsi="Cardo"/>
          <w:sz w:val="20"/>
          <w:szCs w:val="20"/>
          <w:rtl w:val="0"/>
        </w:rPr>
        <w:t xml:space="preserve">, 2y LRF 32→ 18%, 5y OS ~35→ 48% (p=0.16)</w:t>
      </w:r>
    </w:p>
    <w:p w:rsidR="00000000" w:rsidDel="00000000" w:rsidP="00000000" w:rsidRDefault="00000000" w:rsidRPr="00000000" w14:paraId="00000E1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OS benefit (HR 0.81, p=0.10) or difference in DM (HR 0.74, p=0.051). </w:t>
      </w:r>
      <w:r w:rsidDel="00000000" w:rsidR="00000000" w:rsidRPr="00000000">
        <w:rPr>
          <w:rFonts w:ascii="Times New Roman" w:cs="Times New Roman" w:eastAsia="Times New Roman" w:hAnsi="Times New Roman"/>
          <w:sz w:val="20"/>
          <w:szCs w:val="20"/>
          <w:rtl w:val="0"/>
        </w:rPr>
        <w:t xml:space="preserve">Not powered for OS.</w:t>
      </w:r>
    </w:p>
    <w:p w:rsidR="00000000" w:rsidDel="00000000" w:rsidP="00000000" w:rsidRDefault="00000000" w:rsidRPr="00000000" w14:paraId="00000E20">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there is little divergence in OS until at least 2y.</w:t>
      </w:r>
      <w:r w:rsidDel="00000000" w:rsidR="00000000" w:rsidRPr="00000000">
        <w:rPr>
          <w:rtl w:val="0"/>
        </w:rPr>
      </w:r>
    </w:p>
    <w:p w:rsidR="00000000" w:rsidDel="00000000" w:rsidP="00000000" w:rsidRDefault="00000000" w:rsidRPr="00000000" w14:paraId="00000E2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LRC HR 0.59, 10y invasive LRC HR 0.52, CSS HR 0.73. </w:t>
      </w:r>
    </w:p>
    <w:p w:rsidR="00000000" w:rsidDel="00000000" w:rsidP="00000000" w:rsidRDefault="00000000" w:rsidRPr="00000000" w14:paraId="00000E22">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MILF 19→ 11%, 2y Non-MILF ~15%. </w:t>
      </w:r>
    </w:p>
    <w:p w:rsidR="00000000" w:rsidDel="00000000" w:rsidP="00000000" w:rsidRDefault="00000000" w:rsidRPr="00000000" w14:paraId="00000E2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Salvage RC ~17→ 11% (p=0.07). </w:t>
      </w:r>
      <w:r w:rsidDel="00000000" w:rsidR="00000000" w:rsidRPr="00000000">
        <w:rPr>
          <w:rFonts w:ascii="Times New Roman" w:cs="Times New Roman" w:eastAsia="Times New Roman" w:hAnsi="Times New Roman"/>
          <w:sz w:val="20"/>
          <w:szCs w:val="20"/>
          <w:rtl w:val="0"/>
        </w:rPr>
        <w:t xml:space="preserve">Only 4/51 (8%) of salvage RC for late effects of RT. </w:t>
      </w:r>
    </w:p>
    <w:p w:rsidR="00000000" w:rsidDel="00000000" w:rsidP="00000000" w:rsidRDefault="00000000" w:rsidRPr="00000000" w14:paraId="00000E2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Despite not targeting nodes, pelvic node recurrences 7→ 5%.</w:t>
      </w:r>
    </w:p>
    <w:p w:rsidR="00000000" w:rsidDel="00000000" w:rsidP="00000000" w:rsidRDefault="00000000" w:rsidRPr="00000000" w14:paraId="00000E2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Only ~25% will have nodes, 70% of which are perivesicular. 1.5 cm margin covers it.</w:t>
      </w:r>
    </w:p>
    <w:p w:rsidR="00000000" w:rsidDel="00000000" w:rsidP="00000000" w:rsidRDefault="00000000" w:rsidRPr="00000000" w14:paraId="00000E2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G3-4 36% (21% GU, 10% GI), late G3-4 ~5% w CCRT.</w:t>
      </w:r>
      <w:r w:rsidDel="00000000" w:rsidR="00000000" w:rsidRPr="00000000">
        <w:rPr>
          <w:rtl w:val="0"/>
        </w:rPr>
      </w:r>
    </w:p>
    <w:p w:rsidR="00000000" w:rsidDel="00000000" w:rsidP="00000000" w:rsidRDefault="00000000" w:rsidRPr="00000000" w14:paraId="00000E27">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IMPART</w:t>
      </w:r>
      <w:r w:rsidDel="00000000" w:rsidR="00000000" w:rsidRPr="00000000">
        <w:rPr>
          <w:b w:val="1"/>
          <w:rtl w:val="0"/>
        </w:rPr>
        <w:t xml:space="preserve"> </w:t>
      </w:r>
      <w:r w:rsidDel="00000000" w:rsidR="00000000" w:rsidRPr="00000000">
        <w:rPr>
          <w:rtl w:val="0"/>
        </w:rPr>
        <w:t xml:space="preserve">[</w:t>
      </w:r>
      <w:hyperlink r:id="rId808">
        <w:r w:rsidDel="00000000" w:rsidR="00000000" w:rsidRPr="00000000">
          <w:rPr>
            <w:rtl w:val="0"/>
          </w:rPr>
          <w:t xml:space="preserve">Tan Clin Onc '20</w:t>
        </w:r>
      </w:hyperlink>
      <w:r w:rsidDel="00000000" w:rsidR="00000000" w:rsidRPr="00000000">
        <w:rPr>
          <w:rtl w:val="0"/>
        </w:rPr>
        <w:t xml:space="preserve">]: P</w:t>
      </w:r>
      <w:r w:rsidDel="00000000" w:rsidR="00000000" w:rsidRPr="00000000">
        <w:rPr>
          <w:rFonts w:ascii="Cardo" w:cs="Cardo" w:eastAsia="Cardo" w:hAnsi="Cardo"/>
          <w:rtl w:val="0"/>
        </w:rPr>
        <w:t xml:space="preserve">hase II. Max TURBT→ 64/32 to bladder bed, 60/32 to involved nodes, 52/32 to bladder/ENI. </w:t>
        <w:br w:type="textWrapping"/>
        <w:t xml:space="preserve">Node positive bladder cancer carries a poor prognosis and has traditionally been treated palliatively.</w:t>
      </w:r>
    </w:p>
    <w:p w:rsidR="00000000" w:rsidDel="00000000" w:rsidP="00000000" w:rsidRDefault="00000000" w:rsidRPr="00000000" w14:paraId="00000E28">
      <w:pPr>
        <w:spacing w:line="240" w:lineRule="auto"/>
        <w:ind w:firstLine="720"/>
        <w:rPr/>
      </w:pPr>
      <w:r w:rsidDel="00000000" w:rsidR="00000000" w:rsidRPr="00000000">
        <w:rPr>
          <w:rtl w:val="0"/>
        </w:rPr>
        <w:t xml:space="preserve">Hypothesis that the pelvic nodes and bladder can be included within a radical treatment volume with acceptable toxicity.</w:t>
      </w:r>
    </w:p>
    <w:p w:rsidR="00000000" w:rsidDel="00000000" w:rsidP="00000000" w:rsidRDefault="00000000" w:rsidRPr="00000000" w14:paraId="00000E29">
      <w:pPr>
        <w:spacing w:line="240" w:lineRule="auto"/>
        <w:ind w:firstLine="720"/>
        <w:rPr/>
      </w:pPr>
      <w:r w:rsidDel="00000000" w:rsidR="00000000" w:rsidRPr="00000000">
        <w:rPr>
          <w:rtl w:val="0"/>
        </w:rPr>
        <w:t xml:space="preserve">Outcomes appear similar as for resected node positive bladder cancer.</w:t>
      </w:r>
    </w:p>
    <w:p w:rsidR="00000000" w:rsidDel="00000000" w:rsidP="00000000" w:rsidRDefault="00000000" w:rsidRPr="00000000" w14:paraId="00000E2A">
      <w:pPr>
        <w:numPr>
          <w:ilvl w:val="1"/>
          <w:numId w:val="32"/>
        </w:numPr>
        <w:spacing w:line="240" w:lineRule="auto"/>
        <w:ind w:left="1440" w:hanging="360"/>
        <w:rPr>
          <w:u w:val="none"/>
        </w:rPr>
      </w:pPr>
      <w:r w:rsidDel="00000000" w:rsidR="00000000" w:rsidRPr="00000000">
        <w:rPr>
          <w:rtl w:val="0"/>
        </w:rPr>
        <w:t xml:space="preserve">38 patients. 2009-2012. Single center (Royal Marsden). NAC in 81%. CCRT in 50%. Nearly 100% RT PP. MFU 5y.</w:t>
      </w:r>
    </w:p>
    <w:p w:rsidR="00000000" w:rsidDel="00000000" w:rsidP="00000000" w:rsidRDefault="00000000" w:rsidRPr="00000000" w14:paraId="00000E2B">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CTV1_52: Whole bladder. Includes extravesical dz. Inf 1.5 cm of prostatic urethra, or 1 cm of female urethra where there is bladder base tumor or diffuse CIS. Differential expansion for CTV→ PTV (Table 1).</w:t>
      </w:r>
    </w:p>
    <w:p w:rsidR="00000000" w:rsidDel="00000000" w:rsidP="00000000" w:rsidRDefault="00000000" w:rsidRPr="00000000" w14:paraId="00000E2C">
      <w:pPr>
        <w:numPr>
          <w:ilvl w:val="2"/>
          <w:numId w:val="32"/>
        </w:numPr>
        <w:spacing w:line="240" w:lineRule="auto"/>
        <w:ind w:left="2160" w:hanging="360"/>
        <w:rPr>
          <w:u w:val="none"/>
        </w:rPr>
      </w:pPr>
      <w:r w:rsidDel="00000000" w:rsidR="00000000" w:rsidRPr="00000000">
        <w:rPr>
          <w:rtl w:val="0"/>
        </w:rPr>
        <w:t xml:space="preserve">CTV2_52: Pelvic nodes. Includes pre-sacrals to bottom of S3, pre-sciatic, and external/internal iliacs.</w:t>
      </w:r>
    </w:p>
    <w:p w:rsidR="00000000" w:rsidDel="00000000" w:rsidP="00000000" w:rsidRDefault="00000000" w:rsidRPr="00000000" w14:paraId="00000E2D">
      <w:pPr>
        <w:numPr>
          <w:ilvl w:val="2"/>
          <w:numId w:val="32"/>
        </w:numPr>
        <w:spacing w:line="240" w:lineRule="auto"/>
        <w:ind w:left="2160" w:hanging="360"/>
        <w:rPr>
          <w:u w:val="none"/>
        </w:rPr>
      </w:pPr>
      <w:r w:rsidDel="00000000" w:rsidR="00000000" w:rsidRPr="00000000">
        <w:rPr>
          <w:rtl w:val="0"/>
        </w:rPr>
        <w:t xml:space="preserve">CTV3_64: Bladder tumor bed on pre-chemo imaging.</w:t>
      </w:r>
    </w:p>
    <w:p w:rsidR="00000000" w:rsidDel="00000000" w:rsidP="00000000" w:rsidRDefault="00000000" w:rsidRPr="00000000" w14:paraId="00000E2E">
      <w:pPr>
        <w:numPr>
          <w:ilvl w:val="2"/>
          <w:numId w:val="32"/>
        </w:numPr>
        <w:spacing w:line="240" w:lineRule="auto"/>
        <w:ind w:left="2160" w:hanging="360"/>
        <w:rPr>
          <w:u w:val="none"/>
        </w:rPr>
      </w:pPr>
      <w:r w:rsidDel="00000000" w:rsidR="00000000" w:rsidRPr="00000000">
        <w:rPr>
          <w:rtl w:val="0"/>
        </w:rPr>
        <w:t xml:space="preserve">CTV4_60: Involved pelvic lymph nodes. </w:t>
      </w:r>
    </w:p>
    <w:p w:rsidR="00000000" w:rsidDel="00000000" w:rsidP="00000000" w:rsidRDefault="00000000" w:rsidRPr="00000000" w14:paraId="00000E2F">
      <w:pPr>
        <w:numPr>
          <w:ilvl w:val="2"/>
          <w:numId w:val="32"/>
        </w:numPr>
        <w:spacing w:line="240" w:lineRule="auto"/>
        <w:ind w:left="2160" w:hanging="360"/>
        <w:rPr>
          <w:u w:val="none"/>
        </w:rPr>
      </w:pPr>
      <w:r w:rsidDel="00000000" w:rsidR="00000000" w:rsidRPr="00000000">
        <w:rPr>
          <w:rtl w:val="0"/>
        </w:rPr>
        <w:t xml:space="preserve">PTV utilizes a 0.5 cm expansion on lymph nodes, while the bladder tumor bed is expanded by 1 cm.</w:t>
      </w:r>
    </w:p>
    <w:p w:rsidR="00000000" w:rsidDel="00000000" w:rsidP="00000000" w:rsidRDefault="00000000" w:rsidRPr="00000000" w14:paraId="00000E30">
      <w:pPr>
        <w:numPr>
          <w:ilvl w:val="2"/>
          <w:numId w:val="32"/>
        </w:numPr>
        <w:spacing w:line="240" w:lineRule="auto"/>
        <w:ind w:left="2160" w:hanging="360"/>
        <w:rPr>
          <w:u w:val="none"/>
        </w:rPr>
      </w:pPr>
      <w:r w:rsidDel="00000000" w:rsidR="00000000" w:rsidRPr="00000000">
        <w:rPr>
          <w:rtl w:val="0"/>
        </w:rPr>
        <w:t xml:space="preserve">Whole bladder and uninvolved nodes received 52/32</w:t>
      </w:r>
    </w:p>
    <w:p w:rsidR="00000000" w:rsidDel="00000000" w:rsidP="00000000" w:rsidRDefault="00000000" w:rsidRPr="00000000" w14:paraId="00000E31">
      <w:pPr>
        <w:numPr>
          <w:ilvl w:val="1"/>
          <w:numId w:val="32"/>
        </w:numPr>
        <w:spacing w:line="240" w:lineRule="auto"/>
        <w:ind w:left="1440" w:hanging="360"/>
        <w:rPr>
          <w:u w:val="none"/>
        </w:rPr>
      </w:pPr>
      <w:r w:rsidDel="00000000" w:rsidR="00000000" w:rsidRPr="00000000">
        <w:rPr>
          <w:rtl w:val="0"/>
        </w:rPr>
        <w:t xml:space="preserve">Acute G3+ GI 5%, GU 21%.</w:t>
      </w:r>
    </w:p>
    <w:p w:rsidR="00000000" w:rsidDel="00000000" w:rsidP="00000000" w:rsidRDefault="00000000" w:rsidRPr="00000000" w14:paraId="00000E32">
      <w:pPr>
        <w:numPr>
          <w:ilvl w:val="1"/>
          <w:numId w:val="32"/>
        </w:numPr>
        <w:spacing w:line="240" w:lineRule="auto"/>
        <w:ind w:left="1440" w:hanging="360"/>
        <w:rPr>
          <w:u w:val="none"/>
        </w:rPr>
      </w:pPr>
      <w:r w:rsidDel="00000000" w:rsidR="00000000" w:rsidRPr="00000000">
        <w:rPr>
          <w:rtl w:val="0"/>
        </w:rPr>
        <w:t xml:space="preserve">1y G3+ toxicity 5%. </w:t>
      </w:r>
    </w:p>
    <w:p w:rsidR="00000000" w:rsidDel="00000000" w:rsidP="00000000" w:rsidRDefault="00000000" w:rsidRPr="00000000" w14:paraId="00000E33">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Pelvic RFS at 1 / 2 / 5y of 55→ 37→ 26%. </w:t>
      </w:r>
    </w:p>
    <w:p w:rsidR="00000000" w:rsidDel="00000000" w:rsidP="00000000" w:rsidRDefault="00000000" w:rsidRPr="00000000" w14:paraId="00000E34">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MS 1.9y. OS at 1 / 2 / 5y of 68→ 50→ 34%. </w:t>
      </w:r>
    </w:p>
    <w:p w:rsidR="00000000" w:rsidDel="00000000" w:rsidP="00000000" w:rsidRDefault="00000000" w:rsidRPr="00000000" w14:paraId="00000E35">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MCSS 2.2y. OS at 1 / 2 / 5y of 78→ 57→ 44%. </w:t>
      </w:r>
    </w:p>
    <w:p w:rsidR="00000000" w:rsidDel="00000000" w:rsidP="00000000" w:rsidRDefault="00000000" w:rsidRPr="00000000" w14:paraId="00000E36">
      <w:pPr>
        <w:numPr>
          <w:ilvl w:val="1"/>
          <w:numId w:val="32"/>
        </w:numPr>
        <w:spacing w:line="240" w:lineRule="auto"/>
        <w:ind w:left="1440" w:hanging="360"/>
        <w:rPr>
          <w:u w:val="none"/>
        </w:rPr>
      </w:pPr>
      <w:r w:rsidDel="00000000" w:rsidR="00000000" w:rsidRPr="00000000">
        <w:rPr>
          <w:rtl w:val="0"/>
        </w:rPr>
        <w:t xml:space="preserve">At 5y, 27/38 (71%) had recurrence. 15/38 (40%) LRR only, 5/38 (13%) LRR + DM, 7/38 (18%) DM only.</w:t>
      </w:r>
    </w:p>
    <w:bookmarkStart w:colFirst="0" w:colLast="0" w:name="5wpuugs8cph6" w:id="270"/>
    <w:bookmarkEnd w:id="270"/>
    <w:p w:rsidR="00000000" w:rsidDel="00000000" w:rsidP="00000000" w:rsidRDefault="00000000" w:rsidRPr="00000000" w14:paraId="00000E37">
      <w:pPr>
        <w:numPr>
          <w:ilvl w:val="0"/>
          <w:numId w:val="32"/>
        </w:numPr>
      </w:pPr>
      <w:r w:rsidDel="00000000" w:rsidR="00000000" w:rsidRPr="00000000">
        <w:rPr>
          <w:b w:val="1"/>
          <w:rtl w:val="0"/>
        </w:rPr>
        <w:t xml:space="preserve">HYBRI</w:t>
      </w:r>
      <w:r w:rsidDel="00000000" w:rsidR="00000000" w:rsidRPr="00000000">
        <w:rPr>
          <w:b w:val="1"/>
          <w:rtl w:val="0"/>
        </w:rPr>
        <w:t xml:space="preserve">D study </w:t>
      </w:r>
      <w:r w:rsidDel="00000000" w:rsidR="00000000" w:rsidRPr="00000000">
        <w:rPr>
          <w:rtl w:val="0"/>
        </w:rPr>
        <w:t xml:space="preserve">[</w:t>
      </w:r>
      <w:hyperlink r:id="rId809">
        <w:r w:rsidDel="00000000" w:rsidR="00000000" w:rsidRPr="00000000">
          <w:rPr>
            <w:rtl w:val="0"/>
          </w:rPr>
          <w:t xml:space="preserve">Hafeez IJROBP '17</w:t>
        </w:r>
      </w:hyperlink>
      <w:r w:rsidDel="00000000" w:rsidR="00000000" w:rsidRPr="00000000">
        <w:rPr>
          <w:rtl w:val="0"/>
        </w:rPr>
        <w:t xml:space="preserve">]: Phase II. </w:t>
      </w:r>
      <w:r w:rsidDel="00000000" w:rsidR="00000000" w:rsidRPr="00000000">
        <w:rPr>
          <w:b w:val="1"/>
          <w:rtl w:val="0"/>
        </w:rPr>
        <w:t xml:space="preserve">36/6 q1w</w:t>
      </w:r>
      <w:r w:rsidDel="00000000" w:rsidR="00000000" w:rsidRPr="00000000">
        <w:rPr>
          <w:rtl w:val="0"/>
        </w:rPr>
        <w:t xml:space="preserve">.</w:t>
      </w:r>
    </w:p>
    <w:p w:rsidR="00000000" w:rsidDel="00000000" w:rsidP="00000000" w:rsidRDefault="00000000" w:rsidRPr="00000000" w14:paraId="00000E38">
      <w:pPr>
        <w:ind w:firstLine="720"/>
        <w:rPr/>
      </w:pPr>
      <w:r w:rsidDel="00000000" w:rsidR="00000000" w:rsidRPr="00000000">
        <w:rPr>
          <w:rtl w:val="0"/>
        </w:rPr>
        <w:t xml:space="preserve">Hypofractionated RT delivered weekly with a plan of the day approach offers good LC and acceptable toxicity.</w:t>
      </w:r>
    </w:p>
    <w:p w:rsidR="00000000" w:rsidDel="00000000" w:rsidP="00000000" w:rsidRDefault="00000000" w:rsidRPr="00000000" w14:paraId="00000E39">
      <w:pPr>
        <w:numPr>
          <w:ilvl w:val="1"/>
          <w:numId w:val="32"/>
        </w:numPr>
        <w:ind w:left="1440" w:hanging="360"/>
        <w:rPr>
          <w:u w:val="none"/>
        </w:rPr>
      </w:pPr>
      <w:r w:rsidDel="00000000" w:rsidR="00000000" w:rsidRPr="00000000">
        <w:rPr>
          <w:rtl w:val="0"/>
        </w:rPr>
        <w:t xml:space="preserve">55 pts. T2-T3a Nx-2 M0-1. Median age 86y. Not suitable for RC or CCRT.</w:t>
      </w:r>
    </w:p>
    <w:p w:rsidR="00000000" w:rsidDel="00000000" w:rsidP="00000000" w:rsidRDefault="00000000" w:rsidRPr="00000000" w14:paraId="00000E3A">
      <w:pPr>
        <w:numPr>
          <w:ilvl w:val="1"/>
          <w:numId w:val="32"/>
        </w:numPr>
        <w:ind w:left="1440" w:hanging="360"/>
        <w:rPr>
          <w:u w:val="none"/>
        </w:rPr>
      </w:pPr>
      <w:r w:rsidDel="00000000" w:rsidR="00000000" w:rsidRPr="00000000">
        <w:rPr>
          <w:rtl w:val="0"/>
        </w:rPr>
        <w:t xml:space="preserve">Local control 92%. </w:t>
      </w:r>
    </w:p>
    <w:p w:rsidR="00000000" w:rsidDel="00000000" w:rsidP="00000000" w:rsidRDefault="00000000" w:rsidRPr="00000000" w14:paraId="00000E3B">
      <w:pPr>
        <w:numPr>
          <w:ilvl w:val="1"/>
          <w:numId w:val="32"/>
        </w:numPr>
        <w:ind w:left="1440" w:hanging="360"/>
        <w:rPr>
          <w:u w:val="none"/>
        </w:rPr>
      </w:pPr>
      <w:r w:rsidDel="00000000" w:rsidR="00000000" w:rsidRPr="00000000">
        <w:rPr>
          <w:rFonts w:ascii="Cardo" w:cs="Cardo" w:eastAsia="Cardo" w:hAnsi="Cardo"/>
          <w:rtl w:val="0"/>
        </w:rPr>
        <w:t xml:space="preserve">Local progression at 1 / 2y of 7→ 17%.</w:t>
      </w:r>
    </w:p>
    <w:p w:rsidR="00000000" w:rsidDel="00000000" w:rsidP="00000000" w:rsidRDefault="00000000" w:rsidRPr="00000000" w14:paraId="00000E3C">
      <w:pPr>
        <w:numPr>
          <w:ilvl w:val="1"/>
          <w:numId w:val="32"/>
        </w:numPr>
        <w:ind w:left="1440" w:hanging="360"/>
        <w:rPr>
          <w:u w:val="none"/>
        </w:rPr>
      </w:pPr>
      <w:r w:rsidDel="00000000" w:rsidR="00000000" w:rsidRPr="00000000">
        <w:rPr>
          <w:rtl w:val="0"/>
        </w:rPr>
        <w:t xml:space="preserve">1y OS 63%.</w:t>
      </w:r>
    </w:p>
    <w:p w:rsidR="00000000" w:rsidDel="00000000" w:rsidP="00000000" w:rsidRDefault="00000000" w:rsidRPr="00000000" w14:paraId="00000E3D">
      <w:pPr>
        <w:numPr>
          <w:ilvl w:val="1"/>
          <w:numId w:val="32"/>
        </w:numPr>
        <w:ind w:left="1440" w:hanging="360"/>
        <w:rPr>
          <w:u w:val="none"/>
        </w:rPr>
      </w:pPr>
      <w:r w:rsidDel="00000000" w:rsidR="00000000" w:rsidRPr="00000000">
        <w:rPr>
          <w:rtl w:val="0"/>
        </w:rPr>
        <w:t xml:space="preserve">Acute G3 GU 18%. Acute G3 GI 4%. </w:t>
      </w:r>
    </w:p>
    <w:p w:rsidR="00000000" w:rsidDel="00000000" w:rsidP="00000000" w:rsidRDefault="00000000" w:rsidRPr="00000000" w14:paraId="00000E3E">
      <w:pPr>
        <w:numPr>
          <w:ilvl w:val="0"/>
          <w:numId w:val="32"/>
        </w:numPr>
      </w:pPr>
      <w:r w:rsidDel="00000000" w:rsidR="00000000" w:rsidRPr="00000000">
        <w:rPr>
          <w:b w:val="1"/>
          <w:rtl w:val="0"/>
        </w:rPr>
        <w:t xml:space="preserve">SPARE CRUK/07/011</w:t>
      </w:r>
      <w:r w:rsidDel="00000000" w:rsidR="00000000" w:rsidRPr="00000000">
        <w:rPr>
          <w:rtl w:val="0"/>
        </w:rPr>
        <w:t xml:space="preserve"> [</w:t>
      </w:r>
      <w:hyperlink r:id="rId810">
        <w:r w:rsidDel="00000000" w:rsidR="00000000" w:rsidRPr="00000000">
          <w:rPr>
            <w:rtl w:val="0"/>
          </w:rPr>
          <w:t xml:space="preserve">Huddart BJU Int '17]</w:t>
        </w:r>
      </w:hyperlink>
      <w:r w:rsidDel="00000000" w:rsidR="00000000" w:rsidRPr="00000000">
        <w:rPr>
          <w:rtl w:val="0"/>
        </w:rPr>
        <w:t xml:space="preserve">: </w:t>
      </w:r>
      <w:r w:rsidDel="00000000" w:rsidR="00000000" w:rsidRPr="00000000">
        <w:rPr>
          <w:rFonts w:ascii="Cardo" w:cs="Cardo" w:eastAsia="Cardo" w:hAnsi="Cardo"/>
          <w:b w:val="1"/>
          <w:rtl w:val="0"/>
        </w:rPr>
        <w:t xml:space="preserve">Gem/Cis→ CCRT vs. RC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3F">
      <w:pPr>
        <w:ind w:firstLine="720"/>
        <w:rPr/>
      </w:pPr>
      <w:r w:rsidDel="00000000" w:rsidR="00000000" w:rsidRPr="00000000">
        <w:rPr>
          <w:b w:val="1"/>
          <w:rtl w:val="0"/>
        </w:rPr>
        <w:t xml:space="preserve">S</w:t>
      </w:r>
      <w:r w:rsidDel="00000000" w:rsidR="00000000" w:rsidRPr="00000000">
        <w:rPr>
          <w:rtl w:val="0"/>
        </w:rPr>
        <w:t xml:space="preserve">elective bladder </w:t>
      </w:r>
      <w:r w:rsidDel="00000000" w:rsidR="00000000" w:rsidRPr="00000000">
        <w:rPr>
          <w:b w:val="1"/>
          <w:rtl w:val="0"/>
        </w:rPr>
        <w:t xml:space="preserve">P</w:t>
      </w:r>
      <w:r w:rsidDel="00000000" w:rsidR="00000000" w:rsidRPr="00000000">
        <w:rPr>
          <w:rtl w:val="0"/>
        </w:rPr>
        <w:t xml:space="preserve">reservation </w:t>
      </w:r>
      <w:r w:rsidDel="00000000" w:rsidR="00000000" w:rsidRPr="00000000">
        <w:rPr>
          <w:b w:val="1"/>
          <w:rtl w:val="0"/>
        </w:rPr>
        <w:t xml:space="preserve">A</w:t>
      </w:r>
      <w:r w:rsidDel="00000000" w:rsidR="00000000" w:rsidRPr="00000000">
        <w:rPr>
          <w:rtl w:val="0"/>
        </w:rPr>
        <w:t xml:space="preserve">gainst </w:t>
      </w:r>
      <w:r w:rsidDel="00000000" w:rsidR="00000000" w:rsidRPr="00000000">
        <w:rPr>
          <w:b w:val="1"/>
          <w:rtl w:val="0"/>
        </w:rPr>
        <w:t xml:space="preserve">R</w:t>
      </w:r>
      <w:r w:rsidDel="00000000" w:rsidR="00000000" w:rsidRPr="00000000">
        <w:rPr>
          <w:rtl w:val="0"/>
        </w:rPr>
        <w:t xml:space="preserve">adical </w:t>
      </w:r>
      <w:r w:rsidDel="00000000" w:rsidR="00000000" w:rsidRPr="00000000">
        <w:rPr>
          <w:b w:val="1"/>
          <w:rtl w:val="0"/>
        </w:rPr>
        <w:t xml:space="preserve">E</w:t>
      </w:r>
      <w:r w:rsidDel="00000000" w:rsidR="00000000" w:rsidRPr="00000000">
        <w:rPr>
          <w:rtl w:val="0"/>
        </w:rPr>
        <w:t xml:space="preserve">xcision in MIBC.</w:t>
      </w:r>
    </w:p>
    <w:p w:rsidR="00000000" w:rsidDel="00000000" w:rsidP="00000000" w:rsidRDefault="00000000" w:rsidRPr="00000000" w14:paraId="00000E40">
      <w:pPr>
        <w:numPr>
          <w:ilvl w:val="1"/>
          <w:numId w:val="32"/>
        </w:numPr>
        <w:ind w:left="1440" w:hanging="360"/>
      </w:pPr>
      <w:r w:rsidDel="00000000" w:rsidR="00000000" w:rsidRPr="00000000">
        <w:rPr>
          <w:rFonts w:ascii="Cardo" w:cs="Cardo" w:eastAsia="Cardo" w:hAnsi="Cardo"/>
          <w:rtl w:val="0"/>
        </w:rPr>
        <w:t xml:space="preserve">45 pts of 110 planned. 3c Gem/Cis→ Cystoscopic exam. Only ≤ T1 were randomized! Nonresponders→ RC.</w:t>
      </w:r>
    </w:p>
    <w:p w:rsidR="00000000" w:rsidDel="00000000" w:rsidP="00000000" w:rsidRDefault="00000000" w:rsidRPr="00000000" w14:paraId="00000E41">
      <w:pPr>
        <w:ind w:left="1440" w:firstLine="0"/>
        <w:rPr/>
      </w:pPr>
      <w:r w:rsidDel="00000000" w:rsidR="00000000" w:rsidRPr="00000000">
        <w:rPr>
          <w:rtl w:val="0"/>
        </w:rPr>
        <w:t xml:space="preserve">Significant protocol violations in both groups, demonstrating difficulty in conducting RCTs comparing two treatment approaches.</w:t>
      </w:r>
    </w:p>
    <w:p w:rsidR="00000000" w:rsidDel="00000000" w:rsidP="00000000" w:rsidRDefault="00000000" w:rsidRPr="00000000" w14:paraId="00000E42">
      <w:pPr>
        <w:numPr>
          <w:ilvl w:val="1"/>
          <w:numId w:val="32"/>
        </w:numPr>
        <w:ind w:left="1440" w:hanging="360"/>
      </w:pPr>
      <w:r w:rsidDel="00000000" w:rsidR="00000000" w:rsidRPr="00000000">
        <w:rPr>
          <w:rFonts w:ascii="Cardo" w:cs="Cardo" w:eastAsia="Cardo" w:hAnsi="Cardo"/>
          <w:rtl w:val="0"/>
        </w:rPr>
        <w:t xml:space="preserve">Per protocol 1y DFS ~65→ 89% (p=0.06) with RC, ~OS.</w:t>
      </w:r>
    </w:p>
    <w:p w:rsidR="00000000" w:rsidDel="00000000" w:rsidP="00000000" w:rsidRDefault="00000000" w:rsidRPr="00000000" w14:paraId="00000E43">
      <w:pPr>
        <w:numPr>
          <w:ilvl w:val="1"/>
          <w:numId w:val="32"/>
        </w:numPr>
        <w:ind w:left="1440" w:hanging="360"/>
      </w:pPr>
      <w:r w:rsidDel="00000000" w:rsidR="00000000" w:rsidRPr="00000000">
        <w:rPr>
          <w:rFonts w:ascii="Cardo" w:cs="Cardo" w:eastAsia="Cardo" w:hAnsi="Cardo"/>
          <w:rtl w:val="0"/>
        </w:rPr>
        <w:t xml:space="preserve">Per protocol G3/4 toxicity ~36→ 64% (p=0.07) with RC.</w:t>
      </w:r>
      <w:r w:rsidDel="00000000" w:rsidR="00000000" w:rsidRPr="00000000">
        <w:rPr>
          <w:rtl w:val="0"/>
        </w:rPr>
      </w:r>
    </w:p>
    <w:p w:rsidR="00000000" w:rsidDel="00000000" w:rsidP="00000000" w:rsidRDefault="00000000" w:rsidRPr="00000000" w14:paraId="00000E44">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0524</w:t>
      </w:r>
      <w:r w:rsidDel="00000000" w:rsidR="00000000" w:rsidRPr="00000000">
        <w:rPr>
          <w:rFonts w:ascii="Times New Roman" w:cs="Times New Roman" w:eastAsia="Times New Roman" w:hAnsi="Times New Roman"/>
          <w:sz w:val="20"/>
          <w:szCs w:val="20"/>
          <w:rtl w:val="0"/>
        </w:rPr>
        <w:t xml:space="preserve">: ± herceptin.</w:t>
      </w:r>
    </w:p>
    <w:p w:rsidR="00000000" w:rsidDel="00000000" w:rsidP="00000000" w:rsidRDefault="00000000" w:rsidRPr="00000000" w14:paraId="00000E45">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0926</w:t>
      </w:r>
      <w:r w:rsidDel="00000000" w:rsidR="00000000" w:rsidRPr="00000000">
        <w:rPr>
          <w:rFonts w:ascii="Times New Roman" w:cs="Times New Roman" w:eastAsia="Times New Roman" w:hAnsi="Times New Roman"/>
          <w:sz w:val="20"/>
          <w:szCs w:val="20"/>
          <w:rtl w:val="0"/>
        </w:rPr>
        <w:t xml:space="preserve"> [Pending]: Phase II. G3 </w:t>
      </w:r>
      <w:r w:rsidDel="00000000" w:rsidR="00000000" w:rsidRPr="00000000">
        <w:rPr>
          <w:rFonts w:ascii="Times New Roman" w:cs="Times New Roman" w:eastAsia="Times New Roman" w:hAnsi="Times New Roman"/>
          <w:b w:val="1"/>
          <w:sz w:val="20"/>
          <w:szCs w:val="20"/>
          <w:rtl w:val="0"/>
        </w:rPr>
        <w:t xml:space="preserve">T1</w:t>
      </w:r>
      <w:r w:rsidDel="00000000" w:rsidR="00000000" w:rsidRPr="00000000">
        <w:rPr>
          <w:rFonts w:ascii="Times New Roman" w:cs="Times New Roman" w:eastAsia="Times New Roman" w:hAnsi="Times New Roman"/>
          <w:sz w:val="20"/>
          <w:szCs w:val="20"/>
          <w:rtl w:val="0"/>
        </w:rPr>
        <w:t xml:space="preserve"> that failed or ineligible for IVC and are candidates for cystectomy.</w:t>
      </w:r>
      <w:r w:rsidDel="00000000" w:rsidR="00000000" w:rsidRPr="00000000">
        <w:rPr>
          <w:rFonts w:ascii="Cardo" w:cs="Cardo" w:eastAsia="Cardo" w:hAnsi="Cardo"/>
          <w:b w:val="1"/>
          <w:sz w:val="20"/>
          <w:szCs w:val="20"/>
          <w:rtl w:val="0"/>
        </w:rPr>
        <w:t xml:space="preserve"> Max TURBT→ CCRT to 61.2 Gy w either CDDP or MMC/5-FU</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trials to around 54 Gy + 10-12 Gy partial bladder if possible.</w:t>
      </w:r>
    </w:p>
    <w:p w:rsidR="00000000" w:rsidDel="00000000" w:rsidP="00000000" w:rsidRDefault="00000000" w:rsidRPr="00000000" w14:paraId="00000E4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Goal RT 41.4 Gy WPRT→ Whole bladder boost to 61.2 Gy.</w:t>
      </w:r>
    </w:p>
    <w:p w:rsidR="00000000" w:rsidDel="00000000" w:rsidP="00000000" w:rsidRDefault="00000000" w:rsidRPr="00000000" w14:paraId="00000E48">
      <w:pPr>
        <w:pStyle w:val="Heading2"/>
        <w:rPr/>
      </w:pPr>
      <w:bookmarkStart w:colFirst="0" w:colLast="0" w:name="_oi5fa1mykc84" w:id="271"/>
      <w:bookmarkEnd w:id="271"/>
      <w:r w:rsidDel="00000000" w:rsidR="00000000" w:rsidRPr="00000000">
        <w:rPr>
          <w:rtl w:val="0"/>
        </w:rPr>
      </w:r>
    </w:p>
    <w:p w:rsidR="00000000" w:rsidDel="00000000" w:rsidP="00000000" w:rsidRDefault="00000000" w:rsidRPr="00000000" w14:paraId="00000E49">
      <w:pPr>
        <w:pStyle w:val="Heading2"/>
        <w:rPr/>
      </w:pPr>
      <w:bookmarkStart w:colFirst="0" w:colLast="0" w:name="_uzmenxr45zaj" w:id="272"/>
      <w:bookmarkEnd w:id="272"/>
      <w:r w:rsidDel="00000000" w:rsidR="00000000" w:rsidRPr="00000000">
        <w:rPr>
          <w:rtl w:val="0"/>
        </w:rPr>
        <w:t xml:space="preserve">Postoperative RT</w:t>
      </w:r>
    </w:p>
    <w:bookmarkStart w:colFirst="0" w:colLast="0" w:name="yjcw1hd6xgc" w:id="273"/>
    <w:bookmarkEnd w:id="273"/>
    <w:p w:rsidR="00000000" w:rsidDel="00000000" w:rsidP="00000000" w:rsidRDefault="00000000" w:rsidRPr="00000000" w14:paraId="00000E4A">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NRG-GU001 </w:t>
      </w:r>
      <w:r w:rsidDel="00000000" w:rsidR="00000000" w:rsidRPr="00000000">
        <w:rPr>
          <w:rFonts w:ascii="Times New Roman" w:cs="Times New Roman" w:eastAsia="Times New Roman" w:hAnsi="Times New Roman"/>
          <w:sz w:val="20"/>
          <w:szCs w:val="20"/>
          <w:rtl w:val="0"/>
        </w:rPr>
        <w:t xml:space="preserve">[</w:t>
      </w:r>
      <w:hyperlink r:id="rId811">
        <w:r w:rsidDel="00000000" w:rsidR="00000000" w:rsidRPr="00000000">
          <w:rPr>
            <w:rtl w:val="0"/>
          </w:rPr>
          <w:t xml:space="preserve">Protocol</w:t>
        </w:r>
      </w:hyperlink>
      <w:r w:rsidDel="00000000" w:rsidR="00000000" w:rsidRPr="00000000">
        <w:rPr>
          <w:rtl w:val="0"/>
        </w:rPr>
        <w:t xml:space="preserve">, </w:t>
      </w:r>
      <w:hyperlink r:id="rId812">
        <w:r w:rsidDel="00000000" w:rsidR="00000000" w:rsidRPr="00000000">
          <w:rPr>
            <w:rtl w:val="0"/>
          </w:rPr>
          <w:t xml:space="preserve">NCT02316548</w:t>
        </w:r>
      </w:hyperlink>
      <w:r w:rsidDel="00000000" w:rsidR="00000000" w:rsidRPr="00000000">
        <w:rPr>
          <w:rFonts w:ascii="Times New Roman" w:cs="Times New Roman" w:eastAsia="Times New Roman" w:hAnsi="Times New Roman"/>
          <w:sz w:val="20"/>
          <w:szCs w:val="20"/>
          <w:rtl w:val="0"/>
        </w:rPr>
        <w:t xml:space="preserve">]: Phase II. pT3-4, pN0-2.</w:t>
      </w:r>
      <w:r w:rsidDel="00000000" w:rsidR="00000000" w:rsidRPr="00000000">
        <w:rPr>
          <w:rFonts w:ascii="Cardo" w:cs="Cardo" w:eastAsia="Cardo" w:hAnsi="Cardo"/>
          <w:b w:val="1"/>
          <w:sz w:val="20"/>
          <w:szCs w:val="20"/>
          <w:rtl w:val="0"/>
        </w:rPr>
        <w:t xml:space="preserve"> RC with ileal conduit→ Obs vs. 50.4 Gy IMRT PORT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B">
      <w:pPr>
        <w:spacing w:line="240" w:lineRule="auto"/>
        <w:ind w:firstLine="720"/>
        <w:rPr/>
      </w:pPr>
      <w:r w:rsidDel="00000000" w:rsidR="00000000" w:rsidRPr="00000000">
        <w:rPr>
          <w:rtl w:val="0"/>
        </w:rPr>
        <w:t xml:space="preserve">Se</w:t>
      </w:r>
      <w:r w:rsidDel="00000000" w:rsidR="00000000" w:rsidRPr="00000000">
        <w:rPr>
          <w:rtl w:val="0"/>
        </w:rPr>
        <w:t xml:space="preserve">e [</w:t>
      </w:r>
      <w:hyperlink w:anchor="_fwg5qb5ebsep">
        <w:r w:rsidDel="00000000" w:rsidR="00000000" w:rsidRPr="00000000">
          <w:rPr>
            <w:rtl w:val="0"/>
          </w:rPr>
          <w:t xml:space="preserve">Future Directions</w:t>
        </w:r>
      </w:hyperlink>
      <w:r w:rsidDel="00000000" w:rsidR="00000000" w:rsidRPr="00000000">
        <w:rPr>
          <w:rtl w:val="0"/>
        </w:rPr>
        <w:t xml:space="preserve">] or NCTN Trial Portfolios by Disease Site: [</w:t>
      </w:r>
      <w:hyperlink r:id="rId813">
        <w:r w:rsidDel="00000000" w:rsidR="00000000" w:rsidRPr="00000000">
          <w:rPr>
            <w:rtl w:val="0"/>
          </w:rPr>
          <w:t xml:space="preserve">GU</w:t>
        </w:r>
      </w:hyperlink>
      <w:r w:rsidDel="00000000" w:rsidR="00000000" w:rsidRPr="00000000">
        <w:rPr>
          <w:rtl w:val="0"/>
        </w:rPr>
        <w:t xml:space="preserve">] for more.</w:t>
      </w:r>
    </w:p>
    <w:p w:rsidR="00000000" w:rsidDel="00000000" w:rsidP="00000000" w:rsidRDefault="00000000" w:rsidRPr="00000000" w14:paraId="00000E4C">
      <w:pPr>
        <w:numPr>
          <w:ilvl w:val="1"/>
          <w:numId w:val="32"/>
        </w:numPr>
        <w:spacing w:line="240" w:lineRule="auto"/>
        <w:ind w:left="1440" w:hanging="360"/>
        <w:rPr>
          <w:u w:val="none"/>
        </w:rPr>
      </w:pPr>
      <w:r w:rsidDel="00000000" w:rsidR="00000000" w:rsidRPr="00000000">
        <w:rPr>
          <w:rtl w:val="0"/>
        </w:rPr>
        <w:t xml:space="preserve">CTV_50.4: PLN only if SM-, include cystectomy bed if SM+.</w:t>
      </w:r>
    </w:p>
    <w:p w:rsidR="00000000" w:rsidDel="00000000" w:rsidP="00000000" w:rsidRDefault="00000000" w:rsidRPr="00000000" w14:paraId="00000E4D">
      <w:pPr>
        <w:numPr>
          <w:ilvl w:val="1"/>
          <w:numId w:val="32"/>
        </w:numPr>
        <w:spacing w:line="240" w:lineRule="auto"/>
        <w:ind w:left="1440" w:hanging="360"/>
        <w:rPr>
          <w:u w:val="none"/>
        </w:rPr>
      </w:pPr>
      <w:r w:rsidDel="00000000" w:rsidR="00000000" w:rsidRPr="00000000">
        <w:rPr>
          <w:rtl w:val="0"/>
        </w:rPr>
        <w:t xml:space="preserve">CTVn_50.4: Presacrals (1-1.5 cm anterior to sacrum), bilateral distal common iliac, EI, II, obturators. </w:t>
      </w:r>
    </w:p>
    <w:p w:rsidR="00000000" w:rsidDel="00000000" w:rsidP="00000000" w:rsidRDefault="00000000" w:rsidRPr="00000000" w14:paraId="00000E4E">
      <w:pPr>
        <w:numPr>
          <w:ilvl w:val="2"/>
          <w:numId w:val="32"/>
        </w:numPr>
        <w:spacing w:line="240" w:lineRule="auto"/>
        <w:ind w:left="2160" w:hanging="360"/>
        <w:rPr>
          <w:u w:val="none"/>
        </w:rPr>
      </w:pPr>
      <w:r w:rsidDel="00000000" w:rsidR="00000000" w:rsidRPr="00000000">
        <w:rPr>
          <w:rtl w:val="0"/>
        </w:rPr>
        <w:t xml:space="preserve">Extends from top of L5-S1 to top of S3.</w:t>
      </w:r>
    </w:p>
    <w:p w:rsidR="00000000" w:rsidDel="00000000" w:rsidP="00000000" w:rsidRDefault="00000000" w:rsidRPr="00000000" w14:paraId="00000E4F">
      <w:pPr>
        <w:numPr>
          <w:ilvl w:val="1"/>
          <w:numId w:val="32"/>
        </w:numPr>
        <w:spacing w:line="240" w:lineRule="auto"/>
        <w:ind w:left="1440" w:hanging="360"/>
        <w:rPr>
          <w:u w:val="none"/>
        </w:rPr>
      </w:pPr>
      <w:r w:rsidDel="00000000" w:rsidR="00000000" w:rsidRPr="00000000">
        <w:rPr>
          <w:rtl w:val="0"/>
        </w:rPr>
        <w:t xml:space="preserve">CTVp_50.4 (SM+ only): Intended to include tissue surrounding intact empty bladder, prostate and anterior vagina, does not intentionally include all surgical clips. Do not carve small </w:t>
      </w:r>
      <w:r w:rsidDel="00000000" w:rsidR="00000000" w:rsidRPr="00000000">
        <w:rPr>
          <w:rtl w:val="0"/>
        </w:rPr>
        <w:t xml:space="preserve">bowel</w:t>
      </w:r>
      <w:r w:rsidDel="00000000" w:rsidR="00000000" w:rsidRPr="00000000">
        <w:rPr>
          <w:rtl w:val="0"/>
        </w:rPr>
        <w:t xml:space="preserve"> out of CTV  to reduce risk of marginal miss in pelvic sidewall.</w:t>
      </w:r>
    </w:p>
    <w:p w:rsidR="00000000" w:rsidDel="00000000" w:rsidP="00000000" w:rsidRDefault="00000000" w:rsidRPr="00000000" w14:paraId="00000E50">
      <w:pPr>
        <w:numPr>
          <w:ilvl w:val="2"/>
          <w:numId w:val="32"/>
        </w:numPr>
        <w:ind w:left="2160" w:hanging="360"/>
      </w:pPr>
      <w:r w:rsidDel="00000000" w:rsidR="00000000" w:rsidRPr="00000000">
        <w:rPr>
          <w:rtl w:val="0"/>
        </w:rPr>
        <w:t xml:space="preserve">Ant: mid-plane of pubis above pubis, posterior plane of pubis below pubis.</w:t>
      </w:r>
    </w:p>
    <w:p w:rsidR="00000000" w:rsidDel="00000000" w:rsidP="00000000" w:rsidRDefault="00000000" w:rsidRPr="00000000" w14:paraId="00000E51">
      <w:pPr>
        <w:numPr>
          <w:ilvl w:val="2"/>
          <w:numId w:val="32"/>
        </w:numPr>
        <w:ind w:left="2160" w:hanging="360"/>
      </w:pPr>
      <w:r w:rsidDel="00000000" w:rsidR="00000000" w:rsidRPr="00000000">
        <w:rPr>
          <w:rtl w:val="0"/>
        </w:rPr>
        <w:t xml:space="preserve">Post: </w:t>
      </w:r>
      <w:r w:rsidDel="00000000" w:rsidR="00000000" w:rsidRPr="00000000">
        <w:rPr>
          <w:rtl w:val="0"/>
        </w:rPr>
        <w:t xml:space="preserve">abut</w:t>
      </w:r>
      <w:r w:rsidDel="00000000" w:rsidR="00000000" w:rsidRPr="00000000">
        <w:rPr>
          <w:rtl w:val="0"/>
        </w:rPr>
        <w:t xml:space="preserve"> anterior 1/3 of rectum without extending into rectum.</w:t>
      </w:r>
    </w:p>
    <w:p w:rsidR="00000000" w:rsidDel="00000000" w:rsidP="00000000" w:rsidRDefault="00000000" w:rsidRPr="00000000" w14:paraId="00000E52">
      <w:pPr>
        <w:numPr>
          <w:ilvl w:val="2"/>
          <w:numId w:val="32"/>
        </w:numPr>
        <w:ind w:left="2160" w:hanging="360"/>
      </w:pPr>
      <w:r w:rsidDel="00000000" w:rsidR="00000000" w:rsidRPr="00000000">
        <w:rPr>
          <w:rtl w:val="0"/>
        </w:rPr>
        <w:t xml:space="preserve">Sup: 2 cm sup to pubic symphysis.</w:t>
      </w:r>
    </w:p>
    <w:p w:rsidR="00000000" w:rsidDel="00000000" w:rsidP="00000000" w:rsidRDefault="00000000" w:rsidRPr="00000000" w14:paraId="00000E53">
      <w:pPr>
        <w:numPr>
          <w:ilvl w:val="2"/>
          <w:numId w:val="32"/>
        </w:numPr>
        <w:ind w:left="2160" w:hanging="360"/>
      </w:pPr>
      <w:r w:rsidDel="00000000" w:rsidR="00000000" w:rsidRPr="00000000">
        <w:rPr>
          <w:rtl w:val="0"/>
        </w:rPr>
        <w:t xml:space="preserve">Inf: Stop 2-3 mm above penile bulb, or 1 cm below lower pole of obturator foramen.</w:t>
      </w:r>
    </w:p>
    <w:p w:rsidR="00000000" w:rsidDel="00000000" w:rsidP="00000000" w:rsidRDefault="00000000" w:rsidRPr="00000000" w14:paraId="00000E54">
      <w:pPr>
        <w:numPr>
          <w:ilvl w:val="1"/>
          <w:numId w:val="32"/>
        </w:numPr>
        <w:ind w:left="1440" w:hanging="360"/>
      </w:pPr>
      <w:r w:rsidDel="00000000" w:rsidR="00000000" w:rsidRPr="00000000">
        <w:rPr>
          <w:rtl w:val="0"/>
        </w:rPr>
        <w:t xml:space="preserve">PTV 0.5 - 0.7 cm expansion.</w:t>
      </w:r>
    </w:p>
    <w:p w:rsidR="00000000" w:rsidDel="00000000" w:rsidP="00000000" w:rsidRDefault="00000000" w:rsidRPr="00000000" w14:paraId="00000E55">
      <w:pPr>
        <w:numPr>
          <w:ilvl w:val="1"/>
          <w:numId w:val="32"/>
        </w:numPr>
        <w:ind w:left="1440" w:hanging="360"/>
        <w:rPr>
          <w:u w:val="none"/>
        </w:rPr>
      </w:pPr>
      <w:r w:rsidDel="00000000" w:rsidR="00000000" w:rsidRPr="00000000">
        <w:rPr>
          <w:rtl w:val="0"/>
        </w:rPr>
        <w:t xml:space="preserve">Bowel bag V40 &lt; 30% (50%), Rectum V45 &lt; 70% (80%). </w:t>
      </w:r>
      <w:r w:rsidDel="00000000" w:rsidR="00000000" w:rsidRPr="00000000">
        <w:rPr>
          <w:i w:val="1"/>
          <w:rtl w:val="0"/>
        </w:rPr>
        <w:t xml:space="preserve">Bowel bag contoured 3 cm above L5-S1.</w:t>
      </w:r>
    </w:p>
    <w:p w:rsidR="00000000" w:rsidDel="00000000" w:rsidP="00000000" w:rsidRDefault="00000000" w:rsidRPr="00000000" w14:paraId="00000E56">
      <w:pPr>
        <w:ind w:left="0" w:firstLine="0"/>
        <w:rPr/>
      </w:pPr>
      <w:r w:rsidDel="00000000" w:rsidR="00000000" w:rsidRPr="00000000">
        <w:rPr>
          <w:rtl w:val="0"/>
        </w:rPr>
      </w:r>
    </w:p>
    <w:p w:rsidR="00000000" w:rsidDel="00000000" w:rsidP="00000000" w:rsidRDefault="00000000" w:rsidRPr="00000000" w14:paraId="00000E57">
      <w:pPr>
        <w:pStyle w:val="Heading2"/>
        <w:rPr/>
      </w:pPr>
      <w:bookmarkStart w:colFirst="0" w:colLast="0" w:name="_hrz32np2om6q" w:id="274"/>
      <w:bookmarkEnd w:id="274"/>
      <w:hyperlink w:anchor="_umirepomlwp7">
        <w:r w:rsidDel="00000000" w:rsidR="00000000" w:rsidRPr="00000000">
          <w:rPr>
            <w:rtl w:val="0"/>
          </w:rPr>
          <w:t xml:space="preserve">Hypofractionation in MIBC</w:t>
        </w:r>
      </w:hyperlink>
      <w:r w:rsidDel="00000000" w:rsidR="00000000" w:rsidRPr="00000000">
        <w:rPr>
          <w:rtl w:val="0"/>
        </w:rPr>
      </w:r>
    </w:p>
    <w:p w:rsidR="00000000" w:rsidDel="00000000" w:rsidP="00000000" w:rsidRDefault="00000000" w:rsidRPr="00000000" w14:paraId="00000E58">
      <w:pPr>
        <w:numPr>
          <w:ilvl w:val="0"/>
          <w:numId w:val="77"/>
        </w:numPr>
        <w:rPr>
          <w:u w:val="none"/>
        </w:rPr>
      </w:pPr>
      <w:r w:rsidDel="00000000" w:rsidR="00000000" w:rsidRPr="00000000">
        <w:rPr>
          <w:b w:val="1"/>
          <w:rtl w:val="0"/>
        </w:rPr>
        <w:t xml:space="preserve">Meta of BC2001 and </w:t>
      </w:r>
      <w:r w:rsidDel="00000000" w:rsidR="00000000" w:rsidRPr="00000000">
        <w:rPr>
          <w:b w:val="1"/>
          <w:rtl w:val="0"/>
        </w:rPr>
        <w:t xml:space="preserve">Bcon</w:t>
      </w:r>
      <w:r w:rsidDel="00000000" w:rsidR="00000000" w:rsidRPr="00000000">
        <w:rPr>
          <w:b w:val="1"/>
          <w:rtl w:val="0"/>
        </w:rPr>
        <w:t xml:space="preserve"> trials</w:t>
      </w:r>
      <w:r w:rsidDel="00000000" w:rsidR="00000000" w:rsidRPr="00000000">
        <w:rPr>
          <w:rtl w:val="0"/>
        </w:rPr>
        <w:t xml:space="preserve"> [</w:t>
      </w:r>
      <w:hyperlink r:id="rId814">
        <w:r w:rsidDel="00000000" w:rsidR="00000000" w:rsidRPr="00000000">
          <w:rPr>
            <w:rtl w:val="0"/>
          </w:rPr>
          <w:t xml:space="preserve">Porta ASTRO ‘19</w:t>
        </w:r>
      </w:hyperlink>
      <w:r w:rsidDel="00000000" w:rsidR="00000000" w:rsidRPr="00000000">
        <w:rPr>
          <w:rtl w:val="0"/>
        </w:rPr>
        <w:t xml:space="preserve">]: </w:t>
      </w:r>
      <w:r w:rsidDel="00000000" w:rsidR="00000000" w:rsidRPr="00000000">
        <w:rPr>
          <w:b w:val="1"/>
          <w:rtl w:val="0"/>
        </w:rPr>
        <w:t xml:space="preserve">64/</w:t>
      </w:r>
      <w:r w:rsidDel="00000000" w:rsidR="00000000" w:rsidRPr="00000000">
        <w:rPr>
          <w:b w:val="1"/>
          <w:rtl w:val="0"/>
        </w:rPr>
        <w:t xml:space="preserve">32 vs. 55/20</w:t>
      </w:r>
      <w:r w:rsidDel="00000000" w:rsidR="00000000" w:rsidRPr="00000000">
        <w:rPr>
          <w:rtl w:val="0"/>
        </w:rPr>
        <w:t xml:space="preserve">.</w:t>
      </w:r>
    </w:p>
    <w:p w:rsidR="00000000" w:rsidDel="00000000" w:rsidP="00000000" w:rsidRDefault="00000000" w:rsidRPr="00000000" w14:paraId="00000E59">
      <w:pPr>
        <w:ind w:firstLine="720"/>
        <w:rPr/>
      </w:pPr>
      <w:r w:rsidDel="00000000" w:rsidR="00000000" w:rsidRPr="00000000">
        <w:rPr>
          <w:rtl w:val="0"/>
        </w:rPr>
        <w:t xml:space="preserve">See [</w:t>
      </w:r>
      <w:hyperlink w:anchor="wtljsk9dnxf4">
        <w:r w:rsidDel="00000000" w:rsidR="00000000" w:rsidRPr="00000000">
          <w:rPr>
            <w:rtl w:val="0"/>
          </w:rPr>
          <w:t xml:space="preserve">BC2001</w:t>
        </w:r>
      </w:hyperlink>
      <w:r w:rsidDel="00000000" w:rsidR="00000000" w:rsidRPr="00000000">
        <w:rPr>
          <w:rtl w:val="0"/>
        </w:rPr>
        <w:t xml:space="preserve">] for more. Add 1.5 cm to the bladder or 2 cm to extravesicular disease to PTV for coverage.</w:t>
        <w:br w:type="textWrapping"/>
        <w:t xml:space="preserve">55/20 is non-inferior to 64/32 in terms of ILRC, OS and late toxicity.</w:t>
      </w:r>
    </w:p>
    <w:p w:rsidR="00000000" w:rsidDel="00000000" w:rsidP="00000000" w:rsidRDefault="00000000" w:rsidRPr="00000000" w14:paraId="00000E5A">
      <w:pPr>
        <w:ind w:firstLine="720"/>
        <w:rPr/>
      </w:pPr>
      <w:r w:rsidDel="00000000" w:rsidR="00000000" w:rsidRPr="00000000">
        <w:rPr>
          <w:rtl w:val="0"/>
        </w:rPr>
        <w:t xml:space="preserve">Superiority of 55/20 over 64/32 was demonstrated for ILRC, but not OS. </w:t>
      </w:r>
    </w:p>
    <w:p w:rsidR="00000000" w:rsidDel="00000000" w:rsidP="00000000" w:rsidRDefault="00000000" w:rsidRPr="00000000" w14:paraId="00000E5B">
      <w:pPr>
        <w:ind w:firstLine="720"/>
        <w:rPr/>
      </w:pPr>
      <w:r w:rsidDel="00000000" w:rsidR="00000000" w:rsidRPr="00000000">
        <w:rPr>
          <w:rtl w:val="0"/>
        </w:rPr>
        <w:t xml:space="preserve">55/20 is a safe and effective alternative to conventional RT. </w:t>
      </w:r>
    </w:p>
    <w:p w:rsidR="00000000" w:rsidDel="00000000" w:rsidP="00000000" w:rsidRDefault="00000000" w:rsidRPr="00000000" w14:paraId="00000E5C">
      <w:pPr>
        <w:numPr>
          <w:ilvl w:val="1"/>
          <w:numId w:val="77"/>
        </w:numPr>
        <w:ind w:left="1440" w:hanging="360"/>
        <w:rPr>
          <w:u w:val="none"/>
        </w:rPr>
      </w:pPr>
      <w:r w:rsidDel="00000000" w:rsidR="00000000" w:rsidRPr="00000000">
        <w:rPr>
          <w:rtl w:val="0"/>
        </w:rPr>
        <w:t xml:space="preserve">BC2001:</w:t>
      </w:r>
      <w:r w:rsidDel="00000000" w:rsidR="00000000" w:rsidRPr="00000000">
        <w:rPr>
          <w:rtl w:val="0"/>
        </w:rPr>
        <w:t xml:space="preserve"> RT ± 5-FU and MMC. 360 pts. Only 36% received 55/20. </w:t>
      </w:r>
    </w:p>
    <w:p w:rsidR="00000000" w:rsidDel="00000000" w:rsidP="00000000" w:rsidRDefault="00000000" w:rsidRPr="00000000" w14:paraId="00000E5D">
      <w:pPr>
        <w:numPr>
          <w:ilvl w:val="1"/>
          <w:numId w:val="77"/>
        </w:numPr>
        <w:ind w:left="1440" w:hanging="360"/>
        <w:rPr>
          <w:u w:val="none"/>
        </w:rPr>
      </w:pPr>
      <w:r w:rsidDel="00000000" w:rsidR="00000000" w:rsidRPr="00000000">
        <w:rPr>
          <w:rtl w:val="0"/>
        </w:rPr>
        <w:t xml:space="preserve">BCON: RT ± hypoxia modifying therapy. </w:t>
      </w:r>
    </w:p>
    <w:p w:rsidR="00000000" w:rsidDel="00000000" w:rsidP="00000000" w:rsidRDefault="00000000" w:rsidRPr="00000000" w14:paraId="00000E5E">
      <w:pPr>
        <w:numPr>
          <w:ilvl w:val="1"/>
          <w:numId w:val="77"/>
        </w:numPr>
        <w:ind w:left="1440" w:hanging="360"/>
        <w:rPr>
          <w:u w:val="none"/>
        </w:rPr>
      </w:pPr>
      <w:r w:rsidDel="00000000" w:rsidR="00000000" w:rsidRPr="00000000">
        <w:rPr>
          <w:rtl w:val="0"/>
        </w:rPr>
        <w:t xml:space="preserve">782 patients. Mean age 72y. 80% stage T1/T2. MFU 10y.</w:t>
      </w:r>
    </w:p>
    <w:p w:rsidR="00000000" w:rsidDel="00000000" w:rsidP="00000000" w:rsidRDefault="00000000" w:rsidRPr="00000000" w14:paraId="00000E5F">
      <w:pPr>
        <w:numPr>
          <w:ilvl w:val="1"/>
          <w:numId w:val="77"/>
        </w:numPr>
        <w:ind w:left="1440" w:hanging="360"/>
        <w:rPr>
          <w:u w:val="none"/>
        </w:rPr>
      </w:pPr>
      <w:r w:rsidDel="00000000" w:rsidR="00000000" w:rsidRPr="00000000">
        <w:rPr>
          <w:rtl w:val="0"/>
        </w:rPr>
        <w:t xml:space="preserve">ILRR HR 0.71 for 55/20. There were no differences in OS. </w:t>
      </w:r>
    </w:p>
    <w:p w:rsidR="00000000" w:rsidDel="00000000" w:rsidP="00000000" w:rsidRDefault="00000000" w:rsidRPr="00000000" w14:paraId="00000E60">
      <w:pPr>
        <w:numPr>
          <w:ilvl w:val="1"/>
          <w:numId w:val="77"/>
        </w:numPr>
        <w:ind w:left="1440" w:hanging="360"/>
        <w:rPr>
          <w:u w:val="none"/>
        </w:rPr>
      </w:pPr>
      <w:r w:rsidDel="00000000" w:rsidR="00000000" w:rsidRPr="00000000">
        <w:rPr>
          <w:rtl w:val="0"/>
        </w:rPr>
        <w:t xml:space="preserve">Similar toxicity profiles in both fractionation schedules, with difference in G3-4 late bladder or rectum symptom of -3.82%. </w:t>
      </w:r>
    </w:p>
    <w:p w:rsidR="00000000" w:rsidDel="00000000" w:rsidP="00000000" w:rsidRDefault="00000000" w:rsidRPr="00000000" w14:paraId="00000E61">
      <w:pPr>
        <w:spacing w:line="240" w:lineRule="auto"/>
        <w:ind w:left="0" w:firstLine="0"/>
        <w:rPr/>
      </w:pPr>
      <w:r w:rsidDel="00000000" w:rsidR="00000000" w:rsidRPr="00000000">
        <w:rPr>
          <w:rtl w:val="0"/>
        </w:rPr>
      </w:r>
    </w:p>
    <w:p w:rsidR="00000000" w:rsidDel="00000000" w:rsidP="00000000" w:rsidRDefault="00000000" w:rsidRPr="00000000" w14:paraId="00000E62">
      <w:pPr>
        <w:pStyle w:val="Heading2"/>
        <w:rPr/>
      </w:pPr>
      <w:bookmarkStart w:colFirst="0" w:colLast="0" w:name="_n82si7lribv4" w:id="275"/>
      <w:bookmarkEnd w:id="275"/>
      <w:hyperlink w:anchor="_xwaf86ajri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63">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Frequency, urgency, hematuria, spasm, GI.</w:t>
      </w:r>
    </w:p>
    <w:p w:rsidR="00000000" w:rsidDel="00000000" w:rsidP="00000000" w:rsidRDefault="00000000" w:rsidRPr="00000000" w14:paraId="00000E64">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Cystectomy, hemorrhagic cystitis, stricture, vaginal stenosis, incontinence, change in contractility, SMN 1/300.</w:t>
      </w:r>
    </w:p>
    <w:p w:rsidR="00000000" w:rsidDel="00000000" w:rsidP="00000000" w:rsidRDefault="00000000" w:rsidRPr="00000000" w14:paraId="00000E65">
      <w:pPr>
        <w:numPr>
          <w:ilvl w:val="0"/>
          <w:numId w:val="24"/>
        </w:numPr>
      </w:pPr>
      <w:r w:rsidDel="00000000" w:rsidR="00000000" w:rsidRPr="00000000">
        <w:rPr>
          <w:rtl w:val="0"/>
        </w:rPr>
        <w:t xml:space="preserve">If you are concerned about UTI, order urine culture as leukocyte esterase has a high FP rate during RT due to inflammation.</w:t>
      </w:r>
    </w:p>
    <w:p w:rsidR="00000000" w:rsidDel="00000000" w:rsidP="00000000" w:rsidRDefault="00000000" w:rsidRPr="00000000" w14:paraId="00000E66">
      <w:pPr>
        <w:numPr>
          <w:ilvl w:val="0"/>
          <w:numId w:val="24"/>
        </w:numPr>
      </w:pPr>
      <w:r w:rsidDel="00000000" w:rsidR="00000000" w:rsidRPr="00000000">
        <w:rPr>
          <w:rtl w:val="0"/>
        </w:rPr>
        <w:t xml:space="preserve">For RC, daytime incont ~</w:t>
      </w:r>
      <w:r w:rsidDel="00000000" w:rsidR="00000000" w:rsidRPr="00000000">
        <w:rPr>
          <w:b w:val="1"/>
          <w:rtl w:val="0"/>
        </w:rPr>
        <w:t xml:space="preserve">10-15% </w:t>
      </w:r>
      <w:r w:rsidDel="00000000" w:rsidR="00000000" w:rsidRPr="00000000">
        <w:rPr>
          <w:rtl w:val="0"/>
        </w:rPr>
        <w:t xml:space="preserve">better with nerve sparing but this does not deteriorate with age.</w:t>
      </w:r>
    </w:p>
    <w:p w:rsidR="00000000" w:rsidDel="00000000" w:rsidP="00000000" w:rsidRDefault="00000000" w:rsidRPr="00000000" w14:paraId="00000E67">
      <w:pPr>
        <w:numPr>
          <w:ilvl w:val="1"/>
          <w:numId w:val="24"/>
        </w:numPr>
        <w:ind w:left="1440" w:hanging="360"/>
      </w:pPr>
      <w:r w:rsidDel="00000000" w:rsidR="00000000" w:rsidRPr="00000000">
        <w:rPr>
          <w:rtl w:val="0"/>
        </w:rPr>
        <w:t xml:space="preserve">Nocturnal incontinence </w:t>
      </w:r>
      <w:r w:rsidDel="00000000" w:rsidR="00000000" w:rsidRPr="00000000">
        <w:rPr>
          <w:rtl w:val="0"/>
        </w:rPr>
        <w:t xml:space="preserve">in </w:t>
      </w:r>
      <w:r w:rsidDel="00000000" w:rsidR="00000000" w:rsidRPr="00000000">
        <w:rPr>
          <w:b w:val="1"/>
          <w:rtl w:val="0"/>
        </w:rPr>
        <w:t xml:space="preserve">30</w:t>
      </w:r>
      <w:r w:rsidDel="00000000" w:rsidR="00000000" w:rsidRPr="00000000">
        <w:rPr>
          <w:b w:val="1"/>
          <w:rtl w:val="0"/>
        </w:rPr>
        <w:t xml:space="preserve">-50%</w:t>
      </w:r>
      <w:r w:rsidDel="00000000" w:rsidR="00000000" w:rsidRPr="00000000">
        <w:rPr>
          <w:rtl w:val="0"/>
        </w:rPr>
        <w:t xml:space="preserve">.</w:t>
      </w:r>
    </w:p>
    <w:p w:rsidR="00000000" w:rsidDel="00000000" w:rsidP="00000000" w:rsidRDefault="00000000" w:rsidRPr="00000000" w14:paraId="00000E68">
      <w:pPr>
        <w:numPr>
          <w:ilvl w:val="1"/>
          <w:numId w:val="24"/>
        </w:numPr>
        <w:ind w:left="1440" w:hanging="360"/>
      </w:pPr>
      <w:r w:rsidDel="00000000" w:rsidR="00000000" w:rsidRPr="00000000">
        <w:rPr>
          <w:rtl w:val="0"/>
        </w:rPr>
        <w:t xml:space="preserve">Urinary retention in 5% of men and 25% of women.</w:t>
      </w:r>
    </w:p>
    <w:p w:rsidR="00000000" w:rsidDel="00000000" w:rsidP="00000000" w:rsidRDefault="00000000" w:rsidRPr="00000000" w14:paraId="00000E69">
      <w:pPr>
        <w:numPr>
          <w:ilvl w:val="1"/>
          <w:numId w:val="24"/>
        </w:numPr>
        <w:ind w:left="1440" w:hanging="360"/>
      </w:pPr>
      <w:r w:rsidDel="00000000" w:rsidR="00000000" w:rsidRPr="00000000">
        <w:rPr>
          <w:rFonts w:ascii="Cardo" w:cs="Cardo" w:eastAsia="Cardo" w:hAnsi="Cardo"/>
          <w:rtl w:val="0"/>
        </w:rPr>
        <w:t xml:space="preserve">35% develop CKD III!→ 2.5% HD at 5y [</w:t>
      </w:r>
      <w:hyperlink r:id="rId815">
        <w:r w:rsidDel="00000000" w:rsidR="00000000" w:rsidRPr="00000000">
          <w:rPr>
            <w:rtl w:val="0"/>
          </w:rPr>
          <w:t xml:space="preserve">Rouanne Clin GU Ca '15</w:t>
        </w:r>
      </w:hyperlink>
      <w:r w:rsidDel="00000000" w:rsidR="00000000" w:rsidRPr="00000000">
        <w:rPr>
          <w:rtl w:val="0"/>
        </w:rPr>
        <w:t xml:space="preserve">].</w:t>
      </w:r>
    </w:p>
    <w:bookmarkStart w:colFirst="0" w:colLast="0" w:name="bn94lqj5cygv" w:id="276"/>
    <w:bookmarkEnd w:id="276"/>
    <w:p w:rsidR="00000000" w:rsidDel="00000000" w:rsidP="00000000" w:rsidRDefault="00000000" w:rsidRPr="00000000" w14:paraId="00000E6A">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Pooled RTOG analysis</w:t>
      </w:r>
      <w:r w:rsidDel="00000000" w:rsidR="00000000" w:rsidRPr="00000000">
        <w:rPr>
          <w:rFonts w:ascii="Times New Roman" w:cs="Times New Roman" w:eastAsia="Times New Roman" w:hAnsi="Times New Roman"/>
          <w:sz w:val="20"/>
          <w:szCs w:val="20"/>
          <w:rtl w:val="0"/>
        </w:rPr>
        <w:t xml:space="preserve"> [</w:t>
      </w:r>
      <w:hyperlink r:id="rId816">
        <w:r w:rsidDel="00000000" w:rsidR="00000000" w:rsidRPr="00000000">
          <w:rPr>
            <w:rFonts w:ascii="Times New Roman" w:cs="Times New Roman" w:eastAsia="Times New Roman" w:hAnsi="Times New Roman"/>
            <w:sz w:val="20"/>
            <w:szCs w:val="20"/>
            <w:rtl w:val="0"/>
          </w:rPr>
          <w:t xml:space="preserve">Efstathiou JCO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Late effects of bladder preservation do not appear prohibitive.</w:t>
        <w:br w:type="textWrapping"/>
      </w:r>
      <w:r w:rsidDel="00000000" w:rsidR="00000000" w:rsidRPr="00000000">
        <w:rPr>
          <w:rtl w:val="0"/>
        </w:rPr>
        <w:t xml:space="preserve">No radical cystectomies were performed due to late treatment-related toxicity. </w:t>
      </w:r>
      <w:r w:rsidDel="00000000" w:rsidR="00000000" w:rsidRPr="00000000">
        <w:rPr>
          <w:rtl w:val="0"/>
        </w:rPr>
      </w:r>
    </w:p>
    <w:p w:rsidR="00000000" w:rsidDel="00000000" w:rsidP="00000000" w:rsidRDefault="00000000" w:rsidRPr="00000000" w14:paraId="00000E6B">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285 pts. RTOG 8903, 9506, 9706, 9906. </w:t>
      </w:r>
    </w:p>
    <w:p w:rsidR="00000000" w:rsidDel="00000000" w:rsidP="00000000" w:rsidRDefault="00000000" w:rsidRPr="00000000" w14:paraId="00000E6C">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G2 10% (9.6% GU, 1.9% GI).</w:t>
      </w:r>
    </w:p>
    <w:p w:rsidR="00000000" w:rsidDel="00000000" w:rsidP="00000000" w:rsidRDefault="00000000" w:rsidRPr="00000000" w14:paraId="00000E6D">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G3 7% (5.7% GU, 1.9% GI). No G4 events, no pts req'd RC due to treatment related toxicity.</w:t>
      </w:r>
    </w:p>
    <w:p w:rsidR="00000000" w:rsidDel="00000000" w:rsidP="00000000" w:rsidRDefault="00000000" w:rsidRPr="00000000" w14:paraId="00000E6E">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duration of late G3 pelvic toxicity of 7.1 months. Time to late G3 of ~2 years.</w:t>
      </w:r>
    </w:p>
    <w:p w:rsidR="00000000" w:rsidDel="00000000" w:rsidP="00000000" w:rsidRDefault="00000000" w:rsidRPr="00000000" w14:paraId="00000E6F">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Quality of life</w:t>
      </w:r>
      <w:r w:rsidDel="00000000" w:rsidR="00000000" w:rsidRPr="00000000">
        <w:rPr>
          <w:rFonts w:ascii="Times New Roman" w:cs="Times New Roman" w:eastAsia="Times New Roman" w:hAnsi="Times New Roman"/>
          <w:sz w:val="20"/>
          <w:szCs w:val="20"/>
          <w:rtl w:val="0"/>
        </w:rPr>
        <w:t xml:space="preserve"> [</w:t>
      </w:r>
      <w:hyperlink r:id="rId817">
        <w:r w:rsidDel="00000000" w:rsidR="00000000" w:rsidRPr="00000000">
          <w:rPr>
            <w:rFonts w:ascii="Times New Roman" w:cs="Times New Roman" w:eastAsia="Times New Roman" w:hAnsi="Times New Roman"/>
            <w:sz w:val="20"/>
            <w:szCs w:val="20"/>
            <w:rtl w:val="0"/>
          </w:rPr>
          <w:t xml:space="preserve">Zietman JoU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Normal bladder fxn preserved in most pts w ~20% having persistent bowel sx.</w:t>
      </w:r>
    </w:p>
    <w:p w:rsidR="00000000" w:rsidDel="00000000" w:rsidP="00000000" w:rsidRDefault="00000000" w:rsidRPr="00000000" w14:paraId="00000E70">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pts alive and w native bladders. 49 pts participated, but only 31 came in for urodynamic study. Median f/u 6.3y. </w:t>
      </w:r>
    </w:p>
    <w:p w:rsidR="00000000" w:rsidDel="00000000" w:rsidP="00000000" w:rsidRDefault="00000000" w:rsidRPr="00000000" w14:paraId="00000E71">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that did UDS, 24/32 (</w:t>
      </w:r>
      <w:r w:rsidDel="00000000" w:rsidR="00000000" w:rsidRPr="00000000">
        <w:rPr>
          <w:rFonts w:ascii="Times New Roman" w:cs="Times New Roman" w:eastAsia="Times New Roman" w:hAnsi="Times New Roman"/>
          <w:b w:val="1"/>
          <w:sz w:val="20"/>
          <w:szCs w:val="20"/>
          <w:rtl w:val="0"/>
        </w:rPr>
        <w:t xml:space="preserve">75%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 normally functioning bladders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72">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Decreased compliance in 7 pts (22%).</w:t>
      </w:r>
    </w:p>
    <w:p w:rsidR="00000000" w:rsidDel="00000000" w:rsidP="00000000" w:rsidRDefault="00000000" w:rsidRPr="00000000" w14:paraId="00000E73">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Bladder HSN, involuntary detrusor contractions and incontinence in 2 women.</w:t>
      </w:r>
    </w:p>
    <w:p w:rsidR="00000000" w:rsidDel="00000000" w:rsidP="00000000" w:rsidRDefault="00000000" w:rsidRPr="00000000" w14:paraId="00000E74">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85% no bothersome urinary symptoms. </w:t>
      </w:r>
    </w:p>
    <w:p w:rsidR="00000000" w:rsidDel="00000000" w:rsidP="00000000" w:rsidRDefault="00000000" w:rsidRPr="00000000" w14:paraId="00000E75">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flow sx, 15% urgency, and 19% control problems.</w:t>
      </w:r>
    </w:p>
    <w:p w:rsidR="00000000" w:rsidDel="00000000" w:rsidP="00000000" w:rsidRDefault="00000000" w:rsidRPr="00000000" w14:paraId="00000E76">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Bowel sx in 22% </w:t>
      </w:r>
      <w:r w:rsidDel="00000000" w:rsidR="00000000" w:rsidRPr="00000000">
        <w:rPr>
          <w:rFonts w:ascii="Times New Roman" w:cs="Times New Roman" w:eastAsia="Times New Roman" w:hAnsi="Times New Roman"/>
          <w:sz w:val="20"/>
          <w:szCs w:val="20"/>
          <w:rtl w:val="0"/>
        </w:rPr>
        <w:t xml:space="preserve">(e.g. rectal urgency), with 14% recording any level of distress.</w:t>
      </w:r>
    </w:p>
    <w:p w:rsidR="00000000" w:rsidDel="00000000" w:rsidP="00000000" w:rsidRDefault="00000000" w:rsidRPr="00000000" w14:paraId="00000E77">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50% normal erectile function</w:t>
      </w:r>
      <w:r w:rsidDel="00000000" w:rsidR="00000000" w:rsidRPr="00000000">
        <w:rPr>
          <w:rFonts w:ascii="Times New Roman" w:cs="Times New Roman" w:eastAsia="Times New Roman" w:hAnsi="Times New Roman"/>
          <w:sz w:val="20"/>
          <w:szCs w:val="20"/>
          <w:rtl w:val="0"/>
        </w:rPr>
        <w:t xml:space="preserve">.</w:t>
      </w:r>
    </w:p>
    <w:bookmarkStart w:colFirst="0" w:colLast="0" w:name="2up50u2z14l8" w:id="277"/>
    <w:bookmarkEnd w:id="277"/>
    <w:p w:rsidR="00000000" w:rsidDel="00000000" w:rsidP="00000000" w:rsidRDefault="00000000" w:rsidRPr="00000000" w14:paraId="00000E78">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GETUG 97-015</w:t>
      </w:r>
      <w:r w:rsidDel="00000000" w:rsidR="00000000" w:rsidRPr="00000000">
        <w:rPr>
          <w:rtl w:val="0"/>
        </w:rPr>
        <w:t xml:space="preserve"> [</w:t>
      </w:r>
      <w:hyperlink r:id="rId818">
        <w:r w:rsidDel="00000000" w:rsidR="00000000" w:rsidRPr="00000000">
          <w:rPr>
            <w:rtl w:val="0"/>
          </w:rPr>
          <w:t xml:space="preserve">Lagrange IJROBP '11</w:t>
        </w:r>
      </w:hyperlink>
      <w:r w:rsidDel="00000000" w:rsidR="00000000" w:rsidRPr="00000000">
        <w:rPr>
          <w:rtl w:val="0"/>
        </w:rPr>
        <w:t xml:space="preserve">]: Phase II. </w:t>
      </w:r>
      <w:r w:rsidDel="00000000" w:rsidR="00000000" w:rsidRPr="00000000">
        <w:rPr>
          <w:b w:val="1"/>
          <w:rtl w:val="0"/>
        </w:rPr>
        <w:t xml:space="preserve">45/25 + 18/10 boost</w:t>
      </w:r>
      <w:r w:rsidDel="00000000" w:rsidR="00000000" w:rsidRPr="00000000">
        <w:rPr>
          <w:rtl w:val="0"/>
        </w:rPr>
        <w:t xml:space="preserve">.</w:t>
      </w:r>
    </w:p>
    <w:p w:rsidR="00000000" w:rsidDel="00000000" w:rsidP="00000000" w:rsidRDefault="00000000" w:rsidRPr="00000000" w14:paraId="00000E79">
      <w:pPr>
        <w:numPr>
          <w:ilvl w:val="1"/>
          <w:numId w:val="24"/>
        </w:numPr>
        <w:spacing w:line="240" w:lineRule="auto"/>
        <w:ind w:left="1440" w:hanging="360"/>
        <w:rPr>
          <w:u w:val="none"/>
        </w:rPr>
      </w:pPr>
      <w:r w:rsidDel="00000000" w:rsidR="00000000" w:rsidRPr="00000000">
        <w:rPr>
          <w:rtl w:val="0"/>
        </w:rPr>
        <w:t xml:space="preserve">51 pts. Visibly complete TURBT in 66%. MFU 8y.</w:t>
      </w:r>
    </w:p>
    <w:p w:rsidR="00000000" w:rsidDel="00000000" w:rsidP="00000000" w:rsidRDefault="00000000" w:rsidRPr="00000000" w14:paraId="00000E7A">
      <w:pPr>
        <w:numPr>
          <w:ilvl w:val="1"/>
          <w:numId w:val="24"/>
        </w:numPr>
        <w:spacing w:line="240" w:lineRule="auto"/>
        <w:ind w:left="1440" w:hanging="360"/>
        <w:rPr>
          <w:u w:val="none"/>
        </w:rPr>
      </w:pPr>
      <w:r w:rsidDel="00000000" w:rsidR="00000000" w:rsidRPr="00000000">
        <w:rPr>
          <w:rtl w:val="0"/>
        </w:rPr>
        <w:t xml:space="preserve">Bladder preserved in 67% of patients, with QoL and quality of bladder function satisfactory bladder reported in 100% of patients with preserved bladder.</w:t>
      </w:r>
    </w:p>
    <w:bookmarkStart w:colFirst="0" w:colLast="0" w:name="79pxo23af2e2" w:id="278"/>
    <w:bookmarkEnd w:id="278"/>
    <w:p w:rsidR="00000000" w:rsidDel="00000000" w:rsidP="00000000" w:rsidRDefault="00000000" w:rsidRPr="00000000" w14:paraId="00000E7B">
      <w:pPr>
        <w:numPr>
          <w:ilvl w:val="0"/>
          <w:numId w:val="24"/>
        </w:numPr>
        <w:spacing w:line="240" w:lineRule="auto"/>
        <w:rPr>
          <w:u w:val="none"/>
        </w:rPr>
      </w:pPr>
      <w:r w:rsidDel="00000000" w:rsidR="00000000" w:rsidRPr="00000000">
        <w:rPr>
          <w:b w:val="1"/>
          <w:rtl w:val="0"/>
        </w:rPr>
        <w:t xml:space="preserve">Quality of l</w:t>
      </w:r>
      <w:r w:rsidDel="00000000" w:rsidR="00000000" w:rsidRPr="00000000">
        <w:rPr>
          <w:b w:val="1"/>
          <w:rtl w:val="0"/>
        </w:rPr>
        <w:t xml:space="preserve">ife</w:t>
      </w:r>
      <w:r w:rsidDel="00000000" w:rsidR="00000000" w:rsidRPr="00000000">
        <w:rPr>
          <w:rtl w:val="0"/>
        </w:rPr>
        <w:t xml:space="preserve"> [</w:t>
      </w:r>
      <w:hyperlink r:id="rId819">
        <w:r w:rsidDel="00000000" w:rsidR="00000000" w:rsidRPr="00000000">
          <w:rPr>
            <w:rtl w:val="0"/>
          </w:rPr>
          <w:t xml:space="preserve">Feuerstein Curr Urol Rep '15</w:t>
        </w:r>
      </w:hyperlink>
      <w:r w:rsidDel="00000000" w:rsidR="00000000" w:rsidRPr="00000000">
        <w:rPr>
          <w:rtl w:val="0"/>
        </w:rPr>
        <w:t xml:space="preserve">]: </w:t>
      </w:r>
      <w:r w:rsidDel="00000000" w:rsidR="00000000" w:rsidRPr="00000000">
        <w:rPr>
          <w:b w:val="1"/>
          <w:rtl w:val="0"/>
        </w:rPr>
        <w:t xml:space="preserve">R</w:t>
      </w:r>
      <w:r w:rsidDel="00000000" w:rsidR="00000000" w:rsidRPr="00000000">
        <w:rPr>
          <w:b w:val="1"/>
          <w:rtl w:val="0"/>
        </w:rPr>
        <w:t xml:space="preserve">C vs. TMT</w:t>
      </w:r>
      <w:r w:rsidDel="00000000" w:rsidR="00000000" w:rsidRPr="00000000">
        <w:rPr>
          <w:rtl w:val="0"/>
        </w:rPr>
        <w:t xml:space="preserve">.</w:t>
      </w:r>
    </w:p>
    <w:p w:rsidR="00000000" w:rsidDel="00000000" w:rsidP="00000000" w:rsidRDefault="00000000" w:rsidRPr="00000000" w14:paraId="00000E7C">
      <w:pPr>
        <w:numPr>
          <w:ilvl w:val="1"/>
          <w:numId w:val="24"/>
        </w:numPr>
        <w:spacing w:line="240" w:lineRule="auto"/>
        <w:ind w:left="1440" w:hanging="360"/>
        <w:rPr>
          <w:u w:val="none"/>
        </w:rPr>
      </w:pPr>
      <w:r w:rsidDel="00000000" w:rsidR="00000000" w:rsidRPr="00000000">
        <w:rPr>
          <w:rtl w:val="0"/>
        </w:rPr>
        <w:t xml:space="preserve">Bladder preservation appears to result in similar or betterQoL compared to RC with satisfactory urinary and sexual function in most series. In general, CCRT resulted in more GI symptoms than RC. </w:t>
      </w:r>
    </w:p>
    <w:p w:rsidR="00000000" w:rsidDel="00000000" w:rsidP="00000000" w:rsidRDefault="00000000" w:rsidRPr="00000000" w14:paraId="00000E7D">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QoL in long term survivors of MIBC</w:t>
      </w:r>
      <w:r w:rsidDel="00000000" w:rsidR="00000000" w:rsidRPr="00000000">
        <w:rPr>
          <w:rFonts w:ascii="Times New Roman" w:cs="Times New Roman" w:eastAsia="Times New Roman" w:hAnsi="Times New Roman"/>
          <w:sz w:val="20"/>
          <w:szCs w:val="20"/>
          <w:rtl w:val="0"/>
        </w:rPr>
        <w:t xml:space="preserve"> [</w:t>
      </w:r>
      <w:hyperlink r:id="rId820">
        <w:r w:rsidDel="00000000" w:rsidR="00000000" w:rsidRPr="00000000">
          <w:rPr>
            <w:rFonts w:ascii="Times New Roman" w:cs="Times New Roman" w:eastAsia="Times New Roman" w:hAnsi="Times New Roman"/>
            <w:sz w:val="20"/>
            <w:szCs w:val="20"/>
            <w:rtl w:val="0"/>
          </w:rPr>
          <w:t xml:space="preserve">Mak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 vs. TMT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7E">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226 pts. cT2-cT4 MIBC. 1990-2011. Eligible for RC, DFS ≥ 2y. MFU 8y.</w:t>
      </w:r>
    </w:p>
    <w:p w:rsidR="00000000" w:rsidDel="00000000" w:rsidP="00000000" w:rsidRDefault="00000000" w:rsidRPr="00000000" w14:paraId="00000E7F">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demonstra</w:t>
      </w:r>
      <w:r w:rsidDel="00000000" w:rsidR="00000000" w:rsidRPr="00000000">
        <w:rPr>
          <w:sz w:val="20"/>
          <w:szCs w:val="20"/>
          <w:rtl w:val="0"/>
        </w:rPr>
        <w:t xml:space="preserve">ted better QoL w TMT, higher physical, role, social, emotional, and cognitive fxn, better bowel fxn, fewer bowel sx, better sexual fxn, bette</w:t>
      </w:r>
      <w:r w:rsidDel="00000000" w:rsidR="00000000" w:rsidRPr="00000000">
        <w:rPr>
          <w:rFonts w:ascii="Times New Roman" w:cs="Times New Roman" w:eastAsia="Times New Roman" w:hAnsi="Times New Roman"/>
          <w:sz w:val="20"/>
          <w:szCs w:val="20"/>
          <w:rtl w:val="0"/>
        </w:rPr>
        <w:t xml:space="preserve">r body image, more informed decision-making, and less concern about the negative </w:t>
      </w:r>
      <w:r w:rsidDel="00000000" w:rsidR="00000000" w:rsidRPr="00000000">
        <w:rPr>
          <w:rtl w:val="0"/>
        </w:rPr>
        <w:t xml:space="preserve">effects</w:t>
      </w:r>
      <w:r w:rsidDel="00000000" w:rsidR="00000000" w:rsidRPr="00000000">
        <w:rPr>
          <w:rFonts w:ascii="Times New Roman" w:cs="Times New Roman" w:eastAsia="Times New Roman" w:hAnsi="Times New Roman"/>
          <w:sz w:val="20"/>
          <w:szCs w:val="20"/>
          <w:rtl w:val="0"/>
        </w:rPr>
        <w:t xml:space="preserve"> of cancer.</w:t>
      </w:r>
    </w:p>
    <w:p w:rsidR="00000000" w:rsidDel="00000000" w:rsidP="00000000" w:rsidRDefault="00000000" w:rsidRPr="00000000" w14:paraId="00000E80">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Urinary sx scores similar for </w:t>
      </w:r>
      <w:r w:rsidDel="00000000" w:rsidR="00000000" w:rsidRPr="00000000">
        <w:rPr>
          <w:rFonts w:ascii="Times New Roman" w:cs="Times New Roman" w:eastAsia="Times New Roman" w:hAnsi="Times New Roman"/>
          <w:sz w:val="20"/>
          <w:szCs w:val="20"/>
          <w:rtl w:val="0"/>
        </w:rPr>
        <w:t xml:space="preserve">RC and TMT.</w:t>
      </w:r>
    </w:p>
    <w:p w:rsidR="00000000" w:rsidDel="00000000" w:rsidP="00000000" w:rsidRDefault="00000000" w:rsidRPr="00000000" w14:paraId="00000E81">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Prospective evaluation of RC vs. TMT required before concluding there is superior QoL w TMT.</w:t>
      </w:r>
      <w:r w:rsidDel="00000000" w:rsidR="00000000" w:rsidRPr="00000000">
        <w:rPr>
          <w:rtl w:val="0"/>
        </w:rPr>
      </w:r>
    </w:p>
    <w:p w:rsidR="00000000" w:rsidDel="00000000" w:rsidP="00000000" w:rsidRDefault="00000000" w:rsidRPr="00000000" w14:paraId="00000E82">
      <w:pPr>
        <w:numPr>
          <w:ilvl w:val="0"/>
          <w:numId w:val="2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Salvage RC</w:t>
      </w:r>
    </w:p>
    <w:p w:rsidR="00000000" w:rsidDel="00000000" w:rsidP="00000000" w:rsidRDefault="00000000" w:rsidRPr="00000000" w14:paraId="00000E83">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for TMT-related toxicities are very uncommon: ~0-2%, but 8% in BC2001.</w:t>
      </w:r>
      <w:r w:rsidDel="00000000" w:rsidR="00000000" w:rsidRPr="00000000">
        <w:rPr>
          <w:rtl w:val="0"/>
        </w:rPr>
      </w:r>
    </w:p>
    <w:bookmarkStart w:colFirst="0" w:colLast="0" w:name="wsmi8ndykydp" w:id="279"/>
    <w:bookmarkEnd w:id="279"/>
    <w:p w:rsidR="00000000" w:rsidDel="00000000" w:rsidP="00000000" w:rsidRDefault="00000000" w:rsidRPr="00000000" w14:paraId="00000E84">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Complications of salvage cystectomy</w:t>
      </w:r>
      <w:r w:rsidDel="00000000" w:rsidR="00000000" w:rsidRPr="00000000">
        <w:rPr>
          <w:rFonts w:ascii="Times New Roman" w:cs="Times New Roman" w:eastAsia="Times New Roman" w:hAnsi="Times New Roman"/>
          <w:sz w:val="20"/>
          <w:szCs w:val="20"/>
          <w:rtl w:val="0"/>
        </w:rPr>
        <w:t xml:space="preserve"> [</w:t>
      </w:r>
      <w:hyperlink r:id="rId821">
        <w:r w:rsidDel="00000000" w:rsidR="00000000" w:rsidRPr="00000000">
          <w:rPr>
            <w:rFonts w:ascii="Times New Roman" w:cs="Times New Roman" w:eastAsia="Times New Roman" w:hAnsi="Times New Roman"/>
            <w:sz w:val="20"/>
            <w:szCs w:val="20"/>
            <w:rtl w:val="0"/>
          </w:rPr>
          <w:t xml:space="preserve">Eswara J Uro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Immediate vs. Delayed RC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85">
      <w:pPr>
        <w:ind w:left="1440" w:firstLine="0"/>
        <w:rPr/>
      </w:pPr>
      <w:r w:rsidDel="00000000" w:rsidR="00000000" w:rsidRPr="00000000">
        <w:rPr>
          <w:rtl w:val="0"/>
        </w:rPr>
        <w:t xml:space="preserve">Immediate RC has more CVD/heme issues, while delayed RC has more tissue healing issues.</w:t>
      </w:r>
      <w:r w:rsidDel="00000000" w:rsidR="00000000" w:rsidRPr="00000000">
        <w:rPr>
          <w:rtl w:val="0"/>
        </w:rPr>
      </w:r>
    </w:p>
    <w:p w:rsidR="00000000" w:rsidDel="00000000" w:rsidP="00000000" w:rsidRDefault="00000000" w:rsidRPr="00000000" w14:paraId="00000E86">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 pts tx with TMT from 1986-2007. 102 pts (29%) underwent salvage RC.</w:t>
      </w:r>
    </w:p>
    <w:p w:rsidR="00000000" w:rsidDel="00000000" w:rsidP="00000000" w:rsidRDefault="00000000" w:rsidRPr="00000000" w14:paraId="00000E87">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immediate RC for &lt; CR, other half salvage RC for intravesical recurrence.</w:t>
      </w:r>
    </w:p>
    <w:p w:rsidR="00000000" w:rsidDel="00000000" w:rsidP="00000000" w:rsidRDefault="00000000" w:rsidRPr="00000000" w14:paraId="00000E88">
      <w:pPr>
        <w:numPr>
          <w:ilvl w:val="4"/>
          <w:numId w:val="24"/>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PR undergoing initial cystectomy, 5/10y DSS 51→ 32%.</w:t>
      </w:r>
    </w:p>
    <w:p w:rsidR="00000000" w:rsidDel="00000000" w:rsidP="00000000" w:rsidRDefault="00000000" w:rsidRPr="00000000" w14:paraId="00000E89">
      <w:pPr>
        <w:numPr>
          <w:ilvl w:val="4"/>
          <w:numId w:val="24"/>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recurrent dz undergoing RC, 5/10y DSS 64→ 55%.</w:t>
      </w:r>
    </w:p>
    <w:p w:rsidR="00000000" w:rsidDel="00000000" w:rsidP="00000000" w:rsidRDefault="00000000" w:rsidRPr="00000000" w14:paraId="00000E8A">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salvage cystectomy 1.6y.</w:t>
      </w:r>
    </w:p>
    <w:p w:rsidR="00000000" w:rsidDel="00000000" w:rsidP="00000000" w:rsidRDefault="00000000" w:rsidRPr="00000000" w14:paraId="00000E8B">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one pt req'd RC for tx-related toxicity (radiation cystitis w persistent hematuria).</w:t>
      </w:r>
    </w:p>
    <w:p w:rsidR="00000000" w:rsidDel="00000000" w:rsidP="00000000" w:rsidRDefault="00000000" w:rsidRPr="00000000" w14:paraId="00000E8C">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 complications in 16% within 90 days.</w:t>
      </w:r>
    </w:p>
    <w:p w:rsidR="00000000" w:rsidDel="00000000" w:rsidP="00000000" w:rsidRDefault="00000000" w:rsidRPr="00000000" w14:paraId="00000E8D">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Significant CV AEs (PE, MI, DVT, transfusion) 37→ 15%.</w:t>
      </w:r>
      <w:r w:rsidDel="00000000" w:rsidR="00000000" w:rsidRPr="00000000">
        <w:rPr>
          <w:rtl w:val="0"/>
        </w:rPr>
      </w:r>
    </w:p>
    <w:p w:rsidR="00000000" w:rsidDel="00000000" w:rsidP="00000000" w:rsidRDefault="00000000" w:rsidRPr="00000000" w14:paraId="00000E8E">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Healing AEs (dehiscence, infxn, ureteral/anastomotic stricture, revision) 12→ 35%. </w:t>
      </w:r>
      <w:r w:rsidDel="00000000" w:rsidR="00000000" w:rsidRPr="00000000">
        <w:rPr>
          <w:rtl w:val="0"/>
        </w:rPr>
      </w:r>
    </w:p>
    <w:p w:rsidR="00000000" w:rsidDel="00000000" w:rsidP="00000000" w:rsidRDefault="00000000" w:rsidRPr="00000000" w14:paraId="00000E8F">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Cumulative incidence of any bowel </w:t>
      </w:r>
      <w:r w:rsidDel="00000000" w:rsidR="00000000" w:rsidRPr="00000000">
        <w:rPr>
          <w:rtl w:val="0"/>
        </w:rPr>
        <w:t xml:space="preserve">complications</w:t>
      </w:r>
      <w:r w:rsidDel="00000000" w:rsidR="00000000" w:rsidRPr="00000000">
        <w:rPr>
          <w:rFonts w:ascii="Cardo" w:cs="Cardo" w:eastAsia="Cardo" w:hAnsi="Cardo"/>
          <w:sz w:val="20"/>
          <w:szCs w:val="20"/>
          <w:rtl w:val="0"/>
        </w:rPr>
        <w:t xml:space="preserve"> after RC w ileal conduit without adjuvant therapy is ~35→ 70% at 1/5y.</w:t>
      </w:r>
    </w:p>
    <w:p w:rsidR="00000000" w:rsidDel="00000000" w:rsidP="00000000" w:rsidRDefault="00000000" w:rsidRPr="00000000" w14:paraId="00000E90">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b w:val="1"/>
          <w:rtl w:val="0"/>
        </w:rPr>
        <w:t xml:space="preserve">RICH-ART </w:t>
      </w:r>
      <w:r w:rsidDel="00000000" w:rsidR="00000000" w:rsidRPr="00000000">
        <w:rPr>
          <w:rtl w:val="0"/>
        </w:rPr>
        <w:t xml:space="preserve">[</w:t>
      </w:r>
      <w:hyperlink r:id="rId822">
        <w:r w:rsidDel="00000000" w:rsidR="00000000" w:rsidRPr="00000000">
          <w:rPr>
            <w:rtl w:val="0"/>
          </w:rPr>
          <w:t xml:space="preserve">Oscarsson Lanc Onc ‘19</w:t>
        </w:r>
      </w:hyperlink>
      <w:r w:rsidDel="00000000" w:rsidR="00000000" w:rsidRPr="00000000">
        <w:rPr>
          <w:rtl w:val="0"/>
        </w:rPr>
        <w:t xml:space="preserve">]: Phase II/III. </w:t>
      </w:r>
      <w:r w:rsidDel="00000000" w:rsidR="00000000" w:rsidRPr="00000000">
        <w:rPr>
          <w:b w:val="1"/>
          <w:rtl w:val="0"/>
        </w:rPr>
        <w:t xml:space="preserve">Radiation-induced cystitis ± hyperbaric oxygen</w:t>
      </w:r>
      <w:r w:rsidDel="00000000" w:rsidR="00000000" w:rsidRPr="00000000">
        <w:rPr>
          <w:rtl w:val="0"/>
        </w:rPr>
        <w:t xml:space="preserve">.</w:t>
        <w:br w:type="textWrapping"/>
        <w:t xml:space="preserve">HBO relieves symptoms of late radiation cystitis.</w:t>
      </w:r>
    </w:p>
    <w:p w:rsidR="00000000" w:rsidDel="00000000" w:rsidP="00000000" w:rsidRDefault="00000000" w:rsidRPr="00000000" w14:paraId="00000E91">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87 patients. RT &gt; 6 mo prior. MFU 7 mo.</w:t>
      </w:r>
    </w:p>
    <w:p w:rsidR="00000000" w:rsidDel="00000000" w:rsidP="00000000" w:rsidRDefault="00000000" w:rsidRPr="00000000" w14:paraId="00000E92">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Mean EPIC score difference at 7 mo of 10 points. </w:t>
      </w:r>
    </w:p>
    <w:p w:rsidR="00000000" w:rsidDel="00000000" w:rsidP="00000000" w:rsidRDefault="00000000" w:rsidRPr="00000000" w14:paraId="00000E93">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Transient G1-2 AE related to site and hearing during HBO in 40%. </w:t>
      </w:r>
    </w:p>
    <w:p w:rsidR="00000000" w:rsidDel="00000000" w:rsidP="00000000" w:rsidRDefault="00000000" w:rsidRPr="00000000" w14:paraId="00000E94">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SEER Financi</w:t>
      </w:r>
      <w:r w:rsidDel="00000000" w:rsidR="00000000" w:rsidRPr="00000000">
        <w:rPr>
          <w:rFonts w:ascii="Times New Roman" w:cs="Times New Roman" w:eastAsia="Times New Roman" w:hAnsi="Times New Roman"/>
          <w:b w:val="1"/>
          <w:sz w:val="20"/>
          <w:szCs w:val="20"/>
          <w:rtl w:val="0"/>
        </w:rPr>
        <w:t xml:space="preserve">al Toxicity</w:t>
      </w:r>
      <w:r w:rsidDel="00000000" w:rsidR="00000000" w:rsidRPr="00000000">
        <w:rPr>
          <w:rFonts w:ascii="Times New Roman" w:cs="Times New Roman" w:eastAsia="Times New Roman" w:hAnsi="Times New Roman"/>
          <w:sz w:val="20"/>
          <w:szCs w:val="20"/>
          <w:rtl w:val="0"/>
        </w:rPr>
        <w:t xml:space="preserve"> [</w:t>
      </w:r>
      <w:hyperlink r:id="rId823">
        <w:r w:rsidDel="00000000" w:rsidR="00000000" w:rsidRPr="00000000">
          <w:rPr>
            <w:rFonts w:ascii="Times New Roman" w:cs="Times New Roman" w:eastAsia="Times New Roman" w:hAnsi="Times New Roman"/>
            <w:sz w:val="20"/>
            <w:szCs w:val="20"/>
            <w:rtl w:val="0"/>
          </w:rPr>
          <w:t xml:space="preserve">Williams JAMA Surgery '19</w:t>
        </w:r>
      </w:hyperlink>
      <w:r w:rsidDel="00000000" w:rsidR="00000000" w:rsidRPr="00000000">
        <w:rPr>
          <w:rFonts w:ascii="Times New Roman" w:cs="Times New Roman" w:eastAsia="Times New Roman" w:hAnsi="Times New Roman"/>
          <w:sz w:val="20"/>
          <w:szCs w:val="20"/>
          <w:rtl w:val="0"/>
        </w:rPr>
        <w:t xml:space="preserve">]: &gt; $100k increased healthcare costs at 1y after bladder preservation</w:t>
      </w:r>
    </w:p>
    <w:p w:rsidR="00000000" w:rsidDel="00000000" w:rsidP="00000000" w:rsidRDefault="00000000" w:rsidRPr="00000000" w14:paraId="00000E95">
      <w:pPr>
        <w:spacing w:line="240" w:lineRule="auto"/>
        <w:ind w:left="720" w:firstLine="0"/>
        <w:rPr>
          <w:rFonts w:ascii="Times New Roman" w:cs="Times New Roman" w:eastAsia="Times New Roman" w:hAnsi="Times New Roman"/>
          <w:sz w:val="20"/>
          <w:szCs w:val="20"/>
        </w:rPr>
      </w:pPr>
      <w:hyperlink r:id="rId824">
        <w:r w:rsidDel="00000000" w:rsidR="00000000" w:rsidRPr="00000000">
          <w:rPr>
            <w:rFonts w:ascii="Times New Roman" w:cs="Times New Roman" w:eastAsia="Times New Roman" w:hAnsi="Times New Roman"/>
            <w:sz w:val="20"/>
            <w:szCs w:val="20"/>
            <w:rtl w:val="0"/>
          </w:rPr>
          <w:t xml:space="preserve">QuadShot</w:t>
        </w:r>
      </w:hyperlink>
      <w:r w:rsidDel="00000000" w:rsidR="00000000" w:rsidRPr="00000000">
        <w:rPr>
          <w:rFonts w:ascii="Times New Roman" w:cs="Times New Roman" w:eastAsia="Times New Roman" w:hAnsi="Times New Roman"/>
          <w:sz w:val="20"/>
          <w:szCs w:val="20"/>
          <w:rtl w:val="0"/>
        </w:rPr>
        <w:t xml:space="preserve">: This cost analysis </w:t>
      </w:r>
      <w:r w:rsidDel="00000000" w:rsidR="00000000" w:rsidRPr="00000000">
        <w:rPr>
          <w:rFonts w:ascii="Times New Roman" w:cs="Times New Roman" w:eastAsia="Times New Roman" w:hAnsi="Times New Roman"/>
          <w:sz w:val="20"/>
          <w:szCs w:val="20"/>
          <w:rtl w:val="0"/>
        </w:rPr>
        <w:t xml:space="preserve">founded</w:t>
      </w:r>
      <w:r w:rsidDel="00000000" w:rsidR="00000000" w:rsidRPr="00000000">
        <w:rPr>
          <w:rFonts w:ascii="Times New Roman" w:cs="Times New Roman" w:eastAsia="Times New Roman" w:hAnsi="Times New Roman"/>
          <w:sz w:val="20"/>
          <w:szCs w:val="20"/>
          <w:rtl w:val="0"/>
        </w:rPr>
        <w:t xml:space="preserve"> in SEER data reports a remarkable &gt;$100K increase in healthcare costs at one year following bladder preservation versus standard RC for MIBC. Interestingly, the cost spike wasn’t so much due to the RT but rather to the large discrepancy in frequency of surveillance imaging and intravenous infusions. In fact, NAC followed by RC was the most expensive approach of all.</w:t>
      </w:r>
    </w:p>
    <w:p w:rsidR="00000000" w:rsidDel="00000000" w:rsidP="00000000" w:rsidRDefault="00000000" w:rsidRPr="00000000" w14:paraId="00000E96">
      <w:pPr>
        <w:numPr>
          <w:ilvl w:val="0"/>
          <w:numId w:val="24"/>
        </w:numPr>
      </w:pPr>
      <w:r w:rsidDel="00000000" w:rsidR="00000000" w:rsidRPr="00000000">
        <w:rPr>
          <w:b w:val="1"/>
          <w:rtl w:val="0"/>
        </w:rPr>
        <w:t xml:space="preserve">Constraints</w:t>
      </w:r>
    </w:p>
    <w:p w:rsidR="00000000" w:rsidDel="00000000" w:rsidP="00000000" w:rsidRDefault="00000000" w:rsidRPr="00000000" w14:paraId="00000E97">
      <w:pPr>
        <w:numPr>
          <w:ilvl w:val="1"/>
          <w:numId w:val="24"/>
        </w:numPr>
        <w:ind w:left="1440" w:hanging="360"/>
      </w:pPr>
      <w:r w:rsidDel="00000000" w:rsidR="00000000" w:rsidRPr="00000000">
        <w:rPr>
          <w:rtl w:val="0"/>
        </w:rPr>
        <w:t xml:space="preserve">FH max 45 Gy.</w:t>
      </w:r>
    </w:p>
    <w:p w:rsidR="00000000" w:rsidDel="00000000" w:rsidP="00000000" w:rsidRDefault="00000000" w:rsidRPr="00000000" w14:paraId="00000E98">
      <w:pPr>
        <w:numPr>
          <w:ilvl w:val="1"/>
          <w:numId w:val="24"/>
        </w:numPr>
        <w:ind w:left="1440" w:hanging="360"/>
      </w:pPr>
      <w:r w:rsidDel="00000000" w:rsidR="00000000" w:rsidRPr="00000000">
        <w:rPr>
          <w:rtl w:val="0"/>
        </w:rPr>
        <w:t xml:space="preserve">Rectum V55 &lt; 50%.</w:t>
      </w:r>
    </w:p>
    <w:p w:rsidR="00000000" w:rsidDel="00000000" w:rsidP="00000000" w:rsidRDefault="00000000" w:rsidRPr="00000000" w14:paraId="00000E99">
      <w:pPr>
        <w:numPr>
          <w:ilvl w:val="1"/>
          <w:numId w:val="24"/>
        </w:numPr>
        <w:ind w:left="1440" w:hanging="360"/>
      </w:pPr>
      <w:r w:rsidDel="00000000" w:rsidR="00000000" w:rsidRPr="00000000">
        <w:rPr>
          <w:rtl w:val="0"/>
        </w:rPr>
        <w:t xml:space="preserve">Small bowel V55 &lt; 5 cc (up to 15 cc with 7% G3 GI toxicity).</w:t>
      </w:r>
    </w:p>
    <w:p w:rsidR="00000000" w:rsidDel="00000000" w:rsidP="00000000" w:rsidRDefault="00000000" w:rsidRPr="00000000" w14:paraId="00000E9A">
      <w:pPr>
        <w:numPr>
          <w:ilvl w:val="1"/>
          <w:numId w:val="24"/>
        </w:numPr>
        <w:ind w:left="1440" w:hanging="360"/>
      </w:pPr>
      <w:r w:rsidDel="00000000" w:rsidR="00000000" w:rsidRPr="00000000">
        <w:rPr>
          <w:rtl w:val="0"/>
        </w:rPr>
        <w:t xml:space="preserve">Small bowel: TD 5/5 50 Gy.</w:t>
      </w:r>
    </w:p>
    <w:p w:rsidR="00000000" w:rsidDel="00000000" w:rsidP="00000000" w:rsidRDefault="00000000" w:rsidRPr="00000000" w14:paraId="00000E9B">
      <w:pPr>
        <w:numPr>
          <w:ilvl w:val="1"/>
          <w:numId w:val="24"/>
        </w:numPr>
        <w:ind w:left="1440" w:hanging="360"/>
      </w:pPr>
      <w:r w:rsidDel="00000000" w:rsidR="00000000" w:rsidRPr="00000000">
        <w:rPr>
          <w:b w:val="1"/>
          <w:rtl w:val="0"/>
        </w:rPr>
        <w:t xml:space="preserve">Proposed bowel DVH constraints from BC2001</w:t>
      </w:r>
      <w:r w:rsidDel="00000000" w:rsidR="00000000" w:rsidRPr="00000000">
        <w:rPr>
          <w:rtl w:val="0"/>
        </w:rPr>
        <w:t xml:space="preserve"> [</w:t>
      </w:r>
      <w:hyperlink r:id="rId825">
        <w:r w:rsidDel="00000000" w:rsidR="00000000" w:rsidRPr="00000000">
          <w:rPr>
            <w:rtl w:val="0"/>
          </w:rPr>
          <w:t xml:space="preserve">McDonald Clin Onc '15</w:t>
        </w:r>
      </w:hyperlink>
      <w:r w:rsidDel="00000000" w:rsidR="00000000" w:rsidRPr="00000000">
        <w:rPr>
          <w:rtl w:val="0"/>
        </w:rPr>
        <w:t xml:space="preserve">]</w:t>
      </w:r>
    </w:p>
    <w:p w:rsidR="00000000" w:rsidDel="00000000" w:rsidP="00000000" w:rsidRDefault="00000000" w:rsidRPr="00000000" w14:paraId="00000E9C">
      <w:pPr>
        <w:numPr>
          <w:ilvl w:val="2"/>
          <w:numId w:val="24"/>
        </w:numPr>
        <w:ind w:left="2160" w:hanging="360"/>
      </w:pPr>
      <w:r w:rsidDel="00000000" w:rsidR="00000000" w:rsidRPr="00000000">
        <w:rPr>
          <w:rtl w:val="0"/>
        </w:rPr>
        <w:t xml:space="preserve">Contour any bowel segments proximal to rectosigmoid junction and within 2 cm of PTV as "other bowel".</w:t>
      </w:r>
    </w:p>
    <w:p w:rsidR="00000000" w:rsidDel="00000000" w:rsidP="00000000" w:rsidRDefault="00000000" w:rsidRPr="00000000" w14:paraId="00000E9D">
      <w:pPr>
        <w:numPr>
          <w:ilvl w:val="3"/>
          <w:numId w:val="24"/>
        </w:numPr>
        <w:ind w:left="2880" w:hanging="360"/>
      </w:pPr>
      <w:r w:rsidDel="00000000" w:rsidR="00000000" w:rsidRPr="00000000">
        <w:rPr>
          <w:rtl w:val="0"/>
        </w:rPr>
        <w:t xml:space="preserve">"Other </w:t>
      </w:r>
      <w:r w:rsidDel="00000000" w:rsidR="00000000" w:rsidRPr="00000000">
        <w:rPr>
          <w:rtl w:val="0"/>
        </w:rPr>
        <w:t xml:space="preserve">bowel</w:t>
      </w:r>
      <w:r w:rsidDel="00000000" w:rsidR="00000000" w:rsidRPr="00000000">
        <w:rPr>
          <w:rtl w:val="0"/>
        </w:rPr>
        <w:t xml:space="preserve">" are difficult to differentiate from small bowels or large bowel loops.</w:t>
      </w:r>
    </w:p>
    <w:p w:rsidR="00000000" w:rsidDel="00000000" w:rsidP="00000000" w:rsidRDefault="00000000" w:rsidRPr="00000000" w14:paraId="00000E9E">
      <w:pPr>
        <w:numPr>
          <w:ilvl w:val="2"/>
          <w:numId w:val="24"/>
        </w:numPr>
        <w:ind w:left="2160" w:hanging="360"/>
      </w:pPr>
      <w:r w:rsidDel="00000000" w:rsidR="00000000" w:rsidRPr="00000000">
        <w:rPr>
          <w:rtl w:val="0"/>
        </w:rPr>
        <w:t xml:space="preserve">RHDVT with lower mean bowel volumes at doses &gt; 50 Gy.</w:t>
      </w:r>
    </w:p>
    <w:p w:rsidR="00000000" w:rsidDel="00000000" w:rsidP="00000000" w:rsidRDefault="00000000" w:rsidRPr="00000000" w14:paraId="00000E9F">
      <w:pPr>
        <w:numPr>
          <w:ilvl w:val="1"/>
          <w:numId w:val="24"/>
        </w:numPr>
        <w:ind w:left="1440" w:hanging="360"/>
      </w:pPr>
      <w:r w:rsidDel="00000000" w:rsidR="00000000" w:rsidRPr="00000000">
        <w:rPr>
          <w:rtl w:val="0"/>
        </w:rPr>
        <w:t xml:space="preserve">PORT with 20-40% GI toxicity.</w:t>
      </w:r>
    </w:p>
    <w:p w:rsidR="00000000" w:rsidDel="00000000" w:rsidP="00000000" w:rsidRDefault="00000000" w:rsidRPr="00000000" w14:paraId="00000EA0">
      <w:pPr>
        <w:numPr>
          <w:ilvl w:val="1"/>
          <w:numId w:val="24"/>
        </w:numPr>
        <w:ind w:left="1440" w:hanging="360"/>
      </w:pPr>
      <w:r w:rsidDel="00000000" w:rsidR="00000000" w:rsidRPr="00000000">
        <w:rPr>
          <w:rtl w:val="0"/>
        </w:rPr>
        <w:t xml:space="preserve">Whole bladder 50 Gy = 5-10% late G3-4 effects.</w:t>
      </w:r>
    </w:p>
    <w:p w:rsidR="00000000" w:rsidDel="00000000" w:rsidP="00000000" w:rsidRDefault="00000000" w:rsidRPr="00000000" w14:paraId="00000EA1">
      <w:pPr>
        <w:numPr>
          <w:ilvl w:val="1"/>
          <w:numId w:val="24"/>
        </w:numPr>
        <w:ind w:left="1440" w:hanging="360"/>
      </w:pPr>
      <w:r w:rsidDel="00000000" w:rsidR="00000000" w:rsidRPr="00000000">
        <w:rPr>
          <w:rtl w:val="0"/>
        </w:rPr>
        <w:t xml:space="preserve">Whole bladder 60 Gy = 10-40% late G3-4 effects. </w:t>
      </w:r>
      <w:r w:rsidDel="00000000" w:rsidR="00000000" w:rsidRPr="00000000">
        <w:rPr>
          <w:i w:val="1"/>
          <w:rtl w:val="0"/>
        </w:rPr>
        <w:t xml:space="preserve">Only 5% on BC2001, which mainly rec'd 64/32.</w:t>
      </w:r>
    </w:p>
    <w:p w:rsidR="00000000" w:rsidDel="00000000" w:rsidP="00000000" w:rsidRDefault="00000000" w:rsidRPr="00000000" w14:paraId="00000EA2">
      <w:pPr>
        <w:numPr>
          <w:ilvl w:val="1"/>
          <w:numId w:val="24"/>
        </w:numPr>
        <w:ind w:left="1440" w:hanging="360"/>
      </w:pPr>
      <w:r w:rsidDel="00000000" w:rsidR="00000000" w:rsidRPr="00000000">
        <w:rPr>
          <w:rtl w:val="0"/>
        </w:rPr>
        <w:t xml:space="preserve">Urethra: &lt; 70 Gy with &lt; 5% risk of stricture.</w:t>
      </w:r>
    </w:p>
    <w:p w:rsidR="00000000" w:rsidDel="00000000" w:rsidP="00000000" w:rsidRDefault="00000000" w:rsidRPr="00000000" w14:paraId="00000EA3">
      <w:pPr>
        <w:pStyle w:val="Heading2"/>
        <w:spacing w:after="0" w:lineRule="auto"/>
        <w:rPr/>
      </w:pPr>
      <w:bookmarkStart w:colFirst="0" w:colLast="0" w:name="_muv4l09aqctr" w:id="280"/>
      <w:bookmarkEnd w:id="280"/>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4">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EA5">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82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EA6">
            <w:pPr>
              <w:ind w:left="0" w:firstLine="0"/>
              <w:rPr>
                <w:sz w:val="18"/>
                <w:szCs w:val="18"/>
              </w:rPr>
            </w:pPr>
            <w:r w:rsidDel="00000000" w:rsidR="00000000" w:rsidRPr="00000000">
              <w:rPr>
                <w:sz w:val="18"/>
                <w:szCs w:val="18"/>
                <w:rtl w:val="0"/>
              </w:rPr>
              <w:t xml:space="preserve">Zaorsky: [</w:t>
            </w:r>
            <w:hyperlink r:id="rId827">
              <w:r w:rsidDel="00000000" w:rsidR="00000000" w:rsidRPr="00000000">
                <w:rPr>
                  <w:sz w:val="18"/>
                  <w:szCs w:val="18"/>
                  <w:rtl w:val="0"/>
                </w:rPr>
                <w:t xml:space="preserve">MGH/Shipley regimen for CCRT in bladder preservation</w:t>
              </w:r>
            </w:hyperlink>
            <w:r w:rsidDel="00000000" w:rsidR="00000000" w:rsidRPr="00000000">
              <w:rPr>
                <w:sz w:val="18"/>
                <w:szCs w:val="18"/>
                <w:rtl w:val="0"/>
              </w:rPr>
              <w:t xml:space="preserve">], [</w:t>
            </w:r>
            <w:hyperlink r:id="rId828">
              <w:r w:rsidDel="00000000" w:rsidR="00000000" w:rsidRPr="00000000">
                <w:rPr>
                  <w:sz w:val="18"/>
                  <w:szCs w:val="18"/>
                  <w:rtl w:val="0"/>
                </w:rPr>
                <w:t xml:space="preserve">urinary diversion options</w:t>
              </w:r>
            </w:hyperlink>
            <w:r w:rsidDel="00000000" w:rsidR="00000000" w:rsidRPr="00000000">
              <w:rPr>
                <w:sz w:val="18"/>
                <w:szCs w:val="18"/>
                <w:rtl w:val="0"/>
              </w:rPr>
              <w:t xml:space="preserve">], [</w:t>
            </w:r>
            <w:hyperlink r:id="rId829">
              <w:r w:rsidDel="00000000" w:rsidR="00000000" w:rsidRPr="00000000">
                <w:rPr>
                  <w:sz w:val="18"/>
                  <w:szCs w:val="18"/>
                  <w:rtl w:val="0"/>
                </w:rPr>
                <w:t xml:space="preserve">cystectomy</w:t>
              </w:r>
            </w:hyperlink>
            <w:r w:rsidDel="00000000" w:rsidR="00000000" w:rsidRPr="00000000">
              <w:rPr>
                <w:sz w:val="18"/>
                <w:szCs w:val="18"/>
                <w:rtl w:val="0"/>
              </w:rPr>
              <w:t xml:space="preserve">].</w:t>
            </w:r>
          </w:p>
          <w:p w:rsidR="00000000" w:rsidDel="00000000" w:rsidP="00000000" w:rsidRDefault="00000000" w:rsidRPr="00000000" w14:paraId="00000EA7">
            <w:pPr>
              <w:ind w:left="0" w:firstLine="0"/>
              <w:rPr>
                <w:sz w:val="18"/>
                <w:szCs w:val="18"/>
              </w:rPr>
            </w:pPr>
            <w:r w:rsidDel="00000000" w:rsidR="00000000" w:rsidRPr="00000000">
              <w:rPr>
                <w:sz w:val="18"/>
                <w:szCs w:val="18"/>
                <w:rtl w:val="0"/>
              </w:rPr>
              <w:t xml:space="preserve">ARRO: [</w:t>
            </w:r>
            <w:hyperlink r:id="rId830">
              <w:r w:rsidDel="00000000" w:rsidR="00000000" w:rsidRPr="00000000">
                <w:rPr>
                  <w:sz w:val="18"/>
                  <w:szCs w:val="18"/>
                  <w:rtl w:val="0"/>
                </w:rPr>
                <w:t xml:space="preserve">Bladder cancer</w:t>
              </w:r>
            </w:hyperlink>
            <w:r w:rsidDel="00000000" w:rsidR="00000000" w:rsidRPr="00000000">
              <w:rPr>
                <w:sz w:val="18"/>
                <w:szCs w:val="18"/>
                <w:rtl w:val="0"/>
              </w:rPr>
              <w:t xml:space="preserve">]</w:t>
            </w:r>
          </w:p>
          <w:p w:rsidR="00000000" w:rsidDel="00000000" w:rsidP="00000000" w:rsidRDefault="00000000" w:rsidRPr="00000000" w14:paraId="00000EA8">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EA9">
            <w:pPr>
              <w:numPr>
                <w:ilvl w:val="0"/>
                <w:numId w:val="5"/>
              </w:numPr>
              <w:rPr>
                <w:sz w:val="18"/>
                <w:szCs w:val="18"/>
              </w:rPr>
            </w:pPr>
            <w:r w:rsidDel="00000000" w:rsidR="00000000" w:rsidRPr="00000000">
              <w:rPr>
                <w:sz w:val="18"/>
                <w:szCs w:val="18"/>
                <w:rtl w:val="0"/>
              </w:rPr>
              <w:t xml:space="preserve">Consensus contouring guidelines for PORT after RC [</w:t>
            </w:r>
            <w:hyperlink r:id="rId831">
              <w:r w:rsidDel="00000000" w:rsidR="00000000" w:rsidRPr="00000000">
                <w:rPr>
                  <w:sz w:val="18"/>
                  <w:szCs w:val="18"/>
                  <w:rtl w:val="0"/>
                </w:rPr>
                <w:t xml:space="preserve">Baumann IJROBP '16</w:t>
              </w:r>
            </w:hyperlink>
            <w:r w:rsidDel="00000000" w:rsidR="00000000" w:rsidRPr="00000000">
              <w:rPr>
                <w:sz w:val="18"/>
                <w:szCs w:val="18"/>
                <w:rtl w:val="0"/>
              </w:rPr>
              <w:t xml:space="preserve">].</w:t>
            </w:r>
          </w:p>
          <w:p w:rsidR="00000000" w:rsidDel="00000000" w:rsidP="00000000" w:rsidRDefault="00000000" w:rsidRPr="00000000" w14:paraId="00000EAA">
            <w:pPr>
              <w:numPr>
                <w:ilvl w:val="0"/>
                <w:numId w:val="5"/>
              </w:numPr>
              <w:ind w:right="200"/>
              <w:rPr>
                <w:sz w:val="18"/>
                <w:szCs w:val="18"/>
              </w:rPr>
            </w:pPr>
            <w:r w:rsidDel="00000000" w:rsidR="00000000" w:rsidRPr="00000000">
              <w:rPr>
                <w:sz w:val="18"/>
                <w:szCs w:val="18"/>
                <w:rtl w:val="0"/>
              </w:rPr>
              <w:t xml:space="preserve">RTOG pelvic normal tissue contouring guidelines [</w:t>
            </w:r>
            <w:hyperlink r:id="rId832">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833">
              <w:r w:rsidDel="00000000" w:rsidR="00000000" w:rsidRPr="00000000">
                <w:rPr>
                  <w:sz w:val="18"/>
                  <w:szCs w:val="18"/>
                  <w:rtl w:val="0"/>
                </w:rPr>
                <w:t xml:space="preserve">Male normal pelvis Atlas</w:t>
              </w:r>
            </w:hyperlink>
            <w:r w:rsidDel="00000000" w:rsidR="00000000" w:rsidRPr="00000000">
              <w:rPr>
                <w:sz w:val="18"/>
                <w:szCs w:val="18"/>
                <w:rtl w:val="0"/>
              </w:rPr>
              <w:t xml:space="preserve">]</w:t>
            </w:r>
          </w:p>
          <w:p w:rsidR="00000000" w:rsidDel="00000000" w:rsidP="00000000" w:rsidRDefault="00000000" w:rsidRPr="00000000" w14:paraId="00000EAB">
            <w:pPr>
              <w:numPr>
                <w:ilvl w:val="0"/>
                <w:numId w:val="5"/>
              </w:numPr>
              <w:rPr>
                <w:sz w:val="18"/>
                <w:szCs w:val="18"/>
              </w:rPr>
            </w:pPr>
            <w:r w:rsidDel="00000000" w:rsidR="00000000" w:rsidRPr="00000000">
              <w:rPr>
                <w:sz w:val="18"/>
                <w:szCs w:val="18"/>
                <w:rtl w:val="0"/>
              </w:rPr>
              <w:t xml:space="preserve">Bladder PORT per NRG-GU001 [</w:t>
            </w:r>
            <w:hyperlink r:id="rId834">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w:anchor="yjcw1hd6xgc">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AC">
            <w:pPr>
              <w:numPr>
                <w:ilvl w:val="0"/>
                <w:numId w:val="5"/>
              </w:numPr>
              <w:ind w:right="60"/>
              <w:rPr>
                <w:sz w:val="18"/>
                <w:szCs w:val="18"/>
              </w:rPr>
            </w:pPr>
            <w:r w:rsidDel="00000000" w:rsidR="00000000" w:rsidRPr="00000000">
              <w:rPr>
                <w:sz w:val="18"/>
                <w:szCs w:val="18"/>
                <w:rtl w:val="0"/>
              </w:rPr>
              <w:t xml:space="preserve">eContour [</w:t>
            </w:r>
            <w:hyperlink r:id="rId835">
              <w:r w:rsidDel="00000000" w:rsidR="00000000" w:rsidRPr="00000000">
                <w:rPr>
                  <w:sz w:val="18"/>
                  <w:szCs w:val="18"/>
                  <w:rtl w:val="0"/>
                </w:rPr>
                <w:t xml:space="preserve">Bladder preservation</w:t>
              </w:r>
            </w:hyperlink>
            <w:r w:rsidDel="00000000" w:rsidR="00000000" w:rsidRPr="00000000">
              <w:rPr>
                <w:sz w:val="18"/>
                <w:szCs w:val="18"/>
                <w:rtl w:val="0"/>
              </w:rPr>
              <w:t xml:space="preserve">]</w:t>
            </w:r>
          </w:p>
          <w:p w:rsidR="00000000" w:rsidDel="00000000" w:rsidP="00000000" w:rsidRDefault="00000000" w:rsidRPr="00000000" w14:paraId="00000EAD">
            <w:pPr>
              <w:numPr>
                <w:ilvl w:val="0"/>
                <w:numId w:val="5"/>
              </w:numPr>
              <w:rPr>
                <w:sz w:val="18"/>
                <w:szCs w:val="18"/>
              </w:rPr>
            </w:pPr>
            <w:r w:rsidDel="00000000" w:rsidR="00000000" w:rsidRPr="00000000">
              <w:rPr>
                <w:sz w:val="18"/>
                <w:szCs w:val="18"/>
                <w:rtl w:val="0"/>
              </w:rPr>
              <w:t xml:space="preserve">Defining the CTV for intact MIBC [</w:t>
            </w:r>
            <w:hyperlink r:id="rId836">
              <w:r w:rsidDel="00000000" w:rsidR="00000000" w:rsidRPr="00000000">
                <w:rPr>
                  <w:sz w:val="18"/>
                  <w:szCs w:val="18"/>
                  <w:rtl w:val="0"/>
                </w:rPr>
                <w:t xml:space="preserve">Jenkins IJROBP '09</w:t>
              </w:r>
            </w:hyperlink>
            <w:r w:rsidDel="00000000" w:rsidR="00000000" w:rsidRPr="00000000">
              <w:rPr>
                <w:sz w:val="18"/>
                <w:szCs w:val="18"/>
                <w:rtl w:val="0"/>
              </w:rPr>
              <w:t xml:space="preserve">]</w:t>
            </w:r>
          </w:p>
          <w:p w:rsidR="00000000" w:rsidDel="00000000" w:rsidP="00000000" w:rsidRDefault="00000000" w:rsidRPr="00000000" w14:paraId="00000EAE">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EAF">
            <w:pPr>
              <w:numPr>
                <w:ilvl w:val="0"/>
                <w:numId w:val="58"/>
              </w:numPr>
              <w:rPr>
                <w:sz w:val="18"/>
                <w:szCs w:val="18"/>
              </w:rPr>
            </w:pPr>
            <w:hyperlink r:id="rId837">
              <w:r w:rsidDel="00000000" w:rsidR="00000000" w:rsidRPr="00000000">
                <w:rPr>
                  <w:sz w:val="18"/>
                  <w:szCs w:val="18"/>
                  <w:rtl w:val="0"/>
                </w:rPr>
                <w:t xml:space="preserve">Pooled RTOG analysi</w:t>
              </w:r>
            </w:hyperlink>
            <w:r w:rsidDel="00000000" w:rsidR="00000000" w:rsidRPr="00000000">
              <w:rPr>
                <w:sz w:val="18"/>
                <w:szCs w:val="18"/>
                <w:rtl w:val="0"/>
              </w:rPr>
              <w:t xml:space="preserve">s of bladder preservation therapy [</w:t>
            </w:r>
            <w:hyperlink r:id="rId838">
              <w:r w:rsidDel="00000000" w:rsidR="00000000" w:rsidRPr="00000000">
                <w:rPr>
                  <w:sz w:val="18"/>
                  <w:szCs w:val="18"/>
                  <w:rtl w:val="0"/>
                </w:rPr>
                <w:t xml:space="preserve">Mak JCO '14]</w:t>
              </w:r>
            </w:hyperlink>
            <w:r w:rsidDel="00000000" w:rsidR="00000000" w:rsidRPr="00000000">
              <w:rPr>
                <w:sz w:val="18"/>
                <w:szCs w:val="18"/>
                <w:rtl w:val="0"/>
              </w:rPr>
              <w:t xml:space="preserve"> </w:t>
            </w:r>
            <w:hyperlink w:anchor="_umirepomlwp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0">
            <w:pPr>
              <w:numPr>
                <w:ilvl w:val="0"/>
                <w:numId w:val="58"/>
              </w:numPr>
              <w:rPr>
                <w:sz w:val="18"/>
                <w:szCs w:val="18"/>
              </w:rPr>
            </w:pPr>
            <w:r w:rsidDel="00000000" w:rsidR="00000000" w:rsidRPr="00000000">
              <w:rPr>
                <w:sz w:val="18"/>
                <w:szCs w:val="18"/>
                <w:rtl w:val="0"/>
              </w:rPr>
              <w:t xml:space="preserve">Christodouleas [</w:t>
            </w:r>
            <w:hyperlink r:id="rId839">
              <w:r w:rsidDel="00000000" w:rsidR="00000000" w:rsidRPr="00000000">
                <w:rPr>
                  <w:sz w:val="18"/>
                  <w:szCs w:val="18"/>
                  <w:rtl w:val="0"/>
                </w:rPr>
                <w:t xml:space="preserve">IJROBP '16]</w:t>
              </w:r>
            </w:hyperlink>
            <w:r w:rsidDel="00000000" w:rsidR="00000000" w:rsidRPr="00000000">
              <w:rPr>
                <w:sz w:val="18"/>
                <w:szCs w:val="18"/>
                <w:rtl w:val="0"/>
              </w:rPr>
              <w:t xml:space="preserve">: Pelvic failure estimates after RC.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1">
            <w:pPr>
              <w:ind w:left="0" w:right="60" w:firstLine="0"/>
              <w:rPr>
                <w:rFonts w:ascii="Courier New" w:cs="Courier New" w:eastAsia="Courier New" w:hAnsi="Courier New"/>
                <w:sz w:val="18"/>
                <w:szCs w:val="18"/>
              </w:rPr>
            </w:pPr>
            <w:r w:rsidDel="00000000" w:rsidR="00000000" w:rsidRPr="00000000">
              <w:rPr>
                <w:sz w:val="18"/>
                <w:szCs w:val="18"/>
                <w:rtl w:val="0"/>
              </w:rPr>
              <w:t xml:space="preserve">Society Guidelines</w:t>
            </w:r>
            <w:r w:rsidDel="00000000" w:rsidR="00000000" w:rsidRPr="00000000">
              <w:rPr>
                <w:rtl w:val="0"/>
              </w:rPr>
            </w:r>
          </w:p>
          <w:p w:rsidR="00000000" w:rsidDel="00000000" w:rsidP="00000000" w:rsidRDefault="00000000" w:rsidRPr="00000000" w14:paraId="00000EB2">
            <w:pPr>
              <w:numPr>
                <w:ilvl w:val="0"/>
                <w:numId w:val="5"/>
              </w:numPr>
              <w:rPr>
                <w:sz w:val="18"/>
                <w:szCs w:val="18"/>
              </w:rPr>
            </w:pPr>
            <w:r w:rsidDel="00000000" w:rsidR="00000000" w:rsidRPr="00000000">
              <w:rPr>
                <w:sz w:val="18"/>
                <w:szCs w:val="18"/>
                <w:rtl w:val="0"/>
              </w:rPr>
              <w:t xml:space="preserve">AUA/ASCO/ASTRO/GUO Guidelines: Treatment of Non-Metastatic Muscle-Invasive Bladder Cancer [</w:t>
            </w:r>
            <w:hyperlink r:id="rId840">
              <w:r w:rsidDel="00000000" w:rsidR="00000000" w:rsidRPr="00000000">
                <w:rPr>
                  <w:sz w:val="18"/>
                  <w:szCs w:val="18"/>
                  <w:rtl w:val="0"/>
                </w:rPr>
                <w:t xml:space="preserve">J Uro '17]</w:t>
              </w:r>
            </w:hyperlink>
            <w:r w:rsidDel="00000000" w:rsidR="00000000" w:rsidRPr="00000000">
              <w:rPr>
                <w:sz w:val="18"/>
                <w:szCs w:val="18"/>
                <w:rtl w:val="0"/>
              </w:rPr>
              <w:t xml:space="preserve"> </w:t>
            </w:r>
            <w:hyperlink w:anchor="g45avjeozv5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3">
            <w:pPr>
              <w:ind w:left="0" w:right="6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EB4">
            <w:pPr>
              <w:numPr>
                <w:ilvl w:val="0"/>
                <w:numId w:val="16"/>
              </w:numPr>
              <w:rPr>
                <w:sz w:val="18"/>
                <w:szCs w:val="18"/>
              </w:rPr>
            </w:pPr>
            <w:r w:rsidDel="00000000" w:rsidR="00000000" w:rsidRPr="00000000">
              <w:rPr>
                <w:sz w:val="18"/>
                <w:szCs w:val="18"/>
                <w:rtl w:val="0"/>
              </w:rPr>
              <w:t xml:space="preserve">BC2001 [</w:t>
            </w:r>
            <w:hyperlink r:id="rId841">
              <w:r w:rsidDel="00000000" w:rsidR="00000000" w:rsidRPr="00000000">
                <w:rPr>
                  <w:sz w:val="18"/>
                  <w:szCs w:val="18"/>
                  <w:rtl w:val="0"/>
                </w:rPr>
                <w:t xml:space="preserve">Protocol (Supplement) James NEJM '12</w:t>
              </w:r>
            </w:hyperlink>
            <w:r w:rsidDel="00000000" w:rsidR="00000000" w:rsidRPr="00000000">
              <w:rPr>
                <w:sz w:val="18"/>
                <w:szCs w:val="18"/>
                <w:rtl w:val="0"/>
              </w:rPr>
              <w:t xml:space="preserve">]: RT (55/20 or 64/23) ± 5-FU and MMC. </w:t>
            </w:r>
            <w:hyperlink w:anchor="wtljsk9dnxf4">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5">
            <w:pPr>
              <w:numPr>
                <w:ilvl w:val="1"/>
                <w:numId w:val="16"/>
              </w:numPr>
              <w:ind w:left="1440" w:hanging="360"/>
              <w:rPr>
                <w:sz w:val="18"/>
                <w:szCs w:val="18"/>
              </w:rPr>
            </w:pPr>
            <w:r w:rsidDel="00000000" w:rsidR="00000000" w:rsidRPr="00000000">
              <w:rPr>
                <w:sz w:val="18"/>
                <w:szCs w:val="18"/>
                <w:rtl w:val="0"/>
              </w:rPr>
              <w:t xml:space="preserve">PTV = outer empty bladder wall + 1.5 cm. Extravesicular dz + 2 cm.</w:t>
            </w:r>
          </w:p>
          <w:p w:rsidR="00000000" w:rsidDel="00000000" w:rsidP="00000000" w:rsidRDefault="00000000" w:rsidRPr="00000000" w14:paraId="00000EB6">
            <w:pPr>
              <w:numPr>
                <w:ilvl w:val="0"/>
                <w:numId w:val="16"/>
              </w:numPr>
              <w:rPr>
                <w:sz w:val="18"/>
                <w:szCs w:val="18"/>
              </w:rPr>
            </w:pPr>
            <w:r w:rsidDel="00000000" w:rsidR="00000000" w:rsidRPr="00000000">
              <w:rPr>
                <w:sz w:val="18"/>
                <w:szCs w:val="18"/>
                <w:rtl w:val="0"/>
              </w:rPr>
              <w:t xml:space="preserve">RTOG 0712 [</w:t>
            </w:r>
            <w:hyperlink r:id="rId842">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43">
              <w:r w:rsidDel="00000000" w:rsidR="00000000" w:rsidRPr="00000000">
                <w:rPr>
                  <w:sz w:val="18"/>
                  <w:szCs w:val="18"/>
                  <w:rtl w:val="0"/>
                </w:rPr>
                <w:t xml:space="preserve">Coen JCO '19</w:t>
              </w:r>
            </w:hyperlink>
            <w:r w:rsidDel="00000000" w:rsidR="00000000" w:rsidRPr="00000000">
              <w:rPr>
                <w:rFonts w:ascii="Cardo" w:cs="Cardo" w:eastAsia="Cardo" w:hAnsi="Cardo"/>
                <w:sz w:val="18"/>
                <w:szCs w:val="18"/>
                <w:rtl w:val="0"/>
              </w:rPr>
              <w:t xml:space="preserve">]: Phase II. Max TURBT→ BID RT/CDDP/5-FU vs. Qday RT/Gem. </w:t>
            </w:r>
            <w:hyperlink w:anchor="aid7it94znye">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B7">
            <w:pPr>
              <w:numPr>
                <w:ilvl w:val="0"/>
                <w:numId w:val="16"/>
              </w:numPr>
              <w:rPr>
                <w:sz w:val="18"/>
                <w:szCs w:val="18"/>
              </w:rPr>
            </w:pPr>
            <w:r w:rsidDel="00000000" w:rsidR="00000000" w:rsidRPr="00000000">
              <w:rPr>
                <w:sz w:val="18"/>
                <w:szCs w:val="18"/>
                <w:rtl w:val="0"/>
              </w:rPr>
              <w:t xml:space="preserve">HYBRID study (Supplement) [</w:t>
            </w:r>
            <w:hyperlink r:id="rId844">
              <w:r w:rsidDel="00000000" w:rsidR="00000000" w:rsidRPr="00000000">
                <w:rPr>
                  <w:sz w:val="18"/>
                  <w:szCs w:val="18"/>
                  <w:rtl w:val="0"/>
                </w:rPr>
                <w:t xml:space="preserve">Hafeez IJROBP '17</w:t>
              </w:r>
            </w:hyperlink>
            <w:r w:rsidDel="00000000" w:rsidR="00000000" w:rsidRPr="00000000">
              <w:rPr>
                <w:sz w:val="18"/>
                <w:szCs w:val="18"/>
                <w:rtl w:val="0"/>
              </w:rPr>
              <w:t xml:space="preserve">]: Phase II. Palliative RT. 36/6 q1w. </w:t>
            </w:r>
            <w:hyperlink w:anchor="5wpuugs8cph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8">
            <w:pPr>
              <w:numPr>
                <w:ilvl w:val="0"/>
                <w:numId w:val="16"/>
              </w:numPr>
              <w:rPr>
                <w:sz w:val="18"/>
                <w:szCs w:val="18"/>
              </w:rPr>
            </w:pPr>
            <w:r w:rsidDel="00000000" w:rsidR="00000000" w:rsidRPr="00000000">
              <w:rPr>
                <w:sz w:val="18"/>
                <w:szCs w:val="18"/>
                <w:rtl w:val="0"/>
              </w:rPr>
              <w:t xml:space="preserve">NRG-GU001 [</w:t>
            </w:r>
            <w:hyperlink r:id="rId845">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46">
              <w:r w:rsidDel="00000000" w:rsidR="00000000" w:rsidRPr="00000000">
                <w:rPr>
                  <w:sz w:val="18"/>
                  <w:szCs w:val="18"/>
                  <w:rtl w:val="0"/>
                </w:rPr>
                <w:t xml:space="preserve">NCT02316548</w:t>
              </w:r>
            </w:hyperlink>
            <w:r w:rsidDel="00000000" w:rsidR="00000000" w:rsidRPr="00000000">
              <w:rPr>
                <w:rFonts w:ascii="Cardo" w:cs="Cardo" w:eastAsia="Cardo" w:hAnsi="Cardo"/>
                <w:sz w:val="18"/>
                <w:szCs w:val="18"/>
                <w:rtl w:val="0"/>
              </w:rPr>
              <w:t xml:space="preserve">]: Phase II. RC with ileal conduit→ Obs vs. 50.4 Gy IMRT PORT. </w:t>
            </w:r>
            <w:hyperlink w:anchor="yjcw1hd6xgc">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9">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EBA">
            <w:pPr>
              <w:numPr>
                <w:ilvl w:val="0"/>
                <w:numId w:val="16"/>
              </w:numPr>
              <w:rPr>
                <w:sz w:val="18"/>
                <w:szCs w:val="18"/>
              </w:rPr>
            </w:pPr>
            <w:r w:rsidDel="00000000" w:rsidR="00000000" w:rsidRPr="00000000">
              <w:rPr>
                <w:sz w:val="18"/>
                <w:szCs w:val="18"/>
                <w:rtl w:val="0"/>
              </w:rPr>
              <w:t xml:space="preserve">BC 2001 CRUK/01/004 [</w:t>
            </w:r>
            <w:hyperlink r:id="rId847">
              <w:r w:rsidDel="00000000" w:rsidR="00000000" w:rsidRPr="00000000">
                <w:rPr>
                  <w:sz w:val="18"/>
                  <w:szCs w:val="18"/>
                  <w:rtl w:val="0"/>
                </w:rPr>
                <w:t xml:space="preserve">Acute toxicity (Table 2) James NEJM '12</w:t>
              </w:r>
            </w:hyperlink>
            <w:hyperlink r:id="rId848">
              <w:r w:rsidDel="00000000" w:rsidR="00000000" w:rsidRPr="00000000">
                <w:rPr>
                  <w:sz w:val="18"/>
                  <w:szCs w:val="18"/>
                  <w:rtl w:val="0"/>
                </w:rPr>
                <w:t xml:space="preserve">]</w:t>
              </w:r>
            </w:hyperlink>
            <w:r w:rsidDel="00000000" w:rsidR="00000000" w:rsidRPr="00000000">
              <w:rPr>
                <w:sz w:val="18"/>
                <w:szCs w:val="18"/>
                <w:rtl w:val="0"/>
              </w:rPr>
              <w:t xml:space="preserve">: RT ± 5-FU and MMC. </w:t>
            </w:r>
            <w:hyperlink w:anchor="wtljsk9dnxf4">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B">
            <w:pPr>
              <w:numPr>
                <w:ilvl w:val="0"/>
                <w:numId w:val="16"/>
              </w:numPr>
              <w:rPr>
                <w:sz w:val="18"/>
                <w:szCs w:val="18"/>
              </w:rPr>
            </w:pPr>
            <w:r w:rsidDel="00000000" w:rsidR="00000000" w:rsidRPr="00000000">
              <w:rPr>
                <w:sz w:val="18"/>
                <w:szCs w:val="18"/>
                <w:rtl w:val="0"/>
              </w:rPr>
              <w:t xml:space="preserve">Pooled RTOG analysis [</w:t>
            </w:r>
            <w:hyperlink r:id="rId849">
              <w:r w:rsidDel="00000000" w:rsidR="00000000" w:rsidRPr="00000000">
                <w:rPr>
                  <w:sz w:val="18"/>
                  <w:szCs w:val="18"/>
                  <w:rtl w:val="0"/>
                </w:rPr>
                <w:t xml:space="preserve">Efstathiou JCO '09</w:t>
              </w:r>
            </w:hyperlink>
            <w:r w:rsidDel="00000000" w:rsidR="00000000" w:rsidRPr="00000000">
              <w:rPr>
                <w:sz w:val="18"/>
                <w:szCs w:val="18"/>
                <w:rtl w:val="0"/>
              </w:rPr>
              <w:t xml:space="preserve">]: Late effects of bladder preservation do not appear prohibitive. </w:t>
            </w:r>
            <w:hyperlink w:anchor="bn94lqj5cyg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BC">
            <w:pPr>
              <w:numPr>
                <w:ilvl w:val="0"/>
                <w:numId w:val="16"/>
              </w:numPr>
              <w:rPr>
                <w:sz w:val="18"/>
                <w:szCs w:val="18"/>
              </w:rPr>
            </w:pPr>
            <w:r w:rsidDel="00000000" w:rsidR="00000000" w:rsidRPr="00000000">
              <w:rPr>
                <w:sz w:val="18"/>
                <w:szCs w:val="18"/>
                <w:rtl w:val="0"/>
              </w:rPr>
              <w:t xml:space="preserve">GETUG 97-015 QOL for bladder preservation [</w:t>
            </w:r>
            <w:hyperlink r:id="rId850">
              <w:r w:rsidDel="00000000" w:rsidR="00000000" w:rsidRPr="00000000">
                <w:rPr>
                  <w:sz w:val="18"/>
                  <w:szCs w:val="18"/>
                  <w:rtl w:val="0"/>
                </w:rPr>
                <w:t xml:space="preserve">Lagrange IJROBP '11</w:t>
              </w:r>
            </w:hyperlink>
            <w:r w:rsidDel="00000000" w:rsidR="00000000" w:rsidRPr="00000000">
              <w:rPr>
                <w:sz w:val="18"/>
                <w:szCs w:val="18"/>
                <w:rtl w:val="0"/>
              </w:rPr>
              <w:t xml:space="preserve">] </w:t>
            </w:r>
            <w:hyperlink w:anchor="2up50u2z14l8">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D">
            <w:pPr>
              <w:numPr>
                <w:ilvl w:val="0"/>
                <w:numId w:val="16"/>
              </w:numPr>
              <w:rPr>
                <w:sz w:val="18"/>
                <w:szCs w:val="18"/>
              </w:rPr>
            </w:pPr>
            <w:r w:rsidDel="00000000" w:rsidR="00000000" w:rsidRPr="00000000">
              <w:rPr>
                <w:sz w:val="18"/>
                <w:szCs w:val="18"/>
                <w:rtl w:val="0"/>
              </w:rPr>
              <w:t xml:space="preserve">Quality of life in bladder preservation [</w:t>
            </w:r>
            <w:hyperlink r:id="rId851">
              <w:r w:rsidDel="00000000" w:rsidR="00000000" w:rsidRPr="00000000">
                <w:rPr>
                  <w:sz w:val="18"/>
                  <w:szCs w:val="18"/>
                  <w:rtl w:val="0"/>
                </w:rPr>
                <w:t xml:space="preserve">Feuerstein Curr Urol Rep '15</w:t>
              </w:r>
            </w:hyperlink>
            <w:r w:rsidDel="00000000" w:rsidR="00000000" w:rsidRPr="00000000">
              <w:rPr>
                <w:sz w:val="18"/>
                <w:szCs w:val="18"/>
                <w:rtl w:val="0"/>
              </w:rPr>
              <w:t xml:space="preserve">]: RC vs. TMT. </w:t>
            </w:r>
            <w:hyperlink w:anchor="79pxo23af2e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BE">
            <w:pPr>
              <w:numPr>
                <w:ilvl w:val="0"/>
                <w:numId w:val="16"/>
              </w:numPr>
              <w:rPr>
                <w:sz w:val="18"/>
                <w:szCs w:val="18"/>
              </w:rPr>
            </w:pPr>
            <w:r w:rsidDel="00000000" w:rsidR="00000000" w:rsidRPr="00000000">
              <w:rPr>
                <w:sz w:val="18"/>
                <w:szCs w:val="18"/>
                <w:rtl w:val="0"/>
              </w:rPr>
              <w:t xml:space="preserve">HYBRID study [</w:t>
            </w:r>
            <w:hyperlink r:id="rId852">
              <w:r w:rsidDel="00000000" w:rsidR="00000000" w:rsidRPr="00000000">
                <w:rPr>
                  <w:sz w:val="18"/>
                  <w:szCs w:val="18"/>
                  <w:rtl w:val="0"/>
                </w:rPr>
                <w:t xml:space="preserve">Hafeez IJROBP '17</w:t>
              </w:r>
            </w:hyperlink>
            <w:r w:rsidDel="00000000" w:rsidR="00000000" w:rsidRPr="00000000">
              <w:rPr>
                <w:sz w:val="18"/>
                <w:szCs w:val="18"/>
                <w:rtl w:val="0"/>
              </w:rPr>
              <w:t xml:space="preserve">]: Phase II. Palliative RT. 36/6 q1w. </w:t>
            </w:r>
            <w:hyperlink w:anchor="5wpuugs8cph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EBF">
      <w:pPr>
        <w:ind w:left="0" w:firstLine="0"/>
        <w:rPr/>
      </w:pPr>
      <w:r w:rsidDel="00000000" w:rsidR="00000000" w:rsidRPr="00000000">
        <w:rPr>
          <w:rtl w:val="0"/>
        </w:rPr>
      </w:r>
    </w:p>
    <w:p w:rsidR="00000000" w:rsidDel="00000000" w:rsidP="00000000" w:rsidRDefault="00000000" w:rsidRPr="00000000" w14:paraId="00000EC0">
      <w:pPr>
        <w:pStyle w:val="Heading2"/>
        <w:spacing w:line="240" w:lineRule="auto"/>
        <w:rPr/>
      </w:pPr>
      <w:bookmarkStart w:colFirst="0" w:colLast="0" w:name="_sr5cmku8hbrw" w:id="281"/>
      <w:bookmarkEnd w:id="281"/>
      <w:hyperlink w:anchor="_xwaf86ajri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C1">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C2">
      <w:pPr>
        <w:pStyle w:val="Heading3"/>
        <w:ind w:left="0" w:firstLine="0"/>
        <w:rPr/>
      </w:pPr>
      <w:bookmarkStart w:colFirst="0" w:colLast="0" w:name="_ln779suhljuc" w:id="282"/>
      <w:bookmarkEnd w:id="282"/>
      <w:r w:rsidDel="00000000" w:rsidR="00000000" w:rsidRPr="00000000">
        <w:rPr>
          <w:rtl w:val="0"/>
        </w:rPr>
        <w:t xml:space="preserve">Bladder preservation/Definitive</w:t>
      </w:r>
    </w:p>
    <w:p w:rsidR="00000000" w:rsidDel="00000000" w:rsidP="00000000" w:rsidRDefault="00000000" w:rsidRPr="00000000" w14:paraId="00000EC3">
      <w:pPr>
        <w:ind w:left="0" w:firstLine="0"/>
        <w:rPr/>
      </w:pPr>
      <w:r w:rsidDel="00000000" w:rsidR="00000000" w:rsidRPr="00000000">
        <w:rPr>
          <w:rtl w:val="0"/>
        </w:rPr>
        <w:t xml:space="preserve">BC2001 is the easiest for boards. No cone-down, no mid-course cystectomy, qday radiation. 55/20 is reasonable. </w:t>
      </w:r>
      <w:hyperlink w:anchor="wtljsk9dnxf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C4">
      <w:pPr>
        <w:numPr>
          <w:ilvl w:val="0"/>
          <w:numId w:val="32"/>
        </w:numPr>
      </w:pPr>
      <w:r w:rsidDel="00000000" w:rsidR="00000000" w:rsidRPr="00000000">
        <w:rPr>
          <w:rtl w:val="0"/>
        </w:rPr>
        <w:t xml:space="preserve">Candidates: Complete TURBT w unifocal tumor </w:t>
      </w:r>
      <w:r w:rsidDel="00000000" w:rsidR="00000000" w:rsidRPr="00000000">
        <w:rPr>
          <w:b w:val="1"/>
          <w:rtl w:val="0"/>
        </w:rPr>
        <w:t xml:space="preserve">&lt; 5 cm</w:t>
      </w:r>
      <w:r w:rsidDel="00000000" w:rsidR="00000000" w:rsidRPr="00000000">
        <w:rPr>
          <w:rtl w:val="0"/>
        </w:rPr>
        <w:t xml:space="preserve">, no hydro, good bladder fxn, cN0, compliant with surveillance protocol, no CIS, no IBD, no prior RT.</w:t>
      </w:r>
    </w:p>
    <w:p w:rsidR="00000000" w:rsidDel="00000000" w:rsidP="00000000" w:rsidRDefault="00000000" w:rsidRPr="00000000" w14:paraId="00000EC5">
      <w:pPr>
        <w:numPr>
          <w:ilvl w:val="0"/>
          <w:numId w:val="32"/>
        </w:numPr>
      </w:pPr>
      <w:r w:rsidDel="00000000" w:rsidR="00000000" w:rsidRPr="00000000">
        <w:rPr>
          <w:b w:val="1"/>
          <w:rtl w:val="0"/>
        </w:rPr>
        <w:t xml:space="preserve">CT simulation</w:t>
      </w:r>
      <w:r w:rsidDel="00000000" w:rsidR="00000000" w:rsidRPr="00000000">
        <w:rPr>
          <w:rtl w:val="0"/>
        </w:rPr>
        <w:t xml:space="preserve">: Supine, immobilized w vacloc, </w:t>
      </w:r>
      <w:r w:rsidDel="00000000" w:rsidR="00000000" w:rsidRPr="00000000">
        <w:rPr>
          <w:b w:val="1"/>
          <w:rtl w:val="0"/>
        </w:rPr>
        <w:t xml:space="preserve">empty bladder</w:t>
      </w:r>
      <w:r w:rsidDel="00000000" w:rsidR="00000000" w:rsidRPr="00000000">
        <w:rPr>
          <w:rFonts w:ascii="Cardo" w:cs="Cardo" w:eastAsia="Cardo" w:hAnsi="Cardo"/>
          <w:rtl w:val="0"/>
        </w:rPr>
        <w:t xml:space="preserve"> for first field→ full bladder for boost if doing partial bladder. Daily kV or CBCT. Start within 8 weeks of maximal TURBT. </w:t>
      </w:r>
      <w:r w:rsidDel="00000000" w:rsidR="00000000" w:rsidRPr="00000000">
        <w:rPr>
          <w:rtl w:val="0"/>
        </w:rPr>
      </w:r>
    </w:p>
    <w:p w:rsidR="00000000" w:rsidDel="00000000" w:rsidP="00000000" w:rsidRDefault="00000000" w:rsidRPr="00000000" w14:paraId="00000EC6">
      <w:pPr>
        <w:numPr>
          <w:ilvl w:val="0"/>
          <w:numId w:val="32"/>
        </w:numPr>
      </w:pPr>
      <w:r w:rsidDel="00000000" w:rsidR="00000000" w:rsidRPr="00000000">
        <w:rPr>
          <w:rtl w:val="0"/>
        </w:rPr>
        <w:t xml:space="preserve">Defining the CTV for intact bladder [</w:t>
      </w:r>
      <w:hyperlink r:id="rId853">
        <w:r w:rsidDel="00000000" w:rsidR="00000000" w:rsidRPr="00000000">
          <w:rPr>
            <w:rtl w:val="0"/>
          </w:rPr>
          <w:t xml:space="preserve">Jenkins IJROBP '09</w:t>
        </w:r>
      </w:hyperlink>
      <w:r w:rsidDel="00000000" w:rsidR="00000000" w:rsidRPr="00000000">
        <w:rPr>
          <w:rFonts w:ascii="Cardo" w:cs="Cardo" w:eastAsia="Cardo" w:hAnsi="Cardo"/>
          <w:rtl w:val="0"/>
        </w:rPr>
        <w:t xml:space="preserve">]: Retro. RC→ radiographically and histologic measurements.</w:t>
      </w:r>
    </w:p>
    <w:p w:rsidR="00000000" w:rsidDel="00000000" w:rsidP="00000000" w:rsidRDefault="00000000" w:rsidRPr="00000000" w14:paraId="00000EC7">
      <w:pPr>
        <w:ind w:firstLine="720"/>
        <w:rPr/>
      </w:pPr>
      <w:r w:rsidDel="00000000" w:rsidR="00000000" w:rsidRPr="00000000">
        <w:rPr>
          <w:rtl w:val="0"/>
        </w:rPr>
        <w:t xml:space="preserve">Radiological evidence of EVE should expand bladder wall + 1 cm, while without EVE should be restricted to 0.6 cm. These recommendations would encompass microscopic disease extension in 90% of cases.</w:t>
      </w:r>
    </w:p>
    <w:p w:rsidR="00000000" w:rsidDel="00000000" w:rsidP="00000000" w:rsidRDefault="00000000" w:rsidRPr="00000000" w14:paraId="00000EC8">
      <w:pPr>
        <w:numPr>
          <w:ilvl w:val="1"/>
          <w:numId w:val="32"/>
        </w:numPr>
        <w:ind w:left="1440" w:hanging="360"/>
      </w:pPr>
      <w:r w:rsidDel="00000000" w:rsidR="00000000" w:rsidRPr="00000000">
        <w:rPr>
          <w:rtl w:val="0"/>
        </w:rPr>
        <w:t xml:space="preserve">80 pts with MIBC who had undergone RC. </w:t>
      </w:r>
    </w:p>
    <w:p w:rsidR="00000000" w:rsidDel="00000000" w:rsidP="00000000" w:rsidRDefault="00000000" w:rsidRPr="00000000" w14:paraId="00000EC9">
      <w:pPr>
        <w:numPr>
          <w:ilvl w:val="1"/>
          <w:numId w:val="32"/>
        </w:numPr>
        <w:ind w:left="1440" w:hanging="360"/>
      </w:pPr>
      <w:r w:rsidDel="00000000" w:rsidR="00000000" w:rsidRPr="00000000">
        <w:rPr>
          <w:rtl w:val="0"/>
        </w:rPr>
        <w:t xml:space="preserve">Median and mean extensions beyond the bladder wall were 1.7 mm and 3.1 mm, respectively.</w:t>
      </w:r>
    </w:p>
    <w:p w:rsidR="00000000" w:rsidDel="00000000" w:rsidP="00000000" w:rsidRDefault="00000000" w:rsidRPr="00000000" w14:paraId="00000ECA">
      <w:pPr>
        <w:numPr>
          <w:ilvl w:val="1"/>
          <w:numId w:val="32"/>
        </w:numPr>
        <w:ind w:left="1440" w:hanging="360"/>
      </w:pPr>
      <w:r w:rsidDel="00000000" w:rsidR="00000000" w:rsidRPr="00000000">
        <w:rPr>
          <w:rtl w:val="0"/>
        </w:rPr>
        <w:t xml:space="preserve">CT scan Sn and Sp for extravesicular extension of 56% and 79%, respectively.</w:t>
      </w:r>
    </w:p>
    <w:p w:rsidR="00000000" w:rsidDel="00000000" w:rsidP="00000000" w:rsidRDefault="00000000" w:rsidRPr="00000000" w14:paraId="00000ECB">
      <w:pPr>
        <w:numPr>
          <w:ilvl w:val="1"/>
          <w:numId w:val="32"/>
        </w:numPr>
        <w:ind w:left="1440" w:hanging="360"/>
      </w:pPr>
      <w:r w:rsidDel="00000000" w:rsidR="00000000" w:rsidRPr="00000000">
        <w:rPr>
          <w:rtl w:val="0"/>
        </w:rPr>
        <w:t xml:space="preserve">CT scans tend to overestimate the extent of extravesicular extension.</w:t>
      </w:r>
    </w:p>
    <w:p w:rsidR="00000000" w:rsidDel="00000000" w:rsidP="00000000" w:rsidRDefault="00000000" w:rsidRPr="00000000" w14:paraId="00000ECC">
      <w:pPr>
        <w:numPr>
          <w:ilvl w:val="1"/>
          <w:numId w:val="32"/>
        </w:numPr>
        <w:ind w:left="1440" w:hanging="360"/>
      </w:pPr>
      <w:r w:rsidDel="00000000" w:rsidR="00000000" w:rsidRPr="00000000">
        <w:rPr>
          <w:rtl w:val="0"/>
        </w:rPr>
        <w:t xml:space="preserve">Tumor size and presence of either LVSI or SqCC differentiation predicted for greater extent of EVE.</w:t>
      </w:r>
      <w:r w:rsidDel="00000000" w:rsidR="00000000" w:rsidRPr="00000000">
        <w:rPr>
          <w:rtl w:val="0"/>
        </w:rPr>
      </w:r>
    </w:p>
    <w:p w:rsidR="00000000" w:rsidDel="00000000" w:rsidP="00000000" w:rsidRDefault="00000000" w:rsidRPr="00000000" w14:paraId="00000ECD">
      <w:pPr>
        <w:numPr>
          <w:ilvl w:val="0"/>
          <w:numId w:val="32"/>
        </w:numPr>
      </w:pPr>
      <w:r w:rsidDel="00000000" w:rsidR="00000000" w:rsidRPr="00000000">
        <w:rPr>
          <w:b w:val="1"/>
          <w:rtl w:val="0"/>
        </w:rPr>
        <w:t xml:space="preserve">BC2001 </w:t>
      </w:r>
      <w:r w:rsidDel="00000000" w:rsidR="00000000" w:rsidRPr="00000000">
        <w:rPr>
          <w:rtl w:val="0"/>
        </w:rPr>
        <w:t xml:space="preserve">[</w:t>
      </w:r>
      <w:hyperlink r:id="rId854">
        <w:r w:rsidDel="00000000" w:rsidR="00000000" w:rsidRPr="00000000">
          <w:rPr>
            <w:rtl w:val="0"/>
          </w:rPr>
          <w:t xml:space="preserve">Protocol (Supplement) James NEJM '12</w:t>
        </w:r>
      </w:hyperlink>
      <w:r w:rsidDel="00000000" w:rsidR="00000000" w:rsidRPr="00000000">
        <w:rPr>
          <w:rtl w:val="0"/>
        </w:rPr>
        <w:t xml:space="preserve">] </w:t>
      </w:r>
      <w:hyperlink w:anchor="wtljsk9dnxf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CE">
      <w:pPr>
        <w:numPr>
          <w:ilvl w:val="1"/>
          <w:numId w:val="32"/>
        </w:numPr>
        <w:ind w:left="1440" w:hanging="360"/>
      </w:pPr>
      <w:r w:rsidDel="00000000" w:rsidR="00000000" w:rsidRPr="00000000">
        <w:rPr>
          <w:rtl w:val="0"/>
        </w:rPr>
        <w:t xml:space="preserve">PTV = outer empty bladder wall + 1.5 cm. Extravesicular disease + 2 cm.</w:t>
      </w:r>
    </w:p>
    <w:p w:rsidR="00000000" w:rsidDel="00000000" w:rsidP="00000000" w:rsidRDefault="00000000" w:rsidRPr="00000000" w14:paraId="00000ECF">
      <w:pPr>
        <w:numPr>
          <w:ilvl w:val="1"/>
          <w:numId w:val="32"/>
        </w:numPr>
        <w:ind w:left="1440" w:hanging="360"/>
      </w:pPr>
      <w:r w:rsidDel="00000000" w:rsidR="00000000" w:rsidRPr="00000000">
        <w:rPr>
          <w:rtl w:val="0"/>
        </w:rPr>
        <w:t xml:space="preserve">Given 5-FU and MMC. Sim empty bladder.</w:t>
      </w:r>
    </w:p>
    <w:p w:rsidR="00000000" w:rsidDel="00000000" w:rsidP="00000000" w:rsidRDefault="00000000" w:rsidRPr="00000000" w14:paraId="00000ED0">
      <w:pPr>
        <w:numPr>
          <w:ilvl w:val="1"/>
          <w:numId w:val="32"/>
        </w:numPr>
        <w:ind w:left="1440" w:hanging="360"/>
      </w:pPr>
      <w:r w:rsidDel="00000000" w:rsidR="00000000" w:rsidRPr="00000000">
        <w:rPr>
          <w:rtl w:val="0"/>
        </w:rPr>
        <w:t xml:space="preserve">RT to 64/32 or 55/20.</w:t>
      </w:r>
    </w:p>
    <w:p w:rsidR="00000000" w:rsidDel="00000000" w:rsidP="00000000" w:rsidRDefault="00000000" w:rsidRPr="00000000" w14:paraId="00000ED1">
      <w:pPr>
        <w:numPr>
          <w:ilvl w:val="1"/>
          <w:numId w:val="32"/>
        </w:numPr>
        <w:ind w:left="1440" w:hanging="360"/>
      </w:pPr>
      <w:r w:rsidDel="00000000" w:rsidR="00000000" w:rsidRPr="00000000">
        <w:rPr>
          <w:rtl w:val="0"/>
        </w:rPr>
        <w:t xml:space="preserve">There was no intentional targeting of pelvic nodes.</w:t>
      </w:r>
      <w:r w:rsidDel="00000000" w:rsidR="00000000" w:rsidRPr="00000000">
        <w:rPr>
          <w:rtl w:val="0"/>
        </w:rPr>
      </w:r>
    </w:p>
    <w:p w:rsidR="00000000" w:rsidDel="00000000" w:rsidP="00000000" w:rsidRDefault="00000000" w:rsidRPr="00000000" w14:paraId="00000ED2">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Small pelvis to 45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Consider cystoscopy after 40-45 Gy, or treat non-surgical pts straight through.</w:t>
      </w:r>
    </w:p>
    <w:p w:rsidR="00000000" w:rsidDel="00000000" w:rsidP="00000000" w:rsidRDefault="00000000" w:rsidRPr="00000000" w14:paraId="00000ED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CTV_45 = CTV pelvis. </w:t>
      </w:r>
    </w:p>
    <w:p w:rsidR="00000000" w:rsidDel="00000000" w:rsidP="00000000" w:rsidRDefault="00000000" w:rsidRPr="00000000" w14:paraId="00000ED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PTV_45 = CTV + 1.5 ant, 1 post/lat, 0.5 cm inf, 2 cm sup.</w:t>
      </w:r>
    </w:p>
    <w:p w:rsidR="00000000" w:rsidDel="00000000" w:rsidP="00000000" w:rsidRDefault="00000000" w:rsidRPr="00000000" w14:paraId="00000ED5">
      <w:pPr>
        <w:numPr>
          <w:ilvl w:val="0"/>
          <w:numId w:val="32"/>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Cone down #1</w:t>
      </w:r>
      <w:r w:rsidDel="00000000" w:rsidR="00000000" w:rsidRPr="00000000">
        <w:rPr>
          <w:rFonts w:ascii="Times New Roman" w:cs="Times New Roman" w:eastAsia="Times New Roman" w:hAnsi="Times New Roman"/>
          <w:sz w:val="20"/>
          <w:szCs w:val="20"/>
          <w:rtl w:val="0"/>
        </w:rPr>
        <w:t xml:space="preserve">: PTV_</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rFonts w:ascii="Times New Roman" w:cs="Times New Roman" w:eastAsia="Times New Roman" w:hAnsi="Times New Roman"/>
          <w:sz w:val="20"/>
          <w:szCs w:val="20"/>
          <w:rtl w:val="0"/>
        </w:rPr>
        <w:t xml:space="preserve"> = CTV bladder + 0.5 cm.</w:t>
      </w:r>
    </w:p>
    <w:p w:rsidR="00000000" w:rsidDel="00000000" w:rsidP="00000000" w:rsidRDefault="00000000" w:rsidRPr="00000000" w14:paraId="00000ED6">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Cone down #2</w:t>
      </w:r>
      <w:r w:rsidDel="00000000" w:rsidR="00000000" w:rsidRPr="00000000">
        <w:rPr>
          <w:rFonts w:ascii="Times New Roman" w:cs="Times New Roman" w:eastAsia="Times New Roman" w:hAnsi="Times New Roman"/>
          <w:sz w:val="20"/>
          <w:szCs w:val="20"/>
          <w:rtl w:val="0"/>
        </w:rPr>
        <w:t xml:space="preserve">: PTV_</w:t>
      </w:r>
      <w:r w:rsidDel="00000000" w:rsidR="00000000" w:rsidRPr="00000000">
        <w:rPr>
          <w:rFonts w:ascii="Times New Roman" w:cs="Times New Roman" w:eastAsia="Times New Roman" w:hAnsi="Times New Roman"/>
          <w:b w:val="1"/>
          <w:sz w:val="20"/>
          <w:szCs w:val="20"/>
          <w:rtl w:val="0"/>
        </w:rPr>
        <w:t xml:space="preserve">64.8</w:t>
      </w:r>
      <w:r w:rsidDel="00000000" w:rsidR="00000000" w:rsidRPr="00000000">
        <w:rPr>
          <w:rFonts w:ascii="Times New Roman" w:cs="Times New Roman" w:eastAsia="Times New Roman" w:hAnsi="Times New Roman"/>
          <w:sz w:val="20"/>
          <w:szCs w:val="20"/>
          <w:rtl w:val="0"/>
        </w:rPr>
        <w:t xml:space="preserve"> = PTV tumor bed + 0.5 cm.</w:t>
      </w:r>
    </w:p>
    <w:p w:rsidR="00000000" w:rsidDel="00000000" w:rsidP="00000000" w:rsidRDefault="00000000" w:rsidRPr="00000000" w14:paraId="00000ED7">
      <w:pPr>
        <w:numPr>
          <w:ilvl w:val="1"/>
          <w:numId w:val="32"/>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Cone down twice only if dz can be localized. Otherwise, cone-down </w:t>
      </w:r>
      <w:r w:rsidDel="00000000" w:rsidR="00000000" w:rsidRPr="00000000">
        <w:rPr>
          <w:i w:val="1"/>
          <w:rtl w:val="0"/>
        </w:rPr>
        <w:t xml:space="preserve">to the whole</w:t>
      </w:r>
      <w:r w:rsidDel="00000000" w:rsidR="00000000" w:rsidRPr="00000000">
        <w:rPr>
          <w:rFonts w:ascii="Times New Roman" w:cs="Times New Roman" w:eastAsia="Times New Roman" w:hAnsi="Times New Roman"/>
          <w:i w:val="1"/>
          <w:sz w:val="20"/>
          <w:szCs w:val="20"/>
          <w:rtl w:val="0"/>
        </w:rPr>
        <w:t xml:space="preserve"> empty bladder!</w:t>
      </w:r>
    </w:p>
    <w:p w:rsidR="00000000" w:rsidDel="00000000" w:rsidP="00000000" w:rsidRDefault="00000000" w:rsidRPr="00000000" w14:paraId="00000ED8">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HR: PTV to 45 Gy, boost up to 61.2 Gy with concurrent chemo. </w:t>
      </w:r>
    </w:p>
    <w:p w:rsidR="00000000" w:rsidDel="00000000" w:rsidP="00000000" w:rsidRDefault="00000000" w:rsidRPr="00000000" w14:paraId="00000ED9">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WPRT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ED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AP/PA: S2-S3, lower obturator foramen or 2 cm below tumor, lateral 1.5-2 cm on bony pelvis. </w:t>
      </w:r>
    </w:p>
    <w:p w:rsidR="00000000" w:rsidDel="00000000" w:rsidP="00000000" w:rsidRDefault="00000000" w:rsidRPr="00000000" w14:paraId="00000ED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2 cm ant/post on </w:t>
      </w:r>
      <w:r w:rsidDel="00000000" w:rsidR="00000000" w:rsidRPr="00000000">
        <w:rPr>
          <w:rFonts w:ascii="Times New Roman" w:cs="Times New Roman" w:eastAsia="Times New Roman" w:hAnsi="Times New Roman"/>
          <w:sz w:val="20"/>
          <w:szCs w:val="20"/>
          <w:rtl w:val="0"/>
        </w:rPr>
        <w:t xml:space="preserve">CTVpelvis</w:t>
      </w:r>
      <w:r w:rsidDel="00000000" w:rsidR="00000000" w:rsidRPr="00000000">
        <w:rPr>
          <w:rFonts w:ascii="Times New Roman" w:cs="Times New Roman" w:eastAsia="Times New Roman" w:hAnsi="Times New Roman"/>
          <w:sz w:val="20"/>
          <w:szCs w:val="20"/>
          <w:rtl w:val="0"/>
        </w:rPr>
        <w:t xml:space="preserve"> with blocks for rectum, small bowel. Include presacral.</w:t>
      </w:r>
    </w:p>
    <w:p w:rsidR="00000000" w:rsidDel="00000000" w:rsidP="00000000" w:rsidRDefault="00000000" w:rsidRPr="00000000" w14:paraId="00000EDC">
      <w:pPr>
        <w:pStyle w:val="Heading3"/>
        <w:rPr/>
      </w:pPr>
      <w:bookmarkStart w:colFirst="0" w:colLast="0" w:name="_m5pzapls04tq" w:id="283"/>
      <w:bookmarkEnd w:id="283"/>
      <w:r w:rsidDel="00000000" w:rsidR="00000000" w:rsidRPr="00000000">
        <w:rPr>
          <w:rtl w:val="0"/>
        </w:rPr>
        <w:t xml:space="preserve">PORT</w:t>
      </w:r>
    </w:p>
    <w:p w:rsidR="00000000" w:rsidDel="00000000" w:rsidP="00000000" w:rsidRDefault="00000000" w:rsidRPr="00000000" w14:paraId="00000EDD">
      <w:pPr>
        <w:numPr>
          <w:ilvl w:val="0"/>
          <w:numId w:val="32"/>
        </w:numPr>
      </w:pPr>
      <w:r w:rsidDel="00000000" w:rsidR="00000000" w:rsidRPr="00000000">
        <w:rPr>
          <w:rtl w:val="0"/>
        </w:rPr>
        <w:t xml:space="preserve">Consider adjuvant chemo or PORT for pT3-pT4a, SM+, ECE, or &lt; 10 LN removed.</w:t>
      </w:r>
    </w:p>
    <w:p w:rsidR="00000000" w:rsidDel="00000000" w:rsidP="00000000" w:rsidRDefault="00000000" w:rsidRPr="00000000" w14:paraId="00000EDE">
      <w:pPr>
        <w:numPr>
          <w:ilvl w:val="0"/>
          <w:numId w:val="32"/>
        </w:numPr>
      </w:pPr>
      <w:r w:rsidDel="00000000" w:rsidR="00000000" w:rsidRPr="00000000">
        <w:rPr>
          <w:rtl w:val="0"/>
        </w:rPr>
        <w:t xml:space="preserve">pT3-4, SM+ or ECE: Pelvic nodes to 45-50.4 Gy and cystectomy bed (if SM+) to 54-60 Gy.</w:t>
      </w:r>
    </w:p>
    <w:p w:rsidR="00000000" w:rsidDel="00000000" w:rsidP="00000000" w:rsidRDefault="00000000" w:rsidRPr="00000000" w14:paraId="00000EDF">
      <w:pPr>
        <w:numPr>
          <w:ilvl w:val="0"/>
          <w:numId w:val="32"/>
        </w:numPr>
      </w:pPr>
      <w:r w:rsidDel="00000000" w:rsidR="00000000" w:rsidRPr="00000000">
        <w:rPr>
          <w:rtl w:val="0"/>
        </w:rPr>
        <w:t xml:space="preserve">LR after RC: 45-50 Gy to pelvic nodes, 60-65 Gy to gross LR with CDDP. </w:t>
      </w:r>
    </w:p>
    <w:p w:rsidR="00000000" w:rsidDel="00000000" w:rsidP="00000000" w:rsidRDefault="00000000" w:rsidRPr="00000000" w14:paraId="00000EE0">
      <w:pPr>
        <w:numPr>
          <w:ilvl w:val="0"/>
          <w:numId w:val="32"/>
        </w:numPr>
      </w:pPr>
      <w:r w:rsidDel="00000000" w:rsidR="00000000" w:rsidRPr="00000000">
        <w:rPr>
          <w:b w:val="1"/>
          <w:rtl w:val="0"/>
        </w:rPr>
        <w:t xml:space="preserve">Volumes</w:t>
      </w:r>
      <w:r w:rsidDel="00000000" w:rsidR="00000000" w:rsidRPr="00000000">
        <w:rPr>
          <w:rtl w:val="0"/>
        </w:rPr>
      </w:r>
    </w:p>
    <w:p w:rsidR="00000000" w:rsidDel="00000000" w:rsidP="00000000" w:rsidRDefault="00000000" w:rsidRPr="00000000" w14:paraId="00000EE1">
      <w:pPr>
        <w:ind w:firstLine="720"/>
        <w:rPr/>
      </w:pPr>
      <w:r w:rsidDel="00000000" w:rsidR="00000000" w:rsidRPr="00000000">
        <w:rPr>
          <w:rtl w:val="0"/>
        </w:rPr>
        <w:t xml:space="preserve">From NRG-GU001 [</w:t>
      </w:r>
      <w:hyperlink r:id="rId855">
        <w:r w:rsidDel="00000000" w:rsidR="00000000" w:rsidRPr="00000000">
          <w:rPr>
            <w:rtl w:val="0"/>
          </w:rPr>
          <w:t xml:space="preserve">Protocol</w:t>
        </w:r>
      </w:hyperlink>
      <w:r w:rsidDel="00000000" w:rsidR="00000000" w:rsidRPr="00000000">
        <w:rPr>
          <w:rtl w:val="0"/>
        </w:rPr>
        <w:t xml:space="preserve">]</w:t>
      </w:r>
    </w:p>
    <w:p w:rsidR="00000000" w:rsidDel="00000000" w:rsidP="00000000" w:rsidRDefault="00000000" w:rsidRPr="00000000" w14:paraId="00000EE2">
      <w:pPr>
        <w:numPr>
          <w:ilvl w:val="1"/>
          <w:numId w:val="32"/>
        </w:numPr>
        <w:ind w:left="1440" w:hanging="360"/>
      </w:pPr>
      <w:r w:rsidDel="00000000" w:rsidR="00000000" w:rsidRPr="00000000">
        <w:rPr>
          <w:rtl w:val="0"/>
        </w:rPr>
        <w:t xml:space="preserve">CTV_50.4: PLN only if SM-, include cystectomy bed if SM+.</w:t>
      </w:r>
    </w:p>
    <w:p w:rsidR="00000000" w:rsidDel="00000000" w:rsidP="00000000" w:rsidRDefault="00000000" w:rsidRPr="00000000" w14:paraId="00000EE3">
      <w:pPr>
        <w:numPr>
          <w:ilvl w:val="1"/>
          <w:numId w:val="32"/>
        </w:numPr>
        <w:ind w:left="1440" w:hanging="360"/>
      </w:pPr>
      <w:r w:rsidDel="00000000" w:rsidR="00000000" w:rsidRPr="00000000">
        <w:rPr>
          <w:rtl w:val="0"/>
        </w:rPr>
        <w:t xml:space="preserve">CTVn_50.4: Presacrals (1-1.5 cm anterior to sacrum), bilateral distal common iliac, EI, II, obturators. </w:t>
      </w:r>
    </w:p>
    <w:p w:rsidR="00000000" w:rsidDel="00000000" w:rsidP="00000000" w:rsidRDefault="00000000" w:rsidRPr="00000000" w14:paraId="00000EE4">
      <w:pPr>
        <w:ind w:left="1440" w:firstLine="0"/>
        <w:rPr/>
      </w:pPr>
      <w:r w:rsidDel="00000000" w:rsidR="00000000" w:rsidRPr="00000000">
        <w:rPr>
          <w:i w:val="1"/>
          <w:rtl w:val="0"/>
        </w:rPr>
        <w:t xml:space="preserve">Presacral recurrences are rare with negative surgical margins, but there are little risks with inclusion.</w:t>
      </w:r>
      <w:r w:rsidDel="00000000" w:rsidR="00000000" w:rsidRPr="00000000">
        <w:rPr>
          <w:rtl w:val="0"/>
        </w:rPr>
      </w:r>
    </w:p>
    <w:p w:rsidR="00000000" w:rsidDel="00000000" w:rsidP="00000000" w:rsidRDefault="00000000" w:rsidRPr="00000000" w14:paraId="00000EE5">
      <w:pPr>
        <w:numPr>
          <w:ilvl w:val="2"/>
          <w:numId w:val="32"/>
        </w:numPr>
        <w:ind w:left="2160" w:hanging="360"/>
      </w:pPr>
      <w:r w:rsidDel="00000000" w:rsidR="00000000" w:rsidRPr="00000000">
        <w:rPr>
          <w:rtl w:val="0"/>
        </w:rPr>
        <w:t xml:space="preserve">Extends from top of L5-S1 to top of S3.</w:t>
      </w:r>
    </w:p>
    <w:p w:rsidR="00000000" w:rsidDel="00000000" w:rsidP="00000000" w:rsidRDefault="00000000" w:rsidRPr="00000000" w14:paraId="00000EE6">
      <w:pPr>
        <w:numPr>
          <w:ilvl w:val="1"/>
          <w:numId w:val="32"/>
        </w:numPr>
        <w:ind w:left="1440" w:hanging="360"/>
      </w:pPr>
      <w:r w:rsidDel="00000000" w:rsidR="00000000" w:rsidRPr="00000000">
        <w:rPr>
          <w:rtl w:val="0"/>
        </w:rPr>
        <w:t xml:space="preserve">CTVp_50.4 (SM+ only): Intended to include tissue surrounding intact empty bladder, prostate and anterior vagina, does not intentionally include all surgical clips. Includes prostate and prostatic urethra for males, while uterus, tubes and upper vagina for females. Do not carve small </w:t>
      </w:r>
      <w:r w:rsidDel="00000000" w:rsidR="00000000" w:rsidRPr="00000000">
        <w:rPr>
          <w:rtl w:val="0"/>
        </w:rPr>
        <w:t xml:space="preserve">bowel</w:t>
      </w:r>
      <w:r w:rsidDel="00000000" w:rsidR="00000000" w:rsidRPr="00000000">
        <w:rPr>
          <w:rtl w:val="0"/>
        </w:rPr>
        <w:t xml:space="preserve"> out of CTV  to reduce risk of marginal miss in pelvic sidewall.</w:t>
      </w:r>
    </w:p>
    <w:p w:rsidR="00000000" w:rsidDel="00000000" w:rsidP="00000000" w:rsidRDefault="00000000" w:rsidRPr="00000000" w14:paraId="00000EE7">
      <w:pPr>
        <w:numPr>
          <w:ilvl w:val="2"/>
          <w:numId w:val="32"/>
        </w:numPr>
        <w:ind w:left="2160" w:hanging="360"/>
      </w:pPr>
      <w:r w:rsidDel="00000000" w:rsidR="00000000" w:rsidRPr="00000000">
        <w:rPr>
          <w:rtl w:val="0"/>
        </w:rPr>
        <w:t xml:space="preserve">Ant: mid-plane of pubis above pubis, posterior plane of pubis below pubis.</w:t>
      </w:r>
    </w:p>
    <w:p w:rsidR="00000000" w:rsidDel="00000000" w:rsidP="00000000" w:rsidRDefault="00000000" w:rsidRPr="00000000" w14:paraId="00000EE8">
      <w:pPr>
        <w:numPr>
          <w:ilvl w:val="2"/>
          <w:numId w:val="32"/>
        </w:numPr>
        <w:ind w:left="2160" w:hanging="360"/>
      </w:pPr>
      <w:r w:rsidDel="00000000" w:rsidR="00000000" w:rsidRPr="00000000">
        <w:rPr>
          <w:rtl w:val="0"/>
        </w:rPr>
        <w:t xml:space="preserve">Post: </w:t>
      </w:r>
      <w:r w:rsidDel="00000000" w:rsidR="00000000" w:rsidRPr="00000000">
        <w:rPr>
          <w:rtl w:val="0"/>
        </w:rPr>
        <w:t xml:space="preserve">abut</w:t>
      </w:r>
      <w:r w:rsidDel="00000000" w:rsidR="00000000" w:rsidRPr="00000000">
        <w:rPr>
          <w:rtl w:val="0"/>
        </w:rPr>
        <w:t xml:space="preserve"> anterior 1/3 of rectum without extending into rectum.</w:t>
      </w:r>
    </w:p>
    <w:p w:rsidR="00000000" w:rsidDel="00000000" w:rsidP="00000000" w:rsidRDefault="00000000" w:rsidRPr="00000000" w14:paraId="00000EE9">
      <w:pPr>
        <w:numPr>
          <w:ilvl w:val="2"/>
          <w:numId w:val="32"/>
        </w:numPr>
        <w:ind w:left="2160" w:hanging="360"/>
      </w:pPr>
      <w:r w:rsidDel="00000000" w:rsidR="00000000" w:rsidRPr="00000000">
        <w:rPr>
          <w:rtl w:val="0"/>
        </w:rPr>
        <w:t xml:space="preserve">Sup: 2 cm sup to pubic symphysis.</w:t>
      </w:r>
    </w:p>
    <w:p w:rsidR="00000000" w:rsidDel="00000000" w:rsidP="00000000" w:rsidRDefault="00000000" w:rsidRPr="00000000" w14:paraId="00000EEA">
      <w:pPr>
        <w:numPr>
          <w:ilvl w:val="2"/>
          <w:numId w:val="32"/>
        </w:numPr>
        <w:ind w:left="2160" w:hanging="360"/>
      </w:pPr>
      <w:r w:rsidDel="00000000" w:rsidR="00000000" w:rsidRPr="00000000">
        <w:rPr>
          <w:rtl w:val="0"/>
        </w:rPr>
        <w:t xml:space="preserve">Inf: Stop 2-3 mm above penile bulb, or 1 cm below lower pole of obturator foramen.</w:t>
      </w:r>
    </w:p>
    <w:p w:rsidR="00000000" w:rsidDel="00000000" w:rsidP="00000000" w:rsidRDefault="00000000" w:rsidRPr="00000000" w14:paraId="00000EEB">
      <w:pPr>
        <w:numPr>
          <w:ilvl w:val="1"/>
          <w:numId w:val="32"/>
        </w:numPr>
        <w:ind w:left="1440" w:hanging="360"/>
      </w:pPr>
      <w:r w:rsidDel="00000000" w:rsidR="00000000" w:rsidRPr="00000000">
        <w:rPr>
          <w:rtl w:val="0"/>
        </w:rPr>
        <w:t xml:space="preserve">PTV 0.5 - 0.7 cm expansion.</w:t>
      </w:r>
    </w:p>
    <w:p w:rsidR="00000000" w:rsidDel="00000000" w:rsidP="00000000" w:rsidRDefault="00000000" w:rsidRPr="00000000" w14:paraId="00000EEC">
      <w:pPr>
        <w:numPr>
          <w:ilvl w:val="1"/>
          <w:numId w:val="32"/>
        </w:numPr>
        <w:ind w:left="1440" w:hanging="360"/>
      </w:pPr>
      <w:r w:rsidDel="00000000" w:rsidR="00000000" w:rsidRPr="00000000">
        <w:rPr>
          <w:rtl w:val="0"/>
        </w:rPr>
        <w:t xml:space="preserve">Bowel bag V40 &lt; 30% (50%), Rectum V45 &lt; 70% (80%). </w:t>
      </w:r>
      <w:r w:rsidDel="00000000" w:rsidR="00000000" w:rsidRPr="00000000">
        <w:rPr>
          <w:i w:val="1"/>
          <w:rtl w:val="0"/>
        </w:rPr>
        <w:t xml:space="preserve">Bowel bag contoured 3 cm above L5-S1.</w:t>
      </w:r>
      <w:r w:rsidDel="00000000" w:rsidR="00000000" w:rsidRPr="00000000">
        <w:rPr>
          <w:rtl w:val="0"/>
        </w:rPr>
      </w:r>
    </w:p>
    <w:p w:rsidR="00000000" w:rsidDel="00000000" w:rsidP="00000000" w:rsidRDefault="00000000" w:rsidRPr="00000000" w14:paraId="00000EED">
      <w:pPr>
        <w:pStyle w:val="Heading2"/>
        <w:spacing w:line="240" w:lineRule="auto"/>
        <w:rPr/>
      </w:pPr>
      <w:bookmarkStart w:colFirst="0" w:colLast="0" w:name="_p72dqbs603jv" w:id="284"/>
      <w:bookmarkEnd w:id="284"/>
      <w:hyperlink w:anchor="_xwaf86ajri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EEE">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Chest imaging and cross-sectional imaging of abdomen/pelvis w CT or MRI q6-12 mo x2-3y then annually.</w:t>
      </w:r>
    </w:p>
    <w:p w:rsidR="00000000" w:rsidDel="00000000" w:rsidP="00000000" w:rsidRDefault="00000000" w:rsidRPr="00000000" w14:paraId="00000EEF">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MIBC q3-6 mo x2-3y then annually. RC pts w retained urethra should be monitored for urethral remnant recurrence.</w:t>
      </w:r>
    </w:p>
    <w:p w:rsidR="00000000" w:rsidDel="00000000" w:rsidP="00000000" w:rsidRDefault="00000000" w:rsidRPr="00000000" w14:paraId="00000EF0">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Reddy [</w:t>
      </w:r>
      <w:hyperlink r:id="rId856">
        <w:r w:rsidDel="00000000" w:rsidR="00000000" w:rsidRPr="00000000">
          <w:rPr>
            <w:rFonts w:ascii="Times New Roman" w:cs="Times New Roman" w:eastAsia="Times New Roman" w:hAnsi="Times New Roman"/>
            <w:sz w:val="20"/>
            <w:szCs w:val="20"/>
            <w:rtl w:val="0"/>
          </w:rPr>
          <w:t xml:space="preserve">IJROBP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Local failures after RC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pT3+ or N1 have 2y LF &gt; 30%.</w:t>
      </w:r>
    </w:p>
    <w:p w:rsidR="00000000" w:rsidDel="00000000" w:rsidP="00000000" w:rsidRDefault="00000000" w:rsidRPr="00000000" w14:paraId="00000EF1">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MIBC may have up to ~20% LF after RC. </w:t>
      </w:r>
    </w:p>
    <w:p w:rsidR="00000000" w:rsidDel="00000000" w:rsidP="00000000" w:rsidRDefault="00000000" w:rsidRPr="00000000" w14:paraId="00000EF2">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pts. 2007-2014. pT3-4 and N0-1 after RC and BPLND. Almost have perioperative chemo. </w:t>
      </w:r>
    </w:p>
    <w:p w:rsidR="00000000" w:rsidDel="00000000" w:rsidP="00000000" w:rsidRDefault="00000000" w:rsidRPr="00000000" w14:paraId="00000EF3">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only pT and pN stages </w:t>
      </w:r>
      <w:r w:rsidDel="00000000" w:rsidR="00000000" w:rsidRPr="00000000">
        <w:rPr>
          <w:rtl w:val="0"/>
        </w:rPr>
        <w:t xml:space="preserve">significantly</w:t>
      </w:r>
      <w:r w:rsidDel="00000000" w:rsidR="00000000" w:rsidRPr="00000000">
        <w:rPr>
          <w:rFonts w:ascii="Times New Roman" w:cs="Times New Roman" w:eastAsia="Times New Roman" w:hAnsi="Times New Roman"/>
          <w:sz w:val="20"/>
          <w:szCs w:val="20"/>
          <w:rtl w:val="0"/>
        </w:rPr>
        <w:t xml:space="preserve"> associated with LF.</w:t>
      </w:r>
    </w:p>
    <w:p w:rsidR="00000000" w:rsidDel="00000000" w:rsidP="00000000" w:rsidRDefault="00000000" w:rsidRPr="00000000" w14:paraId="00000EF4">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nodes harvested not SS likely due to high number of nodes removed (median = 23).</w:t>
      </w:r>
    </w:p>
    <w:p w:rsidR="00000000" w:rsidDel="00000000" w:rsidP="00000000" w:rsidRDefault="00000000" w:rsidRPr="00000000" w14:paraId="00000EF5">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(pT3N0): 2y LF 12%.</w:t>
      </w:r>
    </w:p>
    <w:p w:rsidR="00000000" w:rsidDel="00000000" w:rsidP="00000000" w:rsidRDefault="00000000" w:rsidRPr="00000000" w14:paraId="00000EF6">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risk (pT3N1 or pT4N0): 2y LF 33%.</w:t>
      </w:r>
    </w:p>
    <w:p w:rsidR="00000000" w:rsidDel="00000000" w:rsidP="00000000" w:rsidRDefault="00000000" w:rsidRPr="00000000" w14:paraId="00000EF7">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(pT4N1): 2y LF 72%.</w:t>
      </w:r>
    </w:p>
    <w:p w:rsidR="00000000" w:rsidDel="00000000" w:rsidP="00000000" w:rsidRDefault="00000000" w:rsidRPr="00000000" w14:paraId="00000EF8">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Notably, 34% of pts w LF had local-regional only dz at time of recurrence.</w:t>
      </w:r>
    </w:p>
    <w:p w:rsidR="00000000" w:rsidDel="00000000" w:rsidP="00000000" w:rsidRDefault="00000000" w:rsidRPr="00000000" w14:paraId="00000EF9">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Failures occur predominantly along the pelvic sidewalls (obturator and iliac regions). For SM+, most failures are still along the pelvic sidewalls, but recurrences seen in cystectomy bed and presacral region.</w:t>
      </w:r>
    </w:p>
    <w:p w:rsidR="00000000" w:rsidDel="00000000" w:rsidP="00000000" w:rsidRDefault="00000000" w:rsidRPr="00000000" w14:paraId="00000EFA">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t>
      </w:r>
      <w:r w:rsidDel="00000000" w:rsidR="00000000" w:rsidRPr="00000000">
        <w:rPr>
          <w:rtl w:val="0"/>
        </w:rPr>
        <w:t xml:space="preserve">why the cystectomy</w:t>
      </w:r>
      <w:r w:rsidDel="00000000" w:rsidR="00000000" w:rsidRPr="00000000">
        <w:rPr>
          <w:rFonts w:ascii="Times New Roman" w:cs="Times New Roman" w:eastAsia="Times New Roman" w:hAnsi="Times New Roman"/>
          <w:sz w:val="20"/>
          <w:szCs w:val="20"/>
          <w:rtl w:val="0"/>
        </w:rPr>
        <w:t xml:space="preserve"> bed is only included with SM+.</w:t>
      </w:r>
    </w:p>
    <w:p w:rsidR="00000000" w:rsidDel="00000000" w:rsidP="00000000" w:rsidRDefault="00000000" w:rsidRPr="00000000" w14:paraId="00000EFB">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presacral </w:t>
      </w:r>
      <w:r w:rsidDel="00000000" w:rsidR="00000000" w:rsidRPr="00000000">
        <w:rPr>
          <w:rtl w:val="0"/>
        </w:rPr>
        <w:t xml:space="preserve">failure is rare</w:t>
      </w:r>
      <w:r w:rsidDel="00000000" w:rsidR="00000000" w:rsidRPr="00000000">
        <w:rPr>
          <w:rFonts w:ascii="Times New Roman" w:cs="Times New Roman" w:eastAsia="Times New Roman" w:hAnsi="Times New Roman"/>
          <w:sz w:val="20"/>
          <w:szCs w:val="20"/>
          <w:rtl w:val="0"/>
        </w:rPr>
        <w:t xml:space="preserve"> in SM-, low cost of normal tissue toxicity w inclusion.</w:t>
      </w:r>
    </w:p>
    <w:p w:rsidR="00000000" w:rsidDel="00000000" w:rsidP="00000000" w:rsidRDefault="00000000" w:rsidRPr="00000000" w14:paraId="00000EFC">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Christodouleas [</w:t>
      </w:r>
      <w:hyperlink r:id="rId857">
        <w:r w:rsidDel="00000000" w:rsidR="00000000" w:rsidRPr="00000000">
          <w:rPr>
            <w:rFonts w:ascii="Times New Roman" w:cs="Times New Roman" w:eastAsia="Times New Roman" w:hAnsi="Times New Roman"/>
            <w:sz w:val="20"/>
            <w:szCs w:val="20"/>
            <w:rtl w:val="0"/>
          </w:rPr>
          <w:t xml:space="preserve">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Pelvic failure estimates after RC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FD">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(pT0-2): 5y pelvic failures 8%.</w:t>
      </w:r>
    </w:p>
    <w:p w:rsidR="00000000" w:rsidDel="00000000" w:rsidP="00000000" w:rsidRDefault="00000000" w:rsidRPr="00000000" w14:paraId="00000EFE">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Int risk (pT3-4, SM-, ≥ 10 LN removed): 5y pelvic failures 18-21%</w:t>
      </w:r>
    </w:p>
    <w:p w:rsidR="00000000" w:rsidDel="00000000" w:rsidP="00000000" w:rsidRDefault="00000000" w:rsidRPr="00000000" w14:paraId="00000EFF">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w:t>
      </w:r>
      <w:r w:rsidDel="00000000" w:rsidR="00000000" w:rsidRPr="00000000">
        <w:rPr>
          <w:rFonts w:ascii="Times New Roman" w:cs="Times New Roman" w:eastAsia="Times New Roman" w:hAnsi="Times New Roman"/>
          <w:b w:val="1"/>
          <w:sz w:val="20"/>
          <w:szCs w:val="20"/>
          <w:rtl w:val="0"/>
        </w:rPr>
        <w:t xml:space="preserve">pT3-4</w:t>
      </w:r>
      <w:r w:rsidDel="00000000" w:rsidR="00000000" w:rsidRPr="00000000">
        <w:rPr>
          <w:rFonts w:ascii="Times New Roman" w:cs="Times New Roman" w:eastAsia="Times New Roman" w:hAnsi="Times New Roman"/>
          <w:sz w:val="20"/>
          <w:szCs w:val="20"/>
          <w:rtl w:val="0"/>
        </w:rPr>
        <w:t xml:space="preserve"> with </w:t>
      </w:r>
      <w:r w:rsidDel="00000000" w:rsidR="00000000" w:rsidRPr="00000000">
        <w:rPr>
          <w:rFonts w:ascii="Times New Roman" w:cs="Times New Roman" w:eastAsia="Times New Roman" w:hAnsi="Times New Roman"/>
          <w:b w:val="1"/>
          <w:sz w:val="20"/>
          <w:szCs w:val="20"/>
          <w:rtl w:val="0"/>
        </w:rPr>
        <w:t xml:space="preserve">SM+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&lt; 10 LN removed</w:t>
      </w:r>
      <w:r w:rsidDel="00000000" w:rsidR="00000000" w:rsidRPr="00000000">
        <w:rPr>
          <w:rFonts w:ascii="Times New Roman" w:cs="Times New Roman" w:eastAsia="Times New Roman" w:hAnsi="Times New Roman"/>
          <w:sz w:val="20"/>
          <w:szCs w:val="20"/>
          <w:rtl w:val="0"/>
        </w:rPr>
        <w:t xml:space="preserve">): 5y pelvic failures 41-46%.</w:t>
      </w:r>
    </w:p>
    <w:p w:rsidR="00000000" w:rsidDel="00000000" w:rsidP="00000000" w:rsidRDefault="00000000" w:rsidRPr="00000000" w14:paraId="00000F00">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(Cystectomy/bladder preservation): 5y OS Ta-is/T1/T2/T3+-N+/T4b-M+ of 98→ 88→ 63→ 46→ 15%.</w:t>
      </w:r>
    </w:p>
    <w:p w:rsidR="00000000" w:rsidDel="00000000" w:rsidP="00000000" w:rsidRDefault="00000000" w:rsidRPr="00000000" w14:paraId="00000F01">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 95%</w:t>
      </w:r>
    </w:p>
    <w:p w:rsidR="00000000" w:rsidDel="00000000" w:rsidP="00000000" w:rsidRDefault="00000000" w:rsidRPr="00000000" w14:paraId="00000F02">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70%</w:t>
      </w:r>
    </w:p>
    <w:p w:rsidR="00000000" w:rsidDel="00000000" w:rsidP="00000000" w:rsidRDefault="00000000" w:rsidRPr="00000000" w14:paraId="00000F03">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60/60%</w:t>
      </w:r>
    </w:p>
    <w:p w:rsidR="00000000" w:rsidDel="00000000" w:rsidP="00000000" w:rsidRDefault="00000000" w:rsidRPr="00000000" w14:paraId="00000F04">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T3-4a: 40/40%</w:t>
      </w:r>
    </w:p>
    <w:p w:rsidR="00000000" w:rsidDel="00000000" w:rsidP="00000000" w:rsidRDefault="00000000" w:rsidRPr="00000000" w14:paraId="00000F05">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N+ = 30%.</w:t>
      </w:r>
    </w:p>
    <w:p w:rsidR="00000000" w:rsidDel="00000000" w:rsidP="00000000" w:rsidRDefault="00000000" w:rsidRPr="00000000" w14:paraId="00000F06">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MS 6-12 mo.</w:t>
      </w:r>
    </w:p>
    <w:p w:rsidR="00000000" w:rsidDel="00000000" w:rsidP="00000000" w:rsidRDefault="00000000" w:rsidRPr="00000000" w14:paraId="00000F07">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with functioning bladder.</w:t>
      </w:r>
    </w:p>
    <w:p w:rsidR="00000000" w:rsidDel="00000000" w:rsidP="00000000" w:rsidRDefault="00000000" w:rsidRPr="00000000" w14:paraId="00000F08">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modern era MGH and BC2001 with ~1/8 pts req salvage cystectomy.</w:t>
      </w:r>
    </w:p>
    <w:p w:rsidR="00000000" w:rsidDel="00000000" w:rsidP="00000000" w:rsidRDefault="00000000" w:rsidRPr="00000000" w14:paraId="00000F09">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impotence, 20% change in bladder function, 25% rectal toxicity.</w:t>
      </w:r>
    </w:p>
    <w:p w:rsidR="00000000" w:rsidDel="00000000" w:rsidP="00000000" w:rsidRDefault="00000000" w:rsidRPr="00000000" w14:paraId="00000F0A">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Bladder preservation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Failures rare after 5 years, which is why urine cytology/cysto becomes annual at 5y.</w:t>
      </w:r>
    </w:p>
    <w:p w:rsidR="00000000" w:rsidDel="00000000" w:rsidP="00000000" w:rsidRDefault="00000000" w:rsidRPr="00000000" w14:paraId="00000F0B">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or MRI A/P performed q6-12 mo x2-3y, then annually. </w:t>
      </w:r>
      <w:r w:rsidDel="00000000" w:rsidR="00000000" w:rsidRPr="00000000">
        <w:rPr>
          <w:rFonts w:ascii="Times New Roman" w:cs="Times New Roman" w:eastAsia="Times New Roman" w:hAnsi="Times New Roman"/>
          <w:sz w:val="20"/>
          <w:szCs w:val="20"/>
          <w:rtl w:val="0"/>
        </w:rPr>
        <w:t xml:space="preserve">Consider annual chest imaging e.g. &gt;T2 or N+.</w:t>
      </w:r>
    </w:p>
    <w:p w:rsidR="00000000" w:rsidDel="00000000" w:rsidP="00000000" w:rsidRDefault="00000000" w:rsidRPr="00000000" w14:paraId="00000F0C">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LFTs and CMP q3-6mo x2-3y, then annually. </w:t>
      </w:r>
    </w:p>
    <w:p w:rsidR="00000000" w:rsidDel="00000000" w:rsidP="00000000" w:rsidRDefault="00000000" w:rsidRPr="00000000" w14:paraId="00000F0D">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B12 absorbed in ileum. Monitor esp if &gt; 60cm of ileum used for conduit.</w:t>
      </w:r>
    </w:p>
    <w:p w:rsidR="00000000" w:rsidDel="00000000" w:rsidP="00000000" w:rsidRDefault="00000000" w:rsidRPr="00000000" w14:paraId="00000F0E">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 urine cytology/cysto q3mo x1y then 6-12 months.</w:t>
      </w:r>
    </w:p>
    <w:p w:rsidR="00000000" w:rsidDel="00000000" w:rsidP="00000000" w:rsidRDefault="00000000" w:rsidRPr="00000000" w14:paraId="00000F0F">
      <w:pPr>
        <w:spacing w:line="240" w:lineRule="auto"/>
        <w:ind w:left="0" w:firstLine="0"/>
        <w:rPr>
          <w:b w:val="1"/>
        </w:rPr>
      </w:pPr>
      <w:r w:rsidDel="00000000" w:rsidR="00000000" w:rsidRPr="00000000">
        <w:rPr>
          <w:rtl w:val="0"/>
        </w:rPr>
      </w:r>
    </w:p>
    <w:p w:rsidR="00000000" w:rsidDel="00000000" w:rsidP="00000000" w:rsidRDefault="00000000" w:rsidRPr="00000000" w14:paraId="00000F10">
      <w:pPr>
        <w:pStyle w:val="Heading2"/>
        <w:ind w:left="0" w:firstLine="0"/>
        <w:rPr/>
      </w:pPr>
      <w:bookmarkStart w:colFirst="0" w:colLast="0" w:name="_fwg5qb5ebsep" w:id="285"/>
      <w:bookmarkEnd w:id="285"/>
      <w:hyperlink w:anchor="_xwaf86ajri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11">
      <w:pPr>
        <w:ind w:left="0" w:firstLine="0"/>
        <w:rPr/>
      </w:pPr>
      <w:r w:rsidDel="00000000" w:rsidR="00000000" w:rsidRPr="00000000">
        <w:rPr>
          <w:rtl w:val="0"/>
        </w:rPr>
        <w:t xml:space="preserve">See NCTN Trial Portfolios by Disease Site: [</w:t>
      </w:r>
      <w:hyperlink r:id="rId858">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F12">
      <w:pPr>
        <w:pStyle w:val="Heading3"/>
        <w:ind w:left="0" w:firstLine="0"/>
        <w:rPr/>
      </w:pPr>
      <w:bookmarkStart w:colFirst="0" w:colLast="0" w:name="_vy7mwpk9ija0" w:id="286"/>
      <w:bookmarkEnd w:id="286"/>
      <w:r w:rsidDel="00000000" w:rsidR="00000000" w:rsidRPr="00000000">
        <w:rPr>
          <w:rtl w:val="0"/>
        </w:rPr>
        <w:t xml:space="preserve">High grade, non-muscle invasive</w:t>
      </w:r>
    </w:p>
    <w:p w:rsidR="00000000" w:rsidDel="00000000" w:rsidP="00000000" w:rsidRDefault="00000000" w:rsidRPr="00000000" w14:paraId="00000F13">
      <w:pPr>
        <w:numPr>
          <w:ilvl w:val="0"/>
          <w:numId w:val="68"/>
        </w:numPr>
        <w:rPr/>
      </w:pPr>
      <w:r w:rsidDel="00000000" w:rsidR="00000000" w:rsidRPr="00000000">
        <w:rPr>
          <w:b w:val="1"/>
          <w:rtl w:val="0"/>
        </w:rPr>
        <w:t xml:space="preserve">S1602 </w:t>
      </w:r>
      <w:r w:rsidDel="00000000" w:rsidR="00000000" w:rsidRPr="00000000">
        <w:rPr>
          <w:rtl w:val="0"/>
        </w:rPr>
        <w:t xml:space="preserve">[</w:t>
      </w:r>
      <w:hyperlink r:id="rId859">
        <w:r w:rsidDel="00000000" w:rsidR="00000000" w:rsidRPr="00000000">
          <w:rPr>
            <w:rtl w:val="0"/>
          </w:rPr>
          <w:t xml:space="preserve">NCT03091660</w:t>
        </w:r>
      </w:hyperlink>
      <w:r w:rsidDel="00000000" w:rsidR="00000000" w:rsidRPr="00000000">
        <w:rPr>
          <w:rtl w:val="0"/>
        </w:rPr>
        <w:t xml:space="preserve">]: Phase III. BCG-Naive. </w:t>
      </w:r>
      <w:r w:rsidDel="00000000" w:rsidR="00000000" w:rsidRPr="00000000">
        <w:rPr>
          <w:b w:val="1"/>
          <w:rtl w:val="0"/>
        </w:rPr>
        <w:t xml:space="preserve">BCG ± BCG-172 vaccine</w:t>
      </w:r>
      <w:r w:rsidDel="00000000" w:rsidR="00000000" w:rsidRPr="00000000">
        <w:rPr>
          <w:rtl w:val="0"/>
        </w:rPr>
        <w:t xml:space="preserve">.</w:t>
      </w:r>
    </w:p>
    <w:p w:rsidR="00000000" w:rsidDel="00000000" w:rsidP="00000000" w:rsidRDefault="00000000" w:rsidRPr="00000000" w14:paraId="00000F14">
      <w:pPr>
        <w:numPr>
          <w:ilvl w:val="0"/>
          <w:numId w:val="68"/>
        </w:numPr>
        <w:rPr/>
      </w:pPr>
      <w:r w:rsidDel="00000000" w:rsidR="00000000" w:rsidRPr="00000000">
        <w:rPr>
          <w:b w:val="1"/>
          <w:rtl w:val="0"/>
        </w:rPr>
        <w:t xml:space="preserve">A031803 </w:t>
      </w:r>
      <w:r w:rsidDel="00000000" w:rsidR="00000000" w:rsidRPr="00000000">
        <w:rPr>
          <w:rtl w:val="0"/>
        </w:rPr>
        <w:t xml:space="preserve">[</w:t>
      </w:r>
      <w:hyperlink r:id="rId860">
        <w:r w:rsidDel="00000000" w:rsidR="00000000" w:rsidRPr="00000000">
          <w:rPr>
            <w:rtl w:val="0"/>
          </w:rPr>
          <w:t xml:space="preserve">NCT04164082</w:t>
        </w:r>
      </w:hyperlink>
      <w:r w:rsidDel="00000000" w:rsidR="00000000" w:rsidRPr="00000000">
        <w:rPr>
          <w:rtl w:val="0"/>
        </w:rPr>
        <w:t xml:space="preserve">]: Phase II. BCG-Unresponsive. </w:t>
      </w:r>
      <w:r w:rsidDel="00000000" w:rsidR="00000000" w:rsidRPr="00000000">
        <w:rPr>
          <w:b w:val="1"/>
          <w:rtl w:val="0"/>
        </w:rPr>
        <w:t xml:space="preserve">Intravesical gemcitabine + Pembrolizumab</w:t>
      </w:r>
      <w:r w:rsidDel="00000000" w:rsidR="00000000" w:rsidRPr="00000000">
        <w:rPr>
          <w:rtl w:val="0"/>
        </w:rPr>
        <w:t xml:space="preserve">. </w:t>
      </w:r>
    </w:p>
    <w:p w:rsidR="00000000" w:rsidDel="00000000" w:rsidP="00000000" w:rsidRDefault="00000000" w:rsidRPr="00000000" w14:paraId="00000F15">
      <w:pPr>
        <w:pStyle w:val="Heading3"/>
        <w:ind w:left="0" w:firstLine="0"/>
        <w:rPr/>
      </w:pPr>
      <w:bookmarkStart w:colFirst="0" w:colLast="0" w:name="_mssupzsqiijj" w:id="287"/>
      <w:bookmarkEnd w:id="287"/>
      <w:r w:rsidDel="00000000" w:rsidR="00000000" w:rsidRPr="00000000">
        <w:rPr>
          <w:rtl w:val="0"/>
        </w:rPr>
        <w:t xml:space="preserve">Muscle invasive</w:t>
      </w:r>
    </w:p>
    <w:p w:rsidR="00000000" w:rsidDel="00000000" w:rsidP="00000000" w:rsidRDefault="00000000" w:rsidRPr="00000000" w14:paraId="00000F16">
      <w:pPr>
        <w:numPr>
          <w:ilvl w:val="0"/>
          <w:numId w:val="70"/>
        </w:numPr>
        <w:rPr/>
      </w:pPr>
      <w:r w:rsidDel="00000000" w:rsidR="00000000" w:rsidRPr="00000000">
        <w:rPr>
          <w:rtl w:val="0"/>
        </w:rPr>
        <w:t xml:space="preserve">See</w:t>
      </w:r>
      <w:r w:rsidDel="00000000" w:rsidR="00000000" w:rsidRPr="00000000">
        <w:rPr>
          <w:rtl w:val="0"/>
        </w:rPr>
        <w:t xml:space="preserve"> [</w:t>
      </w:r>
      <w:hyperlink w:anchor="yjcw1hd6xgc">
        <w:r w:rsidDel="00000000" w:rsidR="00000000" w:rsidRPr="00000000">
          <w:rPr>
            <w:rtl w:val="0"/>
          </w:rPr>
          <w:t xml:space="preserve">NRG-GU001</w:t>
        </w:r>
      </w:hyperlink>
      <w:r w:rsidDel="00000000" w:rsidR="00000000" w:rsidRPr="00000000">
        <w:rPr>
          <w:rFonts w:ascii="Cardo" w:cs="Cardo" w:eastAsia="Cardo" w:hAnsi="Cardo"/>
          <w:rtl w:val="0"/>
        </w:rPr>
        <w:t xml:space="preserve">]: Phase II. pT3/4 RC→ ± 50.4 Gy PORT. Terminated early due to slow accrual.</w:t>
      </w:r>
    </w:p>
    <w:p w:rsidR="00000000" w:rsidDel="00000000" w:rsidP="00000000" w:rsidRDefault="00000000" w:rsidRPr="00000000" w14:paraId="00000F17">
      <w:pPr>
        <w:numPr>
          <w:ilvl w:val="0"/>
          <w:numId w:val="70"/>
        </w:numPr>
        <w:rPr/>
      </w:pPr>
      <w:r w:rsidDel="00000000" w:rsidR="00000000" w:rsidRPr="00000000">
        <w:rPr>
          <w:b w:val="1"/>
          <w:rtl w:val="0"/>
        </w:rPr>
        <w:t xml:space="preserve">S1806 </w:t>
      </w:r>
      <w:r w:rsidDel="00000000" w:rsidR="00000000" w:rsidRPr="00000000">
        <w:rPr>
          <w:rtl w:val="0"/>
        </w:rPr>
        <w:t xml:space="preserve">[</w:t>
      </w:r>
      <w:hyperlink r:id="rId861">
        <w:r w:rsidDel="00000000" w:rsidR="00000000" w:rsidRPr="00000000">
          <w:rPr>
            <w:rtl w:val="0"/>
          </w:rPr>
          <w:t xml:space="preserve">NCT03775265</w:t>
        </w:r>
      </w:hyperlink>
      <w:r w:rsidDel="00000000" w:rsidR="00000000" w:rsidRPr="00000000">
        <w:rPr>
          <w:rtl w:val="0"/>
        </w:rPr>
        <w:t xml:space="preserve">]: Phase III. Localized. </w:t>
      </w:r>
      <w:r w:rsidDel="00000000" w:rsidR="00000000" w:rsidRPr="00000000">
        <w:rPr>
          <w:b w:val="1"/>
          <w:rtl w:val="0"/>
        </w:rPr>
        <w:t xml:space="preserve">CCRT ± Atezolizumab</w:t>
      </w:r>
      <w:r w:rsidDel="00000000" w:rsidR="00000000" w:rsidRPr="00000000">
        <w:rPr>
          <w:rtl w:val="0"/>
        </w:rPr>
        <w:t xml:space="preserve">.</w:t>
      </w:r>
    </w:p>
    <w:p w:rsidR="00000000" w:rsidDel="00000000" w:rsidP="00000000" w:rsidRDefault="00000000" w:rsidRPr="00000000" w14:paraId="00000F18">
      <w:pPr>
        <w:numPr>
          <w:ilvl w:val="0"/>
          <w:numId w:val="70"/>
        </w:numPr>
        <w:rPr/>
      </w:pPr>
      <w:r w:rsidDel="00000000" w:rsidR="00000000" w:rsidRPr="00000000">
        <w:rPr>
          <w:b w:val="1"/>
          <w:rtl w:val="0"/>
        </w:rPr>
        <w:t xml:space="preserve">A031501 / AMBASSADOR </w:t>
      </w:r>
      <w:r w:rsidDel="00000000" w:rsidR="00000000" w:rsidRPr="00000000">
        <w:rPr>
          <w:rtl w:val="0"/>
        </w:rPr>
        <w:t xml:space="preserve">[</w:t>
      </w:r>
      <w:hyperlink r:id="rId862">
        <w:r w:rsidDel="00000000" w:rsidR="00000000" w:rsidRPr="00000000">
          <w:rPr>
            <w:rtl w:val="0"/>
          </w:rPr>
          <w:t xml:space="preserve">NCT03244384</w:t>
        </w:r>
      </w:hyperlink>
      <w:r w:rsidDel="00000000" w:rsidR="00000000" w:rsidRPr="00000000">
        <w:rPr>
          <w:rtl w:val="0"/>
        </w:rPr>
        <w:t xml:space="preserve">]: Phase III. </w:t>
      </w:r>
      <w:r w:rsidDel="00000000" w:rsidR="00000000" w:rsidRPr="00000000">
        <w:rPr>
          <w:b w:val="1"/>
          <w:rtl w:val="0"/>
        </w:rPr>
        <w:t xml:space="preserve">Post-bladder resection ± adjuvant Pembrolizumab</w:t>
      </w:r>
      <w:r w:rsidDel="00000000" w:rsidR="00000000" w:rsidRPr="00000000">
        <w:rPr>
          <w:rtl w:val="0"/>
        </w:rPr>
        <w:t xml:space="preserve">.</w:t>
      </w:r>
    </w:p>
    <w:p w:rsidR="00000000" w:rsidDel="00000000" w:rsidP="00000000" w:rsidRDefault="00000000" w:rsidRPr="00000000" w14:paraId="00000F19">
      <w:pPr>
        <w:numPr>
          <w:ilvl w:val="0"/>
          <w:numId w:val="70"/>
        </w:numPr>
        <w:rPr/>
      </w:pPr>
      <w:r w:rsidDel="00000000" w:rsidR="00000000" w:rsidRPr="00000000">
        <w:rPr>
          <w:b w:val="1"/>
          <w:rtl w:val="0"/>
        </w:rPr>
        <w:t xml:space="preserve">A031701 </w:t>
      </w:r>
      <w:r w:rsidDel="00000000" w:rsidR="00000000" w:rsidRPr="00000000">
        <w:rPr>
          <w:rtl w:val="0"/>
        </w:rPr>
        <w:t xml:space="preserve">[</w:t>
      </w:r>
      <w:hyperlink r:id="rId863">
        <w:r w:rsidDel="00000000" w:rsidR="00000000" w:rsidRPr="00000000">
          <w:rPr>
            <w:rtl w:val="0"/>
          </w:rPr>
          <w:t xml:space="preserve">NCT03609216</w:t>
        </w:r>
      </w:hyperlink>
      <w:r w:rsidDel="00000000" w:rsidR="00000000" w:rsidRPr="00000000">
        <w:rPr>
          <w:rtl w:val="0"/>
        </w:rPr>
        <w:t xml:space="preserve">]: Phase II. Newly diagnosed, T2-4a N0/x M0. </w:t>
      </w:r>
      <w:r w:rsidDel="00000000" w:rsidR="00000000" w:rsidRPr="00000000">
        <w:rPr>
          <w:b w:val="1"/>
          <w:rtl w:val="0"/>
        </w:rPr>
        <w:t xml:space="preserve">ddGemCis in pts with DDR</w:t>
      </w:r>
      <w:r w:rsidDel="00000000" w:rsidR="00000000" w:rsidRPr="00000000">
        <w:rPr>
          <w:rtl w:val="0"/>
        </w:rPr>
        <w:t xml:space="preserve">. </w:t>
      </w:r>
    </w:p>
    <w:p w:rsidR="00000000" w:rsidDel="00000000" w:rsidP="00000000" w:rsidRDefault="00000000" w:rsidRPr="00000000" w14:paraId="00000F1A">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1B">
      <w:pPr>
        <w:pStyle w:val="Heading1"/>
        <w:jc w:val="center"/>
        <w:rPr>
          <w:color w:val="000000"/>
        </w:rPr>
      </w:pPr>
      <w:bookmarkStart w:colFirst="0" w:colLast="0" w:name="_8xt3c2tf7725" w:id="288"/>
      <w:bookmarkEnd w:id="288"/>
      <w:hyperlink w:anchor="_77xto1msqdxg">
        <w:r w:rsidDel="00000000" w:rsidR="00000000" w:rsidRPr="00000000">
          <w:rPr>
            <w:color w:val="000000"/>
            <w:rtl w:val="0"/>
          </w:rPr>
          <w:t xml:space="preserve">Renal Cell Cancer</w:t>
        </w:r>
      </w:hyperlink>
      <w:r w:rsidDel="00000000" w:rsidR="00000000" w:rsidRPr="00000000">
        <w:rPr>
          <w:rtl w:val="0"/>
        </w:rPr>
      </w:r>
    </w:p>
    <w:p w:rsidR="00000000" w:rsidDel="00000000" w:rsidP="00000000" w:rsidRDefault="00000000" w:rsidRPr="00000000" w14:paraId="00000F1C">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260600"/>
            <wp:effectExtent b="0" l="0" r="0" t="0"/>
            <wp:docPr id="6" name="image7.png"/>
            <a:graphic>
              <a:graphicData uri="http://schemas.openxmlformats.org/drawingml/2006/picture">
                <pic:pic>
                  <pic:nvPicPr>
                    <pic:cNvPr id="0" name="image7.png"/>
                    <pic:cNvPicPr preferRelativeResize="0"/>
                  </pic:nvPicPr>
                  <pic:blipFill>
                    <a:blip r:embed="rId864"/>
                    <a:srcRect b="0" l="0" r="0" t="0"/>
                    <a:stretch>
                      <a:fillRect/>
                    </a:stretch>
                  </pic:blipFill>
                  <pic:spPr>
                    <a:xfrm>
                      <a:off x="0" y="0"/>
                      <a:ext cx="6858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F1D">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perirenal fat</w:t>
      </w:r>
    </w:p>
    <w:p w:rsidR="00000000" w:rsidDel="00000000" w:rsidP="00000000" w:rsidRDefault="00000000" w:rsidRPr="00000000" w14:paraId="00000F1E">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T4 adrenal</w:t>
      </w:r>
      <w:r w:rsidDel="00000000" w:rsidR="00000000" w:rsidRPr="00000000">
        <w:rPr>
          <w:rtl w:val="0"/>
        </w:rPr>
      </w:r>
    </w:p>
    <w:p w:rsidR="00000000" w:rsidDel="00000000" w:rsidP="00000000" w:rsidRDefault="00000000" w:rsidRPr="00000000" w14:paraId="00000F1F">
      <w:pPr>
        <w:ind w:left="0" w:firstLine="0"/>
        <w:rPr/>
      </w:pPr>
      <w:r w:rsidDel="00000000" w:rsidR="00000000" w:rsidRPr="00000000">
        <w:rPr>
          <w:rtl w:val="0"/>
        </w:rPr>
        <w:t xml:space="preserve">Zaorsky: [</w:t>
      </w:r>
      <w:hyperlink r:id="rId865">
        <w:r w:rsidDel="00000000" w:rsidR="00000000" w:rsidRPr="00000000">
          <w:rPr>
            <w:rtl w:val="0"/>
          </w:rPr>
          <w:t xml:space="preserve">Staging of kidney cancer</w:t>
        </w:r>
      </w:hyperlink>
      <w:r w:rsidDel="00000000" w:rsidR="00000000" w:rsidRPr="00000000">
        <w:rPr>
          <w:rtl w:val="0"/>
        </w:rPr>
        <w:t xml:space="preserve">] </w:t>
      </w:r>
    </w:p>
    <w:p w:rsidR="00000000" w:rsidDel="00000000" w:rsidP="00000000" w:rsidRDefault="00000000" w:rsidRPr="00000000" w14:paraId="00000F20">
      <w:pPr>
        <w:spacing w:line="240" w:lineRule="auto"/>
        <w:ind w:left="0" w:firstLine="0"/>
        <w:rPr>
          <w:i w:val="1"/>
        </w:rPr>
      </w:pPr>
      <w:hyperlink r:id="rId866">
        <w:r w:rsidDel="00000000" w:rsidR="00000000" w:rsidRPr="00000000">
          <w:rPr>
            <w:b w:val="1"/>
            <w:rtl w:val="0"/>
          </w:rPr>
          <w:t xml:space="preserve">StatPearls: Renal Cell</w:t>
        </w:r>
      </w:hyperlink>
      <w:r w:rsidDel="00000000" w:rsidR="00000000" w:rsidRPr="00000000">
        <w:rPr>
          <w:b w:val="1"/>
          <w:rtl w:val="0"/>
        </w:rPr>
        <w:t xml:space="preserve"> </w:t>
      </w:r>
      <w:r w:rsidDel="00000000" w:rsidR="00000000" w:rsidRPr="00000000">
        <w:rPr>
          <w:i w:val="1"/>
          <w:rtl w:val="0"/>
        </w:rPr>
        <w:t xml:space="preserve">Last update: 6/4/2019.</w:t>
      </w:r>
    </w:p>
    <w:p w:rsidR="00000000" w:rsidDel="00000000" w:rsidP="00000000" w:rsidRDefault="00000000" w:rsidRPr="00000000" w14:paraId="00000F21">
      <w:pPr>
        <w:ind w:left="0" w:firstLine="0"/>
        <w:rPr>
          <w:i w:val="1"/>
        </w:rPr>
      </w:pPr>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2">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867">
              <w:r w:rsidDel="00000000" w:rsidR="00000000" w:rsidRPr="00000000">
                <w:rPr>
                  <w:rFonts w:ascii="Times New Roman" w:cs="Times New Roman" w:eastAsia="Times New Roman" w:hAnsi="Times New Roman"/>
                  <w:b w:val="1"/>
                  <w:sz w:val="20"/>
                  <w:szCs w:val="20"/>
                  <w:rtl w:val="0"/>
                </w:rPr>
                <w:t xml:space="preserve">Management of Small Renal Masses</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January 17, 2017</w:t>
            </w:r>
          </w:p>
          <w:p w:rsidR="00000000" w:rsidDel="00000000" w:rsidP="00000000" w:rsidRDefault="00000000" w:rsidRPr="00000000" w14:paraId="00000F23">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All small renal pts should be considered for a biopsy if results may alter management.</w:t>
            </w:r>
          </w:p>
          <w:p w:rsidR="00000000" w:rsidDel="00000000" w:rsidP="00000000" w:rsidRDefault="00000000" w:rsidRPr="00000000" w14:paraId="00000F24">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AS as initial management for pts </w:t>
            </w:r>
            <w:r w:rsidDel="00000000" w:rsidR="00000000" w:rsidRPr="00000000">
              <w:rPr>
                <w:rtl w:val="0"/>
              </w:rPr>
              <w:t xml:space="preserve">with significant</w:t>
            </w:r>
            <w:r w:rsidDel="00000000" w:rsidR="00000000" w:rsidRPr="00000000">
              <w:rPr>
                <w:rFonts w:ascii="Times New Roman" w:cs="Times New Roman" w:eastAsia="Times New Roman" w:hAnsi="Times New Roman"/>
                <w:sz w:val="20"/>
                <w:szCs w:val="20"/>
                <w:rtl w:val="0"/>
              </w:rPr>
              <w:t xml:space="preserve"> comorbidities and limited life expectancy.</w:t>
            </w:r>
          </w:p>
          <w:p w:rsidR="00000000" w:rsidDel="00000000" w:rsidP="00000000" w:rsidRDefault="00000000" w:rsidRPr="00000000" w14:paraId="00000F25">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Partial nephrectomy is standard of care and should be offered to all pts if amenable.</w:t>
            </w:r>
          </w:p>
          <w:p w:rsidR="00000000" w:rsidDel="00000000" w:rsidP="00000000" w:rsidRDefault="00000000" w:rsidRPr="00000000" w14:paraId="00000F26">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Percutaneous thermal ablation should be considered if complete ablation can reliably be achieved.</w:t>
            </w:r>
          </w:p>
          <w:p w:rsidR="00000000" w:rsidDel="00000000" w:rsidP="00000000" w:rsidRDefault="00000000" w:rsidRPr="00000000" w14:paraId="00000F27">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Radical nephrectomy should only be reserved for pts who possess </w:t>
            </w:r>
            <w:r w:rsidDel="00000000" w:rsidR="00000000" w:rsidRPr="00000000">
              <w:rPr>
                <w:rtl w:val="0"/>
              </w:rPr>
              <w:t xml:space="preserve">tumors</w:t>
            </w:r>
            <w:r w:rsidDel="00000000" w:rsidR="00000000" w:rsidRPr="00000000">
              <w:rPr>
                <w:rFonts w:ascii="Times New Roman" w:cs="Times New Roman" w:eastAsia="Times New Roman" w:hAnsi="Times New Roman"/>
                <w:sz w:val="20"/>
                <w:szCs w:val="20"/>
                <w:rtl w:val="0"/>
              </w:rPr>
              <w:t xml:space="preserve"> of significant complexity.</w:t>
            </w:r>
          </w:p>
          <w:p w:rsidR="00000000" w:rsidDel="00000000" w:rsidP="00000000" w:rsidRDefault="00000000" w:rsidRPr="00000000" w14:paraId="00000F28">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Refer to nephrology for CKD or progressive CKD occurs after tx, especially if associated </w:t>
            </w:r>
            <w:r w:rsidDel="00000000" w:rsidR="00000000" w:rsidRPr="00000000">
              <w:rPr>
                <w:rtl w:val="0"/>
              </w:rPr>
              <w:t xml:space="preserve">with proteinuria</w:t>
            </w:r>
            <w:r w:rsidDel="00000000" w:rsidR="00000000" w:rsidRPr="00000000">
              <w:rPr>
                <w:rFonts w:ascii="Times New Roman" w:cs="Times New Roman" w:eastAsia="Times New Roman" w:hAnsi="Times New Roman"/>
                <w:sz w:val="20"/>
                <w:szCs w:val="20"/>
                <w:rtl w:val="0"/>
              </w:rPr>
              <w:t xml:space="preserve">.</w:t>
            </w:r>
          </w:p>
        </w:tc>
      </w:tr>
    </w:tbl>
    <w:p w:rsidR="00000000" w:rsidDel="00000000" w:rsidP="00000000" w:rsidRDefault="00000000" w:rsidRPr="00000000" w14:paraId="00000F2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2A">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80-95% of primary renal cancers.</w:t>
      </w:r>
    </w:p>
    <w:p w:rsidR="00000000" w:rsidDel="00000000" w:rsidP="00000000" w:rsidRDefault="00000000" w:rsidRPr="00000000" w14:paraId="00000F2B">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60k cases per year w 13k deaths occurring </w:t>
      </w:r>
      <w:r w:rsidDel="00000000" w:rsidR="00000000" w:rsidRPr="00000000">
        <w:rPr>
          <w:rtl w:val="0"/>
        </w:rPr>
        <w:t xml:space="preserve">as a result</w:t>
      </w:r>
      <w:r w:rsidDel="00000000" w:rsidR="00000000" w:rsidRPr="00000000">
        <w:rPr>
          <w:rFonts w:ascii="Times New Roman" w:cs="Times New Roman" w:eastAsia="Times New Roman" w:hAnsi="Times New Roman"/>
          <w:sz w:val="20"/>
          <w:szCs w:val="20"/>
          <w:rtl w:val="0"/>
        </w:rPr>
        <w:t xml:space="preserve">. M:F 2:1. Mostly adenocarcinoma (80% clear cell).</w:t>
      </w:r>
    </w:p>
    <w:p w:rsidR="00000000" w:rsidDel="00000000" w:rsidP="00000000" w:rsidRDefault="00000000" w:rsidRPr="00000000" w14:paraId="00000F2C">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Subtypes: CC (75-85%), chromophilic/papillary (10-15%), chromophobe (5-10%), oncocytic (3-5%), </w:t>
      </w:r>
      <w:r w:rsidDel="00000000" w:rsidR="00000000" w:rsidRPr="00000000">
        <w:rPr>
          <w:rtl w:val="0"/>
        </w:rPr>
        <w:t xml:space="preserve">and collecting</w:t>
      </w:r>
      <w:r w:rsidDel="00000000" w:rsidR="00000000" w:rsidRPr="00000000">
        <w:rPr>
          <w:rFonts w:ascii="Times New Roman" w:cs="Times New Roman" w:eastAsia="Times New Roman" w:hAnsi="Times New Roman"/>
          <w:sz w:val="20"/>
          <w:szCs w:val="20"/>
          <w:rtl w:val="0"/>
        </w:rPr>
        <w:t xml:space="preserve"> duct. </w:t>
      </w:r>
    </w:p>
    <w:p w:rsidR="00000000" w:rsidDel="00000000" w:rsidP="00000000" w:rsidRDefault="00000000" w:rsidRPr="00000000" w14:paraId="00000F2D">
      <w:pPr>
        <w:numPr>
          <w:ilvl w:val="2"/>
          <w:numId w:val="9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Papillary/chromophobe may metastasize less as compared to clear c</w:t>
      </w:r>
      <w:r w:rsidDel="00000000" w:rsidR="00000000" w:rsidRPr="00000000">
        <w:rPr>
          <w:rtl w:val="0"/>
        </w:rPr>
        <w:t xml:space="preserve">ell </w:t>
      </w:r>
      <w:r w:rsidDel="00000000" w:rsidR="00000000" w:rsidRPr="00000000">
        <w:rPr>
          <w:rFonts w:ascii="Times New Roman" w:cs="Times New Roman" w:eastAsia="Times New Roman" w:hAnsi="Times New Roman"/>
          <w:sz w:val="20"/>
          <w:szCs w:val="20"/>
          <w:rtl w:val="0"/>
        </w:rPr>
        <w:t xml:space="preserve">RCC, though may have a little worse prognosis once they do metastasize as compared to RCC.</w:t>
      </w:r>
    </w:p>
    <w:p w:rsidR="00000000" w:rsidDel="00000000" w:rsidP="00000000" w:rsidRDefault="00000000" w:rsidRPr="00000000" w14:paraId="00000F2E">
      <w:pPr>
        <w:numPr>
          <w:ilvl w:val="2"/>
          <w:numId w:val="90"/>
        </w:numPr>
        <w:spacing w:line="240" w:lineRule="auto"/>
        <w:ind w:left="2160" w:hanging="360"/>
        <w:rPr>
          <w:u w:val="none"/>
        </w:rPr>
      </w:pPr>
      <w:r w:rsidDel="00000000" w:rsidR="00000000" w:rsidRPr="00000000">
        <w:rPr>
          <w:rtl w:val="0"/>
        </w:rPr>
        <w:t xml:space="preserve">Type 2 papillary more aggressive, typically node positive or metastatic.</w:t>
      </w:r>
    </w:p>
    <w:p w:rsidR="00000000" w:rsidDel="00000000" w:rsidP="00000000" w:rsidRDefault="00000000" w:rsidRPr="00000000" w14:paraId="00000F2F">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Sarcomatoid RCC with chromophobe </w:t>
      </w:r>
      <w:r w:rsidDel="00000000" w:rsidR="00000000" w:rsidRPr="00000000">
        <w:rPr>
          <w:rtl w:val="0"/>
        </w:rPr>
        <w:t xml:space="preserve">components</w:t>
      </w:r>
      <w:r w:rsidDel="00000000" w:rsidR="00000000" w:rsidRPr="00000000">
        <w:rPr>
          <w:rFonts w:ascii="Times New Roman" w:cs="Times New Roman" w:eastAsia="Times New Roman" w:hAnsi="Times New Roman"/>
          <w:sz w:val="20"/>
          <w:szCs w:val="20"/>
          <w:rtl w:val="0"/>
        </w:rPr>
        <w:t xml:space="preserve"> may have β-hCG.</w:t>
      </w:r>
    </w:p>
    <w:p w:rsidR="00000000" w:rsidDel="00000000" w:rsidP="00000000" w:rsidRDefault="00000000" w:rsidRPr="00000000" w14:paraId="00000F30">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localized, 16% regional nodes, 16% metastatic.</w:t>
      </w:r>
    </w:p>
    <w:p w:rsidR="00000000" w:rsidDel="00000000" w:rsidP="00000000" w:rsidRDefault="00000000" w:rsidRPr="00000000" w14:paraId="00000F31">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VHL</w:t>
      </w:r>
      <w:r w:rsidDel="00000000" w:rsidR="00000000" w:rsidRPr="00000000">
        <w:rPr>
          <w:rFonts w:ascii="Times New Roman" w:cs="Times New Roman" w:eastAsia="Times New Roman" w:hAnsi="Times New Roman"/>
          <w:sz w:val="20"/>
          <w:szCs w:val="20"/>
          <w:rtl w:val="0"/>
        </w:rPr>
        <w:t xml:space="preserve">: 3p25. 50% of sporadic RCC has silencing VHL mutation. AD. &gt;70% RCC. Retinal/CNS hemangioblastoma (25%) pheochromocytoma, pancreatic NET. </w:t>
      </w:r>
    </w:p>
    <w:p w:rsidR="00000000" w:rsidDel="00000000" w:rsidP="00000000" w:rsidRDefault="00000000" w:rsidRPr="00000000" w14:paraId="00000F32">
      <w:pPr>
        <w:numPr>
          <w:ilvl w:val="1"/>
          <w:numId w:val="90"/>
        </w:numPr>
        <w:spacing w:line="240" w:lineRule="auto"/>
        <w:ind w:left="1440" w:hanging="360"/>
        <w:rPr>
          <w:u w:val="none"/>
        </w:rPr>
      </w:pPr>
      <w:r w:rsidDel="00000000" w:rsidR="00000000" w:rsidRPr="00000000">
        <w:rPr>
          <w:rtl w:val="0"/>
        </w:rPr>
        <w:t xml:space="preserve">Oral HIF-2α inhibitors for VHL-associated RCC demonstrate a 28% ORR [</w:t>
      </w:r>
      <w:hyperlink r:id="rId868">
        <w:r w:rsidDel="00000000" w:rsidR="00000000" w:rsidRPr="00000000">
          <w:rPr>
            <w:rtl w:val="0"/>
          </w:rPr>
          <w:t xml:space="preserve">Jonash ASCO '20</w:t>
        </w:r>
      </w:hyperlink>
      <w:r w:rsidDel="00000000" w:rsidR="00000000" w:rsidRPr="00000000">
        <w:rPr>
          <w:rtl w:val="0"/>
        </w:rPr>
        <w:t xml:space="preserve">]</w:t>
      </w:r>
    </w:p>
    <w:p w:rsidR="00000000" w:rsidDel="00000000" w:rsidP="00000000" w:rsidRDefault="00000000" w:rsidRPr="00000000" w14:paraId="00000F33">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Renal medullary cancer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sickle cell trait </w:t>
      </w:r>
      <w:r w:rsidDel="00000000" w:rsidR="00000000" w:rsidRPr="00000000">
        <w:rPr>
          <w:rtl w:val="0"/>
        </w:rPr>
        <w:t xml:space="preserve">as a risk</w:t>
      </w:r>
      <w:r w:rsidDel="00000000" w:rsidR="00000000" w:rsidRPr="00000000">
        <w:rPr>
          <w:rFonts w:ascii="Times New Roman" w:cs="Times New Roman" w:eastAsia="Times New Roman" w:hAnsi="Times New Roman"/>
          <w:sz w:val="20"/>
          <w:szCs w:val="20"/>
          <w:rtl w:val="0"/>
        </w:rPr>
        <w:t xml:space="preserve"> factor.</w:t>
      </w:r>
    </w:p>
    <w:p w:rsidR="00000000" w:rsidDel="00000000" w:rsidP="00000000" w:rsidRDefault="00000000" w:rsidRPr="00000000" w14:paraId="00000F34">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I-III: Nephrectomy without adjuvant treatment.</w:t>
      </w:r>
    </w:p>
    <w:p w:rsidR="00000000" w:rsidDel="00000000" w:rsidP="00000000" w:rsidRDefault="00000000" w:rsidRPr="00000000" w14:paraId="00000F35">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consider RT for SM+, perinephric fat (T3) / adrenal invasion (T4), LN+, unresectable.</w:t>
      </w:r>
    </w:p>
    <w:p w:rsidR="00000000" w:rsidDel="00000000" w:rsidP="00000000" w:rsidRDefault="00000000" w:rsidRPr="00000000" w14:paraId="00000F36">
      <w:pPr>
        <w:numPr>
          <w:ilvl w:val="1"/>
          <w:numId w:val="90"/>
        </w:numPr>
        <w:spacing w:line="240" w:lineRule="auto"/>
        <w:ind w:left="1440" w:hanging="360"/>
        <w:rPr>
          <w:u w:val="none"/>
        </w:rPr>
      </w:pPr>
      <w:r w:rsidDel="00000000" w:rsidR="00000000" w:rsidRPr="00000000">
        <w:rPr>
          <w:rtl w:val="0"/>
        </w:rPr>
        <w:t xml:space="preserve">Consider adjuvant sunitinib if stage II+ clear cell.</w:t>
      </w:r>
    </w:p>
    <w:p w:rsidR="00000000" w:rsidDel="00000000" w:rsidP="00000000" w:rsidRDefault="00000000" w:rsidRPr="00000000" w14:paraId="00000F37">
      <w:pPr>
        <w:numPr>
          <w:ilvl w:val="1"/>
          <w:numId w:val="90"/>
        </w:numPr>
        <w:spacing w:line="240" w:lineRule="auto"/>
        <w:ind w:left="1440" w:hanging="360"/>
        <w:rPr>
          <w:u w:val="none"/>
        </w:rPr>
      </w:pPr>
      <w:r w:rsidDel="00000000" w:rsidR="00000000" w:rsidRPr="00000000">
        <w:rPr>
          <w:rtl w:val="0"/>
        </w:rPr>
        <w:t xml:space="preserve">Consider adjuvant sunitinib if stage III clear cell (outside kidney, node+) for ~10 mo DFS benefit [</w:t>
      </w:r>
      <w:hyperlink r:id="rId869">
        <w:r w:rsidDel="00000000" w:rsidR="00000000" w:rsidRPr="00000000">
          <w:rPr>
            <w:rtl w:val="0"/>
          </w:rPr>
          <w:t xml:space="preserve">S-TRAC</w:t>
        </w:r>
      </w:hyperlink>
      <w:hyperlink r:id="rId870">
        <w:r w:rsidDel="00000000" w:rsidR="00000000" w:rsidRPr="00000000">
          <w:rPr>
            <w:rtl w:val="0"/>
          </w:rPr>
          <w:t xml:space="preserve"> Ravaud NEJM '16</w:t>
        </w:r>
      </w:hyperlink>
      <w:r w:rsidDel="00000000" w:rsidR="00000000" w:rsidRPr="00000000">
        <w:rPr>
          <w:rtl w:val="0"/>
        </w:rPr>
        <w:t xml:space="preserve">]. Three other studies of TKIs failed to demonstrate the primary endpoint of DFS bene</w:t>
      </w:r>
      <w:r w:rsidDel="00000000" w:rsidR="00000000" w:rsidRPr="00000000">
        <w:rPr>
          <w:rtl w:val="0"/>
        </w:rPr>
        <w:t xml:space="preserve">fit [</w:t>
      </w:r>
      <w:hyperlink r:id="rId871">
        <w:r w:rsidDel="00000000" w:rsidR="00000000" w:rsidRPr="00000000">
          <w:rPr>
            <w:rtl w:val="0"/>
          </w:rPr>
          <w:t xml:space="preserve">ASSURE (sunitinib, sorafenib)</w:t>
        </w:r>
      </w:hyperlink>
      <w:r w:rsidDel="00000000" w:rsidR="00000000" w:rsidRPr="00000000">
        <w:rPr>
          <w:rtl w:val="0"/>
        </w:rPr>
        <w:t xml:space="preserve">, </w:t>
      </w:r>
      <w:hyperlink r:id="rId872">
        <w:r w:rsidDel="00000000" w:rsidR="00000000" w:rsidRPr="00000000">
          <w:rPr>
            <w:rtl w:val="0"/>
          </w:rPr>
          <w:t xml:space="preserve">PROTECT (pazopanib)</w:t>
        </w:r>
      </w:hyperlink>
      <w:r w:rsidDel="00000000" w:rsidR="00000000" w:rsidRPr="00000000">
        <w:rPr>
          <w:rtl w:val="0"/>
        </w:rPr>
        <w:t xml:space="preserve">, </w:t>
      </w:r>
      <w:hyperlink r:id="rId873">
        <w:r w:rsidDel="00000000" w:rsidR="00000000" w:rsidRPr="00000000">
          <w:rPr>
            <w:rtl w:val="0"/>
          </w:rPr>
          <w:t xml:space="preserve">ATLAS (axitinib)</w:t>
        </w:r>
      </w:hyperlink>
      <w:r w:rsidDel="00000000" w:rsidR="00000000" w:rsidRPr="00000000">
        <w:rPr>
          <w:rtl w:val="0"/>
        </w:rPr>
        <w:t xml:space="preserve">].</w:t>
      </w:r>
    </w:p>
    <w:p w:rsidR="00000000" w:rsidDel="00000000" w:rsidP="00000000" w:rsidRDefault="00000000" w:rsidRPr="00000000" w14:paraId="00000F38">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IV: Cytoreductive nephrectomy, metastasectomy for solitary metastatic site, immunotherapy (IL-2), chemo.</w:t>
      </w:r>
    </w:p>
    <w:p w:rsidR="00000000" w:rsidDel="00000000" w:rsidP="00000000" w:rsidRDefault="00000000" w:rsidRPr="00000000" w14:paraId="00000F39">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after nephrectomy </w:t>
      </w:r>
      <w:r w:rsidDel="00000000" w:rsidR="00000000" w:rsidRPr="00000000">
        <w:rPr>
          <w:rFonts w:ascii="Gungsuh" w:cs="Gungsuh" w:eastAsia="Gungsuh" w:hAnsi="Gungsuh"/>
          <w:sz w:val="20"/>
          <w:szCs w:val="20"/>
          <w:rtl w:val="0"/>
        </w:rPr>
        <w:t xml:space="preserve">is 5% ∴ limited</w:t>
      </w:r>
      <w:r w:rsidDel="00000000" w:rsidR="00000000" w:rsidRPr="00000000">
        <w:rPr>
          <w:rFonts w:ascii="Times New Roman" w:cs="Times New Roman" w:eastAsia="Times New Roman" w:hAnsi="Times New Roman"/>
          <w:sz w:val="20"/>
          <w:szCs w:val="20"/>
          <w:rtl w:val="0"/>
        </w:rPr>
        <w:t xml:space="preserve"> role for adjuvant RT or chemo.</w:t>
      </w:r>
    </w:p>
    <w:p w:rsidR="00000000" w:rsidDel="00000000" w:rsidP="00000000" w:rsidRDefault="00000000" w:rsidRPr="00000000" w14:paraId="00000F3A">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(~20%) LR for R1/2 or N+.</w:t>
      </w:r>
    </w:p>
    <w:p w:rsidR="00000000" w:rsidDel="00000000" w:rsidP="00000000" w:rsidRDefault="00000000" w:rsidRPr="00000000" w14:paraId="00000F3B">
      <w:pPr>
        <w:numPr>
          <w:ilvl w:val="0"/>
          <w:numId w:val="90"/>
        </w:numPr>
      </w:pPr>
      <w:r w:rsidDel="00000000" w:rsidR="00000000" w:rsidRPr="00000000">
        <w:rPr>
          <w:b w:val="1"/>
          <w:rtl w:val="0"/>
        </w:rPr>
        <w:t xml:space="preserve">MS</w:t>
      </w:r>
      <w:r w:rsidDel="00000000" w:rsidR="00000000" w:rsidRPr="00000000">
        <w:rPr>
          <w:b w:val="1"/>
          <w:rtl w:val="0"/>
        </w:rPr>
        <w:t xml:space="preserve">KCC </w:t>
      </w:r>
      <w:r w:rsidDel="00000000" w:rsidR="00000000" w:rsidRPr="00000000">
        <w:rPr>
          <w:rtl w:val="0"/>
        </w:rPr>
        <w:t xml:space="preserve">[</w:t>
      </w:r>
      <w:hyperlink r:id="rId874">
        <w:r w:rsidDel="00000000" w:rsidR="00000000" w:rsidRPr="00000000">
          <w:rPr>
            <w:rtl w:val="0"/>
          </w:rPr>
          <w:t xml:space="preserve">Kattan J Uro '01</w:t>
        </w:r>
      </w:hyperlink>
      <w:r w:rsidDel="00000000" w:rsidR="00000000" w:rsidRPr="00000000">
        <w:rPr>
          <w:rtl w:val="0"/>
        </w:rPr>
        <w:t xml:space="preserve">]: Retro. </w:t>
      </w:r>
      <w:r w:rsidDel="00000000" w:rsidR="00000000" w:rsidRPr="00000000">
        <w:rPr>
          <w:b w:val="1"/>
          <w:rtl w:val="0"/>
        </w:rPr>
        <w:t xml:space="preserve">Resected nomogram</w:t>
      </w:r>
      <w:r w:rsidDel="00000000" w:rsidR="00000000" w:rsidRPr="00000000">
        <w:rPr>
          <w:rtl w:val="0"/>
        </w:rPr>
        <w:t xml:space="preserve">.</w:t>
      </w:r>
    </w:p>
    <w:p w:rsidR="00000000" w:rsidDel="00000000" w:rsidP="00000000" w:rsidRDefault="00000000" w:rsidRPr="00000000" w14:paraId="00000F3C">
      <w:pPr>
        <w:ind w:firstLine="720"/>
        <w:rPr/>
      </w:pPr>
      <w:r w:rsidDel="00000000" w:rsidR="00000000" w:rsidRPr="00000000">
        <w:rPr>
          <w:rtl w:val="0"/>
        </w:rPr>
        <w:t xml:space="preserve">Papillary/chromophobe appear to metastasize less than clear cell</w:t>
      </w:r>
    </w:p>
    <w:p w:rsidR="00000000" w:rsidDel="00000000" w:rsidP="00000000" w:rsidRDefault="00000000" w:rsidRPr="00000000" w14:paraId="00000F3D">
      <w:pPr>
        <w:numPr>
          <w:ilvl w:val="1"/>
          <w:numId w:val="90"/>
        </w:numPr>
        <w:spacing w:line="240" w:lineRule="auto"/>
        <w:ind w:left="1440" w:hanging="360"/>
        <w:rPr/>
      </w:pPr>
      <w:r w:rsidDel="00000000" w:rsidR="00000000" w:rsidRPr="00000000">
        <w:rPr>
          <w:rtl w:val="0"/>
        </w:rPr>
        <w:t xml:space="preserve">601 pts. Excludes node positive, metastatic and bilateral disease. MFU 3.5y.</w:t>
      </w:r>
    </w:p>
    <w:p w:rsidR="00000000" w:rsidDel="00000000" w:rsidP="00000000" w:rsidRDefault="00000000" w:rsidRPr="00000000" w14:paraId="00000F3E">
      <w:pPr>
        <w:numPr>
          <w:ilvl w:val="1"/>
          <w:numId w:val="90"/>
        </w:numPr>
        <w:spacing w:line="240" w:lineRule="auto"/>
        <w:ind w:left="1440" w:hanging="360"/>
        <w:rPr/>
      </w:pPr>
      <w:r w:rsidDel="00000000" w:rsidR="00000000" w:rsidRPr="00000000">
        <w:rPr>
          <w:rtl w:val="0"/>
        </w:rPr>
        <w:t xml:space="preserve">Disease recurrence in 11% of patients (n=66). </w:t>
      </w:r>
    </w:p>
    <w:p w:rsidR="00000000" w:rsidDel="00000000" w:rsidP="00000000" w:rsidRDefault="00000000" w:rsidRPr="00000000" w14:paraId="00000F3F">
      <w:pPr>
        <w:numPr>
          <w:ilvl w:val="1"/>
          <w:numId w:val="90"/>
        </w:numPr>
        <w:spacing w:line="240" w:lineRule="auto"/>
        <w:ind w:left="1440" w:hanging="360"/>
        <w:rPr/>
      </w:pPr>
      <w:r w:rsidDel="00000000" w:rsidR="00000000" w:rsidRPr="00000000">
        <w:rPr>
          <w:rtl w:val="0"/>
        </w:rPr>
        <w:t xml:space="preserve">Area under ROC curve of 0.74. </w:t>
      </w:r>
    </w:p>
    <w:p w:rsidR="00000000" w:rsidDel="00000000" w:rsidP="00000000" w:rsidRDefault="00000000" w:rsidRPr="00000000" w14:paraId="00000F40">
      <w:pPr>
        <w:numPr>
          <w:ilvl w:val="1"/>
          <w:numId w:val="90"/>
        </w:numPr>
        <w:spacing w:line="240" w:lineRule="auto"/>
        <w:ind w:left="1440" w:hanging="360"/>
        <w:rPr/>
      </w:pPr>
      <w:r w:rsidDel="00000000" w:rsidR="00000000" w:rsidRPr="00000000">
        <w:rPr>
          <w:rtl w:val="0"/>
        </w:rPr>
        <w:t xml:space="preserve">Tumors with papillary/chromophobe histology or kidney-confined disease appear to have superior RFS.</w:t>
      </w:r>
    </w:p>
    <w:p w:rsidR="00000000" w:rsidDel="00000000" w:rsidP="00000000" w:rsidRDefault="00000000" w:rsidRPr="00000000" w14:paraId="00000F41">
      <w:pPr>
        <w:numPr>
          <w:ilvl w:val="0"/>
          <w:numId w:val="90"/>
        </w:numPr>
        <w:spacing w:line="240" w:lineRule="auto"/>
        <w:rPr/>
      </w:pPr>
      <w:r w:rsidDel="00000000" w:rsidR="00000000" w:rsidRPr="00000000">
        <w:rPr>
          <w:b w:val="1"/>
          <w:rtl w:val="0"/>
        </w:rPr>
        <w:t xml:space="preserve">MSKCC </w:t>
      </w:r>
      <w:r w:rsidDel="00000000" w:rsidR="00000000" w:rsidRPr="00000000">
        <w:rPr>
          <w:rtl w:val="0"/>
        </w:rPr>
        <w:t xml:space="preserve">[</w:t>
      </w:r>
      <w:hyperlink r:id="rId875">
        <w:r w:rsidDel="00000000" w:rsidR="00000000" w:rsidRPr="00000000">
          <w:rPr>
            <w:rtl w:val="0"/>
          </w:rPr>
          <w:t xml:space="preserve">Motzer JCO '02</w:t>
        </w:r>
      </w:hyperlink>
      <w:r w:rsidDel="00000000" w:rsidR="00000000" w:rsidRPr="00000000">
        <w:rPr>
          <w:rtl w:val="0"/>
        </w:rPr>
        <w:t xml:space="preserve">]: Retro. </w:t>
      </w:r>
      <w:r w:rsidDel="00000000" w:rsidR="00000000" w:rsidRPr="00000000">
        <w:rPr>
          <w:b w:val="1"/>
          <w:rtl w:val="0"/>
        </w:rPr>
        <w:t xml:space="preserve">Metastatic nomogram of patients treated with IFN-α</w:t>
      </w:r>
      <w:r w:rsidDel="00000000" w:rsidR="00000000" w:rsidRPr="00000000">
        <w:rPr>
          <w:rtl w:val="0"/>
        </w:rPr>
        <w:t xml:space="preserve">. </w:t>
      </w:r>
    </w:p>
    <w:p w:rsidR="00000000" w:rsidDel="00000000" w:rsidP="00000000" w:rsidRDefault="00000000" w:rsidRPr="00000000" w14:paraId="00000F42">
      <w:pPr>
        <w:spacing w:line="240" w:lineRule="auto"/>
        <w:ind w:firstLine="720"/>
        <w:rPr/>
      </w:pPr>
      <w:r w:rsidDel="00000000" w:rsidR="00000000" w:rsidRPr="00000000">
        <w:rPr>
          <w:rtl w:val="0"/>
        </w:rPr>
        <w:t xml:space="preserve">Poor prognostic factors: Interval from diagnosis to</w:t>
      </w:r>
      <w:r w:rsidDel="00000000" w:rsidR="00000000" w:rsidRPr="00000000">
        <w:rPr>
          <w:rtl w:val="0"/>
        </w:rPr>
        <w:t xml:space="preserve"> treatment &lt; 1y, KPS &lt; 80%, serum LDH &gt; 1.5x ULN, corrected serum calcium &gt; ULN, Serum Hbg &lt; LLN. </w:t>
      </w:r>
    </w:p>
    <w:p w:rsidR="00000000" w:rsidDel="00000000" w:rsidP="00000000" w:rsidRDefault="00000000" w:rsidRPr="00000000" w14:paraId="00000F43">
      <w:pPr>
        <w:numPr>
          <w:ilvl w:val="1"/>
          <w:numId w:val="90"/>
        </w:numPr>
        <w:spacing w:line="240" w:lineRule="auto"/>
        <w:ind w:left="1440" w:hanging="360"/>
        <w:rPr/>
      </w:pPr>
      <w:r w:rsidDel="00000000" w:rsidR="00000000" w:rsidRPr="00000000">
        <w:rPr>
          <w:rtl w:val="0"/>
        </w:rPr>
        <w:t xml:space="preserve">463 pts from six prospective clinical trials. 1982-1996. MFU 4y.</w:t>
      </w:r>
    </w:p>
    <w:p w:rsidR="00000000" w:rsidDel="00000000" w:rsidP="00000000" w:rsidRDefault="00000000" w:rsidRPr="00000000" w14:paraId="00000F44">
      <w:pPr>
        <w:numPr>
          <w:ilvl w:val="1"/>
          <w:numId w:val="90"/>
        </w:numPr>
        <w:spacing w:line="240" w:lineRule="auto"/>
        <w:ind w:left="1440" w:hanging="360"/>
        <w:rPr/>
      </w:pPr>
      <w:r w:rsidDel="00000000" w:rsidR="00000000" w:rsidRPr="00000000">
        <w:rPr>
          <w:rtl w:val="0"/>
        </w:rPr>
        <w:t xml:space="preserve">MS 13 mo. MTTP 5 mo. </w:t>
      </w:r>
    </w:p>
    <w:p w:rsidR="00000000" w:rsidDel="00000000" w:rsidP="00000000" w:rsidRDefault="00000000" w:rsidRPr="00000000" w14:paraId="00000F45">
      <w:pPr>
        <w:numPr>
          <w:ilvl w:val="1"/>
          <w:numId w:val="90"/>
        </w:numPr>
        <w:spacing w:line="240" w:lineRule="auto"/>
        <w:ind w:left="1440" w:hanging="360"/>
        <w:rPr/>
      </w:pPr>
      <w:r w:rsidDel="00000000" w:rsidR="00000000" w:rsidRPr="00000000">
        <w:rPr>
          <w:rFonts w:ascii="Cardo" w:cs="Cardo" w:eastAsia="Cardo" w:hAnsi="Cardo"/>
          <w:rtl w:val="0"/>
        </w:rPr>
        <w:t xml:space="preserve">MS for favorable risk (0) / IR (1-2) / HR (3+) of 30→ 14→ 5 mo. </w:t>
      </w:r>
    </w:p>
    <w:p w:rsidR="00000000" w:rsidDel="00000000" w:rsidP="00000000" w:rsidRDefault="00000000" w:rsidRPr="00000000" w14:paraId="00000F46">
      <w:pPr>
        <w:numPr>
          <w:ilvl w:val="0"/>
          <w:numId w:val="90"/>
        </w:numPr>
        <w:spacing w:line="240" w:lineRule="auto"/>
        <w:rPr/>
      </w:pPr>
      <w:r w:rsidDel="00000000" w:rsidR="00000000" w:rsidRPr="00000000">
        <w:rPr>
          <w:b w:val="1"/>
          <w:rtl w:val="0"/>
        </w:rPr>
        <w:t xml:space="preserve">Voss </w:t>
      </w:r>
      <w:r w:rsidDel="00000000" w:rsidR="00000000" w:rsidRPr="00000000">
        <w:rPr>
          <w:rtl w:val="0"/>
        </w:rPr>
        <w:t xml:space="preserve">[</w:t>
      </w:r>
      <w:hyperlink r:id="rId876">
        <w:r w:rsidDel="00000000" w:rsidR="00000000" w:rsidRPr="00000000">
          <w:rPr>
            <w:rtl w:val="0"/>
          </w:rPr>
          <w:t xml:space="preserve">Lanc Onc '18</w:t>
        </w:r>
      </w:hyperlink>
      <w:r w:rsidDel="00000000" w:rsidR="00000000" w:rsidRPr="00000000">
        <w:rPr>
          <w:rtl w:val="0"/>
        </w:rPr>
        <w:t xml:space="preserve">]: Retro. </w:t>
      </w:r>
      <w:r w:rsidDel="00000000" w:rsidR="00000000" w:rsidRPr="00000000">
        <w:rPr>
          <w:b w:val="1"/>
          <w:rtl w:val="0"/>
        </w:rPr>
        <w:t xml:space="preserve">Genomic nomogram</w:t>
      </w:r>
      <w:r w:rsidDel="00000000" w:rsidR="00000000" w:rsidRPr="00000000">
        <w:rPr>
          <w:rtl w:val="0"/>
        </w:rPr>
        <w:t xml:space="preserve">. </w:t>
      </w:r>
    </w:p>
    <w:p w:rsidR="00000000" w:rsidDel="00000000" w:rsidP="00000000" w:rsidRDefault="00000000" w:rsidRPr="00000000" w14:paraId="00000F47">
      <w:pPr>
        <w:ind w:firstLine="720"/>
        <w:rPr/>
      </w:pPr>
      <w:r w:rsidDel="00000000" w:rsidR="00000000" w:rsidRPr="00000000">
        <w:rPr>
          <w:rtl w:val="0"/>
        </w:rPr>
        <w:t xml:space="preserve">Presence of mutations in BAP1 and/or TP53 and absence of any mutation in PBRM1 were prognostic for OS. </w:t>
      </w:r>
      <w:r w:rsidDel="00000000" w:rsidR="00000000" w:rsidRPr="00000000">
        <w:rPr>
          <w:rtl w:val="0"/>
        </w:rPr>
      </w:r>
    </w:p>
    <w:p w:rsidR="00000000" w:rsidDel="00000000" w:rsidP="00000000" w:rsidRDefault="00000000" w:rsidRPr="00000000" w14:paraId="00000F48">
      <w:pPr>
        <w:spacing w:line="240" w:lineRule="auto"/>
        <w:ind w:firstLine="720"/>
        <w:rPr/>
      </w:pPr>
      <w:r w:rsidDel="00000000" w:rsidR="00000000" w:rsidRPr="00000000">
        <w:rPr>
          <w:rtl w:val="0"/>
        </w:rPr>
        <w:t xml:space="preserve">Addition of genomic information to MSKCC nomogram improved model performance to predict overall survival.</w:t>
      </w:r>
    </w:p>
    <w:p w:rsidR="00000000" w:rsidDel="00000000" w:rsidP="00000000" w:rsidRDefault="00000000" w:rsidRPr="00000000" w14:paraId="00000F49">
      <w:pPr>
        <w:numPr>
          <w:ilvl w:val="1"/>
          <w:numId w:val="90"/>
        </w:numPr>
        <w:spacing w:line="240" w:lineRule="auto"/>
        <w:ind w:left="1440" w:hanging="360"/>
        <w:rPr/>
      </w:pPr>
      <w:r w:rsidDel="00000000" w:rsidR="00000000" w:rsidRPr="00000000">
        <w:rPr>
          <w:rtl w:val="0"/>
        </w:rPr>
        <w:t xml:space="preserve">358 pts from COMPARZ trial (training cohort) and 258 pts from RECORD-3 (validation cohort). </w:t>
      </w:r>
    </w:p>
    <w:p w:rsidR="00000000" w:rsidDel="00000000" w:rsidP="00000000" w:rsidRDefault="00000000" w:rsidRPr="00000000" w14:paraId="00000F4A">
      <w:pPr>
        <w:numPr>
          <w:ilvl w:val="0"/>
          <w:numId w:val="90"/>
        </w:numPr>
        <w:spacing w:line="240" w:lineRule="auto"/>
        <w:rPr/>
      </w:pPr>
      <w:r w:rsidDel="00000000" w:rsidR="00000000" w:rsidRPr="00000000">
        <w:rPr>
          <w:rFonts w:ascii="Times New Roman" w:cs="Times New Roman" w:eastAsia="Times New Roman" w:hAnsi="Times New Roman"/>
          <w:b w:val="1"/>
          <w:sz w:val="20"/>
          <w:szCs w:val="20"/>
          <w:rtl w:val="0"/>
        </w:rPr>
        <w:t xml:space="preserve">SWOG </w:t>
      </w:r>
      <w:r w:rsidDel="00000000" w:rsidR="00000000" w:rsidRPr="00000000">
        <w:rPr>
          <w:rFonts w:ascii="Times New Roman" w:cs="Times New Roman" w:eastAsia="Times New Roman" w:hAnsi="Times New Roman"/>
          <w:sz w:val="20"/>
          <w:szCs w:val="20"/>
          <w:rtl w:val="0"/>
        </w:rPr>
        <w:t xml:space="preserve">[</w:t>
      </w:r>
      <w:hyperlink r:id="rId877">
        <w:r w:rsidDel="00000000" w:rsidR="00000000" w:rsidRPr="00000000">
          <w:rPr>
            <w:rFonts w:ascii="Times New Roman" w:cs="Times New Roman" w:eastAsia="Times New Roman" w:hAnsi="Times New Roman"/>
            <w:sz w:val="20"/>
            <w:szCs w:val="20"/>
            <w:rtl w:val="0"/>
          </w:rPr>
          <w:t xml:space="preserve">Flanigan NEJM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IFN ± nephrectomy for metastatic RCC</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IFN no longer used in 2018, instead sunitinib or immunotherapy.</w:t>
      </w:r>
      <w:r w:rsidDel="00000000" w:rsidR="00000000" w:rsidRPr="00000000">
        <w:rPr>
          <w:rtl w:val="0"/>
        </w:rPr>
      </w:r>
    </w:p>
    <w:p w:rsidR="00000000" w:rsidDel="00000000" w:rsidP="00000000" w:rsidRDefault="00000000" w:rsidRPr="00000000" w14:paraId="00000F4B">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Nephrectomy adds 3 mo to OS w MS 8→ 11 mo.</w:t>
      </w:r>
    </w:p>
    <w:p w:rsidR="00000000" w:rsidDel="00000000" w:rsidP="00000000" w:rsidRDefault="00000000" w:rsidRPr="00000000" w14:paraId="00000F4C">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issue with nephrectomy in metastatic RCC </w:t>
            </w:r>
            <w:hyperlink r:id="rId878">
              <w:r w:rsidDel="00000000" w:rsidR="00000000" w:rsidRPr="00000000">
                <w:rPr>
                  <w:rFonts w:ascii="Times New Roman" w:cs="Times New Roman" w:eastAsia="Times New Roman" w:hAnsi="Times New Roman"/>
                  <w:b w:val="1"/>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OS detriment with nephrectomy in CARMENA holds true across IR and </w:t>
            </w:r>
            <w:r w:rsidDel="00000000" w:rsidR="00000000" w:rsidRPr="00000000">
              <w:rPr>
                <w:rFonts w:ascii="Times New Roman" w:cs="Times New Roman" w:eastAsia="Times New Roman" w:hAnsi="Times New Roman"/>
                <w:sz w:val="20"/>
                <w:szCs w:val="20"/>
                <w:rtl w:val="0"/>
              </w:rPr>
              <w:t xml:space="preserve">HR subgroups, and is most likely due to more surgical complications and/or delays in initiation of systemic therapy.</w:t>
              <w:br w:type="textWrapping"/>
              <w:t xml:space="preserve">Potential solution = Expedited SBRT/SRS! Avoids morbid vascular resections, </w:t>
            </w:r>
            <w:r w:rsidDel="00000000" w:rsidR="00000000" w:rsidRPr="00000000">
              <w:rPr>
                <w:rtl w:val="0"/>
              </w:rPr>
              <w:t xml:space="preserve">and therefore, does not delay systemic therapy known to provide an overall survival benefit.</w:t>
            </w:r>
            <w:r w:rsidDel="00000000" w:rsidR="00000000" w:rsidRPr="00000000">
              <w:rPr>
                <w:rtl w:val="0"/>
              </w:rPr>
            </w:r>
          </w:p>
        </w:tc>
      </w:tr>
    </w:tbl>
    <w:p w:rsidR="00000000" w:rsidDel="00000000" w:rsidP="00000000" w:rsidRDefault="00000000" w:rsidRPr="00000000" w14:paraId="00000F4E">
      <w:pPr>
        <w:spacing w:line="240" w:lineRule="auto"/>
        <w:ind w:left="720" w:firstLine="0"/>
        <w:rPr>
          <w:rFonts w:ascii="Times New Roman" w:cs="Times New Roman" w:eastAsia="Times New Roman" w:hAnsi="Times New Roman"/>
          <w:b w:val="1"/>
          <w:sz w:val="20"/>
          <w:szCs w:val="20"/>
        </w:rPr>
      </w:pPr>
      <w:r w:rsidDel="00000000" w:rsidR="00000000" w:rsidRPr="00000000">
        <w:rPr>
          <w:rtl w:val="0"/>
        </w:rPr>
      </w:r>
    </w:p>
    <w:bookmarkStart w:colFirst="0" w:colLast="0" w:name="t93n7u66tjfp" w:id="289"/>
    <w:bookmarkEnd w:id="289"/>
    <w:p w:rsidR="00000000" w:rsidDel="00000000" w:rsidP="00000000" w:rsidRDefault="00000000" w:rsidRPr="00000000" w14:paraId="00000F4F">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CARMENA </w:t>
      </w:r>
      <w:r w:rsidDel="00000000" w:rsidR="00000000" w:rsidRPr="00000000">
        <w:rPr>
          <w:rFonts w:ascii="Times New Roman" w:cs="Times New Roman" w:eastAsia="Times New Roman" w:hAnsi="Times New Roman"/>
          <w:sz w:val="20"/>
          <w:szCs w:val="20"/>
          <w:rtl w:val="0"/>
        </w:rPr>
        <w:t xml:space="preserve">[</w:t>
      </w:r>
      <w:hyperlink r:id="rId879">
        <w:r w:rsidDel="00000000" w:rsidR="00000000" w:rsidRPr="00000000">
          <w:rPr>
            <w:rFonts w:ascii="Times New Roman" w:cs="Times New Roman" w:eastAsia="Times New Roman" w:hAnsi="Times New Roman"/>
            <w:sz w:val="20"/>
            <w:szCs w:val="20"/>
            <w:rtl w:val="0"/>
          </w:rPr>
          <w:t xml:space="preserve">Méjean NEJM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Sunitinib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nephrectomy for metastatic RCC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TBL</w:t>
      </w:r>
      <w:hyperlink r:id="rId88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In the era of targeted therapies, patients with mRCC should keep their kidneys.</w:t>
        <w:br w:type="textWrapping"/>
      </w:r>
      <w:r w:rsidDel="00000000" w:rsidR="00000000" w:rsidRPr="00000000">
        <w:rPr>
          <w:rtl w:val="0"/>
        </w:rPr>
        <w:t xml:space="preserve">There appears to be a survival detriment with nephrectomy. Sunitinib alone is deemed non-inferior to surgery and sunitinib.</w:t>
      </w:r>
    </w:p>
    <w:p w:rsidR="00000000" w:rsidDel="00000000" w:rsidP="00000000" w:rsidRDefault="00000000" w:rsidRPr="00000000" w14:paraId="00000F50">
      <w:pPr>
        <w:spacing w:line="240" w:lineRule="auto"/>
        <w:ind w:firstLine="720"/>
        <w:rPr/>
      </w:pPr>
      <w:r w:rsidDel="00000000" w:rsidR="00000000" w:rsidRPr="00000000">
        <w:rPr>
          <w:rtl w:val="0"/>
        </w:rPr>
        <w:t xml:space="preserve">This detriment holds true across IR and HR subgroups, likely due to more vascular resections, hospital stays and delays to systemic therapy.</w:t>
      </w:r>
    </w:p>
    <w:p w:rsidR="00000000" w:rsidDel="00000000" w:rsidP="00000000" w:rsidRDefault="00000000" w:rsidRPr="00000000" w14:paraId="00000F51">
      <w:pPr>
        <w:numPr>
          <w:ilvl w:val="1"/>
          <w:numId w:val="90"/>
        </w:numPr>
        <w:ind w:left="1440" w:hanging="360"/>
      </w:pPr>
      <w:r w:rsidDel="00000000" w:rsidR="00000000" w:rsidRPr="00000000">
        <w:rPr>
          <w:rtl w:val="0"/>
        </w:rPr>
        <w:t xml:space="preserve">450 pts. 2009-2017. MFU 4y. </w:t>
      </w:r>
    </w:p>
    <w:p w:rsidR="00000000" w:rsidDel="00000000" w:rsidP="00000000" w:rsidRDefault="00000000" w:rsidRPr="00000000" w14:paraId="00000F52">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18→ 14 mo! </w:t>
      </w:r>
    </w:p>
    <w:p w:rsidR="00000000" w:rsidDel="00000000" w:rsidP="00000000" w:rsidRDefault="00000000" w:rsidRPr="00000000" w14:paraId="00000F53">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Immunotherapy in RCC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55">
            <w:pPr>
              <w:numPr>
                <w:ilvl w:val="0"/>
                <w:numId w:val="44"/>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Combo Nivo + ipi has dethroned sunitinib as first-line systemic therapy for IR/HR advanced RCC, but don't be too quick to extrapolate to low risk patients </w:t>
            </w:r>
            <w:hyperlink r:id="rId881">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56">
            <w:pPr>
              <w:numPr>
                <w:ilvl w:val="0"/>
                <w:numId w:val="44"/>
              </w:numPr>
              <w:spacing w:line="240" w:lineRule="auto"/>
              <w:rPr>
                <w:u w:val="none"/>
              </w:rPr>
            </w:pPr>
            <w:r w:rsidDel="00000000" w:rsidR="00000000" w:rsidRPr="00000000">
              <w:rPr>
                <w:rFonts w:ascii="Times New Roman" w:cs="Times New Roman" w:eastAsia="Times New Roman" w:hAnsi="Times New Roman"/>
                <w:sz w:val="20"/>
                <w:szCs w:val="20"/>
                <w:rtl w:val="0"/>
              </w:rPr>
              <w:t xml:space="preserve">Combo Pembro and </w:t>
            </w: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xitinib </w:t>
            </w:r>
            <w:r w:rsidDel="00000000" w:rsidR="00000000" w:rsidRPr="00000000">
              <w:rPr>
                <w:rtl w:val="0"/>
              </w:rPr>
              <w:t xml:space="preserve">appear</w:t>
            </w:r>
            <w:r w:rsidDel="00000000" w:rsidR="00000000" w:rsidRPr="00000000">
              <w:rPr>
                <w:rFonts w:ascii="Times New Roman" w:cs="Times New Roman" w:eastAsia="Times New Roman" w:hAnsi="Times New Roman"/>
                <w:sz w:val="20"/>
                <w:szCs w:val="20"/>
                <w:rtl w:val="0"/>
              </w:rPr>
              <w:t xml:space="preserve"> effective across risk groups </w:t>
            </w:r>
            <w:hyperlink r:id="rId88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r>
    </w:tbl>
    <w:p w:rsidR="00000000" w:rsidDel="00000000" w:rsidP="00000000" w:rsidRDefault="00000000" w:rsidRPr="00000000" w14:paraId="00000F57">
      <w:pPr>
        <w:pStyle w:val="Heading2"/>
        <w:rPr/>
      </w:pPr>
      <w:bookmarkStart w:colFirst="0" w:colLast="0" w:name="_mhe80tmoqyk" w:id="290"/>
      <w:bookmarkEnd w:id="290"/>
      <w:r w:rsidDel="00000000" w:rsidR="00000000" w:rsidRPr="00000000">
        <w:rPr>
          <w:rtl w:val="0"/>
        </w:rPr>
      </w:r>
    </w:p>
    <w:p w:rsidR="00000000" w:rsidDel="00000000" w:rsidP="00000000" w:rsidRDefault="00000000" w:rsidRPr="00000000" w14:paraId="00000F58">
      <w:pPr>
        <w:pStyle w:val="Heading2"/>
        <w:rPr/>
      </w:pPr>
      <w:bookmarkStart w:colFirst="0" w:colLast="0" w:name="_dwlp16gr4cpq" w:id="291"/>
      <w:bookmarkEnd w:id="291"/>
      <w:hyperlink w:anchor="_8xt3c2tf7725">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F59">
      <w:pPr>
        <w:spacing w:line="240" w:lineRule="auto"/>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F5A">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025</w:t>
      </w:r>
      <w:r w:rsidDel="00000000" w:rsidR="00000000" w:rsidRPr="00000000">
        <w:rPr>
          <w:rFonts w:ascii="Times New Roman" w:cs="Times New Roman" w:eastAsia="Times New Roman" w:hAnsi="Times New Roman"/>
          <w:sz w:val="20"/>
          <w:szCs w:val="20"/>
          <w:rtl w:val="0"/>
        </w:rPr>
        <w:t xml:space="preserve"> [</w:t>
      </w:r>
      <w:hyperlink r:id="rId883">
        <w:r w:rsidDel="00000000" w:rsidR="00000000" w:rsidRPr="00000000">
          <w:rPr>
            <w:rFonts w:ascii="Times New Roman" w:cs="Times New Roman" w:eastAsia="Times New Roman" w:hAnsi="Times New Roman"/>
            <w:sz w:val="20"/>
            <w:szCs w:val="20"/>
            <w:rtl w:val="0"/>
          </w:rPr>
          <w:t xml:space="preserve">Motzer NEJM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Everolimus vs. Nivolumab </w:t>
      </w:r>
      <w:r w:rsidDel="00000000" w:rsidR="00000000" w:rsidRPr="00000000">
        <w:rPr>
          <w:rFonts w:ascii="Times New Roman" w:cs="Times New Roman" w:eastAsia="Times New Roman" w:hAnsi="Times New Roman"/>
          <w:sz w:val="20"/>
          <w:szCs w:val="20"/>
          <w:rtl w:val="0"/>
        </w:rPr>
        <w:t xml:space="preserve">3 q2w.</w:t>
      </w:r>
    </w:p>
    <w:p w:rsidR="00000000" w:rsidDel="00000000" w:rsidP="00000000" w:rsidRDefault="00000000" w:rsidRPr="00000000" w14:paraId="00000F5B">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821 pts. Advanced CC RCC who rec'd two prior antiangiogenic treatments.</w:t>
      </w:r>
    </w:p>
    <w:p w:rsidR="00000000" w:rsidDel="00000000" w:rsidP="00000000" w:rsidRDefault="00000000" w:rsidRPr="00000000" w14:paraId="00000F5C">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20→ 25 mo.</w:t>
      </w:r>
    </w:p>
    <w:p w:rsidR="00000000" w:rsidDel="00000000" w:rsidP="00000000" w:rsidRDefault="00000000" w:rsidRPr="00000000" w14:paraId="00000F5D">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5→ 25%.</w:t>
      </w:r>
    </w:p>
    <w:p w:rsidR="00000000" w:rsidDel="00000000" w:rsidP="00000000" w:rsidRDefault="00000000" w:rsidRPr="00000000" w14:paraId="00000F5E">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MPFS ~4.5 mo.</w:t>
      </w:r>
    </w:p>
    <w:p w:rsidR="00000000" w:rsidDel="00000000" w:rsidP="00000000" w:rsidRDefault="00000000" w:rsidRPr="00000000" w14:paraId="00000F5F">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toxicity 37→ 19%.</w:t>
      </w:r>
    </w:p>
    <w:p w:rsidR="00000000" w:rsidDel="00000000" w:rsidP="00000000" w:rsidRDefault="00000000" w:rsidRPr="00000000" w14:paraId="00000F60">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214 </w:t>
      </w:r>
      <w:r w:rsidDel="00000000" w:rsidR="00000000" w:rsidRPr="00000000">
        <w:rPr>
          <w:rFonts w:ascii="Times New Roman" w:cs="Times New Roman" w:eastAsia="Times New Roman" w:hAnsi="Times New Roman"/>
          <w:sz w:val="20"/>
          <w:szCs w:val="20"/>
          <w:rtl w:val="0"/>
        </w:rPr>
        <w:t xml:space="preserve">[</w:t>
      </w:r>
      <w:hyperlink r:id="rId884">
        <w:r w:rsidDel="00000000" w:rsidR="00000000" w:rsidRPr="00000000">
          <w:rPr>
            <w:rFonts w:ascii="Times New Roman" w:cs="Times New Roman" w:eastAsia="Times New Roman" w:hAnsi="Times New Roman"/>
            <w:sz w:val="20"/>
            <w:szCs w:val="20"/>
            <w:rtl w:val="0"/>
          </w:rPr>
          <w:t xml:space="preserve">Motzer NEJM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Sunitinib vs. Nivolumab + ipilimumab</w:t>
      </w:r>
      <w:r w:rsidDel="00000000" w:rsidR="00000000" w:rsidRPr="00000000">
        <w:rPr>
          <w:rFonts w:ascii="Times New Roman" w:cs="Times New Roman" w:eastAsia="Times New Roman" w:hAnsi="Times New Roman"/>
          <w:sz w:val="20"/>
          <w:szCs w:val="20"/>
          <w:rtl w:val="0"/>
        </w:rPr>
        <w:t xml:space="preserve">.</w:t>
        <w:br w:type="textWrapping"/>
        <w:t xml:space="preserve">Combo nivo + ipi has dethroned sunitinib as first-line systemic therapy for IR/HR advanced RCC, but don't be too quick to extrapolate to low risk patients </w:t>
      </w:r>
      <w:hyperlink r:id="rId88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61">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1096 pts. Advanced RCC, previously untreated. Most (75%) intermediate or poor risk. MFU 2y.</w:t>
      </w:r>
    </w:p>
    <w:p w:rsidR="00000000" w:rsidDel="00000000" w:rsidP="00000000" w:rsidRDefault="00000000" w:rsidRPr="00000000" w14:paraId="00000F62">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Sunitinib 50 qd x4w, 2w off. Nivo 3 mg + Ipi 1 mg q3w x4c→ Nivo 3 mg q2w.</w:t>
      </w:r>
    </w:p>
    <w:p w:rsidR="00000000" w:rsidDel="00000000" w:rsidP="00000000" w:rsidRDefault="00000000" w:rsidRPr="00000000" w14:paraId="00000F63">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 mo OS 60→ 75%. MS 26 mo→ NR.</w:t>
      </w:r>
    </w:p>
    <w:p w:rsidR="00000000" w:rsidDel="00000000" w:rsidP="00000000" w:rsidRDefault="00000000" w:rsidRPr="00000000" w14:paraId="00000F64">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27→ 42%.</w:t>
      </w:r>
    </w:p>
    <w:p w:rsidR="00000000" w:rsidDel="00000000" w:rsidP="00000000" w:rsidRDefault="00000000" w:rsidRPr="00000000" w14:paraId="00000F65">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8→ 11 mo (p=0.03, NS per prespecified 0.009 threshold). </w:t>
      </w:r>
    </w:p>
    <w:p w:rsidR="00000000" w:rsidDel="00000000" w:rsidP="00000000" w:rsidRDefault="00000000" w:rsidRPr="00000000" w14:paraId="00000F66">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toxicity 63→ 46%; treatment related AE leading to discontinuation 12→ 22%. </w:t>
      </w:r>
    </w:p>
    <w:p w:rsidR="00000000" w:rsidDel="00000000" w:rsidP="00000000" w:rsidRDefault="00000000" w:rsidRPr="00000000" w14:paraId="00000F67">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the LR subgroup, 1y OS &gt; 95%. 18 mo OR 52→ 29%. MFPS 25→ 15 mo. </w:t>
      </w:r>
      <w:r w:rsidDel="00000000" w:rsidR="00000000" w:rsidRPr="00000000">
        <w:rPr>
          <w:rFonts w:ascii="Times New Roman" w:cs="Times New Roman" w:eastAsia="Times New Roman" w:hAnsi="Times New Roman"/>
          <w:i w:val="1"/>
          <w:sz w:val="20"/>
          <w:szCs w:val="20"/>
          <w:rtl w:val="0"/>
        </w:rPr>
        <w:t xml:space="preserve">Nivo + Ipi appears worse.</w:t>
      </w:r>
    </w:p>
    <w:p w:rsidR="00000000" w:rsidDel="00000000" w:rsidP="00000000" w:rsidRDefault="00000000" w:rsidRPr="00000000" w14:paraId="00000F68">
      <w:pPr>
        <w:numPr>
          <w:ilvl w:val="0"/>
          <w:numId w:val="90"/>
        </w:numPr>
        <w:spacing w:line="240" w:lineRule="auto"/>
        <w:rPr/>
      </w:pPr>
      <w:r w:rsidDel="00000000" w:rsidR="00000000" w:rsidRPr="00000000">
        <w:rPr>
          <w:b w:val="1"/>
          <w:rtl w:val="0"/>
        </w:rPr>
        <w:t xml:space="preserve">FRACTION-RCC </w:t>
      </w:r>
      <w:r w:rsidDel="00000000" w:rsidR="00000000" w:rsidRPr="00000000">
        <w:rPr>
          <w:rtl w:val="0"/>
        </w:rPr>
        <w:t xml:space="preserve">[</w:t>
      </w:r>
      <w:hyperlink r:id="rId886">
        <w:r w:rsidDel="00000000" w:rsidR="00000000" w:rsidRPr="00000000">
          <w:rPr>
            <w:rtl w:val="0"/>
          </w:rPr>
          <w:t xml:space="preserve">Choueiri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Prior progression on PD-1. Nivo 3 / Ipi 1 q3w x4c→ Nivo</w:t>
      </w:r>
      <w:r w:rsidDel="00000000" w:rsidR="00000000" w:rsidRPr="00000000">
        <w:rPr>
          <w:rtl w:val="0"/>
        </w:rPr>
        <w:t xml:space="preserve">.</w:t>
      </w:r>
    </w:p>
    <w:p w:rsidR="00000000" w:rsidDel="00000000" w:rsidP="00000000" w:rsidRDefault="00000000" w:rsidRPr="00000000" w14:paraId="00000F69">
      <w:pPr>
        <w:spacing w:line="240" w:lineRule="auto"/>
        <w:ind w:firstLine="720"/>
        <w:rPr/>
      </w:pPr>
      <w:r w:rsidDel="00000000" w:rsidR="00000000" w:rsidRPr="00000000">
        <w:rPr>
          <w:rtl w:val="0"/>
        </w:rPr>
        <w:t xml:space="preserve">Nivo/Ipi may provide durable partial response in patients with progression on prior PD-1. </w:t>
      </w:r>
    </w:p>
    <w:p w:rsidR="00000000" w:rsidDel="00000000" w:rsidP="00000000" w:rsidRDefault="00000000" w:rsidRPr="00000000" w14:paraId="00000F6A">
      <w:pPr>
        <w:spacing w:line="240" w:lineRule="auto"/>
        <w:ind w:firstLine="720"/>
        <w:rPr>
          <w:i w:val="1"/>
        </w:rPr>
      </w:pPr>
      <w:r w:rsidDel="00000000" w:rsidR="00000000" w:rsidRPr="00000000">
        <w:rPr>
          <w:i w:val="1"/>
          <w:rtl w:val="0"/>
        </w:rPr>
        <w:t xml:space="preserve">The abysmal ORR rates suggest a role for consolidative SBRT or the addition of a TKI to ICI (see KEYNOTE 146 below).</w:t>
      </w:r>
    </w:p>
    <w:p w:rsidR="00000000" w:rsidDel="00000000" w:rsidP="00000000" w:rsidRDefault="00000000" w:rsidRPr="00000000" w14:paraId="00000F6B">
      <w:pPr>
        <w:numPr>
          <w:ilvl w:val="1"/>
          <w:numId w:val="90"/>
        </w:numPr>
        <w:spacing w:line="240" w:lineRule="auto"/>
        <w:ind w:left="1440" w:hanging="360"/>
        <w:rPr>
          <w:u w:val="none"/>
        </w:rPr>
      </w:pPr>
      <w:r w:rsidDel="00000000" w:rsidR="00000000" w:rsidRPr="00000000">
        <w:rPr>
          <w:rtl w:val="0"/>
        </w:rPr>
        <w:t xml:space="preserve">46 pts. Treatment-refractory advanced RCC. </w:t>
      </w:r>
    </w:p>
    <w:p w:rsidR="00000000" w:rsidDel="00000000" w:rsidP="00000000" w:rsidRDefault="00000000" w:rsidRPr="00000000" w14:paraId="00000F6C">
      <w:pPr>
        <w:numPr>
          <w:ilvl w:val="1"/>
          <w:numId w:val="90"/>
        </w:numPr>
        <w:spacing w:line="240" w:lineRule="auto"/>
        <w:ind w:left="1440" w:hanging="360"/>
        <w:rPr>
          <w:u w:val="none"/>
        </w:rPr>
      </w:pPr>
      <w:r w:rsidDel="00000000" w:rsidR="00000000" w:rsidRPr="00000000">
        <w:rPr>
          <w:rtl w:val="0"/>
        </w:rPr>
        <w:t xml:space="preserve">ORR 15%. DOR 2-19+ months (n=7), with five patients having an ongoing response.</w:t>
      </w:r>
    </w:p>
    <w:p w:rsidR="00000000" w:rsidDel="00000000" w:rsidP="00000000" w:rsidRDefault="00000000" w:rsidRPr="00000000" w14:paraId="00000F6D">
      <w:pPr>
        <w:numPr>
          <w:ilvl w:val="0"/>
          <w:numId w:val="90"/>
        </w:numPr>
        <w:spacing w:line="240" w:lineRule="auto"/>
        <w:rPr>
          <w:u w:val="none"/>
        </w:rPr>
      </w:pPr>
      <w:r w:rsidDel="00000000" w:rsidR="00000000" w:rsidRPr="00000000">
        <w:rPr>
          <w:b w:val="1"/>
          <w:rtl w:val="0"/>
        </w:rPr>
        <w:t xml:space="preserve">KEYNOTE-146 </w:t>
      </w:r>
      <w:r w:rsidDel="00000000" w:rsidR="00000000" w:rsidRPr="00000000">
        <w:rPr>
          <w:rtl w:val="0"/>
        </w:rPr>
        <w:t xml:space="preserve">[</w:t>
      </w:r>
      <w:hyperlink r:id="rId887">
        <w:r w:rsidDel="00000000" w:rsidR="00000000" w:rsidRPr="00000000">
          <w:rPr>
            <w:rtl w:val="0"/>
          </w:rPr>
          <w:t xml:space="preserve">Lee ASCO '20</w:t>
        </w:r>
      </w:hyperlink>
      <w:r w:rsidDel="00000000" w:rsidR="00000000" w:rsidRPr="00000000">
        <w:rPr>
          <w:rtl w:val="0"/>
        </w:rPr>
        <w:t xml:space="preserve">]: Phase II. </w:t>
      </w:r>
      <w:r w:rsidDel="00000000" w:rsidR="00000000" w:rsidRPr="00000000">
        <w:rPr>
          <w:b w:val="1"/>
          <w:rtl w:val="0"/>
        </w:rPr>
        <w:t xml:space="preserve">Prior progression on ICI. Lenvatinib + Pembro</w:t>
      </w:r>
      <w:r w:rsidDel="00000000" w:rsidR="00000000" w:rsidRPr="00000000">
        <w:rPr>
          <w:rtl w:val="0"/>
        </w:rPr>
        <w:t xml:space="preserve">.</w:t>
      </w:r>
    </w:p>
    <w:p w:rsidR="00000000" w:rsidDel="00000000" w:rsidP="00000000" w:rsidRDefault="00000000" w:rsidRPr="00000000" w14:paraId="00000F6E">
      <w:pPr>
        <w:numPr>
          <w:ilvl w:val="1"/>
          <w:numId w:val="90"/>
        </w:numPr>
        <w:spacing w:line="240" w:lineRule="auto"/>
        <w:ind w:left="1440" w:hanging="360"/>
        <w:rPr>
          <w:u w:val="none"/>
        </w:rPr>
      </w:pPr>
      <w:r w:rsidDel="00000000" w:rsidR="00000000" w:rsidRPr="00000000">
        <w:rPr>
          <w:rtl w:val="0"/>
        </w:rPr>
        <w:t xml:space="preserve">104 pts. Lenvatinib (dirty VEGFRi). mccRCC. </w:t>
      </w:r>
    </w:p>
    <w:p w:rsidR="00000000" w:rsidDel="00000000" w:rsidP="00000000" w:rsidRDefault="00000000" w:rsidRPr="00000000" w14:paraId="00000F6F">
      <w:pPr>
        <w:numPr>
          <w:ilvl w:val="1"/>
          <w:numId w:val="90"/>
        </w:numPr>
        <w:spacing w:line="240" w:lineRule="auto"/>
        <w:ind w:left="1440" w:hanging="360"/>
        <w:rPr>
          <w:u w:val="none"/>
        </w:rPr>
      </w:pPr>
      <w:r w:rsidDel="00000000" w:rsidR="00000000" w:rsidRPr="00000000">
        <w:rPr>
          <w:rtl w:val="0"/>
        </w:rPr>
        <w:t xml:space="preserve">12w ORR 51%. </w:t>
      </w:r>
    </w:p>
    <w:p w:rsidR="00000000" w:rsidDel="00000000" w:rsidP="00000000" w:rsidRDefault="00000000" w:rsidRPr="00000000" w14:paraId="00000F70">
      <w:pPr>
        <w:numPr>
          <w:ilvl w:val="1"/>
          <w:numId w:val="90"/>
        </w:numPr>
        <w:spacing w:line="240" w:lineRule="auto"/>
        <w:ind w:left="1440" w:hanging="360"/>
        <w:rPr>
          <w:u w:val="none"/>
        </w:rPr>
      </w:pPr>
      <w:r w:rsidDel="00000000" w:rsidR="00000000" w:rsidRPr="00000000">
        <w:rPr>
          <w:rtl w:val="0"/>
        </w:rPr>
        <w:t xml:space="preserve">MPFS 12 mo. DOR 10 mo. </w:t>
      </w:r>
    </w:p>
    <w:p w:rsidR="00000000" w:rsidDel="00000000" w:rsidP="00000000" w:rsidRDefault="00000000" w:rsidRPr="00000000" w14:paraId="00000F71">
      <w:pPr>
        <w:numPr>
          <w:ilvl w:val="1"/>
          <w:numId w:val="90"/>
        </w:numPr>
        <w:spacing w:line="240" w:lineRule="auto"/>
        <w:ind w:left="1440" w:hanging="360"/>
        <w:rPr>
          <w:u w:val="none"/>
        </w:rPr>
      </w:pPr>
      <w:r w:rsidDel="00000000" w:rsidR="00000000" w:rsidRPr="00000000">
        <w:rPr>
          <w:rtl w:val="0"/>
        </w:rPr>
        <w:t xml:space="preserve">Most common AE of fatigue (49%), diarrhea (44%), proteinuria (37%), HTN (31%), nausea (31%), dysphonia (29%), stomatitis (29%), arthralgia (27%). </w:t>
      </w:r>
    </w:p>
    <w:p w:rsidR="00000000" w:rsidDel="00000000" w:rsidP="00000000" w:rsidRDefault="00000000" w:rsidRPr="00000000" w14:paraId="00000F72">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KEYNOTE-426</w:t>
      </w:r>
      <w:r w:rsidDel="00000000" w:rsidR="00000000" w:rsidRPr="00000000">
        <w:rPr>
          <w:rFonts w:ascii="Times New Roman" w:cs="Times New Roman" w:eastAsia="Times New Roman" w:hAnsi="Times New Roman"/>
          <w:sz w:val="20"/>
          <w:szCs w:val="20"/>
          <w:rtl w:val="0"/>
        </w:rPr>
        <w:t xml:space="preserve"> [</w:t>
      </w:r>
      <w:hyperlink r:id="rId888">
        <w:r w:rsidDel="00000000" w:rsidR="00000000" w:rsidRPr="00000000">
          <w:rPr>
            <w:rFonts w:ascii="Times New Roman" w:cs="Times New Roman" w:eastAsia="Times New Roman" w:hAnsi="Times New Roman"/>
            <w:sz w:val="20"/>
            <w:szCs w:val="20"/>
            <w:rtl w:val="0"/>
          </w:rPr>
          <w:t xml:space="preserve">Rini NEJM '19</w:t>
        </w:r>
      </w:hyperlink>
      <w:r w:rsidDel="00000000" w:rsidR="00000000" w:rsidRPr="00000000">
        <w:rPr>
          <w:rtl w:val="0"/>
        </w:rPr>
        <w:t xml:space="preserve">, </w:t>
      </w:r>
      <w:hyperlink r:id="rId889">
        <w:r w:rsidDel="00000000" w:rsidR="00000000" w:rsidRPr="00000000">
          <w:rPr>
            <w:rtl w:val="0"/>
          </w:rPr>
          <w:t xml:space="preserve">Plimack ASCO '20</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Sunitinib vs. Pembro + axitinib</w:t>
      </w:r>
      <w:r w:rsidDel="00000000" w:rsidR="00000000" w:rsidRPr="00000000">
        <w:rPr>
          <w:rFonts w:ascii="Times New Roman" w:cs="Times New Roman" w:eastAsia="Times New Roman" w:hAnsi="Times New Roman"/>
          <w:sz w:val="20"/>
          <w:szCs w:val="20"/>
          <w:rtl w:val="0"/>
        </w:rPr>
        <w:t xml:space="preserve">.</w:t>
        <w:br w:type="textWrapping"/>
        <w:t xml:space="preserve">OS and PFS benefit holds true across PD-L1 and even risk groups </w:t>
      </w:r>
      <w:hyperlink r:id="rId89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3">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861 pts. Untreated advanced clear cell RCC. MFU over </w:t>
      </w:r>
      <w:r w:rsidDel="00000000" w:rsidR="00000000" w:rsidRPr="00000000">
        <w:rPr>
          <w:rtl w:val="0"/>
        </w:rPr>
        <w:t xml:space="preserve">2</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F74">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Sunitinib 50 qd x4w, 2w off. Pembro 200 q3w + axitinib 5 mg BID.</w:t>
      </w:r>
    </w:p>
    <w:p w:rsidR="00000000" w:rsidDel="00000000" w:rsidP="00000000" w:rsidRDefault="00000000" w:rsidRPr="00000000" w14:paraId="00000F75">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OS 78→ 90%. 2y OS 66</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74%. MS 3y</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NR. </w:t>
      </w:r>
    </w:p>
    <w:p w:rsidR="00000000" w:rsidDel="00000000" w:rsidP="00000000" w:rsidRDefault="00000000" w:rsidRPr="00000000" w14:paraId="00000F76">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w:t>
      </w:r>
      <w:r w:rsidDel="00000000" w:rsidR="00000000" w:rsidRPr="00000000">
        <w:rPr>
          <w:rtl w:val="0"/>
        </w:rPr>
        <w:t xml:space="preserve">40</w:t>
      </w:r>
      <w:r w:rsidDel="00000000" w:rsidR="00000000" w:rsidRPr="00000000">
        <w:rPr>
          <w:rFonts w:ascii="Cardo" w:cs="Cardo" w:eastAsia="Cardo" w:hAnsi="Cardo"/>
          <w:sz w:val="20"/>
          <w:szCs w:val="20"/>
          <w:rtl w:val="0"/>
        </w:rPr>
        <w:t xml:space="preserve">→</w:t>
      </w:r>
      <w:r w:rsidDel="00000000" w:rsidR="00000000" w:rsidRPr="00000000">
        <w:rPr>
          <w:rtl w:val="0"/>
        </w:rPr>
        <w:t xml:space="preserve"> 60</w:t>
      </w:r>
      <w:r w:rsidDel="00000000" w:rsidR="00000000" w:rsidRPr="00000000">
        <w:rPr>
          <w:rFonts w:ascii="Times New Roman" w:cs="Times New Roman" w:eastAsia="Times New Roman" w:hAnsi="Times New Roman"/>
          <w:sz w:val="20"/>
          <w:szCs w:val="20"/>
          <w:rtl w:val="0"/>
        </w:rPr>
        <w:t xml:space="preserve">%. CR 3</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 Median DOR 24 mo. </w:t>
      </w:r>
    </w:p>
    <w:p w:rsidR="00000000" w:rsidDel="00000000" w:rsidP="00000000" w:rsidRDefault="00000000" w:rsidRPr="00000000" w14:paraId="00000F77">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2y PFS 27→ 38%. </w:t>
      </w:r>
      <w:r w:rsidDel="00000000" w:rsidR="00000000" w:rsidRPr="00000000">
        <w:rPr>
          <w:rFonts w:ascii="Cardo" w:cs="Cardo" w:eastAsia="Cardo" w:hAnsi="Cardo"/>
          <w:sz w:val="20"/>
          <w:szCs w:val="20"/>
          <w:rtl w:val="0"/>
        </w:rPr>
        <w:t xml:space="preserve">MPFS 11→ 15 mo.</w:t>
      </w:r>
    </w:p>
    <w:p w:rsidR="00000000" w:rsidDel="00000000" w:rsidP="00000000" w:rsidRDefault="00000000" w:rsidRPr="00000000" w14:paraId="00000F78">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~70%.</w:t>
      </w:r>
    </w:p>
    <w:p w:rsidR="00000000" w:rsidDel="00000000" w:rsidP="00000000" w:rsidRDefault="00000000" w:rsidRPr="00000000" w14:paraId="00000F79">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JAVELIN Renal 101</w:t>
      </w:r>
      <w:r w:rsidDel="00000000" w:rsidR="00000000" w:rsidRPr="00000000">
        <w:rPr>
          <w:rFonts w:ascii="Times New Roman" w:cs="Times New Roman" w:eastAsia="Times New Roman" w:hAnsi="Times New Roman"/>
          <w:sz w:val="20"/>
          <w:szCs w:val="20"/>
          <w:rtl w:val="0"/>
        </w:rPr>
        <w:t xml:space="preserve"> [</w:t>
      </w:r>
      <w:hyperlink r:id="rId891">
        <w:r w:rsidDel="00000000" w:rsidR="00000000" w:rsidRPr="00000000">
          <w:rPr>
            <w:rFonts w:ascii="Times New Roman" w:cs="Times New Roman" w:eastAsia="Times New Roman" w:hAnsi="Times New Roman"/>
            <w:sz w:val="20"/>
            <w:szCs w:val="20"/>
            <w:rtl w:val="0"/>
          </w:rPr>
          <w:t xml:space="preserve">Motzer NEJM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Sunitinib vs. Avelumab + axitinib</w:t>
      </w:r>
      <w:r w:rsidDel="00000000" w:rsidR="00000000" w:rsidRPr="00000000">
        <w:rPr>
          <w:rFonts w:ascii="Times New Roman" w:cs="Times New Roman" w:eastAsia="Times New Roman" w:hAnsi="Times New Roman"/>
          <w:sz w:val="20"/>
          <w:szCs w:val="20"/>
          <w:rtl w:val="0"/>
        </w:rPr>
        <w:t xml:space="preserve">.</w:t>
        <w:br w:type="textWrapping"/>
        <w:t xml:space="preserve">Muted outcomes as only measured primary endpoint among tumors expressing PD-L1 (n=560) </w:t>
      </w:r>
      <w:hyperlink r:id="rId89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Given the RCC immunotherapy market is saturated, some of the best evidence for Avelumab is in Merkel Cell carcinoma </w:t>
      </w:r>
      <w:hyperlink r:id="rId893">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B">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886 pts, though 560 pts (63%) with PD-L1 expression. MFU 1y.</w:t>
      </w:r>
    </w:p>
    <w:p w:rsidR="00000000" w:rsidDel="00000000" w:rsidP="00000000" w:rsidRDefault="00000000" w:rsidRPr="00000000" w14:paraId="00000F7C">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Sunitinib 50 qd x4w, 2w off. </w:t>
      </w:r>
    </w:p>
    <w:p w:rsidR="00000000" w:rsidDel="00000000" w:rsidP="00000000" w:rsidRDefault="00000000" w:rsidRPr="00000000" w14:paraId="00000F7D">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OS ~85%.</w:t>
      </w:r>
    </w:p>
    <w:p w:rsidR="00000000" w:rsidDel="00000000" w:rsidP="00000000" w:rsidRDefault="00000000" w:rsidRPr="00000000" w14:paraId="00000F7E">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25→ 55%. </w:t>
      </w:r>
    </w:p>
    <w:p w:rsidR="00000000" w:rsidDel="00000000" w:rsidP="00000000" w:rsidRDefault="00000000" w:rsidRPr="00000000" w14:paraId="00000F7F">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7→ 14 mo.</w:t>
      </w:r>
    </w:p>
    <w:p w:rsidR="00000000" w:rsidDel="00000000" w:rsidP="00000000" w:rsidRDefault="00000000" w:rsidRPr="00000000" w14:paraId="00000F80">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~71%. </w:t>
      </w:r>
    </w:p>
    <w:p w:rsidR="00000000" w:rsidDel="00000000" w:rsidP="00000000" w:rsidRDefault="00000000" w:rsidRPr="00000000" w14:paraId="00000F81">
      <w:pPr>
        <w:numPr>
          <w:ilvl w:val="0"/>
          <w:numId w:val="90"/>
        </w:numPr>
        <w:spacing w:line="240" w:lineRule="auto"/>
        <w:rPr/>
      </w:pPr>
      <w:r w:rsidDel="00000000" w:rsidR="00000000" w:rsidRPr="00000000">
        <w:rPr>
          <w:b w:val="1"/>
          <w:rtl w:val="0"/>
        </w:rPr>
        <w:t xml:space="preserve">NIVES </w:t>
      </w:r>
      <w:r w:rsidDel="00000000" w:rsidR="00000000" w:rsidRPr="00000000">
        <w:rPr>
          <w:rtl w:val="0"/>
        </w:rPr>
        <w:t xml:space="preserve">(2017-2019) [</w:t>
      </w:r>
      <w:hyperlink r:id="rId894">
        <w:r w:rsidDel="00000000" w:rsidR="00000000" w:rsidRPr="00000000">
          <w:rPr>
            <w:rtl w:val="0"/>
          </w:rPr>
          <w:t xml:space="preserve">Masini JCO '18</w:t>
        </w:r>
      </w:hyperlink>
      <w:r w:rsidDel="00000000" w:rsidR="00000000" w:rsidRPr="00000000">
        <w:rPr>
          <w:rtl w:val="0"/>
        </w:rPr>
        <w:t xml:space="preserve">, </w:t>
      </w:r>
      <w:hyperlink r:id="rId895">
        <w:r w:rsidDel="00000000" w:rsidR="00000000" w:rsidRPr="00000000">
          <w:rPr>
            <w:rtl w:val="0"/>
          </w:rPr>
          <w:t xml:space="preserve">NCT03469713</w:t>
        </w:r>
      </w:hyperlink>
      <w:r w:rsidDel="00000000" w:rsidR="00000000" w:rsidRPr="00000000">
        <w:rPr>
          <w:rtl w:val="0"/>
        </w:rPr>
        <w:t xml:space="preserve">, </w:t>
      </w:r>
      <w:hyperlink r:id="rId896">
        <w:r w:rsidDel="00000000" w:rsidR="00000000" w:rsidRPr="00000000">
          <w:rPr>
            <w:rtl w:val="0"/>
          </w:rPr>
          <w:t xml:space="preserve">Masini ASCO ‘20</w:t>
        </w:r>
      </w:hyperlink>
      <w:r w:rsidDel="00000000" w:rsidR="00000000" w:rsidRPr="00000000">
        <w:rPr>
          <w:rtl w:val="0"/>
        </w:rPr>
        <w:t xml:space="preserve">]: Phase II. </w:t>
      </w:r>
      <w:r w:rsidDel="00000000" w:rsidR="00000000" w:rsidRPr="00000000">
        <w:rPr>
          <w:b w:val="1"/>
          <w:rtl w:val="0"/>
        </w:rPr>
        <w:t xml:space="preserve">Nivo + 30/3 SBRT after 7 days</w:t>
      </w:r>
      <w:r w:rsidDel="00000000" w:rsidR="00000000" w:rsidRPr="00000000">
        <w:rPr>
          <w:rtl w:val="0"/>
        </w:rPr>
        <w:t xml:space="preserve">.</w:t>
      </w:r>
    </w:p>
    <w:p w:rsidR="00000000" w:rsidDel="00000000" w:rsidP="00000000" w:rsidRDefault="00000000" w:rsidRPr="00000000" w14:paraId="00000F82">
      <w:pPr>
        <w:numPr>
          <w:ilvl w:val="1"/>
          <w:numId w:val="90"/>
        </w:numPr>
        <w:spacing w:line="240" w:lineRule="auto"/>
        <w:ind w:left="1440" w:hanging="360"/>
        <w:rPr/>
      </w:pPr>
      <w:r w:rsidDel="00000000" w:rsidR="00000000" w:rsidRPr="00000000">
        <w:rPr>
          <w:rtl w:val="0"/>
        </w:rPr>
        <w:t xml:space="preserve">69 VEGF refractory patients. Endpoint: ORR. Mostly the lung and LN mets were irradiated. MFU 15 mo.</w:t>
      </w:r>
    </w:p>
    <w:p w:rsidR="00000000" w:rsidDel="00000000" w:rsidP="00000000" w:rsidRDefault="00000000" w:rsidRPr="00000000" w14:paraId="00000F83">
      <w:pPr>
        <w:numPr>
          <w:ilvl w:val="2"/>
          <w:numId w:val="90"/>
        </w:numPr>
        <w:spacing w:line="240" w:lineRule="auto"/>
        <w:ind w:left="2160" w:hanging="360"/>
        <w:rPr/>
      </w:pPr>
      <w:r w:rsidDel="00000000" w:rsidR="00000000" w:rsidRPr="00000000">
        <w:rPr>
          <w:rtl w:val="0"/>
        </w:rPr>
        <w:t xml:space="preserve">Nivo 240 mg q2w x6 mo, then 480 mg q1mo until PD or unacceptable irAE.</w:t>
      </w:r>
    </w:p>
    <w:p w:rsidR="00000000" w:rsidDel="00000000" w:rsidP="00000000" w:rsidRDefault="00000000" w:rsidRPr="00000000" w14:paraId="00000F84">
      <w:pPr>
        <w:numPr>
          <w:ilvl w:val="1"/>
          <w:numId w:val="90"/>
        </w:numPr>
        <w:spacing w:line="240" w:lineRule="auto"/>
        <w:ind w:left="1440" w:hanging="360"/>
        <w:rPr/>
      </w:pPr>
      <w:r w:rsidDel="00000000" w:rsidR="00000000" w:rsidRPr="00000000">
        <w:rPr>
          <w:rtl w:val="0"/>
        </w:rPr>
        <w:t xml:space="preserve">MPFS 4 mo. G3-4 toxicity 25%. </w:t>
      </w:r>
      <w:r w:rsidDel="00000000" w:rsidR="00000000" w:rsidRPr="00000000">
        <w:rPr>
          <w:i w:val="1"/>
          <w:rtl w:val="0"/>
        </w:rPr>
        <w:t xml:space="preserve">Compare to 19% on Checkmate 025.</w:t>
      </w:r>
    </w:p>
    <w:p w:rsidR="00000000" w:rsidDel="00000000" w:rsidP="00000000" w:rsidRDefault="00000000" w:rsidRPr="00000000" w14:paraId="00000F85">
      <w:pPr>
        <w:numPr>
          <w:ilvl w:val="1"/>
          <w:numId w:val="90"/>
        </w:numPr>
        <w:spacing w:line="240" w:lineRule="auto"/>
        <w:ind w:left="1440" w:hanging="360"/>
        <w:rPr/>
      </w:pPr>
      <w:r w:rsidDel="00000000" w:rsidR="00000000" w:rsidRPr="00000000">
        <w:rPr>
          <w:rtl w:val="0"/>
        </w:rPr>
        <w:t xml:space="preserve">ORR 19%. Disease control 64%. </w:t>
      </w:r>
    </w:p>
    <w:p w:rsidR="00000000" w:rsidDel="00000000" w:rsidP="00000000" w:rsidRDefault="00000000" w:rsidRPr="00000000" w14:paraId="00000F86">
      <w:pPr>
        <w:numPr>
          <w:ilvl w:val="0"/>
          <w:numId w:val="90"/>
        </w:numPr>
        <w:spacing w:line="240" w:lineRule="auto"/>
        <w:rPr/>
      </w:pPr>
      <w:r w:rsidDel="00000000" w:rsidR="00000000" w:rsidRPr="00000000">
        <w:rPr>
          <w:b w:val="1"/>
          <w:rtl w:val="0"/>
        </w:rPr>
        <w:t xml:space="preserve">CYTOSHRINK </w:t>
      </w:r>
      <w:r w:rsidDel="00000000" w:rsidR="00000000" w:rsidRPr="00000000">
        <w:rPr>
          <w:rtl w:val="0"/>
        </w:rPr>
        <w:t xml:space="preserve">[</w:t>
      </w:r>
      <w:hyperlink r:id="rId897">
        <w:r w:rsidDel="00000000" w:rsidR="00000000" w:rsidRPr="00000000">
          <w:rPr>
            <w:rtl w:val="0"/>
          </w:rPr>
          <w:t xml:space="preserve">Lalani JCO '20</w:t>
        </w:r>
      </w:hyperlink>
      <w:r w:rsidDel="00000000" w:rsidR="00000000" w:rsidRPr="00000000">
        <w:rPr>
          <w:rtl w:val="0"/>
        </w:rPr>
        <w:t xml:space="preserve">, </w:t>
      </w:r>
      <w:hyperlink r:id="rId898">
        <w:r w:rsidDel="00000000" w:rsidR="00000000" w:rsidRPr="00000000">
          <w:rPr>
            <w:rtl w:val="0"/>
          </w:rPr>
          <w:t xml:space="preserve">NCT04090710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Ipi/Nivo→ Nivo</w:t>
      </w:r>
      <w:r w:rsidDel="00000000" w:rsidR="00000000" w:rsidRPr="00000000">
        <w:rPr>
          <w:rtl w:val="0"/>
        </w:rPr>
        <w:t xml:space="preserve">) vs. (</w:t>
      </w:r>
      <w:r w:rsidDel="00000000" w:rsidR="00000000" w:rsidRPr="00000000">
        <w:rPr>
          <w:rFonts w:ascii="Cardo" w:cs="Cardo" w:eastAsia="Cardo" w:hAnsi="Cardo"/>
          <w:b w:val="1"/>
          <w:rtl w:val="0"/>
        </w:rPr>
        <w:t xml:space="preserve">Ipi/Nivo→ SBRTp 30-40/5→ Nivo</w:t>
      </w:r>
      <w:r w:rsidDel="00000000" w:rsidR="00000000" w:rsidRPr="00000000">
        <w:rPr>
          <w:rtl w:val="0"/>
        </w:rPr>
        <w:t xml:space="preserve">).</w:t>
      </w:r>
    </w:p>
    <w:p w:rsidR="00000000" w:rsidDel="00000000" w:rsidP="00000000" w:rsidRDefault="00000000" w:rsidRPr="00000000" w14:paraId="00000F87">
      <w:pPr>
        <w:numPr>
          <w:ilvl w:val="1"/>
          <w:numId w:val="90"/>
        </w:numPr>
        <w:spacing w:line="240" w:lineRule="auto"/>
        <w:ind w:left="1440" w:hanging="360"/>
        <w:rPr/>
      </w:pPr>
      <w:r w:rsidDel="00000000" w:rsidR="00000000" w:rsidRPr="00000000">
        <w:rPr>
          <w:rtl w:val="0"/>
        </w:rPr>
        <w:t xml:space="preserve">Biopsy proven, treatment naive mRCC. IMDC intermediate/poor risk group. Primary kidney lesion &lt; 20 cm amenable to SBRT. </w:t>
      </w:r>
    </w:p>
    <w:p w:rsidR="00000000" w:rsidDel="00000000" w:rsidP="00000000" w:rsidRDefault="00000000" w:rsidRPr="00000000" w14:paraId="00000F88">
      <w:pPr>
        <w:numPr>
          <w:ilvl w:val="2"/>
          <w:numId w:val="90"/>
        </w:numPr>
        <w:spacing w:line="240" w:lineRule="auto"/>
        <w:ind w:left="2160" w:hanging="360"/>
        <w:rPr/>
      </w:pPr>
      <w:r w:rsidDel="00000000" w:rsidR="00000000" w:rsidRPr="00000000">
        <w:rPr>
          <w:rFonts w:ascii="Cardo" w:cs="Cardo" w:eastAsia="Cardo" w:hAnsi="Cardo"/>
          <w:rtl w:val="0"/>
        </w:rPr>
        <w:t xml:space="preserve">Ipi 1 / Nivo 3 q3w x 4c→ maintenance nivo 240mg q2w or 480 q2w until PD or unacceptable irAE.</w:t>
      </w:r>
    </w:p>
    <w:p w:rsidR="00000000" w:rsidDel="00000000" w:rsidP="00000000" w:rsidRDefault="00000000" w:rsidRPr="00000000" w14:paraId="00000F89">
      <w:pPr>
        <w:numPr>
          <w:ilvl w:val="2"/>
          <w:numId w:val="90"/>
        </w:numPr>
        <w:spacing w:line="240" w:lineRule="auto"/>
        <w:ind w:left="2160" w:hanging="360"/>
        <w:rPr/>
      </w:pPr>
      <w:r w:rsidDel="00000000" w:rsidR="00000000" w:rsidRPr="00000000">
        <w:rPr>
          <w:rtl w:val="0"/>
        </w:rPr>
        <w:t xml:space="preserve">SBRT interdigitated after C1 of Ipi1/Nivo3.</w:t>
      </w:r>
    </w:p>
    <w:p w:rsidR="00000000" w:rsidDel="00000000" w:rsidP="00000000" w:rsidRDefault="00000000" w:rsidRPr="00000000" w14:paraId="00000F8A">
      <w:pPr>
        <w:numPr>
          <w:ilvl w:val="0"/>
          <w:numId w:val="90"/>
        </w:numPr>
        <w:spacing w:line="240" w:lineRule="auto"/>
        <w:rPr>
          <w:u w:val="none"/>
        </w:rPr>
      </w:pPr>
      <w:r w:rsidDel="00000000" w:rsidR="00000000" w:rsidRPr="00000000">
        <w:rPr>
          <w:b w:val="1"/>
          <w:rtl w:val="0"/>
        </w:rPr>
        <w:t xml:space="preserve">RADVAX RCC</w:t>
      </w:r>
      <w:r w:rsidDel="00000000" w:rsidR="00000000" w:rsidRPr="00000000">
        <w:rPr>
          <w:rtl w:val="0"/>
        </w:rPr>
        <w:t xml:space="preserve"> [</w:t>
      </w:r>
      <w:hyperlink r:id="rId899">
        <w:r w:rsidDel="00000000" w:rsidR="00000000" w:rsidRPr="00000000">
          <w:rPr>
            <w:rtl w:val="0"/>
          </w:rPr>
          <w:t xml:space="preserve">Hammers ASCO ‘20</w:t>
        </w:r>
      </w:hyperlink>
      <w:r w:rsidDel="00000000" w:rsidR="00000000" w:rsidRPr="00000000">
        <w:rPr>
          <w:rtl w:val="0"/>
        </w:rPr>
        <w:t xml:space="preserve">]: Prior therapy allowed. </w:t>
      </w:r>
      <w:r w:rsidDel="00000000" w:rsidR="00000000" w:rsidRPr="00000000">
        <w:rPr>
          <w:rFonts w:ascii="Cardo" w:cs="Cardo" w:eastAsia="Cardo" w:hAnsi="Cardo"/>
          <w:b w:val="1"/>
          <w:rtl w:val="0"/>
        </w:rPr>
        <w:t xml:space="preserve">Nivo 3 / Ipi 1→ Nivo + SBRT to 1-2 sites</w:t>
      </w:r>
      <w:r w:rsidDel="00000000" w:rsidR="00000000" w:rsidRPr="00000000">
        <w:rPr>
          <w:rtl w:val="0"/>
        </w:rPr>
        <w:t xml:space="preserve">.</w:t>
      </w:r>
    </w:p>
    <w:p w:rsidR="00000000" w:rsidDel="00000000" w:rsidP="00000000" w:rsidRDefault="00000000" w:rsidRPr="00000000" w14:paraId="00000F8B">
      <w:pPr>
        <w:numPr>
          <w:ilvl w:val="1"/>
          <w:numId w:val="90"/>
        </w:numPr>
        <w:spacing w:line="240" w:lineRule="auto"/>
        <w:ind w:left="1440" w:hanging="360"/>
        <w:rPr>
          <w:u w:val="none"/>
        </w:rPr>
      </w:pPr>
      <w:r w:rsidDel="00000000" w:rsidR="00000000" w:rsidRPr="00000000">
        <w:rPr>
          <w:rtl w:val="0"/>
        </w:rPr>
        <w:t xml:space="preserve">25 patients. Metastatic clear cell RCC. </w:t>
      </w:r>
    </w:p>
    <w:p w:rsidR="00000000" w:rsidDel="00000000" w:rsidP="00000000" w:rsidRDefault="00000000" w:rsidRPr="00000000" w14:paraId="00000F8C">
      <w:pPr>
        <w:numPr>
          <w:ilvl w:val="1"/>
          <w:numId w:val="90"/>
        </w:numPr>
        <w:spacing w:line="240" w:lineRule="auto"/>
        <w:ind w:left="1440" w:hanging="360"/>
        <w:rPr>
          <w:u w:val="none"/>
        </w:rPr>
      </w:pPr>
      <w:r w:rsidDel="00000000" w:rsidR="00000000" w:rsidRPr="00000000">
        <w:rPr>
          <w:rtl w:val="0"/>
        </w:rPr>
        <w:t xml:space="preserve">ORR 56%. </w:t>
      </w:r>
    </w:p>
    <w:p w:rsidR="00000000" w:rsidDel="00000000" w:rsidP="00000000" w:rsidRDefault="00000000" w:rsidRPr="00000000" w14:paraId="00000F8D">
      <w:pPr>
        <w:numPr>
          <w:ilvl w:val="1"/>
          <w:numId w:val="90"/>
        </w:numPr>
        <w:spacing w:line="240" w:lineRule="auto"/>
        <w:ind w:left="1440" w:hanging="360"/>
        <w:rPr>
          <w:u w:val="none"/>
        </w:rPr>
      </w:pPr>
      <w:r w:rsidDel="00000000" w:rsidR="00000000" w:rsidRPr="00000000">
        <w:rPr>
          <w:rtl w:val="0"/>
        </w:rPr>
        <w:t xml:space="preserve">Steroids required in 40% (n=10). </w:t>
      </w:r>
    </w:p>
    <w:p w:rsidR="00000000" w:rsidDel="00000000" w:rsidP="00000000" w:rsidRDefault="00000000" w:rsidRPr="00000000" w14:paraId="00000F8E">
      <w:pPr>
        <w:pStyle w:val="Heading2"/>
        <w:rPr/>
      </w:pPr>
      <w:bookmarkStart w:colFirst="0" w:colLast="0" w:name="_lagazxl9a1jc" w:id="292"/>
      <w:bookmarkEnd w:id="292"/>
      <w:hyperlink w:anchor="_8xt3c2tf7725">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F8F">
      <w:pPr>
        <w:numPr>
          <w:ilvl w:val="0"/>
          <w:numId w:val="90"/>
        </w:numPr>
        <w:rPr/>
      </w:pPr>
      <w:r w:rsidDel="00000000" w:rsidR="00000000" w:rsidRPr="00000000">
        <w:rPr>
          <w:b w:val="1"/>
          <w:rtl w:val="0"/>
        </w:rPr>
        <w:t xml:space="preserve">RT for RCC: Renaissance of an overlooked approach</w:t>
      </w:r>
      <w:r w:rsidDel="00000000" w:rsidR="00000000" w:rsidRPr="00000000">
        <w:rPr>
          <w:rtl w:val="0"/>
        </w:rPr>
        <w:t xml:space="preserve"> [</w:t>
      </w:r>
      <w:hyperlink r:id="rId900">
        <w:r w:rsidDel="00000000" w:rsidR="00000000" w:rsidRPr="00000000">
          <w:rPr>
            <w:rtl w:val="0"/>
          </w:rPr>
          <w:t xml:space="preserve">Siva Nature Rev Uro '17</w:t>
        </w:r>
      </w:hyperlink>
      <w:r w:rsidDel="00000000" w:rsidR="00000000" w:rsidRPr="00000000">
        <w:rPr>
          <w:rtl w:val="0"/>
        </w:rPr>
        <w:t xml:space="preserve">]: 2y LC &gt; 90%!</w:t>
      </w:r>
    </w:p>
    <w:p w:rsidR="00000000" w:rsidDel="00000000" w:rsidP="00000000" w:rsidRDefault="00000000" w:rsidRPr="00000000" w14:paraId="00000F90">
      <w:pPr>
        <w:numPr>
          <w:ilvl w:val="0"/>
          <w:numId w:val="90"/>
        </w:numPr>
      </w:pPr>
      <w:r w:rsidDel="00000000" w:rsidR="00000000" w:rsidRPr="00000000">
        <w:rPr>
          <w:b w:val="1"/>
          <w:rtl w:val="0"/>
        </w:rPr>
        <w:t xml:space="preserve">Consensus statem</w:t>
      </w:r>
      <w:r w:rsidDel="00000000" w:rsidR="00000000" w:rsidRPr="00000000">
        <w:rPr>
          <w:b w:val="1"/>
          <w:rtl w:val="0"/>
        </w:rPr>
        <w:t xml:space="preserve">ent from International Radiosurgery Oncology Consortium for Kidney </w:t>
      </w:r>
      <w:r w:rsidDel="00000000" w:rsidR="00000000" w:rsidRPr="00000000">
        <w:rPr>
          <w:rtl w:val="0"/>
        </w:rPr>
        <w:t xml:space="preserve">[</w:t>
      </w:r>
      <w:hyperlink r:id="rId901">
        <w:r w:rsidDel="00000000" w:rsidR="00000000" w:rsidRPr="00000000">
          <w:rPr>
            <w:rtl w:val="0"/>
          </w:rPr>
          <w:t xml:space="preserve">Siva Future Onc '16</w:t>
        </w:r>
      </w:hyperlink>
      <w:r w:rsidDel="00000000" w:rsidR="00000000" w:rsidRPr="00000000">
        <w:rPr>
          <w:rtl w:val="0"/>
        </w:rPr>
        <w:t xml:space="preserve">].</w:t>
      </w:r>
    </w:p>
    <w:p w:rsidR="00000000" w:rsidDel="00000000" w:rsidP="00000000" w:rsidRDefault="00000000" w:rsidRPr="00000000" w14:paraId="00000F91">
      <w:pPr>
        <w:numPr>
          <w:ilvl w:val="0"/>
          <w:numId w:val="90"/>
        </w:numPr>
      </w:pPr>
      <w:r w:rsidDel="00000000" w:rsidR="00000000" w:rsidRPr="00000000">
        <w:rPr>
          <w:b w:val="1"/>
          <w:rtl w:val="0"/>
        </w:rPr>
        <w:t xml:space="preserve">IROCK: Pooled analysis of SABR for primary RCC</w:t>
      </w:r>
      <w:r w:rsidDel="00000000" w:rsidR="00000000" w:rsidRPr="00000000">
        <w:rPr>
          <w:rtl w:val="0"/>
        </w:rPr>
        <w:t xml:space="preserve"> [</w:t>
      </w:r>
      <w:hyperlink r:id="rId902">
        <w:r w:rsidDel="00000000" w:rsidR="00000000" w:rsidRPr="00000000">
          <w:rPr>
            <w:rtl w:val="0"/>
          </w:rPr>
          <w:t xml:space="preserve">Siva Cancer '17</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 (14-26).</w:t>
      </w:r>
    </w:p>
    <w:p w:rsidR="00000000" w:rsidDel="00000000" w:rsidP="00000000" w:rsidRDefault="00000000" w:rsidRPr="00000000" w14:paraId="00000F92">
      <w:pPr>
        <w:ind w:firstLine="720"/>
        <w:rPr/>
      </w:pPr>
      <w:r w:rsidDel="00000000" w:rsidR="00000000" w:rsidRPr="00000000">
        <w:rPr>
          <w:rtl w:val="0"/>
        </w:rPr>
        <w:t xml:space="preserve">Single fraction ablative radiotherapy is associated with reasonable GFR decline. In the setting of known metastatic disease, it does not delay systemic chemotherapy known to provide and overall survival benefit (unlike surgery with extensive vascular resections [</w:t>
      </w:r>
      <w:hyperlink w:anchor="t93n7u66tjfp">
        <w:r w:rsidDel="00000000" w:rsidR="00000000" w:rsidRPr="00000000">
          <w:rPr>
            <w:rtl w:val="0"/>
          </w:rPr>
          <w:t xml:space="preserve">CARMENA</w:t>
        </w:r>
      </w:hyperlink>
      <w:r w:rsidDel="00000000" w:rsidR="00000000" w:rsidRPr="00000000">
        <w:rPr>
          <w:rtl w:val="0"/>
        </w:rPr>
        <w:t xml:space="preserve">]).</w:t>
      </w:r>
    </w:p>
    <w:p w:rsidR="00000000" w:rsidDel="00000000" w:rsidP="00000000" w:rsidRDefault="00000000" w:rsidRPr="00000000" w14:paraId="00000F93">
      <w:pPr>
        <w:numPr>
          <w:ilvl w:val="1"/>
          <w:numId w:val="90"/>
        </w:numPr>
        <w:ind w:left="1440" w:hanging="360"/>
      </w:pPr>
      <w:r w:rsidDel="00000000" w:rsidR="00000000" w:rsidRPr="00000000">
        <w:rPr>
          <w:rtl w:val="0"/>
        </w:rPr>
        <w:t xml:space="preserve">223 pts. Med age 72. Mean GFR 60 ± 20 mL/min. GFR decrease -5.5 mL/min. </w:t>
      </w:r>
    </w:p>
    <w:p w:rsidR="00000000" w:rsidDel="00000000" w:rsidP="00000000" w:rsidRDefault="00000000" w:rsidRPr="00000000" w14:paraId="00000F94">
      <w:pPr>
        <w:numPr>
          <w:ilvl w:val="1"/>
          <w:numId w:val="90"/>
        </w:numPr>
        <w:ind w:left="1440" w:hanging="360"/>
      </w:pPr>
      <w:r w:rsidDel="00000000" w:rsidR="00000000" w:rsidRPr="00000000">
        <w:rPr>
          <w:rFonts w:ascii="Cardo" w:cs="Cardo" w:eastAsia="Cardo" w:hAnsi="Cardo"/>
          <w:rtl w:val="0"/>
        </w:rPr>
        <w:t xml:space="preserve">LC at 1y / 2y of 98→ 98%.</w:t>
      </w:r>
    </w:p>
    <w:p w:rsidR="00000000" w:rsidDel="00000000" w:rsidP="00000000" w:rsidRDefault="00000000" w:rsidRPr="00000000" w14:paraId="00000F95">
      <w:pPr>
        <w:numPr>
          <w:ilvl w:val="1"/>
          <w:numId w:val="90"/>
        </w:numPr>
        <w:ind w:left="1440" w:hanging="360"/>
      </w:pPr>
      <w:r w:rsidDel="00000000" w:rsidR="00000000" w:rsidRPr="00000000">
        <w:rPr>
          <w:rFonts w:ascii="Cardo" w:cs="Cardo" w:eastAsia="Cardo" w:hAnsi="Cardo"/>
          <w:rtl w:val="0"/>
        </w:rPr>
        <w:t xml:space="preserve">CSS at 1y / 2y of 96→ 92%.</w:t>
      </w:r>
    </w:p>
    <w:p w:rsidR="00000000" w:rsidDel="00000000" w:rsidP="00000000" w:rsidRDefault="00000000" w:rsidRPr="00000000" w14:paraId="00000F96">
      <w:pPr>
        <w:numPr>
          <w:ilvl w:val="1"/>
          <w:numId w:val="90"/>
        </w:numPr>
        <w:ind w:left="1440" w:hanging="360"/>
      </w:pPr>
      <w:r w:rsidDel="00000000" w:rsidR="00000000" w:rsidRPr="00000000">
        <w:rPr>
          <w:rFonts w:ascii="Cardo" w:cs="Cardo" w:eastAsia="Cardo" w:hAnsi="Cardo"/>
          <w:rtl w:val="0"/>
        </w:rPr>
        <w:t xml:space="preserve">OS at 1y / 2y of 77→ 65%.</w:t>
      </w:r>
    </w:p>
    <w:p w:rsidR="00000000" w:rsidDel="00000000" w:rsidP="00000000" w:rsidRDefault="00000000" w:rsidRPr="00000000" w14:paraId="00000F97">
      <w:pPr>
        <w:numPr>
          <w:ilvl w:val="1"/>
          <w:numId w:val="90"/>
        </w:numPr>
        <w:ind w:left="1440" w:hanging="360"/>
      </w:pPr>
      <w:r w:rsidDel="00000000" w:rsidR="00000000" w:rsidRPr="00000000">
        <w:rPr>
          <w:rtl w:val="0"/>
        </w:rPr>
        <w:t xml:space="preserve">Multifraction SABR and large tumors associated with poorer PFS and CSS.</w:t>
      </w:r>
    </w:p>
    <w:p w:rsidR="00000000" w:rsidDel="00000000" w:rsidP="00000000" w:rsidRDefault="00000000" w:rsidRPr="00000000" w14:paraId="00000F98">
      <w:pPr>
        <w:numPr>
          <w:ilvl w:val="1"/>
          <w:numId w:val="90"/>
        </w:numPr>
        <w:ind w:left="1440" w:hanging="360"/>
      </w:pPr>
      <w:r w:rsidDel="00000000" w:rsidR="00000000" w:rsidRPr="00000000">
        <w:rPr>
          <w:rtl w:val="0"/>
        </w:rPr>
        <w:t xml:space="preserve">G3+ 1%. </w:t>
      </w:r>
    </w:p>
    <w:p w:rsidR="00000000" w:rsidDel="00000000" w:rsidP="00000000" w:rsidRDefault="00000000" w:rsidRPr="00000000" w14:paraId="00000F99">
      <w:pPr>
        <w:numPr>
          <w:ilvl w:val="0"/>
          <w:numId w:val="90"/>
        </w:numPr>
      </w:pPr>
      <w:r w:rsidDel="00000000" w:rsidR="00000000" w:rsidRPr="00000000">
        <w:rPr>
          <w:b w:val="1"/>
          <w:rtl w:val="0"/>
        </w:rPr>
        <w:t xml:space="preserve">SRT for Renal Tumors in the Solitary Kidney: IROCK</w:t>
      </w:r>
      <w:r w:rsidDel="00000000" w:rsidR="00000000" w:rsidRPr="00000000">
        <w:rPr>
          <w:rtl w:val="0"/>
        </w:rPr>
        <w:t xml:space="preserve"> [</w:t>
      </w:r>
      <w:hyperlink r:id="rId903">
        <w:r w:rsidDel="00000000" w:rsidR="00000000" w:rsidRPr="00000000">
          <w:rPr>
            <w:rtl w:val="0"/>
          </w:rPr>
          <w:t xml:space="preserve">Correa J Uro '19</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 in 71% of pts.</w:t>
      </w:r>
    </w:p>
    <w:p w:rsidR="00000000" w:rsidDel="00000000" w:rsidP="00000000" w:rsidRDefault="00000000" w:rsidRPr="00000000" w14:paraId="00000F9A">
      <w:pPr>
        <w:ind w:firstLine="720"/>
        <w:rPr/>
      </w:pPr>
      <w:r w:rsidDel="00000000" w:rsidR="00000000" w:rsidRPr="00000000">
        <w:rPr>
          <w:rtl w:val="0"/>
        </w:rPr>
        <w:t xml:space="preserve">Single fraction ablative radiotherapy is associated with reasonable GFR decline. In the setting of known metastatic disease, it does not delay systemic chemotherapy known to provide and overall survival benefit (unlike surgery with extensive vascular resections [</w:t>
      </w:r>
      <w:hyperlink w:anchor="t93n7u66tjfp">
        <w:r w:rsidDel="00000000" w:rsidR="00000000" w:rsidRPr="00000000">
          <w:rPr>
            <w:rtl w:val="0"/>
          </w:rPr>
          <w:t xml:space="preserve">CARMENA</w:t>
        </w:r>
      </w:hyperlink>
      <w:r w:rsidDel="00000000" w:rsidR="00000000" w:rsidRPr="00000000">
        <w:rPr>
          <w:rtl w:val="0"/>
        </w:rPr>
        <w:t xml:space="preserve">]).</w:t>
      </w:r>
    </w:p>
    <w:p w:rsidR="00000000" w:rsidDel="00000000" w:rsidP="00000000" w:rsidRDefault="00000000" w:rsidRPr="00000000" w14:paraId="00000F9B">
      <w:pPr>
        <w:ind w:firstLine="720"/>
        <w:rPr/>
      </w:pPr>
      <w:r w:rsidDel="00000000" w:rsidR="00000000" w:rsidRPr="00000000">
        <w:rPr>
          <w:rtl w:val="0"/>
        </w:rPr>
        <w:t xml:space="preserve">TBL </w:t>
      </w:r>
      <w:hyperlink r:id="rId904">
        <w:r w:rsidDel="00000000" w:rsidR="00000000" w:rsidRPr="00000000">
          <w:rPr>
            <w:vertAlign w:val="superscript"/>
            <w:rtl w:val="0"/>
          </w:rPr>
          <w:t xml:space="preserve">QS</w:t>
        </w:r>
      </w:hyperlink>
      <w:r w:rsidDel="00000000" w:rsidR="00000000" w:rsidRPr="00000000">
        <w:rPr>
          <w:rtl w:val="0"/>
        </w:rPr>
        <w:t xml:space="preserve">: Don’t let an isolated kidney scare you away from single-fraction SBRT for a primary RCC tumor.</w:t>
      </w:r>
    </w:p>
    <w:p w:rsidR="00000000" w:rsidDel="00000000" w:rsidP="00000000" w:rsidRDefault="00000000" w:rsidRPr="00000000" w14:paraId="00000F9C">
      <w:pPr>
        <w:numPr>
          <w:ilvl w:val="1"/>
          <w:numId w:val="90"/>
        </w:numPr>
        <w:ind w:left="1440" w:hanging="360"/>
      </w:pPr>
      <w:r w:rsidDel="00000000" w:rsidR="00000000" w:rsidRPr="00000000">
        <w:rPr>
          <w:rtl w:val="0"/>
        </w:rPr>
        <w:t xml:space="preserve">81 pts. Solitary kidney. Med age 67. Median 3.7 cm. Mean GFR 67 mL/min. GFR decrease -6 mL/min. MFU 2.6y</w:t>
      </w:r>
    </w:p>
    <w:p w:rsidR="00000000" w:rsidDel="00000000" w:rsidP="00000000" w:rsidRDefault="00000000" w:rsidRPr="00000000" w14:paraId="00000F9D">
      <w:pPr>
        <w:numPr>
          <w:ilvl w:val="2"/>
          <w:numId w:val="90"/>
        </w:numPr>
        <w:ind w:left="2160" w:hanging="360"/>
      </w:pPr>
      <w:r w:rsidDel="00000000" w:rsidR="00000000" w:rsidRPr="00000000">
        <w:rPr>
          <w:rtl w:val="0"/>
        </w:rPr>
        <w:t xml:space="preserve">Recall that GFR &gt; 60 mL/min is normal.</w:t>
      </w:r>
    </w:p>
    <w:p w:rsidR="00000000" w:rsidDel="00000000" w:rsidP="00000000" w:rsidRDefault="00000000" w:rsidRPr="00000000" w14:paraId="00000F9E">
      <w:pPr>
        <w:numPr>
          <w:ilvl w:val="1"/>
          <w:numId w:val="90"/>
        </w:numPr>
        <w:ind w:left="1440" w:hanging="360"/>
      </w:pPr>
      <w:r w:rsidDel="00000000" w:rsidR="00000000" w:rsidRPr="00000000">
        <w:rPr>
          <w:rtl w:val="0"/>
        </w:rPr>
        <w:t xml:space="preserve">No patient with solitary kidney req'd HD.</w:t>
      </w:r>
    </w:p>
    <w:p w:rsidR="00000000" w:rsidDel="00000000" w:rsidP="00000000" w:rsidRDefault="00000000" w:rsidRPr="00000000" w14:paraId="00000F9F">
      <w:pPr>
        <w:numPr>
          <w:ilvl w:val="1"/>
          <w:numId w:val="90"/>
        </w:numPr>
        <w:ind w:left="1440" w:hanging="360"/>
      </w:pPr>
      <w:r w:rsidDel="00000000" w:rsidR="00000000" w:rsidRPr="00000000">
        <w:rPr>
          <w:rFonts w:ascii="Gungsuh" w:cs="Gungsuh" w:eastAsia="Gungsuh" w:hAnsi="Gungsuh"/>
          <w:rtl w:val="0"/>
        </w:rPr>
        <w:t xml:space="preserve">Tumors ≥ 4 cm are associated with GFR decrease by 15 mL/min or greater.</w:t>
      </w:r>
    </w:p>
    <w:p w:rsidR="00000000" w:rsidDel="00000000" w:rsidP="00000000" w:rsidRDefault="00000000" w:rsidRPr="00000000" w14:paraId="00000FA0">
      <w:pPr>
        <w:numPr>
          <w:ilvl w:val="1"/>
          <w:numId w:val="90"/>
        </w:numPr>
        <w:ind w:left="1440" w:hanging="360"/>
      </w:pPr>
      <w:r w:rsidDel="00000000" w:rsidR="00000000" w:rsidRPr="00000000">
        <w:rPr>
          <w:rtl w:val="0"/>
        </w:rPr>
        <w:t xml:space="preserve">2y LC 98%, 2y PFS 77.5%, 2y CSS 98%, 2y OS 82%. </w:t>
      </w:r>
    </w:p>
    <w:p w:rsidR="00000000" w:rsidDel="00000000" w:rsidP="00000000" w:rsidRDefault="00000000" w:rsidRPr="00000000" w14:paraId="00000FA1">
      <w:pPr>
        <w:numPr>
          <w:ilvl w:val="0"/>
          <w:numId w:val="90"/>
        </w:numPr>
        <w:rPr>
          <w:u w:val="none"/>
        </w:rPr>
      </w:pPr>
      <w:r w:rsidDel="00000000" w:rsidR="00000000" w:rsidRPr="00000000">
        <w:rPr>
          <w:b w:val="1"/>
          <w:rtl w:val="0"/>
        </w:rPr>
        <w:t xml:space="preserve">OZM-053 </w:t>
      </w:r>
      <w:r w:rsidDel="00000000" w:rsidR="00000000" w:rsidRPr="00000000">
        <w:rPr>
          <w:rtl w:val="0"/>
        </w:rPr>
        <w:t xml:space="preserve">[</w:t>
      </w:r>
      <w:hyperlink r:id="rId905">
        <w:r w:rsidDel="00000000" w:rsidR="00000000" w:rsidRPr="00000000">
          <w:rPr>
            <w:rtl w:val="0"/>
          </w:rPr>
          <w:t xml:space="preserve">Cheung ASCO '20</w:t>
        </w:r>
      </w:hyperlink>
      <w:r w:rsidDel="00000000" w:rsidR="00000000" w:rsidRPr="00000000">
        <w:rPr>
          <w:rtl w:val="0"/>
        </w:rPr>
        <w:t xml:space="preserve">]: Phase II.</w:t>
      </w:r>
      <w:r w:rsidDel="00000000" w:rsidR="00000000" w:rsidRPr="00000000">
        <w:rPr>
          <w:b w:val="1"/>
          <w:rtl w:val="0"/>
        </w:rPr>
        <w:t xml:space="preserve"> Oligoprogression on TKI + SBRT</w:t>
      </w:r>
      <w:r w:rsidDel="00000000" w:rsidR="00000000" w:rsidRPr="00000000">
        <w:rPr>
          <w:rtl w:val="0"/>
        </w:rPr>
        <w:t xml:space="preserve"> (40/5).</w:t>
      </w:r>
    </w:p>
    <w:p w:rsidR="00000000" w:rsidDel="00000000" w:rsidP="00000000" w:rsidRDefault="00000000" w:rsidRPr="00000000" w14:paraId="00000FA2">
      <w:pPr>
        <w:ind w:firstLine="720"/>
        <w:rPr/>
      </w:pPr>
      <w:r w:rsidDel="00000000" w:rsidR="00000000" w:rsidRPr="00000000">
        <w:rPr>
          <w:rtl w:val="0"/>
        </w:rPr>
        <w:t xml:space="preserve">Delivering SBRT to oligoprogressive disease resulted in no need to change systemic therapy for a median of 1 year, effectively increasing the PFS of their TKI therapy. </w:t>
      </w:r>
    </w:p>
    <w:p w:rsidR="00000000" w:rsidDel="00000000" w:rsidP="00000000" w:rsidRDefault="00000000" w:rsidRPr="00000000" w14:paraId="00000FA3">
      <w:pPr>
        <w:numPr>
          <w:ilvl w:val="1"/>
          <w:numId w:val="90"/>
        </w:numPr>
        <w:ind w:left="1440" w:hanging="360"/>
        <w:rPr>
          <w:u w:val="none"/>
        </w:rPr>
      </w:pPr>
      <w:r w:rsidDel="00000000" w:rsidR="00000000" w:rsidRPr="00000000">
        <w:rPr>
          <w:rFonts w:ascii="Gungsuh" w:cs="Gungsuh" w:eastAsia="Gungsuh" w:hAnsi="Gungsuh"/>
          <w:rtl w:val="0"/>
        </w:rPr>
        <w:t xml:space="preserve">37 patients. Previous stability or response on ≥ 3 mo of TKI who developed progression in ≤ 5 mets. MFU 1y.</w:t>
      </w:r>
    </w:p>
    <w:p w:rsidR="00000000" w:rsidDel="00000000" w:rsidP="00000000" w:rsidRDefault="00000000" w:rsidRPr="00000000" w14:paraId="00000FA4">
      <w:pPr>
        <w:numPr>
          <w:ilvl w:val="1"/>
          <w:numId w:val="90"/>
        </w:numPr>
        <w:ind w:left="1440" w:hanging="360"/>
        <w:rPr>
          <w:u w:val="none"/>
        </w:rPr>
      </w:pPr>
      <w:r w:rsidDel="00000000" w:rsidR="00000000" w:rsidRPr="00000000">
        <w:rPr>
          <w:rtl w:val="0"/>
        </w:rPr>
        <w:t xml:space="preserve">Median duration of TKI of 19 mo. Solitary olioprogressive in 21, while 2-3 oligoprogressive in 17.</w:t>
      </w:r>
    </w:p>
    <w:p w:rsidR="00000000" w:rsidDel="00000000" w:rsidP="00000000" w:rsidRDefault="00000000" w:rsidRPr="00000000" w14:paraId="00000FA5">
      <w:pPr>
        <w:numPr>
          <w:ilvl w:val="1"/>
          <w:numId w:val="90"/>
        </w:numPr>
        <w:ind w:left="1440" w:hanging="360"/>
        <w:rPr>
          <w:u w:val="none"/>
        </w:rPr>
      </w:pPr>
      <w:r w:rsidDel="00000000" w:rsidR="00000000" w:rsidRPr="00000000">
        <w:rPr>
          <w:rtl w:val="0"/>
        </w:rPr>
        <w:t xml:space="preserve">2y LC 96%. </w:t>
      </w:r>
    </w:p>
    <w:p w:rsidR="00000000" w:rsidDel="00000000" w:rsidP="00000000" w:rsidRDefault="00000000" w:rsidRPr="00000000" w14:paraId="00000FA6">
      <w:pPr>
        <w:numPr>
          <w:ilvl w:val="1"/>
          <w:numId w:val="90"/>
        </w:numPr>
        <w:ind w:left="1440" w:hanging="360"/>
        <w:rPr>
          <w:u w:val="none"/>
        </w:rPr>
      </w:pPr>
      <w:r w:rsidDel="00000000" w:rsidR="00000000" w:rsidRPr="00000000">
        <w:rPr>
          <w:rFonts w:ascii="Cardo" w:cs="Cardo" w:eastAsia="Cardo" w:hAnsi="Cardo"/>
          <w:rtl w:val="0"/>
        </w:rPr>
        <w:t xml:space="preserve">Cumulative incidence of changing systemic therapy at 1 / 2y of 47→ 75%. </w:t>
      </w:r>
    </w:p>
    <w:p w:rsidR="00000000" w:rsidDel="00000000" w:rsidP="00000000" w:rsidRDefault="00000000" w:rsidRPr="00000000" w14:paraId="00000FA7">
      <w:pPr>
        <w:spacing w:line="240" w:lineRule="auto"/>
        <w:ind w:left="0" w:firstLine="0"/>
        <w:rPr/>
      </w:pPr>
      <w:r w:rsidDel="00000000" w:rsidR="00000000" w:rsidRPr="00000000">
        <w:rPr>
          <w:rtl w:val="0"/>
        </w:rPr>
      </w:r>
    </w:p>
    <w:p w:rsidR="00000000" w:rsidDel="00000000" w:rsidP="00000000" w:rsidRDefault="00000000" w:rsidRPr="00000000" w14:paraId="00000FA8">
      <w:pPr>
        <w:pStyle w:val="Heading2"/>
        <w:ind w:left="0" w:firstLine="0"/>
        <w:rPr/>
      </w:pPr>
      <w:bookmarkStart w:colFirst="0" w:colLast="0" w:name="_i7gnjwge1knl" w:id="293"/>
      <w:bookmarkEnd w:id="293"/>
      <w:hyperlink w:anchor="_8xt3c2tf772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FA9">
      <w:pPr>
        <w:ind w:left="0" w:firstLine="0"/>
        <w:rPr/>
      </w:pPr>
      <w:r w:rsidDel="00000000" w:rsidR="00000000" w:rsidRPr="00000000">
        <w:rPr>
          <w:rtl w:val="0"/>
        </w:rPr>
        <w:t xml:space="preserve">Zaorsky: [</w:t>
      </w:r>
      <w:hyperlink r:id="rId906">
        <w:r w:rsidDel="00000000" w:rsidR="00000000" w:rsidRPr="00000000">
          <w:rPr>
            <w:rtl w:val="0"/>
          </w:rPr>
          <w:t xml:space="preserve">Staging of kidney cancer</w:t>
        </w:r>
      </w:hyperlink>
      <w:r w:rsidDel="00000000" w:rsidR="00000000" w:rsidRPr="00000000">
        <w:rPr>
          <w:rtl w:val="0"/>
        </w:rPr>
        <w:t xml:space="preserve">]</w:t>
      </w:r>
    </w:p>
    <w:p w:rsidR="00000000" w:rsidDel="00000000" w:rsidP="00000000" w:rsidRDefault="00000000" w:rsidRPr="00000000" w14:paraId="00000FAA">
      <w:pPr>
        <w:ind w:left="0" w:firstLine="0"/>
        <w:rPr/>
      </w:pPr>
      <w:r w:rsidDel="00000000" w:rsidR="00000000" w:rsidRPr="00000000">
        <w:rPr>
          <w:rtl w:val="0"/>
        </w:rPr>
        <w:t xml:space="preserve">IROCK: SRS as a Treatment Option for Renal Tumors in the Solitary Kidney [</w:t>
      </w:r>
      <w:hyperlink r:id="rId907">
        <w:r w:rsidDel="00000000" w:rsidR="00000000" w:rsidRPr="00000000">
          <w:rPr>
            <w:rtl w:val="0"/>
          </w:rPr>
          <w:t xml:space="preserve">Correa J Uro '19</w:t>
        </w:r>
      </w:hyperlink>
      <w:r w:rsidDel="00000000" w:rsidR="00000000" w:rsidRPr="00000000">
        <w:rPr>
          <w:rtl w:val="0"/>
        </w:rPr>
        <w:t xml:space="preserve">]. </w:t>
      </w:r>
      <w:hyperlink w:anchor="_lagazxl9a1j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AB">
      <w:pPr>
        <w:ind w:left="0" w:firstLine="0"/>
        <w:rPr/>
      </w:pPr>
      <w:r w:rsidDel="00000000" w:rsidR="00000000" w:rsidRPr="00000000">
        <w:rPr>
          <w:rtl w:val="0"/>
        </w:rPr>
        <w:t xml:space="preserve">ASCO Guideline: </w:t>
      </w:r>
      <w:hyperlink r:id="rId908">
        <w:r w:rsidDel="00000000" w:rsidR="00000000" w:rsidRPr="00000000">
          <w:rPr>
            <w:rtl w:val="0"/>
          </w:rPr>
          <w:t xml:space="preserve">Management of Small Renal Masses</w:t>
        </w:r>
      </w:hyperlink>
      <w:r w:rsidDel="00000000" w:rsidR="00000000" w:rsidRPr="00000000">
        <w:rPr>
          <w:i w:val="1"/>
          <w:rtl w:val="0"/>
        </w:rPr>
        <w:t xml:space="preserve"> January 17, 2017  </w:t>
      </w:r>
      <w:hyperlink w:anchor="_8xt3c2tf772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AC">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IROCK papers above the Immunotherapy section for details on SRS.</w:t>
      </w:r>
    </w:p>
    <w:p w:rsidR="00000000" w:rsidDel="00000000" w:rsidP="00000000" w:rsidRDefault="00000000" w:rsidRPr="00000000" w14:paraId="00000FAD">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arms up.</w:t>
      </w:r>
    </w:p>
    <w:p w:rsidR="00000000" w:rsidDel="00000000" w:rsidP="00000000" w:rsidRDefault="00000000" w:rsidRPr="00000000" w14:paraId="00000FAE">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 = nephrectomy bed + clips + scar + at risk LN.</w:t>
      </w:r>
    </w:p>
    <w:p w:rsidR="00000000" w:rsidDel="00000000" w:rsidP="00000000" w:rsidRDefault="00000000" w:rsidRPr="00000000" w14:paraId="00000FAF">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CTV + 1 cm.</w:t>
      </w:r>
    </w:p>
    <w:p w:rsidR="00000000" w:rsidDel="00000000" w:rsidP="00000000" w:rsidRDefault="00000000" w:rsidRPr="00000000" w14:paraId="00000FB0">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45 Gy with boost to 59.4 Gy for R1/R2 disease.</w:t>
      </w:r>
    </w:p>
    <w:p w:rsidR="00000000" w:rsidDel="00000000" w:rsidP="00000000" w:rsidRDefault="00000000" w:rsidRPr="00000000" w14:paraId="00000FB1">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contralateral kidney.</w:t>
      </w:r>
    </w:p>
    <w:p w:rsidR="00000000" w:rsidDel="00000000" w:rsidP="00000000" w:rsidRDefault="00000000" w:rsidRPr="00000000" w14:paraId="00000FB2">
      <w:pPr>
        <w:pStyle w:val="Heading2"/>
        <w:ind w:left="0" w:firstLine="0"/>
        <w:rPr/>
      </w:pPr>
      <w:bookmarkStart w:colFirst="0" w:colLast="0" w:name="_39426vyf5bmn" w:id="294"/>
      <w:bookmarkEnd w:id="294"/>
      <w:r w:rsidDel="00000000" w:rsidR="00000000" w:rsidRPr="00000000">
        <w:rPr>
          <w:rtl w:val="0"/>
        </w:rPr>
      </w:r>
    </w:p>
    <w:p w:rsidR="00000000" w:rsidDel="00000000" w:rsidP="00000000" w:rsidRDefault="00000000" w:rsidRPr="00000000" w14:paraId="00000FB3">
      <w:pPr>
        <w:pStyle w:val="Heading2"/>
        <w:ind w:left="0" w:firstLine="0"/>
        <w:rPr/>
      </w:pPr>
      <w:bookmarkStart w:colFirst="0" w:colLast="0" w:name="_rayyrqbvdluc" w:id="295"/>
      <w:bookmarkEnd w:id="295"/>
      <w:hyperlink w:anchor="_8xt3c2tf7725">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B4">
      <w:pPr>
        <w:ind w:left="0" w:firstLine="0"/>
        <w:rPr/>
      </w:pPr>
      <w:r w:rsidDel="00000000" w:rsidR="00000000" w:rsidRPr="00000000">
        <w:rPr>
          <w:rtl w:val="0"/>
        </w:rPr>
        <w:t xml:space="preserve">See NCTN Trial Portfolios by Disease Site: [</w:t>
      </w:r>
      <w:hyperlink r:id="rId909">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FB5">
      <w:pPr>
        <w:numPr>
          <w:ilvl w:val="0"/>
          <w:numId w:val="90"/>
        </w:numPr>
      </w:pPr>
      <w:r w:rsidDel="00000000" w:rsidR="00000000" w:rsidRPr="00000000">
        <w:rPr>
          <w:b w:val="1"/>
          <w:rtl w:val="0"/>
        </w:rPr>
        <w:t xml:space="preserve">OZM-053</w:t>
      </w:r>
      <w:r w:rsidDel="00000000" w:rsidR="00000000" w:rsidRPr="00000000">
        <w:rPr>
          <w:rtl w:val="0"/>
        </w:rPr>
        <w:t xml:space="preserve"> [</w:t>
      </w:r>
      <w:hyperlink r:id="rId910">
        <w:r w:rsidDel="00000000" w:rsidR="00000000" w:rsidRPr="00000000">
          <w:rPr>
            <w:rtl w:val="0"/>
          </w:rPr>
          <w:t xml:space="preserve">NCT02019576</w:t>
        </w:r>
      </w:hyperlink>
      <w:r w:rsidDel="00000000" w:rsidR="00000000" w:rsidRPr="00000000">
        <w:rPr>
          <w:rtl w:val="0"/>
        </w:rPr>
        <w:t xml:space="preserve">]: Phase II single arm. </w:t>
      </w:r>
      <w:r w:rsidDel="00000000" w:rsidR="00000000" w:rsidRPr="00000000">
        <w:rPr>
          <w:b w:val="1"/>
          <w:rtl w:val="0"/>
        </w:rPr>
        <w:t xml:space="preserve">Sunitinib + SBRT</w:t>
      </w:r>
      <w:r w:rsidDel="00000000" w:rsidR="00000000" w:rsidRPr="00000000">
        <w:rPr>
          <w:rtl w:val="0"/>
        </w:rPr>
        <w:t xml:space="preserve">.</w:t>
      </w:r>
    </w:p>
    <w:p w:rsidR="00000000" w:rsidDel="00000000" w:rsidP="00000000" w:rsidRDefault="00000000" w:rsidRPr="00000000" w14:paraId="00000FB6">
      <w:pPr>
        <w:numPr>
          <w:ilvl w:val="1"/>
          <w:numId w:val="90"/>
        </w:numPr>
        <w:ind w:left="1440" w:hanging="360"/>
      </w:pPr>
      <w:r w:rsidDel="00000000" w:rsidR="00000000" w:rsidRPr="00000000">
        <w:rPr>
          <w:rFonts w:ascii="Gungsuh" w:cs="Gungsuh" w:eastAsia="Gungsuh" w:hAnsi="Gungsuh"/>
          <w:rtl w:val="0"/>
        </w:rPr>
        <w:t xml:space="preserve">RCC. ≤ 5 oligoprogressive mets. Maximum 3 lesions in soft tissue (EC or CNS mets).</w:t>
      </w:r>
    </w:p>
    <w:p w:rsidR="00000000" w:rsidDel="00000000" w:rsidP="00000000" w:rsidRDefault="00000000" w:rsidRPr="00000000" w14:paraId="00000FB7">
      <w:pPr>
        <w:numPr>
          <w:ilvl w:val="2"/>
          <w:numId w:val="90"/>
        </w:numPr>
        <w:ind w:left="2160" w:hanging="360"/>
      </w:pPr>
      <w:r w:rsidDel="00000000" w:rsidR="00000000" w:rsidRPr="00000000">
        <w:rPr>
          <w:rtl w:val="0"/>
        </w:rPr>
        <w:t xml:space="preserve">RT doses vary from single fraction to 30 Gy in 5 fractions depending on the site of disease.</w:t>
      </w:r>
    </w:p>
    <w:p w:rsidR="00000000" w:rsidDel="00000000" w:rsidP="00000000" w:rsidRDefault="00000000" w:rsidRPr="00000000" w14:paraId="00000FB8">
      <w:pPr>
        <w:numPr>
          <w:ilvl w:val="1"/>
          <w:numId w:val="90"/>
        </w:numPr>
        <w:ind w:left="1440" w:hanging="360"/>
      </w:pPr>
      <w:r w:rsidDel="00000000" w:rsidR="00000000" w:rsidRPr="00000000">
        <w:rPr>
          <w:rtl w:val="0"/>
        </w:rPr>
        <w:t xml:space="preserve">Primary endpoint: 1y LC. Secondary endpoints: PFS, late and acute toxicity.</w:t>
      </w:r>
      <w:r w:rsidDel="00000000" w:rsidR="00000000" w:rsidRPr="00000000">
        <w:rPr>
          <w:rtl w:val="0"/>
        </w:rPr>
      </w:r>
    </w:p>
    <w:p w:rsidR="00000000" w:rsidDel="00000000" w:rsidP="00000000" w:rsidRDefault="00000000" w:rsidRPr="00000000" w14:paraId="00000FB9">
      <w:pPr>
        <w:numPr>
          <w:ilvl w:val="0"/>
          <w:numId w:val="90"/>
        </w:numPr>
      </w:pPr>
      <w:r w:rsidDel="00000000" w:rsidR="00000000" w:rsidRPr="00000000">
        <w:rPr>
          <w:b w:val="1"/>
          <w:rtl w:val="0"/>
        </w:rPr>
        <w:t xml:space="preserve">RADSTER </w:t>
      </w:r>
      <w:r w:rsidDel="00000000" w:rsidR="00000000" w:rsidRPr="00000000">
        <w:rPr>
          <w:rtl w:val="0"/>
        </w:rPr>
        <w:t xml:space="preserve">[</w:t>
      </w:r>
      <w:hyperlink r:id="rId911">
        <w:r w:rsidDel="00000000" w:rsidR="00000000" w:rsidRPr="00000000">
          <w:rPr>
            <w:rtl w:val="0"/>
          </w:rPr>
          <w:t xml:space="preserve">NCT03811665</w:t>
        </w:r>
      </w:hyperlink>
      <w:r w:rsidDel="00000000" w:rsidR="00000000" w:rsidRPr="00000000">
        <w:rPr>
          <w:rtl w:val="0"/>
        </w:rPr>
        <w:t xml:space="preserve">]: Pilot. </w:t>
      </w:r>
      <w:r w:rsidDel="00000000" w:rsidR="00000000" w:rsidRPr="00000000">
        <w:rPr>
          <w:b w:val="1"/>
          <w:rtl w:val="0"/>
        </w:rPr>
        <w:t xml:space="preserve">RFA vs. SBRT</w:t>
      </w:r>
      <w:r w:rsidDel="00000000" w:rsidR="00000000" w:rsidRPr="00000000">
        <w:rPr>
          <w:rtl w:val="0"/>
        </w:rPr>
        <w:t xml:space="preserve">. </w:t>
      </w:r>
    </w:p>
    <w:p w:rsidR="00000000" w:rsidDel="00000000" w:rsidP="00000000" w:rsidRDefault="00000000" w:rsidRPr="00000000" w14:paraId="00000FBA">
      <w:pPr>
        <w:numPr>
          <w:ilvl w:val="1"/>
          <w:numId w:val="90"/>
        </w:numPr>
        <w:ind w:left="1440" w:hanging="360"/>
      </w:pPr>
      <w:r w:rsidDel="00000000" w:rsidR="00000000" w:rsidRPr="00000000">
        <w:rPr>
          <w:rFonts w:ascii="Gungsuh" w:cs="Gungsuh" w:eastAsia="Gungsuh" w:hAnsi="Gungsuh"/>
          <w:rtl w:val="0"/>
        </w:rPr>
        <w:t xml:space="preserve">24 pts. G/ITV + 5 mm. RFA requires ablation zone 1 cm diameter beyond max CT-measured tumor diameter. Tumors ≤ 4 cm. Study to be complete Dec 2020!</w:t>
      </w:r>
    </w:p>
    <w:p w:rsidR="00000000" w:rsidDel="00000000" w:rsidP="00000000" w:rsidRDefault="00000000" w:rsidRPr="00000000" w14:paraId="00000FBB">
      <w:pPr>
        <w:numPr>
          <w:ilvl w:val="0"/>
          <w:numId w:val="90"/>
        </w:numPr>
        <w:rPr>
          <w:u w:val="none"/>
        </w:rPr>
      </w:pPr>
      <w:r w:rsidDel="00000000" w:rsidR="00000000" w:rsidRPr="00000000">
        <w:rPr>
          <w:b w:val="1"/>
          <w:rtl w:val="0"/>
        </w:rPr>
        <w:t xml:space="preserve">EA8143 / PROSPER R</w:t>
      </w:r>
      <w:r w:rsidDel="00000000" w:rsidR="00000000" w:rsidRPr="00000000">
        <w:rPr>
          <w:b w:val="1"/>
          <w:rtl w:val="0"/>
        </w:rPr>
        <w:t xml:space="preserve">CC</w:t>
      </w:r>
      <w:r w:rsidDel="00000000" w:rsidR="00000000" w:rsidRPr="00000000">
        <w:rPr>
          <w:rtl w:val="0"/>
        </w:rPr>
        <w:t xml:space="preserve"> [</w:t>
      </w:r>
      <w:hyperlink r:id="rId912">
        <w:r w:rsidDel="00000000" w:rsidR="00000000" w:rsidRPr="00000000">
          <w:rPr>
            <w:rtl w:val="0"/>
          </w:rPr>
          <w:t xml:space="preserve">NCT03055013</w:t>
        </w:r>
      </w:hyperlink>
      <w:r w:rsidDel="00000000" w:rsidR="00000000" w:rsidRPr="00000000">
        <w:rPr>
          <w:rtl w:val="0"/>
        </w:rPr>
        <w:t xml:space="preserve">]: Phase III. Newly diagnosed high risk M0. </w:t>
      </w:r>
      <w:r w:rsidDel="00000000" w:rsidR="00000000" w:rsidRPr="00000000">
        <w:rPr>
          <w:b w:val="1"/>
          <w:rtl w:val="0"/>
        </w:rPr>
        <w:t xml:space="preserve">± Perioperative Nivolumab</w:t>
      </w:r>
      <w:r w:rsidDel="00000000" w:rsidR="00000000" w:rsidRPr="00000000">
        <w:rPr>
          <w:rtl w:val="0"/>
        </w:rPr>
        <w:t xml:space="preserve">.</w:t>
      </w:r>
    </w:p>
    <w:p w:rsidR="00000000" w:rsidDel="00000000" w:rsidP="00000000" w:rsidRDefault="00000000" w:rsidRPr="00000000" w14:paraId="00000FBC">
      <w:pPr>
        <w:numPr>
          <w:ilvl w:val="0"/>
          <w:numId w:val="90"/>
        </w:numPr>
        <w:rPr/>
      </w:pPr>
      <w:r w:rsidDel="00000000" w:rsidR="00000000" w:rsidRPr="00000000">
        <w:rPr>
          <w:b w:val="1"/>
          <w:rtl w:val="0"/>
        </w:rPr>
        <w:t xml:space="preserve">A031704 / PDIGREE</w:t>
      </w:r>
      <w:r w:rsidDel="00000000" w:rsidR="00000000" w:rsidRPr="00000000">
        <w:rPr>
          <w:rtl w:val="0"/>
        </w:rPr>
        <w:t xml:space="preserve"> [</w:t>
      </w:r>
      <w:hyperlink r:id="rId913">
        <w:r w:rsidDel="00000000" w:rsidR="00000000" w:rsidRPr="00000000">
          <w:rPr>
            <w:rtl w:val="0"/>
          </w:rPr>
          <w:t xml:space="preserve">NCT03793166</w:t>
        </w:r>
      </w:hyperlink>
      <w:r w:rsidDel="00000000" w:rsidR="00000000" w:rsidRPr="00000000">
        <w:rPr>
          <w:rtl w:val="0"/>
        </w:rPr>
        <w:t xml:space="preserve">]: Phase III. Metastatic, untreated. </w:t>
      </w:r>
      <w:r w:rsidDel="00000000" w:rsidR="00000000" w:rsidRPr="00000000">
        <w:rPr>
          <w:rFonts w:ascii="Cardo" w:cs="Cardo" w:eastAsia="Cardo" w:hAnsi="Cardo"/>
          <w:b w:val="1"/>
          <w:rtl w:val="0"/>
        </w:rPr>
        <w:t xml:space="preserve">Nivo/Ipi→ Nivo vs. Cabozantinib/Nivolumab</w:t>
      </w:r>
      <w:r w:rsidDel="00000000" w:rsidR="00000000" w:rsidRPr="00000000">
        <w:rPr>
          <w:rtl w:val="0"/>
        </w:rPr>
        <w:t xml:space="preserve">.</w:t>
      </w:r>
    </w:p>
    <w:p w:rsidR="00000000" w:rsidDel="00000000" w:rsidP="00000000" w:rsidRDefault="00000000" w:rsidRPr="00000000" w14:paraId="00000FBD">
      <w:pPr>
        <w:numPr>
          <w:ilvl w:val="0"/>
          <w:numId w:val="90"/>
        </w:numPr>
        <w:rPr/>
      </w:pPr>
      <w:r w:rsidDel="00000000" w:rsidR="00000000" w:rsidRPr="00000000">
        <w:rPr>
          <w:b w:val="1"/>
          <w:rtl w:val="0"/>
        </w:rPr>
        <w:t xml:space="preserve">AREN1721</w:t>
      </w:r>
      <w:r w:rsidDel="00000000" w:rsidR="00000000" w:rsidRPr="00000000">
        <w:rPr>
          <w:rtl w:val="0"/>
        </w:rPr>
        <w:t xml:space="preserve"> [</w:t>
      </w:r>
      <w:hyperlink r:id="rId914">
        <w:r w:rsidDel="00000000" w:rsidR="00000000" w:rsidRPr="00000000">
          <w:rPr>
            <w:rtl w:val="0"/>
          </w:rPr>
          <w:t xml:space="preserve">NCT03595124</w:t>
        </w:r>
      </w:hyperlink>
      <w:r w:rsidDel="00000000" w:rsidR="00000000" w:rsidRPr="00000000">
        <w:rPr>
          <w:rtl w:val="0"/>
        </w:rPr>
        <w:t xml:space="preserve">]: Phase II. TFE/translocation, unresectable or metastatic. </w:t>
      </w:r>
      <w:r w:rsidDel="00000000" w:rsidR="00000000" w:rsidRPr="00000000">
        <w:rPr>
          <w:b w:val="1"/>
          <w:rtl w:val="0"/>
        </w:rPr>
        <w:t xml:space="preserve">Axitinib/Nivo vs. Axitinib vs. Nivo</w:t>
      </w:r>
      <w:r w:rsidDel="00000000" w:rsidR="00000000" w:rsidRPr="00000000">
        <w:rPr>
          <w:rtl w:val="0"/>
        </w:rPr>
        <w:t xml:space="preserve">.</w:t>
      </w:r>
    </w:p>
    <w:p w:rsidR="00000000" w:rsidDel="00000000" w:rsidP="00000000" w:rsidRDefault="00000000" w:rsidRPr="00000000" w14:paraId="00000FBE">
      <w:pPr>
        <w:numPr>
          <w:ilvl w:val="1"/>
          <w:numId w:val="90"/>
        </w:numPr>
        <w:ind w:left="1440" w:hanging="360"/>
        <w:rPr>
          <w:u w:val="none"/>
        </w:rPr>
      </w:pPr>
      <w:r w:rsidDel="00000000" w:rsidR="00000000" w:rsidRPr="00000000">
        <w:rPr>
          <w:rtl w:val="0"/>
        </w:rPr>
        <w:t xml:space="preserve">Patients 12 months and older are eligible.</w:t>
      </w:r>
    </w:p>
    <w:p w:rsidR="00000000" w:rsidDel="00000000" w:rsidP="00000000" w:rsidRDefault="00000000" w:rsidRPr="00000000" w14:paraId="00000FBF">
      <w:pPr>
        <w:numPr>
          <w:ilvl w:val="0"/>
          <w:numId w:val="90"/>
        </w:numPr>
        <w:rPr/>
      </w:pPr>
      <w:r w:rsidDel="00000000" w:rsidR="00000000" w:rsidRPr="00000000">
        <w:rPr>
          <w:b w:val="1"/>
          <w:rtl w:val="0"/>
        </w:rPr>
        <w:t xml:space="preserve">A031801 / RadiCal </w:t>
      </w:r>
      <w:r w:rsidDel="00000000" w:rsidR="00000000" w:rsidRPr="00000000">
        <w:rPr>
          <w:rtl w:val="0"/>
        </w:rPr>
        <w:t xml:space="preserve">[</w:t>
      </w:r>
      <w:hyperlink r:id="rId915">
        <w:r w:rsidDel="00000000" w:rsidR="00000000" w:rsidRPr="00000000">
          <w:rPr>
            <w:rtl w:val="0"/>
          </w:rPr>
          <w:t xml:space="preserve">NCT04071223</w:t>
        </w:r>
      </w:hyperlink>
      <w:r w:rsidDel="00000000" w:rsidR="00000000" w:rsidRPr="00000000">
        <w:rPr>
          <w:rtl w:val="0"/>
        </w:rPr>
        <w:t xml:space="preserve">]: Phase II. At least two untreated bone metastases. </w:t>
      </w:r>
      <w:r w:rsidDel="00000000" w:rsidR="00000000" w:rsidRPr="00000000">
        <w:rPr>
          <w:b w:val="1"/>
          <w:rtl w:val="0"/>
        </w:rPr>
        <w:t xml:space="preserve">Ra-223/Cabozantinib</w:t>
      </w:r>
      <w:r w:rsidDel="00000000" w:rsidR="00000000" w:rsidRPr="00000000">
        <w:rPr>
          <w:rtl w:val="0"/>
        </w:rPr>
        <w:t xml:space="preserve">.</w:t>
      </w:r>
    </w:p>
    <w:p w:rsidR="00000000" w:rsidDel="00000000" w:rsidP="00000000" w:rsidRDefault="00000000" w:rsidRPr="00000000" w14:paraId="00000FC0">
      <w:pPr>
        <w:pStyle w:val="Heading1"/>
        <w:ind w:left="0" w:firstLine="0"/>
        <w:rPr/>
        <w:sectPr>
          <w:type w:val="nextPage"/>
          <w:pgSz w:h="15840" w:w="12240"/>
          <w:pgMar w:bottom="720" w:top="720" w:left="720" w:right="720" w:header="720" w:footer="720"/>
          <w:cols w:equalWidth="0"/>
        </w:sectPr>
      </w:pPr>
      <w:bookmarkStart w:colFirst="0" w:colLast="0" w:name="_qb6zek8an3k" w:id="296"/>
      <w:bookmarkEnd w:id="296"/>
      <w:r w:rsidDel="00000000" w:rsidR="00000000" w:rsidRPr="00000000">
        <w:rPr>
          <w:rtl w:val="0"/>
        </w:rPr>
      </w:r>
    </w:p>
    <w:p w:rsidR="00000000" w:rsidDel="00000000" w:rsidP="00000000" w:rsidRDefault="00000000" w:rsidRPr="00000000" w14:paraId="00000FC1">
      <w:pPr>
        <w:pStyle w:val="Heading1"/>
        <w:ind w:left="0" w:firstLine="0"/>
        <w:rPr>
          <w:color w:val="000000"/>
        </w:rPr>
      </w:pPr>
      <w:bookmarkStart w:colFirst="0" w:colLast="0" w:name="_oohrubtf7bbw" w:id="297"/>
      <w:bookmarkEnd w:id="297"/>
      <w:hyperlink w:anchor="_77xto1msqdxg">
        <w:r w:rsidDel="00000000" w:rsidR="00000000" w:rsidRPr="00000000">
          <w:rPr>
            <w:color w:val="000000"/>
            <w:rtl w:val="0"/>
          </w:rPr>
          <w:t xml:space="preserve">Upper Tract Urothelial Cancer</w:t>
        </w:r>
      </w:hyperlink>
      <w:r w:rsidDel="00000000" w:rsidR="00000000" w:rsidRPr="00000000">
        <w:rPr>
          <w:rtl w:val="0"/>
        </w:rPr>
      </w:r>
    </w:p>
    <w:p w:rsidR="00000000" w:rsidDel="00000000" w:rsidP="00000000" w:rsidRDefault="00000000" w:rsidRPr="00000000" w14:paraId="00000FC2">
      <w:pPr>
        <w:numPr>
          <w:ilvl w:val="0"/>
          <w:numId w:val="30"/>
        </w:numPr>
        <w:rPr>
          <w:u w:val="none"/>
        </w:rPr>
      </w:pPr>
      <w:r w:rsidDel="00000000" w:rsidR="00000000" w:rsidRPr="00000000">
        <w:rPr>
          <w:b w:val="1"/>
          <w:rtl w:val="0"/>
        </w:rPr>
        <w:t xml:space="preserve">POU</w:t>
      </w:r>
      <w:r w:rsidDel="00000000" w:rsidR="00000000" w:rsidRPr="00000000">
        <w:rPr>
          <w:b w:val="1"/>
          <w:rtl w:val="0"/>
        </w:rPr>
        <w:t xml:space="preserve">T trial </w:t>
      </w:r>
      <w:r w:rsidDel="00000000" w:rsidR="00000000" w:rsidRPr="00000000">
        <w:rPr>
          <w:rtl w:val="0"/>
        </w:rPr>
        <w:t xml:space="preserve">[</w:t>
      </w:r>
      <w:hyperlink r:id="rId916">
        <w:r w:rsidDel="00000000" w:rsidR="00000000" w:rsidRPr="00000000">
          <w:rPr>
            <w:rtl w:val="0"/>
          </w:rPr>
          <w:t xml:space="preserve">Birtle Lancet '20</w:t>
        </w:r>
      </w:hyperlink>
      <w:r w:rsidDel="00000000" w:rsidR="00000000" w:rsidRPr="00000000">
        <w:rPr>
          <w:rtl w:val="0"/>
        </w:rPr>
        <w:t xml:space="preserve">]:</w:t>
      </w:r>
      <w:r w:rsidDel="00000000" w:rsidR="00000000" w:rsidRPr="00000000">
        <w:rPr>
          <w:rFonts w:ascii="Cardo" w:cs="Cardo" w:eastAsia="Cardo" w:hAnsi="Cardo"/>
          <w:b w:val="1"/>
          <w:rtl w:val="0"/>
        </w:rPr>
        <w:t xml:space="preserve"> Nephroureterectomy→ ± Carbo or Cis/Gem</w:t>
      </w:r>
      <w:r w:rsidDel="00000000" w:rsidR="00000000" w:rsidRPr="00000000">
        <w:rPr>
          <w:rtl w:val="0"/>
        </w:rPr>
        <w:t xml:space="preserve">.</w:t>
      </w:r>
    </w:p>
    <w:p w:rsidR="00000000" w:rsidDel="00000000" w:rsidP="00000000" w:rsidRDefault="00000000" w:rsidRPr="00000000" w14:paraId="00000FC3">
      <w:pPr>
        <w:ind w:firstLine="720"/>
        <w:rPr/>
      </w:pPr>
      <w:r w:rsidDel="00000000" w:rsidR="00000000" w:rsidRPr="00000000">
        <w:rPr>
          <w:rtl w:val="0"/>
        </w:rPr>
        <w:t xml:space="preserve">TBL </w:t>
      </w:r>
      <w:hyperlink r:id="rId917">
        <w:r w:rsidDel="00000000" w:rsidR="00000000" w:rsidRPr="00000000">
          <w:rPr>
            <w:vertAlign w:val="superscript"/>
            <w:rtl w:val="0"/>
          </w:rPr>
          <w:t xml:space="preserve">QS</w:t>
        </w:r>
      </w:hyperlink>
      <w:r w:rsidDel="00000000" w:rsidR="00000000" w:rsidRPr="00000000">
        <w:rPr>
          <w:rtl w:val="0"/>
        </w:rPr>
        <w:t xml:space="preserve">: Adjuvant platinum + gemcitabine for muscle invasive UTUC dramatically improves disease-free survival.</w:t>
      </w:r>
    </w:p>
    <w:p w:rsidR="00000000" w:rsidDel="00000000" w:rsidP="00000000" w:rsidRDefault="00000000" w:rsidRPr="00000000" w14:paraId="00000FC4">
      <w:pPr>
        <w:numPr>
          <w:ilvl w:val="1"/>
          <w:numId w:val="30"/>
        </w:numPr>
        <w:ind w:left="1440" w:hanging="360"/>
        <w:rPr>
          <w:u w:val="none"/>
        </w:rPr>
      </w:pPr>
      <w:r w:rsidDel="00000000" w:rsidR="00000000" w:rsidRPr="00000000">
        <w:rPr>
          <w:rtl w:val="0"/>
        </w:rPr>
        <w:t xml:space="preserve">260 pts. Muscle invasive or n</w:t>
      </w:r>
      <w:r w:rsidDel="00000000" w:rsidR="00000000" w:rsidRPr="00000000">
        <w:rPr>
          <w:rtl w:val="0"/>
        </w:rPr>
        <w:t xml:space="preserve">ode positive UTUC. 2012-2017. MFU 2.5y. </w:t>
      </w:r>
    </w:p>
    <w:p w:rsidR="00000000" w:rsidDel="00000000" w:rsidP="00000000" w:rsidRDefault="00000000" w:rsidRPr="00000000" w14:paraId="00000FC5">
      <w:pPr>
        <w:numPr>
          <w:ilvl w:val="1"/>
          <w:numId w:val="30"/>
        </w:numPr>
        <w:ind w:left="1440" w:hanging="360"/>
        <w:rPr>
          <w:u w:val="none"/>
        </w:rPr>
      </w:pPr>
      <w:r w:rsidDel="00000000" w:rsidR="00000000" w:rsidRPr="00000000">
        <w:rPr>
          <w:rFonts w:ascii="Cardo" w:cs="Cardo" w:eastAsia="Cardo" w:hAnsi="Cardo"/>
          <w:rtl w:val="0"/>
        </w:rPr>
        <w:t xml:space="preserve">3y DFS 46→ 71%.</w:t>
      </w:r>
    </w:p>
    <w:p w:rsidR="00000000" w:rsidDel="00000000" w:rsidP="00000000" w:rsidRDefault="00000000" w:rsidRPr="00000000" w14:paraId="00000FC6">
      <w:pPr>
        <w:numPr>
          <w:ilvl w:val="1"/>
          <w:numId w:val="30"/>
        </w:numPr>
        <w:ind w:left="1440" w:hanging="360"/>
        <w:rPr>
          <w:u w:val="none"/>
        </w:rPr>
      </w:pPr>
      <w:r w:rsidDel="00000000" w:rsidR="00000000" w:rsidRPr="00000000">
        <w:rPr>
          <w:rFonts w:ascii="Cardo" w:cs="Cardo" w:eastAsia="Cardo" w:hAnsi="Cardo"/>
          <w:rtl w:val="0"/>
        </w:rPr>
        <w:t xml:space="preserve">Acute G3+ 4→ 44%. </w:t>
      </w:r>
    </w:p>
    <w:p w:rsidR="00000000" w:rsidDel="00000000" w:rsidP="00000000" w:rsidRDefault="00000000" w:rsidRPr="00000000" w14:paraId="00000FC7">
      <w:pPr>
        <w:ind w:left="1440" w:firstLine="0"/>
        <w:rPr/>
      </w:pPr>
      <w:r w:rsidDel="00000000" w:rsidR="00000000" w:rsidRPr="00000000">
        <w:rPr>
          <w:rtl w:val="0"/>
        </w:rPr>
      </w:r>
    </w:p>
    <w:p w:rsidR="00000000" w:rsidDel="00000000" w:rsidP="00000000" w:rsidRDefault="00000000" w:rsidRPr="00000000" w14:paraId="00000FC8">
      <w:pPr>
        <w:widowControl w:val="0"/>
        <w:jc w:val="center"/>
        <w:rPr/>
        <w:sectPr>
          <w:type w:val="nextPage"/>
          <w:pgSz w:h="15840" w:w="12240"/>
          <w:pgMar w:bottom="720" w:top="720" w:left="720" w:right="720" w:header="720" w:footer="720"/>
          <w:cols w:equalWidth="0"/>
        </w:sectPr>
      </w:pPr>
      <w:hyperlink r:id="rId918">
        <w:r w:rsidDel="00000000" w:rsidR="00000000" w:rsidRPr="00000000">
          <w:rPr>
            <w:color w:val="1155cc"/>
            <w:u w:val="single"/>
          </w:rPr>
          <w:drawing>
            <wp:inline distB="114300" distT="114300" distL="114300" distR="114300">
              <wp:extent cx="4469359" cy="4480560"/>
              <wp:effectExtent b="12700" l="12700" r="12700" t="12700"/>
              <wp:docPr id="14" name="image6.png"/>
              <a:graphic>
                <a:graphicData uri="http://schemas.openxmlformats.org/drawingml/2006/picture">
                  <pic:pic>
                    <pic:nvPicPr>
                      <pic:cNvPr id="0" name="image6.png"/>
                      <pic:cNvPicPr preferRelativeResize="0"/>
                    </pic:nvPicPr>
                    <pic:blipFill>
                      <a:blip r:embed="rId919"/>
                      <a:srcRect b="0" l="0" r="0" t="0"/>
                      <a:stretch>
                        <a:fillRect/>
                      </a:stretch>
                    </pic:blipFill>
                    <pic:spPr>
                      <a:xfrm>
                        <a:off x="0" y="0"/>
                        <a:ext cx="4469359"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C9">
      <w:pPr>
        <w:pStyle w:val="Heading1"/>
        <w:jc w:val="center"/>
        <w:rPr>
          <w:color w:val="000000"/>
        </w:rPr>
      </w:pPr>
      <w:bookmarkStart w:colFirst="0" w:colLast="0" w:name="_b3innwh0d5pp" w:id="298"/>
      <w:bookmarkEnd w:id="298"/>
      <w:hyperlink w:anchor="_77xto1msqdxg">
        <w:r w:rsidDel="00000000" w:rsidR="00000000" w:rsidRPr="00000000">
          <w:rPr>
            <w:color w:val="000000"/>
            <w:rtl w:val="0"/>
          </w:rPr>
          <w:t xml:space="preserve">Urethral Cancer</w:t>
        </w:r>
      </w:hyperlink>
      <w:r w:rsidDel="00000000" w:rsidR="00000000" w:rsidRPr="00000000">
        <w:rPr>
          <w:rtl w:val="0"/>
        </w:rPr>
      </w:r>
    </w:p>
    <w:p w:rsidR="00000000" w:rsidDel="00000000" w:rsidP="00000000" w:rsidRDefault="00000000" w:rsidRPr="00000000" w14:paraId="00000FCA">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557328" cy="1593795"/>
            <wp:effectExtent b="0" l="0" r="0" t="0"/>
            <wp:docPr id="15" name="image11.png"/>
            <a:graphic>
              <a:graphicData uri="http://schemas.openxmlformats.org/drawingml/2006/picture">
                <pic:pic>
                  <pic:nvPicPr>
                    <pic:cNvPr id="0" name="image11.png"/>
                    <pic:cNvPicPr preferRelativeResize="0"/>
                  </pic:nvPicPr>
                  <pic:blipFill>
                    <a:blip r:embed="rId920"/>
                    <a:srcRect b="0" l="0" r="0" t="0"/>
                    <a:stretch>
                      <a:fillRect/>
                    </a:stretch>
                  </pic:blipFill>
                  <pic:spPr>
                    <a:xfrm>
                      <a:off x="0" y="0"/>
                      <a:ext cx="6557328" cy="1593795"/>
                    </a:xfrm>
                    <a:prstGeom prst="rect"/>
                    <a:ln/>
                  </pic:spPr>
                </pic:pic>
              </a:graphicData>
            </a:graphic>
          </wp:inline>
        </w:drawing>
      </w:r>
      <w:r w:rsidDel="00000000" w:rsidR="00000000" w:rsidRPr="00000000">
        <w:rPr>
          <w:rtl w:val="0"/>
        </w:rPr>
      </w:r>
    </w:p>
    <w:p w:rsidR="00000000" w:rsidDel="00000000" w:rsidP="00000000" w:rsidRDefault="00000000" w:rsidRPr="00000000" w14:paraId="00000FCB">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CC">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CD">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Male:female 3:1.</w:t>
      </w:r>
    </w:p>
    <w:p w:rsidR="00000000" w:rsidDel="00000000" w:rsidP="00000000" w:rsidRDefault="00000000" w:rsidRPr="00000000" w14:paraId="00000FCE">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Clinically involved LN are almost always positive (unlike penile, anal, or vulvar cancer).</w:t>
      </w:r>
    </w:p>
    <w:p w:rsidR="00000000" w:rsidDel="00000000" w:rsidP="00000000" w:rsidRDefault="00000000" w:rsidRPr="00000000" w14:paraId="00000FCF">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Cystourethroscopy, CXR, MRI pelvis.</w:t>
      </w:r>
    </w:p>
    <w:p w:rsidR="00000000" w:rsidDel="00000000" w:rsidP="00000000" w:rsidRDefault="00000000" w:rsidRPr="00000000" w14:paraId="00000FD0">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for urethral cancer with CCRT 2c 5-FU/MMC 80%.</w:t>
      </w:r>
    </w:p>
    <w:p w:rsidR="00000000" w:rsidDel="00000000" w:rsidP="00000000" w:rsidRDefault="00000000" w:rsidRPr="00000000" w14:paraId="00000FD1">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Tis, Ta, T1</w:t>
      </w:r>
      <w:r w:rsidDel="00000000" w:rsidR="00000000" w:rsidRPr="00000000">
        <w:rPr>
          <w:rFonts w:ascii="Times New Roman" w:cs="Times New Roman" w:eastAsia="Times New Roman" w:hAnsi="Times New Roman"/>
          <w:sz w:val="20"/>
          <w:szCs w:val="20"/>
          <w:rtl w:val="0"/>
        </w:rPr>
        <w:t xml:space="preserve">: TUR with </w:t>
      </w:r>
      <w:r w:rsidDel="00000000" w:rsidR="00000000" w:rsidRPr="00000000">
        <w:rPr>
          <w:rFonts w:ascii="Times New Roman" w:cs="Times New Roman" w:eastAsia="Times New Roman" w:hAnsi="Times New Roman"/>
          <w:b w:val="1"/>
          <w:sz w:val="20"/>
          <w:szCs w:val="20"/>
          <w:rtl w:val="0"/>
        </w:rPr>
        <w:t xml:space="preserve">2 cm</w:t>
      </w:r>
      <w:r w:rsidDel="00000000" w:rsidR="00000000" w:rsidRPr="00000000">
        <w:rPr>
          <w:rFonts w:ascii="Times New Roman" w:cs="Times New Roman" w:eastAsia="Times New Roman" w:hAnsi="Times New Roman"/>
          <w:sz w:val="20"/>
          <w:szCs w:val="20"/>
          <w:rtl w:val="0"/>
        </w:rPr>
        <w:t xml:space="preserve"> margin.</w:t>
      </w:r>
    </w:p>
    <w:p w:rsidR="00000000" w:rsidDel="00000000" w:rsidP="00000000" w:rsidRDefault="00000000" w:rsidRPr="00000000" w14:paraId="00000FD2">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T2-4, 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FD3">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with brachy and cisplatin-based chemo preferred for N+.</w:t>
      </w:r>
    </w:p>
    <w:p w:rsidR="00000000" w:rsidDel="00000000" w:rsidP="00000000" w:rsidRDefault="00000000" w:rsidRPr="00000000" w14:paraId="00000FD4">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Urethrectomy + cystectomy (and prostatectomy in males).</w:t>
      </w:r>
    </w:p>
    <w:p w:rsidR="00000000" w:rsidDel="00000000" w:rsidP="00000000" w:rsidRDefault="00000000" w:rsidRPr="00000000" w14:paraId="00000FD5">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to primary and nodes (inguinal and pelvic).</w:t>
      </w:r>
    </w:p>
    <w:p w:rsidR="00000000" w:rsidDel="00000000" w:rsidP="00000000" w:rsidRDefault="00000000" w:rsidRPr="00000000" w14:paraId="00000FD6">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WPRT dose: 45 Gy.</w:t>
      </w:r>
    </w:p>
    <w:p w:rsidR="00000000" w:rsidDel="00000000" w:rsidP="00000000" w:rsidRDefault="00000000" w:rsidRPr="00000000" w14:paraId="00000FD7">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tumor + 2 cm and involved nodes to 66 Gy.</w:t>
      </w:r>
    </w:p>
    <w:p w:rsidR="00000000" w:rsidDel="00000000" w:rsidP="00000000" w:rsidRDefault="00000000" w:rsidRPr="00000000" w14:paraId="00000FD8">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 alone: 60 Gy LDR.</w:t>
      </w:r>
    </w:p>
    <w:p w:rsidR="00000000" w:rsidDel="00000000" w:rsidP="00000000" w:rsidRDefault="00000000" w:rsidRPr="00000000" w14:paraId="00000FD9">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 boost after 45 Gy EBRT: 15 Gy (60 Gy LDR).</w:t>
      </w:r>
    </w:p>
    <w:p w:rsidR="00000000" w:rsidDel="00000000" w:rsidP="00000000" w:rsidRDefault="00000000" w:rsidRPr="00000000" w14:paraId="00000FDA">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Perineal skin reaction </w:t>
      </w:r>
      <w:r w:rsidDel="00000000" w:rsidR="00000000" w:rsidRPr="00000000">
        <w:rPr>
          <w:rtl w:val="0"/>
        </w:rPr>
        <w:t xml:space="preserve">is a limiting</w:t>
      </w:r>
      <w:r w:rsidDel="00000000" w:rsidR="00000000" w:rsidRPr="00000000">
        <w:rPr>
          <w:rFonts w:ascii="Times New Roman" w:cs="Times New Roman" w:eastAsia="Times New Roman" w:hAnsi="Times New Roman"/>
          <w:sz w:val="20"/>
          <w:szCs w:val="20"/>
          <w:rtl w:val="0"/>
        </w:rPr>
        <w:t xml:space="preserve"> factor for EBRT.</w:t>
      </w:r>
      <w:r w:rsidDel="00000000" w:rsidR="00000000" w:rsidRPr="00000000">
        <w:rPr>
          <w:rtl w:val="0"/>
        </w:rPr>
      </w:r>
    </w:p>
    <w:p w:rsidR="00000000" w:rsidDel="00000000" w:rsidP="00000000" w:rsidRDefault="00000000" w:rsidRPr="00000000" w14:paraId="00000FDB">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FDC">
      <w:pPr>
        <w:spacing w:line="240" w:lineRule="auto"/>
        <w:ind w:left="0" w:firstLine="0"/>
        <w:rPr/>
      </w:pPr>
      <w:r w:rsidDel="00000000" w:rsidR="00000000" w:rsidRPr="00000000">
        <w:rPr>
          <w:rtl w:val="0"/>
        </w:rPr>
      </w:r>
    </w:p>
    <w:p w:rsidR="00000000" w:rsidDel="00000000" w:rsidP="00000000" w:rsidRDefault="00000000" w:rsidRPr="00000000" w14:paraId="00000FDD">
      <w:pPr>
        <w:pStyle w:val="Heading1"/>
        <w:jc w:val="center"/>
        <w:rPr>
          <w:color w:val="000000"/>
        </w:rPr>
      </w:pPr>
      <w:bookmarkStart w:colFirst="0" w:colLast="0" w:name="_4olc2wctxrn1" w:id="299"/>
      <w:bookmarkEnd w:id="299"/>
      <w:hyperlink w:anchor="_77xto1msqdxg">
        <w:r w:rsidDel="00000000" w:rsidR="00000000" w:rsidRPr="00000000">
          <w:rPr>
            <w:color w:val="000000"/>
            <w:rtl w:val="0"/>
          </w:rPr>
          <w:t xml:space="preserve">Testicular / Extracranial Germinoma</w:t>
        </w:r>
      </w:hyperlink>
      <w:r w:rsidDel="00000000" w:rsidR="00000000" w:rsidRPr="00000000">
        <w:rPr>
          <w:rtl w:val="0"/>
        </w:rPr>
      </w:r>
    </w:p>
    <w:p w:rsidR="00000000" w:rsidDel="00000000" w:rsidP="00000000" w:rsidRDefault="00000000" w:rsidRPr="00000000" w14:paraId="00000FDE">
      <w:pPr>
        <w:spacing w:line="240" w:lineRule="auto"/>
        <w:ind w:left="720" w:hanging="360"/>
        <w:rPr>
          <w:rFonts w:ascii="Times New Roman" w:cs="Times New Roman" w:eastAsia="Times New Roman" w:hAnsi="Times New Roman"/>
          <w:sz w:val="20"/>
          <w:szCs w:val="20"/>
        </w:rPr>
      </w:pPr>
      <w:r w:rsidDel="00000000" w:rsidR="00000000" w:rsidRPr="00000000">
        <w:rPr/>
        <w:drawing>
          <wp:inline distB="114300" distT="114300" distL="114300" distR="114300">
            <wp:extent cx="6858000" cy="2108200"/>
            <wp:effectExtent b="0" l="0" r="0" t="0"/>
            <wp:docPr id="3" name="image4.png"/>
            <a:graphic>
              <a:graphicData uri="http://schemas.openxmlformats.org/drawingml/2006/picture">
                <pic:pic>
                  <pic:nvPicPr>
                    <pic:cNvPr id="0" name="image4.png"/>
                    <pic:cNvPicPr preferRelativeResize="0"/>
                  </pic:nvPicPr>
                  <pic:blipFill>
                    <a:blip r:embed="rId921"/>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DF">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pT2 if involvement </w:t>
      </w:r>
      <w:r w:rsidDel="00000000" w:rsidR="00000000" w:rsidRPr="00000000">
        <w:rPr>
          <w:rtl w:val="0"/>
        </w:rPr>
        <w:t xml:space="preserve">of the tunica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albuginea or </w:t>
      </w:r>
      <w:r w:rsidDel="00000000" w:rsidR="00000000" w:rsidRPr="00000000">
        <w:rPr>
          <w:rFonts w:ascii="Times New Roman" w:cs="Times New Roman" w:eastAsia="Times New Roman" w:hAnsi="Times New Roman"/>
          <w:sz w:val="20"/>
          <w:szCs w:val="20"/>
          <w:rtl w:val="0"/>
        </w:rPr>
        <w:t xml:space="preserve">LVSI. </w:t>
      </w:r>
      <w:r w:rsidDel="00000000" w:rsidR="00000000" w:rsidRPr="00000000">
        <w:rPr>
          <w:rtl w:val="0"/>
        </w:rPr>
        <w:t xml:space="preserve">T3 cord; M1a discontinuous involvement of spermatic cord by LVSI.</w:t>
      </w:r>
      <w:r w:rsidDel="00000000" w:rsidR="00000000" w:rsidRPr="00000000">
        <w:rPr>
          <w:rtl w:val="0"/>
        </w:rPr>
      </w:r>
    </w:p>
    <w:p w:rsidR="00000000" w:rsidDel="00000000" w:rsidP="00000000" w:rsidRDefault="00000000" w:rsidRPr="00000000" w14:paraId="00000FE0">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tl w:val="0"/>
        </w:rPr>
        <w:t xml:space="preserve">II is dominated</w:t>
      </w:r>
      <w:r w:rsidDel="00000000" w:rsidR="00000000" w:rsidRPr="00000000">
        <w:rPr>
          <w:rFonts w:ascii="Times New Roman" w:cs="Times New Roman" w:eastAsia="Times New Roman" w:hAnsi="Times New Roman"/>
          <w:sz w:val="20"/>
          <w:szCs w:val="20"/>
          <w:rtl w:val="0"/>
        </w:rPr>
        <w:t xml:space="preserve"> by nodal disease. </w:t>
      </w:r>
      <w:r w:rsidDel="00000000" w:rsidR="00000000" w:rsidRPr="00000000">
        <w:rPr>
          <w:rFonts w:ascii="Gungsuh" w:cs="Gungsuh" w:eastAsia="Gungsuh" w:hAnsi="Gungsuh"/>
          <w:rtl w:val="0"/>
        </w:rPr>
        <w:t xml:space="preserve">N1 ≤ 2 cm.</w:t>
      </w:r>
      <w:r w:rsidDel="00000000" w:rsidR="00000000" w:rsidRPr="00000000">
        <w:rPr>
          <w:rtl w:val="0"/>
        </w:rPr>
      </w:r>
    </w:p>
    <w:p w:rsidR="00000000" w:rsidDel="00000000" w:rsidP="00000000" w:rsidRDefault="00000000" w:rsidRPr="00000000" w14:paraId="00000FE1">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Stage III dominated by S.</w:t>
      </w:r>
      <w:r w:rsidDel="00000000" w:rsidR="00000000" w:rsidRPr="00000000">
        <w:rPr>
          <w:rtl w:val="0"/>
        </w:rPr>
      </w:r>
    </w:p>
    <w:p w:rsidR="00000000" w:rsidDel="00000000" w:rsidP="00000000" w:rsidRDefault="00000000" w:rsidRPr="00000000" w14:paraId="00000FE2">
      <w:pPr>
        <w:spacing w:line="240" w:lineRule="auto"/>
        <w:ind w:left="0" w:firstLine="0"/>
        <w:rPr>
          <w:i w:val="1"/>
        </w:rPr>
      </w:pPr>
      <w:hyperlink r:id="rId922">
        <w:r w:rsidDel="00000000" w:rsidR="00000000" w:rsidRPr="00000000">
          <w:rPr>
            <w:b w:val="1"/>
            <w:rtl w:val="0"/>
          </w:rPr>
          <w:t xml:space="preserve">StatPearls: Testicular Seminoma</w:t>
        </w:r>
      </w:hyperlink>
      <w:r w:rsidDel="00000000" w:rsidR="00000000" w:rsidRPr="00000000">
        <w:rPr>
          <w:b w:val="1"/>
          <w:rtl w:val="0"/>
        </w:rPr>
        <w:t xml:space="preserve"> </w:t>
      </w:r>
      <w:r w:rsidDel="00000000" w:rsidR="00000000" w:rsidRPr="00000000">
        <w:rPr>
          <w:i w:val="1"/>
          <w:rtl w:val="0"/>
        </w:rPr>
        <w:t xml:space="preserve">Last update: 6/15/2019.</w:t>
      </w:r>
    </w:p>
    <w:p w:rsidR="00000000" w:rsidDel="00000000" w:rsidP="00000000" w:rsidRDefault="00000000" w:rsidRPr="00000000" w14:paraId="00000FE3">
      <w:pPr>
        <w:ind w:left="0" w:firstLine="0"/>
        <w:rPr/>
      </w:pPr>
      <w:hyperlink r:id="rId923">
        <w:r w:rsidDel="00000000" w:rsidR="00000000" w:rsidRPr="00000000">
          <w:rPr>
            <w:b w:val="1"/>
            <w:rtl w:val="0"/>
          </w:rPr>
          <w:t xml:space="preserve">StatPearls: Mediastinal nonseminomatous tumors</w:t>
        </w:r>
      </w:hyperlink>
      <w:r w:rsidDel="00000000" w:rsidR="00000000" w:rsidRPr="00000000">
        <w:rPr>
          <w:b w:val="1"/>
          <w:rtl w:val="0"/>
        </w:rPr>
        <w:t xml:space="preserve"> </w:t>
      </w:r>
      <w:r w:rsidDel="00000000" w:rsidR="00000000" w:rsidRPr="00000000">
        <w:rPr>
          <w:i w:val="1"/>
          <w:rtl w:val="0"/>
        </w:rPr>
        <w:t xml:space="preserve">Last update: 6/10/2019.</w:t>
      </w:r>
      <w:r w:rsidDel="00000000" w:rsidR="00000000" w:rsidRPr="00000000">
        <w:rPr>
          <w:rtl w:val="0"/>
        </w:rPr>
      </w:r>
    </w:p>
    <w:p w:rsidR="00000000" w:rsidDel="00000000" w:rsidP="00000000" w:rsidRDefault="00000000" w:rsidRPr="00000000" w14:paraId="00000FE4">
      <w:pPr>
        <w:ind w:left="0" w:firstLine="0"/>
        <w:rPr>
          <w:i w:val="1"/>
        </w:rPr>
      </w:pPr>
      <w:hyperlink r:id="rId924">
        <w:r w:rsidDel="00000000" w:rsidR="00000000" w:rsidRPr="00000000">
          <w:rPr>
            <w:b w:val="1"/>
            <w:rtl w:val="0"/>
          </w:rPr>
          <w:t xml:space="preserve">StatPearls: Leydig Cell </w:t>
        </w:r>
      </w:hyperlink>
      <w:r w:rsidDel="00000000" w:rsidR="00000000" w:rsidRPr="00000000">
        <w:rPr>
          <w:i w:val="1"/>
          <w:rtl w:val="0"/>
        </w:rPr>
        <w:t xml:space="preserve">Last update: 11/6/2019.</w:t>
      </w:r>
    </w:p>
    <w:p w:rsidR="00000000" w:rsidDel="00000000" w:rsidP="00000000" w:rsidRDefault="00000000" w:rsidRPr="00000000" w14:paraId="00000FE5">
      <w:pPr>
        <w:ind w:left="0" w:firstLine="0"/>
        <w:rPr/>
      </w:pPr>
      <w:r w:rsidDel="00000000" w:rsidR="00000000" w:rsidRPr="00000000">
        <w:rPr>
          <w:rtl w:val="0"/>
        </w:rPr>
        <w:t xml:space="preserve">Zaorsky: [</w:t>
      </w:r>
      <w:hyperlink r:id="rId925">
        <w:r w:rsidDel="00000000" w:rsidR="00000000" w:rsidRPr="00000000">
          <w:rPr>
            <w:rtl w:val="0"/>
          </w:rPr>
          <w:t xml:space="preserve">Doses and fields for CS I and II seminoma</w:t>
        </w:r>
      </w:hyperlink>
      <w:r w:rsidDel="00000000" w:rsidR="00000000" w:rsidRPr="00000000">
        <w:rPr>
          <w:rtl w:val="0"/>
        </w:rPr>
        <w:t xml:space="preserve">], [</w:t>
      </w:r>
      <w:hyperlink r:id="rId926">
        <w:r w:rsidDel="00000000" w:rsidR="00000000" w:rsidRPr="00000000">
          <w:rPr>
            <w:rtl w:val="0"/>
          </w:rPr>
          <w:t xml:space="preserve">failure patterns</w:t>
        </w:r>
      </w:hyperlink>
      <w:r w:rsidDel="00000000" w:rsidR="00000000" w:rsidRPr="00000000">
        <w:rPr>
          <w:rtl w:val="0"/>
        </w:rPr>
        <w:t xml:space="preserve">], [</w:t>
      </w:r>
      <w:hyperlink r:id="rId927">
        <w:r w:rsidDel="00000000" w:rsidR="00000000" w:rsidRPr="00000000">
          <w:rPr>
            <w:rtl w:val="0"/>
          </w:rPr>
          <w:t xml:space="preserve">at-risk sites</w:t>
        </w:r>
      </w:hyperlink>
      <w:r w:rsidDel="00000000" w:rsidR="00000000" w:rsidRPr="00000000">
        <w:rPr>
          <w:rtl w:val="0"/>
        </w:rPr>
        <w:t xml:space="preserve">]</w:t>
      </w:r>
    </w:p>
    <w:p w:rsidR="00000000" w:rsidDel="00000000" w:rsidP="00000000" w:rsidRDefault="00000000" w:rsidRPr="00000000" w14:paraId="00000FE6">
      <w:pPr>
        <w:ind w:left="0" w:right="200" w:firstLine="0"/>
        <w:rPr>
          <w:i w:val="1"/>
        </w:rPr>
      </w:pPr>
      <w:r w:rsidDel="00000000" w:rsidR="00000000" w:rsidRPr="00000000">
        <w:rPr>
          <w:rtl w:val="0"/>
        </w:rPr>
        <w:t xml:space="preserve">eContour [</w:t>
      </w:r>
      <w:hyperlink r:id="rId928">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E7">
      <w:pPr>
        <w:spacing w:line="240" w:lineRule="auto"/>
        <w:ind w:left="0" w:firstLine="0"/>
        <w:rPr/>
      </w:pPr>
      <w:r w:rsidDel="00000000" w:rsidR="00000000" w:rsidRPr="00000000">
        <w:rPr>
          <w:rtl w:val="0"/>
        </w:rPr>
      </w:r>
    </w:p>
    <w:tbl>
      <w:tblPr>
        <w:tblStyle w:val="Table3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8">
            <w:pPr>
              <w:ind w:left="0" w:firstLine="0"/>
              <w:rPr>
                <w:i w:val="1"/>
              </w:rPr>
            </w:pPr>
            <w:r w:rsidDel="00000000" w:rsidR="00000000" w:rsidRPr="00000000">
              <w:rPr>
                <w:b w:val="1"/>
                <w:rtl w:val="0"/>
              </w:rPr>
              <w:t xml:space="preserve">ASCO Guideline: </w:t>
            </w:r>
            <w:hyperlink r:id="rId929">
              <w:r w:rsidDel="00000000" w:rsidR="00000000" w:rsidRPr="00000000">
                <w:rPr>
                  <w:b w:val="1"/>
                  <w:rtl w:val="0"/>
                </w:rPr>
                <w:t xml:space="preserve">Uses of Serum Tumor Markers in Adult Males with Germ Cell Tumors</w:t>
              </w:r>
            </w:hyperlink>
            <w:r w:rsidDel="00000000" w:rsidR="00000000" w:rsidRPr="00000000">
              <w:rPr>
                <w:i w:val="1"/>
                <w:rtl w:val="0"/>
              </w:rPr>
              <w:t xml:space="preserve"> July 10, 2010. RIP.</w:t>
            </w:r>
          </w:p>
          <w:p w:rsidR="00000000" w:rsidDel="00000000" w:rsidP="00000000" w:rsidRDefault="00000000" w:rsidRPr="00000000" w14:paraId="00000FE9">
            <w:pPr>
              <w:numPr>
                <w:ilvl w:val="0"/>
                <w:numId w:val="61"/>
              </w:numPr>
            </w:pPr>
            <w:r w:rsidDel="00000000" w:rsidR="00000000" w:rsidRPr="00000000">
              <w:rPr>
                <w:rtl w:val="0"/>
              </w:rPr>
              <w:t xml:space="preserve">No utility in markers for screening, to decide if orchiectomy is indicated, or to select tx for CUP.</w:t>
            </w:r>
          </w:p>
          <w:p w:rsidR="00000000" w:rsidDel="00000000" w:rsidP="00000000" w:rsidRDefault="00000000" w:rsidRPr="00000000" w14:paraId="00000FEA">
            <w:pPr>
              <w:numPr>
                <w:ilvl w:val="0"/>
                <w:numId w:val="61"/>
              </w:numPr>
            </w:pPr>
            <w:r w:rsidDel="00000000" w:rsidR="00000000" w:rsidRPr="00000000">
              <w:rPr>
                <w:rtl w:val="0"/>
              </w:rPr>
              <w:t xml:space="preserve">NSGCTs require AFP, hCG and LDH before and after orchiectomy, and before chemo if extra-gonadal NSGCT.</w:t>
            </w:r>
          </w:p>
          <w:p w:rsidR="00000000" w:rsidDel="00000000" w:rsidP="00000000" w:rsidRDefault="00000000" w:rsidRPr="00000000" w14:paraId="00000FEB">
            <w:pPr>
              <w:numPr>
                <w:ilvl w:val="1"/>
                <w:numId w:val="61"/>
              </w:numPr>
              <w:ind w:left="1440" w:hanging="360"/>
            </w:pPr>
            <w:r w:rsidDel="00000000" w:rsidR="00000000" w:rsidRPr="00000000">
              <w:rPr>
                <w:rtl w:val="0"/>
              </w:rPr>
              <w:t xml:space="preserve">Measure AFP and hCG shortly before RPLND and each chemo cycle, mainly to assess for relapse.</w:t>
            </w:r>
          </w:p>
          <w:p w:rsidR="00000000" w:rsidDel="00000000" w:rsidP="00000000" w:rsidRDefault="00000000" w:rsidRPr="00000000" w14:paraId="00000FEC">
            <w:pPr>
              <w:numPr>
                <w:ilvl w:val="0"/>
                <w:numId w:val="61"/>
              </w:numPr>
            </w:pPr>
            <w:r w:rsidDel="00000000" w:rsidR="00000000" w:rsidRPr="00000000">
              <w:rPr>
                <w:rtl w:val="0"/>
              </w:rPr>
              <w:t xml:space="preserve">Seminomas should get hCG and LDH pre-orchiectomy and post-orchiectomy.</w:t>
            </w:r>
          </w:p>
          <w:p w:rsidR="00000000" w:rsidDel="00000000" w:rsidP="00000000" w:rsidRDefault="00000000" w:rsidRPr="00000000" w14:paraId="00000FED">
            <w:pPr>
              <w:numPr>
                <w:ilvl w:val="1"/>
                <w:numId w:val="61"/>
              </w:numPr>
              <w:ind w:left="1440" w:hanging="360"/>
            </w:pPr>
            <w:r w:rsidDel="00000000" w:rsidR="00000000" w:rsidRPr="00000000">
              <w:rPr>
                <w:rtl w:val="0"/>
              </w:rPr>
              <w:t xml:space="preserve">Do not use markers to guide or monitor tx or detect relapse in Stage I seminomas.</w:t>
            </w:r>
          </w:p>
          <w:p w:rsidR="00000000" w:rsidDel="00000000" w:rsidP="00000000" w:rsidRDefault="00000000" w:rsidRPr="00000000" w14:paraId="00000FEE">
            <w:pPr>
              <w:numPr>
                <w:ilvl w:val="1"/>
                <w:numId w:val="61"/>
              </w:numPr>
              <w:ind w:left="1440" w:hanging="360"/>
            </w:pPr>
            <w:r w:rsidDel="00000000" w:rsidR="00000000" w:rsidRPr="00000000">
              <w:rPr>
                <w:rtl w:val="0"/>
              </w:rPr>
              <w:t xml:space="preserve">Advanced tumors may measure hCG and AFP to monitor for relapse in advanced (or mixed) seminomas.</w:t>
            </w:r>
          </w:p>
        </w:tc>
      </w:tr>
    </w:tbl>
    <w:p w:rsidR="00000000" w:rsidDel="00000000" w:rsidP="00000000" w:rsidRDefault="00000000" w:rsidRPr="00000000" w14:paraId="00000FEF">
      <w:pPr>
        <w:ind w:left="0" w:firstLine="0"/>
        <w:rPr/>
      </w:pPr>
      <w:r w:rsidDel="00000000" w:rsidR="00000000" w:rsidRPr="00000000">
        <w:rPr>
          <w:rtl w:val="0"/>
        </w:rPr>
      </w:r>
    </w:p>
    <w:tbl>
      <w:tblPr>
        <w:tblStyle w:val="Table35"/>
        <w:tblW w:w="10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15"/>
        <w:gridCol w:w="855"/>
        <w:gridCol w:w="3615"/>
        <w:gridCol w:w="4065"/>
        <w:tblGridChange w:id="0">
          <w:tblGrid>
            <w:gridCol w:w="1020"/>
            <w:gridCol w:w="1215"/>
            <w:gridCol w:w="855"/>
            <w:gridCol w:w="3615"/>
            <w:gridCol w:w="4065"/>
          </w:tblGrid>
        </w:tblGridChange>
      </w:tblGrid>
      <w:tr>
        <w:trPr>
          <w:trHeight w:val="400" w:hRule="atLeast"/>
        </w:trPr>
        <w:tc>
          <w:tcPr>
            <w:gridSpan w:val="5"/>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0">
            <w:pPr>
              <w:widowControl w:val="0"/>
              <w:ind w:left="0" w:firstLine="0"/>
              <w:jc w:val="center"/>
              <w:rPr>
                <w:b w:val="1"/>
              </w:rPr>
            </w:pPr>
            <w:r w:rsidDel="00000000" w:rsidR="00000000" w:rsidRPr="00000000">
              <w:rPr>
                <w:b w:val="1"/>
                <w:rtl w:val="0"/>
              </w:rPr>
              <w:t xml:space="preserve">Tumor markers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5">
            <w:pPr>
              <w:widowControl w:val="0"/>
              <w:ind w:left="0" w:firstLine="0"/>
              <w:jc w:val="center"/>
              <w:rPr>
                <w:b w:val="1"/>
              </w:rPr>
            </w:pPr>
            <w:r w:rsidDel="00000000" w:rsidR="00000000" w:rsidRPr="00000000">
              <w:rPr>
                <w:b w:val="1"/>
                <w:rtl w:val="0"/>
              </w:rPr>
              <w:t xml:space="preserve">Marker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6">
            <w:pPr>
              <w:widowControl w:val="0"/>
              <w:ind w:left="0" w:firstLine="0"/>
              <w:jc w:val="center"/>
              <w:rPr>
                <w:b w:val="1"/>
              </w:rPr>
            </w:pPr>
            <w:r w:rsidDel="00000000" w:rsidR="00000000" w:rsidRPr="00000000">
              <w:rPr>
                <w:b w:val="1"/>
                <w:rtl w:val="0"/>
              </w:rPr>
              <w:t xml:space="preserve">Cutoffs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7">
            <w:pPr>
              <w:widowControl w:val="0"/>
              <w:ind w:left="0" w:firstLine="0"/>
              <w:jc w:val="center"/>
              <w:rPr>
                <w:b w:val="1"/>
              </w:rPr>
            </w:pPr>
            <w:r w:rsidDel="00000000" w:rsidR="00000000" w:rsidRPr="00000000">
              <w:rPr>
                <w:b w:val="1"/>
                <w:rtl w:val="0"/>
              </w:rPr>
              <w:t xml:space="preserve">Half life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8">
            <w:pPr>
              <w:widowControl w:val="0"/>
              <w:ind w:left="0" w:firstLine="0"/>
              <w:jc w:val="center"/>
              <w:rPr>
                <w:b w:val="1"/>
              </w:rPr>
            </w:pPr>
            <w:r w:rsidDel="00000000" w:rsidR="00000000" w:rsidRPr="00000000">
              <w:rPr>
                <w:b w:val="1"/>
                <w:rtl w:val="0"/>
              </w:rPr>
              <w:t xml:space="preserve">False elevations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9">
            <w:pPr>
              <w:widowControl w:val="0"/>
              <w:ind w:left="0" w:firstLine="0"/>
              <w:jc w:val="center"/>
              <w:rPr>
                <w:b w:val="1"/>
              </w:rPr>
            </w:pPr>
            <w:r w:rsidDel="00000000" w:rsidR="00000000" w:rsidRPr="00000000">
              <w:rPr>
                <w:b w:val="1"/>
                <w:rtl w:val="0"/>
              </w:rPr>
              <w:t xml:space="preserve">Notes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A">
            <w:pPr>
              <w:widowControl w:val="0"/>
              <w:ind w:left="0" w:firstLine="0"/>
              <w:jc w:val="center"/>
              <w:rPr>
                <w:b w:val="1"/>
              </w:rPr>
            </w:pPr>
            <w:r w:rsidDel="00000000" w:rsidR="00000000" w:rsidRPr="00000000">
              <w:rPr>
                <w:b w:val="1"/>
                <w:rtl w:val="0"/>
              </w:rPr>
              <w:t xml:space="preserve">AFP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B">
            <w:pPr>
              <w:widowControl w:val="0"/>
              <w:ind w:left="0" w:firstLine="0"/>
              <w:jc w:val="center"/>
              <w:rPr>
                <w:b w:val="1"/>
              </w:rPr>
            </w:pPr>
            <w:r w:rsidDel="00000000" w:rsidR="00000000" w:rsidRPr="00000000">
              <w:rPr>
                <w:b w:val="1"/>
                <w:rtl w:val="0"/>
              </w:rPr>
              <w:t xml:space="preserve">1-10k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C">
            <w:pPr>
              <w:widowControl w:val="0"/>
              <w:ind w:left="0" w:firstLine="0"/>
              <w:jc w:val="center"/>
              <w:rPr/>
            </w:pPr>
            <w:r w:rsidDel="00000000" w:rsidR="00000000" w:rsidRPr="00000000">
              <w:rPr>
                <w:rtl w:val="0"/>
              </w:rPr>
              <w:t xml:space="preserve">5- 7d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D">
            <w:pPr>
              <w:widowControl w:val="0"/>
              <w:ind w:left="0" w:firstLine="0"/>
              <w:jc w:val="center"/>
              <w:rPr/>
            </w:pPr>
            <w:r w:rsidDel="00000000" w:rsidR="00000000" w:rsidRPr="00000000">
              <w:rPr>
                <w:rtl w:val="0"/>
              </w:rPr>
              <w:t xml:space="preserve">HCC, cirrhosis, and hepatitis.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E">
            <w:pPr>
              <w:ind w:left="0" w:firstLine="0"/>
              <w:jc w:val="center"/>
              <w:rPr/>
            </w:pPr>
            <w:r w:rsidDel="00000000" w:rsidR="00000000" w:rsidRPr="00000000">
              <w:rPr>
                <w:b w:val="1"/>
                <w:rtl w:val="0"/>
              </w:rPr>
              <w:t xml:space="preserve">Nonseminomatous </w:t>
            </w:r>
            <w:r w:rsidDel="00000000" w:rsidR="00000000" w:rsidRPr="00000000">
              <w:rPr>
                <w:rtl w:val="0"/>
              </w:rPr>
              <w:t xml:space="preserve">[</w:t>
            </w:r>
            <w:hyperlink w:anchor="my22txdptk73">
              <w:r w:rsidDel="00000000" w:rsidR="00000000" w:rsidRPr="00000000">
                <w:rPr>
                  <w:rtl w:val="0"/>
                </w:rPr>
                <w:t xml:space="preserve">YST</w:t>
              </w:r>
            </w:hyperlink>
            <w:r w:rsidDel="00000000" w:rsidR="00000000" w:rsidRPr="00000000">
              <w:rPr>
                <w:rtl w:val="0"/>
              </w:rPr>
              <w:t xml:space="preserve">].</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F">
            <w:pPr>
              <w:ind w:left="0" w:firstLine="0"/>
              <w:jc w:val="center"/>
              <w:rPr>
                <w:b w:val="1"/>
              </w:rPr>
            </w:pPr>
            <w:r w:rsidDel="00000000" w:rsidR="00000000" w:rsidRPr="00000000">
              <w:rPr>
                <w:b w:val="1"/>
                <w:rtl w:val="0"/>
              </w:rPr>
              <w:t xml:space="preserve">b-HCG*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0">
            <w:pPr>
              <w:widowControl w:val="0"/>
              <w:ind w:left="0" w:firstLine="0"/>
              <w:jc w:val="center"/>
              <w:rPr>
                <w:b w:val="1"/>
              </w:rPr>
            </w:pPr>
            <w:r w:rsidDel="00000000" w:rsidR="00000000" w:rsidRPr="00000000">
              <w:rPr>
                <w:b w:val="1"/>
                <w:rtl w:val="0"/>
              </w:rPr>
              <w:t xml:space="preserve">5-50k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1">
            <w:pPr>
              <w:widowControl w:val="0"/>
              <w:ind w:left="0" w:firstLine="0"/>
              <w:jc w:val="center"/>
              <w:rPr/>
            </w:pPr>
            <w:r w:rsidDel="00000000" w:rsidR="00000000" w:rsidRPr="00000000">
              <w:rPr>
                <w:rtl w:val="0"/>
              </w:rPr>
              <w:t xml:space="preserve">1-1.5d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2">
            <w:pPr>
              <w:widowControl w:val="0"/>
              <w:ind w:left="0" w:firstLine="0"/>
              <w:jc w:val="center"/>
              <w:rPr/>
            </w:pPr>
            <w:r w:rsidDel="00000000" w:rsidR="00000000" w:rsidRPr="00000000">
              <w:rPr>
                <w:rtl w:val="0"/>
              </w:rPr>
              <w:t xml:space="preserve">Marijuana. </w:t>
            </w:r>
          </w:p>
          <w:p w:rsidR="00000000" w:rsidDel="00000000" w:rsidP="00000000" w:rsidRDefault="00000000" w:rsidRPr="00000000" w14:paraId="00001003">
            <w:pPr>
              <w:widowControl w:val="0"/>
              <w:ind w:left="0" w:firstLine="0"/>
              <w:jc w:val="center"/>
              <w:rPr/>
            </w:pPr>
            <w:r w:rsidDel="00000000" w:rsidR="00000000" w:rsidRPr="00000000">
              <w:rPr>
                <w:rtl w:val="0"/>
              </w:rPr>
              <w:t xml:space="preserve">Reagent cross-reaction with LH.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4">
            <w:pPr>
              <w:widowControl w:val="0"/>
              <w:ind w:left="0" w:firstLine="0"/>
              <w:jc w:val="center"/>
              <w:rPr/>
            </w:pPr>
            <w:r w:rsidDel="00000000" w:rsidR="00000000" w:rsidRPr="00000000">
              <w:rPr>
                <w:rtl w:val="0"/>
              </w:rPr>
              <w:t xml:space="preserve">Choriocarcinoma. Mildly elevated in seminomas.</w:t>
            </w:r>
          </w:p>
          <w:p w:rsidR="00000000" w:rsidDel="00000000" w:rsidP="00000000" w:rsidRDefault="00000000" w:rsidRPr="00000000" w14:paraId="00001005">
            <w:pPr>
              <w:widowControl w:val="0"/>
              <w:ind w:left="0" w:firstLine="0"/>
              <w:jc w:val="center"/>
              <w:rPr/>
            </w:pPr>
            <w:r w:rsidDel="00000000" w:rsidR="00000000" w:rsidRPr="00000000">
              <w:rPr>
                <w:rtl w:val="0"/>
              </w:rPr>
              <w:t xml:space="preserve">Can reflect disease burden, not necessarily mets.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6">
            <w:pPr>
              <w:widowControl w:val="0"/>
              <w:ind w:left="0" w:firstLine="0"/>
              <w:jc w:val="center"/>
              <w:rPr>
                <w:b w:val="1"/>
              </w:rPr>
            </w:pPr>
            <w:r w:rsidDel="00000000" w:rsidR="00000000" w:rsidRPr="00000000">
              <w:rPr>
                <w:b w:val="1"/>
                <w:rtl w:val="0"/>
              </w:rPr>
              <w:t xml:space="preserve">LDH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7">
            <w:pPr>
              <w:widowControl w:val="0"/>
              <w:ind w:left="0" w:firstLine="0"/>
              <w:jc w:val="center"/>
              <w:rPr/>
            </w:pPr>
            <w:r w:rsidDel="00000000" w:rsidR="00000000" w:rsidRPr="00000000">
              <w:rPr>
                <w:rtl w:val="0"/>
              </w:rPr>
              <w:t xml:space="preserve">1.5-10x ULN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8">
            <w:pPr>
              <w:widowControl w:val="0"/>
              <w:ind w:left="0" w:firstLine="0"/>
              <w:jc w:val="center"/>
              <w:rPr/>
            </w:pPr>
            <w:r w:rsidDel="00000000" w:rsidR="00000000" w:rsidRPr="00000000">
              <w:rPr>
                <w:rtl w:val="0"/>
              </w:rPr>
              <w:t xml:space="preserve">1-1.5d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9">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A">
            <w:pPr>
              <w:widowControl w:val="0"/>
              <w:ind w:left="0" w:firstLine="0"/>
              <w:jc w:val="center"/>
              <w:rPr/>
            </w:pPr>
            <w:r w:rsidDel="00000000" w:rsidR="00000000" w:rsidRPr="00000000">
              <w:rPr>
                <w:rtl w:val="0"/>
              </w:rPr>
            </w:r>
          </w:p>
        </w:tc>
      </w:tr>
    </w:tbl>
    <w:p w:rsidR="00000000" w:rsidDel="00000000" w:rsidP="00000000" w:rsidRDefault="00000000" w:rsidRPr="00000000" w14:paraId="0000100B">
      <w:pPr>
        <w:ind w:left="0" w:firstLine="0"/>
        <w:rPr/>
      </w:pPr>
      <w:r w:rsidDel="00000000" w:rsidR="00000000" w:rsidRPr="00000000">
        <w:rPr>
          <w:rtl w:val="0"/>
        </w:rPr>
        <w:t xml:space="preserve">*b-HCG is a</w:t>
      </w:r>
      <w:r w:rsidDel="00000000" w:rsidR="00000000" w:rsidRPr="00000000">
        <w:rPr>
          <w:rtl w:val="0"/>
        </w:rPr>
        <w:t xml:space="preserve">lso seen in sarcomatoid RCC with chromophobe components.</w:t>
      </w:r>
    </w:p>
    <w:p w:rsidR="00000000" w:rsidDel="00000000" w:rsidP="00000000" w:rsidRDefault="00000000" w:rsidRPr="00000000" w14:paraId="0000100C">
      <w:pPr>
        <w:spacing w:line="240" w:lineRule="auto"/>
        <w:ind w:left="0" w:firstLine="0"/>
        <w:rPr/>
      </w:pPr>
      <w:r w:rsidDel="00000000" w:rsidR="00000000" w:rsidRPr="00000000">
        <w:rPr>
          <w:rtl w:val="0"/>
        </w:rPr>
      </w:r>
    </w:p>
    <w:p w:rsidR="00000000" w:rsidDel="00000000" w:rsidP="00000000" w:rsidRDefault="00000000" w:rsidRPr="00000000" w14:paraId="0000100D">
      <w:pPr>
        <w:spacing w:line="240" w:lineRule="auto"/>
        <w:ind w:left="0" w:firstLine="0"/>
        <w:rPr>
          <w:rFonts w:ascii="Times New Roman" w:cs="Times New Roman" w:eastAsia="Times New Roman" w:hAnsi="Times New Roman"/>
          <w:color w:val="cccccc"/>
          <w:sz w:val="20"/>
          <w:szCs w:val="20"/>
        </w:rPr>
      </w:pPr>
      <w:r w:rsidDel="00000000" w:rsidR="00000000" w:rsidRPr="00000000">
        <w:rPr>
          <w:rFonts w:ascii="Times New Roman" w:cs="Times New Roman" w:eastAsia="Times New Roman" w:hAnsi="Times New Roman"/>
          <w:color w:val="cccccc"/>
          <w:sz w:val="20"/>
          <w:szCs w:val="20"/>
          <w:rtl w:val="0"/>
        </w:rPr>
        <w:t xml:space="preserve">Boards:</w:t>
      </w:r>
      <w:r w:rsidDel="00000000" w:rsidR="00000000" w:rsidRPr="00000000">
        <w:rPr>
          <w:color w:val="cccccc"/>
          <w:rtl w:val="0"/>
        </w:rPr>
        <w:t xml:space="preserve"> </w:t>
      </w:r>
      <w:r w:rsidDel="00000000" w:rsidR="00000000" w:rsidRPr="00000000">
        <w:rPr>
          <w:rFonts w:ascii="Times New Roman" w:cs="Times New Roman" w:eastAsia="Times New Roman" w:hAnsi="Times New Roman"/>
          <w:color w:val="cccccc"/>
          <w:sz w:val="20"/>
          <w:szCs w:val="20"/>
          <w:rtl w:val="0"/>
        </w:rPr>
        <w:t xml:space="preserve">Rhabdo (inguinal) vs. Testicular lymphoma vs. recurrent testicular lymphoma vs. germ cell vs. non germ cell - RT field</w:t>
      </w:r>
      <w:r w:rsidDel="00000000" w:rsidR="00000000" w:rsidRPr="00000000">
        <w:rPr>
          <w:color w:val="cccccc"/>
          <w:rtl w:val="0"/>
        </w:rPr>
        <w:t xml:space="preserve">s</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100E">
      <w:pPr>
        <w:spacing w:line="24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00F">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8,700 new cases and 380 deaths. 1% of male cancers. White:Black 5.4:1.</w:t>
      </w:r>
    </w:p>
    <w:p w:rsidR="00000000" w:rsidDel="00000000" w:rsidP="00000000" w:rsidRDefault="00000000" w:rsidRPr="00000000" w14:paraId="0000101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solid tumor in men 15-34 years of age.</w:t>
      </w:r>
    </w:p>
    <w:p w:rsidR="00000000" w:rsidDel="00000000" w:rsidP="00000000" w:rsidRDefault="00000000" w:rsidRPr="00000000" w14:paraId="0000101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5% are bilateral. 10y OS &gt; 95%.</w:t>
      </w:r>
    </w:p>
    <w:p w:rsidR="00000000" w:rsidDel="00000000" w:rsidP="00000000" w:rsidRDefault="00000000" w:rsidRPr="00000000" w14:paraId="0000101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Worldwide incidence has more than doubled </w:t>
      </w:r>
      <w:r w:rsidDel="00000000" w:rsidR="00000000" w:rsidRPr="00000000">
        <w:rPr>
          <w:rtl w:val="0"/>
        </w:rPr>
        <w:t xml:space="preserve">in the past</w:t>
      </w:r>
      <w:r w:rsidDel="00000000" w:rsidR="00000000" w:rsidRPr="00000000">
        <w:rPr>
          <w:rFonts w:ascii="Times New Roman" w:cs="Times New Roman" w:eastAsia="Times New Roman" w:hAnsi="Times New Roman"/>
          <w:sz w:val="20"/>
          <w:szCs w:val="20"/>
          <w:rtl w:val="0"/>
        </w:rPr>
        <w:t xml:space="preserve"> four decades.</w:t>
      </w:r>
    </w:p>
    <w:p w:rsidR="00000000" w:rsidDel="00000000" w:rsidP="00000000" w:rsidRDefault="00000000" w:rsidRPr="00000000" w14:paraId="0000101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Rete testis</w:t>
      </w:r>
      <w:r w:rsidDel="00000000" w:rsidR="00000000" w:rsidRPr="00000000">
        <w:rPr>
          <w:rFonts w:ascii="Times New Roman" w:cs="Times New Roman" w:eastAsia="Times New Roman" w:hAnsi="Times New Roman"/>
          <w:sz w:val="20"/>
          <w:szCs w:val="20"/>
          <w:rtl w:val="0"/>
        </w:rPr>
        <w:t xml:space="preserve">: Carries sperm </w:t>
      </w:r>
      <w:r w:rsidDel="00000000" w:rsidR="00000000" w:rsidRPr="00000000">
        <w:rPr>
          <w:rtl w:val="0"/>
        </w:rPr>
        <w:t xml:space="preserve">from the seminiferous</w:t>
      </w:r>
      <w:r w:rsidDel="00000000" w:rsidR="00000000" w:rsidRPr="00000000">
        <w:rPr>
          <w:rFonts w:ascii="Times New Roman" w:cs="Times New Roman" w:eastAsia="Times New Roman" w:hAnsi="Times New Roman"/>
          <w:sz w:val="20"/>
          <w:szCs w:val="20"/>
          <w:rtl w:val="0"/>
        </w:rPr>
        <w:t xml:space="preserve"> tubules to vas deferens. </w:t>
      </w:r>
    </w:p>
    <w:p w:rsidR="00000000" w:rsidDel="00000000" w:rsidP="00000000" w:rsidRDefault="00000000" w:rsidRPr="00000000" w14:paraId="00001014">
      <w:pPr>
        <w:numPr>
          <w:ilvl w:val="0"/>
          <w:numId w:val="88"/>
        </w:numPr>
      </w:pPr>
      <w:r w:rsidDel="00000000" w:rsidR="00000000" w:rsidRPr="00000000">
        <w:rPr>
          <w:rtl w:val="0"/>
        </w:rPr>
        <w:t xml:space="preserve">Dysgerminoma: Composed of undifferentiated gonadal germinal cells (counterpart of seminoma of the testis).</w:t>
      </w:r>
    </w:p>
    <w:p w:rsidR="00000000" w:rsidDel="00000000" w:rsidP="00000000" w:rsidRDefault="00000000" w:rsidRPr="00000000" w14:paraId="00001015">
      <w:pPr>
        <w:numPr>
          <w:ilvl w:val="0"/>
          <w:numId w:val="88"/>
        </w:numPr>
      </w:pPr>
      <w:r w:rsidDel="00000000" w:rsidR="00000000" w:rsidRPr="00000000">
        <w:rPr>
          <w:rtl w:val="0"/>
        </w:rPr>
        <w:t xml:space="preserve">Seminoma: Malignant neoplasm of the testis of young males. </w:t>
      </w:r>
    </w:p>
    <w:p w:rsidR="00000000" w:rsidDel="00000000" w:rsidP="00000000" w:rsidRDefault="00000000" w:rsidRPr="00000000" w14:paraId="00001016">
      <w:pPr>
        <w:numPr>
          <w:ilvl w:val="0"/>
          <w:numId w:val="88"/>
        </w:numPr>
      </w:pPr>
      <w:r w:rsidDel="00000000" w:rsidR="00000000" w:rsidRPr="00000000">
        <w:rPr>
          <w:rtl w:val="0"/>
        </w:rPr>
        <w:t xml:space="preserve">Germinoma: A neoplasm of the germinal tissue of the gonads, mediastinum, or pineal region. </w:t>
      </w:r>
      <w:hyperlink r:id="rId93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7">
      <w:pPr>
        <w:numPr>
          <w:ilvl w:val="0"/>
          <w:numId w:val="88"/>
        </w:numPr>
      </w:pPr>
      <w:r w:rsidDel="00000000" w:rsidR="00000000" w:rsidRPr="00000000">
        <w:rPr>
          <w:b w:val="1"/>
          <w:rtl w:val="0"/>
        </w:rPr>
        <w:t xml:space="preserve">RF</w:t>
      </w:r>
      <w:r w:rsidDel="00000000" w:rsidR="00000000" w:rsidRPr="00000000">
        <w:rPr>
          <w:rtl w:val="0"/>
        </w:rPr>
        <w:t xml:space="preserve">: </w:t>
      </w:r>
      <w:r w:rsidDel="00000000" w:rsidR="00000000" w:rsidRPr="00000000">
        <w:rPr>
          <w:b w:val="1"/>
          <w:rtl w:val="0"/>
        </w:rPr>
        <w:t xml:space="preserve">Cryptorchidism </w:t>
      </w:r>
      <w:r w:rsidDel="00000000" w:rsidR="00000000" w:rsidRPr="00000000">
        <w:rPr>
          <w:rtl w:val="0"/>
        </w:rPr>
        <w:t xml:space="preserve">(inguinal nodes)</w:t>
      </w:r>
      <w:r w:rsidDel="00000000" w:rsidR="00000000" w:rsidRPr="00000000">
        <w:rPr>
          <w:rtl w:val="0"/>
        </w:rPr>
        <w:t xml:space="preserve">, h/o contralateral GCT, FH, </w:t>
      </w:r>
      <w:r w:rsidDel="00000000" w:rsidR="00000000" w:rsidRPr="00000000">
        <w:rPr>
          <w:b w:val="1"/>
          <w:rtl w:val="0"/>
        </w:rPr>
        <w:t xml:space="preserve">Klinefelter</w:t>
      </w:r>
      <w:r w:rsidDel="00000000" w:rsidR="00000000" w:rsidRPr="00000000">
        <w:rPr>
          <w:rtl w:val="0"/>
        </w:rPr>
        <w:t xml:space="preserve"> syndrome (47 XXY), HIV, white, AIS.</w:t>
      </w:r>
    </w:p>
    <w:p w:rsidR="00000000" w:rsidDel="00000000" w:rsidP="00000000" w:rsidRDefault="00000000" w:rsidRPr="00000000" w14:paraId="00001018">
      <w:pPr>
        <w:numPr>
          <w:ilvl w:val="1"/>
          <w:numId w:val="88"/>
        </w:numPr>
        <w:ind w:left="1440" w:hanging="360"/>
      </w:pPr>
      <w:r w:rsidDel="00000000" w:rsidR="00000000" w:rsidRPr="00000000">
        <w:rPr>
          <w:rtl w:val="0"/>
        </w:rPr>
        <w:t xml:space="preserve">Cryptorchid testes: The higher up, the higher the risk. Also portends risk to contralateral, descended testes.</w:t>
      </w:r>
    </w:p>
    <w:p w:rsidR="00000000" w:rsidDel="00000000" w:rsidP="00000000" w:rsidRDefault="00000000" w:rsidRPr="00000000" w14:paraId="00001019">
      <w:pPr>
        <w:numPr>
          <w:ilvl w:val="2"/>
          <w:numId w:val="88"/>
        </w:numPr>
        <w:ind w:left="2160" w:hanging="360"/>
      </w:pPr>
      <w:r w:rsidDel="00000000" w:rsidR="00000000" w:rsidRPr="00000000">
        <w:rPr>
          <w:rtl w:val="0"/>
        </w:rPr>
        <w:t xml:space="preserve">Abdominal cryptorchid testes have 5% risk of cancer. </w:t>
      </w:r>
      <w:r w:rsidDel="00000000" w:rsidR="00000000" w:rsidRPr="00000000">
        <w:rPr>
          <w:rtl w:val="0"/>
        </w:rPr>
        <w:t xml:space="preserve">Resect</w:t>
      </w:r>
      <w:r w:rsidDel="00000000" w:rsidR="00000000" w:rsidRPr="00000000">
        <w:rPr>
          <w:rtl w:val="0"/>
        </w:rPr>
        <w:t xml:space="preserve">.</w:t>
      </w:r>
    </w:p>
    <w:p w:rsidR="00000000" w:rsidDel="00000000" w:rsidP="00000000" w:rsidRDefault="00000000" w:rsidRPr="00000000" w14:paraId="0000101A">
      <w:pPr>
        <w:numPr>
          <w:ilvl w:val="2"/>
          <w:numId w:val="88"/>
        </w:numPr>
        <w:ind w:left="2160" w:hanging="360"/>
      </w:pPr>
      <w:r w:rsidDel="00000000" w:rsidR="00000000" w:rsidRPr="00000000">
        <w:rPr>
          <w:rtl w:val="0"/>
        </w:rPr>
        <w:t xml:space="preserve">Inguinal cryptorchid testes have 1/80 risk of cancer. Orchiopexy prior to puberty.</w:t>
      </w:r>
    </w:p>
    <w:p w:rsidR="00000000" w:rsidDel="00000000" w:rsidP="00000000" w:rsidRDefault="00000000" w:rsidRPr="00000000" w14:paraId="0000101B">
      <w:pPr>
        <w:numPr>
          <w:ilvl w:val="2"/>
          <w:numId w:val="88"/>
        </w:numPr>
        <w:ind w:left="2160" w:hanging="360"/>
      </w:pPr>
      <w:r w:rsidDel="00000000" w:rsidR="00000000" w:rsidRPr="00000000">
        <w:rPr>
          <w:rtl w:val="0"/>
        </w:rPr>
        <w:t xml:space="preserve">Around 5-20% of GCT will occur in contra normally descended testicle if h/o cryptorchid testes. </w:t>
      </w:r>
    </w:p>
    <w:p w:rsidR="00000000" w:rsidDel="00000000" w:rsidP="00000000" w:rsidRDefault="00000000" w:rsidRPr="00000000" w14:paraId="0000101C">
      <w:pPr>
        <w:numPr>
          <w:ilvl w:val="1"/>
          <w:numId w:val="88"/>
        </w:numPr>
        <w:ind w:left="1440" w:hanging="360"/>
      </w:pPr>
      <w:r w:rsidDel="00000000" w:rsidR="00000000" w:rsidRPr="00000000">
        <w:rPr>
          <w:rtl w:val="0"/>
        </w:rPr>
        <w:t xml:space="preserve">Intratubular germ cell neoplasia of unclassified type (</w:t>
      </w:r>
      <w:r w:rsidDel="00000000" w:rsidR="00000000" w:rsidRPr="00000000">
        <w:rPr>
          <w:rtl w:val="0"/>
        </w:rPr>
        <w:t xml:space="preserve">ITGCNU</w:t>
      </w:r>
      <w:r w:rsidDel="00000000" w:rsidR="00000000" w:rsidRPr="00000000">
        <w:rPr>
          <w:rtl w:val="0"/>
        </w:rPr>
        <w:t xml:space="preserve">): Becomes invasive ~50% of the time by 5 years. Around 5% of patients with TIN will have contralateral disease.</w:t>
      </w:r>
    </w:p>
    <w:p w:rsidR="00000000" w:rsidDel="00000000" w:rsidP="00000000" w:rsidRDefault="00000000" w:rsidRPr="00000000" w14:paraId="0000101D">
      <w:pPr>
        <w:numPr>
          <w:ilvl w:val="2"/>
          <w:numId w:val="88"/>
        </w:numPr>
        <w:ind w:left="2160" w:hanging="360"/>
        <w:rPr>
          <w:u w:val="none"/>
        </w:rPr>
      </w:pPr>
      <w:r w:rsidDel="00000000" w:rsidR="00000000" w:rsidRPr="00000000">
        <w:rPr>
          <w:rtl w:val="0"/>
        </w:rPr>
        <w:t xml:space="preserve">Also known as testicular intraepithelial neoplasia (TIN). TIN is found adjacent to invasive disease in nearly 100% (except spermatocytic seminoma and infant tumors).</w:t>
      </w:r>
    </w:p>
    <w:p w:rsidR="00000000" w:rsidDel="00000000" w:rsidP="00000000" w:rsidRDefault="00000000" w:rsidRPr="00000000" w14:paraId="0000101E">
      <w:pPr>
        <w:numPr>
          <w:ilvl w:val="0"/>
          <w:numId w:val="88"/>
        </w:numPr>
      </w:pPr>
      <w:r w:rsidDel="00000000" w:rsidR="00000000" w:rsidRPr="00000000">
        <w:rPr>
          <w:b w:val="1"/>
          <w:rtl w:val="0"/>
        </w:rPr>
        <w:t xml:space="preserve">Prognostic factors</w:t>
      </w:r>
      <w:r w:rsidDel="00000000" w:rsidR="00000000" w:rsidRPr="00000000">
        <w:rPr>
          <w:rtl w:val="0"/>
        </w:rPr>
        <w:t xml:space="preserve">:</w:t>
      </w:r>
    </w:p>
    <w:p w:rsidR="00000000" w:rsidDel="00000000" w:rsidP="00000000" w:rsidRDefault="00000000" w:rsidRPr="00000000" w14:paraId="0000101F">
      <w:pPr>
        <w:numPr>
          <w:ilvl w:val="1"/>
          <w:numId w:val="88"/>
        </w:numPr>
        <w:ind w:left="1440" w:hanging="360"/>
      </w:pPr>
      <w:r w:rsidDel="00000000" w:rsidR="00000000" w:rsidRPr="00000000">
        <w:rPr>
          <w:rtl w:val="0"/>
        </w:rPr>
        <w:t xml:space="preserve">Seminoma: Stage, non pulmonary visceral metastasis (NPVM).</w:t>
      </w:r>
    </w:p>
    <w:p w:rsidR="00000000" w:rsidDel="00000000" w:rsidP="00000000" w:rsidRDefault="00000000" w:rsidRPr="00000000" w14:paraId="00001020">
      <w:pPr>
        <w:numPr>
          <w:ilvl w:val="1"/>
          <w:numId w:val="88"/>
        </w:numPr>
        <w:ind w:left="1440" w:hanging="360"/>
      </w:pPr>
      <w:r w:rsidDel="00000000" w:rsidR="00000000" w:rsidRPr="00000000">
        <w:rPr>
          <w:rtl w:val="0"/>
        </w:rPr>
        <w:t xml:space="preserve">NSGCT: LVSI, NPVM, Mediastinal primary, S3, embryonal predominant with risk for DM (absence of yolk sac).</w:t>
      </w:r>
    </w:p>
    <w:p w:rsidR="00000000" w:rsidDel="00000000" w:rsidP="00000000" w:rsidRDefault="00000000" w:rsidRPr="00000000" w14:paraId="00001021">
      <w:pPr>
        <w:numPr>
          <w:ilvl w:val="2"/>
          <w:numId w:val="88"/>
        </w:numPr>
        <w:ind w:left="2160" w:hanging="360"/>
        <w:rPr>
          <w:u w:val="none"/>
        </w:rPr>
      </w:pPr>
      <w:r w:rsidDel="00000000" w:rsidR="00000000" w:rsidRPr="00000000">
        <w:rPr>
          <w:rtl w:val="0"/>
        </w:rPr>
        <w:t xml:space="preserve">Worst players: NPVM, S3, or mediastinal primary [</w:t>
      </w:r>
      <w:hyperlink w:anchor="uzon4wwnegz">
        <w:r w:rsidDel="00000000" w:rsidR="00000000" w:rsidRPr="00000000">
          <w:rPr>
            <w:rtl w:val="0"/>
          </w:rPr>
          <w:t xml:space="preserve">Poor risk</w:t>
        </w:r>
      </w:hyperlink>
      <w:r w:rsidDel="00000000" w:rsidR="00000000" w:rsidRPr="00000000">
        <w:rPr>
          <w:rtl w:val="0"/>
        </w:rPr>
        <w:t xml:space="preserve">].</w:t>
      </w:r>
    </w:p>
    <w:p w:rsidR="00000000" w:rsidDel="00000000" w:rsidP="00000000" w:rsidRDefault="00000000" w:rsidRPr="00000000" w14:paraId="00001022">
      <w:pPr>
        <w:numPr>
          <w:ilvl w:val="0"/>
          <w:numId w:val="88"/>
        </w:numPr>
      </w:pPr>
      <w:r w:rsidDel="00000000" w:rsidR="00000000" w:rsidRPr="00000000">
        <w:rPr>
          <w:b w:val="1"/>
          <w:rtl w:val="0"/>
        </w:rPr>
        <w:t xml:space="preserve">Biomolecular</w:t>
      </w:r>
      <w:r w:rsidDel="00000000" w:rsidR="00000000" w:rsidRPr="00000000">
        <w:rPr>
          <w:rtl w:val="0"/>
        </w:rPr>
        <w:t xml:space="preserve">: i(</w:t>
      </w:r>
      <w:r w:rsidDel="00000000" w:rsidR="00000000" w:rsidRPr="00000000">
        <w:rPr>
          <w:b w:val="1"/>
          <w:rtl w:val="0"/>
        </w:rPr>
        <w:t xml:space="preserve">12p</w:t>
      </w:r>
      <w:r w:rsidDel="00000000" w:rsidR="00000000" w:rsidRPr="00000000">
        <w:rPr>
          <w:rtl w:val="0"/>
        </w:rPr>
        <w:t xml:space="preserve">). Lose 12q. 12p isochromosome (i.e. a chromosome w 2 copies of the short arm of chromosome 12).</w:t>
      </w:r>
    </w:p>
    <w:p w:rsidR="00000000" w:rsidDel="00000000" w:rsidP="00000000" w:rsidRDefault="00000000" w:rsidRPr="00000000" w14:paraId="00001023">
      <w:pPr>
        <w:ind w:firstLine="720"/>
        <w:rPr/>
      </w:pPr>
      <w:r w:rsidDel="00000000" w:rsidR="00000000" w:rsidRPr="00000000">
        <w:rPr>
          <w:rtl w:val="0"/>
        </w:rPr>
      </w:r>
    </w:p>
    <w:p w:rsidR="00000000" w:rsidDel="00000000" w:rsidP="00000000" w:rsidRDefault="00000000" w:rsidRPr="00000000" w14:paraId="00001024">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25">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tl w:val="0"/>
        </w:rPr>
        <w:t xml:space="preserve">xternal/</w:t>
      </w: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tl w:val="0"/>
        </w:rPr>
        <w:t xml:space="preserve">nternal</w:t>
      </w:r>
      <w:r w:rsidDel="00000000" w:rsidR="00000000" w:rsidRPr="00000000">
        <w:rPr>
          <w:rFonts w:ascii="Cardo" w:cs="Cardo" w:eastAsia="Cardo" w:hAnsi="Cardo"/>
          <w:sz w:val="20"/>
          <w:szCs w:val="20"/>
          <w:rtl w:val="0"/>
        </w:rPr>
        <w:t xml:space="preserve">: Skin→ Dartos fascia→ External spermatic fascia→ cremasteric fascia→ internal spermatic fascia→ parietal layer of tunica vaginalis→ visceral layer of tunica vaginalis→ tunica albuginea.</w:t>
      </w:r>
    </w:p>
    <w:p w:rsidR="00000000" w:rsidDel="00000000" w:rsidP="00000000" w:rsidRDefault="00000000" w:rsidRPr="00000000" w14:paraId="00001026">
      <w:pPr>
        <w:numPr>
          <w:ilvl w:val="0"/>
          <w:numId w:val="88"/>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LN drainage</w:t>
      </w:r>
      <w:r w:rsidDel="00000000" w:rsidR="00000000" w:rsidRPr="00000000">
        <w:rPr>
          <w:sz w:val="20"/>
          <w:szCs w:val="20"/>
          <w:rtl w:val="0"/>
        </w:rPr>
        <w:t xml:space="preserve">: Right side drains dire</w:t>
      </w:r>
      <w:r w:rsidDel="00000000" w:rsidR="00000000" w:rsidRPr="00000000">
        <w:rPr>
          <w:rtl w:val="0"/>
        </w:rPr>
        <w:t xml:space="preserve">ctly to pAO, while Left side drains through left renal vein first. </w:t>
      </w:r>
      <w:r w:rsidDel="00000000" w:rsidR="00000000" w:rsidRPr="00000000">
        <w:rPr>
          <w:rtl w:val="0"/>
        </w:rPr>
      </w:r>
    </w:p>
    <w:p w:rsidR="00000000" w:rsidDel="00000000" w:rsidP="00000000" w:rsidRDefault="00000000" w:rsidRPr="00000000" w14:paraId="0000102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Right </w:t>
      </w:r>
      <w:r w:rsidDel="00000000" w:rsidR="00000000" w:rsidRPr="00000000">
        <w:rPr>
          <w:rFonts w:ascii="Cardo" w:cs="Cardo" w:eastAsia="Cardo" w:hAnsi="Cardo"/>
          <w:sz w:val="20"/>
          <w:szCs w:val="20"/>
          <w:rtl w:val="0"/>
        </w:rPr>
        <w:t xml:space="preserve">testicle: testicular vein→ IVC below renal vein→ paracaval and pAO nodes. </w:t>
      </w:r>
      <w:r w:rsidDel="00000000" w:rsidR="00000000" w:rsidRPr="00000000">
        <w:rPr>
          <w:rtl w:val="0"/>
        </w:rPr>
      </w:r>
    </w:p>
    <w:p w:rsidR="00000000" w:rsidDel="00000000" w:rsidP="00000000" w:rsidRDefault="00000000" w:rsidRPr="00000000" w14:paraId="0000102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crossover can occur from right to left (~15%), but rarely left to right.</w:t>
      </w:r>
      <w:r w:rsidDel="00000000" w:rsidR="00000000" w:rsidRPr="00000000">
        <w:rPr>
          <w:rtl w:val="0"/>
        </w:rPr>
      </w:r>
    </w:p>
    <w:p w:rsidR="00000000" w:rsidDel="00000000" w:rsidP="00000000" w:rsidRDefault="00000000" w:rsidRPr="00000000" w14:paraId="0000102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Left </w:t>
      </w:r>
      <w:r w:rsidDel="00000000" w:rsidR="00000000" w:rsidRPr="00000000">
        <w:rPr>
          <w:rFonts w:ascii="Cardo" w:cs="Cardo" w:eastAsia="Cardo" w:hAnsi="Cardo"/>
          <w:sz w:val="20"/>
          <w:szCs w:val="20"/>
          <w:rtl w:val="0"/>
        </w:rPr>
        <w:t xml:space="preserve">testicle: testicular vein→ </w:t>
      </w:r>
      <w:r w:rsidDel="00000000" w:rsidR="00000000" w:rsidRPr="00000000">
        <w:rPr>
          <w:rFonts w:ascii="Times New Roman" w:cs="Times New Roman" w:eastAsia="Times New Roman" w:hAnsi="Times New Roman"/>
          <w:b w:val="1"/>
          <w:sz w:val="20"/>
          <w:szCs w:val="20"/>
          <w:rtl w:val="0"/>
        </w:rPr>
        <w:t xml:space="preserve">Left renal vein</w:t>
      </w:r>
      <w:r w:rsidDel="00000000" w:rsidR="00000000" w:rsidRPr="00000000">
        <w:rPr>
          <w:rFonts w:ascii="Cardo" w:cs="Cardo" w:eastAsia="Cardo" w:hAnsi="Cardo"/>
          <w:sz w:val="20"/>
          <w:szCs w:val="20"/>
          <w:rtl w:val="0"/>
        </w:rPr>
        <w:t xml:space="preserve">→ pAO. </w:t>
      </w:r>
    </w:p>
    <w:p w:rsidR="00000000" w:rsidDel="00000000" w:rsidP="00000000" w:rsidRDefault="00000000" w:rsidRPr="00000000" w14:paraId="0000102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Inguinal nodes (&lt; 3%)</w:t>
      </w:r>
      <w:r w:rsidDel="00000000" w:rsidR="00000000" w:rsidRPr="00000000">
        <w:rPr>
          <w:rtl w:val="0"/>
        </w:rPr>
        <w:t xml:space="preserve">: R</w:t>
      </w:r>
      <w:r w:rsidDel="00000000" w:rsidR="00000000" w:rsidRPr="00000000">
        <w:rPr>
          <w:rFonts w:ascii="Times New Roman" w:cs="Times New Roman" w:eastAsia="Times New Roman" w:hAnsi="Times New Roman"/>
          <w:sz w:val="20"/>
          <w:szCs w:val="20"/>
          <w:rtl w:val="0"/>
        </w:rPr>
        <w:t xml:space="preserve">isk with scrotal/</w:t>
      </w:r>
      <w:r w:rsidDel="00000000" w:rsidR="00000000" w:rsidRPr="00000000">
        <w:rPr>
          <w:rtl w:val="0"/>
        </w:rPr>
        <w:t xml:space="preserve">tunica vaginalis</w:t>
      </w:r>
      <w:r w:rsidDel="00000000" w:rsidR="00000000" w:rsidRPr="00000000">
        <w:rPr>
          <w:rFonts w:ascii="Times New Roman" w:cs="Times New Roman" w:eastAsia="Times New Roman" w:hAnsi="Times New Roman"/>
          <w:sz w:val="20"/>
          <w:szCs w:val="20"/>
          <w:rtl w:val="0"/>
        </w:rPr>
        <w:t xml:space="preserve"> invasion, prior scrotal or inguinal </w:t>
      </w:r>
      <w:r w:rsidDel="00000000" w:rsidR="00000000" w:rsidRPr="00000000">
        <w:rPr>
          <w:rtl w:val="0"/>
        </w:rPr>
        <w:t xml:space="preserve">surgery</w:t>
      </w:r>
      <w:r w:rsidDel="00000000" w:rsidR="00000000" w:rsidRPr="00000000">
        <w:rPr>
          <w:rFonts w:ascii="Times New Roman" w:cs="Times New Roman" w:eastAsia="Times New Roman" w:hAnsi="Times New Roman"/>
          <w:sz w:val="20"/>
          <w:szCs w:val="20"/>
          <w:rtl w:val="0"/>
        </w:rPr>
        <w:t xml:space="preserve">, cryptorchidism.</w:t>
      </w:r>
    </w:p>
    <w:p w:rsidR="00000000" w:rsidDel="00000000" w:rsidP="00000000" w:rsidRDefault="00000000" w:rsidRPr="00000000" w14:paraId="0000102B">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Histology</w:t>
      </w:r>
    </w:p>
    <w:p w:rsidR="00000000" w:rsidDel="00000000" w:rsidP="00000000" w:rsidRDefault="00000000" w:rsidRPr="00000000" w14:paraId="0000102C">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germ cell, of those 60% pure seminomas, 30-40% NSGCT, 10% other.</w:t>
      </w:r>
    </w:p>
    <w:p w:rsidR="00000000" w:rsidDel="00000000" w:rsidP="00000000" w:rsidRDefault="00000000" w:rsidRPr="00000000" w14:paraId="0000102D">
      <w:pPr>
        <w:numPr>
          <w:ilvl w:val="0"/>
          <w:numId w:val="88"/>
        </w:numPr>
      </w:pPr>
      <w:r w:rsidDel="00000000" w:rsidR="00000000" w:rsidRPr="00000000">
        <w:rPr>
          <w:b w:val="1"/>
          <w:rtl w:val="0"/>
        </w:rPr>
        <w:t xml:space="preserve">Others </w:t>
      </w:r>
      <w:r w:rsidDel="00000000" w:rsidR="00000000" w:rsidRPr="00000000">
        <w:rPr>
          <w:rtl w:val="0"/>
        </w:rPr>
        <w:t xml:space="preserve">(10%) include lymphoma and embryonal RMS.</w:t>
      </w:r>
    </w:p>
    <w:p w:rsidR="00000000" w:rsidDel="00000000" w:rsidP="00000000" w:rsidRDefault="00000000" w:rsidRPr="00000000" w14:paraId="0000102E">
      <w:pPr>
        <w:numPr>
          <w:ilvl w:val="1"/>
          <w:numId w:val="88"/>
        </w:numPr>
        <w:ind w:left="1440" w:hanging="360"/>
      </w:pPr>
      <w:r w:rsidDel="00000000" w:rsidR="00000000" w:rsidRPr="00000000">
        <w:rPr>
          <w:rtl w:val="0"/>
        </w:rPr>
        <w:t xml:space="preserve">Lymphoma is the most common testicular tumor in men &gt; 60y.</w:t>
      </w:r>
    </w:p>
    <w:p w:rsidR="00000000" w:rsidDel="00000000" w:rsidP="00000000" w:rsidRDefault="00000000" w:rsidRPr="00000000" w14:paraId="0000102F">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Seminoma </w:t>
      </w:r>
      <w:r w:rsidDel="00000000" w:rsidR="00000000" w:rsidRPr="00000000">
        <w:rPr>
          <w:rFonts w:ascii="Times New Roman" w:cs="Times New Roman" w:eastAsia="Times New Roman" w:hAnsi="Times New Roman"/>
          <w:sz w:val="20"/>
          <w:szCs w:val="20"/>
          <w:rtl w:val="0"/>
        </w:rPr>
        <w:t xml:space="preserve">(60%): </w:t>
      </w:r>
      <w:r w:rsidDel="00000000" w:rsidR="00000000" w:rsidRPr="00000000">
        <w:rPr>
          <w:rFonts w:ascii="Times New Roman" w:cs="Times New Roman" w:eastAsia="Times New Roman" w:hAnsi="Times New Roman"/>
          <w:b w:val="1"/>
          <w:sz w:val="20"/>
          <w:szCs w:val="20"/>
          <w:rtl w:val="0"/>
        </w:rPr>
        <w:t xml:space="preserve">Never AFP</w:t>
      </w:r>
      <w:r w:rsidDel="00000000" w:rsidR="00000000" w:rsidRPr="00000000">
        <w:rPr>
          <w:rFonts w:ascii="Times New Roman" w:cs="Times New Roman" w:eastAsia="Times New Roman" w:hAnsi="Times New Roman"/>
          <w:sz w:val="20"/>
          <w:szCs w:val="20"/>
          <w:rtl w:val="0"/>
        </w:rPr>
        <w:t xml:space="preserve">. Mild βhCG (15%). </w:t>
        <w:br w:type="textWrapping"/>
      </w:r>
      <w:r w:rsidDel="00000000" w:rsidR="00000000" w:rsidRPr="00000000">
        <w:rPr>
          <w:rFonts w:ascii="Times New Roman" w:cs="Times New Roman" w:eastAsia="Times New Roman" w:hAnsi="Times New Roman"/>
          <w:sz w:val="20"/>
          <w:szCs w:val="20"/>
          <w:rtl w:val="0"/>
        </w:rPr>
        <w:t xml:space="preserve">RT delivered in early seminoma </w:t>
      </w:r>
      <w:r w:rsidDel="00000000" w:rsidR="00000000" w:rsidRPr="00000000">
        <w:rPr>
          <w:rtl w:val="0"/>
        </w:rPr>
        <w:t xml:space="preserve">(not if nodes &gt; 5 cm - IIC)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3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age 36y. </w:t>
      </w:r>
      <w:r w:rsidDel="00000000" w:rsidR="00000000" w:rsidRPr="00000000">
        <w:rPr>
          <w:rFonts w:ascii="Times New Roman" w:cs="Times New Roman" w:eastAsia="Times New Roman" w:hAnsi="Times New Roman"/>
          <w:sz w:val="20"/>
          <w:szCs w:val="20"/>
          <w:rtl w:val="0"/>
        </w:rPr>
        <w:t xml:space="preserve">Present at age 30-40. </w:t>
      </w:r>
    </w:p>
    <w:p w:rsidR="00000000" w:rsidDel="00000000" w:rsidP="00000000" w:rsidRDefault="00000000" w:rsidRPr="00000000" w14:paraId="0000103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present at stage I (85%). </w:t>
      </w:r>
    </w:p>
    <w:p w:rsidR="00000000" w:rsidDel="00000000" w:rsidP="00000000" w:rsidRDefault="00000000" w:rsidRPr="00000000" w14:paraId="0000103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occurs later. </w:t>
      </w:r>
      <w:r w:rsidDel="00000000" w:rsidR="00000000" w:rsidRPr="00000000">
        <w:rPr>
          <w:rtl w:val="0"/>
        </w:rPr>
        <w:t xml:space="preserve">Most relapses occur within the first three years for seminomas.</w:t>
      </w:r>
    </w:p>
    <w:p w:rsidR="00000000" w:rsidDel="00000000" w:rsidP="00000000" w:rsidRDefault="00000000" w:rsidRPr="00000000" w14:paraId="0000103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Classic</w:t>
      </w:r>
      <w:r w:rsidDel="00000000" w:rsidR="00000000" w:rsidRPr="00000000">
        <w:rPr>
          <w:rFonts w:ascii="Times New Roman" w:cs="Times New Roman" w:eastAsia="Times New Roman" w:hAnsi="Times New Roman"/>
          <w:sz w:val="20"/>
          <w:szCs w:val="20"/>
          <w:rtl w:val="0"/>
        </w:rPr>
        <w:t xml:space="preserve"> (85%), </w:t>
      </w:r>
      <w:r w:rsidDel="00000000" w:rsidR="00000000" w:rsidRPr="00000000">
        <w:rPr>
          <w:rFonts w:ascii="Times New Roman" w:cs="Times New Roman" w:eastAsia="Times New Roman" w:hAnsi="Times New Roman"/>
          <w:b w:val="1"/>
          <w:sz w:val="20"/>
          <w:szCs w:val="20"/>
          <w:rtl w:val="0"/>
        </w:rPr>
        <w:t xml:space="preserve">anaplastic</w:t>
      </w:r>
      <w:r w:rsidDel="00000000" w:rsidR="00000000" w:rsidRPr="00000000">
        <w:rPr>
          <w:rFonts w:ascii="Times New Roman" w:cs="Times New Roman" w:eastAsia="Times New Roman" w:hAnsi="Times New Roman"/>
          <w:sz w:val="20"/>
          <w:szCs w:val="20"/>
          <w:rtl w:val="0"/>
        </w:rPr>
        <w:t xml:space="preserve"> (10%), </w:t>
      </w:r>
      <w:r w:rsidDel="00000000" w:rsidR="00000000" w:rsidRPr="00000000">
        <w:rPr>
          <w:rFonts w:ascii="Times New Roman" w:cs="Times New Roman" w:eastAsia="Times New Roman" w:hAnsi="Times New Roman"/>
          <w:b w:val="1"/>
          <w:sz w:val="20"/>
          <w:szCs w:val="20"/>
          <w:rtl w:val="0"/>
        </w:rPr>
        <w:t xml:space="preserve">spermatocytic</w:t>
      </w:r>
      <w:r w:rsidDel="00000000" w:rsidR="00000000" w:rsidRPr="00000000">
        <w:rPr>
          <w:rFonts w:ascii="Times New Roman" w:cs="Times New Roman" w:eastAsia="Times New Roman" w:hAnsi="Times New Roman"/>
          <w:sz w:val="20"/>
          <w:szCs w:val="20"/>
          <w:rtl w:val="0"/>
        </w:rPr>
        <w:t xml:space="preserve"> (5%).</w:t>
      </w:r>
    </w:p>
    <w:p w:rsidR="00000000" w:rsidDel="00000000" w:rsidP="00000000" w:rsidRDefault="00000000" w:rsidRPr="00000000" w14:paraId="00001034">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Spermatocytic</w:t>
      </w:r>
      <w:r w:rsidDel="00000000" w:rsidR="00000000" w:rsidRPr="00000000">
        <w:rPr>
          <w:rFonts w:ascii="Times New Roman" w:cs="Times New Roman" w:eastAsia="Times New Roman" w:hAnsi="Times New Roman"/>
          <w:sz w:val="20"/>
          <w:szCs w:val="20"/>
          <w:rtl w:val="0"/>
        </w:rPr>
        <w:t xml:space="preserve">: Rare, older (age &gt; 50y), more favorable prognosis.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May be </w:t>
      </w:r>
      <w:r w:rsidDel="00000000" w:rsidR="00000000" w:rsidRPr="00000000">
        <w:rPr>
          <w:rtl w:val="0"/>
        </w:rPr>
        <w:t xml:space="preserve">treated</w:t>
      </w:r>
      <w:r w:rsidDel="00000000" w:rsidR="00000000" w:rsidRPr="00000000">
        <w:rPr>
          <w:rFonts w:ascii="Times New Roman" w:cs="Times New Roman" w:eastAsia="Times New Roman" w:hAnsi="Times New Roman"/>
          <w:sz w:val="20"/>
          <w:szCs w:val="20"/>
          <w:rtl w:val="0"/>
        </w:rPr>
        <w:t xml:space="preserve"> with orchiectomy alone. </w:t>
      </w:r>
    </w:p>
    <w:p w:rsidR="00000000" w:rsidDel="00000000" w:rsidP="00000000" w:rsidRDefault="00000000" w:rsidRPr="00000000" w14:paraId="00001035">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Management </w:t>
      </w:r>
      <w:r w:rsidDel="00000000" w:rsidR="00000000" w:rsidRPr="00000000">
        <w:rPr>
          <w:rFonts w:ascii="Times New Roman" w:cs="Times New Roman" w:eastAsia="Times New Roman" w:hAnsi="Times New Roman"/>
          <w:sz w:val="20"/>
          <w:szCs w:val="20"/>
          <w:rtl w:val="0"/>
        </w:rPr>
        <w:t xml:space="preserve">includes inguinal orchiectomy </w:t>
      </w:r>
      <w:r w:rsidDel="00000000" w:rsidR="00000000" w:rsidRPr="00000000">
        <w:rPr>
          <w:rtl w:val="0"/>
        </w:rPr>
        <w:t xml:space="preserve">with high</w:t>
      </w:r>
      <w:r w:rsidDel="00000000" w:rsidR="00000000" w:rsidRPr="00000000">
        <w:rPr>
          <w:rFonts w:ascii="Times New Roman" w:cs="Times New Roman" w:eastAsia="Times New Roman" w:hAnsi="Times New Roman"/>
          <w:sz w:val="20"/>
          <w:szCs w:val="20"/>
          <w:rtl w:val="0"/>
        </w:rPr>
        <w:t xml:space="preserve"> ligation of spermatic cord, no trans-scrotal bx.</w:t>
      </w:r>
    </w:p>
    <w:p w:rsidR="00000000" w:rsidDel="00000000" w:rsidP="00000000" w:rsidRDefault="00000000" w:rsidRPr="00000000" w14:paraId="00001036">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NSGCT </w:t>
      </w:r>
      <w:r w:rsidDel="00000000" w:rsidR="00000000" w:rsidRPr="00000000">
        <w:rPr>
          <w:rFonts w:ascii="Times New Roman" w:cs="Times New Roman" w:eastAsia="Times New Roman" w:hAnsi="Times New Roman"/>
          <w:sz w:val="20"/>
          <w:szCs w:val="20"/>
          <w:rtl w:val="0"/>
        </w:rPr>
        <w:t xml:space="preserve">(30-40%): Skip mets in NSGCT, 60% stage I. 85% have markers. </w:t>
        <w:br w:type="textWrapping"/>
      </w:r>
      <w:r w:rsidDel="00000000" w:rsidR="00000000" w:rsidRPr="00000000">
        <w:rPr>
          <w:rtl w:val="0"/>
        </w:rPr>
        <w:t xml:space="preserve">No role for RT. </w:t>
        <w:br w:type="textWrapping"/>
        <w:t xml:space="preserve">High yield: knowing [</w:t>
      </w:r>
      <w:hyperlink w:anchor="uzon4wwnegz">
        <w:r w:rsidDel="00000000" w:rsidR="00000000" w:rsidRPr="00000000">
          <w:rPr>
            <w:rtl w:val="0"/>
          </w:rPr>
          <w:t xml:space="preserve">poor risk</w:t>
        </w:r>
      </w:hyperlink>
      <w:r w:rsidDel="00000000" w:rsidR="00000000" w:rsidRPr="00000000">
        <w:rPr>
          <w:rtl w:val="0"/>
        </w:rPr>
        <w:t xml:space="preserve">] and BEP x4 if markers elevated or lymph nodes &gt; 2 cm. RPLND for &gt; 1 cm.</w:t>
      </w:r>
      <w:r w:rsidDel="00000000" w:rsidR="00000000" w:rsidRPr="00000000">
        <w:rPr>
          <w:rtl w:val="0"/>
        </w:rPr>
      </w:r>
    </w:p>
    <w:p w:rsidR="00000000" w:rsidDel="00000000" w:rsidP="00000000" w:rsidRDefault="00000000" w:rsidRPr="00000000" w14:paraId="0000103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27y. </w:t>
      </w:r>
      <w:r w:rsidDel="00000000" w:rsidR="00000000" w:rsidRPr="00000000">
        <w:rPr>
          <w:rFonts w:ascii="Times New Roman" w:cs="Times New Roman" w:eastAsia="Times New Roman" w:hAnsi="Times New Roman"/>
          <w:sz w:val="20"/>
          <w:szCs w:val="20"/>
          <w:rtl w:val="0"/>
        </w:rPr>
        <w:t xml:space="preserve">Present at age 20-30.</w:t>
      </w:r>
      <w:r w:rsidDel="00000000" w:rsidR="00000000" w:rsidRPr="00000000">
        <w:rPr>
          <w:rtl w:val="0"/>
        </w:rPr>
      </w:r>
    </w:p>
    <w:p w:rsidR="00000000" w:rsidDel="00000000" w:rsidP="00000000" w:rsidRDefault="00000000" w:rsidRPr="00000000" w14:paraId="0000103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distant at presentation. </w:t>
      </w:r>
    </w:p>
    <w:p w:rsidR="00000000" w:rsidDel="00000000" w:rsidP="00000000" w:rsidRDefault="00000000" w:rsidRPr="00000000" w14:paraId="0000103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occurs earlier. </w:t>
      </w:r>
      <w:r w:rsidDel="00000000" w:rsidR="00000000" w:rsidRPr="00000000">
        <w:rPr>
          <w:rtl w:val="0"/>
        </w:rPr>
        <w:t xml:space="preserve">Most relapses occur within the first two years for NGSCTs.</w:t>
      </w:r>
      <w:r w:rsidDel="00000000" w:rsidR="00000000" w:rsidRPr="00000000">
        <w:rPr>
          <w:rtl w:val="0"/>
        </w:rPr>
      </w:r>
    </w:p>
    <w:p w:rsidR="00000000" w:rsidDel="00000000" w:rsidP="00000000" w:rsidRDefault="00000000" w:rsidRPr="00000000" w14:paraId="0000103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Embryonal</w:t>
      </w:r>
      <w:r w:rsidDel="00000000" w:rsidR="00000000" w:rsidRPr="00000000">
        <w:rPr>
          <w:rFonts w:ascii="Times New Roman" w:cs="Times New Roman" w:eastAsia="Times New Roman" w:hAnsi="Times New Roman"/>
          <w:sz w:val="20"/>
          <w:szCs w:val="20"/>
          <w:rtl w:val="0"/>
        </w:rPr>
        <w:t xml:space="preserve"> (60% DM), </w:t>
      </w:r>
      <w:r w:rsidDel="00000000" w:rsidR="00000000" w:rsidRPr="00000000">
        <w:rPr>
          <w:rFonts w:ascii="Times New Roman" w:cs="Times New Roman" w:eastAsia="Times New Roman" w:hAnsi="Times New Roman"/>
          <w:b w:val="1"/>
          <w:sz w:val="20"/>
          <w:szCs w:val="20"/>
          <w:rtl w:val="0"/>
        </w:rPr>
        <w:t xml:space="preserve">teratoma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choriocarcinoma</w:t>
      </w:r>
      <w:r w:rsidDel="00000000" w:rsidR="00000000" w:rsidRPr="00000000">
        <w:rPr>
          <w:rFonts w:ascii="Times New Roman" w:cs="Times New Roman" w:eastAsia="Times New Roman" w:hAnsi="Times New Roman"/>
          <w:sz w:val="20"/>
          <w:szCs w:val="20"/>
          <w:rtl w:val="0"/>
        </w:rPr>
        <w:t xml:space="preserve"> (β-hCG), </w:t>
      </w:r>
      <w:r w:rsidDel="00000000" w:rsidR="00000000" w:rsidRPr="00000000">
        <w:rPr>
          <w:rFonts w:ascii="Times New Roman" w:cs="Times New Roman" w:eastAsia="Times New Roman" w:hAnsi="Times New Roman"/>
          <w:b w:val="1"/>
          <w:sz w:val="20"/>
          <w:szCs w:val="20"/>
          <w:rtl w:val="0"/>
        </w:rPr>
        <w:t xml:space="preserve">YST</w:t>
      </w:r>
      <w:r w:rsidDel="00000000" w:rsidR="00000000" w:rsidRPr="00000000">
        <w:rPr>
          <w:rFonts w:ascii="Times New Roman" w:cs="Times New Roman" w:eastAsia="Times New Roman" w:hAnsi="Times New Roman"/>
          <w:sz w:val="20"/>
          <w:szCs w:val="20"/>
          <w:rtl w:val="0"/>
        </w:rPr>
        <w:t xml:space="preserve"> (AFP), </w:t>
      </w:r>
      <w:r w:rsidDel="00000000" w:rsidR="00000000" w:rsidRPr="00000000">
        <w:rPr>
          <w:rFonts w:ascii="Times New Roman" w:cs="Times New Roman" w:eastAsia="Times New Roman" w:hAnsi="Times New Roman"/>
          <w:b w:val="1"/>
          <w:sz w:val="20"/>
          <w:szCs w:val="20"/>
          <w:rtl w:val="0"/>
        </w:rPr>
        <w:t xml:space="preserve">mixed</w:t>
      </w:r>
      <w:r w:rsidDel="00000000" w:rsidR="00000000" w:rsidRPr="00000000">
        <w:rPr>
          <w:rFonts w:ascii="Times New Roman" w:cs="Times New Roman" w:eastAsia="Times New Roman" w:hAnsi="Times New Roman"/>
          <w:sz w:val="20"/>
          <w:szCs w:val="20"/>
          <w:rtl w:val="0"/>
        </w:rPr>
        <w:t xml:space="preserve">. </w:t>
      </w:r>
    </w:p>
    <w:bookmarkStart w:colFirst="0" w:colLast="0" w:name="my22txdptk73" w:id="300"/>
    <w:bookmarkEnd w:id="300"/>
    <w:p w:rsidR="00000000" w:rsidDel="00000000" w:rsidP="00000000" w:rsidRDefault="00000000" w:rsidRPr="00000000" w14:paraId="0000103B">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Yolk sac tumors </w:t>
      </w:r>
      <w:r w:rsidDel="00000000" w:rsidR="00000000" w:rsidRPr="00000000">
        <w:rPr>
          <w:rtl w:val="0"/>
        </w:rPr>
        <w:t xml:space="preserve">are the most</w:t>
      </w:r>
      <w:r w:rsidDel="00000000" w:rsidR="00000000" w:rsidRPr="00000000">
        <w:rPr>
          <w:rFonts w:ascii="Times New Roman" w:cs="Times New Roman" w:eastAsia="Times New Roman" w:hAnsi="Times New Roman"/>
          <w:sz w:val="20"/>
          <w:szCs w:val="20"/>
          <w:rtl w:val="0"/>
        </w:rPr>
        <w:t xml:space="preserve"> common histology of GCT in childhood.</w:t>
      </w:r>
    </w:p>
    <w:p w:rsidR="00000000" w:rsidDel="00000000" w:rsidP="00000000" w:rsidRDefault="00000000" w:rsidRPr="00000000" w14:paraId="0000103C">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YST </w:t>
      </w:r>
      <w:r w:rsidDel="00000000" w:rsidR="00000000" w:rsidRPr="00000000">
        <w:rPr>
          <w:rtl w:val="0"/>
        </w:rPr>
        <w:t xml:space="preserve">exhibits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Schiller-Duval bodies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3D">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Absence of yolk sac is a poorer prognosis, as are non-pulmonary visceral metastasis.</w:t>
      </w:r>
    </w:p>
    <w:p w:rsidR="00000000" w:rsidDel="00000000" w:rsidP="00000000" w:rsidRDefault="00000000" w:rsidRPr="00000000" w14:paraId="0000103E">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Pure choriocarcinoma typically w widespread mets and very high b-hCG w poor px.</w:t>
      </w:r>
    </w:p>
    <w:p w:rsidR="00000000" w:rsidDel="00000000" w:rsidP="00000000" w:rsidRDefault="00000000" w:rsidRPr="00000000" w14:paraId="0000103F">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Sex cord-stromal tumors</w:t>
      </w:r>
      <w:r w:rsidDel="00000000" w:rsidR="00000000" w:rsidRPr="00000000">
        <w:rPr>
          <w:rFonts w:ascii="Times New Roman" w:cs="Times New Roman" w:eastAsia="Times New Roman" w:hAnsi="Times New Roman"/>
          <w:sz w:val="20"/>
          <w:szCs w:val="20"/>
          <w:rtl w:val="0"/>
        </w:rPr>
        <w:t xml:space="preserve">: Sertoli cell, Leydig cell, granulosa cell, mixed. </w:t>
      </w:r>
    </w:p>
    <w:p w:rsidR="00000000" w:rsidDel="00000000" w:rsidP="00000000" w:rsidRDefault="00000000" w:rsidRPr="00000000" w14:paraId="0000104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Gynecomastia: b-HCG and Leydig cell tumor.</w:t>
      </w:r>
    </w:p>
    <w:p w:rsidR="00000000" w:rsidDel="00000000" w:rsidP="00000000" w:rsidRDefault="00000000" w:rsidRPr="00000000" w14:paraId="00001041">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Extragonadal seminomas</w:t>
      </w:r>
      <w:r w:rsidDel="00000000" w:rsidR="00000000" w:rsidRPr="00000000">
        <w:rPr>
          <w:rFonts w:ascii="Times New Roman" w:cs="Times New Roman" w:eastAsia="Times New Roman" w:hAnsi="Times New Roman"/>
          <w:sz w:val="20"/>
          <w:szCs w:val="20"/>
          <w:rtl w:val="0"/>
        </w:rPr>
        <w:t xml:space="preserve">: Platinum-based chemo. ~90% response rate with 67% achieving cCR.</w:t>
      </w:r>
    </w:p>
    <w:bookmarkStart w:colFirst="0" w:colLast="0" w:name="fetl30v0uc98" w:id="301"/>
    <w:bookmarkEnd w:id="301"/>
    <w:p w:rsidR="00000000" w:rsidDel="00000000" w:rsidP="00000000" w:rsidRDefault="00000000" w:rsidRPr="00000000" w14:paraId="0000104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Mediastinal germ cell tumors </w:t>
      </w:r>
      <w:r w:rsidDel="00000000" w:rsidR="00000000" w:rsidRPr="00000000">
        <w:rPr>
          <w:rFonts w:ascii="Times New Roman" w:cs="Times New Roman" w:eastAsia="Times New Roman" w:hAnsi="Times New Roman"/>
          <w:sz w:val="20"/>
          <w:szCs w:val="20"/>
          <w:rtl w:val="0"/>
        </w:rPr>
        <w:t xml:space="preserve">[</w:t>
      </w:r>
      <w:hyperlink r:id="rId931">
        <w:r w:rsidDel="00000000" w:rsidR="00000000" w:rsidRPr="00000000">
          <w:rPr>
            <w:rFonts w:ascii="Times New Roman" w:cs="Times New Roman" w:eastAsia="Times New Roman" w:hAnsi="Times New Roman"/>
            <w:sz w:val="20"/>
            <w:szCs w:val="20"/>
            <w:rtl w:val="0"/>
          </w:rPr>
          <w:t xml:space="preserve">Bokemeyer JCO '02</w:t>
        </w:r>
      </w:hyperlink>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Conclusion: seminomatous do better, </w:t>
      </w:r>
      <w:r w:rsidDel="00000000" w:rsidR="00000000" w:rsidRPr="00000000">
        <w:rPr>
          <w:b w:val="1"/>
          <w:rtl w:val="0"/>
        </w:rPr>
        <w:t xml:space="preserve">NSGCT have the worst prognosis especially if in the mediastinum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3">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 pts. ~33% incidentally diagnosed.</w:t>
      </w:r>
    </w:p>
    <w:p w:rsidR="00000000" w:rsidDel="00000000" w:rsidP="00000000" w:rsidRDefault="00000000" w:rsidRPr="00000000" w14:paraId="00001044">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seminomatous EGCT of 88%, regardless if retroperitoneal or mediastinal.</w:t>
      </w:r>
    </w:p>
    <w:p w:rsidR="00000000" w:rsidDel="00000000" w:rsidP="00000000" w:rsidRDefault="00000000" w:rsidRPr="00000000" w14:paraId="00001045">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92%, 65% cCR.</w:t>
      </w:r>
    </w:p>
    <w:p w:rsidR="00000000" w:rsidDel="00000000" w:rsidP="00000000" w:rsidRDefault="00000000" w:rsidRPr="00000000" w14:paraId="00001046">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mediastinal NSGCT after pt-based chemo ± surgery = 45%.</w:t>
      </w:r>
    </w:p>
    <w:p w:rsidR="00000000" w:rsidDel="00000000" w:rsidP="00000000" w:rsidRDefault="00000000" w:rsidRPr="00000000" w14:paraId="00001047">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retroperitoneal NSGCT after pt-based chemo ±  surgery = 62%</w:t>
      </w:r>
      <w:r w:rsidDel="00000000" w:rsidR="00000000" w:rsidRPr="00000000">
        <w:rPr>
          <w:rtl w:val="0"/>
        </w:rPr>
      </w:r>
    </w:p>
    <w:p w:rsidR="00000000" w:rsidDel="00000000" w:rsidP="00000000" w:rsidRDefault="00000000" w:rsidRPr="00000000" w14:paraId="00001048">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1049">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H&amp;P</w:t>
      </w:r>
      <w:r w:rsidDel="00000000" w:rsidR="00000000" w:rsidRPr="00000000">
        <w:rPr>
          <w:rFonts w:ascii="Times New Roman" w:cs="Times New Roman" w:eastAsia="Times New Roman" w:hAnsi="Times New Roman"/>
          <w:sz w:val="20"/>
          <w:szCs w:val="20"/>
          <w:rtl w:val="0"/>
        </w:rPr>
        <w:t xml:space="preserve">: Ask about scrotal violation, cryptorchidism, pelvic/inguinal surgery, horseshoe kidney. PE testes, SCV node.</w:t>
      </w:r>
    </w:p>
    <w:p w:rsidR="00000000" w:rsidDel="00000000" w:rsidP="00000000" w:rsidRDefault="00000000" w:rsidRPr="00000000" w14:paraId="0000104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Firm or fixed mass is cancer until proven otherwise. Examine gynecomastia (</w:t>
      </w:r>
      <w:r w:rsidDel="00000000" w:rsidR="00000000" w:rsidRPr="00000000">
        <w:rPr>
          <w:rtl w:val="0"/>
        </w:rPr>
        <w:t xml:space="preserve">b-HCG)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4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torsion, epididymitis, hydrocele, varicocele, spermatocele.</w:t>
      </w:r>
    </w:p>
    <w:p w:rsidR="00000000" w:rsidDel="00000000" w:rsidP="00000000" w:rsidRDefault="00000000" w:rsidRPr="00000000" w14:paraId="0000104C">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Consults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Fertility</w:t>
      </w:r>
      <w:r w:rsidDel="00000000" w:rsidR="00000000" w:rsidRPr="00000000">
        <w:rPr>
          <w:rFonts w:ascii="Times New Roman" w:cs="Times New Roman" w:eastAsia="Times New Roman" w:hAnsi="Times New Roman"/>
          <w:sz w:val="20"/>
          <w:szCs w:val="20"/>
          <w:rtl w:val="0"/>
        </w:rPr>
        <w:t xml:space="preserve"> assessment, </w:t>
      </w:r>
      <w:r w:rsidDel="00000000" w:rsidR="00000000" w:rsidRPr="00000000">
        <w:rPr>
          <w:b w:val="1"/>
          <w:rtl w:val="0"/>
        </w:rPr>
        <w:t xml:space="preserve">discuss the pros</w:t>
      </w:r>
      <w:r w:rsidDel="00000000" w:rsidR="00000000" w:rsidRPr="00000000">
        <w:rPr>
          <w:rFonts w:ascii="Times New Roman" w:cs="Times New Roman" w:eastAsia="Times New Roman" w:hAnsi="Times New Roman"/>
          <w:b w:val="1"/>
          <w:sz w:val="20"/>
          <w:szCs w:val="20"/>
          <w:rtl w:val="0"/>
        </w:rPr>
        <w:t xml:space="preserve"> and cons of sperm banking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4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Pre-RT sperm counts are low (40% with azoospermia).</w:t>
      </w:r>
    </w:p>
    <w:p w:rsidR="00000000" w:rsidDel="00000000" w:rsidP="00000000" w:rsidRDefault="00000000" w:rsidRPr="00000000" w14:paraId="0000104E">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Testicular ultrasound</w:t>
      </w:r>
      <w:r w:rsidDel="00000000" w:rsidR="00000000" w:rsidRPr="00000000">
        <w:rPr>
          <w:rFonts w:ascii="Times New Roman" w:cs="Times New Roman" w:eastAsia="Times New Roman" w:hAnsi="Times New Roman"/>
          <w:sz w:val="20"/>
          <w:szCs w:val="20"/>
          <w:rtl w:val="0"/>
        </w:rPr>
        <w:t xml:space="preserve">: tumors are </w:t>
      </w:r>
      <w:r w:rsidDel="00000000" w:rsidR="00000000" w:rsidRPr="00000000">
        <w:rPr>
          <w:rFonts w:ascii="Times New Roman" w:cs="Times New Roman" w:eastAsia="Times New Roman" w:hAnsi="Times New Roman"/>
          <w:b w:val="1"/>
          <w:sz w:val="20"/>
          <w:szCs w:val="20"/>
          <w:rtl w:val="0"/>
        </w:rPr>
        <w:t xml:space="preserve">hypoechoic</w:t>
      </w:r>
      <w:r w:rsidDel="00000000" w:rsidR="00000000" w:rsidRPr="00000000">
        <w:rPr>
          <w:rFonts w:ascii="Times New Roman" w:cs="Times New Roman" w:eastAsia="Times New Roman" w:hAnsi="Times New Roman"/>
          <w:sz w:val="20"/>
          <w:szCs w:val="20"/>
          <w:rtl w:val="0"/>
        </w:rPr>
        <w:t xml:space="preserve">, hypervascular.</w:t>
        <w:br w:type="textWrapping"/>
      </w:r>
      <w:r w:rsidDel="00000000" w:rsidR="00000000" w:rsidRPr="00000000">
        <w:rPr>
          <w:rFonts w:ascii="Times New Roman" w:cs="Times New Roman" w:eastAsia="Times New Roman" w:hAnsi="Times New Roman"/>
          <w:sz w:val="20"/>
          <w:szCs w:val="20"/>
          <w:rtl w:val="0"/>
        </w:rPr>
        <w:t xml:space="preserve">Solid mass in </w:t>
      </w:r>
      <w:r w:rsidDel="00000000" w:rsidR="00000000" w:rsidRPr="00000000">
        <w:rPr>
          <w:rtl w:val="0"/>
        </w:rPr>
        <w:t xml:space="preserve">testicle </w:t>
      </w:r>
      <w:r w:rsidDel="00000000" w:rsidR="00000000" w:rsidRPr="00000000">
        <w:rPr>
          <w:rFonts w:ascii="Times New Roman" w:cs="Times New Roman" w:eastAsia="Times New Roman" w:hAnsi="Times New Roman"/>
          <w:sz w:val="20"/>
          <w:szCs w:val="20"/>
          <w:rtl w:val="0"/>
        </w:rPr>
        <w:t xml:space="preserve">on U/S is cancer until proven otherwise. </w:t>
      </w:r>
      <w:r w:rsidDel="00000000" w:rsidR="00000000" w:rsidRPr="00000000">
        <w:rPr>
          <w:rtl w:val="0"/>
        </w:rPr>
        <w:t xml:space="preserve">Don't forget about sarcoid or TB (hypoechoic masses).</w:t>
      </w:r>
      <w:r w:rsidDel="00000000" w:rsidR="00000000" w:rsidRPr="00000000">
        <w:rPr>
          <w:rtl w:val="0"/>
        </w:rPr>
      </w:r>
    </w:p>
    <w:p w:rsidR="00000000" w:rsidDel="00000000" w:rsidP="00000000" w:rsidRDefault="00000000" w:rsidRPr="00000000" w14:paraId="0000104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Seminomas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Well defined </w:t>
      </w:r>
      <w:r w:rsidDel="00000000" w:rsidR="00000000" w:rsidRPr="00000000">
        <w:rPr>
          <w:rFonts w:ascii="Times New Roman" w:cs="Times New Roman" w:eastAsia="Times New Roman" w:hAnsi="Times New Roman"/>
          <w:sz w:val="20"/>
          <w:szCs w:val="20"/>
          <w:rtl w:val="0"/>
        </w:rPr>
        <w:t xml:space="preserve">without cystic areas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U/S accuracy 44% in seminomas.</w:t>
      </w:r>
    </w:p>
    <w:p w:rsidR="00000000" w:rsidDel="00000000" w:rsidP="00000000" w:rsidRDefault="00000000" w:rsidRPr="00000000" w14:paraId="0000105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NSGCT</w:t>
      </w:r>
      <w:r w:rsidDel="00000000" w:rsidR="00000000" w:rsidRPr="00000000">
        <w:rPr>
          <w:rFonts w:ascii="Times New Roman" w:cs="Times New Roman" w:eastAsia="Times New Roman" w:hAnsi="Times New Roman"/>
          <w:sz w:val="20"/>
          <w:szCs w:val="20"/>
          <w:rtl w:val="0"/>
        </w:rPr>
        <w:t xml:space="preserve">: Inhomogeneous with calcs, cystic areas, and </w:t>
      </w:r>
      <w:r w:rsidDel="00000000" w:rsidR="00000000" w:rsidRPr="00000000">
        <w:rPr>
          <w:b w:val="1"/>
          <w:sz w:val="20"/>
          <w:szCs w:val="20"/>
          <w:rtl w:val="0"/>
        </w:rPr>
        <w:t xml:space="preserve">indistinct </w:t>
      </w:r>
      <w:r w:rsidDel="00000000" w:rsidR="00000000" w:rsidRPr="00000000">
        <w:rPr>
          <w:rFonts w:ascii="Times New Roman" w:cs="Times New Roman" w:eastAsia="Times New Roman" w:hAnsi="Times New Roman"/>
          <w:sz w:val="20"/>
          <w:szCs w:val="20"/>
          <w:rtl w:val="0"/>
        </w:rPr>
        <w:t xml:space="preserve">margins. </w:t>
      </w:r>
      <w:r w:rsidDel="00000000" w:rsidR="00000000" w:rsidRPr="00000000">
        <w:rPr>
          <w:rFonts w:ascii="Times New Roman" w:cs="Times New Roman" w:eastAsia="Times New Roman" w:hAnsi="Times New Roman"/>
          <w:sz w:val="20"/>
          <w:szCs w:val="20"/>
          <w:rtl w:val="0"/>
        </w:rPr>
        <w:t xml:space="preserve">U/S accuracy 8% in NSGCT.</w:t>
      </w:r>
      <w:r w:rsidDel="00000000" w:rsidR="00000000" w:rsidRPr="00000000">
        <w:rPr>
          <w:rtl w:val="0"/>
        </w:rPr>
      </w:r>
    </w:p>
    <w:p w:rsidR="00000000" w:rsidDel="00000000" w:rsidP="00000000" w:rsidRDefault="00000000" w:rsidRPr="00000000" w14:paraId="00001051">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Transinguinal orchiectomy</w:t>
      </w:r>
      <w:r w:rsidDel="00000000" w:rsidR="00000000" w:rsidRPr="00000000">
        <w:rPr>
          <w:rFonts w:ascii="Times New Roman" w:cs="Times New Roman" w:eastAsia="Times New Roman" w:hAnsi="Times New Roman"/>
          <w:sz w:val="20"/>
          <w:szCs w:val="20"/>
          <w:rtl w:val="0"/>
        </w:rPr>
        <w:t xml:space="preserve"> is Bx/Dx/Tx.</w:t>
      </w:r>
    </w:p>
    <w:p w:rsidR="00000000" w:rsidDel="00000000" w:rsidP="00000000" w:rsidRDefault="00000000" w:rsidRPr="00000000" w14:paraId="0000105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transinguinal orchiectomy with high ligation of the spermatic cord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5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Path: LVSI, size, rete testis (does not affect staging, LVSI does), invasion of structures.</w:t>
      </w:r>
    </w:p>
    <w:p w:rsidR="00000000" w:rsidDel="00000000" w:rsidP="00000000" w:rsidRDefault="00000000" w:rsidRPr="00000000" w14:paraId="00001054">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post-operative labs one week after orchiectomy. May consider rpt imaging in 4-6w for borderline clinical IIA disease to confirm staging before initiating treatment.</w:t>
      </w:r>
    </w:p>
    <w:p w:rsidR="00000000" w:rsidDel="00000000" w:rsidP="00000000" w:rsidRDefault="00000000" w:rsidRPr="00000000" w14:paraId="00001055">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abdomen/pelvis. </w:t>
      </w:r>
      <w:r w:rsidDel="00000000" w:rsidR="00000000" w:rsidRPr="00000000">
        <w:rPr>
          <w:rFonts w:ascii="Times New Roman" w:cs="Times New Roman" w:eastAsia="Times New Roman" w:hAnsi="Times New Roman"/>
          <w:sz w:val="20"/>
          <w:szCs w:val="20"/>
          <w:rtl w:val="0"/>
        </w:rPr>
        <w:t xml:space="preserve">CT chest if positive CT A/P (N1 disease, Stage II+). All NSGCTs get CT A/P ± C.</w:t>
      </w:r>
    </w:p>
    <w:p w:rsidR="00000000" w:rsidDel="00000000" w:rsidP="00000000" w:rsidRDefault="00000000" w:rsidRPr="00000000" w14:paraId="0000105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AFP, β-hCG and LDH.</w:t>
      </w:r>
    </w:p>
    <w:p w:rsidR="00000000" w:rsidDel="00000000" w:rsidP="00000000" w:rsidRDefault="00000000" w:rsidRPr="00000000" w14:paraId="0000105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brain (e.g. β-hCG &gt;5k or extensive lung mets) and bone scan if clinically indicated.</w:t>
      </w:r>
    </w:p>
    <w:p w:rsidR="00000000" w:rsidDel="00000000" w:rsidP="00000000" w:rsidRDefault="00000000" w:rsidRPr="00000000" w14:paraId="00001058">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Cutoffs: AFP 1-10k (NL &lt; 10) ; b-HCG 5-50k (NL &lt; 50), LDH 1.5-10x ULN (NL 100-330).</w:t>
      </w:r>
    </w:p>
    <w:p w:rsidR="00000000" w:rsidDel="00000000" w:rsidP="00000000" w:rsidRDefault="00000000" w:rsidRPr="00000000" w14:paraId="00001059">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Contraindications to surgery: horseshoe kidney, IBD, prior RT, prior pelvic surgery.</w:t>
      </w:r>
    </w:p>
    <w:p w:rsidR="00000000" w:rsidDel="00000000" w:rsidP="00000000" w:rsidRDefault="00000000" w:rsidRPr="00000000" w14:paraId="0000105A">
      <w:pPr>
        <w:pStyle w:val="Heading2"/>
        <w:rPr/>
      </w:pPr>
      <w:bookmarkStart w:colFirst="0" w:colLast="0" w:name="_2sjt2iczw2sg" w:id="302"/>
      <w:bookmarkEnd w:id="302"/>
      <w:r w:rsidDel="00000000" w:rsidR="00000000" w:rsidRPr="00000000">
        <w:rPr>
          <w:rtl w:val="0"/>
        </w:rPr>
      </w:r>
    </w:p>
    <w:tbl>
      <w:tblPr>
        <w:tblStyle w:val="Table3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7xl24yngmsur" w:id="303"/>
          <w:bookmarkEnd w:id="303"/>
          <w:p w:rsidR="00000000" w:rsidDel="00000000" w:rsidP="00000000" w:rsidRDefault="00000000" w:rsidRPr="00000000" w14:paraId="0000105B">
            <w:pPr>
              <w:widowControl w:val="0"/>
              <w:ind w:left="0" w:firstLine="0"/>
              <w:rPr>
                <w:b w:val="1"/>
              </w:rPr>
            </w:pPr>
            <w:r w:rsidDel="00000000" w:rsidR="00000000" w:rsidRPr="00000000">
              <w:rPr>
                <w:b w:val="1"/>
                <w:rtl w:val="0"/>
              </w:rPr>
              <w:t xml:space="preserve">Clinical Pearls: Stage I seminomas</w:t>
            </w:r>
          </w:p>
          <w:p w:rsidR="00000000" w:rsidDel="00000000" w:rsidP="00000000" w:rsidRDefault="00000000" w:rsidRPr="00000000" w14:paraId="0000105C">
            <w:pPr>
              <w:numPr>
                <w:ilvl w:val="0"/>
                <w:numId w:val="36"/>
              </w:numPr>
            </w:pPr>
            <w:r w:rsidDel="00000000" w:rsidR="00000000" w:rsidRPr="00000000">
              <w:rPr>
                <w:rtl w:val="0"/>
              </w:rPr>
              <w:t xml:space="preserve">Observation: 5y relapse 10-20% for pT1-3 seminomas on surveillance. </w:t>
            </w:r>
          </w:p>
          <w:p w:rsidR="00000000" w:rsidDel="00000000" w:rsidP="00000000" w:rsidRDefault="00000000" w:rsidRPr="00000000" w14:paraId="0000105D">
            <w:pPr>
              <w:numPr>
                <w:ilvl w:val="1"/>
                <w:numId w:val="36"/>
              </w:numPr>
              <w:ind w:left="1440" w:hanging="360"/>
            </w:pPr>
            <w:r w:rsidDel="00000000" w:rsidR="00000000" w:rsidRPr="00000000">
              <w:rPr>
                <w:rtl w:val="0"/>
              </w:rPr>
              <w:t xml:space="preserve">Suggestion of &lt; 15% relapse for seminoma (unless &gt; 3 cm), while &gt; 15% NSGCT.</w:t>
            </w:r>
          </w:p>
          <w:p w:rsidR="00000000" w:rsidDel="00000000" w:rsidP="00000000" w:rsidRDefault="00000000" w:rsidRPr="00000000" w14:paraId="0000105E">
            <w:pPr>
              <w:numPr>
                <w:ilvl w:val="1"/>
                <w:numId w:val="36"/>
              </w:numPr>
              <w:ind w:left="1440" w:hanging="360"/>
              <w:rPr>
                <w:u w:val="none"/>
              </w:rPr>
            </w:pPr>
            <w:r w:rsidDel="00000000" w:rsidR="00000000" w:rsidRPr="00000000">
              <w:rPr>
                <w:rtl w:val="0"/>
              </w:rPr>
              <w:t xml:space="preserve">This is likely why NSGCT have closer [follow up on surveillance] than SGCT (q6 mo x4y vs. q12mo x4y).</w:t>
            </w:r>
          </w:p>
          <w:p w:rsidR="00000000" w:rsidDel="00000000" w:rsidP="00000000" w:rsidRDefault="00000000" w:rsidRPr="00000000" w14:paraId="0000105F">
            <w:pPr>
              <w:numPr>
                <w:ilvl w:val="0"/>
                <w:numId w:val="36"/>
              </w:numPr>
            </w:pPr>
            <w:r w:rsidDel="00000000" w:rsidR="00000000" w:rsidRPr="00000000">
              <w:rPr>
                <w:rtl w:val="0"/>
              </w:rPr>
              <w:t xml:space="preserve">5y relapse &lt; 5% with carbo AUC 7 1-2c or pAO 20 Gy.</w:t>
            </w:r>
          </w:p>
          <w:p w:rsidR="00000000" w:rsidDel="00000000" w:rsidP="00000000" w:rsidRDefault="00000000" w:rsidRPr="00000000" w14:paraId="00001060">
            <w:pPr>
              <w:numPr>
                <w:ilvl w:val="0"/>
                <w:numId w:val="36"/>
              </w:numPr>
            </w:pPr>
            <w:r w:rsidDel="00000000" w:rsidR="00000000" w:rsidRPr="00000000">
              <w:rPr>
                <w:rtl w:val="0"/>
              </w:rPr>
              <w:t xml:space="preserve">Most relapses occur within the first three years for seminomas, while in the first two years for NGSCTs.</w:t>
            </w:r>
          </w:p>
          <w:p w:rsidR="00000000" w:rsidDel="00000000" w:rsidP="00000000" w:rsidRDefault="00000000" w:rsidRPr="00000000" w14:paraId="00001061">
            <w:pPr>
              <w:numPr>
                <w:ilvl w:val="1"/>
                <w:numId w:val="36"/>
              </w:numPr>
              <w:ind w:left="1440" w:hanging="360"/>
            </w:pPr>
            <w:r w:rsidDel="00000000" w:rsidR="00000000" w:rsidRPr="00000000">
              <w:rPr>
                <w:rtl w:val="0"/>
              </w:rPr>
              <w:t xml:space="preserve">In Stage I seminoma and non-seminoma pts, </w:t>
            </w:r>
            <w:r w:rsidDel="00000000" w:rsidR="00000000" w:rsidRPr="00000000">
              <w:rPr>
                <w:b w:val="1"/>
                <w:rtl w:val="0"/>
              </w:rPr>
              <w:t xml:space="preserve">~90% of relapses occur in the first 3y</w:t>
            </w:r>
            <w:r w:rsidDel="00000000" w:rsidR="00000000" w:rsidRPr="00000000">
              <w:rPr>
                <w:rtl w:val="0"/>
              </w:rPr>
              <w:t xml:space="preserve"> </w:t>
            </w:r>
            <w:hyperlink r:id="rId932">
              <w:r w:rsidDel="00000000" w:rsidR="00000000" w:rsidRPr="00000000">
                <w:rPr>
                  <w:rtl w:val="0"/>
                </w:rPr>
                <w:t xml:space="preserve">[Kollmannsberger JCO '14]</w:t>
              </w:r>
            </w:hyperlink>
            <w:r w:rsidDel="00000000" w:rsidR="00000000" w:rsidRPr="00000000">
              <w:rPr>
                <w:rtl w:val="0"/>
              </w:rPr>
              <w:t xml:space="preserve">.</w:t>
            </w:r>
          </w:p>
          <w:p w:rsidR="00000000" w:rsidDel="00000000" w:rsidP="00000000" w:rsidRDefault="00000000" w:rsidRPr="00000000" w14:paraId="00001062">
            <w:pPr>
              <w:ind w:left="0" w:firstLine="0"/>
              <w:rPr/>
            </w:pPr>
            <w:r w:rsidDel="00000000" w:rsidR="00000000" w:rsidRPr="00000000">
              <w:rPr>
                <w:rtl w:val="0"/>
              </w:rPr>
            </w:r>
          </w:p>
          <w:bookmarkStart w:colFirst="0" w:colLast="0" w:name="utkn94mme9cu" w:id="304"/>
          <w:bookmarkEnd w:id="304"/>
          <w:p w:rsidR="00000000" w:rsidDel="00000000" w:rsidP="00000000" w:rsidRDefault="00000000" w:rsidRPr="00000000" w14:paraId="00001063">
            <w:pPr>
              <w:ind w:left="0" w:firstLine="0"/>
              <w:rPr/>
            </w:pPr>
            <w:r w:rsidDel="00000000" w:rsidR="00000000" w:rsidRPr="00000000">
              <w:rPr>
                <w:rtl w:val="0"/>
              </w:rPr>
              <w:t xml:space="preserve">[</w:t>
            </w:r>
            <w:hyperlink w:anchor="g7eqzbgbnz5y">
              <w:r w:rsidDel="00000000" w:rsidR="00000000" w:rsidRPr="00000000">
                <w:rPr>
                  <w:b w:val="1"/>
                  <w:rtl w:val="0"/>
                </w:rPr>
                <w:t xml:space="preserve">Patterns of failure</w:t>
              </w:r>
            </w:hyperlink>
            <w:r w:rsidDel="00000000" w:rsidR="00000000" w:rsidRPr="00000000">
              <w:rPr>
                <w:rtl w:val="0"/>
              </w:rPr>
              <w:t xml:space="preserve">] depend on treatment modality: Only 10-20% of seminomas fail by 5y if no nodal involvement or markers.</w:t>
            </w:r>
          </w:p>
          <w:p w:rsidR="00000000" w:rsidDel="00000000" w:rsidP="00000000" w:rsidRDefault="00000000" w:rsidRPr="00000000" w14:paraId="00001064">
            <w:pPr>
              <w:numPr>
                <w:ilvl w:val="0"/>
                <w:numId w:val="88"/>
              </w:numPr>
            </w:pPr>
            <w:r w:rsidDel="00000000" w:rsidR="00000000" w:rsidRPr="00000000">
              <w:rPr>
                <w:rtl w:val="0"/>
              </w:rPr>
              <w:t xml:space="preserve">Observation or chemotherapy: Most will fail below the diaphragm in the paraaortic "landing strip".</w:t>
            </w:r>
          </w:p>
          <w:p w:rsidR="00000000" w:rsidDel="00000000" w:rsidP="00000000" w:rsidRDefault="00000000" w:rsidRPr="00000000" w14:paraId="00001065">
            <w:pPr>
              <w:numPr>
                <w:ilvl w:val="1"/>
                <w:numId w:val="88"/>
              </w:numPr>
              <w:ind w:left="1440" w:hanging="360"/>
            </w:pPr>
            <w:r w:rsidDel="00000000" w:rsidR="00000000" w:rsidRPr="00000000">
              <w:rPr>
                <w:rtl w:val="0"/>
              </w:rPr>
              <w:t xml:space="preserve">NSGCT receiving RPLND: More likely to fail above diaphragm in lungs. CXR recommended in f/u. </w:t>
            </w:r>
          </w:p>
          <w:p w:rsidR="00000000" w:rsidDel="00000000" w:rsidP="00000000" w:rsidRDefault="00000000" w:rsidRPr="00000000" w14:paraId="00001066">
            <w:pPr>
              <w:numPr>
                <w:ilvl w:val="0"/>
                <w:numId w:val="88"/>
              </w:numPr>
            </w:pPr>
            <w:r w:rsidDel="00000000" w:rsidR="00000000" w:rsidRPr="00000000">
              <w:rPr>
                <w:rtl w:val="0"/>
              </w:rPr>
              <w:t xml:space="preserve">Dog leg (includes pAO): More likely to fail above diaphragm (mediastinum/neck).</w:t>
            </w:r>
          </w:p>
          <w:p w:rsidR="00000000" w:rsidDel="00000000" w:rsidP="00000000" w:rsidRDefault="00000000" w:rsidRPr="00000000" w14:paraId="00001067">
            <w:pPr>
              <w:numPr>
                <w:ilvl w:val="0"/>
                <w:numId w:val="88"/>
              </w:numPr>
            </w:pPr>
            <w:r w:rsidDel="00000000" w:rsidR="00000000" w:rsidRPr="00000000">
              <w:rPr>
                <w:rtl w:val="0"/>
              </w:rPr>
              <w:t xml:space="preserve">pAO (without dogleg): Either pelvic or mediastinum/neck.</w:t>
            </w:r>
          </w:p>
        </w:tc>
      </w:tr>
    </w:tbl>
    <w:p w:rsidR="00000000" w:rsidDel="00000000" w:rsidP="00000000" w:rsidRDefault="00000000" w:rsidRPr="00000000" w14:paraId="00001068">
      <w:pPr>
        <w:ind w:left="0" w:firstLine="0"/>
        <w:rPr/>
      </w:pPr>
      <w:r w:rsidDel="00000000" w:rsidR="00000000" w:rsidRPr="00000000">
        <w:rPr>
          <w:rtl w:val="0"/>
        </w:rPr>
      </w:r>
    </w:p>
    <w:p w:rsidR="00000000" w:rsidDel="00000000" w:rsidP="00000000" w:rsidRDefault="00000000" w:rsidRPr="00000000" w14:paraId="00001069">
      <w:pPr>
        <w:pStyle w:val="Heading2"/>
        <w:rPr/>
      </w:pPr>
      <w:bookmarkStart w:colFirst="0" w:colLast="0" w:name="_xw4igsc5rhtc" w:id="305"/>
      <w:bookmarkEnd w:id="305"/>
      <w:hyperlink w:anchor="_4olc2wctxrn1">
        <w:r w:rsidDel="00000000" w:rsidR="00000000" w:rsidRPr="00000000">
          <w:rPr>
            <w:rtl w:val="0"/>
          </w:rPr>
          <w:t xml:space="preserve">Stage I seminoma: Surveillance </w:t>
        </w:r>
      </w:hyperlink>
      <w:r w:rsidDel="00000000" w:rsidR="00000000" w:rsidRPr="00000000">
        <w:rPr>
          <w:rtl w:val="0"/>
        </w:rPr>
      </w:r>
    </w:p>
    <w:p w:rsidR="00000000" w:rsidDel="00000000" w:rsidP="00000000" w:rsidRDefault="00000000" w:rsidRPr="00000000" w14:paraId="0000106A">
      <w:pPr>
        <w:ind w:left="0" w:firstLine="0"/>
        <w:rPr/>
      </w:pPr>
      <w:r w:rsidDel="00000000" w:rsidR="00000000" w:rsidRPr="00000000">
        <w:rPr>
          <w:rtl w:val="0"/>
        </w:rPr>
        <w:t xml:space="preserve">Doses and fields for CS I and II seminoma [</w:t>
      </w:r>
      <w:hyperlink r:id="rId933">
        <w:r w:rsidDel="00000000" w:rsidR="00000000" w:rsidRPr="00000000">
          <w:rPr>
            <w:rtl w:val="0"/>
          </w:rPr>
          <w:t xml:space="preserve">Zaorsky</w:t>
        </w:r>
      </w:hyperlink>
      <w:r w:rsidDel="00000000" w:rsidR="00000000" w:rsidRPr="00000000">
        <w:rPr>
          <w:rtl w:val="0"/>
        </w:rPr>
        <w:t xml:space="preserve">], failure patterns [</w:t>
      </w:r>
      <w:hyperlink r:id="rId934">
        <w:r w:rsidDel="00000000" w:rsidR="00000000" w:rsidRPr="00000000">
          <w:rPr>
            <w:rtl w:val="0"/>
          </w:rPr>
          <w:t xml:space="preserve">Zaorsky</w:t>
        </w:r>
      </w:hyperlink>
      <w:r w:rsidDel="00000000" w:rsidR="00000000" w:rsidRPr="00000000">
        <w:rPr>
          <w:rtl w:val="0"/>
        </w:rPr>
        <w:t xml:space="preserve">], at-risk sites [</w:t>
      </w:r>
      <w:hyperlink r:id="rId935">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6B">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Surveillance w reservation of chemo or RT </w:t>
      </w:r>
      <w:r w:rsidDel="00000000" w:rsidR="00000000" w:rsidRPr="00000000">
        <w:rPr>
          <w:rtl w:val="0"/>
        </w:rPr>
        <w:t xml:space="preserve">is a safe</w:t>
      </w:r>
      <w:r w:rsidDel="00000000" w:rsidR="00000000" w:rsidRPr="00000000">
        <w:rPr>
          <w:rFonts w:ascii="Times New Roman" w:cs="Times New Roman" w:eastAsia="Times New Roman" w:hAnsi="Times New Roman"/>
          <w:sz w:val="20"/>
          <w:szCs w:val="20"/>
          <w:rtl w:val="0"/>
        </w:rPr>
        <w:t xml:space="preserve"> alternative to </w:t>
      </w:r>
      <w:r w:rsidDel="00000000" w:rsidR="00000000" w:rsidRPr="00000000">
        <w:rPr>
          <w:rtl w:val="0"/>
        </w:rPr>
        <w:t xml:space="preserve">up-front</w:t>
      </w:r>
      <w:r w:rsidDel="00000000" w:rsidR="00000000" w:rsidRPr="00000000">
        <w:rPr>
          <w:rFonts w:ascii="Times New Roman" w:cs="Times New Roman" w:eastAsia="Times New Roman" w:hAnsi="Times New Roman"/>
          <w:sz w:val="20"/>
          <w:szCs w:val="20"/>
          <w:rtl w:val="0"/>
        </w:rPr>
        <w:t xml:space="preserve"> adjuvant therapy [</w:t>
      </w:r>
      <w:hyperlink r:id="rId936">
        <w:r w:rsidDel="00000000" w:rsidR="00000000" w:rsidRPr="00000000">
          <w:rPr>
            <w:rFonts w:ascii="Times New Roman" w:cs="Times New Roman" w:eastAsia="Times New Roman" w:hAnsi="Times New Roman"/>
            <w:sz w:val="20"/>
            <w:szCs w:val="20"/>
            <w:rtl w:val="0"/>
          </w:rPr>
          <w:t xml:space="preserve">Choo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6C">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chemo is very effective with CSS &gt; 98%.</w:t>
      </w:r>
      <w:r w:rsidDel="00000000" w:rsidR="00000000" w:rsidRPr="00000000">
        <w:rPr>
          <w:rtl w:val="0"/>
        </w:rPr>
      </w:r>
    </w:p>
    <w:p w:rsidR="00000000" w:rsidDel="00000000" w:rsidP="00000000" w:rsidRDefault="00000000" w:rsidRPr="00000000" w14:paraId="0000106D">
      <w:pPr>
        <w:numPr>
          <w:ilvl w:val="0"/>
          <w:numId w:val="88"/>
        </w:numPr>
      </w:pPr>
      <w:r w:rsidDel="00000000" w:rsidR="00000000" w:rsidRPr="00000000">
        <w:rPr>
          <w:b w:val="1"/>
          <w:rtl w:val="0"/>
        </w:rPr>
        <w:t xml:space="preserve">Princess Margaret</w:t>
      </w:r>
      <w:r w:rsidDel="00000000" w:rsidR="00000000" w:rsidRPr="00000000">
        <w:rPr>
          <w:rtl w:val="0"/>
        </w:rPr>
        <w:t xml:space="preserve"> [</w:t>
      </w:r>
      <w:hyperlink r:id="rId937">
        <w:r w:rsidDel="00000000" w:rsidR="00000000" w:rsidRPr="00000000">
          <w:rPr>
            <w:rtl w:val="0"/>
          </w:rPr>
          <w:t xml:space="preserve">Warde JCO '95]</w:t>
        </w:r>
      </w:hyperlink>
      <w:r w:rsidDel="00000000" w:rsidR="00000000" w:rsidRPr="00000000">
        <w:rPr>
          <w:rtl w:val="0"/>
        </w:rPr>
        <w:t xml:space="preserve">: </w:t>
      </w:r>
      <w:r w:rsidDel="00000000" w:rsidR="00000000" w:rsidRPr="00000000">
        <w:rPr>
          <w:b w:val="1"/>
          <w:rtl w:val="0"/>
        </w:rPr>
        <w:t xml:space="preserve">± adj 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5y relapse 15-20% for stage I seminomas on surveillance. Survival is excellent, approaching 100% </w:t>
      </w:r>
      <w:r w:rsidDel="00000000" w:rsidR="00000000" w:rsidRPr="00000000">
        <w:rPr>
          <w:rtl w:val="0"/>
        </w:rPr>
        <w:t xml:space="preserve">at 5</w:t>
      </w:r>
      <w:r w:rsidDel="00000000" w:rsidR="00000000" w:rsidRPr="00000000">
        <w:rPr>
          <w:rtl w:val="0"/>
        </w:rPr>
        <w:t xml:space="preserve"> years.</w:t>
      </w:r>
    </w:p>
    <w:p w:rsidR="00000000" w:rsidDel="00000000" w:rsidP="00000000" w:rsidRDefault="00000000" w:rsidRPr="00000000" w14:paraId="0000106E">
      <w:pPr>
        <w:numPr>
          <w:ilvl w:val="1"/>
          <w:numId w:val="88"/>
        </w:numPr>
        <w:ind w:left="1440" w:hanging="360"/>
      </w:pPr>
      <w:r w:rsidDel="00000000" w:rsidR="00000000" w:rsidRPr="00000000">
        <w:rPr>
          <w:rtl w:val="0"/>
        </w:rPr>
        <w:t xml:space="preserve">364 stage I seminoma pts. 172 Obs, 194 RT.</w:t>
      </w:r>
    </w:p>
    <w:p w:rsidR="00000000" w:rsidDel="00000000" w:rsidP="00000000" w:rsidRDefault="00000000" w:rsidRPr="00000000" w14:paraId="0000106F">
      <w:pPr>
        <w:numPr>
          <w:ilvl w:val="1"/>
          <w:numId w:val="88"/>
        </w:numPr>
        <w:ind w:left="1440" w:hanging="360"/>
      </w:pPr>
      <w:r w:rsidDel="00000000" w:rsidR="00000000" w:rsidRPr="00000000">
        <w:rPr>
          <w:rFonts w:ascii="Cardo" w:cs="Cardo" w:eastAsia="Cardo" w:hAnsi="Cardo"/>
          <w:rtl w:val="0"/>
        </w:rPr>
        <w:t xml:space="preserve">5y RFS 82→ 95%. </w:t>
      </w:r>
    </w:p>
    <w:p w:rsidR="00000000" w:rsidDel="00000000" w:rsidP="00000000" w:rsidRDefault="00000000" w:rsidRPr="00000000" w14:paraId="00001070">
      <w:pPr>
        <w:numPr>
          <w:ilvl w:val="1"/>
          <w:numId w:val="88"/>
        </w:numPr>
        <w:ind w:left="1440" w:hanging="360"/>
      </w:pPr>
      <w:r w:rsidDel="00000000" w:rsidR="00000000" w:rsidRPr="00000000">
        <w:rPr>
          <w:rtl w:val="0"/>
        </w:rPr>
        <w:t xml:space="preserve">CSS 99.7%, as only one patient died of seminoma. 5y OS 97%.</w:t>
      </w:r>
      <w:r w:rsidDel="00000000" w:rsidR="00000000" w:rsidRPr="00000000">
        <w:rPr>
          <w:rtl w:val="0"/>
        </w:rPr>
      </w:r>
    </w:p>
    <w:p w:rsidR="00000000" w:rsidDel="00000000" w:rsidP="00000000" w:rsidRDefault="00000000" w:rsidRPr="00000000" w14:paraId="00001071">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Relapse in Surveillance </w:t>
      </w:r>
      <w:r w:rsidDel="00000000" w:rsidR="00000000" w:rsidRPr="00000000">
        <w:rPr>
          <w:rFonts w:ascii="Times New Roman" w:cs="Times New Roman" w:eastAsia="Times New Roman" w:hAnsi="Times New Roman"/>
          <w:sz w:val="20"/>
          <w:szCs w:val="20"/>
          <w:rtl w:val="0"/>
        </w:rPr>
        <w:t xml:space="preserve">[</w:t>
      </w:r>
      <w:hyperlink r:id="rId938">
        <w:r w:rsidDel="00000000" w:rsidR="00000000" w:rsidRPr="00000000">
          <w:rPr>
            <w:rFonts w:ascii="Times New Roman" w:cs="Times New Roman" w:eastAsia="Times New Roman" w:hAnsi="Times New Roman"/>
            <w:sz w:val="20"/>
            <w:szCs w:val="20"/>
            <w:rtl w:val="0"/>
          </w:rPr>
          <w:t xml:space="preserve">Nayan Euro Uro '17</w:t>
        </w:r>
      </w:hyperlink>
      <w:r w:rsidDel="00000000" w:rsidR="00000000" w:rsidRPr="00000000">
        <w:rPr>
          <w:rFonts w:ascii="Times New Roman" w:cs="Times New Roman" w:eastAsia="Times New Roman" w:hAnsi="Times New Roman"/>
          <w:sz w:val="20"/>
          <w:szCs w:val="20"/>
          <w:rtl w:val="0"/>
        </w:rPr>
        <w:t xml:space="preserve">]: Clinical stage I </w:t>
      </w:r>
      <w:r w:rsidDel="00000000" w:rsidR="00000000" w:rsidRPr="00000000">
        <w:rPr>
          <w:rtl w:val="0"/>
        </w:rPr>
        <w:t xml:space="preserve">seminoma</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sz w:val="20"/>
          <w:szCs w:val="20"/>
          <w:rtl w:val="0"/>
        </w:rPr>
        <w:t xml:space="preserve">NGSCT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After 2y, the risk of relapse is very low.</w:t>
      </w:r>
    </w:p>
    <w:p w:rsidR="00000000" w:rsidDel="00000000" w:rsidP="00000000" w:rsidRDefault="00000000" w:rsidRPr="00000000" w14:paraId="00001072">
      <w:pPr>
        <w:spacing w:line="240" w:lineRule="auto"/>
        <w:ind w:firstLine="720"/>
        <w:rPr/>
      </w:pPr>
      <w:r w:rsidDel="00000000" w:rsidR="00000000" w:rsidRPr="00000000">
        <w:rPr>
          <w:rtl w:val="0"/>
        </w:rPr>
        <w:t xml:space="preserve">Nearly all relapses for NSGCT occur within the first 2y, compared to first 3y for seminomas.</w:t>
      </w:r>
    </w:p>
    <w:p w:rsidR="00000000" w:rsidDel="00000000" w:rsidP="00000000" w:rsidRDefault="00000000" w:rsidRPr="00000000" w14:paraId="0000107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f</w:t>
      </w:r>
      <w:r w:rsidDel="00000000" w:rsidR="00000000" w:rsidRPr="00000000">
        <w:rPr>
          <w:sz w:val="20"/>
          <w:szCs w:val="20"/>
          <w:rtl w:val="0"/>
        </w:rPr>
        <w:t xml:space="preserve">or ± 3 cm seminoma of </w:t>
      </w:r>
      <w:r w:rsidDel="00000000" w:rsidR="00000000" w:rsidRPr="00000000">
        <w:rPr>
          <w:rFonts w:ascii="Cardo" w:cs="Cardo" w:eastAsia="Cardo" w:hAnsi="Cardo"/>
          <w:sz w:val="20"/>
          <w:szCs w:val="20"/>
          <w:rtl w:val="0"/>
        </w:rPr>
        <w:t xml:space="preserve">12→ 20%; if no relapse in first 2y then relapse in next 5y is 3.9→ 5.6%.</w:t>
      </w:r>
    </w:p>
    <w:p w:rsidR="00000000" w:rsidDel="00000000" w:rsidP="00000000" w:rsidRDefault="00000000" w:rsidRPr="00000000" w14:paraId="0000107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for low/high ri</w:t>
      </w:r>
      <w:r w:rsidDel="00000000" w:rsidR="00000000" w:rsidRPr="00000000">
        <w:rPr>
          <w:sz w:val="20"/>
          <w:szCs w:val="20"/>
          <w:rtl w:val="0"/>
        </w:rPr>
        <w:t xml:space="preserve">sk NSGCT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17→ 42%, </w:t>
      </w:r>
      <w:r w:rsidDel="00000000" w:rsidR="00000000" w:rsidRPr="00000000">
        <w:rPr>
          <w:rtl w:val="0"/>
        </w:rPr>
        <w:t xml:space="preserve">with </w:t>
      </w:r>
      <w:r w:rsidDel="00000000" w:rsidR="00000000" w:rsidRPr="00000000">
        <w:rPr>
          <w:rtl w:val="0"/>
        </w:rPr>
        <w:t xml:space="preserve">no</w:t>
      </w:r>
      <w:r w:rsidDel="00000000" w:rsidR="00000000" w:rsidRPr="00000000">
        <w:rPr>
          <w:sz w:val="20"/>
          <w:szCs w:val="20"/>
          <w:rtl w:val="0"/>
        </w:rPr>
        <w:t xml:space="preserve"> relapses </w:t>
      </w:r>
      <w:r w:rsidDel="00000000" w:rsidR="00000000" w:rsidRPr="00000000">
        <w:rPr>
          <w:rtl w:val="0"/>
        </w:rPr>
        <w:t xml:space="preserve">after the first</w:t>
      </w:r>
      <w:r w:rsidDel="00000000" w:rsidR="00000000" w:rsidRPr="00000000">
        <w:rPr>
          <w:sz w:val="20"/>
          <w:szCs w:val="20"/>
          <w:rtl w:val="0"/>
        </w:rPr>
        <w:t xml:space="preserve"> 2y.</w:t>
      </w:r>
    </w:p>
    <w:bookmarkStart w:colFirst="0" w:colLast="0" w:name="chti36l9elfq" w:id="306"/>
    <w:bookmarkEnd w:id="306"/>
    <w:p w:rsidR="00000000" w:rsidDel="00000000" w:rsidP="00000000" w:rsidRDefault="00000000" w:rsidRPr="00000000" w14:paraId="00001075">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Predictors of relapse </w:t>
      </w:r>
      <w:r w:rsidDel="00000000" w:rsidR="00000000" w:rsidRPr="00000000">
        <w:rPr>
          <w:rFonts w:ascii="Times New Roman" w:cs="Times New Roman" w:eastAsia="Times New Roman" w:hAnsi="Times New Roman"/>
          <w:sz w:val="20"/>
          <w:szCs w:val="20"/>
          <w:rtl w:val="0"/>
        </w:rPr>
        <w:t xml:space="preserve">[</w:t>
      </w:r>
      <w:hyperlink r:id="rId939">
        <w:r w:rsidDel="00000000" w:rsidR="00000000" w:rsidRPr="00000000">
          <w:rPr>
            <w:rFonts w:ascii="Times New Roman" w:cs="Times New Roman" w:eastAsia="Times New Roman" w:hAnsi="Times New Roman"/>
            <w:sz w:val="20"/>
            <w:szCs w:val="20"/>
            <w:rtl w:val="0"/>
          </w:rPr>
          <w:t xml:space="preserve">Warde JCO '02]</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76">
      <w:pPr>
        <w:spacing w:line="240" w:lineRule="auto"/>
        <w:ind w:firstLine="720"/>
        <w:rPr/>
      </w:pPr>
      <w:r w:rsidDel="00000000" w:rsidR="00000000" w:rsidRPr="00000000">
        <w:rPr>
          <w:rtl w:val="0"/>
        </w:rPr>
        <w:t xml:space="preserve">Although rete testis appears to be a risk factor, subsequent analysis failed to demonstrate rete testis involvement as a risk factor. Therefore, new staging accounts for size, although ± 3 cm, and not rete testis involvement.</w:t>
      </w:r>
    </w:p>
    <w:p w:rsidR="00000000" w:rsidDel="00000000" w:rsidP="00000000" w:rsidRDefault="00000000" w:rsidRPr="00000000" w14:paraId="0000107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638 stage I seminomas from 4 institutions. MFU 7y. </w:t>
      </w:r>
      <w:r w:rsidDel="00000000" w:rsidR="00000000" w:rsidRPr="00000000">
        <w:rPr>
          <w:rtl w:val="0"/>
        </w:rPr>
      </w:r>
    </w:p>
    <w:p w:rsidR="00000000" w:rsidDel="00000000" w:rsidP="00000000" w:rsidRDefault="00000000" w:rsidRPr="00000000" w14:paraId="0000107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Relapses in 19%. </w:t>
      </w:r>
      <w:r w:rsidDel="00000000" w:rsidR="00000000" w:rsidRPr="00000000">
        <w:rPr>
          <w:rFonts w:ascii="Times New Roman" w:cs="Times New Roman" w:eastAsia="Times New Roman" w:hAnsi="Times New Roman"/>
          <w:sz w:val="20"/>
          <w:szCs w:val="20"/>
          <w:rtl w:val="0"/>
        </w:rPr>
        <w:t xml:space="preserve">Risk </w:t>
      </w:r>
      <w:r w:rsidDel="00000000" w:rsidR="00000000" w:rsidRPr="00000000">
        <w:rPr>
          <w:rtl w:val="0"/>
        </w:rPr>
        <w:t xml:space="preserve">of relapse</w:t>
      </w:r>
      <w:r w:rsidDel="00000000" w:rsidR="00000000" w:rsidRPr="00000000">
        <w:rPr>
          <w:rFonts w:ascii="Cardo" w:cs="Cardo" w:eastAsia="Cardo" w:hAnsi="Cardo"/>
          <w:sz w:val="20"/>
          <w:szCs w:val="20"/>
          <w:rtl w:val="0"/>
        </w:rPr>
        <w:t xml:space="preserve"> for 0 / 1 / 2 RF of 12→ 16→ 32%.</w:t>
      </w:r>
    </w:p>
    <w:p w:rsidR="00000000" w:rsidDel="00000000" w:rsidP="00000000" w:rsidRDefault="00000000" w:rsidRPr="00000000" w14:paraId="0000107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 Size </w:t>
      </w:r>
      <w:r w:rsidDel="00000000" w:rsidR="00000000" w:rsidRPr="00000000">
        <w:rPr>
          <w:rFonts w:ascii="Times New Roman" w:cs="Times New Roman" w:eastAsia="Times New Roman" w:hAnsi="Times New Roman"/>
          <w:b w:val="1"/>
          <w:sz w:val="20"/>
          <w:szCs w:val="20"/>
          <w:rtl w:val="0"/>
        </w:rPr>
        <w:t xml:space="preserve">± 4 cm</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rete testis</w:t>
      </w:r>
      <w:r w:rsidDel="00000000" w:rsidR="00000000" w:rsidRPr="00000000">
        <w:rPr>
          <w:rFonts w:ascii="Times New Roman" w:cs="Times New Roman" w:eastAsia="Times New Roman" w:hAnsi="Times New Roman"/>
          <w:sz w:val="20"/>
          <w:szCs w:val="20"/>
          <w:rtl w:val="0"/>
        </w:rPr>
        <w:t xml:space="preserve"> involvement SS on MVA, but not validated in subsequent analysis:</w:t>
      </w:r>
    </w:p>
    <w:p w:rsidR="00000000" w:rsidDel="00000000" w:rsidP="00000000" w:rsidRDefault="00000000" w:rsidRPr="00000000" w14:paraId="0000107A">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Chung [</w:t>
      </w:r>
      <w:hyperlink r:id="rId940">
        <w:r w:rsidDel="00000000" w:rsidR="00000000" w:rsidRPr="00000000">
          <w:rPr>
            <w:rFonts w:ascii="Times New Roman" w:cs="Times New Roman" w:eastAsia="Times New Roman" w:hAnsi="Times New Roman"/>
            <w:sz w:val="20"/>
            <w:szCs w:val="20"/>
            <w:rtl w:val="0"/>
          </w:rPr>
          <w:t xml:space="preserve">Cancer Med '15</w:t>
        </w:r>
      </w:hyperlink>
      <w:r w:rsidDel="00000000" w:rsidR="00000000" w:rsidRPr="00000000">
        <w:rPr>
          <w:rFonts w:ascii="Times New Roman" w:cs="Times New Roman" w:eastAsia="Times New Roman" w:hAnsi="Times New Roman"/>
          <w:sz w:val="20"/>
          <w:szCs w:val="20"/>
          <w:rtl w:val="0"/>
        </w:rPr>
        <w:t xml:space="preserve">]: 687 pts. Tumor size on UVA, not MVA. </w:t>
        <w:br w:type="textWrapping"/>
      </w:r>
      <w:bookmarkStart w:colFirst="0" w:colLast="0" w:name="jgge6a50vn9g" w:id="307"/>
      <w:bookmarkEnd w:id="307"/>
      <w:r w:rsidDel="00000000" w:rsidR="00000000" w:rsidRPr="00000000">
        <w:rPr>
          <w:rFonts w:ascii="Times New Roman" w:cs="Times New Roman" w:eastAsia="Times New Roman" w:hAnsi="Times New Roman"/>
          <w:sz w:val="20"/>
          <w:szCs w:val="20"/>
          <w:rtl w:val="0"/>
        </w:rPr>
        <w:t xml:space="preserve">Rete testis did not predict relapse.</w:t>
      </w:r>
    </w:p>
    <w:p w:rsidR="00000000" w:rsidDel="00000000" w:rsidP="00000000" w:rsidRDefault="00000000" w:rsidRPr="00000000" w14:paraId="0000107B">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result, rete testis involvement does not influence staging.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3 cm (not 4 cm) was added in AJCC 8th ed. </w:t>
      </w:r>
    </w:p>
    <w:p w:rsidR="00000000" w:rsidDel="00000000" w:rsidP="00000000" w:rsidRDefault="00000000" w:rsidRPr="00000000" w14:paraId="0000107C">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Mortenson </w:t>
      </w:r>
      <w:r w:rsidDel="00000000" w:rsidR="00000000" w:rsidRPr="00000000">
        <w:rPr>
          <w:rFonts w:ascii="Times New Roman" w:cs="Times New Roman" w:eastAsia="Times New Roman" w:hAnsi="Times New Roman"/>
          <w:sz w:val="20"/>
          <w:szCs w:val="20"/>
          <w:rtl w:val="0"/>
        </w:rPr>
        <w:t xml:space="preserve">[Eur Urol '14]: </w:t>
      </w:r>
      <w:r w:rsidDel="00000000" w:rsidR="00000000" w:rsidRPr="00000000">
        <w:rPr>
          <w:rtl w:val="0"/>
        </w:rPr>
        <w:t xml:space="preserve">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7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1,954 stage I seminoma pts. </w:t>
      </w:r>
    </w:p>
    <w:p w:rsidR="00000000" w:rsidDel="00000000" w:rsidP="00000000" w:rsidRDefault="00000000" w:rsidRPr="00000000" w14:paraId="0000107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15y relapse 18.9%</w:t>
      </w:r>
      <w:r w:rsidDel="00000000" w:rsidR="00000000" w:rsidRPr="00000000">
        <w:rPr>
          <w:rFonts w:ascii="Times New Roman" w:cs="Times New Roman" w:eastAsia="Times New Roman" w:hAnsi="Times New Roman"/>
          <w:sz w:val="20"/>
          <w:szCs w:val="20"/>
          <w:rtl w:val="0"/>
        </w:rPr>
        <w:t xml:space="preserve">, 73% </w:t>
      </w:r>
      <w:r w:rsidDel="00000000" w:rsidR="00000000" w:rsidRPr="00000000">
        <w:rPr>
          <w:rtl w:val="0"/>
        </w:rPr>
        <w:t xml:space="preserve">within the first</w:t>
      </w:r>
      <w:r w:rsidDel="00000000" w:rsidR="00000000" w:rsidRPr="00000000">
        <w:rPr>
          <w:rFonts w:ascii="Times New Roman" w:cs="Times New Roman" w:eastAsia="Times New Roman" w:hAnsi="Times New Roman"/>
          <w:sz w:val="20"/>
          <w:szCs w:val="20"/>
          <w:rtl w:val="0"/>
        </w:rPr>
        <w:t xml:space="preserve"> 2y. 15y DSS 99.3%. 15y OS 91.6%.</w:t>
      </w:r>
    </w:p>
    <w:p w:rsidR="00000000" w:rsidDel="00000000" w:rsidP="00000000" w:rsidRDefault="00000000" w:rsidRPr="00000000" w14:paraId="0000107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 relapses treated with RT, 36% chemo.</w:t>
      </w:r>
    </w:p>
    <w:p w:rsidR="00000000" w:rsidDel="00000000" w:rsidP="00000000" w:rsidRDefault="00000000" w:rsidRPr="00000000" w14:paraId="0000108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RF: tumor size, LVSI, epididymal invasion.</w:t>
      </w:r>
    </w:p>
    <w:p w:rsidR="00000000" w:rsidDel="00000000" w:rsidP="00000000" w:rsidRDefault="00000000" w:rsidRPr="00000000" w14:paraId="00001081">
      <w:pPr>
        <w:numPr>
          <w:ilvl w:val="0"/>
          <w:numId w:val="88"/>
        </w:numPr>
        <w:spacing w:line="240" w:lineRule="auto"/>
        <w:rPr>
          <w:rFonts w:ascii="Times New Roman" w:cs="Times New Roman" w:eastAsia="Times New Roman" w:hAnsi="Times New Roman"/>
          <w:sz w:val="20"/>
          <w:szCs w:val="20"/>
        </w:rPr>
      </w:pPr>
      <w:hyperlink r:id="rId941">
        <w:r w:rsidDel="00000000" w:rsidR="00000000" w:rsidRPr="00000000">
          <w:rPr>
            <w:rFonts w:ascii="Times New Roman" w:cs="Times New Roman" w:eastAsia="Times New Roman" w:hAnsi="Times New Roman"/>
            <w:b w:val="1"/>
            <w:sz w:val="20"/>
            <w:szCs w:val="20"/>
            <w:rtl w:val="0"/>
          </w:rPr>
          <w:t xml:space="preserve">BC </w:t>
        </w:r>
      </w:hyperlink>
      <w:hyperlink r:id="rId942">
        <w:r w:rsidDel="00000000" w:rsidR="00000000" w:rsidRPr="00000000">
          <w:rPr>
            <w:sz w:val="20"/>
            <w:szCs w:val="20"/>
            <w:rtl w:val="0"/>
          </w:rPr>
          <w:t xml:space="preserve">[Kollmannsberger JCO '15]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Stage I seminomas with 0.3% CSM. Suggestion of &lt; 15% relapse for seminoma, &gt; 15% NSGCT.</w:t>
      </w:r>
    </w:p>
    <w:p w:rsidR="00000000" w:rsidDel="00000000" w:rsidP="00000000" w:rsidRDefault="00000000" w:rsidRPr="00000000" w14:paraId="00001082">
      <w:pPr>
        <w:ind w:firstLine="720"/>
        <w:rPr/>
      </w:pPr>
      <w:r w:rsidDel="00000000" w:rsidR="00000000" w:rsidRPr="00000000">
        <w:rPr>
          <w:rtl w:val="0"/>
        </w:rPr>
        <w:t xml:space="preserve">Nearly all relapses for NSGCT occur within the first 2y, compared to the first 3y for seminomas.</w:t>
      </w:r>
      <w:r w:rsidDel="00000000" w:rsidR="00000000" w:rsidRPr="00000000">
        <w:rPr>
          <w:rtl w:val="0"/>
        </w:rPr>
      </w:r>
    </w:p>
    <w:p w:rsidR="00000000" w:rsidDel="00000000" w:rsidP="00000000" w:rsidRDefault="00000000" w:rsidRPr="00000000" w14:paraId="00001083">
      <w:pPr>
        <w:numPr>
          <w:ilvl w:val="1"/>
          <w:numId w:val="88"/>
        </w:numPr>
        <w:ind w:left="1440" w:hanging="360"/>
      </w:pPr>
      <w:r w:rsidDel="00000000" w:rsidR="00000000" w:rsidRPr="00000000">
        <w:rPr>
          <w:rtl w:val="0"/>
        </w:rPr>
        <w:t xml:space="preserve">2483 pts. Stage I seminoma and NSGCT.</w:t>
      </w:r>
    </w:p>
    <w:p w:rsidR="00000000" w:rsidDel="00000000" w:rsidP="00000000" w:rsidRDefault="00000000" w:rsidRPr="00000000" w14:paraId="0000108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rates of relapse</w:t>
      </w:r>
      <w:r w:rsidDel="00000000" w:rsidR="00000000" w:rsidRPr="00000000">
        <w:rPr>
          <w:rtl w:val="0"/>
        </w:rPr>
        <w:t xml:space="preserve">: </w:t>
      </w:r>
      <w:r w:rsidDel="00000000" w:rsidR="00000000" w:rsidRPr="00000000">
        <w:rPr>
          <w:sz w:val="20"/>
          <w:szCs w:val="20"/>
          <w:rtl w:val="0"/>
        </w:rPr>
        <w:t xml:space="preserve">13% relapse for seminoma, 19% relapse for nonseminoma</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5y DSS 99.7%. </w:t>
      </w:r>
      <w:r w:rsidDel="00000000" w:rsidR="00000000" w:rsidRPr="00000000">
        <w:rPr>
          <w:rtl w:val="0"/>
        </w:rPr>
      </w:r>
    </w:p>
    <w:p w:rsidR="00000000" w:rsidDel="00000000" w:rsidP="00000000" w:rsidRDefault="00000000" w:rsidRPr="00000000" w14:paraId="00001085">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90% of relapses within 3y for seminomas, w</w:t>
      </w:r>
      <w:r w:rsidDel="00000000" w:rsidR="00000000" w:rsidRPr="00000000">
        <w:rPr>
          <w:rFonts w:ascii="Times New Roman" w:cs="Times New Roman" w:eastAsia="Times New Roman" w:hAnsi="Times New Roman"/>
          <w:sz w:val="20"/>
          <w:szCs w:val="20"/>
          <w:rtl w:val="0"/>
        </w:rPr>
        <w:t xml:space="preserve">ithin 2y for NSGCT.</w:t>
      </w:r>
    </w:p>
    <w:p w:rsidR="00000000" w:rsidDel="00000000" w:rsidP="00000000" w:rsidRDefault="00000000" w:rsidRPr="00000000" w14:paraId="00001086">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Third Spanish chemotherapy</w:t>
      </w:r>
      <w:r w:rsidDel="00000000" w:rsidR="00000000" w:rsidRPr="00000000">
        <w:rPr>
          <w:rFonts w:ascii="Times New Roman" w:cs="Times New Roman" w:eastAsia="Times New Roman" w:hAnsi="Times New Roman"/>
          <w:sz w:val="20"/>
          <w:szCs w:val="20"/>
          <w:rtl w:val="0"/>
        </w:rPr>
        <w:t xml:space="preserve"> [</w:t>
      </w:r>
      <w:hyperlink r:id="rId943">
        <w:r w:rsidDel="00000000" w:rsidR="00000000" w:rsidRPr="00000000">
          <w:rPr>
            <w:rFonts w:ascii="Times New Roman" w:cs="Times New Roman" w:eastAsia="Times New Roman" w:hAnsi="Times New Roman"/>
            <w:sz w:val="20"/>
            <w:szCs w:val="20"/>
            <w:rtl w:val="0"/>
          </w:rPr>
          <w:t xml:space="preserve">Aparicio JCO '11]</w:t>
        </w:r>
      </w:hyperlink>
      <w:r w:rsidDel="00000000" w:rsidR="00000000" w:rsidRPr="00000000">
        <w:rPr>
          <w:rFonts w:ascii="Times New Roman" w:cs="Times New Roman" w:eastAsia="Times New Roman" w:hAnsi="Times New Roman"/>
          <w:sz w:val="20"/>
          <w:szCs w:val="20"/>
          <w:rtl w:val="0"/>
        </w:rPr>
        <w:t xml:space="preserve">: Prospective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 Carbo x2c </w:t>
      </w:r>
      <w:r w:rsidDel="00000000" w:rsidR="00000000" w:rsidRPr="00000000">
        <w:rPr>
          <w:b w:val="1"/>
          <w:sz w:val="20"/>
          <w:szCs w:val="20"/>
          <w:rtl w:val="0"/>
        </w:rPr>
        <w:t xml:space="preserve">based on risk of relapse</w:t>
      </w:r>
      <w:r w:rsidDel="00000000" w:rsidR="00000000" w:rsidRPr="00000000">
        <w:rPr>
          <w:rtl w:val="0"/>
        </w:rPr>
        <w:t xml:space="preserve">.</w:t>
        <w:br w:type="textWrapping"/>
        <w:t xml:space="preserve">Surveillance and chemotherapy are both appropriate options for stage I.</w:t>
      </w:r>
      <w:r w:rsidDel="00000000" w:rsidR="00000000" w:rsidRPr="00000000">
        <w:rPr>
          <w:rtl w:val="0"/>
        </w:rPr>
      </w:r>
    </w:p>
    <w:p w:rsidR="00000000" w:rsidDel="00000000" w:rsidP="00000000" w:rsidRDefault="00000000" w:rsidRPr="00000000" w14:paraId="00001087">
      <w:pPr>
        <w:numPr>
          <w:ilvl w:val="1"/>
          <w:numId w:val="88"/>
        </w:numPr>
        <w:ind w:left="1440" w:hanging="360"/>
      </w:pPr>
      <w:r w:rsidDel="00000000" w:rsidR="00000000" w:rsidRPr="00000000">
        <w:rPr>
          <w:rFonts w:ascii="Cardo" w:cs="Cardo" w:eastAsia="Cardo" w:hAnsi="Cardo"/>
          <w:rtl w:val="0"/>
        </w:rPr>
        <w:t xml:space="preserve">227 pts. Stage I seminoma. 0-1 RF→ surveillance (n=153, 67%). 2 RF→ 2c carboplatin (n=74, 33%).</w:t>
      </w:r>
      <w:r w:rsidDel="00000000" w:rsidR="00000000" w:rsidRPr="00000000">
        <w:rPr>
          <w:rtl w:val="0"/>
        </w:rPr>
      </w:r>
    </w:p>
    <w:p w:rsidR="00000000" w:rsidDel="00000000" w:rsidP="00000000" w:rsidRDefault="00000000" w:rsidRPr="00000000" w14:paraId="0000108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 Rete testis involvement</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tumor &gt; 4 cm like [</w:t>
      </w:r>
      <w:hyperlink w:anchor="chti36l9elfq">
        <w:r w:rsidDel="00000000" w:rsidR="00000000" w:rsidRPr="00000000">
          <w:rPr>
            <w:rFonts w:ascii="Times New Roman" w:cs="Times New Roman" w:eastAsia="Times New Roman" w:hAnsi="Times New Roman"/>
            <w:sz w:val="20"/>
            <w:szCs w:val="20"/>
            <w:rtl w:val="0"/>
          </w:rPr>
          <w:t xml:space="preserve">Warde</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8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 AUC 7.</w:t>
      </w:r>
    </w:p>
    <w:p w:rsidR="00000000" w:rsidDel="00000000" w:rsidP="00000000" w:rsidRDefault="00000000" w:rsidRPr="00000000" w14:paraId="0000108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relapses (10%) </w:t>
      </w:r>
      <w:r w:rsidDel="00000000" w:rsidR="00000000" w:rsidRPr="00000000">
        <w:rPr>
          <w:rtl w:val="0"/>
        </w:rPr>
        <w:t xml:space="preserve">in the surveillance</w:t>
      </w:r>
      <w:r w:rsidDel="00000000" w:rsidR="00000000" w:rsidRPr="00000000">
        <w:rPr>
          <w:rFonts w:ascii="Times New Roman" w:cs="Times New Roman" w:eastAsia="Times New Roman" w:hAnsi="Times New Roman"/>
          <w:sz w:val="20"/>
          <w:szCs w:val="20"/>
          <w:rtl w:val="0"/>
        </w:rPr>
        <w:t xml:space="preserve"> group with 1 relapse (1.4%) </w:t>
      </w:r>
      <w:r w:rsidDel="00000000" w:rsidR="00000000" w:rsidRPr="00000000">
        <w:rPr>
          <w:rtl w:val="0"/>
        </w:rPr>
        <w:t xml:space="preserve">in the carboplatin</w:t>
      </w:r>
      <w:r w:rsidDel="00000000" w:rsidR="00000000" w:rsidRPr="00000000">
        <w:rPr>
          <w:rFonts w:ascii="Times New Roman" w:cs="Times New Roman" w:eastAsia="Times New Roman" w:hAnsi="Times New Roman"/>
          <w:sz w:val="20"/>
          <w:szCs w:val="20"/>
          <w:rtl w:val="0"/>
        </w:rPr>
        <w:t xml:space="preserve"> group. </w:t>
      </w:r>
    </w:p>
    <w:p w:rsidR="00000000" w:rsidDel="00000000" w:rsidP="00000000" w:rsidRDefault="00000000" w:rsidRPr="00000000" w14:paraId="0000108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recurrences in retroperitoneal lymph nodes, except one PLN. </w:t>
      </w:r>
    </w:p>
    <w:p w:rsidR="00000000" w:rsidDel="00000000" w:rsidP="00000000" w:rsidRDefault="00000000" w:rsidRPr="00000000" w14:paraId="0000108C">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DFS 88→ 98%.</w:t>
      </w:r>
    </w:p>
    <w:p w:rsidR="00000000" w:rsidDel="00000000" w:rsidP="00000000" w:rsidRDefault="00000000" w:rsidRPr="00000000" w14:paraId="0000108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100%. </w:t>
      </w:r>
      <w:r w:rsidDel="00000000" w:rsidR="00000000" w:rsidRPr="00000000">
        <w:rPr>
          <w:rFonts w:ascii="Times New Roman" w:cs="Times New Roman" w:eastAsia="Times New Roman" w:hAnsi="Times New Roman"/>
          <w:sz w:val="20"/>
          <w:szCs w:val="20"/>
          <w:rtl w:val="0"/>
        </w:rPr>
        <w:t xml:space="preserve">All patients were salvaged. </w:t>
      </w:r>
    </w:p>
    <w:p w:rsidR="00000000" w:rsidDel="00000000" w:rsidP="00000000" w:rsidRDefault="00000000" w:rsidRPr="00000000" w14:paraId="0000108E">
      <w:pPr>
        <w:numPr>
          <w:ilvl w:val="0"/>
          <w:numId w:val="88"/>
        </w:numPr>
        <w:spacing w:line="240" w:lineRule="auto"/>
        <w:rPr>
          <w:rFonts w:ascii="Times New Roman" w:cs="Times New Roman" w:eastAsia="Times New Roman" w:hAnsi="Times New Roman"/>
          <w:sz w:val="20"/>
          <w:szCs w:val="20"/>
        </w:rPr>
      </w:pPr>
      <w:r w:rsidDel="00000000" w:rsidR="00000000" w:rsidRPr="00000000">
        <w:rPr>
          <w:b w:val="1"/>
          <w:rtl w:val="0"/>
        </w:rPr>
        <w:t xml:space="preserve">Spanish Germ Cell Cancer Group (</w:t>
      </w:r>
      <w:r w:rsidDel="00000000" w:rsidR="00000000" w:rsidRPr="00000000">
        <w:rPr>
          <w:rFonts w:ascii="Times New Roman" w:cs="Times New Roman" w:eastAsia="Times New Roman" w:hAnsi="Times New Roman"/>
          <w:b w:val="1"/>
          <w:sz w:val="20"/>
          <w:szCs w:val="20"/>
          <w:rtl w:val="0"/>
        </w:rPr>
        <w:t xml:space="preserve">SGCCG</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w:t>
      </w:r>
      <w:hyperlink r:id="rId944">
        <w:r w:rsidDel="00000000" w:rsidR="00000000" w:rsidRPr="00000000">
          <w:rPr>
            <w:rFonts w:ascii="Times New Roman" w:cs="Times New Roman" w:eastAsia="Times New Roman" w:hAnsi="Times New Roman"/>
            <w:sz w:val="20"/>
            <w:szCs w:val="20"/>
            <w:rtl w:val="0"/>
          </w:rPr>
          <w:t xml:space="preserve">Ann Onc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LR: Surveillance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HR: Carbo x2c</w:t>
      </w:r>
      <w:r w:rsidDel="00000000" w:rsidR="00000000" w:rsidRPr="00000000">
        <w:rPr>
          <w:rFonts w:ascii="Times New Roman" w:cs="Times New Roman" w:eastAsia="Times New Roman" w:hAnsi="Times New Roman"/>
          <w:sz w:val="20"/>
          <w:szCs w:val="20"/>
          <w:rtl w:val="0"/>
        </w:rPr>
        <w:t xml:space="preserve">.</w:t>
        <w:br w:type="textWrapping"/>
        <w:t xml:space="preserve">There is </w:t>
      </w:r>
      <w:r w:rsidDel="00000000" w:rsidR="00000000" w:rsidRPr="00000000">
        <w:rPr>
          <w:rtl w:val="0"/>
        </w:rPr>
        <w:t xml:space="preserve">&lt; 10% relapse if &lt; 4 cm AND no rete testis.</w:t>
      </w:r>
      <w:r w:rsidDel="00000000" w:rsidR="00000000" w:rsidRPr="00000000">
        <w:rPr>
          <w:rtl w:val="0"/>
        </w:rPr>
      </w:r>
    </w:p>
    <w:p w:rsidR="00000000" w:rsidDel="00000000" w:rsidP="00000000" w:rsidRDefault="00000000" w:rsidRPr="00000000" w14:paraId="0000108F">
      <w:pPr>
        <w:numPr>
          <w:ilvl w:val="1"/>
          <w:numId w:val="88"/>
        </w:numPr>
        <w:ind w:left="1440" w:hanging="360"/>
      </w:pPr>
      <w:r w:rsidDel="00000000" w:rsidR="00000000" w:rsidRPr="00000000">
        <w:rPr>
          <w:rtl w:val="0"/>
        </w:rPr>
        <w:t xml:space="preserve">744 stage I seminoma pts from three prospective studies. 1994-2008. MFU 6.7y. </w:t>
      </w:r>
    </w:p>
    <w:p w:rsidR="00000000" w:rsidDel="00000000" w:rsidP="00000000" w:rsidRDefault="00000000" w:rsidRPr="00000000" w14:paraId="00001090">
      <w:pPr>
        <w:numPr>
          <w:ilvl w:val="2"/>
          <w:numId w:val="88"/>
        </w:numPr>
        <w:ind w:left="2160" w:hanging="360"/>
        <w:rPr>
          <w:u w:val="none"/>
        </w:rPr>
      </w:pPr>
      <w:r w:rsidDel="00000000" w:rsidR="00000000" w:rsidRPr="00000000">
        <w:rPr>
          <w:rtl w:val="0"/>
        </w:rPr>
        <w:t xml:space="preserve">First study: LVSI or &gt; T1 received carboplatin 400 mg/m2 x2c q1m (not standard AUC dosing).</w:t>
      </w:r>
    </w:p>
    <w:p w:rsidR="00000000" w:rsidDel="00000000" w:rsidP="00000000" w:rsidRDefault="00000000" w:rsidRPr="00000000" w14:paraId="00001091">
      <w:pPr>
        <w:numPr>
          <w:ilvl w:val="2"/>
          <w:numId w:val="88"/>
        </w:numPr>
        <w:ind w:left="2160" w:hanging="360"/>
        <w:rPr>
          <w:u w:val="none"/>
        </w:rPr>
      </w:pPr>
      <w:r w:rsidDel="00000000" w:rsidR="00000000" w:rsidRPr="00000000">
        <w:rPr>
          <w:rtl w:val="0"/>
        </w:rPr>
        <w:t xml:space="preserve">Second study: Rete testis and/or &gt; 4 cm tumors received carboplatin AUC 7. </w:t>
      </w:r>
    </w:p>
    <w:p w:rsidR="00000000" w:rsidDel="00000000" w:rsidP="00000000" w:rsidRDefault="00000000" w:rsidRPr="00000000" w14:paraId="00001092">
      <w:pPr>
        <w:numPr>
          <w:ilvl w:val="2"/>
          <w:numId w:val="88"/>
        </w:numPr>
        <w:ind w:left="2160" w:hanging="360"/>
        <w:rPr>
          <w:u w:val="none"/>
        </w:rPr>
      </w:pPr>
      <w:r w:rsidDel="00000000" w:rsidR="00000000" w:rsidRPr="00000000">
        <w:rPr>
          <w:rtl w:val="0"/>
        </w:rPr>
        <w:t xml:space="preserve">Third study: Required both rete testis AND tumors &gt; 4 cm for carboplatin AUC 7.</w:t>
      </w:r>
    </w:p>
    <w:p w:rsidR="00000000" w:rsidDel="00000000" w:rsidP="00000000" w:rsidRDefault="00000000" w:rsidRPr="00000000" w14:paraId="0000109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relapse on surveillance (8.3% if &lt; 4 cm </w:t>
      </w:r>
      <w:r w:rsidDel="00000000" w:rsidR="00000000" w:rsidRPr="00000000">
        <w:rPr>
          <w:rtl w:val="0"/>
        </w:rPr>
        <w:t xml:space="preserve">AND </w:t>
      </w:r>
      <w:r w:rsidDel="00000000" w:rsidR="00000000" w:rsidRPr="00000000">
        <w:rPr>
          <w:rFonts w:ascii="Times New Roman" w:cs="Times New Roman" w:eastAsia="Times New Roman" w:hAnsi="Times New Roman"/>
          <w:sz w:val="20"/>
          <w:szCs w:val="20"/>
          <w:rtl w:val="0"/>
        </w:rPr>
        <w:t xml:space="preserve">no rete testis). </w:t>
      </w:r>
      <w:r w:rsidDel="00000000" w:rsidR="00000000" w:rsidRPr="00000000">
        <w:rPr>
          <w:rtl w:val="0"/>
        </w:rPr>
      </w:r>
    </w:p>
    <w:p w:rsidR="00000000" w:rsidDel="00000000" w:rsidP="00000000" w:rsidRDefault="00000000" w:rsidRPr="00000000" w14:paraId="0000109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CSS 100% with salvage chemo (95%) or RT (5%). </w:t>
      </w:r>
      <w:r w:rsidDel="00000000" w:rsidR="00000000" w:rsidRPr="00000000">
        <w:rPr>
          <w:rtl w:val="0"/>
        </w:rPr>
      </w:r>
    </w:p>
    <w:bookmarkStart w:colFirst="0" w:colLast="0" w:name="ceq7yfh9g02p" w:id="308"/>
    <w:bookmarkEnd w:id="308"/>
    <w:p w:rsidR="00000000" w:rsidDel="00000000" w:rsidP="00000000" w:rsidRDefault="00000000" w:rsidRPr="00000000" w14:paraId="00001095">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TE-10</w:t>
      </w:r>
      <w:r w:rsidDel="00000000" w:rsidR="00000000" w:rsidRPr="00000000">
        <w:rPr>
          <w:rFonts w:ascii="Times New Roman" w:cs="Times New Roman" w:eastAsia="Times New Roman" w:hAnsi="Times New Roman"/>
          <w:sz w:val="20"/>
          <w:szCs w:val="20"/>
          <w:rtl w:val="0"/>
        </w:rPr>
        <w:t xml:space="preserve"> [</w:t>
      </w:r>
      <w:hyperlink r:id="rId945">
        <w:r w:rsidDel="00000000" w:rsidR="00000000" w:rsidRPr="00000000">
          <w:rPr>
            <w:rFonts w:ascii="Times New Roman" w:cs="Times New Roman" w:eastAsia="Times New Roman" w:hAnsi="Times New Roman"/>
            <w:sz w:val="20"/>
            <w:szCs w:val="20"/>
            <w:rtl w:val="0"/>
          </w:rPr>
          <w:t xml:space="preserve">Fossa JCO '99]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 Gy dog-leg </w:t>
      </w:r>
      <w:r w:rsidDel="00000000" w:rsidR="00000000" w:rsidRPr="00000000">
        <w:rPr>
          <w:rtl w:val="0"/>
        </w:rPr>
        <w:t xml:space="preserve">(modified) </w:t>
      </w:r>
      <w:r w:rsidDel="00000000" w:rsidR="00000000" w:rsidRPr="00000000">
        <w:rPr>
          <w:rFonts w:ascii="Times New Roman" w:cs="Times New Roman" w:eastAsia="Times New Roman" w:hAnsi="Times New Roman"/>
          <w:b w:val="1"/>
          <w:sz w:val="20"/>
          <w:szCs w:val="20"/>
          <w:rtl w:val="0"/>
        </w:rPr>
        <w:t xml:space="preserve">vs. pA</w:t>
      </w:r>
      <w:r w:rsidDel="00000000" w:rsidR="00000000" w:rsidRPr="00000000">
        <w:rPr>
          <w:b w:val="1"/>
          <w:rtl w:val="0"/>
        </w:rPr>
        <w:t xml:space="preserve">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This trial established pAO</w:t>
      </w:r>
      <w:r w:rsidDel="00000000" w:rsidR="00000000" w:rsidRPr="00000000">
        <w:rPr>
          <w:rFonts w:ascii="Times New Roman" w:cs="Times New Roman" w:eastAsia="Times New Roman" w:hAnsi="Times New Roman"/>
          <w:sz w:val="20"/>
          <w:szCs w:val="20"/>
          <w:rtl w:val="0"/>
        </w:rPr>
        <w:t xml:space="preserve"> for stage I seminoma! When using pA</w:t>
      </w:r>
      <w:r w:rsidDel="00000000" w:rsidR="00000000" w:rsidRPr="00000000">
        <w:rPr>
          <w:rtl w:val="0"/>
        </w:rPr>
        <w:t xml:space="preserve">O only radiation, there was only </w:t>
      </w:r>
      <w:r w:rsidDel="00000000" w:rsidR="00000000" w:rsidRPr="00000000">
        <w:rPr>
          <w:rFonts w:ascii="Times New Roman" w:cs="Times New Roman" w:eastAsia="Times New Roman" w:hAnsi="Times New Roman"/>
          <w:sz w:val="20"/>
          <w:szCs w:val="20"/>
          <w:rtl w:val="0"/>
        </w:rPr>
        <w:t xml:space="preserve">2% pelvic relapse</w:t>
      </w:r>
      <w:r w:rsidDel="00000000" w:rsidR="00000000" w:rsidRPr="00000000">
        <w:rPr>
          <w:rtl w:val="0"/>
        </w:rPr>
        <w:t xml:space="preserve">. </w:t>
      </w:r>
    </w:p>
    <w:p w:rsidR="00000000" w:rsidDel="00000000" w:rsidP="00000000" w:rsidRDefault="00000000" w:rsidRPr="00000000" w14:paraId="00001096">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pAO fields also carry less chance of azoospermia and faster sperm count recovery.</w:t>
      </w:r>
      <w:r w:rsidDel="00000000" w:rsidR="00000000" w:rsidRPr="00000000">
        <w:rPr>
          <w:rtl w:val="0"/>
        </w:rPr>
      </w:r>
    </w:p>
    <w:p w:rsidR="00000000" w:rsidDel="00000000" w:rsidP="00000000" w:rsidRDefault="00000000" w:rsidRPr="00000000" w14:paraId="0000109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478 pts. Stage I seminoma (pT1-3). </w:t>
      </w:r>
    </w:p>
    <w:p w:rsidR="00000000" w:rsidDel="00000000" w:rsidP="00000000" w:rsidRDefault="00000000" w:rsidRPr="00000000" w14:paraId="0000109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border </w:t>
      </w:r>
      <w:r w:rsidDel="00000000" w:rsidR="00000000" w:rsidRPr="00000000">
        <w:rPr>
          <w:rFonts w:ascii="Times New Roman" w:cs="Times New Roman" w:eastAsia="Times New Roman" w:hAnsi="Times New Roman"/>
          <w:b w:val="1"/>
          <w:sz w:val="20"/>
          <w:szCs w:val="20"/>
          <w:rtl w:val="0"/>
        </w:rPr>
        <w:t xml:space="preserve">T10/11</w:t>
      </w:r>
      <w:r w:rsidDel="00000000" w:rsidR="00000000" w:rsidRPr="00000000">
        <w:rPr>
          <w:rFonts w:ascii="Times New Roman" w:cs="Times New Roman" w:eastAsia="Times New Roman" w:hAnsi="Times New Roman"/>
          <w:sz w:val="20"/>
          <w:szCs w:val="20"/>
          <w:rtl w:val="0"/>
        </w:rPr>
        <w:t xml:space="preserve"> (NCCN recommends</w:t>
      </w:r>
      <w:r w:rsidDel="00000000" w:rsidR="00000000" w:rsidRPr="00000000">
        <w:rPr>
          <w:rFonts w:ascii="Times New Roman" w:cs="Times New Roman" w:eastAsia="Times New Roman" w:hAnsi="Times New Roman"/>
          <w:b w:val="1"/>
          <w:sz w:val="20"/>
          <w:szCs w:val="20"/>
          <w:rtl w:val="0"/>
        </w:rPr>
        <w:t xml:space="preserve"> T11/12</w:t>
      </w:r>
      <w:r w:rsidDel="00000000" w:rsidR="00000000" w:rsidRPr="00000000">
        <w:rPr>
          <w:rFonts w:ascii="Times New Roman" w:cs="Times New Roman" w:eastAsia="Times New Roman" w:hAnsi="Times New Roman"/>
          <w:sz w:val="20"/>
          <w:szCs w:val="20"/>
          <w:rtl w:val="0"/>
        </w:rPr>
        <w:t xml:space="preserve"> </w:t>
      </w:r>
      <w:hyperlink r:id="rId94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lower border </w:t>
      </w:r>
      <w:r w:rsidDel="00000000" w:rsidR="00000000" w:rsidRPr="00000000">
        <w:rPr>
          <w:rFonts w:ascii="Times New Roman" w:cs="Times New Roman" w:eastAsia="Times New Roman" w:hAnsi="Times New Roman"/>
          <w:b w:val="1"/>
          <w:sz w:val="20"/>
          <w:szCs w:val="20"/>
          <w:rtl w:val="0"/>
        </w:rPr>
        <w:t xml:space="preserve">L5/S1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9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border mid-obturator foramen. </w:t>
      </w:r>
    </w:p>
    <w:p w:rsidR="00000000" w:rsidDel="00000000" w:rsidP="00000000" w:rsidRDefault="00000000" w:rsidRPr="00000000" w14:paraId="0000109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RFS/OS ~96/99%. 3y pelvis RFS 98→ 100%</w:t>
      </w:r>
      <w:r w:rsidDel="00000000" w:rsidR="00000000" w:rsidRPr="00000000">
        <w:rPr>
          <w:rtl w:val="0"/>
        </w:rPr>
        <w:t xml:space="preserve">. 4 pelvic relapses occurred in the pAO group.</w:t>
      </w:r>
      <w:r w:rsidDel="00000000" w:rsidR="00000000" w:rsidRPr="00000000">
        <w:rPr>
          <w:rtl w:val="0"/>
        </w:rPr>
      </w:r>
    </w:p>
    <w:p w:rsidR="00000000" w:rsidDel="00000000" w:rsidP="00000000" w:rsidRDefault="00000000" w:rsidRPr="00000000" w14:paraId="0000109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pAO arm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decreased N/V/D, </w:t>
      </w:r>
      <w:r w:rsidDel="00000000" w:rsidR="00000000" w:rsidRPr="00000000">
        <w:rPr>
          <w:rFonts w:ascii="Cardo" w:cs="Cardo" w:eastAsia="Cardo" w:hAnsi="Cardo"/>
          <w:b w:val="1"/>
          <w:sz w:val="20"/>
          <w:szCs w:val="20"/>
          <w:rtl w:val="0"/>
        </w:rPr>
        <w:t xml:space="preserve">azoospermia 35→ 11%</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0"/>
          <w:szCs w:val="20"/>
          <w:rtl w:val="0"/>
        </w:rPr>
        <w:t xml:space="preserve">recovery of sperm count </w:t>
      </w:r>
      <w:r w:rsidDel="00000000" w:rsidR="00000000" w:rsidRPr="00000000">
        <w:rPr>
          <w:rFonts w:ascii="Cardo" w:cs="Cardo" w:eastAsia="Cardo" w:hAnsi="Cardo"/>
          <w:b w:val="1"/>
          <w:rtl w:val="0"/>
        </w:rPr>
        <w:t xml:space="preserve">20→ 13 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9C">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Azoospermia 8% with dogleg, demonstrating recovery over time.</w:t>
      </w:r>
    </w:p>
    <w:bookmarkStart w:colFirst="0" w:colLast="0" w:name="uss7y5uf0nwj" w:id="309"/>
    <w:bookmarkEnd w:id="309"/>
    <w:p w:rsidR="00000000" w:rsidDel="00000000" w:rsidP="00000000" w:rsidRDefault="00000000" w:rsidRPr="00000000" w14:paraId="0000109D">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TE-18 </w:t>
      </w:r>
      <w:r w:rsidDel="00000000" w:rsidR="00000000" w:rsidRPr="00000000">
        <w:rPr>
          <w:rFonts w:ascii="Times New Roman" w:cs="Times New Roman" w:eastAsia="Times New Roman" w:hAnsi="Times New Roman"/>
          <w:sz w:val="20"/>
          <w:szCs w:val="20"/>
          <w:rtl w:val="0"/>
        </w:rPr>
        <w:t xml:space="preserve">[</w:t>
      </w:r>
      <w:hyperlink r:id="rId947">
        <w:r w:rsidDel="00000000" w:rsidR="00000000" w:rsidRPr="00000000">
          <w:rPr>
            <w:rFonts w:ascii="Times New Roman" w:cs="Times New Roman" w:eastAsia="Times New Roman" w:hAnsi="Times New Roman"/>
            <w:sz w:val="20"/>
            <w:szCs w:val="20"/>
            <w:rtl w:val="0"/>
          </w:rPr>
          <w:t xml:space="preserve">Jones JCO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pAO 30 Gy vs. 20 Gy</w:t>
      </w:r>
      <w:r w:rsidDel="00000000" w:rsidR="00000000" w:rsidRPr="00000000">
        <w:rPr>
          <w:rFonts w:ascii="Times New Roman" w:cs="Times New Roman" w:eastAsia="Times New Roman" w:hAnsi="Times New Roman"/>
          <w:sz w:val="20"/>
          <w:szCs w:val="20"/>
          <w:rtl w:val="0"/>
        </w:rPr>
        <w:t xml:space="preserve">. </w:t>
        <w:br w:type="textWrapping"/>
        <w:t xml:space="preserve">This trial established </w:t>
      </w:r>
      <w:r w:rsidDel="00000000" w:rsidR="00000000" w:rsidRPr="00000000">
        <w:rPr>
          <w:rFonts w:ascii="Times New Roman" w:cs="Times New Roman" w:eastAsia="Times New Roman" w:hAnsi="Times New Roman"/>
          <w:sz w:val="20"/>
          <w:szCs w:val="20"/>
          <w:rtl w:val="0"/>
        </w:rPr>
        <w:t xml:space="preserve">20 Gy pAO </w:t>
      </w:r>
      <w:r w:rsidDel="00000000" w:rsidR="00000000" w:rsidRPr="00000000">
        <w:rPr>
          <w:rtl w:val="0"/>
        </w:rPr>
        <w:t xml:space="preserve">is acceptable for stage I seminoma, as there is</w:t>
      </w:r>
      <w:r w:rsidDel="00000000" w:rsidR="00000000" w:rsidRPr="00000000">
        <w:rPr>
          <w:rFonts w:ascii="Times New Roman" w:cs="Times New Roman" w:eastAsia="Times New Roman" w:hAnsi="Times New Roman"/>
          <w:sz w:val="20"/>
          <w:szCs w:val="20"/>
          <w:rtl w:val="0"/>
        </w:rPr>
        <w:t xml:space="preserve"> no more than 3% greater risk of relapse than 30 Gy</w:t>
      </w:r>
      <w:r w:rsidDel="00000000" w:rsidR="00000000" w:rsidRPr="00000000">
        <w:rPr>
          <w:rtl w:val="0"/>
        </w:rPr>
        <w:t xml:space="preserve">. There is also </w:t>
      </w:r>
      <w:r w:rsidDel="00000000" w:rsidR="00000000" w:rsidRPr="00000000">
        <w:rPr>
          <w:rFonts w:ascii="Times New Roman" w:cs="Times New Roman" w:eastAsia="Times New Roman" w:hAnsi="Times New Roman"/>
          <w:sz w:val="20"/>
          <w:szCs w:val="20"/>
          <w:rtl w:val="0"/>
        </w:rPr>
        <w:t xml:space="preserve">less morbidity</w:t>
      </w:r>
      <w:r w:rsidDel="00000000" w:rsidR="00000000" w:rsidRPr="00000000">
        <w:rPr>
          <w:rtl w:val="0"/>
        </w:rPr>
        <w:t xml:space="preserve"> with 20 Gy.</w:t>
      </w:r>
      <w:r w:rsidDel="00000000" w:rsidR="00000000" w:rsidRPr="00000000">
        <w:rPr>
          <w:rtl w:val="0"/>
        </w:rPr>
      </w:r>
    </w:p>
    <w:p w:rsidR="00000000" w:rsidDel="00000000" w:rsidP="00000000" w:rsidRDefault="00000000" w:rsidRPr="00000000" w14:paraId="0000109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625 pts. Stage I seminoma (pT1-3). 1995-1998. Powered to exclude 4% difference in 2y relapse rates.</w:t>
      </w:r>
    </w:p>
    <w:p w:rsidR="00000000" w:rsidDel="00000000" w:rsidP="00000000" w:rsidRDefault="00000000" w:rsidRPr="00000000" w14:paraId="0000109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Dogleg used for pts with prior inguinal surgery. T11-L5.</w:t>
      </w:r>
    </w:p>
    <w:p w:rsidR="00000000" w:rsidDel="00000000" w:rsidP="00000000" w:rsidRDefault="00000000" w:rsidRPr="00000000" w14:paraId="000010A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RFS ~97%. Favoring of 30 Gy dissipates with time.</w:t>
      </w:r>
    </w:p>
    <w:p w:rsidR="00000000" w:rsidDel="00000000" w:rsidP="00000000" w:rsidRDefault="00000000" w:rsidRPr="00000000" w14:paraId="000010A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Gy arm w worse rates of lethargy and inability to carry out normal work at 4w post RT, but NS at 12w.</w:t>
      </w:r>
    </w:p>
    <w:p w:rsidR="00000000" w:rsidDel="00000000" w:rsidP="00000000" w:rsidRDefault="00000000" w:rsidRPr="00000000" w14:paraId="000010A2">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Mod-Sev lethargy </w:t>
      </w:r>
      <w:r w:rsidDel="00000000" w:rsidR="00000000" w:rsidRPr="00000000">
        <w:rPr>
          <w:rtl w:val="0"/>
        </w:rPr>
        <w:t xml:space="preserve">20</w:t>
      </w:r>
      <w:r w:rsidDel="00000000" w:rsidR="00000000" w:rsidRPr="00000000">
        <w:rPr>
          <w:rFonts w:ascii="Cardo" w:cs="Cardo" w:eastAsia="Cardo" w:hAnsi="Cardo"/>
          <w:sz w:val="20"/>
          <w:szCs w:val="20"/>
          <w:rtl w:val="0"/>
        </w:rPr>
        <w:t xml:space="preserve">→ </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inability to work at 4w </w:t>
      </w:r>
      <w:r w:rsidDel="00000000" w:rsidR="00000000" w:rsidRPr="00000000">
        <w:rPr>
          <w:rtl w:val="0"/>
        </w:rPr>
        <w:t xml:space="preserve">46</w:t>
      </w:r>
      <w:r w:rsidDel="00000000" w:rsidR="00000000" w:rsidRPr="00000000">
        <w:rPr>
          <w:rFonts w:ascii="Cardo" w:cs="Cardo" w:eastAsia="Cardo" w:hAnsi="Cardo"/>
          <w:sz w:val="20"/>
          <w:szCs w:val="20"/>
          <w:rtl w:val="0"/>
        </w:rPr>
        <w:t xml:space="preserve">→ </w:t>
      </w:r>
      <w:r w:rsidDel="00000000" w:rsidR="00000000" w:rsidRPr="00000000">
        <w:rPr>
          <w:rtl w:val="0"/>
        </w:rPr>
        <w:t xml:space="preserve">28</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A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new primary cancers diagnosed, all in 30 Gy arm.</w:t>
      </w:r>
    </w:p>
    <w:bookmarkStart w:colFirst="0" w:colLast="0" w:name="8spdfmgpbrys" w:id="310"/>
    <w:bookmarkEnd w:id="310"/>
    <w:p w:rsidR="00000000" w:rsidDel="00000000" w:rsidP="00000000" w:rsidRDefault="00000000" w:rsidRPr="00000000" w14:paraId="000010A4">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MRC </w:t>
      </w:r>
      <w:r w:rsidDel="00000000" w:rsidR="00000000" w:rsidRPr="00000000">
        <w:rPr>
          <w:b w:val="1"/>
          <w:sz w:val="20"/>
          <w:szCs w:val="20"/>
          <w:rtl w:val="0"/>
        </w:rPr>
        <w:t xml:space="preserve">TE-19</w:t>
      </w:r>
      <w:r w:rsidDel="00000000" w:rsidR="00000000" w:rsidRPr="00000000">
        <w:rPr>
          <w:b w:val="1"/>
          <w:sz w:val="20"/>
          <w:szCs w:val="20"/>
          <w:rtl w:val="0"/>
        </w:rPr>
        <w:t xml:space="preserve"> </w:t>
      </w:r>
      <w:hyperlink r:id="rId948">
        <w:r w:rsidDel="00000000" w:rsidR="00000000" w:rsidRPr="00000000">
          <w:rPr>
            <w:rFonts w:ascii="Times New Roman" w:cs="Times New Roman" w:eastAsia="Times New Roman" w:hAnsi="Times New Roman"/>
            <w:sz w:val="20"/>
            <w:szCs w:val="20"/>
            <w:rtl w:val="0"/>
          </w:rPr>
          <w:t xml:space="preserve">[</w:t>
        </w:r>
      </w:hyperlink>
      <w:hyperlink r:id="rId949">
        <w:r w:rsidDel="00000000" w:rsidR="00000000" w:rsidRPr="00000000">
          <w:rPr>
            <w:rtl w:val="0"/>
          </w:rPr>
          <w:t xml:space="preserve">Oliver J</w:t>
        </w:r>
      </w:hyperlink>
      <w:hyperlink r:id="rId950">
        <w:r w:rsidDel="00000000" w:rsidR="00000000" w:rsidRPr="00000000">
          <w:rPr>
            <w:rFonts w:ascii="Times New Roman" w:cs="Times New Roman" w:eastAsia="Times New Roman" w:hAnsi="Times New Roman"/>
            <w:sz w:val="20"/>
            <w:szCs w:val="20"/>
            <w:rtl w:val="0"/>
          </w:rPr>
          <w:t xml:space="preserve">CO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20</w:t>
      </w:r>
      <w:r w:rsidDel="00000000" w:rsidR="00000000" w:rsidRPr="00000000">
        <w:rPr>
          <w:b w:val="1"/>
          <w:rtl w:val="0"/>
        </w:rPr>
        <w:t xml:space="preserve">-</w:t>
      </w:r>
      <w:r w:rsidDel="00000000" w:rsidR="00000000" w:rsidRPr="00000000">
        <w:rPr>
          <w:b w:val="1"/>
          <w:sz w:val="20"/>
          <w:szCs w:val="20"/>
          <w:rtl w:val="0"/>
        </w:rPr>
        <w:t xml:space="preserve">30 Gy pAO ± ipsi pelvis </w:t>
      </w: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w:t>
      </w:r>
      <w:r w:rsidDel="00000000" w:rsidR="00000000" w:rsidRPr="00000000">
        <w:rPr>
          <w:rFonts w:ascii="Times New Roman" w:cs="Times New Roman" w:eastAsia="Times New Roman" w:hAnsi="Times New Roman"/>
          <w:b w:val="1"/>
          <w:sz w:val="20"/>
          <w:szCs w:val="20"/>
          <w:rtl w:val="0"/>
        </w:rPr>
        <w:t xml:space="preserve">Carbo</w:t>
      </w:r>
      <w:r w:rsidDel="00000000" w:rsidR="00000000" w:rsidRPr="00000000">
        <w:rPr>
          <w:rFonts w:ascii="Times New Roman" w:cs="Times New Roman" w:eastAsia="Times New Roman" w:hAnsi="Times New Roman"/>
          <w:b w:val="1"/>
          <w:sz w:val="20"/>
          <w:szCs w:val="20"/>
          <w:rtl w:val="0"/>
        </w:rPr>
        <w:t xml:space="preserve"> x1c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One cycle of carboplatin for stage I seminoma demonstrated equivalent 5y RFS (&lt; 5%) as mostly pAO RT.</w:t>
      </w:r>
    </w:p>
    <w:p w:rsidR="00000000" w:rsidDel="00000000" w:rsidP="00000000" w:rsidRDefault="00000000" w:rsidRPr="00000000" w14:paraId="000010A5">
      <w:pPr>
        <w:spacing w:line="240" w:lineRule="auto"/>
        <w:ind w:firstLine="72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Carboplatin offers the advantage of less contralateral germ cell tumors, from 2→ 0.5%.</w:t>
      </w:r>
      <w:r w:rsidDel="00000000" w:rsidR="00000000" w:rsidRPr="00000000">
        <w:rPr>
          <w:rtl w:val="0"/>
        </w:rPr>
      </w:r>
    </w:p>
    <w:p w:rsidR="00000000" w:rsidDel="00000000" w:rsidP="00000000" w:rsidRDefault="00000000" w:rsidRPr="00000000" w14:paraId="000010A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1447 stage I seminoma pts. Powered to exclude 3% difference in 2y relapse rates. </w:t>
      </w:r>
      <w:r w:rsidDel="00000000" w:rsidR="00000000" w:rsidRPr="00000000">
        <w:rPr>
          <w:rtl w:val="0"/>
        </w:rPr>
        <w:t xml:space="preserve">MFU 6.5y.</w:t>
      </w:r>
      <w:r w:rsidDel="00000000" w:rsidR="00000000" w:rsidRPr="00000000">
        <w:rPr>
          <w:rtl w:val="0"/>
        </w:rPr>
      </w:r>
    </w:p>
    <w:p w:rsidR="00000000" w:rsidDel="00000000" w:rsidP="00000000" w:rsidRDefault="00000000" w:rsidRPr="00000000" w14:paraId="000010A7">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Dogleg if prior inguinal surgery.</w:t>
      </w:r>
    </w:p>
    <w:p w:rsidR="00000000" w:rsidDel="00000000" w:rsidP="00000000" w:rsidRDefault="00000000" w:rsidRPr="00000000" w14:paraId="000010A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Carboplatin AUC = 7 x1-2c. </w:t>
      </w:r>
    </w:p>
    <w:p w:rsidR="00000000" w:rsidDel="00000000" w:rsidP="00000000" w:rsidRDefault="00000000" w:rsidRPr="00000000" w14:paraId="000010A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20-30 Gy mostly PA with 13% dog leg.</w:t>
      </w:r>
    </w:p>
    <w:p w:rsidR="00000000" w:rsidDel="00000000" w:rsidP="00000000" w:rsidRDefault="00000000" w:rsidRPr="00000000" w14:paraId="000010A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~95% b</w:t>
      </w:r>
      <w:r w:rsidDel="00000000" w:rsidR="00000000" w:rsidRPr="00000000">
        <w:rPr>
          <w:sz w:val="20"/>
          <w:szCs w:val="20"/>
          <w:rtl w:val="0"/>
        </w:rPr>
        <w:t xml:space="preserve">ut decreased contra GCT w</w:t>
      </w:r>
      <w:r w:rsidDel="00000000" w:rsidR="00000000" w:rsidRPr="00000000">
        <w:rPr>
          <w:rtl w:val="0"/>
        </w:rPr>
        <w:t xml:space="preserve">ith </w:t>
      </w:r>
      <w:r w:rsidDel="00000000" w:rsidR="00000000" w:rsidRPr="00000000">
        <w:rPr>
          <w:rFonts w:ascii="Cardo" w:cs="Cardo" w:eastAsia="Cardo" w:hAnsi="Cardo"/>
          <w:sz w:val="20"/>
          <w:szCs w:val="20"/>
          <w:rtl w:val="0"/>
        </w:rPr>
        <w:t xml:space="preserve">Carbo (15→ 2 patients, or 2→ 0.5%).</w:t>
      </w:r>
      <w:r w:rsidDel="00000000" w:rsidR="00000000" w:rsidRPr="00000000">
        <w:rPr>
          <w:rtl w:val="0"/>
        </w:rPr>
      </w:r>
    </w:p>
    <w:p w:rsidR="00000000" w:rsidDel="00000000" w:rsidP="00000000" w:rsidRDefault="00000000" w:rsidRPr="00000000" w14:paraId="000010AB">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Carbo with decreased fatigue and faster return to work.</w:t>
      </w:r>
    </w:p>
    <w:p w:rsidR="00000000" w:rsidDel="00000000" w:rsidP="00000000" w:rsidRDefault="00000000" w:rsidRPr="00000000" w14:paraId="000010AC">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dyspepsia 17→ 8%, mod-sev lethargy 24→ 7%, inability to work 38→ 19%, thrombocyto 2→ 12%.</w:t>
      </w:r>
    </w:p>
    <w:p w:rsidR="00000000" w:rsidDel="00000000" w:rsidP="00000000" w:rsidRDefault="00000000" w:rsidRPr="00000000" w14:paraId="000010AD">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Carboplatin AUC &lt; 7 / 7 RFS of 92.6→ 96.1%. </w:t>
      </w:r>
      <w:r w:rsidDel="00000000" w:rsidR="00000000" w:rsidRPr="00000000">
        <w:rPr>
          <w:rFonts w:ascii="Times New Roman" w:cs="Times New Roman" w:eastAsia="Times New Roman" w:hAnsi="Times New Roman"/>
          <w:sz w:val="20"/>
          <w:szCs w:val="20"/>
          <w:rtl w:val="0"/>
        </w:rPr>
        <w:t xml:space="preserve">Carboplatin AUC 7 is the way to go for relapse &lt; 5%.</w:t>
      </w:r>
    </w:p>
    <w:p w:rsidR="00000000" w:rsidDel="00000000" w:rsidP="00000000" w:rsidRDefault="00000000" w:rsidRPr="00000000" w14:paraId="000010AE">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Relapse sites: pAO 74→ 9%, Pelvis 0→ 28%.</w:t>
      </w:r>
      <w:r w:rsidDel="00000000" w:rsidR="00000000" w:rsidRPr="00000000">
        <w:rPr>
          <w:rFonts w:ascii="Times New Roman" w:cs="Times New Roman" w:eastAsia="Times New Roman" w:hAnsi="Times New Roman"/>
          <w:sz w:val="20"/>
          <w:szCs w:val="20"/>
          <w:rtl w:val="0"/>
        </w:rPr>
        <w:t xml:space="preserve"> Less pAO relapses with RT.</w:t>
      </w:r>
    </w:p>
    <w:p w:rsidR="00000000" w:rsidDel="00000000" w:rsidP="00000000" w:rsidRDefault="00000000" w:rsidRPr="00000000" w14:paraId="000010A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FSH </w:t>
      </w:r>
      <w:r w:rsidDel="00000000" w:rsidR="00000000" w:rsidRPr="00000000">
        <w:rPr>
          <w:rtl w:val="0"/>
        </w:rPr>
        <w:t xml:space="preserve">pre op</w:t>
      </w:r>
      <w:r w:rsidDel="00000000" w:rsidR="00000000" w:rsidRPr="00000000">
        <w:rPr>
          <w:rFonts w:ascii="Times New Roman" w:cs="Times New Roman" w:eastAsia="Times New Roman" w:hAnsi="Times New Roman"/>
          <w:sz w:val="20"/>
          <w:szCs w:val="20"/>
          <w:rtl w:val="0"/>
        </w:rPr>
        <w:t xml:space="preserve"> levels predictive.</w:t>
      </w:r>
    </w:p>
    <w:p w:rsidR="00000000" w:rsidDel="00000000" w:rsidP="00000000" w:rsidRDefault="00000000" w:rsidRPr="00000000" w14:paraId="000010B0">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Oliver [</w:t>
      </w:r>
      <w:hyperlink r:id="rId951">
        <w:r w:rsidDel="00000000" w:rsidR="00000000" w:rsidRPr="00000000">
          <w:rPr>
            <w:rFonts w:ascii="Times New Roman" w:cs="Times New Roman" w:eastAsia="Times New Roman" w:hAnsi="Times New Roman"/>
            <w:sz w:val="20"/>
            <w:szCs w:val="20"/>
            <w:rtl w:val="0"/>
          </w:rPr>
          <w:t xml:space="preserve">ASCO '05</w:t>
        </w:r>
      </w:hyperlink>
      <w:r w:rsidDel="00000000" w:rsidR="00000000" w:rsidRPr="00000000">
        <w:rPr>
          <w:rFonts w:ascii="Times New Roman" w:cs="Times New Roman" w:eastAsia="Times New Roman" w:hAnsi="Times New Roman"/>
          <w:sz w:val="20"/>
          <w:szCs w:val="20"/>
          <w:rtl w:val="0"/>
        </w:rPr>
        <w:t xml:space="preserve">]: Pooled analysis of two phase II trials. </w:t>
      </w:r>
      <w:r w:rsidDel="00000000" w:rsidR="00000000" w:rsidRPr="00000000">
        <w:rPr>
          <w:rFonts w:ascii="Times New Roman" w:cs="Times New Roman" w:eastAsia="Times New Roman" w:hAnsi="Times New Roman"/>
          <w:b w:val="1"/>
          <w:sz w:val="20"/>
          <w:szCs w:val="20"/>
          <w:rtl w:val="0"/>
        </w:rPr>
        <w:t xml:space="preserve">Carbo x1c vs. x2c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B1">
      <w:pPr>
        <w:spacing w:line="240" w:lineRule="auto"/>
        <w:ind w:firstLine="720"/>
        <w:rPr/>
      </w:pPr>
      <w:r w:rsidDel="00000000" w:rsidR="00000000" w:rsidRPr="00000000">
        <w:rPr>
          <w:rtl w:val="0"/>
        </w:rPr>
        <w:t xml:space="preserve">Two cycles of carboplatin appears to be reasonable.</w:t>
      </w:r>
    </w:p>
    <w:p w:rsidR="00000000" w:rsidDel="00000000" w:rsidP="00000000" w:rsidRDefault="00000000" w:rsidRPr="00000000" w14:paraId="000010B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837 pts. Stage I seminoma. </w:t>
      </w:r>
    </w:p>
    <w:p w:rsidR="00000000" w:rsidDel="00000000" w:rsidP="00000000" w:rsidRDefault="00000000" w:rsidRPr="00000000" w14:paraId="000010B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Relapse 4.4→ 2.9%. Second GCT 1→ 0%. </w:t>
      </w:r>
    </w:p>
    <w:p w:rsidR="00000000" w:rsidDel="00000000" w:rsidP="00000000" w:rsidRDefault="00000000" w:rsidRPr="00000000" w14:paraId="000010B4">
      <w:pPr>
        <w:spacing w:line="240" w:lineRule="auto"/>
        <w:ind w:left="0" w:firstLine="0"/>
        <w:rPr/>
      </w:pPr>
      <w:r w:rsidDel="00000000" w:rsidR="00000000" w:rsidRPr="00000000">
        <w:rPr>
          <w:rtl w:val="0"/>
        </w:rPr>
      </w:r>
    </w:p>
    <w:p w:rsidR="00000000" w:rsidDel="00000000" w:rsidP="00000000" w:rsidRDefault="00000000" w:rsidRPr="00000000" w14:paraId="000010B5">
      <w:pPr>
        <w:spacing w:line="240" w:lineRule="auto"/>
        <w:ind w:left="0" w:firstLine="0"/>
        <w:rPr>
          <w:b w:val="1"/>
        </w:rPr>
      </w:pPr>
      <w:hyperlink w:anchor="_4olc2wctxrn1">
        <w:r w:rsidDel="00000000" w:rsidR="00000000" w:rsidRPr="00000000">
          <w:rPr>
            <w:b w:val="1"/>
            <w:rtl w:val="0"/>
          </w:rPr>
          <w:t xml:space="preserve">Stage II disease</w:t>
        </w:r>
      </w:hyperlink>
      <w:r w:rsidDel="00000000" w:rsidR="00000000" w:rsidRPr="00000000">
        <w:rPr>
          <w:rtl w:val="0"/>
        </w:rPr>
      </w:r>
    </w:p>
    <w:p w:rsidR="00000000" w:rsidDel="00000000" w:rsidP="00000000" w:rsidRDefault="00000000" w:rsidRPr="00000000" w14:paraId="000010B6">
      <w:pPr>
        <w:ind w:left="0" w:firstLine="0"/>
        <w:rPr>
          <w:b w:val="1"/>
        </w:rPr>
      </w:pPr>
      <w:r w:rsidDel="00000000" w:rsidR="00000000" w:rsidRPr="00000000">
        <w:rPr>
          <w:rtl w:val="0"/>
        </w:rPr>
        <w:t xml:space="preserve">Doses and fields for CS I and II seminoma [</w:t>
      </w:r>
      <w:hyperlink r:id="rId952">
        <w:r w:rsidDel="00000000" w:rsidR="00000000" w:rsidRPr="00000000">
          <w:rPr>
            <w:rtl w:val="0"/>
          </w:rPr>
          <w:t xml:space="preserve">Zaorsky</w:t>
        </w:r>
      </w:hyperlink>
      <w:r w:rsidDel="00000000" w:rsidR="00000000" w:rsidRPr="00000000">
        <w:rPr>
          <w:rtl w:val="0"/>
        </w:rPr>
        <w:t xml:space="preserve">], failure patterns [</w:t>
      </w:r>
      <w:hyperlink r:id="rId953">
        <w:r w:rsidDel="00000000" w:rsidR="00000000" w:rsidRPr="00000000">
          <w:rPr>
            <w:rtl w:val="0"/>
          </w:rPr>
          <w:t xml:space="preserve">Zaorsky</w:t>
        </w:r>
      </w:hyperlink>
      <w:r w:rsidDel="00000000" w:rsidR="00000000" w:rsidRPr="00000000">
        <w:rPr>
          <w:rtl w:val="0"/>
        </w:rPr>
        <w:t xml:space="preserve">], at-risk sites [</w:t>
      </w:r>
      <w:hyperlink r:id="rId954">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B7">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German Testicular Cancer Study Group</w:t>
      </w:r>
      <w:r w:rsidDel="00000000" w:rsidR="00000000" w:rsidRPr="00000000">
        <w:rPr>
          <w:rFonts w:ascii="Times New Roman" w:cs="Times New Roman" w:eastAsia="Times New Roman" w:hAnsi="Times New Roman"/>
          <w:sz w:val="20"/>
          <w:szCs w:val="20"/>
          <w:rtl w:val="0"/>
        </w:rPr>
        <w:t xml:space="preserve"> [</w:t>
      </w:r>
      <w:hyperlink r:id="rId955">
        <w:r w:rsidDel="00000000" w:rsidR="00000000" w:rsidRPr="00000000">
          <w:rPr>
            <w:rFonts w:ascii="Times New Roman" w:cs="Times New Roman" w:eastAsia="Times New Roman" w:hAnsi="Times New Roman"/>
            <w:sz w:val="20"/>
            <w:szCs w:val="20"/>
            <w:rtl w:val="0"/>
          </w:rPr>
          <w:t xml:space="preserve">Krege Ann Onc '06</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Carbo x3c (IIA) or x4c (IIB)</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Carbo alone is not as effective for stage II disease.</w:t>
      </w:r>
      <w:r w:rsidDel="00000000" w:rsidR="00000000" w:rsidRPr="00000000">
        <w:rPr>
          <w:rtl w:val="0"/>
        </w:rPr>
      </w:r>
    </w:p>
    <w:p w:rsidR="00000000" w:rsidDel="00000000" w:rsidP="00000000" w:rsidRDefault="00000000" w:rsidRPr="00000000" w14:paraId="000010B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 pts. Seminoma stage IIA/B.</w:t>
      </w:r>
    </w:p>
    <w:p w:rsidR="00000000" w:rsidDel="00000000" w:rsidP="00000000" w:rsidRDefault="00000000" w:rsidRPr="00000000" w14:paraId="000010B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in 81%, PR 16%, SD 2%. </w:t>
      </w:r>
    </w:p>
    <w:p w:rsidR="00000000" w:rsidDel="00000000" w:rsidP="00000000" w:rsidRDefault="00000000" w:rsidRPr="00000000" w14:paraId="000010B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failure rate 18%. OS 99%, DSS 100%. </w:t>
      </w:r>
      <w:r w:rsidDel="00000000" w:rsidR="00000000" w:rsidRPr="00000000">
        <w:rPr>
          <w:rtl w:val="0"/>
        </w:rPr>
      </w:r>
    </w:p>
    <w:p w:rsidR="00000000" w:rsidDel="00000000" w:rsidP="00000000" w:rsidRDefault="00000000" w:rsidRPr="00000000" w14:paraId="000010BB">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German</w:t>
      </w:r>
      <w:r w:rsidDel="00000000" w:rsidR="00000000" w:rsidRPr="00000000">
        <w:rPr>
          <w:rFonts w:ascii="Times New Roman" w:cs="Times New Roman" w:eastAsia="Times New Roman" w:hAnsi="Times New Roman"/>
          <w:sz w:val="20"/>
          <w:szCs w:val="20"/>
          <w:rtl w:val="0"/>
        </w:rPr>
        <w:t xml:space="preserve">: 94 pts. 30 Gy to IIA, 36 Gy to IIB. Excellent RFS at 6y (IIA - 95.3%, IIB 88.9%) with no late toxicity</w:t>
      </w:r>
    </w:p>
    <w:p w:rsidR="00000000" w:rsidDel="00000000" w:rsidP="00000000" w:rsidRDefault="00000000" w:rsidRPr="00000000" w14:paraId="000010BC">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Spanish chemotherapy</w:t>
      </w:r>
      <w:r w:rsidDel="00000000" w:rsidR="00000000" w:rsidRPr="00000000">
        <w:rPr>
          <w:rFonts w:ascii="Times New Roman" w:cs="Times New Roman" w:eastAsia="Times New Roman" w:hAnsi="Times New Roman"/>
          <w:sz w:val="20"/>
          <w:szCs w:val="20"/>
          <w:rtl w:val="0"/>
        </w:rPr>
        <w:t xml:space="preserve">: 72 pts. IIA/IIB. </w:t>
      </w:r>
      <w:r w:rsidDel="00000000" w:rsidR="00000000" w:rsidRPr="00000000">
        <w:rPr>
          <w:rFonts w:ascii="Times New Roman" w:cs="Times New Roman" w:eastAsia="Times New Roman" w:hAnsi="Times New Roman"/>
          <w:b w:val="1"/>
          <w:sz w:val="20"/>
          <w:szCs w:val="20"/>
          <w:rtl w:val="0"/>
        </w:rPr>
        <w:t xml:space="preserve">BEPx3 vs EP x4</w:t>
      </w:r>
      <w:r w:rsidDel="00000000" w:rsidR="00000000" w:rsidRPr="00000000">
        <w:rPr>
          <w:rFonts w:ascii="Times New Roman" w:cs="Times New Roman" w:eastAsia="Times New Roman" w:hAnsi="Times New Roman"/>
          <w:sz w:val="20"/>
          <w:szCs w:val="20"/>
          <w:rtl w:val="0"/>
        </w:rPr>
        <w:t xml:space="preserve">. PFS 90% with OS 95%.</w:t>
      </w:r>
    </w:p>
    <w:p w:rsidR="00000000" w:rsidDel="00000000" w:rsidP="00000000" w:rsidRDefault="00000000" w:rsidRPr="00000000" w14:paraId="000010BD">
      <w:pPr>
        <w:pStyle w:val="Heading2"/>
        <w:spacing w:line="240" w:lineRule="auto"/>
        <w:rPr/>
      </w:pPr>
      <w:bookmarkStart w:colFirst="0" w:colLast="0" w:name="_ipi2vwsq7pt9" w:id="311"/>
      <w:bookmarkEnd w:id="311"/>
      <w:r w:rsidDel="00000000" w:rsidR="00000000" w:rsidRPr="00000000">
        <w:rPr>
          <w:rtl w:val="0"/>
        </w:rPr>
      </w:r>
    </w:p>
    <w:p w:rsidR="00000000" w:rsidDel="00000000" w:rsidP="00000000" w:rsidRDefault="00000000" w:rsidRPr="00000000" w14:paraId="000010BE">
      <w:pPr>
        <w:pStyle w:val="Heading2"/>
        <w:spacing w:line="240" w:lineRule="auto"/>
        <w:rPr/>
      </w:pPr>
      <w:bookmarkStart w:colFirst="0" w:colLast="0" w:name="_o8ghxjym8kv4" w:id="312"/>
      <w:bookmarkEnd w:id="312"/>
      <w:hyperlink w:anchor="_4olc2wctxrn1">
        <w:r w:rsidDel="00000000" w:rsidR="00000000" w:rsidRPr="00000000">
          <w:rPr>
            <w:rtl w:val="0"/>
          </w:rPr>
          <w:t xml:space="preserve">Toxicity</w:t>
        </w:r>
      </w:hyperlink>
      <w:r w:rsidDel="00000000" w:rsidR="00000000" w:rsidRPr="00000000">
        <w:rPr>
          <w:rtl w:val="0"/>
        </w:rPr>
      </w:r>
    </w:p>
    <w:bookmarkStart w:colFirst="0" w:colLast="0" w:name="qtl33j4el9kk" w:id="313"/>
    <w:bookmarkEnd w:id="313"/>
    <w:p w:rsidR="00000000" w:rsidDel="00000000" w:rsidP="00000000" w:rsidRDefault="00000000" w:rsidRPr="00000000" w14:paraId="000010BF">
      <w:pPr>
        <w:numPr>
          <w:ilvl w:val="0"/>
          <w:numId w:val="8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Constraints</w:t>
      </w:r>
    </w:p>
    <w:p w:rsidR="00000000" w:rsidDel="00000000" w:rsidP="00000000" w:rsidRDefault="00000000" w:rsidRPr="00000000" w14:paraId="000010C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V8 ≤ 50% each kidney.</w:t>
      </w:r>
    </w:p>
    <w:p w:rsidR="00000000" w:rsidDel="00000000" w:rsidP="00000000" w:rsidRDefault="00000000" w:rsidRPr="00000000" w14:paraId="000010C1">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one kidney, V20 ≤ 15%.</w:t>
      </w:r>
    </w:p>
    <w:p w:rsidR="00000000" w:rsidDel="00000000" w:rsidP="00000000" w:rsidRDefault="00000000" w:rsidRPr="00000000" w14:paraId="000010C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Bowel V20 &lt; 70%.</w:t>
      </w:r>
    </w:p>
    <w:p w:rsidR="00000000" w:rsidDel="00000000" w:rsidP="00000000" w:rsidRDefault="00000000" w:rsidRPr="00000000" w14:paraId="000010C3">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w:t>
      </w:r>
      <w:r w:rsidDel="00000000" w:rsidR="00000000" w:rsidRPr="00000000">
        <w:rPr>
          <w:rtl w:val="0"/>
        </w:rPr>
      </w:r>
    </w:p>
    <w:p w:rsidR="00000000" w:rsidDel="00000000" w:rsidP="00000000" w:rsidRDefault="00000000" w:rsidRPr="00000000" w14:paraId="000010C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N/V, enteritis, fatigue, bone marrow suppression. Give antiemetic ppx w Zofran.</w:t>
      </w:r>
    </w:p>
    <w:p w:rsidR="00000000" w:rsidDel="00000000" w:rsidP="00000000" w:rsidRDefault="00000000" w:rsidRPr="00000000" w14:paraId="000010C5">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Secondary cancer risk</w:t>
      </w:r>
    </w:p>
    <w:p w:rsidR="00000000" w:rsidDel="00000000" w:rsidP="00000000" w:rsidRDefault="00000000" w:rsidRPr="00000000" w14:paraId="000010C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25y following primary diagnosis, cumulative incidence of testicular seminoma is 3.6%.</w:t>
      </w:r>
    </w:p>
    <w:p w:rsidR="00000000" w:rsidDel="00000000" w:rsidP="00000000" w:rsidRDefault="00000000" w:rsidRPr="00000000" w14:paraId="000010C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Travis </w:t>
      </w:r>
      <w:r w:rsidDel="00000000" w:rsidR="00000000" w:rsidRPr="00000000">
        <w:rPr>
          <w:rFonts w:ascii="Times New Roman" w:cs="Times New Roman" w:eastAsia="Times New Roman" w:hAnsi="Times New Roman"/>
          <w:sz w:val="20"/>
          <w:szCs w:val="20"/>
          <w:rtl w:val="0"/>
        </w:rPr>
        <w:t xml:space="preserve">[</w:t>
      </w:r>
      <w:hyperlink r:id="rId956">
        <w:r w:rsidDel="00000000" w:rsidR="00000000" w:rsidRPr="00000000">
          <w:rPr>
            <w:rFonts w:ascii="Times New Roman" w:cs="Times New Roman" w:eastAsia="Times New Roman" w:hAnsi="Times New Roman"/>
            <w:sz w:val="20"/>
            <w:szCs w:val="20"/>
            <w:rtl w:val="0"/>
          </w:rPr>
          <w:t xml:space="preserve">JNCI '05</w:t>
        </w:r>
      </w:hyperlink>
      <w:r w:rsidDel="00000000" w:rsidR="00000000" w:rsidRPr="00000000">
        <w:rPr>
          <w:rFonts w:ascii="Times New Roman" w:cs="Times New Roman" w:eastAsia="Times New Roman" w:hAnsi="Times New Roman"/>
          <w:sz w:val="20"/>
          <w:szCs w:val="20"/>
          <w:rtl w:val="0"/>
        </w:rPr>
        <w:t xml:space="preserve">]: Review of 40,576 pts in 14 registries in Europe and N. America. </w:t>
        <w:br w:type="textWrapping"/>
        <w:t xml:space="preserve">The risk of secondary cancer </w:t>
      </w:r>
      <w:r w:rsidDel="00000000" w:rsidR="00000000" w:rsidRPr="00000000">
        <w:rPr>
          <w:rtl w:val="0"/>
        </w:rPr>
        <w:t xml:space="preserve">in testicular cancer continues to rise even after 35 years.</w:t>
      </w:r>
      <w:r w:rsidDel="00000000" w:rsidR="00000000" w:rsidRPr="00000000">
        <w:rPr>
          <w:rtl w:val="0"/>
        </w:rPr>
      </w:r>
    </w:p>
    <w:p w:rsidR="00000000" w:rsidDel="00000000" w:rsidP="00000000" w:rsidRDefault="00000000" w:rsidRPr="00000000" w14:paraId="000010C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2nd cancer at 25 / 30y of 16→ 23% vs expected 9→ 14% for general population. When Dx by 35, second solid cancer 40y after tx was 36% for seminoma, 31% NSGCT, </w:t>
      </w:r>
      <w:r w:rsidDel="00000000" w:rsidR="00000000" w:rsidRPr="00000000">
        <w:rPr>
          <w:rtl w:val="0"/>
        </w:rPr>
        <w:t xml:space="preserve">23% of the general</w:t>
      </w:r>
      <w:r w:rsidDel="00000000" w:rsidR="00000000" w:rsidRPr="00000000">
        <w:rPr>
          <w:rFonts w:ascii="Times New Roman" w:cs="Times New Roman" w:eastAsia="Times New Roman" w:hAnsi="Times New Roman"/>
          <w:sz w:val="20"/>
          <w:szCs w:val="20"/>
          <w:rtl w:val="0"/>
        </w:rPr>
        <w:t xml:space="preserve"> population. </w:t>
      </w:r>
    </w:p>
    <w:p w:rsidR="00000000" w:rsidDel="00000000" w:rsidP="00000000" w:rsidRDefault="00000000" w:rsidRPr="00000000" w14:paraId="000010C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Increased RR of solid cancer ~2 for RT</w:t>
      </w:r>
      <w:r w:rsidDel="00000000" w:rsidR="00000000" w:rsidRPr="00000000">
        <w:rPr>
          <w:b w:val="1"/>
          <w:rtl w:val="0"/>
        </w:rPr>
        <w:t xml:space="preserve"> or</w:t>
      </w:r>
      <w:r w:rsidDel="00000000" w:rsidR="00000000" w:rsidRPr="00000000">
        <w:rPr>
          <w:rFonts w:ascii="Times New Roman" w:cs="Times New Roman" w:eastAsia="Times New Roman" w:hAnsi="Times New Roman"/>
          <w:b w:val="1"/>
          <w:sz w:val="20"/>
          <w:szCs w:val="20"/>
          <w:rtl w:val="0"/>
        </w:rPr>
        <w:t xml:space="preserve"> chemo</w:t>
      </w:r>
      <w:r w:rsidDel="00000000" w:rsidR="00000000" w:rsidRPr="00000000">
        <w:rPr>
          <w:b w:val="1"/>
          <w:rtl w:val="0"/>
        </w:rPr>
        <w:t xml:space="preserve">, while ~3 if both chemo and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C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Horwich </w:t>
      </w:r>
      <w:r w:rsidDel="00000000" w:rsidR="00000000" w:rsidRPr="00000000">
        <w:rPr>
          <w:sz w:val="20"/>
          <w:szCs w:val="20"/>
          <w:rtl w:val="0"/>
        </w:rPr>
        <w:t xml:space="preserve">[</w:t>
      </w:r>
      <w:hyperlink r:id="rId957">
        <w:r w:rsidDel="00000000" w:rsidR="00000000" w:rsidRPr="00000000">
          <w:rPr>
            <w:sz w:val="20"/>
            <w:szCs w:val="20"/>
            <w:rtl w:val="0"/>
          </w:rPr>
          <w:t xml:space="preserve">BJC '14</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Second can</w:t>
      </w:r>
      <w:r w:rsidDel="00000000" w:rsidR="00000000" w:rsidRPr="00000000">
        <w:rPr>
          <w:rtl w:val="0"/>
        </w:rPr>
        <w:t xml:space="preserve">cer risk and mortality in men treated with RT for stage I seminoma.</w:t>
      </w:r>
      <w:r w:rsidDel="00000000" w:rsidR="00000000" w:rsidRPr="00000000">
        <w:rPr>
          <w:rtl w:val="0"/>
        </w:rPr>
      </w:r>
    </w:p>
    <w:p w:rsidR="00000000" w:rsidDel="00000000" w:rsidP="00000000" w:rsidRDefault="00000000" w:rsidRPr="00000000" w14:paraId="000010CB">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of 2,629 stage I seminoma pts treated with RT in UK or Norway between 1960-1992. </w:t>
      </w:r>
    </w:p>
    <w:p w:rsidR="00000000" w:rsidDel="00000000" w:rsidP="00000000" w:rsidRDefault="00000000" w:rsidRPr="00000000" w14:paraId="000010CC">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was 91% </w:t>
      </w:r>
      <w:r w:rsidDel="00000000" w:rsidR="00000000" w:rsidRPr="00000000">
        <w:rPr>
          <w:rFonts w:ascii="Times New Roman" w:cs="Times New Roman" w:eastAsia="Times New Roman" w:hAnsi="Times New Roman"/>
          <w:sz w:val="20"/>
          <w:szCs w:val="20"/>
          <w:rtl w:val="0"/>
        </w:rPr>
        <w:t xml:space="preserve">abd</w:t>
      </w:r>
      <w:r w:rsidDel="00000000" w:rsidR="00000000" w:rsidRPr="00000000">
        <w:rPr>
          <w:rFonts w:ascii="Times New Roman" w:cs="Times New Roman" w:eastAsia="Times New Roman" w:hAnsi="Times New Roman"/>
          <w:sz w:val="20"/>
          <w:szCs w:val="20"/>
          <w:rtl w:val="0"/>
        </w:rPr>
        <w:t xml:space="preserve"> + pelvic, 6% PA only, 1% included mediastinum/neck. </w:t>
      </w:r>
    </w:p>
    <w:p w:rsidR="00000000" w:rsidDel="00000000" w:rsidP="00000000" w:rsidRDefault="00000000" w:rsidRPr="00000000" w14:paraId="000010CD">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Standardized incidence ratio for SMN 1.62 for pelvic or abdominal sites, with no elevated risk elsewhere.</w:t>
      </w:r>
    </w:p>
    <w:p w:rsidR="00000000" w:rsidDel="00000000" w:rsidP="00000000" w:rsidRDefault="00000000" w:rsidRPr="00000000" w14:paraId="000010CE">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Absolute excess risk of 29 cancers per 10,000 person years.</w:t>
      </w:r>
    </w:p>
    <w:p w:rsidR="00000000" w:rsidDel="00000000" w:rsidP="00000000" w:rsidRDefault="00000000" w:rsidRPr="00000000" w14:paraId="000010C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Danish Nationwide cohort</w:t>
      </w:r>
      <w:r w:rsidDel="00000000" w:rsidR="00000000" w:rsidRPr="00000000">
        <w:rPr>
          <w:rFonts w:ascii="Times New Roman" w:cs="Times New Roman" w:eastAsia="Times New Roman" w:hAnsi="Times New Roman"/>
          <w:sz w:val="20"/>
          <w:szCs w:val="20"/>
          <w:rtl w:val="0"/>
        </w:rPr>
        <w:t xml:space="preserve"> [</w:t>
      </w:r>
      <w:hyperlink r:id="rId958">
        <w:r w:rsidDel="00000000" w:rsidR="00000000" w:rsidRPr="00000000">
          <w:rPr>
            <w:rFonts w:ascii="Times New Roman" w:cs="Times New Roman" w:eastAsia="Times New Roman" w:hAnsi="Times New Roman"/>
            <w:sz w:val="20"/>
            <w:szCs w:val="20"/>
            <w:rtl w:val="0"/>
          </w:rPr>
          <w:t xml:space="preserve">Kier JAMA Onc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D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5,190 pts, about half seminoma and half NSGCT.</w:t>
      </w:r>
    </w:p>
    <w:p w:rsidR="00000000" w:rsidDel="00000000" w:rsidP="00000000" w:rsidRDefault="00000000" w:rsidRPr="00000000" w14:paraId="000010D1">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20y incidence of SMN controls / surveillance / BEP / 2+ chemo / RT of 7→ 7.8→ 7.6→ 9.2→ 13.5%.</w:t>
      </w:r>
    </w:p>
    <w:p w:rsidR="00000000" w:rsidDel="00000000" w:rsidP="00000000" w:rsidRDefault="00000000" w:rsidRPr="00000000" w14:paraId="000010D2">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Excess mortality due to SMN found with BEP (HR 1.6), RT (HR 2.1) and 2+ chemo (HR 5.8).</w:t>
      </w:r>
    </w:p>
    <w:p w:rsidR="00000000" w:rsidDel="00000000" w:rsidP="00000000" w:rsidRDefault="00000000" w:rsidRPr="00000000" w14:paraId="000010D3">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BEP is associated with highly increased risk of CVD one year after treatment, while only mildly increasing risks at 10 years of followup </w:t>
      </w:r>
      <w:r w:rsidDel="00000000" w:rsidR="00000000" w:rsidRPr="00000000">
        <w:rPr>
          <w:rtl w:val="0"/>
        </w:rPr>
        <w:t xml:space="preserve">[</w:t>
      </w:r>
      <w:hyperlink r:id="rId959">
        <w:r w:rsidDel="00000000" w:rsidR="00000000" w:rsidRPr="00000000">
          <w:rPr>
            <w:rtl w:val="0"/>
          </w:rPr>
          <w:t xml:space="preserve">Lauritsen JCO '19</w:t>
        </w:r>
      </w:hyperlink>
      <w:r w:rsidDel="00000000" w:rsidR="00000000" w:rsidRPr="00000000">
        <w:rPr>
          <w:rtl w:val="0"/>
        </w:rPr>
        <w:t xml:space="preserve">].</w:t>
      </w:r>
    </w:p>
    <w:p w:rsidR="00000000" w:rsidDel="00000000" w:rsidP="00000000" w:rsidRDefault="00000000" w:rsidRPr="00000000" w14:paraId="000010D4">
      <w:pPr>
        <w:numPr>
          <w:ilvl w:val="0"/>
          <w:numId w:val="88"/>
        </w:numPr>
        <w:spacing w:line="240" w:lineRule="auto"/>
        <w:ind w:left="720" w:hanging="360"/>
        <w:rPr>
          <w:u w:val="none"/>
        </w:rPr>
      </w:pPr>
      <w:r w:rsidDel="00000000" w:rsidR="00000000" w:rsidRPr="00000000">
        <w:rPr>
          <w:rtl w:val="0"/>
        </w:rPr>
        <w:t xml:space="preserve">Radiotherapy increased the risk of diabetes but not incidence of CVD [</w:t>
      </w:r>
      <w:hyperlink r:id="rId960">
        <w:r w:rsidDel="00000000" w:rsidR="00000000" w:rsidRPr="00000000">
          <w:rPr>
            <w:rtl w:val="0"/>
          </w:rPr>
          <w:t xml:space="preserve">Lauritsen JCO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5">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Infertility </w:t>
      </w:r>
      <w:r w:rsidDel="00000000" w:rsidR="00000000" w:rsidRPr="00000000">
        <w:rPr>
          <w:rFonts w:ascii="Times New Roman" w:cs="Times New Roman" w:eastAsia="Times New Roman" w:hAnsi="Times New Roman"/>
          <w:sz w:val="20"/>
          <w:szCs w:val="20"/>
          <w:rtl w:val="0"/>
        </w:rPr>
        <w:t xml:space="preserve">in 50% due to</w:t>
      </w:r>
      <w:r w:rsidDel="00000000" w:rsidR="00000000" w:rsidRPr="00000000">
        <w:rPr>
          <w:rFonts w:ascii="Times New Roman" w:cs="Times New Roman" w:eastAsia="Times New Roman" w:hAnsi="Times New Roman"/>
          <w:b w:val="1"/>
          <w:sz w:val="20"/>
          <w:szCs w:val="20"/>
          <w:rtl w:val="0"/>
        </w:rPr>
        <w:t xml:space="preserve"> subfertile counts at presentation </w:t>
      </w:r>
      <w:r w:rsidDel="00000000" w:rsidR="00000000" w:rsidRPr="00000000">
        <w:rPr>
          <w:rFonts w:ascii="Times New Roman" w:cs="Times New Roman" w:eastAsia="Times New Roman" w:hAnsi="Times New Roman"/>
          <w:sz w:val="20"/>
          <w:szCs w:val="20"/>
          <w:rtl w:val="0"/>
        </w:rPr>
        <w:t xml:space="preserve">or post-op. After RT, </w:t>
      </w:r>
      <w:r w:rsidDel="00000000" w:rsidR="00000000" w:rsidRPr="00000000">
        <w:rPr>
          <w:rtl w:val="0"/>
        </w:rPr>
        <w:t xml:space="preserve">30% are able</w:t>
      </w:r>
      <w:r w:rsidDel="00000000" w:rsidR="00000000" w:rsidRPr="00000000">
        <w:rPr>
          <w:rFonts w:ascii="Times New Roman" w:cs="Times New Roman" w:eastAsia="Times New Roman" w:hAnsi="Times New Roman"/>
          <w:sz w:val="20"/>
          <w:szCs w:val="20"/>
          <w:rtl w:val="0"/>
        </w:rPr>
        <w:t xml:space="preserve"> to have kids.</w:t>
      </w:r>
    </w:p>
    <w:p w:rsidR="00000000" w:rsidDel="00000000" w:rsidP="00000000" w:rsidRDefault="00000000" w:rsidRPr="00000000" w14:paraId="000010D6">
      <w:pPr>
        <w:numPr>
          <w:ilvl w:val="1"/>
          <w:numId w:val="88"/>
        </w:numPr>
        <w:ind w:left="1440" w:hanging="360"/>
      </w:pPr>
      <w:r w:rsidDel="00000000" w:rsidR="00000000" w:rsidRPr="00000000">
        <w:rPr>
          <w:rtl w:val="0"/>
        </w:rPr>
        <w:t xml:space="preserve">RPLND risk: Retrograde ejaculation causing infertility, nerve sparing technique effective in 95%.</w:t>
      </w:r>
    </w:p>
    <w:p w:rsidR="00000000" w:rsidDel="00000000" w:rsidP="00000000" w:rsidRDefault="00000000" w:rsidRPr="00000000" w14:paraId="000010D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BEP causes immediate azoospermia, but &gt; 50% recover sperm count.</w:t>
      </w:r>
    </w:p>
    <w:bookmarkStart w:colFirst="0" w:colLast="0" w:name="x5ye6vq6g9w7" w:id="314"/>
    <w:bookmarkEnd w:id="314"/>
    <w:p w:rsidR="00000000" w:rsidDel="00000000" w:rsidP="00000000" w:rsidRDefault="00000000" w:rsidRPr="00000000" w14:paraId="000010D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Clamshell </w:t>
      </w:r>
      <w:r w:rsidDel="00000000" w:rsidR="00000000" w:rsidRPr="00000000">
        <w:rPr>
          <w:b w:val="1"/>
          <w:sz w:val="20"/>
          <w:szCs w:val="20"/>
          <w:rtl w:val="0"/>
        </w:rPr>
        <w:t xml:space="preserve">decreases dose 2-3x</w:t>
      </w:r>
      <w:r w:rsidDel="00000000" w:rsidR="00000000" w:rsidRPr="00000000">
        <w:rPr>
          <w:rFonts w:ascii="Times New Roman" w:cs="Times New Roman" w:eastAsia="Times New Roman" w:hAnsi="Times New Roman"/>
          <w:sz w:val="20"/>
          <w:szCs w:val="20"/>
          <w:rtl w:val="0"/>
        </w:rPr>
        <w:t xml:space="preserve"> </w:t>
      </w:r>
      <w:hyperlink r:id="rId961">
        <w:r w:rsidDel="00000000" w:rsidR="00000000" w:rsidRPr="00000000">
          <w:rPr>
            <w:rtl w:val="0"/>
          </w:rPr>
          <w:t xml:space="preserve">[Bieri Rad Onc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D9">
      <w:pPr>
        <w:numPr>
          <w:ilvl w:val="2"/>
          <w:numId w:val="88"/>
        </w:numPr>
        <w:ind w:left="2160" w:hanging="360"/>
      </w:pPr>
      <w:r w:rsidDel="00000000" w:rsidR="00000000" w:rsidRPr="00000000">
        <w:rPr>
          <w:rtl w:val="0"/>
        </w:rPr>
        <w:t xml:space="preserve">For pAO without clamshell, 1% of dose goes to testicle.</w:t>
      </w:r>
    </w:p>
    <w:p w:rsidR="00000000" w:rsidDel="00000000" w:rsidP="00000000" w:rsidRDefault="00000000" w:rsidRPr="00000000" w14:paraId="000010DA">
      <w:pPr>
        <w:ind w:left="2160" w:firstLine="0"/>
        <w:rPr/>
      </w:pPr>
      <w:r w:rsidDel="00000000" w:rsidR="00000000" w:rsidRPr="00000000">
        <w:rPr>
          <w:rtl w:val="0"/>
        </w:rPr>
        <w:t xml:space="preserve">If giving 36 Gy (for 2-5 cm nodes), then 0.13 Gy to contra testicle with clamshell.</w:t>
      </w:r>
      <w:r w:rsidDel="00000000" w:rsidR="00000000" w:rsidRPr="00000000">
        <w:rPr>
          <w:i w:val="1"/>
          <w:rtl w:val="0"/>
        </w:rPr>
        <w:t xml:space="preserve"> Should have little effect.</w:t>
      </w:r>
      <w:r w:rsidDel="00000000" w:rsidR="00000000" w:rsidRPr="00000000">
        <w:rPr>
          <w:rtl w:val="0"/>
        </w:rPr>
      </w:r>
    </w:p>
    <w:p w:rsidR="00000000" w:rsidDel="00000000" w:rsidP="00000000" w:rsidRDefault="00000000" w:rsidRPr="00000000" w14:paraId="000010DB">
      <w:pPr>
        <w:numPr>
          <w:ilvl w:val="3"/>
          <w:numId w:val="88"/>
        </w:numPr>
        <w:ind w:left="2880" w:hanging="360"/>
      </w:pPr>
      <w:r w:rsidDel="00000000" w:rsidR="00000000" w:rsidRPr="00000000">
        <w:rPr>
          <w:rFonts w:ascii="Cardo" w:cs="Cardo" w:eastAsia="Cardo" w:hAnsi="Cardo"/>
          <w:rtl w:val="0"/>
        </w:rPr>
        <w:t xml:space="preserve">pAO  ± clamshell decreases from 2→ 0.7 cGy per fraction.</w:t>
      </w:r>
      <w:r w:rsidDel="00000000" w:rsidR="00000000" w:rsidRPr="00000000">
        <w:rPr>
          <w:rtl w:val="0"/>
        </w:rPr>
      </w:r>
    </w:p>
    <w:p w:rsidR="00000000" w:rsidDel="00000000" w:rsidP="00000000" w:rsidRDefault="00000000" w:rsidRPr="00000000" w14:paraId="000010DC">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For doglegs without clamshell, 2% of dose goes to the contra testicle.</w:t>
      </w:r>
    </w:p>
    <w:p w:rsidR="00000000" w:rsidDel="00000000" w:rsidP="00000000" w:rsidRDefault="00000000" w:rsidRPr="00000000" w14:paraId="000010DD">
      <w:pPr>
        <w:ind w:left="2160" w:firstLine="0"/>
        <w:rPr/>
      </w:pPr>
      <w:r w:rsidDel="00000000" w:rsidR="00000000" w:rsidRPr="00000000">
        <w:rPr>
          <w:rtl w:val="0"/>
        </w:rPr>
        <w:t xml:space="preserve">If giving 36 Gy (for 2-5 cm nodes), then 0.27 Gy to contra testicle with clamshell. </w:t>
      </w:r>
      <w:r w:rsidDel="00000000" w:rsidR="00000000" w:rsidRPr="00000000">
        <w:rPr>
          <w:i w:val="1"/>
          <w:rtl w:val="0"/>
        </w:rPr>
        <w:t xml:space="preserve">Should recover &lt; 1 year.</w:t>
      </w:r>
      <w:r w:rsidDel="00000000" w:rsidR="00000000" w:rsidRPr="00000000">
        <w:rPr>
          <w:rtl w:val="0"/>
        </w:rPr>
      </w:r>
    </w:p>
    <w:p w:rsidR="00000000" w:rsidDel="00000000" w:rsidP="00000000" w:rsidRDefault="00000000" w:rsidRPr="00000000" w14:paraId="000010DE">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Dogleg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clamshell </w:t>
      </w:r>
      <w:r w:rsidDel="00000000" w:rsidR="00000000" w:rsidRPr="00000000">
        <w:rPr>
          <w:rtl w:val="0"/>
        </w:rPr>
        <w:t xml:space="preserve">decreases from </w:t>
      </w:r>
      <w:r w:rsidDel="00000000" w:rsidR="00000000" w:rsidRPr="00000000">
        <w:rPr>
          <w:rFonts w:ascii="Cardo" w:cs="Cardo" w:eastAsia="Cardo" w:hAnsi="Cardo"/>
          <w:sz w:val="20"/>
          <w:szCs w:val="20"/>
          <w:rtl w:val="0"/>
        </w:rPr>
        <w:t xml:space="preserve">4→ 1.5 cG</w:t>
      </w:r>
      <w:r w:rsidDel="00000000" w:rsidR="00000000" w:rsidRPr="00000000">
        <w:rPr>
          <w:rFonts w:ascii="Times New Roman" w:cs="Times New Roman" w:eastAsia="Times New Roman" w:hAnsi="Times New Roman"/>
          <w:sz w:val="20"/>
          <w:szCs w:val="20"/>
          <w:rtl w:val="0"/>
        </w:rPr>
        <w:t xml:space="preserve">y</w:t>
      </w:r>
      <w:r w:rsidDel="00000000" w:rsidR="00000000" w:rsidRPr="00000000">
        <w:rPr>
          <w:rtl w:val="0"/>
        </w:rPr>
        <w:t xml:space="preserve"> per fraction.</w:t>
      </w:r>
      <w:r w:rsidDel="00000000" w:rsidR="00000000" w:rsidRPr="00000000">
        <w:rPr>
          <w:rtl w:val="0"/>
        </w:rPr>
      </w:r>
    </w:p>
    <w:p w:rsidR="00000000" w:rsidDel="00000000" w:rsidP="00000000" w:rsidRDefault="00000000" w:rsidRPr="00000000" w14:paraId="000010DF">
      <w:pPr>
        <w:numPr>
          <w:ilvl w:val="1"/>
          <w:numId w:val="88"/>
        </w:numPr>
        <w:ind w:left="1440" w:hanging="360"/>
      </w:pPr>
      <w:r w:rsidDel="00000000" w:rsidR="00000000" w:rsidRPr="00000000">
        <w:rPr>
          <w:rtl w:val="0"/>
        </w:rPr>
        <w:t xml:space="preserve">The sperm maturation process takes a little over 2 mo. </w:t>
      </w:r>
    </w:p>
    <w:p w:rsidR="00000000" w:rsidDel="00000000" w:rsidP="00000000" w:rsidRDefault="00000000" w:rsidRPr="00000000" w14:paraId="000010E0">
      <w:pPr>
        <w:numPr>
          <w:ilvl w:val="1"/>
          <w:numId w:val="88"/>
        </w:numPr>
        <w:ind w:left="1440" w:hanging="360"/>
      </w:pPr>
      <w:r w:rsidDel="00000000" w:rsidR="00000000" w:rsidRPr="00000000">
        <w:rPr>
          <w:rtl w:val="0"/>
        </w:rPr>
        <w:t xml:space="preserve">With clamshell and dog-leg, most pts will have oligospermia from 4 mo to ~1y [</w:t>
      </w:r>
      <w:hyperlink r:id="rId962">
        <w:r w:rsidDel="00000000" w:rsidR="00000000" w:rsidRPr="00000000">
          <w:rPr>
            <w:rtl w:val="0"/>
          </w:rPr>
          <w:t xml:space="preserve">Ash BJR '80</w:t>
        </w:r>
      </w:hyperlink>
      <w:r w:rsidDel="00000000" w:rsidR="00000000" w:rsidRPr="00000000">
        <w:rPr>
          <w:rtl w:val="0"/>
        </w:rPr>
        <w:t xml:space="preserve">]. </w:t>
      </w:r>
    </w:p>
    <w:p w:rsidR="00000000" w:rsidDel="00000000" w:rsidP="00000000" w:rsidRDefault="00000000" w:rsidRPr="00000000" w14:paraId="000010E1">
      <w:pPr>
        <w:numPr>
          <w:ilvl w:val="2"/>
          <w:numId w:val="88"/>
        </w:numPr>
        <w:ind w:left="2160" w:hanging="360"/>
      </w:pPr>
      <w:r w:rsidDel="00000000" w:rsidR="00000000" w:rsidRPr="00000000">
        <w:rPr>
          <w:rtl w:val="0"/>
        </w:rPr>
        <w:t xml:space="preserve">0.15-0.2 Gy little effect. </w:t>
      </w:r>
      <w:r w:rsidDel="00000000" w:rsidR="00000000" w:rsidRPr="00000000">
        <w:rPr>
          <w:i w:val="1"/>
          <w:rtl w:val="0"/>
        </w:rPr>
        <w:t xml:space="preserve">Think: pAO fields. </w:t>
      </w:r>
    </w:p>
    <w:p w:rsidR="00000000" w:rsidDel="00000000" w:rsidP="00000000" w:rsidRDefault="00000000" w:rsidRPr="00000000" w14:paraId="000010E2">
      <w:pPr>
        <w:numPr>
          <w:ilvl w:val="2"/>
          <w:numId w:val="88"/>
        </w:numPr>
        <w:ind w:left="2160" w:hanging="360"/>
      </w:pPr>
      <w:r w:rsidDel="00000000" w:rsidR="00000000" w:rsidRPr="00000000">
        <w:rPr>
          <w:b w:val="1"/>
          <w:rtl w:val="0"/>
        </w:rPr>
        <w:t xml:space="preserve">0.2-0.5 Gy temporary </w:t>
      </w:r>
      <w:r w:rsidDel="00000000" w:rsidR="00000000" w:rsidRPr="00000000">
        <w:rPr>
          <w:rtl w:val="0"/>
        </w:rPr>
        <w:t xml:space="preserve">azoospermia</w:t>
      </w:r>
      <w:r w:rsidDel="00000000" w:rsidR="00000000" w:rsidRPr="00000000">
        <w:rPr>
          <w:b w:val="1"/>
          <w:rtl w:val="0"/>
        </w:rPr>
        <w:t xml:space="preserve"> </w:t>
      </w:r>
      <w:r w:rsidDel="00000000" w:rsidR="00000000" w:rsidRPr="00000000">
        <w:rPr>
          <w:rtl w:val="0"/>
        </w:rPr>
        <w:t xml:space="preserve">in 20-60%, recovers in 6-8 mo. </w:t>
      </w:r>
      <w:r w:rsidDel="00000000" w:rsidR="00000000" w:rsidRPr="00000000">
        <w:rPr>
          <w:i w:val="1"/>
          <w:rtl w:val="0"/>
        </w:rPr>
        <w:t xml:space="preserve">Think: Dogleg fields. </w:t>
      </w:r>
    </w:p>
    <w:p w:rsidR="00000000" w:rsidDel="00000000" w:rsidP="00000000" w:rsidRDefault="00000000" w:rsidRPr="00000000" w14:paraId="000010E3">
      <w:pPr>
        <w:numPr>
          <w:ilvl w:val="2"/>
          <w:numId w:val="88"/>
        </w:numPr>
        <w:ind w:left="2160" w:hanging="360"/>
      </w:pPr>
      <w:r w:rsidDel="00000000" w:rsidR="00000000" w:rsidRPr="00000000">
        <w:rPr>
          <w:rtl w:val="0"/>
        </w:rPr>
        <w:t xml:space="preserve">0.5-1 Gy prolonged azoospermia in 50-80%, recovers in 8-14 mo.</w:t>
      </w:r>
    </w:p>
    <w:p w:rsidR="00000000" w:rsidDel="00000000" w:rsidP="00000000" w:rsidRDefault="00000000" w:rsidRPr="00000000" w14:paraId="000010E4">
      <w:pPr>
        <w:numPr>
          <w:ilvl w:val="2"/>
          <w:numId w:val="88"/>
        </w:numPr>
        <w:ind w:left="2160" w:hanging="360"/>
      </w:pPr>
      <w:r w:rsidDel="00000000" w:rsidR="00000000" w:rsidRPr="00000000">
        <w:rPr>
          <w:rtl w:val="0"/>
        </w:rPr>
        <w:t xml:space="preserve">1-2 Gy chronic azoospermia in 90-100%, recovers in 12-24 mo.</w:t>
      </w:r>
    </w:p>
    <w:p w:rsidR="00000000" w:rsidDel="00000000" w:rsidP="00000000" w:rsidRDefault="00000000" w:rsidRPr="00000000" w14:paraId="000010E5">
      <w:pPr>
        <w:numPr>
          <w:ilvl w:val="2"/>
          <w:numId w:val="88"/>
        </w:numPr>
        <w:ind w:left="2160" w:hanging="360"/>
      </w:pPr>
      <w:r w:rsidDel="00000000" w:rsidR="00000000" w:rsidRPr="00000000">
        <w:rPr>
          <w:b w:val="1"/>
          <w:rtl w:val="0"/>
        </w:rPr>
        <w:t xml:space="preserve">2 Gy</w:t>
      </w:r>
      <w:r w:rsidDel="00000000" w:rsidR="00000000" w:rsidRPr="00000000">
        <w:rPr>
          <w:rtl w:val="0"/>
        </w:rPr>
        <w:t xml:space="preserve"> </w:t>
      </w:r>
      <w:r w:rsidDel="00000000" w:rsidR="00000000" w:rsidRPr="00000000">
        <w:rPr>
          <w:b w:val="1"/>
          <w:rtl w:val="0"/>
        </w:rPr>
        <w:t xml:space="preserve">permanent</w:t>
      </w:r>
      <w:r w:rsidDel="00000000" w:rsidR="00000000" w:rsidRPr="00000000">
        <w:rPr>
          <w:rtl w:val="0"/>
        </w:rPr>
        <w:t xml:space="preserve"> sterilization. </w:t>
      </w:r>
      <w:r w:rsidDel="00000000" w:rsidR="00000000" w:rsidRPr="00000000">
        <w:rPr>
          <w:rtl w:val="0"/>
        </w:rPr>
      </w:r>
    </w:p>
    <w:p w:rsidR="00000000" w:rsidDel="00000000" w:rsidP="00000000" w:rsidRDefault="00000000" w:rsidRPr="00000000" w14:paraId="000010E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not to have kids for 1y following treatment.</w:t>
      </w:r>
      <w:r w:rsidDel="00000000" w:rsidR="00000000" w:rsidRPr="00000000">
        <w:rPr>
          <w:rtl w:val="0"/>
        </w:rPr>
        <w:t xml:space="preserve"> After RT, 30% are able to have kids.</w:t>
      </w:r>
      <w:r w:rsidDel="00000000" w:rsidR="00000000" w:rsidRPr="00000000">
        <w:rPr>
          <w:rtl w:val="0"/>
        </w:rPr>
      </w:r>
    </w:p>
    <w:p w:rsidR="00000000" w:rsidDel="00000000" w:rsidP="00000000" w:rsidRDefault="00000000" w:rsidRPr="00000000" w14:paraId="000010E7">
      <w:pPr>
        <w:pStyle w:val="Heading2"/>
        <w:spacing w:line="240" w:lineRule="auto"/>
        <w:rPr/>
      </w:pPr>
      <w:bookmarkStart w:colFirst="0" w:colLast="0" w:name="_vz0951wu3x23" w:id="315"/>
      <w:bookmarkEnd w:id="315"/>
      <w:r w:rsidDel="00000000" w:rsidR="00000000" w:rsidRPr="00000000">
        <w:rPr>
          <w:rtl w:val="0"/>
        </w:rPr>
      </w:r>
    </w:p>
    <w:p w:rsidR="00000000" w:rsidDel="00000000" w:rsidP="00000000" w:rsidRDefault="00000000" w:rsidRPr="00000000" w14:paraId="000010E8">
      <w:pPr>
        <w:pStyle w:val="Heading2"/>
        <w:spacing w:line="240" w:lineRule="auto"/>
        <w:rPr/>
      </w:pPr>
      <w:bookmarkStart w:colFirst="0" w:colLast="0" w:name="_pjkpjb9ykwkx" w:id="316"/>
      <w:bookmarkEnd w:id="316"/>
      <w:hyperlink w:anchor="_4olc2wctxrn1">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0E9">
      <w:pPr>
        <w:ind w:left="0" w:firstLine="0"/>
        <w:rPr/>
      </w:pPr>
      <w:r w:rsidDel="00000000" w:rsidR="00000000" w:rsidRPr="00000000">
        <w:rPr>
          <w:rtl w:val="0"/>
        </w:rPr>
      </w:r>
    </w:p>
    <w:p w:rsidR="00000000" w:rsidDel="00000000" w:rsidP="00000000" w:rsidRDefault="00000000" w:rsidRPr="00000000" w14:paraId="000010EA">
      <w:pPr>
        <w:pStyle w:val="Heading3"/>
        <w:rPr/>
      </w:pPr>
      <w:bookmarkStart w:colFirst="0" w:colLast="0" w:name="_8ztrel3fppyf" w:id="317"/>
      <w:bookmarkEnd w:id="317"/>
      <w:hyperlink w:anchor="_pjkpjb9ykwkx">
        <w:r w:rsidDel="00000000" w:rsidR="00000000" w:rsidRPr="00000000">
          <w:rPr>
            <w:u w:val="single"/>
            <w:rtl w:val="0"/>
          </w:rPr>
          <w:t xml:space="preserve">Seminoma</w:t>
        </w:r>
      </w:hyperlink>
      <w:r w:rsidDel="00000000" w:rsidR="00000000" w:rsidRPr="00000000">
        <w:rPr>
          <w:rtl w:val="0"/>
        </w:rPr>
      </w:r>
    </w:p>
    <w:p w:rsidR="00000000" w:rsidDel="00000000" w:rsidP="00000000" w:rsidRDefault="00000000" w:rsidRPr="00000000" w14:paraId="000010EB">
      <w:pPr>
        <w:ind w:left="0" w:firstLine="0"/>
        <w:rPr/>
      </w:pPr>
      <w:r w:rsidDel="00000000" w:rsidR="00000000" w:rsidRPr="00000000">
        <w:rPr>
          <w:rtl w:val="0"/>
        </w:rPr>
        <w:t xml:space="preserve">Zaorsky: [</w:t>
      </w:r>
      <w:hyperlink r:id="rId963">
        <w:r w:rsidDel="00000000" w:rsidR="00000000" w:rsidRPr="00000000">
          <w:rPr>
            <w:rtl w:val="0"/>
          </w:rPr>
          <w:t xml:space="preserve">Doses and fields for CS I and II seminoma</w:t>
        </w:r>
      </w:hyperlink>
      <w:r w:rsidDel="00000000" w:rsidR="00000000" w:rsidRPr="00000000">
        <w:rPr>
          <w:rtl w:val="0"/>
        </w:rPr>
        <w:t xml:space="preserve">], [</w:t>
      </w:r>
      <w:hyperlink r:id="rId964">
        <w:r w:rsidDel="00000000" w:rsidR="00000000" w:rsidRPr="00000000">
          <w:rPr>
            <w:rtl w:val="0"/>
          </w:rPr>
          <w:t xml:space="preserve">failure patterns</w:t>
        </w:r>
      </w:hyperlink>
      <w:r w:rsidDel="00000000" w:rsidR="00000000" w:rsidRPr="00000000">
        <w:rPr>
          <w:rtl w:val="0"/>
        </w:rPr>
        <w:t xml:space="preserve">], [</w:t>
      </w:r>
      <w:hyperlink r:id="rId965">
        <w:r w:rsidDel="00000000" w:rsidR="00000000" w:rsidRPr="00000000">
          <w:rPr>
            <w:rtl w:val="0"/>
          </w:rPr>
          <w:t xml:space="preserve">at-risk sites</w:t>
        </w:r>
      </w:hyperlink>
      <w:r w:rsidDel="00000000" w:rsidR="00000000" w:rsidRPr="00000000">
        <w:rPr>
          <w:rtl w:val="0"/>
        </w:rPr>
        <w:t xml:space="preserve">]</w:t>
      </w:r>
    </w:p>
    <w:p w:rsidR="00000000" w:rsidDel="00000000" w:rsidP="00000000" w:rsidRDefault="00000000" w:rsidRPr="00000000" w14:paraId="000010EC">
      <w:pPr>
        <w:ind w:left="0" w:right="200" w:firstLine="0"/>
        <w:rPr/>
      </w:pPr>
      <w:r w:rsidDel="00000000" w:rsidR="00000000" w:rsidRPr="00000000">
        <w:rPr>
          <w:rtl w:val="0"/>
        </w:rPr>
        <w:t xml:space="preserve">eContour [</w:t>
      </w:r>
      <w:hyperlink r:id="rId966">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ED">
      <w:pPr>
        <w:spacing w:line="240" w:lineRule="auto"/>
        <w:ind w:left="0" w:firstLine="0"/>
        <w:rPr>
          <w:sz w:val="20"/>
          <w:szCs w:val="20"/>
        </w:rPr>
      </w:pPr>
      <w:r w:rsidDel="00000000" w:rsidR="00000000" w:rsidRPr="00000000">
        <w:rPr>
          <w:sz w:val="20"/>
          <w:szCs w:val="20"/>
          <w:rtl w:val="0"/>
        </w:rPr>
        <w:t xml:space="preserve">Radiotherapy Treatment Planning for Testicular Seminoma </w:t>
      </w:r>
      <w:hyperlink r:id="rId967">
        <w:r w:rsidDel="00000000" w:rsidR="00000000" w:rsidRPr="00000000">
          <w:rPr>
            <w:sz w:val="20"/>
            <w:szCs w:val="20"/>
            <w:rtl w:val="0"/>
          </w:rPr>
          <w:t xml:space="preserve">[Wilder IJROBP '12]</w:t>
        </w:r>
      </w:hyperlink>
      <w:r w:rsidDel="00000000" w:rsidR="00000000" w:rsidRPr="00000000">
        <w:rPr>
          <w:sz w:val="20"/>
          <w:szCs w:val="20"/>
          <w:rtl w:val="0"/>
        </w:rPr>
        <w:t xml:space="preserve">.</w:t>
      </w:r>
    </w:p>
    <w:p w:rsidR="00000000" w:rsidDel="00000000" w:rsidP="00000000" w:rsidRDefault="00000000" w:rsidRPr="00000000" w14:paraId="000010EE">
      <w:pPr>
        <w:ind w:left="0" w:firstLine="0"/>
        <w:rPr/>
      </w:pPr>
      <w:hyperlink r:id="rId968">
        <w:r w:rsidDel="00000000" w:rsidR="00000000" w:rsidRPr="00000000">
          <w:rPr>
            <w:rtl w:val="0"/>
          </w:rPr>
          <w:t xml:space="preserve">BC [Kollmannsberger JCO '15]</w:t>
        </w:r>
      </w:hyperlink>
      <w:r w:rsidDel="00000000" w:rsidR="00000000" w:rsidRPr="00000000">
        <w:rPr>
          <w:rtl w:val="0"/>
        </w:rPr>
        <w:t xml:space="preserve">: Retro. Surveillance with salvage for relapse. </w:t>
      </w:r>
      <w:hyperlink w:anchor="_xw4igsc5rht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F">
      <w:pPr>
        <w:ind w:left="0" w:firstLine="0"/>
        <w:rPr/>
      </w:pPr>
      <w:r w:rsidDel="00000000" w:rsidR="00000000" w:rsidRPr="00000000">
        <w:rPr>
          <w:rtl w:val="0"/>
        </w:rPr>
        <w:t xml:space="preserve">Radiotherapy Treatment Planning for Testicular Seminoma </w:t>
      </w:r>
      <w:hyperlink r:id="rId969">
        <w:r w:rsidDel="00000000" w:rsidR="00000000" w:rsidRPr="00000000">
          <w:rPr>
            <w:rtl w:val="0"/>
          </w:rPr>
          <w:t xml:space="preserve">[Wilder IJROBP '12]</w:t>
        </w:r>
      </w:hyperlink>
      <w:r w:rsidDel="00000000" w:rsidR="00000000" w:rsidRPr="00000000">
        <w:rPr>
          <w:rtl w:val="0"/>
        </w:rPr>
        <w:t xml:space="preserve"> </w:t>
      </w:r>
      <w:hyperlink w:anchor="_pjkpjb9ykwk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0">
      <w:pPr>
        <w:ind w:left="0" w:firstLine="0"/>
        <w:rPr/>
      </w:pPr>
      <w:r w:rsidDel="00000000" w:rsidR="00000000" w:rsidRPr="00000000">
        <w:rPr>
          <w:rtl w:val="0"/>
        </w:rPr>
        <w:t xml:space="preserve">Patterns of failure depends on the modality of treatment [</w:t>
      </w:r>
      <w:hyperlink r:id="rId970">
        <w:r w:rsidDel="00000000" w:rsidR="00000000" w:rsidRPr="00000000">
          <w:rPr>
            <w:rtl w:val="0"/>
          </w:rPr>
          <w:t xml:space="preserve">Mead JNCI '11</w:t>
        </w:r>
      </w:hyperlink>
      <w:r w:rsidDel="00000000" w:rsidR="00000000" w:rsidRPr="00000000">
        <w:rPr>
          <w:rtl w:val="0"/>
        </w:rPr>
        <w:t xml:space="preserve">] </w:t>
      </w:r>
      <w:hyperlink w:anchor="_59pvmzpcgtt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1">
      <w:pPr>
        <w:numPr>
          <w:ilvl w:val="0"/>
          <w:numId w:val="5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Simulation</w:t>
      </w:r>
    </w:p>
    <w:p w:rsidR="00000000" w:rsidDel="00000000" w:rsidP="00000000" w:rsidRDefault="00000000" w:rsidRPr="00000000" w14:paraId="000010F2">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arms at side with custom immobilization. </w:t>
      </w:r>
    </w:p>
    <w:p w:rsidR="00000000" w:rsidDel="00000000" w:rsidP="00000000" w:rsidRDefault="00000000" w:rsidRPr="00000000" w14:paraId="000010F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clamshell </w:t>
      </w:r>
      <w:r w:rsidDel="00000000" w:rsidR="00000000" w:rsidRPr="00000000">
        <w:rPr>
          <w:rtl w:val="0"/>
        </w:rPr>
        <w:t xml:space="preserve">on the contra</w:t>
      </w:r>
      <w:r w:rsidDel="00000000" w:rsidR="00000000" w:rsidRPr="00000000">
        <w:rPr>
          <w:rFonts w:ascii="Times New Roman" w:cs="Times New Roman" w:eastAsia="Times New Roman" w:hAnsi="Times New Roman"/>
          <w:sz w:val="20"/>
          <w:szCs w:val="20"/>
          <w:rtl w:val="0"/>
        </w:rPr>
        <w:t xml:space="preserve"> testicle</w:t>
      </w:r>
      <w:r w:rsidDel="00000000" w:rsidR="00000000" w:rsidRPr="00000000">
        <w:rPr>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x5ye6vq6g9w7">
        <w:r w:rsidDel="00000000" w:rsidR="00000000" w:rsidRPr="00000000">
          <w:rPr>
            <w:rFonts w:ascii="Times New Roman" w:cs="Times New Roman" w:eastAsia="Times New Roman" w:hAnsi="Times New Roman"/>
            <w:sz w:val="20"/>
            <w:szCs w:val="20"/>
            <w:rtl w:val="0"/>
          </w:rPr>
          <w:t xml:space="preserve">toxicity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F4">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Move penis out of field.</w:t>
      </w:r>
    </w:p>
    <w:p w:rsidR="00000000" w:rsidDel="00000000" w:rsidP="00000000" w:rsidRDefault="00000000" w:rsidRPr="00000000" w14:paraId="000010F5">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is NOT recommended</w:t>
      </w:r>
      <w:r w:rsidDel="00000000" w:rsidR="00000000" w:rsidRPr="00000000">
        <w:rPr>
          <w:rtl w:val="0"/>
        </w:rPr>
        <w:t xml:space="preserve">, as it is low</w:t>
      </w:r>
      <w:r w:rsidDel="00000000" w:rsidR="00000000" w:rsidRPr="00000000">
        <w:rPr>
          <w:rFonts w:ascii="Times New Roman" w:cs="Times New Roman" w:eastAsia="Times New Roman" w:hAnsi="Times New Roman"/>
          <w:sz w:val="20"/>
          <w:szCs w:val="20"/>
          <w:rtl w:val="0"/>
        </w:rPr>
        <w:t xml:space="preserve"> dose</w:t>
      </w:r>
      <w:r w:rsidDel="00000000" w:rsidR="00000000" w:rsidRPr="00000000">
        <w:rPr>
          <w:rtl w:val="0"/>
        </w:rPr>
        <w:t xml:space="preserve">. May utilize VMAT if cannot meet normal tissue [</w:t>
      </w:r>
      <w:hyperlink w:anchor="qtl33j4el9kk">
        <w:r w:rsidDel="00000000" w:rsidR="00000000" w:rsidRPr="00000000">
          <w:rPr>
            <w:rtl w:val="0"/>
          </w:rPr>
          <w:t xml:space="preserve">constraints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F6">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rtl w:val="0"/>
        </w:rPr>
        <w:t xml:space="preserve">Stage I</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pAO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bottom of T11-bottom of L5</w:t>
      </w:r>
      <w:r w:rsidDel="00000000" w:rsidR="00000000" w:rsidRPr="00000000">
        <w:rPr>
          <w:rFonts w:ascii="Times New Roman" w:cs="Times New Roman" w:eastAsia="Times New Roman" w:hAnsi="Times New Roman"/>
          <w:sz w:val="20"/>
          <w:szCs w:val="20"/>
          <w:rtl w:val="0"/>
        </w:rPr>
        <w:t xml:space="preserve">, lat borders traditionally placed </w:t>
      </w:r>
      <w:r w:rsidDel="00000000" w:rsidR="00000000" w:rsidRPr="00000000">
        <w:rPr>
          <w:rtl w:val="0"/>
        </w:rPr>
        <w:t xml:space="preserve">at the tips</w:t>
      </w:r>
      <w:r w:rsidDel="00000000" w:rsidR="00000000" w:rsidRPr="00000000">
        <w:rPr>
          <w:rFonts w:ascii="Times New Roman" w:cs="Times New Roman" w:eastAsia="Times New Roman" w:hAnsi="Times New Roman"/>
          <w:sz w:val="20"/>
          <w:szCs w:val="20"/>
          <w:rtl w:val="0"/>
        </w:rPr>
        <w:t xml:space="preserve"> of TP or 2 cm on VB.</w:t>
      </w:r>
    </w:p>
    <w:p w:rsidR="00000000" w:rsidDel="00000000" w:rsidP="00000000" w:rsidRDefault="00000000" w:rsidRPr="00000000" w14:paraId="000010F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Bottom of T10 </w:t>
      </w:r>
      <w:r w:rsidDel="00000000" w:rsidR="00000000" w:rsidRPr="00000000">
        <w:rPr>
          <w:rtl w:val="0"/>
        </w:rPr>
        <w:t xml:space="preserve">was a historical</w:t>
      </w:r>
      <w:r w:rsidDel="00000000" w:rsidR="00000000" w:rsidRPr="00000000">
        <w:rPr>
          <w:rFonts w:ascii="Times New Roman" w:cs="Times New Roman" w:eastAsia="Times New Roman" w:hAnsi="Times New Roman"/>
          <w:sz w:val="20"/>
          <w:szCs w:val="20"/>
          <w:rtl w:val="0"/>
        </w:rPr>
        <w:t xml:space="preserve"> standard, but bottom of T11 results in less kidney dose wo RFS detriment [</w:t>
      </w:r>
      <w:hyperlink r:id="rId97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F8">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to cover pAO, paracaval, preaortic nodes.</w:t>
      </w:r>
    </w:p>
    <w:p w:rsidR="00000000" w:rsidDel="00000000" w:rsidP="00000000" w:rsidRDefault="00000000" w:rsidRPr="00000000" w14:paraId="000010F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include inguinal if prior pelvic surgery or scrotal invasion.</w:t>
      </w:r>
    </w:p>
    <w:p w:rsidR="00000000" w:rsidDel="00000000" w:rsidP="00000000" w:rsidRDefault="00000000" w:rsidRPr="00000000" w14:paraId="000010FA">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chemo as it may result in less toxicity.</w:t>
      </w:r>
    </w:p>
    <w:p w:rsidR="00000000" w:rsidDel="00000000" w:rsidP="00000000" w:rsidRDefault="00000000" w:rsidRPr="00000000" w14:paraId="000010FB">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pAO fields ~10 cm wide. </w:t>
      </w:r>
    </w:p>
    <w:p w:rsidR="00000000" w:rsidDel="00000000" w:rsidP="00000000" w:rsidRDefault="00000000" w:rsidRPr="00000000" w14:paraId="000010FC">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Several groups encourage inclusion of left renal hilum for left sided primaries. </w:t>
      </w:r>
    </w:p>
    <w:p w:rsidR="00000000" w:rsidDel="00000000" w:rsidP="00000000" w:rsidRDefault="00000000" w:rsidRPr="00000000" w14:paraId="000010FD">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left sided primary, Add 1 cm </w:t>
      </w:r>
      <w:r w:rsidDel="00000000" w:rsidR="00000000" w:rsidRPr="00000000">
        <w:rPr>
          <w:rtl w:val="0"/>
        </w:rPr>
        <w:t xml:space="preserve">to the left</w:t>
      </w:r>
      <w:r w:rsidDel="00000000" w:rsidR="00000000" w:rsidRPr="00000000">
        <w:rPr>
          <w:rFonts w:ascii="Times New Roman" w:cs="Times New Roman" w:eastAsia="Times New Roman" w:hAnsi="Times New Roman"/>
          <w:sz w:val="20"/>
          <w:szCs w:val="20"/>
          <w:rtl w:val="0"/>
        </w:rPr>
        <w:t xml:space="preserve"> renal hilum and SI joint.</w:t>
      </w:r>
    </w:p>
    <w:p w:rsidR="00000000" w:rsidDel="00000000" w:rsidP="00000000" w:rsidRDefault="00000000" w:rsidRPr="00000000" w14:paraId="000010FE">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Add dogleg </w:t>
      </w:r>
      <w:r w:rsidDel="00000000" w:rsidR="00000000" w:rsidRPr="00000000">
        <w:rPr>
          <w:rFonts w:ascii="Times New Roman" w:cs="Times New Roman" w:eastAsia="Times New Roman" w:hAnsi="Times New Roman"/>
          <w:sz w:val="20"/>
          <w:szCs w:val="20"/>
          <w:rtl w:val="0"/>
        </w:rPr>
        <w:t xml:space="preserve">with inf border </w:t>
      </w:r>
      <w:r w:rsidDel="00000000" w:rsidR="00000000" w:rsidRPr="00000000">
        <w:rPr>
          <w:rtl w:val="0"/>
        </w:rPr>
        <w:t xml:space="preserve">at the top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acetabulum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br w:type="textWrapping"/>
        <w:t xml:space="preserve">No RT if &gt; 5 cm nodes, 30 Gy if &lt; 2 cm nodes, 36 Gy if 2-5 cm nodes. </w:t>
      </w:r>
    </w:p>
    <w:p w:rsidR="00000000" w:rsidDel="00000000" w:rsidP="00000000" w:rsidRDefault="00000000" w:rsidRPr="00000000" w14:paraId="000010FF">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eContour [</w:t>
      </w:r>
      <w:hyperlink r:id="rId972">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border: Line from tip of ipsi TP of L5 to superolateral ipsi acetabulum.</w:t>
      </w:r>
    </w:p>
    <w:p w:rsidR="00000000" w:rsidDel="00000000" w:rsidP="00000000" w:rsidRDefault="00000000" w:rsidRPr="00000000" w14:paraId="0000110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border: Line from tip of contra TP of L5 to med ispi obturator foramen.</w:t>
      </w:r>
    </w:p>
    <w:p w:rsidR="00000000" w:rsidDel="00000000" w:rsidP="00000000" w:rsidRDefault="00000000" w:rsidRPr="00000000" w14:paraId="00001102">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Requires </w:t>
      </w:r>
      <w:r w:rsidDel="00000000" w:rsidR="00000000" w:rsidRPr="00000000">
        <w:rPr>
          <w:rFonts w:ascii="Times New Roman" w:cs="Times New Roman" w:eastAsia="Times New Roman" w:hAnsi="Times New Roman"/>
          <w:b w:val="1"/>
          <w:sz w:val="20"/>
          <w:szCs w:val="20"/>
          <w:rtl w:val="0"/>
        </w:rPr>
        <w:t xml:space="preserve">2 cm </w:t>
      </w:r>
      <w:r w:rsidDel="00000000" w:rsidR="00000000" w:rsidRPr="00000000">
        <w:rPr>
          <w:b w:val="1"/>
          <w:rtl w:val="0"/>
        </w:rPr>
        <w:t xml:space="preserve">margins</w:t>
      </w:r>
      <w:r w:rsidDel="00000000" w:rsidR="00000000" w:rsidRPr="00000000">
        <w:rPr>
          <w:rFonts w:ascii="Times New Roman" w:cs="Times New Roman" w:eastAsia="Times New Roman" w:hAnsi="Times New Roman"/>
          <w:b w:val="1"/>
          <w:sz w:val="20"/>
          <w:szCs w:val="20"/>
          <w:rtl w:val="0"/>
        </w:rPr>
        <w:t xml:space="preserve"> on adenopathy</w:t>
      </w:r>
      <w:r w:rsidDel="00000000" w:rsidR="00000000" w:rsidRPr="00000000">
        <w:rPr>
          <w:rFonts w:ascii="Times New Roman" w:cs="Times New Roman" w:eastAsia="Times New Roman" w:hAnsi="Times New Roman"/>
          <w:sz w:val="20"/>
          <w:szCs w:val="20"/>
          <w:rtl w:val="0"/>
        </w:rPr>
        <w:t xml:space="preserve"> to block edge.</w:t>
      </w:r>
    </w:p>
    <w:p w:rsidR="00000000" w:rsidDel="00000000" w:rsidP="00000000" w:rsidRDefault="00000000" w:rsidRPr="00000000" w14:paraId="00001103">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Nodal CTV based on vascular anatomy </w:t>
      </w:r>
      <w:r w:rsidDel="00000000" w:rsidR="00000000" w:rsidRPr="00000000">
        <w:rPr>
          <w:rFonts w:ascii="Times New Roman" w:cs="Times New Roman" w:eastAsia="Times New Roman" w:hAnsi="Times New Roman"/>
          <w:sz w:val="20"/>
          <w:szCs w:val="20"/>
          <w:rtl w:val="0"/>
        </w:rPr>
        <w:t xml:space="preserve">[</w:t>
      </w:r>
      <w:hyperlink r:id="rId973">
        <w:r w:rsidDel="00000000" w:rsidR="00000000" w:rsidRPr="00000000">
          <w:rPr>
            <w:rFonts w:ascii="Times New Roman" w:cs="Times New Roman" w:eastAsia="Times New Roman" w:hAnsi="Times New Roman"/>
            <w:sz w:val="20"/>
            <w:szCs w:val="20"/>
            <w:rtl w:val="0"/>
          </w:rPr>
          <w:t xml:space="preserve">Martin RTO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04">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CTV1 = (aorta + 1.9 cm) + (IVC + 1.2 cm) ± (iliac vessels + 1.2 cm).</w:t>
      </w:r>
    </w:p>
    <w:p w:rsidR="00000000" w:rsidDel="00000000" w:rsidP="00000000" w:rsidRDefault="00000000" w:rsidRPr="00000000" w14:paraId="00001105">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CTV2 = short axis nodes &gt; 1 cm + 0.8 cm.</w:t>
      </w:r>
    </w:p>
    <w:p w:rsidR="00000000" w:rsidDel="00000000" w:rsidP="00000000" w:rsidRDefault="00000000" w:rsidRPr="00000000" w14:paraId="00001106">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PTV1/2 = CTV + 0.5 cm.</w:t>
      </w:r>
    </w:p>
    <w:p w:rsidR="00000000" w:rsidDel="00000000" w:rsidP="00000000" w:rsidRDefault="00000000" w:rsidRPr="00000000" w14:paraId="0000110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7 mm margin from PTV to block edge for beam penumbra.</w:t>
      </w:r>
    </w:p>
    <w:p w:rsidR="00000000" w:rsidDel="00000000" w:rsidP="00000000" w:rsidRDefault="00000000" w:rsidRPr="00000000" w14:paraId="00001108">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other words, </w:t>
      </w:r>
      <w:r w:rsidDel="00000000" w:rsidR="00000000" w:rsidRPr="00000000">
        <w:rPr>
          <w:rFonts w:ascii="Times New Roman" w:cs="Times New Roman" w:eastAsia="Times New Roman" w:hAnsi="Times New Roman"/>
          <w:b w:val="1"/>
          <w:sz w:val="20"/>
          <w:szCs w:val="20"/>
          <w:rtl w:val="0"/>
        </w:rPr>
        <w:t xml:space="preserve">gross nodes 2 cm margin to block edge</w:t>
      </w:r>
      <w:r w:rsidDel="00000000" w:rsidR="00000000" w:rsidRPr="00000000">
        <w:rPr>
          <w:rFonts w:ascii="Times New Roman" w:cs="Times New Roman" w:eastAsia="Times New Roman" w:hAnsi="Times New Roman"/>
          <w:sz w:val="20"/>
          <w:szCs w:val="20"/>
          <w:rtl w:val="0"/>
        </w:rPr>
        <w:t xml:space="preserve"> (0.8 + 0.5 + 0.7 cm).</w:t>
      </w:r>
    </w:p>
    <w:p w:rsidR="00000000" w:rsidDel="00000000" w:rsidP="00000000" w:rsidRDefault="00000000" w:rsidRPr="00000000" w14:paraId="0000110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PTV1 V100 = 100%, PTV2 V95 ≥ 100%. </w:t>
      </w:r>
    </w:p>
    <w:p w:rsidR="00000000" w:rsidDel="00000000" w:rsidP="00000000" w:rsidRDefault="00000000" w:rsidRPr="00000000" w14:paraId="0000110A">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Cone down</w:t>
      </w:r>
      <w:r w:rsidDel="00000000" w:rsidR="00000000" w:rsidRPr="00000000">
        <w:rPr>
          <w:rFonts w:ascii="Times New Roman" w:cs="Times New Roman" w:eastAsia="Times New Roman" w:hAnsi="Times New Roman"/>
          <w:sz w:val="20"/>
          <w:szCs w:val="20"/>
          <w:rtl w:val="0"/>
        </w:rPr>
        <w:t xml:space="preserve">: 1 cm margin on CTV with daily imaging.</w:t>
      </w:r>
      <w:r w:rsidDel="00000000" w:rsidR="00000000" w:rsidRPr="00000000">
        <w:rPr>
          <w:rtl w:val="0"/>
        </w:rPr>
      </w:r>
    </w:p>
    <w:p w:rsidR="00000000" w:rsidDel="00000000" w:rsidP="00000000" w:rsidRDefault="00000000" w:rsidRPr="00000000" w14:paraId="0000110B">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w:t>
      </w:r>
      <w:r w:rsidDel="00000000" w:rsidR="00000000" w:rsidRPr="00000000">
        <w:rPr>
          <w:rFonts w:ascii="Times New Roman" w:cs="Times New Roman" w:eastAsia="Times New Roman" w:hAnsi="Times New Roman"/>
          <w:sz w:val="20"/>
          <w:szCs w:val="20"/>
          <w:rtl w:val="0"/>
        </w:rPr>
        <w:t xml:space="preserve">: [</w:t>
      </w:r>
      <w:hyperlink w:anchor="_59pvmzpcgttf">
        <w:r w:rsidDel="00000000" w:rsidR="00000000" w:rsidRPr="00000000">
          <w:rPr>
            <w:rFonts w:ascii="Times New Roman" w:cs="Times New Roman" w:eastAsia="Times New Roman" w:hAnsi="Times New Roman"/>
            <w:b w:val="1"/>
            <w:sz w:val="20"/>
            <w:szCs w:val="20"/>
            <w:rtl w:val="0"/>
          </w:rPr>
          <w:t xml:space="preserve">Surveillance</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preferred</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for pT1-3). </w:t>
      </w:r>
      <w:r w:rsidDel="00000000" w:rsidR="00000000" w:rsidRPr="00000000">
        <w:rPr>
          <w:rFonts w:ascii="Times New Roman" w:cs="Times New Roman" w:eastAsia="Times New Roman" w:hAnsi="Times New Roman"/>
          <w:b w:val="1"/>
          <w:sz w:val="20"/>
          <w:szCs w:val="20"/>
          <w:rtl w:val="0"/>
        </w:rPr>
        <w:t xml:space="preserve">20/10 to pAO</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carbo AUC 7 </w:t>
      </w:r>
      <w:r w:rsidDel="00000000" w:rsidR="00000000" w:rsidRPr="00000000">
        <w:rPr>
          <w:b w:val="1"/>
          <w:rtl w:val="0"/>
        </w:rPr>
        <w:t xml:space="preserve">x1-2c</w:t>
      </w:r>
      <w:r w:rsidDel="00000000" w:rsidR="00000000" w:rsidRPr="00000000">
        <w:rPr>
          <w:rtl w:val="0"/>
        </w:rPr>
        <w:t xml:space="preserve"> is also</w:t>
      </w:r>
      <w:r w:rsidDel="00000000" w:rsidR="00000000" w:rsidRPr="00000000">
        <w:rPr>
          <w:rFonts w:ascii="Times New Roman" w:cs="Times New Roman" w:eastAsia="Times New Roman" w:hAnsi="Times New Roman"/>
          <w:sz w:val="20"/>
          <w:szCs w:val="20"/>
          <w:rtl w:val="0"/>
        </w:rPr>
        <w:t xml:space="preserve"> reasonable.</w:t>
      </w:r>
    </w:p>
    <w:p w:rsidR="00000000" w:rsidDel="00000000" w:rsidP="00000000" w:rsidRDefault="00000000" w:rsidRPr="00000000" w14:paraId="0000110C">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10-20% for pT1-3 seminomas. </w:t>
      </w:r>
      <w:r w:rsidDel="00000000" w:rsidR="00000000" w:rsidRPr="00000000">
        <w:rPr>
          <w:rFonts w:ascii="Times New Roman" w:cs="Times New Roman" w:eastAsia="Times New Roman" w:hAnsi="Times New Roman"/>
          <w:sz w:val="20"/>
          <w:szCs w:val="20"/>
          <w:rtl w:val="0"/>
        </w:rPr>
        <w:t xml:space="preserve">Suggestion of &lt; 15% relapse for seminoma, &gt;15% for NSGCT.</w:t>
      </w:r>
    </w:p>
    <w:p w:rsidR="00000000" w:rsidDel="00000000" w:rsidP="00000000" w:rsidRDefault="00000000" w:rsidRPr="00000000" w14:paraId="0000110D">
      <w:pPr>
        <w:ind w:left="0" w:firstLine="720"/>
        <w:rPr/>
      </w:pPr>
      <w:r w:rsidDel="00000000" w:rsidR="00000000" w:rsidRPr="00000000">
        <w:rPr>
          <w:rtl w:val="0"/>
        </w:rPr>
        <w:t xml:space="preserve">Roughly speaking, closer followup for Seminomas during year one, yearly acceptable thereafter. </w:t>
      </w:r>
    </w:p>
    <w:p w:rsidR="00000000" w:rsidDel="00000000" w:rsidP="00000000" w:rsidRDefault="00000000" w:rsidRPr="00000000" w14:paraId="0000110E">
      <w:pPr>
        <w:ind w:left="0" w:firstLine="720"/>
        <w:rPr/>
      </w:pPr>
      <w:r w:rsidDel="00000000" w:rsidR="00000000" w:rsidRPr="00000000">
        <w:rPr>
          <w:rtl w:val="0"/>
        </w:rPr>
        <w:t xml:space="preserve">See the [</w:t>
      </w:r>
      <w:hyperlink w:anchor="_59pvmzpcgttf">
        <w:r w:rsidDel="00000000" w:rsidR="00000000" w:rsidRPr="00000000">
          <w:rPr>
            <w:rtl w:val="0"/>
          </w:rPr>
          <w:t xml:space="preserve">Followup</w:t>
        </w:r>
      </w:hyperlink>
      <w:r w:rsidDel="00000000" w:rsidR="00000000" w:rsidRPr="00000000">
        <w:rPr>
          <w:rtl w:val="0"/>
        </w:rPr>
        <w:t xml:space="preserve">] section for surveillance and patterns of failure. </w:t>
      </w:r>
    </w:p>
    <w:p w:rsidR="00000000" w:rsidDel="00000000" w:rsidP="00000000" w:rsidRDefault="00000000" w:rsidRPr="00000000" w14:paraId="0000110F">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10-20% with AS. 5y relapse &lt; 5% for stage I with carbo AUC 7 1-2c or pAO 20 Gy.</w:t>
      </w:r>
    </w:p>
    <w:p w:rsidR="00000000" w:rsidDel="00000000" w:rsidP="00000000" w:rsidRDefault="00000000" w:rsidRPr="00000000" w14:paraId="0000111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Twice as likely to develop secondary malignancies with </w:t>
      </w:r>
      <w:r w:rsidDel="00000000" w:rsidR="00000000" w:rsidRPr="00000000">
        <w:rPr>
          <w:rtl w:val="0"/>
        </w:rPr>
        <w:t xml:space="preserve">treatment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However, </w:t>
      </w:r>
      <w:r w:rsidDel="00000000" w:rsidR="00000000" w:rsidRPr="00000000">
        <w:rPr>
          <w:rFonts w:ascii="Times New Roman" w:cs="Times New Roman" w:eastAsia="Times New Roman" w:hAnsi="Times New Roman"/>
          <w:sz w:val="20"/>
          <w:szCs w:val="20"/>
          <w:rtl w:val="0"/>
        </w:rPr>
        <w:t xml:space="preserve">only 40% of pts choose 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1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If a patient</w:t>
      </w:r>
      <w:r w:rsidDel="00000000" w:rsidR="00000000" w:rsidRPr="00000000">
        <w:rPr>
          <w:rFonts w:ascii="Times New Roman" w:cs="Times New Roman" w:eastAsia="Times New Roman" w:hAnsi="Times New Roman"/>
          <w:sz w:val="20"/>
          <w:szCs w:val="20"/>
          <w:rtl w:val="0"/>
        </w:rPr>
        <w:t xml:space="preserve"> is unreliable, then active </w:t>
      </w:r>
      <w:r w:rsidDel="00000000" w:rsidR="00000000" w:rsidRPr="00000000">
        <w:rPr>
          <w:rtl w:val="0"/>
        </w:rPr>
        <w:t xml:space="preserve">treatment is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12">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CXR as clinically indicated.</w:t>
      </w:r>
    </w:p>
    <w:p w:rsidR="00000000" w:rsidDel="00000000" w:rsidP="00000000" w:rsidRDefault="00000000" w:rsidRPr="00000000" w14:paraId="0000111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IS disease: Orchiectomy→ repeat elevated serum, CT A/P and treat recurrence or give chemo.</w:t>
      </w:r>
    </w:p>
    <w:p w:rsidR="00000000" w:rsidDel="00000000" w:rsidP="00000000" w:rsidRDefault="00000000" w:rsidRPr="00000000" w14:paraId="00001114">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20/10 to pAO/ipsi PLN</w:t>
      </w:r>
      <w:r w:rsidDel="00000000" w:rsidR="00000000" w:rsidRPr="00000000">
        <w:rPr>
          <w:rFonts w:ascii="Cardo" w:cs="Cardo" w:eastAsia="Cardo" w:hAnsi="Cardo"/>
          <w:sz w:val="20"/>
          <w:szCs w:val="20"/>
          <w:rtl w:val="0"/>
        </w:rPr>
        <w:t xml:space="preserve">→ cone down to 10/5 (</w:t>
      </w:r>
      <w:r w:rsidDel="00000000" w:rsidR="00000000" w:rsidRPr="00000000">
        <w:rPr>
          <w:rFonts w:ascii="Times New Roman" w:cs="Times New Roman" w:eastAsia="Times New Roman" w:hAnsi="Times New Roman"/>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IIA) or 16/8 (</w:t>
      </w:r>
      <w:r w:rsidDel="00000000" w:rsidR="00000000" w:rsidRPr="00000000">
        <w:rPr>
          <w:rFonts w:ascii="Times New Roman" w:cs="Times New Roman" w:eastAsia="Times New Roman" w:hAnsi="Times New Roman"/>
          <w:b w:val="1"/>
          <w:sz w:val="20"/>
          <w:szCs w:val="20"/>
          <w:rtl w:val="0"/>
        </w:rPr>
        <w:t xml:space="preserve">36 Gy</w:t>
      </w:r>
      <w:r w:rsidDel="00000000" w:rsidR="00000000" w:rsidRPr="00000000">
        <w:rPr>
          <w:rFonts w:ascii="Times New Roman" w:cs="Times New Roman" w:eastAsia="Times New Roman" w:hAnsi="Times New Roman"/>
          <w:sz w:val="20"/>
          <w:szCs w:val="20"/>
          <w:rtl w:val="0"/>
        </w:rPr>
        <w:t xml:space="preserve"> IIB) vs. </w:t>
      </w:r>
      <w:r w:rsidDel="00000000" w:rsidR="00000000" w:rsidRPr="00000000">
        <w:rPr>
          <w:rFonts w:ascii="Times New Roman" w:cs="Times New Roman" w:eastAsia="Times New Roman" w:hAnsi="Times New Roman"/>
          <w:b w:val="1"/>
          <w:sz w:val="20"/>
          <w:szCs w:val="20"/>
          <w:rtl w:val="0"/>
        </w:rPr>
        <w:t xml:space="preserve">EP x4c</w:t>
      </w:r>
      <w:r w:rsidDel="00000000" w:rsidR="00000000" w:rsidRPr="00000000">
        <w:rPr>
          <w:rFonts w:ascii="Times New Roman" w:cs="Times New Roman" w:eastAsia="Times New Roman" w:hAnsi="Times New Roman"/>
          <w:sz w:val="20"/>
          <w:szCs w:val="20"/>
          <w:rtl w:val="0"/>
        </w:rPr>
        <w:t xml:space="preserve"> vs. </w:t>
      </w:r>
      <w:r w:rsidDel="00000000" w:rsidR="00000000" w:rsidRPr="00000000">
        <w:rPr>
          <w:rFonts w:ascii="Times New Roman" w:cs="Times New Roman" w:eastAsia="Times New Roman" w:hAnsi="Times New Roman"/>
          <w:b w:val="1"/>
          <w:sz w:val="20"/>
          <w:szCs w:val="20"/>
          <w:rtl w:val="0"/>
        </w:rPr>
        <w:t xml:space="preserve">BEP x3c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15">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IIA: RT preferred dog-leg to 30 Gy, IIB BEP x3 preferred or dog-leg to 36 Gy.</w:t>
      </w:r>
    </w:p>
    <w:p w:rsidR="00000000" w:rsidDel="00000000" w:rsidP="00000000" w:rsidRDefault="00000000" w:rsidRPr="00000000" w14:paraId="00001116">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B/EP: Bleomycin 30/Etoposide 100, CDDP 20 q3w.</w:t>
      </w:r>
      <w:r w:rsidDel="00000000" w:rsidR="00000000" w:rsidRPr="00000000">
        <w:rPr>
          <w:rtl w:val="0"/>
        </w:rPr>
      </w:r>
    </w:p>
    <w:p w:rsidR="00000000" w:rsidDel="00000000" w:rsidP="00000000" w:rsidRDefault="00000000" w:rsidRPr="00000000" w14:paraId="0000111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Chemo is preferred</w:t>
      </w:r>
      <w:r w:rsidDel="00000000" w:rsidR="00000000" w:rsidRPr="00000000">
        <w:rPr>
          <w:rFonts w:ascii="Times New Roman" w:cs="Times New Roman" w:eastAsia="Times New Roman" w:hAnsi="Times New Roman"/>
          <w:sz w:val="20"/>
          <w:szCs w:val="20"/>
          <w:rtl w:val="0"/>
        </w:rPr>
        <w:t xml:space="preserve"> for horseshoe kidney, IBD, hx of RT.</w:t>
      </w:r>
    </w:p>
    <w:p w:rsidR="00000000" w:rsidDel="00000000" w:rsidP="00000000" w:rsidRDefault="00000000" w:rsidRPr="00000000" w14:paraId="00001118">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IIC/D and III</w:t>
      </w:r>
      <w:r w:rsidDel="00000000" w:rsidR="00000000" w:rsidRPr="00000000">
        <w:rPr>
          <w:rFonts w:ascii="Times New Roman" w:cs="Times New Roman" w:eastAsia="Times New Roman" w:hAnsi="Times New Roman"/>
          <w:sz w:val="20"/>
          <w:szCs w:val="20"/>
          <w:rtl w:val="0"/>
        </w:rPr>
        <w:t xml:space="preserve">: Chemo preferred. </w:t>
      </w:r>
      <w:r w:rsidDel="00000000" w:rsidR="00000000" w:rsidRPr="00000000">
        <w:rPr>
          <w:rFonts w:ascii="Times New Roman" w:cs="Times New Roman" w:eastAsia="Times New Roman" w:hAnsi="Times New Roman"/>
          <w:b w:val="1"/>
          <w:sz w:val="20"/>
          <w:szCs w:val="20"/>
          <w:rtl w:val="0"/>
        </w:rPr>
        <w:t xml:space="preserve">BEP x3-4c</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EP x4c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1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for IIC seminoma tx with RT alone of 44%, so RT not recommended [</w:t>
      </w:r>
      <w:hyperlink r:id="rId974">
        <w:r w:rsidDel="00000000" w:rsidR="00000000" w:rsidRPr="00000000">
          <w:rPr>
            <w:rFonts w:ascii="Times New Roman" w:cs="Times New Roman" w:eastAsia="Times New Roman" w:hAnsi="Times New Roman"/>
            <w:sz w:val="20"/>
            <w:szCs w:val="20"/>
            <w:rtl w:val="0"/>
          </w:rPr>
          <w:t xml:space="preserve">Chung Eur Urol '04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1A">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may be observed after 3c of BEP, but consider adding 4th cycle for IR (e.g. non-pulm visceral mets).</w:t>
      </w:r>
    </w:p>
    <w:p w:rsidR="00000000" w:rsidDel="00000000" w:rsidP="00000000" w:rsidRDefault="00000000" w:rsidRPr="00000000" w14:paraId="0000111B">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Residual disease &lt; 3 cm may be placed on surveillance.</w:t>
      </w:r>
    </w:p>
    <w:p w:rsidR="00000000" w:rsidDel="00000000" w:rsidP="00000000" w:rsidRDefault="00000000" w:rsidRPr="00000000" w14:paraId="0000111C">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PET/CT 6w after chemo for &gt;3 cm residual. If positive, resect with RPLND or give 2nd line chemo (e.g. VeIP - Vinblastine, MESNA, ifosfamide, cisplatin q3w)</w:t>
      </w:r>
    </w:p>
    <w:p w:rsidR="00000000" w:rsidDel="00000000" w:rsidP="00000000" w:rsidRDefault="00000000" w:rsidRPr="00000000" w14:paraId="0000111D">
      <w:pPr>
        <w:pStyle w:val="Heading3"/>
        <w:ind w:left="0" w:firstLine="0"/>
        <w:rPr/>
      </w:pPr>
      <w:bookmarkStart w:colFirst="0" w:colLast="0" w:name="_c1g467x5n8a2" w:id="318"/>
      <w:bookmarkEnd w:id="318"/>
      <w:hyperlink w:anchor="_pjkpjb9ykwkx">
        <w:r w:rsidDel="00000000" w:rsidR="00000000" w:rsidRPr="00000000">
          <w:rPr>
            <w:u w:val="single"/>
            <w:rtl w:val="0"/>
          </w:rPr>
          <w:t xml:space="preserve">NSGCT</w:t>
        </w:r>
      </w:hyperlink>
      <w:r w:rsidDel="00000000" w:rsidR="00000000" w:rsidRPr="00000000">
        <w:rPr>
          <w:rtl w:val="0"/>
        </w:rPr>
      </w:r>
    </w:p>
    <w:p w:rsidR="00000000" w:rsidDel="00000000" w:rsidP="00000000" w:rsidRDefault="00000000" w:rsidRPr="00000000" w14:paraId="0000111E">
      <w:pPr>
        <w:numPr>
          <w:ilvl w:val="0"/>
          <w:numId w:val="56"/>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Everyone </w:t>
      </w:r>
      <w:r w:rsidDel="00000000" w:rsidR="00000000" w:rsidRPr="00000000">
        <w:rPr>
          <w:rtl w:val="0"/>
        </w:rPr>
        <w:t xml:space="preserve">gets an orchiectomy</w:t>
      </w:r>
      <w:r w:rsidDel="00000000" w:rsidR="00000000" w:rsidRPr="00000000">
        <w:rPr>
          <w:rFonts w:ascii="Times New Roman" w:cs="Times New Roman" w:eastAsia="Times New Roman" w:hAnsi="Times New Roman"/>
          <w:sz w:val="20"/>
          <w:szCs w:val="20"/>
          <w:rtl w:val="0"/>
        </w:rPr>
        <w:t xml:space="preserve">. No RT unless </w:t>
      </w:r>
      <w:r w:rsidDel="00000000" w:rsidR="00000000" w:rsidRPr="00000000">
        <w:rPr>
          <w:rFonts w:ascii="Times New Roman" w:cs="Times New Roman" w:eastAsia="Times New Roman" w:hAnsi="Times New Roman"/>
          <w:sz w:val="20"/>
          <w:szCs w:val="20"/>
          <w:rtl w:val="0"/>
        </w:rPr>
        <w:t xml:space="preserve">refuses</w:t>
      </w:r>
      <w:r w:rsidDel="00000000" w:rsidR="00000000" w:rsidRPr="00000000">
        <w:rPr>
          <w:rFonts w:ascii="Times New Roman" w:cs="Times New Roman" w:eastAsia="Times New Roman" w:hAnsi="Times New Roman"/>
          <w:sz w:val="20"/>
          <w:szCs w:val="20"/>
          <w:rtl w:val="0"/>
        </w:rPr>
        <w:t xml:space="preserve"> chemo, then plan to ~40 Gy.</w:t>
      </w:r>
    </w:p>
    <w:p w:rsidR="00000000" w:rsidDel="00000000" w:rsidP="00000000" w:rsidRDefault="00000000" w:rsidRPr="00000000" w14:paraId="0000111F">
      <w:pPr>
        <w:numPr>
          <w:ilvl w:val="0"/>
          <w:numId w:val="56"/>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Surveillance vs. nerve-sparing RPLND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1120">
      <w:pPr>
        <w:spacing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for good-int risk NSGCT with normal marker</w:t>
      </w:r>
      <w:r w:rsidDel="00000000" w:rsidR="00000000" w:rsidRPr="00000000">
        <w:rPr>
          <w:rtl w:val="0"/>
        </w:rPr>
        <w:t xml:space="preserve"> levels </w:t>
      </w:r>
      <w:r w:rsidDel="00000000" w:rsidR="00000000" w:rsidRPr="00000000">
        <w:rPr>
          <w:rFonts w:ascii="Times New Roman" w:cs="Times New Roman" w:eastAsia="Times New Roman" w:hAnsi="Times New Roman"/>
          <w:sz w:val="20"/>
          <w:szCs w:val="20"/>
          <w:rtl w:val="0"/>
        </w:rPr>
        <w:t xml:space="preserve">after surgery is </w:t>
      </w:r>
      <w:r w:rsidDel="00000000" w:rsidR="00000000" w:rsidRPr="00000000">
        <w:rPr>
          <w:rFonts w:ascii="Times New Roman" w:cs="Times New Roman" w:eastAsia="Times New Roman" w:hAnsi="Times New Roman"/>
          <w:b w:val="1"/>
          <w:sz w:val="20"/>
          <w:szCs w:val="20"/>
          <w:rtl w:val="0"/>
        </w:rPr>
        <w:t xml:space="preserve">~30%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21">
      <w:pPr>
        <w:spacing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rate in pts with stage I pts after orchiectomy and RPLND is </w:t>
      </w:r>
      <w:r w:rsidDel="00000000" w:rsidR="00000000" w:rsidRPr="00000000">
        <w:rPr>
          <w:rFonts w:ascii="Times New Roman" w:cs="Times New Roman" w:eastAsia="Times New Roman" w:hAnsi="Times New Roman"/>
          <w:b w:val="1"/>
          <w:sz w:val="20"/>
          <w:szCs w:val="20"/>
          <w:rtl w:val="0"/>
        </w:rPr>
        <w:t xml:space="preserve">5-10%</w:t>
      </w:r>
      <w:r w:rsidDel="00000000" w:rsidR="00000000" w:rsidRPr="00000000">
        <w:rPr>
          <w:rFonts w:ascii="Times New Roman" w:cs="Times New Roman" w:eastAsia="Times New Roman" w:hAnsi="Times New Roman"/>
          <w:sz w:val="20"/>
          <w:szCs w:val="20"/>
          <w:rtl w:val="0"/>
        </w:rPr>
        <w:t xml:space="preserve">, most commonly lungs. Add CXR </w:t>
      </w:r>
      <w:r w:rsidDel="00000000" w:rsidR="00000000" w:rsidRPr="00000000">
        <w:rPr>
          <w:rtl w:val="0"/>
        </w:rPr>
        <w:t xml:space="preserve">to follow up.</w:t>
      </w:r>
      <w:r w:rsidDel="00000000" w:rsidR="00000000" w:rsidRPr="00000000">
        <w:rPr>
          <w:rtl w:val="0"/>
        </w:rPr>
      </w:r>
    </w:p>
    <w:p w:rsidR="00000000" w:rsidDel="00000000" w:rsidP="00000000" w:rsidRDefault="00000000" w:rsidRPr="00000000" w14:paraId="00001122">
      <w:pPr>
        <w:numPr>
          <w:ilvl w:val="1"/>
          <w:numId w:val="5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RPLND not indicated for seminoma, only select NSGCTs. cN0 pts are pN0 </w:t>
      </w:r>
      <w:r w:rsidDel="00000000" w:rsidR="00000000" w:rsidRPr="00000000">
        <w:rPr>
          <w:rFonts w:ascii="Times New Roman" w:cs="Times New Roman" w:eastAsia="Times New Roman" w:hAnsi="Times New Roman"/>
          <w:b w:val="1"/>
          <w:sz w:val="20"/>
          <w:szCs w:val="20"/>
          <w:rtl w:val="0"/>
        </w:rPr>
        <w:t xml:space="preserve">30% </w:t>
      </w:r>
      <w:r w:rsidDel="00000000" w:rsidR="00000000" w:rsidRPr="00000000">
        <w:rPr>
          <w:rFonts w:ascii="Times New Roman" w:cs="Times New Roman" w:eastAsia="Times New Roman" w:hAnsi="Times New Roman"/>
          <w:sz w:val="20"/>
          <w:szCs w:val="20"/>
          <w:rtl w:val="0"/>
        </w:rPr>
        <w:t xml:space="preserve">of the time.</w:t>
      </w:r>
      <w:r w:rsidDel="00000000" w:rsidR="00000000" w:rsidRPr="00000000">
        <w:rPr>
          <w:rtl w:val="0"/>
        </w:rPr>
      </w:r>
    </w:p>
    <w:p w:rsidR="00000000" w:rsidDel="00000000" w:rsidP="00000000" w:rsidRDefault="00000000" w:rsidRPr="00000000" w14:paraId="00001123">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pN1</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IIA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&lt; 2 cm)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Surveillance if RP</w:t>
      </w:r>
      <w:r w:rsidDel="00000000" w:rsidR="00000000" w:rsidRPr="00000000">
        <w:rPr>
          <w:rtl w:val="0"/>
        </w:rPr>
        <w:t xml:space="preserve">LND</w:t>
      </w:r>
      <w:r w:rsidDel="00000000" w:rsidR="00000000" w:rsidRPr="00000000">
        <w:rPr>
          <w:rFonts w:ascii="Times New Roman" w:cs="Times New Roman" w:eastAsia="Times New Roman" w:hAnsi="Times New Roman"/>
          <w:sz w:val="20"/>
          <w:szCs w:val="20"/>
          <w:rtl w:val="0"/>
        </w:rPr>
        <w:t xml:space="preserve"> (preferred) vs. EP or BEP x2c.</w:t>
      </w:r>
    </w:p>
    <w:p w:rsidR="00000000" w:rsidDel="00000000" w:rsidP="00000000" w:rsidRDefault="00000000" w:rsidRPr="00000000" w14:paraId="00001124">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IIB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2-5 cm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 ECE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EP or BEP x2c.</w:t>
      </w:r>
      <w:r w:rsidDel="00000000" w:rsidR="00000000" w:rsidRPr="00000000">
        <w:rPr>
          <w:rtl w:val="0"/>
        </w:rPr>
      </w:r>
    </w:p>
    <w:p w:rsidR="00000000" w:rsidDel="00000000" w:rsidP="00000000" w:rsidRDefault="00000000" w:rsidRPr="00000000" w14:paraId="00001125">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pN3</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IIC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&gt; 5 cm)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BEP x3c or EP x4c.</w:t>
      </w:r>
    </w:p>
    <w:p w:rsidR="00000000" w:rsidDel="00000000" w:rsidP="00000000" w:rsidRDefault="00000000" w:rsidRPr="00000000" w14:paraId="00001126">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MRC TE-08</w:t>
      </w:r>
      <w:r w:rsidDel="00000000" w:rsidR="00000000" w:rsidRPr="00000000">
        <w:rPr>
          <w:rFonts w:ascii="Times New Roman" w:cs="Times New Roman" w:eastAsia="Times New Roman" w:hAnsi="Times New Roman"/>
          <w:sz w:val="20"/>
          <w:szCs w:val="20"/>
          <w:rtl w:val="0"/>
        </w:rPr>
        <w:t xml:space="preserve"> [</w:t>
      </w:r>
      <w:hyperlink r:id="rId975">
        <w:r w:rsidDel="00000000" w:rsidR="00000000" w:rsidRPr="00000000">
          <w:rPr>
            <w:rFonts w:ascii="Times New Roman" w:cs="Times New Roman" w:eastAsia="Times New Roman" w:hAnsi="Times New Roman"/>
            <w:sz w:val="20"/>
            <w:szCs w:val="20"/>
            <w:rtl w:val="0"/>
          </w:rPr>
          <w:t xml:space="preserve">Rustin JCO '07</w:t>
        </w:r>
      </w:hyperlink>
      <w:r w:rsidDel="00000000" w:rsidR="00000000" w:rsidRPr="00000000">
        <w:rPr>
          <w:rFonts w:ascii="Times New Roman" w:cs="Times New Roman" w:eastAsia="Times New Roman" w:hAnsi="Times New Roman"/>
          <w:sz w:val="20"/>
          <w:szCs w:val="20"/>
          <w:rtl w:val="0"/>
        </w:rPr>
        <w:t xml:space="preserve">] CT A/P at 3 and 12 mo after orchiectomy may be reasonable in LR pts</w:t>
      </w:r>
      <w:r w:rsidDel="00000000" w:rsidR="00000000" w:rsidRPr="00000000">
        <w:rPr>
          <w:rtl w:val="0"/>
        </w:rPr>
        <w:t xml:space="preserve">.</w:t>
        <w:br w:type="textWrapping"/>
      </w:r>
      <w:r w:rsidDel="00000000" w:rsidR="00000000" w:rsidRPr="00000000">
        <w:rPr>
          <w:rFonts w:ascii="Times New Roman" w:cs="Times New Roman" w:eastAsia="Times New Roman" w:hAnsi="Times New Roman"/>
          <w:sz w:val="20"/>
          <w:szCs w:val="20"/>
          <w:rtl w:val="0"/>
        </w:rPr>
        <w:t xml:space="preserve">CT chest may be unnecessary due to first indication of relapse being markers in 39% and CT A/P in 39%.</w:t>
      </w:r>
    </w:p>
    <w:p w:rsidR="00000000" w:rsidDel="00000000" w:rsidP="00000000" w:rsidRDefault="00000000" w:rsidRPr="00000000" w14:paraId="00001127">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IB</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RPLND vs. BEP x1c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28">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AUO AH 01/94 </w:t>
      </w:r>
      <w:r w:rsidDel="00000000" w:rsidR="00000000" w:rsidRPr="00000000">
        <w:rPr>
          <w:rFonts w:ascii="Times New Roman" w:cs="Times New Roman" w:eastAsia="Times New Roman" w:hAnsi="Times New Roman"/>
          <w:sz w:val="20"/>
          <w:szCs w:val="20"/>
          <w:rtl w:val="0"/>
        </w:rPr>
        <w:t xml:space="preserve">[</w:t>
      </w:r>
      <w:hyperlink r:id="rId976">
        <w:r w:rsidDel="00000000" w:rsidR="00000000" w:rsidRPr="00000000">
          <w:rPr>
            <w:rFonts w:ascii="Times New Roman" w:cs="Times New Roman" w:eastAsia="Times New Roman" w:hAnsi="Times New Roman"/>
            <w:sz w:val="20"/>
            <w:szCs w:val="20"/>
            <w:rtl w:val="0"/>
          </w:rPr>
          <w:t xml:space="preserve">Albers JCO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RPLND vs. BEP x1c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29">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382 pts. Clinical stage I NSGCT. </w:t>
      </w:r>
    </w:p>
    <w:p w:rsidR="00000000" w:rsidDel="00000000" w:rsidP="00000000" w:rsidRDefault="00000000" w:rsidRPr="00000000" w14:paraId="0000112A">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2y RFS 92→ 99%. </w:t>
      </w:r>
      <w:r w:rsidDel="00000000" w:rsidR="00000000" w:rsidRPr="00000000">
        <w:rPr>
          <w:rFonts w:ascii="Times New Roman" w:cs="Times New Roman" w:eastAsia="Times New Roman" w:hAnsi="Times New Roman"/>
          <w:sz w:val="20"/>
          <w:szCs w:val="20"/>
          <w:rtl w:val="0"/>
        </w:rPr>
        <w:t xml:space="preserve">Some </w:t>
      </w:r>
      <w:r w:rsidDel="00000000" w:rsidR="00000000" w:rsidRPr="00000000">
        <w:rPr>
          <w:rtl w:val="0"/>
        </w:rPr>
        <w:t xml:space="preserve">question the quality</w:t>
      </w:r>
      <w:r w:rsidDel="00000000" w:rsidR="00000000" w:rsidRPr="00000000">
        <w:rPr>
          <w:rFonts w:ascii="Times New Roman" w:cs="Times New Roman" w:eastAsia="Times New Roman" w:hAnsi="Times New Roman"/>
          <w:sz w:val="20"/>
          <w:szCs w:val="20"/>
          <w:rtl w:val="0"/>
        </w:rPr>
        <w:t xml:space="preserve"> of the LND in this study.</w:t>
      </w:r>
    </w:p>
    <w:p w:rsidR="00000000" w:rsidDel="00000000" w:rsidP="00000000" w:rsidRDefault="00000000" w:rsidRPr="00000000" w14:paraId="0000112B">
      <w:pPr>
        <w:numPr>
          <w:ilvl w:val="1"/>
          <w:numId w:val="45"/>
        </w:numPr>
        <w:spacing w:line="240" w:lineRule="auto"/>
        <w:ind w:left="1440" w:hanging="360"/>
        <w:rPr>
          <w:u w:val="none"/>
        </w:rPr>
      </w:pPr>
      <w:r w:rsidDel="00000000" w:rsidR="00000000" w:rsidRPr="00000000">
        <w:rPr>
          <w:b w:val="1"/>
          <w:rtl w:val="0"/>
        </w:rPr>
        <w:t xml:space="preserve">The 111 Study</w:t>
      </w:r>
      <w:r w:rsidDel="00000000" w:rsidR="00000000" w:rsidRPr="00000000">
        <w:rPr>
          <w:rtl w:val="0"/>
        </w:rPr>
        <w:t xml:space="preserve"> [</w:t>
      </w:r>
      <w:hyperlink r:id="rId977">
        <w:r w:rsidDel="00000000" w:rsidR="00000000" w:rsidRPr="00000000">
          <w:rPr>
            <w:rtl w:val="0"/>
          </w:rPr>
          <w:t xml:space="preserve">Cullen Euro Uro '20</w:t>
        </w:r>
      </w:hyperlink>
      <w:r w:rsidDel="00000000" w:rsidR="00000000" w:rsidRPr="00000000">
        <w:rPr>
          <w:rtl w:val="0"/>
        </w:rPr>
        <w:t xml:space="preserve">]: </w:t>
      </w:r>
      <w:r w:rsidDel="00000000" w:rsidR="00000000" w:rsidRPr="00000000">
        <w:rPr>
          <w:b w:val="1"/>
          <w:rtl w:val="0"/>
        </w:rPr>
        <w:t xml:space="preserve">BEP x1c</w:t>
      </w:r>
      <w:r w:rsidDel="00000000" w:rsidR="00000000" w:rsidRPr="00000000">
        <w:rPr>
          <w:rtl w:val="0"/>
        </w:rPr>
        <w:t xml:space="preserve">.</w:t>
      </w:r>
    </w:p>
    <w:p w:rsidR="00000000" w:rsidDel="00000000" w:rsidP="00000000" w:rsidRDefault="00000000" w:rsidRPr="00000000" w14:paraId="0000112C">
      <w:pPr>
        <w:spacing w:line="240" w:lineRule="auto"/>
        <w:ind w:left="1440" w:firstLine="0"/>
        <w:rPr/>
      </w:pPr>
      <w:r w:rsidDel="00000000" w:rsidR="00000000" w:rsidRPr="00000000">
        <w:rPr>
          <w:rtl w:val="0"/>
        </w:rPr>
        <w:t xml:space="preserve">BEP x1c is safe and comparable to the historical cohort of BEP x2c. </w:t>
      </w:r>
    </w:p>
    <w:p w:rsidR="00000000" w:rsidDel="00000000" w:rsidP="00000000" w:rsidRDefault="00000000" w:rsidRPr="00000000" w14:paraId="0000112D">
      <w:pPr>
        <w:numPr>
          <w:ilvl w:val="2"/>
          <w:numId w:val="45"/>
        </w:numPr>
        <w:spacing w:line="240" w:lineRule="auto"/>
        <w:ind w:left="2160" w:hanging="360"/>
        <w:rPr>
          <w:u w:val="none"/>
        </w:rPr>
      </w:pPr>
      <w:r w:rsidDel="00000000" w:rsidR="00000000" w:rsidRPr="00000000">
        <w:rPr>
          <w:rtl w:val="0"/>
        </w:rPr>
        <w:t xml:space="preserve">246 pts with LVSI positive stage 1 NSGCT or combined seminoma/NSGCT. </w:t>
      </w:r>
    </w:p>
    <w:p w:rsidR="00000000" w:rsidDel="00000000" w:rsidP="00000000" w:rsidRDefault="00000000" w:rsidRPr="00000000" w14:paraId="0000112E">
      <w:pPr>
        <w:numPr>
          <w:ilvl w:val="2"/>
          <w:numId w:val="45"/>
        </w:numPr>
        <w:spacing w:line="240" w:lineRule="auto"/>
        <w:ind w:left="2160" w:hanging="360"/>
        <w:rPr>
          <w:u w:val="none"/>
        </w:rPr>
      </w:pPr>
      <w:r w:rsidDel="00000000" w:rsidR="00000000" w:rsidRPr="00000000">
        <w:rPr>
          <w:rtl w:val="0"/>
        </w:rPr>
        <w:t xml:space="preserve">2y malignant recurrence 1.3%.</w:t>
      </w:r>
    </w:p>
    <w:p w:rsidR="00000000" w:rsidDel="00000000" w:rsidP="00000000" w:rsidRDefault="00000000" w:rsidRPr="00000000" w14:paraId="0000112F">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IIA</w:t>
      </w:r>
      <w:r w:rsidDel="00000000" w:rsidR="00000000" w:rsidRPr="00000000">
        <w:rPr>
          <w:rFonts w:ascii="Times New Roman" w:cs="Times New Roman" w:eastAsia="Times New Roman" w:hAnsi="Times New Roman"/>
          <w:sz w:val="20"/>
          <w:szCs w:val="20"/>
          <w:rtl w:val="0"/>
        </w:rPr>
        <w:t xml:space="preserve">: Depends on markers. </w:t>
      </w:r>
    </w:p>
    <w:p w:rsidR="00000000" w:rsidDel="00000000" w:rsidP="00000000" w:rsidRDefault="00000000" w:rsidRPr="00000000" w14:paraId="00001130">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markers are elevated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x3 or EP x4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31">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markers wnl, consider RPLND or chemo.</w:t>
      </w:r>
    </w:p>
    <w:p w:rsidR="00000000" w:rsidDel="00000000" w:rsidP="00000000" w:rsidRDefault="00000000" w:rsidRPr="00000000" w14:paraId="00001132">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EP only for "Good Risk" NSGCT:</w:t>
      </w:r>
    </w:p>
    <w:p w:rsidR="00000000" w:rsidDel="00000000" w:rsidP="00000000" w:rsidRDefault="00000000" w:rsidRPr="00000000" w14:paraId="00001133">
      <w:pPr>
        <w:numPr>
          <w:ilvl w:val="3"/>
          <w:numId w:val="4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Safe answer for chemo tx for all GCT on boards: BEP x3-4, but many other tx available.</w:t>
      </w:r>
      <w:r w:rsidDel="00000000" w:rsidR="00000000" w:rsidRPr="00000000">
        <w:rPr>
          <w:rtl w:val="0"/>
        </w:rPr>
      </w:r>
    </w:p>
    <w:p w:rsidR="00000000" w:rsidDel="00000000" w:rsidP="00000000" w:rsidRDefault="00000000" w:rsidRPr="00000000" w14:paraId="00001134">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"Good Risk NSGCT: No non-pulmonary visceral mets (NPVM), S0-1.</w:t>
      </w:r>
    </w:p>
    <w:p w:rsidR="00000000" w:rsidDel="00000000" w:rsidP="00000000" w:rsidRDefault="00000000" w:rsidRPr="00000000" w14:paraId="00001135">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"Intermediate Risk" NSGCT: No NPVM, S2.</w:t>
      </w:r>
    </w:p>
    <w:bookmarkStart w:colFirst="0" w:colLast="0" w:name="uzon4wwnegz" w:id="319"/>
    <w:bookmarkEnd w:id="319"/>
    <w:p w:rsidR="00000000" w:rsidDel="00000000" w:rsidP="00000000" w:rsidRDefault="00000000" w:rsidRPr="00000000" w14:paraId="00001136">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"Poor Risk" NSGCT: </w:t>
      </w:r>
      <w:r w:rsidDel="00000000" w:rsidR="00000000" w:rsidRPr="00000000">
        <w:rPr>
          <w:rFonts w:ascii="Times New Roman" w:cs="Times New Roman" w:eastAsia="Times New Roman" w:hAnsi="Times New Roman"/>
          <w:b w:val="1"/>
          <w:sz w:val="20"/>
          <w:szCs w:val="20"/>
          <w:rtl w:val="0"/>
        </w:rPr>
        <w:t xml:space="preserve">Mediastinal</w:t>
      </w:r>
      <w:r w:rsidDel="00000000" w:rsidR="00000000" w:rsidRPr="00000000">
        <w:rPr>
          <w:rFonts w:ascii="Times New Roman" w:cs="Times New Roman" w:eastAsia="Times New Roman" w:hAnsi="Times New Roman"/>
          <w:sz w:val="20"/>
          <w:szCs w:val="20"/>
          <w:rtl w:val="0"/>
        </w:rPr>
        <w:t xml:space="preserve"> primary, NPVM, or S3.</w:t>
      </w:r>
    </w:p>
    <w:p w:rsidR="00000000" w:rsidDel="00000000" w:rsidP="00000000" w:rsidRDefault="00000000" w:rsidRPr="00000000" w14:paraId="00001137">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IS, IIB</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C, IIIA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x3 or EP x4</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38">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IIIB/C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x4c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39">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RPLND for post-chemo residual mass &gt;1 cm (no PET needed).</w:t>
      </w:r>
    </w:p>
    <w:p w:rsidR="00000000" w:rsidDel="00000000" w:rsidP="00000000" w:rsidRDefault="00000000" w:rsidRPr="00000000" w14:paraId="0000113A">
      <w:pPr>
        <w:numPr>
          <w:ilvl w:val="0"/>
          <w:numId w:val="45"/>
        </w:numPr>
        <w:spacing w:line="240" w:lineRule="auto"/>
        <w:rPr>
          <w:u w:val="none"/>
        </w:rPr>
      </w:pPr>
      <w:r w:rsidDel="00000000" w:rsidR="00000000" w:rsidRPr="00000000">
        <w:rPr>
          <w:rtl w:val="0"/>
        </w:rPr>
        <w:t xml:space="preserve">Outcomes of men with relapses after adjuvant BEP for clinical stage I NSGCT [</w:t>
      </w:r>
      <w:hyperlink r:id="rId978">
        <w:r w:rsidDel="00000000" w:rsidR="00000000" w:rsidRPr="00000000">
          <w:rPr>
            <w:rtl w:val="0"/>
          </w:rPr>
          <w:t xml:space="preserve">Fischer JCO '19</w:t>
        </w:r>
      </w:hyperlink>
      <w:r w:rsidDel="00000000" w:rsidR="00000000" w:rsidRPr="00000000">
        <w:rPr>
          <w:rtl w:val="0"/>
        </w:rPr>
        <w:t xml:space="preserve">]: Retro.</w:t>
      </w:r>
    </w:p>
    <w:p w:rsidR="00000000" w:rsidDel="00000000" w:rsidP="00000000" w:rsidRDefault="00000000" w:rsidRPr="00000000" w14:paraId="0000113B">
      <w:pPr>
        <w:numPr>
          <w:ilvl w:val="1"/>
          <w:numId w:val="45"/>
        </w:numPr>
        <w:spacing w:line="240" w:lineRule="auto"/>
        <w:ind w:left="1440" w:hanging="360"/>
        <w:rPr>
          <w:u w:val="none"/>
        </w:rPr>
      </w:pPr>
      <w:r w:rsidDel="00000000" w:rsidR="00000000" w:rsidRPr="00000000">
        <w:rPr>
          <w:rtl w:val="0"/>
        </w:rPr>
        <w:t xml:space="preserve">51 pts with Stage I NSGCT who received BEP. MFU after relapse 8y.</w:t>
      </w:r>
    </w:p>
    <w:p w:rsidR="00000000" w:rsidDel="00000000" w:rsidP="00000000" w:rsidRDefault="00000000" w:rsidRPr="00000000" w14:paraId="0000113C">
      <w:pPr>
        <w:numPr>
          <w:ilvl w:val="1"/>
          <w:numId w:val="45"/>
        </w:numPr>
        <w:spacing w:line="240" w:lineRule="auto"/>
        <w:ind w:left="1440" w:hanging="360"/>
        <w:rPr>
          <w:u w:val="none"/>
        </w:rPr>
      </w:pPr>
      <w:r w:rsidDel="00000000" w:rsidR="00000000" w:rsidRPr="00000000">
        <w:rPr>
          <w:rtl w:val="0"/>
        </w:rPr>
        <w:t xml:space="preserve">MTTR 13 mo (2 mo - 25y). Overall, 37% (n=19/51) occurred later than 2y.</w:t>
      </w:r>
    </w:p>
    <w:p w:rsidR="00000000" w:rsidDel="00000000" w:rsidP="00000000" w:rsidRDefault="00000000" w:rsidRPr="00000000" w14:paraId="0000113D">
      <w:pPr>
        <w:numPr>
          <w:ilvl w:val="1"/>
          <w:numId w:val="45"/>
        </w:numPr>
        <w:spacing w:line="240" w:lineRule="auto"/>
        <w:ind w:left="1440" w:hanging="360"/>
        <w:rPr>
          <w:u w:val="none"/>
        </w:rPr>
      </w:pPr>
      <w:r w:rsidDel="00000000" w:rsidR="00000000" w:rsidRPr="00000000">
        <w:rPr>
          <w:rtl w:val="0"/>
        </w:rPr>
        <w:t xml:space="preserve">5y PFS 67%, 5y OS 81%. </w:t>
      </w:r>
    </w:p>
    <w:p w:rsidR="00000000" w:rsidDel="00000000" w:rsidP="00000000" w:rsidRDefault="00000000" w:rsidRPr="00000000" w14:paraId="0000113E">
      <w:pPr>
        <w:numPr>
          <w:ilvl w:val="1"/>
          <w:numId w:val="45"/>
        </w:numPr>
        <w:spacing w:line="240" w:lineRule="auto"/>
        <w:ind w:left="1440" w:hanging="360"/>
        <w:rPr>
          <w:u w:val="none"/>
        </w:rPr>
      </w:pPr>
      <w:r w:rsidDel="00000000" w:rsidR="00000000" w:rsidRPr="00000000">
        <w:rPr>
          <w:rtl w:val="0"/>
        </w:rPr>
        <w:t xml:space="preserve">Most patients were salvaged with chemotherapy and surgery.</w:t>
      </w:r>
    </w:p>
    <w:p w:rsidR="00000000" w:rsidDel="00000000" w:rsidP="00000000" w:rsidRDefault="00000000" w:rsidRPr="00000000" w14:paraId="0000113F">
      <w:pPr>
        <w:numPr>
          <w:ilvl w:val="1"/>
          <w:numId w:val="45"/>
        </w:numPr>
        <w:spacing w:line="240" w:lineRule="auto"/>
        <w:ind w:left="1440" w:hanging="360"/>
        <w:rPr>
          <w:u w:val="none"/>
        </w:rPr>
      </w:pPr>
      <w:r w:rsidDel="00000000" w:rsidR="00000000" w:rsidRPr="00000000">
        <w:rPr>
          <w:rtl w:val="0"/>
        </w:rPr>
        <w:t xml:space="preserve">At last follow up, 80% were alive and disease free and 16% had died of progressive disease.</w:t>
      </w:r>
    </w:p>
    <w:p w:rsidR="00000000" w:rsidDel="00000000" w:rsidP="00000000" w:rsidRDefault="00000000" w:rsidRPr="00000000" w14:paraId="00001140">
      <w:pPr>
        <w:pStyle w:val="Heading2"/>
        <w:spacing w:line="240" w:lineRule="auto"/>
        <w:rPr/>
      </w:pPr>
      <w:bookmarkStart w:colFirst="0" w:colLast="0" w:name="_dabdiala83st" w:id="320"/>
      <w:bookmarkEnd w:id="320"/>
      <w:r w:rsidDel="00000000" w:rsidR="00000000" w:rsidRPr="00000000">
        <w:rPr>
          <w:rtl w:val="0"/>
        </w:rPr>
      </w:r>
    </w:p>
    <w:tbl>
      <w:tblPr>
        <w:tblStyle w:val="Table37"/>
        <w:tblW w:w="5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55"/>
        <w:gridCol w:w="1110"/>
        <w:gridCol w:w="495"/>
        <w:gridCol w:w="585"/>
        <w:gridCol w:w="1050"/>
        <w:gridCol w:w="810"/>
        <w:tblGridChange w:id="0">
          <w:tblGrid>
            <w:gridCol w:w="570"/>
            <w:gridCol w:w="855"/>
            <w:gridCol w:w="1110"/>
            <w:gridCol w:w="495"/>
            <w:gridCol w:w="585"/>
            <w:gridCol w:w="1050"/>
            <w:gridCol w:w="810"/>
          </w:tblGrid>
        </w:tblGridChange>
      </w:tblGrid>
      <w:tr>
        <w:tc>
          <w:tcPr>
            <w:gridSpan w:val="3"/>
            <w:tcMar>
              <w:top w:w="28.799999999999997" w:type="dxa"/>
              <w:left w:w="28.799999999999997" w:type="dxa"/>
              <w:bottom w:w="28.799999999999997" w:type="dxa"/>
              <w:right w:w="28.799999999999997" w:type="dxa"/>
            </w:tcMar>
          </w:tcPr>
          <w:p w:rsidR="00000000" w:rsidDel="00000000" w:rsidP="00000000" w:rsidRDefault="00000000" w:rsidRPr="00000000" w14:paraId="00001141">
            <w:pPr>
              <w:ind w:left="0" w:firstLine="0"/>
              <w:jc w:val="center"/>
              <w:rPr>
                <w:b w:val="1"/>
              </w:rPr>
            </w:pPr>
            <w:r w:rsidDel="00000000" w:rsidR="00000000" w:rsidRPr="00000000">
              <w:rPr>
                <w:b w:val="1"/>
                <w:rtl w:val="0"/>
              </w:rPr>
              <w:t xml:space="preserve">Seminoma Surveillance </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3"/>
            <w:tcMar>
              <w:top w:w="28.799999999999997" w:type="dxa"/>
              <w:left w:w="28.799999999999997" w:type="dxa"/>
              <w:bottom w:w="28.799999999999997" w:type="dxa"/>
              <w:right w:w="28.799999999999997" w:type="dxa"/>
            </w:tcMar>
          </w:tcPr>
          <w:p w:rsidR="00000000" w:rsidDel="00000000" w:rsidP="00000000" w:rsidRDefault="00000000" w:rsidRPr="00000000" w14:paraId="00001145">
            <w:pPr>
              <w:ind w:left="0" w:firstLine="0"/>
              <w:jc w:val="center"/>
              <w:rPr>
                <w:b w:val="1"/>
              </w:rPr>
            </w:pPr>
            <w:r w:rsidDel="00000000" w:rsidR="00000000" w:rsidRPr="00000000">
              <w:rPr>
                <w:b w:val="1"/>
                <w:rtl w:val="0"/>
              </w:rPr>
              <w:t xml:space="preserve">NSGCT Surveillance </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48">
            <w:pPr>
              <w:ind w:left="0" w:firstLine="0"/>
              <w:jc w:val="center"/>
              <w:rPr>
                <w:b w:val="1"/>
              </w:rPr>
            </w:pPr>
            <w:r w:rsidDel="00000000" w:rsidR="00000000" w:rsidRPr="00000000">
              <w:rPr>
                <w:b w:val="1"/>
                <w:rtl w:val="0"/>
              </w:rPr>
              <w:t xml:space="preserve">Year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49">
            <w:pPr>
              <w:ind w:left="0" w:firstLine="0"/>
              <w:jc w:val="center"/>
              <w:rPr>
                <w:b w:val="1"/>
              </w:rPr>
            </w:pPr>
            <w:r w:rsidDel="00000000" w:rsidR="00000000" w:rsidRPr="00000000">
              <w:rPr>
                <w:b w:val="1"/>
                <w:rtl w:val="0"/>
              </w:rPr>
              <w:t xml:space="preserve">H&amp;P</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4A">
            <w:pPr>
              <w:jc w:val="center"/>
              <w:rPr>
                <w:b w:val="1"/>
              </w:rPr>
            </w:pPr>
            <w:r w:rsidDel="00000000" w:rsidR="00000000" w:rsidRPr="00000000">
              <w:rPr>
                <w:b w:val="1"/>
                <w:rtl w:val="0"/>
              </w:rPr>
              <w:t xml:space="preserve">CT</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4C">
            <w:pPr>
              <w:ind w:left="0" w:firstLine="0"/>
              <w:jc w:val="center"/>
              <w:rPr>
                <w:b w:val="1"/>
              </w:rPr>
            </w:pPr>
            <w:r w:rsidDel="00000000" w:rsidR="00000000" w:rsidRPr="00000000">
              <w:rPr>
                <w:b w:val="1"/>
                <w:rtl w:val="0"/>
              </w:rPr>
              <w:t xml:space="preserve">Year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4D">
            <w:pPr>
              <w:ind w:left="0" w:firstLine="0"/>
              <w:jc w:val="center"/>
              <w:rPr>
                <w:b w:val="1"/>
              </w:rPr>
            </w:pPr>
            <w:r w:rsidDel="00000000" w:rsidR="00000000" w:rsidRPr="00000000">
              <w:rPr>
                <w:b w:val="1"/>
                <w:rtl w:val="0"/>
              </w:rPr>
              <w:t xml:space="preserve">H&amp;P/CXR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4E">
            <w:pPr>
              <w:ind w:left="0" w:firstLine="0"/>
              <w:jc w:val="center"/>
              <w:rPr>
                <w:b w:val="1"/>
              </w:rPr>
            </w:pPr>
            <w:r w:rsidDel="00000000" w:rsidR="00000000" w:rsidRPr="00000000">
              <w:rPr>
                <w:b w:val="1"/>
                <w:rtl w:val="0"/>
              </w:rPr>
              <w:t xml:space="preserve">CT A/P</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4F">
            <w:pPr>
              <w:ind w:left="0" w:firstLine="0"/>
              <w:jc w:val="center"/>
              <w:rPr>
                <w:b w:val="1"/>
              </w:rPr>
            </w:pPr>
            <w:r w:rsidDel="00000000" w:rsidR="00000000" w:rsidRPr="00000000">
              <w:rPr>
                <w:b w:val="1"/>
                <w:rtl w:val="0"/>
              </w:rPr>
              <w:t xml:space="preserve">1</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0">
            <w:pPr>
              <w:ind w:left="0" w:firstLine="0"/>
              <w:rPr/>
            </w:pPr>
            <w:r w:rsidDel="00000000" w:rsidR="00000000" w:rsidRPr="00000000">
              <w:rPr>
                <w:rtl w:val="0"/>
              </w:rPr>
              <w:t xml:space="preserve">3-6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1">
            <w:pPr>
              <w:ind w:left="0" w:firstLine="0"/>
              <w:rPr>
                <w:b w:val="1"/>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6</w:t>
            </w:r>
            <w:r w:rsidDel="00000000" w:rsidR="00000000" w:rsidRPr="00000000">
              <w:rPr>
                <w:rtl w:val="0"/>
              </w:rPr>
              <w:t xml:space="preserve">, </w:t>
            </w:r>
            <w:r w:rsidDel="00000000" w:rsidR="00000000" w:rsidRPr="00000000">
              <w:rPr>
                <w:b w:val="1"/>
                <w:rtl w:val="0"/>
              </w:rPr>
              <w:t xml:space="preserve">12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3">
            <w:pPr>
              <w:ind w:left="0" w:firstLine="0"/>
              <w:jc w:val="center"/>
              <w:rPr>
                <w:b w:val="1"/>
              </w:rPr>
            </w:pPr>
            <w:r w:rsidDel="00000000" w:rsidR="00000000" w:rsidRPr="00000000">
              <w:rPr>
                <w:b w:val="1"/>
                <w:rtl w:val="0"/>
              </w:rPr>
              <w:t xml:space="preserve">1</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4">
            <w:pPr>
              <w:ind w:left="0" w:firstLine="0"/>
              <w:rPr/>
            </w:pPr>
            <w:r w:rsidDel="00000000" w:rsidR="00000000" w:rsidRPr="00000000">
              <w:rPr>
                <w:rtl w:val="0"/>
              </w:rPr>
              <w:t xml:space="preserve">2 mo/6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5">
            <w:pPr>
              <w:ind w:left="0" w:firstLine="0"/>
              <w:rPr/>
            </w:pPr>
            <w:r w:rsidDel="00000000" w:rsidR="00000000" w:rsidRPr="00000000">
              <w:rPr>
                <w:rtl w:val="0"/>
              </w:rPr>
              <w:t xml:space="preserve">4-</w:t>
            </w:r>
            <w:r w:rsidDel="00000000" w:rsidR="00000000" w:rsidRPr="00000000">
              <w:rPr>
                <w:b w:val="1"/>
                <w:rtl w:val="0"/>
              </w:rPr>
              <w:t xml:space="preserve">6</w:t>
            </w:r>
            <w:r w:rsidDel="00000000" w:rsidR="00000000" w:rsidRPr="00000000">
              <w:rPr>
                <w:rtl w:val="0"/>
              </w:rPr>
              <w:t xml:space="preserve"> mo</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56">
            <w:pPr>
              <w:ind w:left="0" w:firstLine="0"/>
              <w:jc w:val="center"/>
              <w:rPr>
                <w:b w:val="1"/>
              </w:rPr>
            </w:pPr>
            <w:r w:rsidDel="00000000" w:rsidR="00000000" w:rsidRPr="00000000">
              <w:rPr>
                <w:b w:val="1"/>
                <w:rtl w:val="0"/>
              </w:rPr>
              <w:t xml:space="preserve">2-3</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7">
            <w:pPr>
              <w:ind w:left="0" w:firstLine="0"/>
              <w:rPr>
                <w:b w:val="1"/>
              </w:rPr>
            </w:pPr>
            <w:r w:rsidDel="00000000" w:rsidR="00000000" w:rsidRPr="00000000">
              <w:rPr>
                <w:rtl w:val="0"/>
              </w:rPr>
              <w:t xml:space="preserve">6-</w:t>
            </w:r>
            <w:r w:rsidDel="00000000" w:rsidR="00000000" w:rsidRPr="00000000">
              <w:rPr>
                <w:b w:val="1"/>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8">
            <w:pPr>
              <w:ind w:left="0" w:firstLine="0"/>
              <w:rPr>
                <w:b w:val="1"/>
              </w:rPr>
            </w:pPr>
            <w:r w:rsidDel="00000000" w:rsidR="00000000" w:rsidRPr="00000000">
              <w:rPr>
                <w:rtl w:val="0"/>
              </w:rPr>
              <w:t xml:space="preserve">6-</w:t>
            </w:r>
            <w:r w:rsidDel="00000000" w:rsidR="00000000" w:rsidRPr="00000000">
              <w:rPr>
                <w:b w:val="1"/>
                <w:rtl w:val="0"/>
              </w:rPr>
              <w:t xml:space="preserve">12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A">
            <w:pPr>
              <w:ind w:left="0" w:firstLine="0"/>
              <w:jc w:val="center"/>
              <w:rPr>
                <w:b w:val="1"/>
              </w:rPr>
            </w:pPr>
            <w:r w:rsidDel="00000000" w:rsidR="00000000" w:rsidRPr="00000000">
              <w:rPr>
                <w:b w:val="1"/>
                <w:rtl w:val="0"/>
              </w:rPr>
              <w:t xml:space="preserve">2</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B">
            <w:pPr>
              <w:ind w:left="0" w:firstLine="0"/>
              <w:rPr/>
            </w:pPr>
            <w:r w:rsidDel="00000000" w:rsidR="00000000" w:rsidRPr="00000000">
              <w:rPr>
                <w:rtl w:val="0"/>
              </w:rPr>
              <w:t xml:space="preserve">3 mo/6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C">
            <w:pPr>
              <w:ind w:left="0" w:firstLine="0"/>
              <w:rPr/>
            </w:pPr>
            <w:r w:rsidDel="00000000" w:rsidR="00000000" w:rsidRPr="00000000">
              <w:rPr>
                <w:b w:val="1"/>
                <w:rtl w:val="0"/>
              </w:rPr>
              <w:t xml:space="preserve">6</w:t>
            </w:r>
            <w:r w:rsidDel="00000000" w:rsidR="00000000" w:rsidRPr="00000000">
              <w:rPr>
                <w:rtl w:val="0"/>
              </w:rPr>
              <w:t xml:space="preserve">-12 mo</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5D">
            <w:pPr>
              <w:ind w:left="0" w:firstLine="0"/>
              <w:jc w:val="center"/>
              <w:rPr>
                <w:b w:val="1"/>
              </w:rPr>
            </w:pPr>
            <w:r w:rsidDel="00000000" w:rsidR="00000000" w:rsidRPr="00000000">
              <w:rPr>
                <w:b w:val="1"/>
                <w:rtl w:val="0"/>
              </w:rPr>
              <w:t xml:space="preserve">4-5</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E">
            <w:pPr>
              <w:ind w:left="0" w:firstLine="0"/>
              <w:rPr>
                <w:b w:val="1"/>
              </w:rPr>
            </w:pPr>
            <w:r w:rsidDel="00000000" w:rsidR="00000000" w:rsidRPr="00000000">
              <w:rPr>
                <w:b w:val="1"/>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F">
            <w:pPr>
              <w:ind w:left="0" w:firstLine="0"/>
              <w:rPr/>
            </w:pPr>
            <w:r w:rsidDel="00000000" w:rsidR="00000000" w:rsidRPr="00000000">
              <w:rPr>
                <w:b w:val="1"/>
                <w:rtl w:val="0"/>
              </w:rPr>
              <w:t xml:space="preserve">12</w:t>
            </w:r>
            <w:r w:rsidDel="00000000" w:rsidR="00000000" w:rsidRPr="00000000">
              <w:rPr>
                <w:rtl w:val="0"/>
              </w:rPr>
              <w:t xml:space="preserve">-24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1">
            <w:pPr>
              <w:ind w:left="0" w:firstLine="0"/>
              <w:jc w:val="center"/>
              <w:rPr>
                <w:b w:val="1"/>
              </w:rPr>
            </w:pPr>
            <w:r w:rsidDel="00000000" w:rsidR="00000000" w:rsidRPr="00000000">
              <w:rPr>
                <w:b w:val="1"/>
                <w:rtl w:val="0"/>
              </w:rPr>
              <w:t xml:space="preserve">3-4</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2">
            <w:pPr>
              <w:ind w:left="0" w:firstLine="0"/>
              <w:rPr/>
            </w:pPr>
            <w:r w:rsidDel="00000000" w:rsidR="00000000" w:rsidRPr="00000000">
              <w:rPr>
                <w:rtl w:val="0"/>
              </w:rPr>
              <w:t xml:space="preserve">4-</w:t>
            </w:r>
            <w:r w:rsidDel="00000000" w:rsidR="00000000" w:rsidRPr="00000000">
              <w:rPr>
                <w:b w:val="1"/>
                <w:rtl w:val="0"/>
              </w:rPr>
              <w:t xml:space="preserve">6</w:t>
            </w:r>
            <w:r w:rsidDel="00000000" w:rsidR="00000000" w:rsidRPr="00000000">
              <w:rPr>
                <w:rtl w:val="0"/>
              </w:rPr>
              <w:t xml:space="preserve"> mo/12</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3">
            <w:pPr>
              <w:ind w:left="0" w:firstLine="0"/>
              <w:rPr/>
            </w:pPr>
            <w:r w:rsidDel="00000000" w:rsidR="00000000" w:rsidRPr="00000000">
              <w:rPr>
                <w:b w:val="1"/>
                <w:rtl w:val="0"/>
              </w:rPr>
              <w:t xml:space="preserve">6</w:t>
            </w:r>
            <w:r w:rsidDel="00000000" w:rsidR="00000000" w:rsidRPr="00000000">
              <w:rPr>
                <w:rtl w:val="0"/>
              </w:rPr>
              <w:t xml:space="preserve">-12 mo</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See Patterns of Failure below</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8">
            <w:pPr>
              <w:ind w:left="0" w:firstLine="0"/>
              <w:jc w:val="center"/>
              <w:rPr>
                <w:b w:val="1"/>
              </w:rPr>
            </w:pPr>
            <w:r w:rsidDel="00000000" w:rsidR="00000000" w:rsidRPr="00000000">
              <w:rPr>
                <w:b w:val="1"/>
                <w:rtl w:val="0"/>
              </w:rPr>
              <w:t xml:space="preserve">5</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9">
            <w:pPr>
              <w:ind w:left="0" w:firstLine="0"/>
              <w:rPr/>
            </w:pPr>
            <w:r w:rsidDel="00000000" w:rsidR="00000000" w:rsidRPr="00000000">
              <w:rPr>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A">
            <w:pPr>
              <w:ind w:left="0" w:firstLine="0"/>
              <w:rPr/>
            </w:pPr>
            <w:r w:rsidDel="00000000" w:rsidR="00000000" w:rsidRPr="00000000">
              <w:rPr>
                <w:rtl w:val="0"/>
              </w:rPr>
              <w:t xml:space="preserve">-</w:t>
            </w:r>
          </w:p>
        </w:tc>
      </w:tr>
    </w:tbl>
    <w:p w:rsidR="00000000" w:rsidDel="00000000" w:rsidP="00000000" w:rsidRDefault="00000000" w:rsidRPr="00000000" w14:paraId="0000116B">
      <w:pPr>
        <w:pStyle w:val="Heading2"/>
        <w:spacing w:line="240" w:lineRule="auto"/>
        <w:rPr/>
      </w:pPr>
      <w:bookmarkStart w:colFirst="0" w:colLast="0" w:name="_59pvmzpcgttf" w:id="321"/>
      <w:bookmarkEnd w:id="321"/>
      <w:hyperlink w:anchor="_4olc2wctxrn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16C">
      <w:pPr>
        <w:ind w:left="0" w:firstLine="0"/>
        <w:rPr/>
      </w:pPr>
      <w:r w:rsidDel="00000000" w:rsidR="00000000" w:rsidRPr="00000000">
        <w:rPr>
          <w:rtl w:val="0"/>
        </w:rPr>
        <w:t xml:space="preserve">See the Surveillance summary box above. Roughly speaking, closer followup for Seminomas during year one, yearly acceptable thereafter. NSGCT may be followed every six months and commonly relapse in lungs as the retroperitoneum is usually dissected. More likely to relapse, therefore more frequent followup.</w:t>
      </w:r>
    </w:p>
    <w:p w:rsidR="00000000" w:rsidDel="00000000" w:rsidP="00000000" w:rsidRDefault="00000000" w:rsidRPr="00000000" w14:paraId="0000116D">
      <w:pPr>
        <w:ind w:left="0" w:firstLine="0"/>
        <w:rPr/>
      </w:pPr>
      <w:r w:rsidDel="00000000" w:rsidR="00000000" w:rsidRPr="00000000">
        <w:rPr>
          <w:rtl w:val="0"/>
        </w:rPr>
        <w:t xml:space="preserve">Doses and fields for CS I and II seminoma [</w:t>
      </w:r>
      <w:hyperlink r:id="rId979">
        <w:r w:rsidDel="00000000" w:rsidR="00000000" w:rsidRPr="00000000">
          <w:rPr>
            <w:rtl w:val="0"/>
          </w:rPr>
          <w:t xml:space="preserve">Zaorsky</w:t>
        </w:r>
      </w:hyperlink>
      <w:r w:rsidDel="00000000" w:rsidR="00000000" w:rsidRPr="00000000">
        <w:rPr>
          <w:rtl w:val="0"/>
        </w:rPr>
        <w:t xml:space="preserve">], failure patterns [</w:t>
      </w:r>
      <w:hyperlink r:id="rId980">
        <w:r w:rsidDel="00000000" w:rsidR="00000000" w:rsidRPr="00000000">
          <w:rPr>
            <w:rtl w:val="0"/>
          </w:rPr>
          <w:t xml:space="preserve">Zaorsky</w:t>
        </w:r>
      </w:hyperlink>
      <w:r w:rsidDel="00000000" w:rsidR="00000000" w:rsidRPr="00000000">
        <w:rPr>
          <w:rtl w:val="0"/>
        </w:rPr>
        <w:t xml:space="preserve">], at-risk sites [</w:t>
      </w:r>
      <w:hyperlink r:id="rId981">
        <w:r w:rsidDel="00000000" w:rsidR="00000000" w:rsidRPr="00000000">
          <w:rPr>
            <w:rtl w:val="0"/>
          </w:rPr>
          <w:t xml:space="preserve">Zaorsky</w:t>
        </w:r>
      </w:hyperlink>
      <w:r w:rsidDel="00000000" w:rsidR="00000000" w:rsidRPr="00000000">
        <w:rPr>
          <w:rtl w:val="0"/>
        </w:rPr>
        <w:t xml:space="preserve">]</w:t>
      </w:r>
    </w:p>
    <w:bookmarkStart w:colFirst="0" w:colLast="0" w:name="g7eqzbgbnz5y" w:id="322"/>
    <w:bookmarkEnd w:id="322"/>
    <w:p w:rsidR="00000000" w:rsidDel="00000000" w:rsidP="00000000" w:rsidRDefault="00000000" w:rsidRPr="00000000" w14:paraId="0000116E">
      <w:pPr>
        <w:numPr>
          <w:ilvl w:val="0"/>
          <w:numId w:val="67"/>
        </w:numPr>
      </w:pPr>
      <w:r w:rsidDel="00000000" w:rsidR="00000000" w:rsidRPr="00000000">
        <w:rPr>
          <w:b w:val="1"/>
          <w:rtl w:val="0"/>
        </w:rPr>
        <w:t xml:space="preserve">Patterns of failure depends on the modality of treatment </w:t>
      </w:r>
      <w:r w:rsidDel="00000000" w:rsidR="00000000" w:rsidRPr="00000000">
        <w:rPr>
          <w:rtl w:val="0"/>
        </w:rPr>
        <w:t xml:space="preserve">[</w:t>
      </w:r>
      <w:hyperlink r:id="rId982">
        <w:r w:rsidDel="00000000" w:rsidR="00000000" w:rsidRPr="00000000">
          <w:rPr>
            <w:rtl w:val="0"/>
          </w:rPr>
          <w:t xml:space="preserve">Mead JNCI '11</w:t>
        </w:r>
      </w:hyperlink>
      <w:r w:rsidDel="00000000" w:rsidR="00000000" w:rsidRPr="00000000">
        <w:rPr>
          <w:rtl w:val="0"/>
        </w:rPr>
        <w:t xml:space="preserve">]:</w:t>
      </w:r>
    </w:p>
    <w:p w:rsidR="00000000" w:rsidDel="00000000" w:rsidP="00000000" w:rsidRDefault="00000000" w:rsidRPr="00000000" w14:paraId="0000116F">
      <w:pPr>
        <w:numPr>
          <w:ilvl w:val="1"/>
          <w:numId w:val="67"/>
        </w:numPr>
        <w:ind w:left="1440" w:hanging="360"/>
      </w:pPr>
      <w:r w:rsidDel="00000000" w:rsidR="00000000" w:rsidRPr="00000000">
        <w:rPr>
          <w:rtl w:val="0"/>
        </w:rPr>
        <w:t xml:space="preserve">Dog legs are more likely to fail in the mediastinum/neck.</w:t>
      </w:r>
    </w:p>
    <w:p w:rsidR="00000000" w:rsidDel="00000000" w:rsidP="00000000" w:rsidRDefault="00000000" w:rsidRPr="00000000" w14:paraId="00001170">
      <w:pPr>
        <w:numPr>
          <w:ilvl w:val="1"/>
          <w:numId w:val="67"/>
        </w:numPr>
        <w:ind w:left="1440" w:hanging="360"/>
      </w:pPr>
      <w:r w:rsidDel="00000000" w:rsidR="00000000" w:rsidRPr="00000000">
        <w:rPr>
          <w:rtl w:val="0"/>
        </w:rPr>
        <w:t xml:space="preserve">pAO either pelvic or mediastinum/neck.</w:t>
      </w:r>
    </w:p>
    <w:bookmarkStart w:colFirst="0" w:colLast="0" w:name="rlcuuob79yf2" w:id="323"/>
    <w:bookmarkEnd w:id="323"/>
    <w:p w:rsidR="00000000" w:rsidDel="00000000" w:rsidP="00000000" w:rsidRDefault="00000000" w:rsidRPr="00000000" w14:paraId="00001171">
      <w:pPr>
        <w:numPr>
          <w:ilvl w:val="0"/>
          <w:numId w:val="67"/>
        </w:numPr>
      </w:pPr>
      <w:r w:rsidDel="00000000" w:rsidR="00000000" w:rsidRPr="00000000">
        <w:rPr>
          <w:b w:val="1"/>
          <w:rtl w:val="0"/>
        </w:rPr>
        <w:t xml:space="preserve">Majority treated w chemo or surveillance will fail below diaphragm/retroperitoneum</w:t>
      </w:r>
      <w:r w:rsidDel="00000000" w:rsidR="00000000" w:rsidRPr="00000000">
        <w:rPr>
          <w:rtl w:val="0"/>
        </w:rPr>
        <w:t xml:space="preserve"> (~85%). </w:t>
      </w:r>
    </w:p>
    <w:p w:rsidR="00000000" w:rsidDel="00000000" w:rsidP="00000000" w:rsidRDefault="00000000" w:rsidRPr="00000000" w14:paraId="00001172">
      <w:pPr>
        <w:numPr>
          <w:ilvl w:val="1"/>
          <w:numId w:val="67"/>
        </w:numPr>
        <w:ind w:left="1440" w:hanging="360"/>
      </w:pPr>
      <w:r w:rsidDel="00000000" w:rsidR="00000000" w:rsidRPr="00000000">
        <w:rPr>
          <w:rtl w:val="0"/>
        </w:rPr>
        <w:t xml:space="preserve">pAO = "Landing zone". Routine CT A/P 3,6,12 mo, 6-12 mo year 2-3, then 12-24 mo year 4-5.</w:t>
      </w:r>
    </w:p>
    <w:p w:rsidR="00000000" w:rsidDel="00000000" w:rsidP="00000000" w:rsidRDefault="00000000" w:rsidRPr="00000000" w14:paraId="00001173">
      <w:pPr>
        <w:numPr>
          <w:ilvl w:val="1"/>
          <w:numId w:val="67"/>
        </w:numPr>
        <w:ind w:left="1440" w:hanging="360"/>
      </w:pPr>
      <w:r w:rsidDel="00000000" w:rsidR="00000000" w:rsidRPr="00000000">
        <w:rPr>
          <w:rtl w:val="0"/>
        </w:rPr>
        <w:t xml:space="preserve">CT A/P may be as frequently as 6 mo until 3y because only ~5% chance of relapse up to year 2-5.</w:t>
      </w:r>
    </w:p>
    <w:p w:rsidR="00000000" w:rsidDel="00000000" w:rsidP="00000000" w:rsidRDefault="00000000" w:rsidRPr="00000000" w14:paraId="00001174">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 Chemo or RT. H&amp;P w labs q6-12 mo x1-2y, then annually.</w:t>
      </w:r>
    </w:p>
    <w:p w:rsidR="00000000" w:rsidDel="00000000" w:rsidP="00000000" w:rsidRDefault="00000000" w:rsidRPr="00000000" w14:paraId="00001175">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Surveillance: see </w:t>
      </w:r>
      <w:r w:rsidDel="00000000" w:rsidR="00000000" w:rsidRPr="00000000">
        <w:rPr>
          <w:rtl w:val="0"/>
        </w:rPr>
        <w:t xml:space="preserve">Summary Box above.</w:t>
      </w:r>
      <w:r w:rsidDel="00000000" w:rsidR="00000000" w:rsidRPr="00000000">
        <w:rPr>
          <w:rtl w:val="0"/>
        </w:rPr>
      </w:r>
    </w:p>
    <w:p w:rsidR="00000000" w:rsidDel="00000000" w:rsidP="00000000" w:rsidRDefault="00000000" w:rsidRPr="00000000" w14:paraId="00001176">
      <w:pPr>
        <w:numPr>
          <w:ilvl w:val="1"/>
          <w:numId w:val="67"/>
        </w:numPr>
        <w:spacing w:line="240" w:lineRule="auto"/>
        <w:ind w:left="1440" w:hanging="360"/>
        <w:rPr>
          <w:u w:val="none"/>
        </w:rPr>
      </w:pPr>
      <w:r w:rsidDel="00000000" w:rsidR="00000000" w:rsidRPr="00000000">
        <w:rPr>
          <w:rtl w:val="0"/>
        </w:rPr>
        <w:t xml:space="preserve">Seminoma: Roughly speaking, q12 mo H&amp;P and CT A/P acceptable up to 5 years. </w:t>
      </w:r>
    </w:p>
    <w:p w:rsidR="00000000" w:rsidDel="00000000" w:rsidP="00000000" w:rsidRDefault="00000000" w:rsidRPr="00000000" w14:paraId="00001177">
      <w:pPr>
        <w:numPr>
          <w:ilvl w:val="1"/>
          <w:numId w:val="67"/>
        </w:numPr>
        <w:spacing w:line="240" w:lineRule="auto"/>
        <w:ind w:left="1440" w:hanging="360"/>
        <w:rPr>
          <w:u w:val="none"/>
        </w:rPr>
      </w:pPr>
      <w:r w:rsidDel="00000000" w:rsidR="00000000" w:rsidRPr="00000000">
        <w:rPr>
          <w:rtl w:val="0"/>
        </w:rPr>
        <w:t xml:space="preserve">NSGCT: Most commonly relapse in lungs (all get RPLND), so add CXR. More likely to relapse, so more frequent follow up. Roughly speaking, q6 mo H&amp;P/CXR (more dense H&amp;P during year 1 and 2), with q6 mo CT A/P up to four years.</w:t>
      </w:r>
    </w:p>
    <w:p w:rsidR="00000000" w:rsidDel="00000000" w:rsidP="00000000" w:rsidRDefault="00000000" w:rsidRPr="00000000" w14:paraId="00001178">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 Chemo or RT. H&amp;P w labs q3m x1y, q6m until year 5, then annually for years 6-10.</w:t>
      </w:r>
    </w:p>
    <w:p w:rsidR="00000000" w:rsidDel="00000000" w:rsidP="00000000" w:rsidRDefault="00000000" w:rsidRPr="00000000" w14:paraId="00001179">
      <w:pPr>
        <w:numPr>
          <w:ilvl w:val="1"/>
          <w:numId w:val="6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A/P q3, 6, 12 mo x1y, then annual yr 2-3.</w:t>
      </w:r>
    </w:p>
    <w:p w:rsidR="00000000" w:rsidDel="00000000" w:rsidP="00000000" w:rsidRDefault="00000000" w:rsidRPr="00000000" w14:paraId="0000117A">
      <w:pPr>
        <w:numPr>
          <w:ilvl w:val="1"/>
          <w:numId w:val="6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CXR q6m for year 1-2.</w:t>
      </w:r>
    </w:p>
    <w:p w:rsidR="00000000" w:rsidDel="00000000" w:rsidP="00000000" w:rsidRDefault="00000000" w:rsidRPr="00000000" w14:paraId="0000117B">
      <w:pPr>
        <w:pStyle w:val="Heading2"/>
        <w:ind w:left="0" w:firstLine="0"/>
        <w:rPr>
          <w:rFonts w:ascii="Times New Roman" w:cs="Times New Roman" w:eastAsia="Times New Roman" w:hAnsi="Times New Roman"/>
          <w:sz w:val="20"/>
          <w:szCs w:val="20"/>
        </w:rPr>
      </w:pPr>
      <w:bookmarkStart w:colFirst="0" w:colLast="0" w:name="_r6eu6pm57vik" w:id="324"/>
      <w:bookmarkEnd w:id="324"/>
      <w:r w:rsidDel="00000000" w:rsidR="00000000" w:rsidRPr="00000000">
        <w:rPr>
          <w:rtl w:val="0"/>
        </w:rPr>
      </w:r>
    </w:p>
    <w:p w:rsidR="00000000" w:rsidDel="00000000" w:rsidP="00000000" w:rsidRDefault="00000000" w:rsidRPr="00000000" w14:paraId="0000117C">
      <w:pPr>
        <w:pStyle w:val="Heading2"/>
        <w:ind w:left="0" w:firstLine="0"/>
        <w:rPr/>
      </w:pPr>
      <w:bookmarkStart w:colFirst="0" w:colLast="0" w:name="_yntl3awv37k7" w:id="325"/>
      <w:bookmarkEnd w:id="325"/>
      <w:hyperlink w:anchor="_4olc2wctxrn1">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17D">
      <w:pPr>
        <w:ind w:left="0" w:firstLine="0"/>
        <w:rPr/>
      </w:pPr>
      <w:r w:rsidDel="00000000" w:rsidR="00000000" w:rsidRPr="00000000">
        <w:rPr>
          <w:rtl w:val="0"/>
        </w:rPr>
        <w:t xml:space="preserve">See NCTN Trial Portfolios by Disease Site: [</w:t>
      </w:r>
      <w:hyperlink r:id="rId983">
        <w:r w:rsidDel="00000000" w:rsidR="00000000" w:rsidRPr="00000000">
          <w:rPr>
            <w:rtl w:val="0"/>
          </w:rPr>
          <w:t xml:space="preserve">GU</w:t>
        </w:r>
      </w:hyperlink>
      <w:r w:rsidDel="00000000" w:rsidR="00000000" w:rsidRPr="00000000">
        <w:rPr>
          <w:rtl w:val="0"/>
        </w:rPr>
        <w:t xml:space="preserve">] and Future Directions in the [</w:t>
      </w:r>
      <w:hyperlink r:id="rId984">
        <w:r w:rsidDel="00000000" w:rsidR="00000000" w:rsidRPr="00000000">
          <w:rPr>
            <w:rtl w:val="0"/>
          </w:rPr>
          <w:t xml:space="preserve">Gyn</w:t>
        </w:r>
      </w:hyperlink>
      <w:r w:rsidDel="00000000" w:rsidR="00000000" w:rsidRPr="00000000">
        <w:rPr>
          <w:rtl w:val="0"/>
        </w:rPr>
        <w:t xml:space="preserve">] and [</w:t>
      </w:r>
      <w:hyperlink r:id="rId985">
        <w:r w:rsidDel="00000000" w:rsidR="00000000" w:rsidRPr="00000000">
          <w:rPr>
            <w:rtl w:val="0"/>
          </w:rPr>
          <w:t xml:space="preserve">Peds</w:t>
        </w:r>
      </w:hyperlink>
      <w:r w:rsidDel="00000000" w:rsidR="00000000" w:rsidRPr="00000000">
        <w:rPr>
          <w:rtl w:val="0"/>
        </w:rPr>
        <w:t xml:space="preserve">] Germ Cell tumors section for more.</w:t>
      </w:r>
      <w:r w:rsidDel="00000000" w:rsidR="00000000" w:rsidRPr="00000000">
        <w:rPr>
          <w:rtl w:val="0"/>
        </w:rPr>
      </w:r>
    </w:p>
    <w:p w:rsidR="00000000" w:rsidDel="00000000" w:rsidP="00000000" w:rsidRDefault="00000000" w:rsidRPr="00000000" w14:paraId="0000117E">
      <w:pPr>
        <w:numPr>
          <w:ilvl w:val="0"/>
          <w:numId w:val="39"/>
        </w:numPr>
      </w:pPr>
      <w:r w:rsidDel="00000000" w:rsidR="00000000" w:rsidRPr="00000000">
        <w:rPr>
          <w:b w:val="1"/>
          <w:rtl w:val="0"/>
        </w:rPr>
        <w:t xml:space="preserve">A031102 / TIGER </w:t>
      </w:r>
      <w:r w:rsidDel="00000000" w:rsidR="00000000" w:rsidRPr="00000000">
        <w:rPr>
          <w:rtl w:val="0"/>
        </w:rPr>
        <w:t xml:space="preserve">[</w:t>
      </w:r>
      <w:hyperlink r:id="rId986">
        <w:r w:rsidDel="00000000" w:rsidR="00000000" w:rsidRPr="00000000">
          <w:rPr>
            <w:rtl w:val="0"/>
          </w:rPr>
          <w:t xml:space="preserve">NCT02375204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TIP vs. high-dose TI-CE→ SCT as first salvage</w:t>
      </w:r>
      <w:r w:rsidDel="00000000" w:rsidR="00000000" w:rsidRPr="00000000">
        <w:rPr>
          <w:rtl w:val="0"/>
        </w:rPr>
        <w:t xml:space="preserve">.</w:t>
      </w:r>
    </w:p>
    <w:p w:rsidR="00000000" w:rsidDel="00000000" w:rsidP="00000000" w:rsidRDefault="00000000" w:rsidRPr="00000000" w14:paraId="0000117F">
      <w:pPr>
        <w:numPr>
          <w:ilvl w:val="1"/>
          <w:numId w:val="39"/>
        </w:numPr>
        <w:ind w:left="1440" w:hanging="360"/>
      </w:pPr>
      <w:r w:rsidDel="00000000" w:rsidR="00000000" w:rsidRPr="00000000">
        <w:rPr>
          <w:rFonts w:ascii="Gungsuh" w:cs="Gungsuh" w:eastAsia="Gungsuh" w:hAnsi="Gungsuh"/>
          <w:rtl w:val="0"/>
        </w:rPr>
        <w:t xml:space="preserve">Progressive/recurrent, ≥ 14y. </w:t>
      </w:r>
    </w:p>
    <w:p w:rsidR="00000000" w:rsidDel="00000000" w:rsidP="00000000" w:rsidRDefault="00000000" w:rsidRPr="00000000" w14:paraId="00001180">
      <w:pPr>
        <w:numPr>
          <w:ilvl w:val="1"/>
          <w:numId w:val="39"/>
        </w:numPr>
        <w:ind w:left="1440" w:hanging="360"/>
      </w:pPr>
      <w:r w:rsidDel="00000000" w:rsidR="00000000" w:rsidRPr="00000000">
        <w:rPr>
          <w:rtl w:val="0"/>
        </w:rPr>
        <w:t xml:space="preserve">TIP = Paclitaxel, Ifosfamide, Cisplatin.</w:t>
      </w:r>
    </w:p>
    <w:p w:rsidR="00000000" w:rsidDel="00000000" w:rsidP="00000000" w:rsidRDefault="00000000" w:rsidRPr="00000000" w14:paraId="00001181">
      <w:pPr>
        <w:numPr>
          <w:ilvl w:val="1"/>
          <w:numId w:val="39"/>
        </w:numPr>
        <w:ind w:left="1440" w:hanging="360"/>
      </w:pPr>
      <w:r w:rsidDel="00000000" w:rsidR="00000000" w:rsidRPr="00000000">
        <w:rPr>
          <w:rFonts w:ascii="Cardo" w:cs="Cardo" w:eastAsia="Cardo" w:hAnsi="Cardo"/>
          <w:rtl w:val="0"/>
        </w:rPr>
        <w:t xml:space="preserve">TI-CE = Mobilizing paclitaxel/Ifosfamide→ high dose CarboEtoposide.</w:t>
      </w:r>
      <w:r w:rsidDel="00000000" w:rsidR="00000000" w:rsidRPr="00000000">
        <w:rPr>
          <w:rtl w:val="0"/>
        </w:rPr>
      </w:r>
    </w:p>
    <w:p w:rsidR="00000000" w:rsidDel="00000000" w:rsidP="00000000" w:rsidRDefault="00000000" w:rsidRPr="00000000" w14:paraId="00001182">
      <w:pPr>
        <w:numPr>
          <w:ilvl w:val="0"/>
          <w:numId w:val="7"/>
        </w:numPr>
      </w:pPr>
      <w:r w:rsidDel="00000000" w:rsidR="00000000" w:rsidRPr="00000000">
        <w:rPr>
          <w:b w:val="1"/>
          <w:rtl w:val="0"/>
        </w:rPr>
        <w:t xml:space="preserve">AGCT1531</w:t>
      </w:r>
      <w:r w:rsidDel="00000000" w:rsidR="00000000" w:rsidRPr="00000000">
        <w:rPr>
          <w:rtl w:val="0"/>
        </w:rPr>
        <w:t xml:space="preserve"> [</w:t>
      </w:r>
      <w:hyperlink r:id="rId987">
        <w:r w:rsidDel="00000000" w:rsidR="00000000" w:rsidRPr="00000000">
          <w:rPr>
            <w:rtl w:val="0"/>
          </w:rPr>
          <w:t xml:space="preserve">NCT03067181</w:t>
        </w:r>
      </w:hyperlink>
      <w:r w:rsidDel="00000000" w:rsidR="00000000" w:rsidRPr="00000000">
        <w:rPr>
          <w:rtl w:val="0"/>
        </w:rPr>
        <w:t xml:space="preserve">]: Phase III. </w:t>
      </w:r>
      <w:r w:rsidDel="00000000" w:rsidR="00000000" w:rsidRPr="00000000">
        <w:rPr>
          <w:b w:val="1"/>
          <w:rtl w:val="0"/>
        </w:rPr>
        <w:t xml:space="preserve">AS vs. Bleomycin vs. Carboplatin vs. Etoposide vs. CDDP</w:t>
      </w:r>
      <w:r w:rsidDel="00000000" w:rsidR="00000000" w:rsidRPr="00000000">
        <w:rPr>
          <w:rtl w:val="0"/>
        </w:rPr>
        <w:t xml:space="preserve">.</w:t>
      </w:r>
    </w:p>
    <w:p w:rsidR="00000000" w:rsidDel="00000000" w:rsidP="00000000" w:rsidRDefault="00000000" w:rsidRPr="00000000" w14:paraId="00001183">
      <w:pPr>
        <w:numPr>
          <w:ilvl w:val="1"/>
          <w:numId w:val="7"/>
        </w:numPr>
        <w:ind w:left="1440" w:hanging="360"/>
      </w:pPr>
      <w:r w:rsidDel="00000000" w:rsidR="00000000" w:rsidRPr="00000000">
        <w:rPr>
          <w:rtl w:val="0"/>
        </w:rPr>
        <w:t xml:space="preserve">Low-standard risk.</w:t>
      </w:r>
    </w:p>
    <w:p w:rsidR="00000000" w:rsidDel="00000000" w:rsidP="00000000" w:rsidRDefault="00000000" w:rsidRPr="00000000" w14:paraId="00001184">
      <w:pPr>
        <w:numPr>
          <w:ilvl w:val="0"/>
          <w:numId w:val="7"/>
        </w:numPr>
      </w:pPr>
      <w:r w:rsidDel="00000000" w:rsidR="00000000" w:rsidRPr="00000000">
        <w:rPr>
          <w:b w:val="1"/>
          <w:rtl w:val="0"/>
        </w:rPr>
        <w:t xml:space="preserve">AGCT1532 </w:t>
      </w:r>
      <w:r w:rsidDel="00000000" w:rsidR="00000000" w:rsidRPr="00000000">
        <w:rPr>
          <w:rtl w:val="0"/>
        </w:rPr>
        <w:t xml:space="preserve">[</w:t>
      </w:r>
      <w:hyperlink r:id="rId988">
        <w:r w:rsidDel="00000000" w:rsidR="00000000" w:rsidRPr="00000000">
          <w:rPr>
            <w:rtl w:val="0"/>
          </w:rPr>
          <w:t xml:space="preserve">NCT02582697</w:t>
        </w:r>
      </w:hyperlink>
      <w:r w:rsidDel="00000000" w:rsidR="00000000" w:rsidRPr="00000000">
        <w:rPr>
          <w:rtl w:val="0"/>
        </w:rPr>
        <w:t xml:space="preserve">]: Phase III. </w:t>
      </w:r>
      <w:r w:rsidDel="00000000" w:rsidR="00000000" w:rsidRPr="00000000">
        <w:rPr>
          <w:b w:val="1"/>
          <w:rtl w:val="0"/>
        </w:rPr>
        <w:t xml:space="preserve">Accelerated vs. standard BEP</w:t>
      </w:r>
      <w:r w:rsidDel="00000000" w:rsidR="00000000" w:rsidRPr="00000000">
        <w:rPr>
          <w:rtl w:val="0"/>
        </w:rPr>
        <w:t xml:space="preserve">.</w:t>
      </w:r>
    </w:p>
    <w:p w:rsidR="00000000" w:rsidDel="00000000" w:rsidP="00000000" w:rsidRDefault="00000000" w:rsidRPr="00000000" w14:paraId="00001185">
      <w:pPr>
        <w:numPr>
          <w:ilvl w:val="1"/>
          <w:numId w:val="7"/>
        </w:numPr>
        <w:ind w:left="1440" w:hanging="360"/>
      </w:pPr>
      <w:r w:rsidDel="00000000" w:rsidR="00000000" w:rsidRPr="00000000">
        <w:rPr>
          <w:rtl w:val="0"/>
        </w:rPr>
        <w:t xml:space="preserve">Intermediate and poor risk metastatic. </w:t>
      </w:r>
    </w:p>
    <w:p w:rsidR="00000000" w:rsidDel="00000000" w:rsidP="00000000" w:rsidRDefault="00000000" w:rsidRPr="00000000" w14:paraId="00001186">
      <w:pPr>
        <w:spacing w:line="240" w:lineRule="auto"/>
        <w:ind w:left="720" w:hanging="36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187">
      <w:pPr>
        <w:pStyle w:val="Heading1"/>
        <w:jc w:val="center"/>
        <w:rPr>
          <w:color w:val="000000"/>
        </w:rPr>
      </w:pPr>
      <w:bookmarkStart w:colFirst="0" w:colLast="0" w:name="_2nrkk81x3h3n" w:id="326"/>
      <w:bookmarkEnd w:id="326"/>
      <w:hyperlink w:anchor="_77xto1msqdxg">
        <w:r w:rsidDel="00000000" w:rsidR="00000000" w:rsidRPr="00000000">
          <w:rPr>
            <w:color w:val="000000"/>
            <w:rtl w:val="0"/>
          </w:rPr>
          <w:t xml:space="preserve">Penile Cancer</w:t>
        </w:r>
      </w:hyperlink>
      <w:r w:rsidDel="00000000" w:rsidR="00000000" w:rsidRPr="00000000">
        <w:rPr>
          <w:rtl w:val="0"/>
        </w:rPr>
      </w:r>
    </w:p>
    <w:p w:rsidR="00000000" w:rsidDel="00000000" w:rsidP="00000000" w:rsidRDefault="00000000" w:rsidRPr="00000000" w14:paraId="00001188">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717800"/>
            <wp:effectExtent b="0" l="0" r="0" t="0"/>
            <wp:docPr id="5" name="image12.png"/>
            <a:graphic>
              <a:graphicData uri="http://schemas.openxmlformats.org/drawingml/2006/picture">
                <pic:pic>
                  <pic:nvPicPr>
                    <pic:cNvPr id="0" name="image12.png"/>
                    <pic:cNvPicPr preferRelativeResize="0"/>
                  </pic:nvPicPr>
                  <pic:blipFill>
                    <a:blip r:embed="rId989"/>
                    <a:srcRect b="0" l="0" r="0" t="0"/>
                    <a:stretch>
                      <a:fillRect/>
                    </a:stretch>
                  </pic:blipFill>
                  <pic:spPr>
                    <a:xfrm>
                      <a:off x="0" y="0"/>
                      <a:ext cx="6858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spongiosum (around urethra)</w:t>
      </w:r>
    </w:p>
    <w:p w:rsidR="00000000" w:rsidDel="00000000" w:rsidP="00000000" w:rsidRDefault="00000000" w:rsidRPr="00000000" w14:paraId="0000118A">
      <w:pPr>
        <w:spacing w:line="240" w:lineRule="auto"/>
        <w:ind w:left="720" w:hanging="360"/>
        <w:rPr/>
      </w:pPr>
      <w:r w:rsidDel="00000000" w:rsidR="00000000" w:rsidRPr="00000000">
        <w:rPr>
          <w:rFonts w:ascii="Times New Roman" w:cs="Times New Roman" w:eastAsia="Times New Roman" w:hAnsi="Times New Roman"/>
          <w:sz w:val="20"/>
          <w:szCs w:val="20"/>
          <w:rtl w:val="0"/>
        </w:rPr>
        <w:t xml:space="preserve">T3 cavernosum</w:t>
      </w:r>
      <w:r w:rsidDel="00000000" w:rsidR="00000000" w:rsidRPr="00000000">
        <w:rPr>
          <w:rtl w:val="0"/>
        </w:rPr>
      </w:r>
    </w:p>
    <w:p w:rsidR="00000000" w:rsidDel="00000000" w:rsidP="00000000" w:rsidRDefault="00000000" w:rsidRPr="00000000" w14:paraId="0000118B">
      <w:pPr>
        <w:spacing w:line="240" w:lineRule="auto"/>
        <w:ind w:left="720" w:hanging="360"/>
        <w:rPr>
          <w:i w:val="1"/>
        </w:rPr>
      </w:pPr>
      <w:hyperlink r:id="rId990">
        <w:r w:rsidDel="00000000" w:rsidR="00000000" w:rsidRPr="00000000">
          <w:rPr>
            <w:b w:val="1"/>
            <w:rtl w:val="0"/>
          </w:rPr>
          <w:t xml:space="preserve">StatPearls: Penile</w:t>
        </w:r>
      </w:hyperlink>
      <w:r w:rsidDel="00000000" w:rsidR="00000000" w:rsidRPr="00000000">
        <w:rPr>
          <w:b w:val="1"/>
          <w:rtl w:val="0"/>
        </w:rPr>
        <w:t xml:space="preserve"> </w:t>
      </w:r>
      <w:r w:rsidDel="00000000" w:rsidR="00000000" w:rsidRPr="00000000">
        <w:rPr>
          <w:i w:val="1"/>
          <w:rtl w:val="0"/>
        </w:rPr>
        <w:t xml:space="preserve">Last update: 9/11/2019.</w:t>
      </w:r>
    </w:p>
    <w:p w:rsidR="00000000" w:rsidDel="00000000" w:rsidP="00000000" w:rsidRDefault="00000000" w:rsidRPr="00000000" w14:paraId="0000118C">
      <w:pPr>
        <w:ind w:left="0" w:firstLine="0"/>
        <w:rPr>
          <w:i w:val="1"/>
        </w:rPr>
      </w:pPr>
      <w:r w:rsidDel="00000000" w:rsidR="00000000" w:rsidRPr="00000000">
        <w:rPr>
          <w:rtl w:val="0"/>
        </w:rPr>
      </w:r>
    </w:p>
    <w:p w:rsidR="00000000" w:rsidDel="00000000" w:rsidP="00000000" w:rsidRDefault="00000000" w:rsidRPr="00000000" w14:paraId="0000118D">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2,100 cases in 2017, w 360 deaths. Penile cancer is rare in USA, ~0.1% of all solid tumors</w:t>
      </w:r>
    </w:p>
    <w:p w:rsidR="00000000" w:rsidDel="00000000" w:rsidP="00000000" w:rsidRDefault="00000000" w:rsidRPr="00000000" w14:paraId="0000118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60.</w:t>
      </w:r>
    </w:p>
    <w:p w:rsidR="00000000" w:rsidDel="00000000" w:rsidP="00000000" w:rsidRDefault="00000000" w:rsidRPr="00000000" w14:paraId="0000118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of male malignancies in Africa, Asia, S. America. </w:t>
      </w:r>
      <w:r w:rsidDel="00000000" w:rsidR="00000000" w:rsidRPr="00000000">
        <w:rPr>
          <w:rFonts w:ascii="Times New Roman" w:cs="Times New Roman" w:eastAsia="Times New Roman" w:hAnsi="Times New Roman"/>
          <w:i w:val="1"/>
          <w:sz w:val="20"/>
          <w:szCs w:val="20"/>
          <w:rtl w:val="0"/>
        </w:rPr>
        <w:t xml:space="preserve">Uncircumcised populations?</w:t>
      </w:r>
    </w:p>
    <w:p w:rsidR="00000000" w:rsidDel="00000000" w:rsidP="00000000" w:rsidRDefault="00000000" w:rsidRPr="00000000" w14:paraId="00001190">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Dartos fascia superficial, Buck's fascia deep and surrounds corpora and acts </w:t>
      </w:r>
      <w:r w:rsidDel="00000000" w:rsidR="00000000" w:rsidRPr="00000000">
        <w:rPr>
          <w:rtl w:val="0"/>
        </w:rPr>
        <w:t xml:space="preserve">as a barrier</w:t>
      </w:r>
      <w:r w:rsidDel="00000000" w:rsidR="00000000" w:rsidRPr="00000000">
        <w:rPr>
          <w:rFonts w:ascii="Times New Roman" w:cs="Times New Roman" w:eastAsia="Times New Roman" w:hAnsi="Times New Roman"/>
          <w:sz w:val="20"/>
          <w:szCs w:val="20"/>
          <w:rtl w:val="0"/>
        </w:rPr>
        <w:t xml:space="preserve"> to corporal invasion.</w:t>
      </w:r>
    </w:p>
    <w:p w:rsidR="00000000" w:rsidDel="00000000" w:rsidP="00000000" w:rsidRDefault="00000000" w:rsidRPr="00000000" w14:paraId="0000119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Glans </w:t>
      </w:r>
      <w:r w:rsidDel="00000000" w:rsidR="00000000" w:rsidRPr="00000000">
        <w:rPr>
          <w:rFonts w:ascii="Times New Roman" w:cs="Times New Roman" w:eastAsia="Times New Roman" w:hAnsi="Times New Roman"/>
          <w:sz w:val="20"/>
          <w:szCs w:val="20"/>
          <w:rtl w:val="0"/>
        </w:rPr>
        <w:t xml:space="preserve">(50%) &gt; prepuce (25%) &gt; both (9%). </w:t>
      </w:r>
      <w:r w:rsidDel="00000000" w:rsidR="00000000" w:rsidRPr="00000000">
        <w:rPr>
          <w:rFonts w:ascii="Times New Roman" w:cs="Times New Roman" w:eastAsia="Times New Roman" w:hAnsi="Times New Roman"/>
          <w:i w:val="1"/>
          <w:sz w:val="20"/>
          <w:szCs w:val="20"/>
          <w:rtl w:val="0"/>
        </w:rPr>
        <w:t xml:space="preserve">Shaft (less common &lt; 10% - Bowen dz).</w:t>
      </w:r>
    </w:p>
    <w:p w:rsidR="00000000" w:rsidDel="00000000" w:rsidP="00000000" w:rsidRDefault="00000000" w:rsidRPr="00000000" w14:paraId="00001192">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Circumcision </w:t>
      </w:r>
      <w:r w:rsidDel="00000000" w:rsidR="00000000" w:rsidRPr="00000000">
        <w:rPr>
          <w:rFonts w:ascii="Times New Roman" w:cs="Times New Roman" w:eastAsia="Times New Roman" w:hAnsi="Times New Roman"/>
          <w:sz w:val="20"/>
          <w:szCs w:val="20"/>
          <w:rtl w:val="0"/>
        </w:rPr>
        <w:t xml:space="preserve">for all pts. If tumor is limited to prepuce (25%), circumcision can be tx.</w:t>
      </w:r>
      <w:r w:rsidDel="00000000" w:rsidR="00000000" w:rsidRPr="00000000">
        <w:rPr>
          <w:rtl w:val="0"/>
        </w:rPr>
      </w:r>
    </w:p>
    <w:p w:rsidR="00000000" w:rsidDel="00000000" w:rsidP="00000000" w:rsidRDefault="00000000" w:rsidRPr="00000000" w14:paraId="00001193">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Lack of circumcision, phimosis, HPV infection (30-50% of cases), HIV infection.</w:t>
      </w:r>
    </w:p>
    <w:p w:rsidR="00000000" w:rsidDel="00000000" w:rsidP="00000000" w:rsidRDefault="00000000" w:rsidRPr="00000000" w14:paraId="0000119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Others: chronic inflammation, poor hygiene, trauma, lichen sclerosus, smoking, PUVA.</w:t>
      </w:r>
      <w:r w:rsidDel="00000000" w:rsidR="00000000" w:rsidRPr="00000000">
        <w:rPr>
          <w:rtl w:val="0"/>
        </w:rPr>
      </w:r>
    </w:p>
    <w:p w:rsidR="00000000" w:rsidDel="00000000" w:rsidP="00000000" w:rsidRDefault="00000000" w:rsidRPr="00000000" w14:paraId="00001195">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95% SqCC. </w:t>
      </w:r>
      <w:r w:rsidDel="00000000" w:rsidR="00000000" w:rsidRPr="00000000">
        <w:rPr>
          <w:rFonts w:ascii="Times New Roman" w:cs="Times New Roman" w:eastAsia="Times New Roman" w:hAnsi="Times New Roman"/>
          <w:i w:val="1"/>
          <w:sz w:val="20"/>
          <w:szCs w:val="20"/>
          <w:rtl w:val="0"/>
        </w:rPr>
        <w:t xml:space="preserve">Others include sarcoma, urethral tumors, lymphoma, BCC.</w:t>
      </w:r>
    </w:p>
    <w:p w:rsidR="00000000" w:rsidDel="00000000" w:rsidP="00000000" w:rsidRDefault="00000000" w:rsidRPr="00000000" w14:paraId="0000119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G1-2. Basaloid, sarcomatoid and G3 poorer prognosis.</w:t>
      </w:r>
    </w:p>
    <w:p w:rsidR="00000000" w:rsidDel="00000000" w:rsidP="00000000" w:rsidRDefault="00000000" w:rsidRPr="00000000" w14:paraId="0000119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Warty and basaloid penile cancers:</w:t>
      </w:r>
    </w:p>
    <w:p w:rsidR="00000000" w:rsidDel="00000000" w:rsidP="00000000" w:rsidRDefault="00000000" w:rsidRPr="00000000" w14:paraId="00001198">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80% of warty and basaloid are associated </w:t>
      </w:r>
      <w:r w:rsidDel="00000000" w:rsidR="00000000" w:rsidRPr="00000000">
        <w:rPr>
          <w:rtl w:val="0"/>
        </w:rPr>
        <w:t xml:space="preserve">with HPV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Much higher than others (30-50%).</w:t>
      </w:r>
    </w:p>
    <w:p w:rsidR="00000000" w:rsidDel="00000000" w:rsidP="00000000" w:rsidRDefault="00000000" w:rsidRPr="00000000" w14:paraId="00001199">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PeIN </w:t>
      </w:r>
      <w:r w:rsidDel="00000000" w:rsidR="00000000" w:rsidRPr="00000000">
        <w:rPr>
          <w:rFonts w:ascii="Times New Roman" w:cs="Times New Roman" w:eastAsia="Times New Roman" w:hAnsi="Times New Roman"/>
          <w:sz w:val="20"/>
          <w:szCs w:val="20"/>
          <w:rtl w:val="0"/>
        </w:rPr>
        <w:t xml:space="preserve">includes bowenoid papulosis, erythroplasia of Queyrat , and Bowen disease.</w:t>
      </w:r>
    </w:p>
    <w:p w:rsidR="00000000" w:rsidDel="00000000" w:rsidP="00000000" w:rsidRDefault="00000000" w:rsidRPr="00000000" w14:paraId="0000119A">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Erythroplasia of Queyrat</w:t>
      </w:r>
      <w:r w:rsidDel="00000000" w:rsidR="00000000" w:rsidRPr="00000000">
        <w:rPr>
          <w:rFonts w:ascii="Times New Roman" w:cs="Times New Roman" w:eastAsia="Times New Roman" w:hAnsi="Times New Roman"/>
          <w:sz w:val="20"/>
          <w:szCs w:val="20"/>
          <w:rtl w:val="0"/>
        </w:rPr>
        <w:t xml:space="preserve">: Form of PeIN on glans/prepuce. Precursor to warty and basaloid PeCa.</w:t>
      </w:r>
    </w:p>
    <w:p w:rsidR="00000000" w:rsidDel="00000000" w:rsidP="00000000" w:rsidRDefault="00000000" w:rsidRPr="00000000" w14:paraId="0000119B">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Bowen disease</w:t>
      </w:r>
      <w:r w:rsidDel="00000000" w:rsidR="00000000" w:rsidRPr="00000000">
        <w:rPr>
          <w:rFonts w:ascii="Times New Roman" w:cs="Times New Roman" w:eastAsia="Times New Roman" w:hAnsi="Times New Roman"/>
          <w:sz w:val="20"/>
          <w:szCs w:val="20"/>
          <w:rtl w:val="0"/>
        </w:rPr>
        <w:t xml:space="preserve">: Plaque on follicle-bearing shaft epithelium. SqCIS associated w warty and basaloid PeCa.</w:t>
      </w:r>
    </w:p>
    <w:p w:rsidR="00000000" w:rsidDel="00000000" w:rsidP="00000000" w:rsidRDefault="00000000" w:rsidRPr="00000000" w14:paraId="0000119C">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Bowenoid papulosis: papules on penile shaft.</w:t>
      </w:r>
    </w:p>
    <w:p w:rsidR="00000000" w:rsidDel="00000000" w:rsidP="00000000" w:rsidRDefault="00000000" w:rsidRPr="00000000" w14:paraId="0000119D">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9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Drainage:</w:t>
      </w:r>
    </w:p>
    <w:p w:rsidR="00000000" w:rsidDel="00000000" w:rsidP="00000000" w:rsidRDefault="00000000" w:rsidRPr="00000000" w14:paraId="0000119F">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Skin of penis→ b/l superficial inguinal nodes. </w:t>
      </w:r>
      <w:r w:rsidDel="00000000" w:rsidR="00000000" w:rsidRPr="00000000">
        <w:rPr>
          <w:rFonts w:ascii="Times New Roman" w:cs="Times New Roman" w:eastAsia="Times New Roman" w:hAnsi="Times New Roman"/>
          <w:i w:val="1"/>
          <w:sz w:val="20"/>
          <w:szCs w:val="20"/>
          <w:rtl w:val="0"/>
        </w:rPr>
        <w:t xml:space="preserve">Think: Inguinal drainage if skin only.</w:t>
      </w:r>
    </w:p>
    <w:p w:rsidR="00000000" w:rsidDel="00000000" w:rsidP="00000000" w:rsidRDefault="00000000" w:rsidRPr="00000000" w14:paraId="000011A0">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Glans penis→ b/l inguinal or iliac nodes.</w:t>
      </w:r>
      <w:r w:rsidDel="00000000" w:rsidR="00000000" w:rsidRPr="00000000">
        <w:rPr>
          <w:rFonts w:ascii="Times New Roman" w:cs="Times New Roman" w:eastAsia="Times New Roman" w:hAnsi="Times New Roman"/>
          <w:i w:val="1"/>
          <w:sz w:val="20"/>
          <w:szCs w:val="20"/>
          <w:rtl w:val="0"/>
        </w:rPr>
        <w:t xml:space="preserve"> Cloquet node: Most superior deep inguinal/femoral </w:t>
      </w:r>
      <w:r w:rsidDel="00000000" w:rsidR="00000000" w:rsidRPr="00000000">
        <w:rPr>
          <w:i w:val="1"/>
          <w:rtl w:val="0"/>
        </w:rPr>
        <w:t xml:space="preserve">nodes</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11A1">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Blood supply: Common penile artery which is supplied by internal iliac.</w:t>
      </w:r>
    </w:p>
    <w:p w:rsidR="00000000" w:rsidDel="00000000" w:rsidP="00000000" w:rsidRDefault="00000000" w:rsidRPr="00000000" w14:paraId="000011A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Penis corporal tissue→ b/l deep inguinal and iliac nodes.</w:t>
      </w:r>
    </w:p>
    <w:p w:rsidR="00000000" w:rsidDel="00000000" w:rsidP="00000000" w:rsidRDefault="00000000" w:rsidRPr="00000000" w14:paraId="000011A3">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LAD is due to inflammation 30-50% of the time. </w:t>
      </w:r>
      <w:r w:rsidDel="00000000" w:rsidR="00000000" w:rsidRPr="00000000">
        <w:rPr>
          <w:rFonts w:ascii="Times New Roman" w:cs="Times New Roman" w:eastAsia="Times New Roman" w:hAnsi="Times New Roman"/>
          <w:i w:val="1"/>
          <w:sz w:val="20"/>
          <w:szCs w:val="20"/>
          <w:rtl w:val="0"/>
        </w:rPr>
        <w:t xml:space="preserve">Up to 25% of non-palpable nodes harbor micromets. </w:t>
      </w:r>
    </w:p>
    <w:p w:rsidR="00000000" w:rsidDel="00000000" w:rsidP="00000000" w:rsidRDefault="00000000" w:rsidRPr="00000000" w14:paraId="000011A4">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w:t>
      </w:r>
      <w:r w:rsidDel="00000000" w:rsidR="00000000" w:rsidRPr="00000000">
        <w:rPr>
          <w:rFonts w:ascii="Times New Roman" w:cs="Times New Roman" w:eastAsia="Times New Roman" w:hAnsi="Times New Roman"/>
          <w:b w:val="1"/>
          <w:sz w:val="20"/>
          <w:szCs w:val="20"/>
          <w:rtl w:val="0"/>
        </w:rPr>
        <w:t xml:space="preserve">25% of cN0 are pN+</w:t>
      </w:r>
      <w:r w:rsidDel="00000000" w:rsidR="00000000" w:rsidRPr="00000000">
        <w:rPr>
          <w:rFonts w:ascii="Times New Roman" w:cs="Times New Roman" w:eastAsia="Times New Roman" w:hAnsi="Times New Roman"/>
          <w:sz w:val="20"/>
          <w:szCs w:val="20"/>
          <w:rtl w:val="0"/>
        </w:rPr>
        <w:t xml:space="preserve"> [</w:t>
      </w:r>
      <w:hyperlink r:id="rId991">
        <w:r w:rsidDel="00000000" w:rsidR="00000000" w:rsidRPr="00000000">
          <w:rPr>
            <w:rFonts w:ascii="Times New Roman" w:cs="Times New Roman" w:eastAsia="Times New Roman" w:hAnsi="Times New Roman"/>
            <w:sz w:val="20"/>
            <w:szCs w:val="20"/>
            <w:rtl w:val="0"/>
          </w:rPr>
          <w:t xml:space="preserve">Graafland EU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Same as vulvar.</w:t>
      </w:r>
    </w:p>
    <w:p w:rsidR="00000000" w:rsidDel="00000000" w:rsidP="00000000" w:rsidRDefault="00000000" w:rsidRPr="00000000" w14:paraId="000011A5">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w:t>
      </w:r>
      <w:r w:rsidDel="00000000" w:rsidR="00000000" w:rsidRPr="00000000">
        <w:rPr>
          <w:rFonts w:ascii="Times New Roman" w:cs="Times New Roman" w:eastAsia="Times New Roman" w:hAnsi="Times New Roman"/>
          <w:b w:val="1"/>
          <w:sz w:val="20"/>
          <w:szCs w:val="20"/>
          <w:rtl w:val="0"/>
        </w:rPr>
        <w:t xml:space="preserve">~50% of cN+ are pN+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A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involvement depends on stage, grade, and LVSI: Nodal involvement for Tis-T1a / T2 of 4-14→ 60%.</w:t>
      </w:r>
    </w:p>
    <w:p w:rsidR="00000000" w:rsidDel="00000000" w:rsidP="00000000" w:rsidRDefault="00000000" w:rsidRPr="00000000" w14:paraId="000011A7">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imaging of pelvis req'd for Tis-T1a, while T1b+ req CT A/P or MRI and chest imaging.</w:t>
      </w:r>
    </w:p>
    <w:p w:rsidR="00000000" w:rsidDel="00000000" w:rsidP="00000000" w:rsidRDefault="00000000" w:rsidRPr="00000000" w14:paraId="000011A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Presence and extent of inguinal nodal metastasis </w:t>
      </w:r>
      <w:r w:rsidDel="00000000" w:rsidR="00000000" w:rsidRPr="00000000">
        <w:rPr>
          <w:rtl w:val="0"/>
        </w:rPr>
        <w:t xml:space="preserve">is the most</w:t>
      </w:r>
      <w:r w:rsidDel="00000000" w:rsidR="00000000" w:rsidRPr="00000000">
        <w:rPr>
          <w:rFonts w:ascii="Times New Roman" w:cs="Times New Roman" w:eastAsia="Times New Roman" w:hAnsi="Times New Roman"/>
          <w:sz w:val="20"/>
          <w:szCs w:val="20"/>
          <w:rtl w:val="0"/>
        </w:rPr>
        <w:t xml:space="preserve"> important prognostic factor for OS.</w:t>
      </w:r>
    </w:p>
    <w:p w:rsidR="00000000" w:rsidDel="00000000" w:rsidP="00000000" w:rsidRDefault="00000000" w:rsidRPr="00000000" w14:paraId="000011A9">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for pN3/2/1/0 of 0-17→ 17-60→ 79-85→ 85-100% [</w:t>
      </w:r>
      <w:hyperlink r:id="rId992">
        <w:r w:rsidDel="00000000" w:rsidR="00000000" w:rsidRPr="00000000">
          <w:rPr>
            <w:rFonts w:ascii="Times New Roman" w:cs="Times New Roman" w:eastAsia="Times New Roman" w:hAnsi="Times New Roman"/>
            <w:sz w:val="20"/>
            <w:szCs w:val="20"/>
            <w:rtl w:val="0"/>
          </w:rPr>
          <w:t xml:space="preserve">Ficarra Uro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A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or 2+ nodes need completion inguinal and pelvic LND [</w:t>
      </w:r>
      <w:hyperlink r:id="rId993">
        <w:r w:rsidDel="00000000" w:rsidR="00000000" w:rsidRPr="00000000">
          <w:rPr>
            <w:rFonts w:ascii="Times New Roman" w:cs="Times New Roman" w:eastAsia="Times New Roman" w:hAnsi="Times New Roman"/>
            <w:sz w:val="20"/>
            <w:szCs w:val="20"/>
            <w:rtl w:val="0"/>
          </w:rPr>
          <w:t xml:space="preserve">Lont</w:t>
        </w:r>
      </w:hyperlink>
      <w:hyperlink r:id="rId994">
        <w:r w:rsidDel="00000000" w:rsidR="00000000" w:rsidRPr="00000000">
          <w:rPr>
            <w:rFonts w:ascii="Times New Roman" w:cs="Times New Roman" w:eastAsia="Times New Roman" w:hAnsi="Times New Roman"/>
            <w:sz w:val="20"/>
            <w:szCs w:val="20"/>
            <w:rtl w:val="0"/>
          </w:rPr>
          <w:t xml:space="preserve"> </w:t>
        </w:r>
      </w:hyperlink>
      <w:hyperlink r:id="rId995">
        <w:r w:rsidDel="00000000" w:rsidR="00000000" w:rsidRPr="00000000">
          <w:rPr>
            <w:rFonts w:ascii="Times New Roman" w:cs="Times New Roman" w:eastAsia="Times New Roman" w:hAnsi="Times New Roman"/>
            <w:sz w:val="20"/>
            <w:szCs w:val="20"/>
            <w:rtl w:val="0"/>
          </w:rPr>
          <w:t xml:space="preserve">J Uro</w:t>
        </w:r>
      </w:hyperlink>
      <w:hyperlink r:id="rId996">
        <w:r w:rsidDel="00000000" w:rsidR="00000000" w:rsidRPr="00000000">
          <w:rPr>
            <w:rFonts w:ascii="Times New Roman" w:cs="Times New Roman" w:eastAsia="Times New Roman" w:hAnsi="Times New Roman"/>
            <w:sz w:val="20"/>
            <w:szCs w:val="20"/>
            <w:rtl w:val="0"/>
          </w:rPr>
          <w:t xml:space="preserve"> '07</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One node without ENE</w:t>
      </w:r>
      <w:r w:rsidDel="00000000" w:rsidR="00000000" w:rsidRPr="00000000">
        <w:rPr>
          <w:rtl w:val="0"/>
        </w:rPr>
        <w:t xml:space="preserve"> does not require</w:t>
      </w:r>
      <w:r w:rsidDel="00000000" w:rsidR="00000000" w:rsidRPr="00000000">
        <w:rPr>
          <w:rFonts w:ascii="Times New Roman" w:cs="Times New Roman" w:eastAsia="Times New Roman" w:hAnsi="Times New Roman"/>
          <w:sz w:val="20"/>
          <w:szCs w:val="20"/>
          <w:rtl w:val="0"/>
        </w:rPr>
        <w:t xml:space="preserve"> PLND.</w:t>
      </w:r>
    </w:p>
    <w:p w:rsidR="00000000" w:rsidDel="00000000" w:rsidP="00000000" w:rsidRDefault="00000000" w:rsidRPr="00000000" w14:paraId="000011AB">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&gt; 4 cm node or fixed/ulcerated, consider NAC prior to surgery.</w:t>
      </w:r>
    </w:p>
    <w:p w:rsidR="00000000" w:rsidDel="00000000" w:rsidP="00000000" w:rsidRDefault="00000000" w:rsidRPr="00000000" w14:paraId="000011AC">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11A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Punch or incisional bx, reserving excisional bx if non-diagnostic.</w:t>
      </w:r>
    </w:p>
    <w:p w:rsidR="00000000" w:rsidDel="00000000" w:rsidP="00000000" w:rsidRDefault="00000000" w:rsidRPr="00000000" w14:paraId="000011A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cystourethroscopy.</w:t>
      </w:r>
    </w:p>
    <w:p w:rsidR="00000000" w:rsidDel="00000000" w:rsidP="00000000" w:rsidRDefault="00000000" w:rsidRPr="00000000" w14:paraId="000011A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Circumcision req'd if penile preservation.</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May be curative of tumor limited to prepuce (25%).</w:t>
      </w:r>
    </w:p>
    <w:p w:rsidR="00000000" w:rsidDel="00000000" w:rsidP="00000000" w:rsidRDefault="00000000" w:rsidRPr="00000000" w14:paraId="000011B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Depression counseling for partial penectomy.</w:t>
      </w:r>
    </w:p>
    <w:p w:rsidR="00000000" w:rsidDel="00000000" w:rsidP="00000000" w:rsidRDefault="00000000" w:rsidRPr="00000000" w14:paraId="000011B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or U/S of penis to assess DOI.</w:t>
      </w:r>
    </w:p>
    <w:p w:rsidR="00000000" w:rsidDel="00000000" w:rsidP="00000000" w:rsidRDefault="00000000" w:rsidRPr="00000000" w14:paraId="000011B2">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MRI or PET/CT for pts w high BMI, prior inguinal procedures or palpable inguinal LN.</w:t>
      </w:r>
    </w:p>
    <w:p w:rsidR="00000000" w:rsidDel="00000000" w:rsidP="00000000" w:rsidRDefault="00000000" w:rsidRPr="00000000" w14:paraId="000011B3">
      <w:pPr>
        <w:numPr>
          <w:ilvl w:val="2"/>
          <w:numId w:val="96"/>
        </w:numPr>
        <w:spacing w:line="240" w:lineRule="auto"/>
        <w:ind w:left="2160" w:hanging="360"/>
        <w:rPr>
          <w:rFonts w:ascii="Times New Roman" w:cs="Times New Roman" w:eastAsia="Times New Roman" w:hAnsi="Times New Roman"/>
          <w:b w:val="1"/>
          <w:sz w:val="20"/>
          <w:szCs w:val="20"/>
        </w:rPr>
      </w:pPr>
      <w:r w:rsidDel="00000000" w:rsidR="00000000" w:rsidRPr="00000000">
        <w:rPr>
          <w:rtl w:val="0"/>
        </w:rPr>
        <w:t xml:space="preserve">Less than </w:t>
      </w:r>
      <w:r w:rsidDel="00000000" w:rsidR="00000000" w:rsidRPr="00000000">
        <w:rPr>
          <w:rFonts w:ascii="Times New Roman" w:cs="Times New Roman" w:eastAsia="Times New Roman" w:hAnsi="Times New Roman"/>
          <w:sz w:val="20"/>
          <w:szCs w:val="20"/>
          <w:rtl w:val="0"/>
        </w:rPr>
        <w:t xml:space="preserve">10% present w DM. </w:t>
      </w:r>
      <w:r w:rsidDel="00000000" w:rsidR="00000000" w:rsidRPr="00000000">
        <w:rPr>
          <w:rFonts w:ascii="Times New Roman" w:cs="Times New Roman" w:eastAsia="Times New Roman" w:hAnsi="Times New Roman"/>
          <w:sz w:val="20"/>
          <w:szCs w:val="20"/>
          <w:rtl w:val="0"/>
        </w:rPr>
        <w:t xml:space="preserve">Most commonly lung, liver and bone.</w:t>
      </w:r>
    </w:p>
    <w:p w:rsidR="00000000" w:rsidDel="00000000" w:rsidP="00000000" w:rsidRDefault="00000000" w:rsidRPr="00000000" w14:paraId="000011B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Do FNA. If negative and LR (Tis-T1a), excisional bx; HR (T1b+) get superficial or modified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5">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Tis-T1N0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Topical 5-FU or imiquimod for CIS.</w:t>
      </w:r>
      <w:r w:rsidDel="00000000" w:rsidR="00000000" w:rsidRPr="00000000">
        <w:rPr>
          <w:rFonts w:ascii="Times New Roman" w:cs="Times New Roman" w:eastAsia="Times New Roman" w:hAnsi="Times New Roman"/>
          <w:sz w:val="20"/>
          <w:szCs w:val="20"/>
          <w:rtl w:val="0"/>
        </w:rPr>
        <w:t xml:space="preserve"> Most commonly, topical tx w organ sparing excision.</w:t>
      </w:r>
    </w:p>
    <w:p w:rsidR="00000000" w:rsidDel="00000000" w:rsidP="00000000" w:rsidRDefault="00000000" w:rsidRPr="00000000" w14:paraId="000011B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with</w:t>
      </w:r>
      <w:r w:rsidDel="00000000" w:rsidR="00000000" w:rsidRPr="00000000">
        <w:rPr>
          <w:rFonts w:ascii="Times New Roman" w:cs="Times New Roman" w:eastAsia="Times New Roman" w:hAnsi="Times New Roman"/>
          <w:b w:val="1"/>
          <w:sz w:val="20"/>
          <w:szCs w:val="20"/>
          <w:rtl w:val="0"/>
        </w:rPr>
        <w:t xml:space="preserve"> 2 cm SM</w:t>
      </w:r>
      <w:r w:rsidDel="00000000" w:rsidR="00000000" w:rsidRPr="00000000">
        <w:rPr>
          <w:rFonts w:ascii="Times New Roman" w:cs="Times New Roman" w:eastAsia="Times New Roman" w:hAnsi="Times New Roman"/>
          <w:sz w:val="20"/>
          <w:szCs w:val="20"/>
          <w:rtl w:val="0"/>
        </w:rPr>
        <w:t xml:space="preserve">, though </w:t>
      </w:r>
      <w:r w:rsidDel="00000000" w:rsidR="00000000" w:rsidRPr="00000000">
        <w:rPr>
          <w:rFonts w:ascii="Times New Roman" w:cs="Times New Roman" w:eastAsia="Times New Roman" w:hAnsi="Times New Roman"/>
          <w:b w:val="1"/>
          <w:sz w:val="20"/>
          <w:szCs w:val="20"/>
          <w:rtl w:val="0"/>
        </w:rPr>
        <w:t xml:space="preserve">0.5-1 cm may be safe </w:t>
      </w:r>
      <w:r w:rsidDel="00000000" w:rsidR="00000000" w:rsidRPr="00000000">
        <w:rPr>
          <w:rFonts w:ascii="Times New Roman" w:cs="Times New Roman" w:eastAsia="Times New Roman" w:hAnsi="Times New Roman"/>
          <w:sz w:val="20"/>
          <w:szCs w:val="20"/>
          <w:rtl w:val="0"/>
        </w:rPr>
        <w:t xml:space="preserve">as 2 cm </w:t>
      </w:r>
      <w:hyperlink r:id="rId997">
        <w:r w:rsidDel="00000000" w:rsidR="00000000" w:rsidRPr="00000000">
          <w:rPr>
            <w:rFonts w:ascii="Times New Roman" w:cs="Times New Roman" w:eastAsia="Times New Roman" w:hAnsi="Times New Roman"/>
            <w:sz w:val="20"/>
            <w:szCs w:val="20"/>
            <w:rtl w:val="0"/>
          </w:rPr>
          <w:t xml:space="preserve">[Minhas '05</w:t>
        </w:r>
      </w:hyperlink>
      <w:r w:rsidDel="00000000" w:rsidR="00000000" w:rsidRPr="00000000">
        <w:rPr>
          <w:rFonts w:ascii="Times New Roman" w:cs="Times New Roman" w:eastAsia="Times New Roman" w:hAnsi="Times New Roman"/>
          <w:i w:val="1"/>
          <w:sz w:val="20"/>
          <w:szCs w:val="20"/>
          <w:rtl w:val="0"/>
        </w:rPr>
        <w:t xml:space="preserve">, </w:t>
      </w:r>
      <w:hyperlink r:id="rId998">
        <w:r w:rsidDel="00000000" w:rsidR="00000000" w:rsidRPr="00000000">
          <w:rPr>
            <w:rFonts w:ascii="Times New Roman" w:cs="Times New Roman" w:eastAsia="Times New Roman" w:hAnsi="Times New Roman"/>
            <w:sz w:val="20"/>
            <w:szCs w:val="20"/>
            <w:rtl w:val="0"/>
          </w:rPr>
          <w:t xml:space="preserve">Philippou JUro '12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11B8">
      <w:pPr>
        <w:spacing w:line="240" w:lineRule="auto"/>
        <w:ind w:left="144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Europe uses ≥ 3 mm margin!</w:t>
      </w:r>
    </w:p>
    <w:p w:rsidR="00000000" w:rsidDel="00000000" w:rsidP="00000000" w:rsidRDefault="00000000" w:rsidRPr="00000000" w14:paraId="000011B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BT:</w:t>
      </w:r>
      <w:r w:rsidDel="00000000" w:rsidR="00000000" w:rsidRPr="00000000">
        <w:rPr>
          <w:rFonts w:ascii="Times New Roman" w:cs="Times New Roman" w:eastAsia="Times New Roman" w:hAnsi="Times New Roman"/>
          <w:sz w:val="20"/>
          <w:szCs w:val="20"/>
          <w:rtl w:val="0"/>
        </w:rPr>
        <w:t xml:space="preserve"> Circumcision should always be performed to minimize complications.</w:t>
      </w:r>
    </w:p>
    <w:p w:rsidR="00000000" w:rsidDel="00000000" w:rsidP="00000000" w:rsidRDefault="00000000" w:rsidRPr="00000000" w14:paraId="000011BA">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T1a</w:t>
      </w:r>
      <w:r w:rsidDel="00000000" w:rsidR="00000000" w:rsidRPr="00000000">
        <w:rPr>
          <w:rFonts w:ascii="Times New Roman" w:cs="Times New Roman" w:eastAsia="Times New Roman" w:hAnsi="Times New Roman"/>
          <w:sz w:val="20"/>
          <w:szCs w:val="20"/>
          <w:rtl w:val="0"/>
        </w:rPr>
        <w:t xml:space="preserve"> (G1): Observe groins.</w:t>
      </w:r>
    </w:p>
    <w:p w:rsidR="00000000" w:rsidDel="00000000" w:rsidP="00000000" w:rsidRDefault="00000000" w:rsidRPr="00000000" w14:paraId="000011BB">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T1a G2 (no LVSI): SLNB recommended. </w:t>
      </w:r>
      <w:r w:rsidDel="00000000" w:rsidR="00000000" w:rsidRPr="00000000">
        <w:rPr>
          <w:rFonts w:ascii="Times New Roman" w:cs="Times New Roman" w:eastAsia="Times New Roman" w:hAnsi="Times New Roman"/>
          <w:i w:val="1"/>
          <w:sz w:val="20"/>
          <w:szCs w:val="20"/>
          <w:rtl w:val="0"/>
        </w:rPr>
        <w:t xml:space="preserve">One node without ENE, no PLND.</w:t>
      </w:r>
      <w:r w:rsidDel="00000000" w:rsidR="00000000" w:rsidRPr="00000000">
        <w:rPr>
          <w:rtl w:val="0"/>
        </w:rPr>
      </w:r>
    </w:p>
    <w:p w:rsidR="00000000" w:rsidDel="00000000" w:rsidP="00000000" w:rsidRDefault="00000000" w:rsidRPr="00000000" w14:paraId="000011BC">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T1b</w:t>
      </w:r>
      <w:r w:rsidDel="00000000" w:rsidR="00000000" w:rsidRPr="00000000">
        <w:rPr>
          <w:rFonts w:ascii="Times New Roman" w:cs="Times New Roman" w:eastAsia="Times New Roman" w:hAnsi="Times New Roman"/>
          <w:sz w:val="20"/>
          <w:szCs w:val="20"/>
          <w:rtl w:val="0"/>
        </w:rPr>
        <w:t xml:space="preserve"> (G3/4 or LVSI): Bilateral inguinal LND. </w:t>
        <w:br w:type="textWrapping"/>
      </w:r>
      <w:r w:rsidDel="00000000" w:rsidR="00000000" w:rsidRPr="00000000">
        <w:rPr>
          <w:rFonts w:ascii="Times New Roman" w:cs="Times New Roman" w:eastAsia="Times New Roman" w:hAnsi="Times New Roman"/>
          <w:sz w:val="20"/>
          <w:szCs w:val="20"/>
          <w:rtl w:val="0"/>
        </w:rPr>
        <w:t xml:space="preserve">Consider ppx inguinal nodal RT if cN0 and no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D">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is standard of care for these pts.</w:t>
      </w:r>
    </w:p>
    <w:p w:rsidR="00000000" w:rsidDel="00000000" w:rsidP="00000000" w:rsidRDefault="00000000" w:rsidRPr="00000000" w14:paraId="000011BE">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Recommend at least SLNB for ≥ IIA (e.g. LVSI, ≥ pT1G3, &gt;50% poorly differentiated tumor).</w:t>
      </w:r>
    </w:p>
    <w:p w:rsidR="00000000" w:rsidDel="00000000" w:rsidP="00000000" w:rsidRDefault="00000000" w:rsidRPr="00000000" w14:paraId="000011BF">
      <w:pPr>
        <w:numPr>
          <w:ilvl w:val="4"/>
          <w:numId w:val="96"/>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False negative rate 2-11%.</w:t>
      </w:r>
    </w:p>
    <w:p w:rsidR="00000000" w:rsidDel="00000000" w:rsidP="00000000" w:rsidRDefault="00000000" w:rsidRPr="00000000" w14:paraId="000011C0">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T2N0, &lt; 4 cm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C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with IFLND. </w:t>
      </w:r>
      <w:r w:rsidDel="00000000" w:rsidR="00000000" w:rsidRPr="00000000">
        <w:rPr>
          <w:rFonts w:ascii="Times New Roman" w:cs="Times New Roman" w:eastAsia="Times New Roman" w:hAnsi="Times New Roman"/>
          <w:i w:val="1"/>
          <w:sz w:val="20"/>
          <w:szCs w:val="20"/>
          <w:rtl w:val="0"/>
        </w:rPr>
        <w:t xml:space="preserve">See margin goals above.</w:t>
      </w:r>
    </w:p>
    <w:p w:rsidR="00000000" w:rsidDel="00000000" w:rsidP="00000000" w:rsidRDefault="00000000" w:rsidRPr="00000000" w14:paraId="000011C2">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Organ preservation </w:t>
      </w:r>
      <w:r w:rsidDel="00000000" w:rsidR="00000000" w:rsidRPr="00000000">
        <w:rPr>
          <w:rFonts w:ascii="Times New Roman" w:cs="Times New Roman" w:eastAsia="Times New Roman" w:hAnsi="Times New Roman"/>
          <w:sz w:val="20"/>
          <w:szCs w:val="20"/>
          <w:rtl w:val="0"/>
        </w:rPr>
        <w:t xml:space="preserve">(cat 2B): </w:t>
      </w:r>
      <w:r w:rsidDel="00000000" w:rsidR="00000000" w:rsidRPr="00000000">
        <w:rPr>
          <w:rFonts w:ascii="Cardo" w:cs="Cardo" w:eastAsia="Cardo" w:hAnsi="Cardo"/>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definitive EBRT w interstitial implant. </w:t>
        <w:br w:type="textWrapping"/>
      </w:r>
      <w:r w:rsidDel="00000000" w:rsidR="00000000" w:rsidRPr="00000000">
        <w:rPr>
          <w:rFonts w:ascii="Times New Roman" w:cs="Times New Roman" w:eastAsia="Times New Roman" w:hAnsi="Times New Roman"/>
          <w:sz w:val="20"/>
          <w:szCs w:val="20"/>
          <w:rtl w:val="0"/>
        </w:rPr>
        <w:t xml:space="preserve">Glansectomy if &lt; ½ of glans.</w:t>
      </w:r>
    </w:p>
    <w:p w:rsidR="00000000" w:rsidDel="00000000" w:rsidP="00000000" w:rsidRDefault="00000000" w:rsidRPr="00000000" w14:paraId="000011C3">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Reserve BT for </w:t>
      </w:r>
      <w:r w:rsidDel="00000000" w:rsidR="00000000" w:rsidRPr="00000000">
        <w:rPr>
          <w:rFonts w:ascii="Times New Roman" w:cs="Times New Roman" w:eastAsia="Times New Roman" w:hAnsi="Times New Roman"/>
          <w:b w:val="1"/>
          <w:sz w:val="20"/>
          <w:szCs w:val="20"/>
          <w:rtl w:val="0"/>
        </w:rPr>
        <w:t xml:space="preserve">&lt; 4 cm</w:t>
      </w:r>
      <w:r w:rsidDel="00000000" w:rsidR="00000000" w:rsidRPr="00000000">
        <w:rPr>
          <w:rFonts w:ascii="Times New Roman" w:cs="Times New Roman" w:eastAsia="Times New Roman" w:hAnsi="Times New Roman"/>
          <w:sz w:val="20"/>
          <w:szCs w:val="20"/>
          <w:rtl w:val="0"/>
        </w:rPr>
        <w:t xml:space="preserve"> in diameter and </w:t>
      </w:r>
      <w:r w:rsidDel="00000000" w:rsidR="00000000" w:rsidRPr="00000000">
        <w:rPr>
          <w:rFonts w:ascii="Times New Roman" w:cs="Times New Roman" w:eastAsia="Times New Roman" w:hAnsi="Times New Roman"/>
          <w:b w:val="1"/>
          <w:sz w:val="20"/>
          <w:szCs w:val="20"/>
          <w:rtl w:val="0"/>
        </w:rPr>
        <w:t xml:space="preserve">&lt; 1 cm of corpora invasion</w:t>
      </w:r>
      <w:r w:rsidDel="00000000" w:rsidR="00000000" w:rsidRPr="00000000">
        <w:rPr>
          <w:rFonts w:ascii="Times New Roman" w:cs="Times New Roman" w:eastAsia="Times New Roman" w:hAnsi="Times New Roman"/>
          <w:sz w:val="20"/>
          <w:szCs w:val="20"/>
          <w:rtl w:val="0"/>
        </w:rPr>
        <w:t xml:space="preserve"> (T1-2).</w:t>
      </w:r>
    </w:p>
    <w:p w:rsidR="00000000" w:rsidDel="00000000" w:rsidP="00000000" w:rsidRDefault="00000000" w:rsidRPr="00000000" w14:paraId="000011C4">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w:t>
      </w:r>
      <w:r w:rsidDel="00000000" w:rsidR="00000000" w:rsidRPr="00000000">
        <w:rPr>
          <w:rtl w:val="0"/>
        </w:rPr>
        <w:t xml:space="preserve">for ± 4 cm of </w:t>
      </w:r>
      <w:r w:rsidDel="00000000" w:rsidR="00000000" w:rsidRPr="00000000">
        <w:rPr>
          <w:rFonts w:ascii="Cardo" w:cs="Cardo" w:eastAsia="Cardo" w:hAnsi="Cardo"/>
          <w:sz w:val="20"/>
          <w:szCs w:val="20"/>
          <w:rtl w:val="0"/>
        </w:rPr>
        <w:t xml:space="preserve">~ 20→ 55% [</w:t>
      </w:r>
      <w:hyperlink r:id="rId999">
        <w:r w:rsidDel="00000000" w:rsidR="00000000" w:rsidRPr="00000000">
          <w:rPr>
            <w:rFonts w:ascii="Times New Roman" w:cs="Times New Roman" w:eastAsia="Times New Roman" w:hAnsi="Times New Roman"/>
            <w:sz w:val="20"/>
            <w:szCs w:val="20"/>
            <w:rtl w:val="0"/>
          </w:rPr>
          <w:t xml:space="preserve">de Crevoisier, IJROBP '09</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C5">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ppx inguinal nodal RT if cN0 and no IFLND.</w:t>
      </w:r>
    </w:p>
    <w:p w:rsidR="00000000" w:rsidDel="00000000" w:rsidP="00000000" w:rsidRDefault="00000000" w:rsidRPr="00000000" w14:paraId="000011C6">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Well selected T1-3 pts w long term penile preservation of 80-90%</w:t>
      </w:r>
      <w:r w:rsidDel="00000000" w:rsidR="00000000" w:rsidRPr="00000000">
        <w:rPr>
          <w:rFonts w:ascii="Times New Roman" w:cs="Times New Roman" w:eastAsia="Times New Roman" w:hAnsi="Times New Roman"/>
          <w:sz w:val="20"/>
          <w:szCs w:val="20"/>
          <w:rtl w:val="0"/>
        </w:rPr>
        <w:t xml:space="preserve"> [</w:t>
      </w:r>
      <w:hyperlink r:id="rId1000">
        <w:r w:rsidDel="00000000" w:rsidR="00000000" w:rsidRPr="00000000">
          <w:rPr>
            <w:rFonts w:ascii="Times New Roman" w:cs="Times New Roman" w:eastAsia="Times New Roman" w:hAnsi="Times New Roman"/>
            <w:sz w:val="20"/>
            <w:szCs w:val="20"/>
            <w:rtl w:val="0"/>
          </w:rPr>
          <w:t xml:space="preserve">Crook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C7">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Leave 4-6 cm of corpus cavernosum for ~50% of men to be able to have sex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Leave &gt; 2 cm stub for standing void, </w:t>
      </w:r>
      <w:r w:rsidDel="00000000" w:rsidR="00000000" w:rsidRPr="00000000">
        <w:rPr>
          <w:rFonts w:ascii="Times New Roman" w:cs="Times New Roman" w:eastAsia="Times New Roman" w:hAnsi="Times New Roman"/>
          <w:sz w:val="20"/>
          <w:szCs w:val="20"/>
          <w:rtl w:val="0"/>
        </w:rPr>
        <w:t xml:space="preserve">or 2.5-3 cm required to be able to urinate in the standing position.</w:t>
      </w:r>
      <w:r w:rsidDel="00000000" w:rsidR="00000000" w:rsidRPr="00000000">
        <w:rPr>
          <w:rtl w:val="0"/>
        </w:rPr>
      </w:r>
    </w:p>
    <w:p w:rsidR="00000000" w:rsidDel="00000000" w:rsidP="00000000" w:rsidRDefault="00000000" w:rsidRPr="00000000" w14:paraId="000011C8">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 </w:t>
      </w:r>
      <w:r w:rsidDel="00000000" w:rsidR="00000000" w:rsidRPr="00000000">
        <w:rPr>
          <w:rFonts w:ascii="Times New Roman" w:cs="Times New Roman" w:eastAsia="Times New Roman" w:hAnsi="Times New Roman"/>
          <w:sz w:val="20"/>
          <w:szCs w:val="20"/>
          <w:rtl w:val="0"/>
        </w:rPr>
        <w:t xml:space="preserve">[</w:t>
      </w:r>
      <w:hyperlink r:id="rId1001">
        <w:r w:rsidDel="00000000" w:rsidR="00000000" w:rsidRPr="00000000">
          <w:rPr>
            <w:rFonts w:ascii="Times New Roman" w:cs="Times New Roman" w:eastAsia="Times New Roman" w:hAnsi="Times New Roman"/>
            <w:sz w:val="20"/>
            <w:szCs w:val="20"/>
            <w:rtl w:val="0"/>
          </w:rPr>
          <w:t xml:space="preserve">Hasan BT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etro. </w:t>
      </w:r>
      <w:r w:rsidDel="00000000" w:rsidR="00000000" w:rsidRPr="00000000">
        <w:rPr>
          <w:rFonts w:ascii="Times New Roman" w:cs="Times New Roman" w:eastAsia="Times New Roman" w:hAnsi="Times New Roman"/>
          <w:b w:val="1"/>
          <w:sz w:val="20"/>
          <w:szCs w:val="20"/>
          <w:rtl w:val="0"/>
        </w:rPr>
        <w:t xml:space="preserve">Surgery vs. BT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C9">
      <w:pPr>
        <w:spacing w:line="240" w:lineRule="auto"/>
        <w:ind w:left="2160" w:firstLine="0"/>
        <w:rPr/>
      </w:pPr>
      <w:r w:rsidDel="00000000" w:rsidR="00000000" w:rsidRPr="00000000">
        <w:rPr>
          <w:rtl w:val="0"/>
        </w:rPr>
        <w:t xml:space="preserve">Although LC appears superior with surgery, there is a suggestion of no difference between Surgery and BT from stage I-II disease. Over 2/3 of the organs were saved.</w:t>
      </w:r>
    </w:p>
    <w:p w:rsidR="00000000" w:rsidDel="00000000" w:rsidP="00000000" w:rsidRDefault="00000000" w:rsidRPr="00000000" w14:paraId="000011CA">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2178 pts. </w:t>
      </w:r>
      <w:r w:rsidDel="00000000" w:rsidR="00000000" w:rsidRPr="00000000">
        <w:rPr>
          <w:rFonts w:ascii="Times New Roman" w:cs="Times New Roman" w:eastAsia="Times New Roman" w:hAnsi="Times New Roman"/>
          <w:sz w:val="20"/>
          <w:szCs w:val="20"/>
          <w:rtl w:val="0"/>
        </w:rPr>
        <w:t xml:space="preserve">1505 surgery, 673 BT. 1984-2</w:t>
      </w:r>
      <w:r w:rsidDel="00000000" w:rsidR="00000000" w:rsidRPr="00000000">
        <w:rPr>
          <w:rtl w:val="0"/>
        </w:rPr>
        <w:t xml:space="preserve">012. </w:t>
      </w:r>
    </w:p>
    <w:p w:rsidR="00000000" w:rsidDel="00000000" w:rsidP="00000000" w:rsidRDefault="00000000" w:rsidRPr="00000000" w14:paraId="000011CB">
      <w:pPr>
        <w:numPr>
          <w:ilvl w:val="4"/>
          <w:numId w:val="96"/>
        </w:numPr>
        <w:spacing w:line="240" w:lineRule="auto"/>
        <w:ind w:left="3600" w:hanging="360"/>
        <w:rPr>
          <w:u w:val="none"/>
        </w:rPr>
      </w:pPr>
      <w:r w:rsidDel="00000000" w:rsidR="00000000" w:rsidRPr="00000000">
        <w:rPr>
          <w:rtl w:val="0"/>
        </w:rPr>
        <w:t xml:space="preserve">Median BT dose 60 Gy, median EBRT dose 51 Gy.</w:t>
      </w:r>
    </w:p>
    <w:p w:rsidR="00000000" w:rsidDel="00000000" w:rsidP="00000000" w:rsidRDefault="00000000" w:rsidRPr="00000000" w14:paraId="000011CC">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~74%. 5y LC 84→ 79%.</w:t>
      </w:r>
    </w:p>
    <w:p w:rsidR="00000000" w:rsidDel="00000000" w:rsidP="00000000" w:rsidRDefault="00000000" w:rsidRPr="00000000" w14:paraId="000011CD">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organ preservation rate 74%.</w:t>
      </w:r>
    </w:p>
    <w:p w:rsidR="00000000" w:rsidDel="00000000" w:rsidP="00000000" w:rsidRDefault="00000000" w:rsidRPr="00000000" w14:paraId="000011CE">
      <w:pPr>
        <w:numPr>
          <w:ilvl w:val="3"/>
          <w:numId w:val="96"/>
        </w:numPr>
        <w:spacing w:line="240" w:lineRule="auto"/>
        <w:ind w:left="2880" w:hanging="360"/>
        <w:rPr>
          <w:u w:val="none"/>
        </w:rPr>
      </w:pPr>
      <w:r w:rsidDel="00000000" w:rsidR="00000000" w:rsidRPr="00000000">
        <w:rPr>
          <w:rtl w:val="0"/>
        </w:rPr>
        <w:t xml:space="preserve">BT necrosis 6-26%. Required debridement/amputation in 0-24%. </w:t>
      </w:r>
    </w:p>
    <w:p w:rsidR="00000000" w:rsidDel="00000000" w:rsidP="00000000" w:rsidRDefault="00000000" w:rsidRPr="00000000" w14:paraId="000011CF">
      <w:pPr>
        <w:numPr>
          <w:ilvl w:val="3"/>
          <w:numId w:val="96"/>
        </w:numPr>
        <w:spacing w:line="240" w:lineRule="auto"/>
        <w:ind w:left="2880" w:hanging="360"/>
        <w:rPr>
          <w:u w:val="none"/>
        </w:rPr>
      </w:pPr>
      <w:r w:rsidDel="00000000" w:rsidR="00000000" w:rsidRPr="00000000">
        <w:rPr>
          <w:rtl w:val="0"/>
        </w:rPr>
        <w:t xml:space="preserve">BT urethral stenosis of 33% (78% managed with dilators). </w:t>
      </w:r>
    </w:p>
    <w:p w:rsidR="00000000" w:rsidDel="00000000" w:rsidP="00000000" w:rsidRDefault="00000000" w:rsidRPr="00000000" w14:paraId="000011D0">
      <w:pPr>
        <w:numPr>
          <w:ilvl w:val="3"/>
          <w:numId w:val="96"/>
        </w:numPr>
        <w:spacing w:line="240" w:lineRule="auto"/>
        <w:ind w:left="2880" w:hanging="360"/>
        <w:rPr>
          <w:u w:val="none"/>
        </w:rPr>
      </w:pPr>
      <w:r w:rsidDel="00000000" w:rsidR="00000000" w:rsidRPr="00000000">
        <w:rPr>
          <w:rtl w:val="0"/>
        </w:rPr>
        <w:t xml:space="preserve">EBRT urethral stenosis 17%. </w:t>
      </w:r>
    </w:p>
    <w:p w:rsidR="00000000" w:rsidDel="00000000" w:rsidP="00000000" w:rsidRDefault="00000000" w:rsidRPr="00000000" w14:paraId="000011D1">
      <w:pPr>
        <w:numPr>
          <w:ilvl w:val="3"/>
          <w:numId w:val="96"/>
        </w:numPr>
        <w:spacing w:line="240" w:lineRule="auto"/>
        <w:ind w:left="2880" w:hanging="360"/>
        <w:rPr>
          <w:u w:val="none"/>
        </w:rPr>
      </w:pPr>
      <w:r w:rsidDel="00000000" w:rsidR="00000000" w:rsidRPr="00000000">
        <w:rPr>
          <w:rtl w:val="0"/>
        </w:rPr>
        <w:t xml:space="preserve">If inguinals treated with EBRT, lymphedema 10-35%. </w:t>
      </w:r>
    </w:p>
    <w:p w:rsidR="00000000" w:rsidDel="00000000" w:rsidP="00000000" w:rsidRDefault="00000000" w:rsidRPr="00000000" w14:paraId="000011D2">
      <w:pPr>
        <w:numPr>
          <w:ilvl w:val="3"/>
          <w:numId w:val="96"/>
        </w:numPr>
        <w:spacing w:line="240" w:lineRule="auto"/>
        <w:ind w:left="2880" w:hanging="360"/>
        <w:rPr>
          <w:u w:val="none"/>
        </w:rPr>
      </w:pPr>
      <w:r w:rsidDel="00000000" w:rsidR="00000000" w:rsidRPr="00000000">
        <w:rPr>
          <w:rtl w:val="0"/>
        </w:rPr>
        <w:t xml:space="preserve">Lymphedema after inguinal LND 63%. </w:t>
      </w:r>
    </w:p>
    <w:p w:rsidR="00000000" w:rsidDel="00000000" w:rsidP="00000000" w:rsidRDefault="00000000" w:rsidRPr="00000000" w14:paraId="000011D3">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T2 &gt; 4 cm, T3 N0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D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Penectomy (partial or total) w b/</w:t>
      </w:r>
      <w:r w:rsidDel="00000000" w:rsidR="00000000" w:rsidRPr="00000000">
        <w:rPr>
          <w:rFonts w:ascii="Times New Roman" w:cs="Times New Roman" w:eastAsia="Times New Roman" w:hAnsi="Times New Roman"/>
          <w:sz w:val="20"/>
          <w:szCs w:val="20"/>
          <w:rtl w:val="0"/>
        </w:rPr>
        <w:t xml:space="preserve">l IFLND</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See margin goals above.</w:t>
      </w:r>
    </w:p>
    <w:p w:rsidR="00000000" w:rsidDel="00000000" w:rsidP="00000000" w:rsidRDefault="00000000" w:rsidRPr="00000000" w14:paraId="000011D5">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NAC followed by resection also reasonable [</w:t>
      </w:r>
      <w:hyperlink r:id="rId1002">
        <w:r w:rsidDel="00000000" w:rsidR="00000000" w:rsidRPr="00000000">
          <w:rPr>
            <w:rFonts w:ascii="Times New Roman" w:cs="Times New Roman" w:eastAsia="Times New Roman" w:hAnsi="Times New Roman"/>
            <w:sz w:val="20"/>
            <w:szCs w:val="20"/>
            <w:rtl w:val="0"/>
          </w:rPr>
          <w:t xml:space="preserve">Dickstein BJU Int 2016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D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definitive CCRT to primary. </w:t>
        <w:br w:type="textWrapping"/>
      </w:r>
      <w:r w:rsidDel="00000000" w:rsidR="00000000" w:rsidRPr="00000000">
        <w:rPr>
          <w:rFonts w:ascii="Times New Roman" w:cs="Times New Roman" w:eastAsia="Times New Roman" w:hAnsi="Times New Roman"/>
          <w:sz w:val="20"/>
          <w:szCs w:val="20"/>
          <w:rtl w:val="0"/>
        </w:rPr>
        <w:t xml:space="preserve">Consider ppx inguinal nodal RT if cN0 and no IFLND.</w:t>
      </w:r>
      <w:r w:rsidDel="00000000" w:rsidR="00000000" w:rsidRPr="00000000">
        <w:rPr>
          <w:rtl w:val="0"/>
        </w:rPr>
      </w:r>
    </w:p>
    <w:p w:rsidR="00000000" w:rsidDel="00000000" w:rsidP="00000000" w:rsidRDefault="00000000" w:rsidRPr="00000000" w14:paraId="000011D7">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inguinal and lower pelvic LN if multiple or ECE. </w:t>
      </w:r>
      <w:r w:rsidDel="00000000" w:rsidR="00000000" w:rsidRPr="00000000">
        <w:rPr>
          <w:rFonts w:ascii="Times New Roman" w:cs="Times New Roman" w:eastAsia="Times New Roman" w:hAnsi="Times New Roman"/>
          <w:i w:val="1"/>
          <w:sz w:val="20"/>
          <w:szCs w:val="20"/>
          <w:rtl w:val="0"/>
        </w:rPr>
        <w:t xml:space="preserve">Treat like vulva.</w:t>
      </w:r>
    </w:p>
    <w:p w:rsidR="00000000" w:rsidDel="00000000" w:rsidP="00000000" w:rsidRDefault="00000000" w:rsidRPr="00000000" w14:paraId="000011D8">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T4</w:t>
      </w:r>
    </w:p>
    <w:p w:rsidR="00000000" w:rsidDel="00000000" w:rsidP="00000000" w:rsidRDefault="00000000" w:rsidRPr="00000000" w14:paraId="000011D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penectomy (partial or total), not just IFLND and definitive CRT.</w:t>
      </w:r>
    </w:p>
    <w:p w:rsidR="00000000" w:rsidDel="00000000" w:rsidP="00000000" w:rsidRDefault="00000000" w:rsidRPr="00000000" w14:paraId="000011D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Urothelial carcinoma </w:t>
      </w:r>
      <w:r w:rsidDel="00000000" w:rsidR="00000000" w:rsidRPr="00000000">
        <w:rPr>
          <w:b w:val="1"/>
          <w:rtl w:val="0"/>
        </w:rPr>
        <w:t xml:space="preserve">of the prostatic</w:t>
      </w:r>
      <w:r w:rsidDel="00000000" w:rsidR="00000000" w:rsidRPr="00000000">
        <w:rPr>
          <w:rFonts w:ascii="Times New Roman" w:cs="Times New Roman" w:eastAsia="Times New Roman" w:hAnsi="Times New Roman"/>
          <w:b w:val="1"/>
          <w:sz w:val="20"/>
          <w:szCs w:val="20"/>
          <w:rtl w:val="0"/>
        </w:rPr>
        <w:t xml:space="preserve"> urethra</w:t>
      </w:r>
      <w:r w:rsidDel="00000000" w:rsidR="00000000" w:rsidRPr="00000000">
        <w:rPr>
          <w:rFonts w:ascii="Times New Roman" w:cs="Times New Roman" w:eastAsia="Times New Roman" w:hAnsi="Times New Roman"/>
          <w:sz w:val="20"/>
          <w:szCs w:val="20"/>
          <w:rtl w:val="0"/>
        </w:rPr>
        <w:t xml:space="preserve">: TURP + BCG. LR tx w cystoprostatectomy (RCP) ± urethrectomy.</w:t>
      </w:r>
    </w:p>
    <w:p w:rsidR="00000000" w:rsidDel="00000000" w:rsidP="00000000" w:rsidRDefault="00000000" w:rsidRPr="00000000" w14:paraId="000011DB">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for recurrence in urothelial carcinoma of prostate: Acinar invasion and stromal invasion.</w:t>
      </w:r>
    </w:p>
    <w:p w:rsidR="00000000" w:rsidDel="00000000" w:rsidP="00000000" w:rsidRDefault="00000000" w:rsidRPr="00000000" w14:paraId="000011DC">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Acinar invasion: RCP ± urethrectomy or TURP + BCG w RCP ± urethrectomy for salvage.</w:t>
      </w:r>
    </w:p>
    <w:p w:rsidR="00000000" w:rsidDel="00000000" w:rsidP="00000000" w:rsidRDefault="00000000" w:rsidRPr="00000000" w14:paraId="000011DD">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Stromal invasion: RCP ± urethrectomy ± NAC. Consider adj chemo if no </w:t>
      </w:r>
      <w:r w:rsidDel="00000000" w:rsidR="00000000" w:rsidRPr="00000000">
        <w:rPr>
          <w:rtl w:val="0"/>
        </w:rPr>
        <w:t xml:space="preserve">NAC is given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11DE">
      <w:pPr>
        <w:pStyle w:val="Heading2"/>
        <w:rPr/>
      </w:pPr>
      <w:bookmarkStart w:colFirst="0" w:colLast="0" w:name="_yfo9ycxpj4qx" w:id="327"/>
      <w:bookmarkEnd w:id="327"/>
      <w:hyperlink w:anchor="_2nrkk81x3h3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DF">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Urethral mucositis, edema, dermatitis. Secondary infection.</w:t>
      </w:r>
    </w:p>
    <w:p w:rsidR="00000000" w:rsidDel="00000000" w:rsidP="00000000" w:rsidRDefault="00000000" w:rsidRPr="00000000" w14:paraId="000011E0">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Telangiectasia, superficial necrosis, urethral stricture, fistula formation, meatal stenosis, dyschromia, sterility.</w:t>
      </w:r>
    </w:p>
    <w:p w:rsidR="00000000" w:rsidDel="00000000" w:rsidP="00000000" w:rsidRDefault="00000000" w:rsidRPr="00000000" w14:paraId="000011E1">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Brachytherapy:</w:t>
      </w:r>
    </w:p>
    <w:p w:rsidR="00000000" w:rsidDel="00000000" w:rsidP="00000000" w:rsidRDefault="00000000" w:rsidRPr="00000000" w14:paraId="000011E2">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necrosis 3-15%. </w:t>
      </w:r>
      <w:r w:rsidDel="00000000" w:rsidR="00000000" w:rsidRPr="00000000">
        <w:rPr>
          <w:rFonts w:ascii="Times New Roman" w:cs="Times New Roman" w:eastAsia="Times New Roman" w:hAnsi="Times New Roman"/>
          <w:sz w:val="20"/>
          <w:szCs w:val="20"/>
          <w:rtl w:val="0"/>
        </w:rPr>
        <w:t xml:space="preserve">Higher w IS brachy and doses &gt; 60 Gy.</w:t>
      </w:r>
    </w:p>
    <w:p w:rsidR="00000000" w:rsidDel="00000000" w:rsidP="00000000" w:rsidRDefault="00000000" w:rsidRPr="00000000" w14:paraId="000011E3">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V125 &lt; 40%, V150 &lt; 20% to limit penile necrosis.</w:t>
      </w:r>
    </w:p>
    <w:p w:rsidR="00000000" w:rsidDel="00000000" w:rsidP="00000000" w:rsidRDefault="00000000" w:rsidRPr="00000000" w14:paraId="000011E4">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Urethral stricture 10-40%.</w:t>
      </w:r>
    </w:p>
    <w:p w:rsidR="00000000" w:rsidDel="00000000" w:rsidP="00000000" w:rsidRDefault="00000000" w:rsidRPr="00000000" w14:paraId="000011E5">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 V115 &lt; 10%, V90 &lt; 95% to limit urethral strictures</w:t>
      </w:r>
    </w:p>
    <w:p w:rsidR="00000000" w:rsidDel="00000000" w:rsidP="00000000" w:rsidRDefault="00000000" w:rsidRPr="00000000" w14:paraId="000011E6">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&gt; 60 Gy associated </w:t>
      </w:r>
      <w:r w:rsidDel="00000000" w:rsidR="00000000" w:rsidRPr="00000000">
        <w:rPr>
          <w:rtl w:val="0"/>
        </w:rPr>
        <w:t xml:space="preserve">with urethral</w:t>
      </w:r>
      <w:r w:rsidDel="00000000" w:rsidR="00000000" w:rsidRPr="00000000">
        <w:rPr>
          <w:rFonts w:ascii="Times New Roman" w:cs="Times New Roman" w:eastAsia="Times New Roman" w:hAnsi="Times New Roman"/>
          <w:sz w:val="20"/>
          <w:szCs w:val="20"/>
          <w:rtl w:val="0"/>
        </w:rPr>
        <w:t xml:space="preserve"> stenosis and fibrosis.</w:t>
      </w:r>
    </w:p>
    <w:p w:rsidR="00000000" w:rsidDel="00000000" w:rsidP="00000000" w:rsidRDefault="00000000" w:rsidRPr="00000000" w14:paraId="000011E7">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LND side effects: edema, wound complications, DVT.</w:t>
      </w:r>
      <w:r w:rsidDel="00000000" w:rsidR="00000000" w:rsidRPr="00000000">
        <w:rPr>
          <w:rtl w:val="0"/>
        </w:rPr>
      </w:r>
    </w:p>
    <w:p w:rsidR="00000000" w:rsidDel="00000000" w:rsidP="00000000" w:rsidRDefault="00000000" w:rsidRPr="00000000" w14:paraId="000011E8">
      <w:pPr>
        <w:pStyle w:val="Heading2"/>
        <w:rPr/>
      </w:pPr>
      <w:bookmarkStart w:colFirst="0" w:colLast="0" w:name="_n9nxdy9xqb5u" w:id="328"/>
      <w:bookmarkEnd w:id="328"/>
      <w:hyperlink w:anchor="_2nrkk81x3h3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1E9">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Finish within 45 days of starting if possible, treat to &gt; 60 Gy</w:t>
      </w:r>
      <w:r w:rsidDel="00000000" w:rsidR="00000000" w:rsidRPr="00000000">
        <w:rPr>
          <w:rtl w:val="0"/>
        </w:rPr>
        <w:t xml:space="preserve"> and use 2 Gy fractions (not 1.8)</w:t>
      </w:r>
      <w:r w:rsidDel="00000000" w:rsidR="00000000" w:rsidRPr="00000000">
        <w:rPr>
          <w:rFonts w:ascii="Times New Roman" w:cs="Times New Roman" w:eastAsia="Times New Roman" w:hAnsi="Times New Roman"/>
          <w:sz w:val="20"/>
          <w:szCs w:val="20"/>
          <w:rtl w:val="0"/>
        </w:rPr>
        <w:t xml:space="preserve"> </w:t>
      </w:r>
      <w:hyperlink r:id="rId1003">
        <w:r w:rsidDel="00000000" w:rsidR="00000000" w:rsidRPr="00000000">
          <w:rPr>
            <w:rFonts w:ascii="Times New Roman" w:cs="Times New Roman" w:eastAsia="Times New Roman" w:hAnsi="Times New Roman"/>
            <w:sz w:val="20"/>
            <w:szCs w:val="20"/>
            <w:rtl w:val="0"/>
          </w:rPr>
          <w:t xml:space="preserve">[Sarin IJROBP '97]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EA">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Place foley, suspend penis w tissue bolus.</w:t>
      </w:r>
    </w:p>
    <w:p w:rsidR="00000000" w:rsidDel="00000000" w:rsidP="00000000" w:rsidRDefault="00000000" w:rsidRPr="00000000" w14:paraId="000011EB">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Frog leg if treating inguinals.</w:t>
      </w:r>
    </w:p>
    <w:p w:rsidR="00000000" w:rsidDel="00000000" w:rsidP="00000000" w:rsidRDefault="00000000" w:rsidRPr="00000000" w14:paraId="000011EC">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Circumcision prior to RT decreases side effects.</w:t>
      </w:r>
    </w:p>
    <w:p w:rsidR="00000000" w:rsidDel="00000000" w:rsidP="00000000" w:rsidRDefault="00000000" w:rsidRPr="00000000" w14:paraId="000011ED">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Penile preservation w definitive EBRT/BT of ~55→ 75%. </w:t>
      </w:r>
      <w:r w:rsidDel="00000000" w:rsidR="00000000" w:rsidRPr="00000000">
        <w:rPr>
          <w:rFonts w:ascii="Times New Roman" w:cs="Times New Roman" w:eastAsia="Times New Roman" w:hAnsi="Times New Roman"/>
          <w:sz w:val="20"/>
          <w:szCs w:val="20"/>
          <w:rtl w:val="0"/>
        </w:rPr>
        <w:t xml:space="preserve">Brachy is crucial for penile preservation w RT.</w:t>
      </w:r>
    </w:p>
    <w:p w:rsidR="00000000" w:rsidDel="00000000" w:rsidP="00000000" w:rsidRDefault="00000000" w:rsidRPr="00000000" w14:paraId="000011EE">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 can be entire penile length depending on size and extent. </w:t>
      </w:r>
    </w:p>
    <w:p w:rsidR="00000000" w:rsidDel="00000000" w:rsidP="00000000" w:rsidRDefault="00000000" w:rsidRPr="00000000" w14:paraId="000011EF">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w:t>
      </w:r>
    </w:p>
    <w:p w:rsidR="00000000" w:rsidDel="00000000" w:rsidP="00000000" w:rsidRDefault="00000000" w:rsidRPr="00000000" w14:paraId="000011F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Intact</w:t>
      </w:r>
    </w:p>
    <w:p w:rsidR="00000000" w:rsidDel="00000000" w:rsidP="00000000" w:rsidRDefault="00000000" w:rsidRPr="00000000" w14:paraId="000011F1">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45-50 Gy to entire shaft w 65-70 Gy boost to primary + 2 cm.</w:t>
      </w:r>
    </w:p>
    <w:p w:rsidR="00000000" w:rsidDel="00000000" w:rsidP="00000000" w:rsidRDefault="00000000" w:rsidRPr="00000000" w14:paraId="000011F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Uninvolved nodes 45-50 Gy w gross/unresected nodes to 65-70 Gy.</w:t>
      </w:r>
    </w:p>
    <w:p w:rsidR="00000000" w:rsidDel="00000000" w:rsidP="00000000" w:rsidRDefault="00000000" w:rsidRPr="00000000" w14:paraId="000011F3">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positive, boost area to 60-70 Gy.</w:t>
      </w:r>
    </w:p>
    <w:p w:rsidR="00000000" w:rsidDel="00000000" w:rsidP="00000000" w:rsidRDefault="00000000" w:rsidRPr="00000000" w14:paraId="000011F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after IFLND, give 45 Gy to IF/PLN w boost to gross nodes and ECE to 60-70 Gy.</w:t>
      </w:r>
    </w:p>
    <w:p w:rsidR="00000000" w:rsidDel="00000000" w:rsidP="00000000" w:rsidRDefault="00000000" w:rsidRPr="00000000" w14:paraId="000011F5">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ABS Guidelines for Penile Brachytherapy</w:t>
      </w:r>
      <w:r w:rsidDel="00000000" w:rsidR="00000000" w:rsidRPr="00000000">
        <w:rPr>
          <w:rFonts w:ascii="Times New Roman" w:cs="Times New Roman" w:eastAsia="Times New Roman" w:hAnsi="Times New Roman"/>
          <w:sz w:val="20"/>
          <w:szCs w:val="20"/>
          <w:rtl w:val="0"/>
        </w:rPr>
        <w:t xml:space="preserve"> [</w:t>
      </w:r>
      <w:hyperlink r:id="rId1004">
        <w:r w:rsidDel="00000000" w:rsidR="00000000" w:rsidRPr="00000000">
          <w:rPr>
            <w:rFonts w:ascii="Times New Roman" w:cs="Times New Roman" w:eastAsia="Times New Roman" w:hAnsi="Times New Roman"/>
            <w:sz w:val="20"/>
            <w:szCs w:val="20"/>
            <w:rtl w:val="0"/>
          </w:rPr>
          <w:t xml:space="preserve">Crook BT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F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BT: Radioactive mold. 50 Gy to urethra, 60 Gy to lesion. Interstitial Ir-192. 60 Gy LDR over 4-5 days.</w:t>
      </w:r>
    </w:p>
    <w:p w:rsidR="00000000" w:rsidDel="00000000" w:rsidP="00000000" w:rsidRDefault="00000000" w:rsidRPr="00000000" w14:paraId="000011F7">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Reserve BT alone for &lt; 4cm in diameter and &lt; 1 cm of corpora invasion (T1-2).</w:t>
      </w:r>
    </w:p>
    <w:p w:rsidR="00000000" w:rsidDel="00000000" w:rsidP="00000000" w:rsidRDefault="00000000" w:rsidRPr="00000000" w14:paraId="000011F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Superficial molds may be created.</w:t>
      </w:r>
    </w:p>
    <w:p w:rsidR="00000000" w:rsidDel="00000000" w:rsidP="00000000" w:rsidRDefault="00000000" w:rsidRPr="00000000" w14:paraId="000011F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Anesthesia or penile block w systemic sedation.</w:t>
      </w:r>
    </w:p>
    <w:p w:rsidR="00000000" w:rsidDel="00000000" w:rsidP="00000000" w:rsidRDefault="00000000" w:rsidRPr="00000000" w14:paraId="000011F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Foley to visualize urethra.</w:t>
      </w:r>
    </w:p>
    <w:p w:rsidR="00000000" w:rsidDel="00000000" w:rsidP="00000000" w:rsidRDefault="00000000" w:rsidRPr="00000000" w14:paraId="000011F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templates on either side of penis for </w:t>
      </w:r>
      <w:r w:rsidDel="00000000" w:rsidR="00000000" w:rsidRPr="00000000">
        <w:rPr>
          <w:rtl w:val="0"/>
        </w:rPr>
        <w:t xml:space="preserve">stabilization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FC">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Insert up to 6 needles perpendicular to penis, 1 cm apart.</w:t>
      </w:r>
    </w:p>
    <w:p w:rsidR="00000000" w:rsidDel="00000000" w:rsidP="00000000" w:rsidRDefault="00000000" w:rsidRPr="00000000" w14:paraId="000011F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Target volume = GTV + 1.5-2 cm for small lesions; include glans and shaft for larger lesions.</w:t>
      </w:r>
    </w:p>
    <w:p w:rsidR="00000000" w:rsidDel="00000000" w:rsidP="00000000" w:rsidRDefault="00000000" w:rsidRPr="00000000" w14:paraId="000011F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Needles loaded after edema has subsided.</w:t>
      </w:r>
    </w:p>
    <w:p w:rsidR="00000000" w:rsidDel="00000000" w:rsidP="00000000" w:rsidRDefault="00000000" w:rsidRPr="00000000" w14:paraId="000011F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LDR to 60-65 Gy. Limit urethra to 50 Gy over 6-7 days.</w:t>
      </w:r>
    </w:p>
    <w:p w:rsidR="00000000" w:rsidDel="00000000" w:rsidP="00000000" w:rsidRDefault="00000000" w:rsidRPr="00000000" w14:paraId="0000120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with no standard dosing. </w:t>
      </w:r>
      <w:r w:rsidDel="00000000" w:rsidR="00000000" w:rsidRPr="00000000">
        <w:rPr>
          <w:rFonts w:ascii="Times New Roman" w:cs="Times New Roman" w:eastAsia="Times New Roman" w:hAnsi="Times New Roman"/>
          <w:i w:val="1"/>
          <w:sz w:val="20"/>
          <w:szCs w:val="20"/>
          <w:rtl w:val="0"/>
        </w:rPr>
        <w:t xml:space="preserve">Wait 6h </w:t>
      </w:r>
      <w:r w:rsidDel="00000000" w:rsidR="00000000" w:rsidRPr="00000000">
        <w:rPr>
          <w:i w:val="1"/>
          <w:rtl w:val="0"/>
        </w:rPr>
        <w:t xml:space="preserve">between </w:t>
      </w:r>
      <w:r w:rsidDel="00000000" w:rsidR="00000000" w:rsidRPr="00000000">
        <w:rPr>
          <w:rFonts w:ascii="Times New Roman" w:cs="Times New Roman" w:eastAsia="Times New Roman" w:hAnsi="Times New Roman"/>
          <w:i w:val="1"/>
          <w:sz w:val="20"/>
          <w:szCs w:val="20"/>
          <w:rtl w:val="0"/>
        </w:rPr>
        <w:t xml:space="preserve">fractions.</w:t>
      </w:r>
    </w:p>
    <w:p w:rsidR="00000000" w:rsidDel="00000000" w:rsidP="00000000" w:rsidRDefault="00000000" w:rsidRPr="00000000" w14:paraId="00001201">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Gy BID x9d to 54 Gy</w:t>
      </w:r>
    </w:p>
    <w:p w:rsidR="00000000" w:rsidDel="00000000" w:rsidP="00000000" w:rsidRDefault="00000000" w:rsidRPr="00000000" w14:paraId="0000120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 Gy BID x6d to 38.4 Gy.</w:t>
      </w:r>
    </w:p>
    <w:p w:rsidR="00000000" w:rsidDel="00000000" w:rsidP="00000000" w:rsidRDefault="00000000" w:rsidRPr="00000000" w14:paraId="00001203">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V125 &lt; 40%, V150 &lt; 20% to limit penile necrosis.</w:t>
      </w:r>
    </w:p>
    <w:p w:rsidR="00000000" w:rsidDel="00000000" w:rsidP="00000000" w:rsidRDefault="00000000" w:rsidRPr="00000000" w14:paraId="0000120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 V115 &lt; 10%, V90 &lt; 95% to limit urethral strictures.</w:t>
      </w:r>
    </w:p>
    <w:p w:rsidR="00000000" w:rsidDel="00000000" w:rsidP="00000000" w:rsidRDefault="00000000" w:rsidRPr="00000000" w14:paraId="00001205">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Minimize confluent areas of 125%.</w:t>
      </w:r>
    </w:p>
    <w:p w:rsidR="00000000" w:rsidDel="00000000" w:rsidP="00000000" w:rsidRDefault="00000000" w:rsidRPr="00000000" w14:paraId="00001206">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w:t>
      </w:r>
    </w:p>
    <w:p w:rsidR="00000000" w:rsidDel="00000000" w:rsidP="00000000" w:rsidRDefault="00000000" w:rsidRPr="00000000" w14:paraId="0000120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based CCRT standard based on cervix. </w:t>
      </w:r>
      <w:r w:rsidDel="00000000" w:rsidR="00000000" w:rsidRPr="00000000">
        <w:rPr>
          <w:rFonts w:ascii="Times New Roman" w:cs="Times New Roman" w:eastAsia="Times New Roman" w:hAnsi="Times New Roman"/>
          <w:i w:val="1"/>
          <w:sz w:val="20"/>
          <w:szCs w:val="20"/>
          <w:rtl w:val="0"/>
        </w:rPr>
        <w:t xml:space="preserve">Consider 5-FU or MMC.</w:t>
      </w:r>
    </w:p>
    <w:p w:rsidR="00000000" w:rsidDel="00000000" w:rsidP="00000000" w:rsidRDefault="00000000" w:rsidRPr="00000000" w14:paraId="0000120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induction is used</w:t>
      </w:r>
      <w:r w:rsidDel="00000000" w:rsidR="00000000" w:rsidRPr="00000000">
        <w:rPr>
          <w:rFonts w:ascii="Times New Roman" w:cs="Times New Roman" w:eastAsia="Times New Roman" w:hAnsi="Times New Roman"/>
          <w:sz w:val="20"/>
          <w:szCs w:val="20"/>
          <w:rtl w:val="0"/>
        </w:rPr>
        <w:t xml:space="preserve">, TIP (paclitaxel, ifosfamide, CDDP) </w:t>
      </w:r>
      <w:r w:rsidDel="00000000" w:rsidR="00000000" w:rsidRPr="00000000">
        <w:rPr>
          <w:rtl w:val="0"/>
        </w:rPr>
        <w:t xml:space="preserve">is a reasonable</w:t>
      </w:r>
      <w:r w:rsidDel="00000000" w:rsidR="00000000" w:rsidRPr="00000000">
        <w:rPr>
          <w:rFonts w:ascii="Times New Roman" w:cs="Times New Roman" w:eastAsia="Times New Roman" w:hAnsi="Times New Roman"/>
          <w:sz w:val="20"/>
          <w:szCs w:val="20"/>
          <w:rtl w:val="0"/>
        </w:rPr>
        <w:t xml:space="preserve"> first line regimen.</w:t>
      </w:r>
    </w:p>
    <w:p w:rsidR="00000000" w:rsidDel="00000000" w:rsidP="00000000" w:rsidRDefault="00000000" w:rsidRPr="00000000" w14:paraId="00001209">
      <w:pPr>
        <w:pStyle w:val="Heading2"/>
        <w:rPr/>
      </w:pPr>
      <w:bookmarkStart w:colFirst="0" w:colLast="0" w:name="_z1z6l7342e00" w:id="329"/>
      <w:bookmarkEnd w:id="329"/>
      <w:hyperlink w:anchor="_2nrkk81x3h3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0A">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Penectomy and nodal dissection: q6mo x2y, q12mo x3y.</w:t>
      </w:r>
      <w:r w:rsidDel="00000000" w:rsidR="00000000" w:rsidRPr="00000000">
        <w:rPr>
          <w:rtl w:val="0"/>
        </w:rPr>
      </w:r>
    </w:p>
    <w:p w:rsidR="00000000" w:rsidDel="00000000" w:rsidP="00000000" w:rsidRDefault="00000000" w:rsidRPr="00000000" w14:paraId="0000120B">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sparing without LND: q3mo x2y, q6mo x3y.</w:t>
      </w:r>
    </w:p>
    <w:p w:rsidR="00000000" w:rsidDel="00000000" w:rsidP="00000000" w:rsidRDefault="00000000" w:rsidRPr="00000000" w14:paraId="0000120C">
      <w:pPr>
        <w:spacing w:line="240" w:lineRule="auto"/>
        <w:ind w:left="0" w:firstLine="0"/>
        <w:rPr/>
      </w:pPr>
      <w:r w:rsidDel="00000000" w:rsidR="00000000" w:rsidRPr="00000000">
        <w:rPr>
          <w:rtl w:val="0"/>
        </w:rPr>
      </w:r>
    </w:p>
    <w:p w:rsidR="00000000" w:rsidDel="00000000" w:rsidP="00000000" w:rsidRDefault="00000000" w:rsidRPr="00000000" w14:paraId="0000120D">
      <w:pPr>
        <w:pStyle w:val="Heading2"/>
        <w:ind w:left="0" w:firstLine="0"/>
        <w:rPr/>
      </w:pPr>
      <w:bookmarkStart w:colFirst="0" w:colLast="0" w:name="_feuehnlxxhw9" w:id="330"/>
      <w:bookmarkEnd w:id="330"/>
      <w:hyperlink w:anchor="_2nrkk81x3h3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0E">
      <w:pPr>
        <w:ind w:left="0" w:firstLine="0"/>
        <w:rPr/>
      </w:pPr>
      <w:r w:rsidDel="00000000" w:rsidR="00000000" w:rsidRPr="00000000">
        <w:rPr>
          <w:rtl w:val="0"/>
        </w:rPr>
        <w:t xml:space="preserve">See NCTN Trial Portfolios by Disease Site: [</w:t>
      </w:r>
      <w:hyperlink r:id="rId1005">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120F">
      <w:pPr>
        <w:numPr>
          <w:ilvl w:val="0"/>
          <w:numId w:val="66"/>
        </w:numPr>
        <w:rPr>
          <w:u w:val="none"/>
        </w:rPr>
      </w:pPr>
      <w:r w:rsidDel="00000000" w:rsidR="00000000" w:rsidRPr="00000000">
        <w:rPr>
          <w:b w:val="1"/>
          <w:rtl w:val="0"/>
        </w:rPr>
        <w:t xml:space="preserve">EA8134 / InPACT </w:t>
      </w:r>
      <w:r w:rsidDel="00000000" w:rsidR="00000000" w:rsidRPr="00000000">
        <w:rPr>
          <w:rtl w:val="0"/>
        </w:rPr>
        <w:t xml:space="preserve">[</w:t>
      </w:r>
      <w:hyperlink r:id="rId1006">
        <w:r w:rsidDel="00000000" w:rsidR="00000000" w:rsidRPr="00000000">
          <w:rPr>
            <w:rtl w:val="0"/>
          </w:rPr>
          <w:t xml:space="preserve">NCT02305654</w:t>
        </w:r>
      </w:hyperlink>
      <w:r w:rsidDel="00000000" w:rsidR="00000000" w:rsidRPr="00000000">
        <w:rPr>
          <w:rtl w:val="0"/>
        </w:rPr>
        <w:t xml:space="preserve">]: Phas</w:t>
      </w:r>
      <w:r w:rsidDel="00000000" w:rsidR="00000000" w:rsidRPr="00000000">
        <w:rPr>
          <w:rtl w:val="0"/>
        </w:rPr>
        <w:t xml:space="preserve">e III. Any T, N1-3, M0. </w:t>
      </w:r>
      <w:r w:rsidDel="00000000" w:rsidR="00000000" w:rsidRPr="00000000">
        <w:rPr>
          <w:b w:val="1"/>
          <w:rtl w:val="0"/>
        </w:rPr>
        <w:t xml:space="preserve">ILND ± NAC ± NACCRT</w:t>
      </w:r>
      <w:r w:rsidDel="00000000" w:rsidR="00000000" w:rsidRPr="00000000">
        <w:rPr>
          <w:rtl w:val="0"/>
        </w:rPr>
        <w:t xml:space="preserve">. </w:t>
      </w:r>
    </w:p>
    <w:p w:rsidR="00000000" w:rsidDel="00000000" w:rsidP="00000000" w:rsidRDefault="00000000" w:rsidRPr="00000000" w14:paraId="00001210">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211">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212">
      <w:pPr>
        <w:pStyle w:val="Heading1"/>
        <w:keepNext w:val="0"/>
        <w:keepLines w:val="0"/>
        <w:spacing w:line="288" w:lineRule="auto"/>
        <w:rPr>
          <w:color w:val="000000"/>
        </w:rPr>
      </w:pPr>
      <w:bookmarkStart w:colFirst="0" w:colLast="0" w:name="_w7i3cuy7406q" w:id="331"/>
      <w:bookmarkEnd w:id="331"/>
      <w:hyperlink w:anchor="_77xto1msqdxg">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1213">
      <w:pPr>
        <w:pStyle w:val="Heading2"/>
        <w:keepNext w:val="0"/>
        <w:keepLines w:val="0"/>
        <w:spacing w:line="288" w:lineRule="auto"/>
        <w:rPr/>
      </w:pPr>
      <w:bookmarkStart w:colFirst="0" w:colLast="0" w:name="_9v89enewc99q" w:id="332"/>
      <w:bookmarkEnd w:id="332"/>
      <w:hyperlink w:anchor="_w7i3cuy7406q">
        <w:r w:rsidDel="00000000" w:rsidR="00000000" w:rsidRPr="00000000">
          <w:rPr>
            <w:rtl w:val="0"/>
          </w:rPr>
          <w:t xml:space="preserve">Peyronie's disease</w:t>
        </w:r>
      </w:hyperlink>
      <w:r w:rsidDel="00000000" w:rsidR="00000000" w:rsidRPr="00000000">
        <w:rPr>
          <w:rtl w:val="0"/>
        </w:rPr>
      </w:r>
    </w:p>
    <w:p w:rsidR="00000000" w:rsidDel="00000000" w:rsidP="00000000" w:rsidRDefault="00000000" w:rsidRPr="00000000" w14:paraId="00001214">
      <w:pPr>
        <w:numPr>
          <w:ilvl w:val="0"/>
          <w:numId w:val="81"/>
        </w:numPr>
      </w:pPr>
      <w:r w:rsidDel="00000000" w:rsidR="00000000" w:rsidRPr="00000000">
        <w:rPr>
          <w:rtl w:val="0"/>
        </w:rPr>
        <w:t xml:space="preserve">DEGRO guidelines for RT of non-malignant disorders [</w:t>
      </w:r>
      <w:hyperlink r:id="rId1007">
        <w:r w:rsidDel="00000000" w:rsidR="00000000" w:rsidRPr="00000000">
          <w:rPr>
            <w:rtl w:val="0"/>
          </w:rPr>
          <w:t xml:space="preserve">Seegenschmiedt SuO '15</w:t>
        </w:r>
      </w:hyperlink>
      <w:r w:rsidDel="00000000" w:rsidR="00000000" w:rsidRPr="00000000">
        <w:rPr>
          <w:rtl w:val="0"/>
        </w:rPr>
        <w:t xml:space="preserve">]</w:t>
      </w:r>
    </w:p>
    <w:p w:rsidR="00000000" w:rsidDel="00000000" w:rsidP="00000000" w:rsidRDefault="00000000" w:rsidRPr="00000000" w14:paraId="00001215">
      <w:pPr>
        <w:numPr>
          <w:ilvl w:val="0"/>
          <w:numId w:val="81"/>
        </w:numPr>
      </w:pPr>
      <w:r w:rsidDel="00000000" w:rsidR="00000000" w:rsidRPr="00000000">
        <w:rPr>
          <w:rtl w:val="0"/>
        </w:rPr>
        <w:t xml:space="preserve">Inflammation of tunica albuginea in corpus cavernosa forms hard plaques or bands on the dorsum of penis.</w:t>
      </w:r>
    </w:p>
    <w:p w:rsidR="00000000" w:rsidDel="00000000" w:rsidP="00000000" w:rsidRDefault="00000000" w:rsidRPr="00000000" w14:paraId="00001216">
      <w:pPr>
        <w:numPr>
          <w:ilvl w:val="0"/>
          <w:numId w:val="81"/>
        </w:numPr>
      </w:pPr>
      <w:r w:rsidDel="00000000" w:rsidR="00000000" w:rsidRPr="00000000">
        <w:rPr>
          <w:rtl w:val="0"/>
        </w:rPr>
        <w:t xml:space="preserve">Transient in up to 50% within 12-18 mo.</w:t>
      </w:r>
    </w:p>
    <w:p w:rsidR="00000000" w:rsidDel="00000000" w:rsidP="00000000" w:rsidRDefault="00000000" w:rsidRPr="00000000" w14:paraId="00001217">
      <w:pPr>
        <w:numPr>
          <w:ilvl w:val="0"/>
          <w:numId w:val="81"/>
        </w:numPr>
      </w:pPr>
      <w:r w:rsidDel="00000000" w:rsidR="00000000" w:rsidRPr="00000000">
        <w:rPr>
          <w:rtl w:val="0"/>
        </w:rPr>
        <w:t xml:space="preserve">Surgery, steroid injections, verapamil, and RT (early stage only)</w:t>
      </w:r>
    </w:p>
    <w:p w:rsidR="00000000" w:rsidDel="00000000" w:rsidP="00000000" w:rsidRDefault="00000000" w:rsidRPr="00000000" w14:paraId="00001218">
      <w:pPr>
        <w:numPr>
          <w:ilvl w:val="0"/>
          <w:numId w:val="81"/>
        </w:numPr>
      </w:pPr>
      <w:r w:rsidDel="00000000" w:rsidR="00000000" w:rsidRPr="00000000">
        <w:rPr>
          <w:rtl w:val="0"/>
        </w:rPr>
        <w:t xml:space="preserve">RT to 20/10 (Range 8-36 Gy at 2-3 Gy per fx).</w:t>
      </w:r>
    </w:p>
    <w:p w:rsidR="00000000" w:rsidDel="00000000" w:rsidP="00000000" w:rsidRDefault="00000000" w:rsidRPr="00000000" w14:paraId="00001219">
      <w:pPr>
        <w:numPr>
          <w:ilvl w:val="0"/>
          <w:numId w:val="81"/>
        </w:numPr>
      </w:pPr>
      <w:r w:rsidDel="00000000" w:rsidR="00000000" w:rsidRPr="00000000">
        <w:rPr>
          <w:rtl w:val="0"/>
        </w:rPr>
        <w:t xml:space="preserve">Position penis upright in tube, using 4 to 8 MeV electrons or 4-6 MV photons.</w:t>
      </w: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19T00:33:00Z">
    <w:p w:rsidR="00000000" w:rsidDel="00000000" w:rsidP="00000000" w:rsidRDefault="00000000" w:rsidRPr="00000000" w14:paraId="00001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sources. Is this LDR?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ardo"/>
  <w:font w:name="Caudex"/>
  <w:font w:name="Courier New"/>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1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nejm.org/doi/10.1056/NEJMoa0810095?url_ver=Z39.88-2003&amp;rfr_id=ori:rid:crossref.org&amp;rfr_dat=cr_pub%3dwww.ncbi.nlm.nih.gov" TargetMode="External"/><Relationship Id="rId194" Type="http://schemas.openxmlformats.org/officeDocument/2006/relationships/hyperlink" Target="https://www.sciencedirect.com/science/article/pii/S0360301615266333?via%3Dihub" TargetMode="External"/><Relationship Id="rId193" Type="http://schemas.openxmlformats.org/officeDocument/2006/relationships/hyperlink" Target="https://www.sciencedirect.com/science/article/pii/S0360301615266333?via%3Dihub" TargetMode="External"/><Relationship Id="rId192" Type="http://schemas.openxmlformats.org/officeDocument/2006/relationships/hyperlink" Target="https://www.ncbi.nlm.nih.gov/pmc/articles/PMC5603177/" TargetMode="External"/><Relationship Id="rId191" Type="http://schemas.openxmlformats.org/officeDocument/2006/relationships/hyperlink" Target="http://ascopubs.org/doi/full/10.1200/JCO.2007.14.9021" TargetMode="External"/><Relationship Id="rId187" Type="http://schemas.openxmlformats.org/officeDocument/2006/relationships/hyperlink" Target="http://ascopubs.org/doi/full/10.1200/JCO.2005.08.141" TargetMode="External"/><Relationship Id="rId186" Type="http://schemas.openxmlformats.org/officeDocument/2006/relationships/hyperlink" Target="https://www.sciencedirect.com/science/article/pii/S036030160402468X?via%3Dihub" TargetMode="External"/><Relationship Id="rId185" Type="http://schemas.openxmlformats.org/officeDocument/2006/relationships/hyperlink" Target="https://www.ncbi.nlm.nih.gov/pmc/articles/PMC3305682/" TargetMode="External"/><Relationship Id="rId184" Type="http://schemas.openxmlformats.org/officeDocument/2006/relationships/hyperlink" Target="https://www.sciencedirect.com/science/article/pii/S1470204511700638?via%3Dihub" TargetMode="External"/><Relationship Id="rId189" Type="http://schemas.openxmlformats.org/officeDocument/2006/relationships/hyperlink" Target="https://www.sciencedirect.com/science/article/pii/S1470204510702230" TargetMode="External"/><Relationship Id="rId188" Type="http://schemas.openxmlformats.org/officeDocument/2006/relationships/hyperlink" Target="https://www.thelancet.com/journals/lancet/article/PIIS0140-6736(02)09408-4/fulltext" TargetMode="External"/><Relationship Id="rId183" Type="http://schemas.openxmlformats.org/officeDocument/2006/relationships/hyperlink" Target="https://www.sciencedirect.com/science/article/pii/S1470204511700638?via%3Dihub" TargetMode="External"/><Relationship Id="rId182" Type="http://schemas.openxmlformats.org/officeDocument/2006/relationships/hyperlink" Target="http://ascopubs.org/doi/abs/10.1200/JCO.2007.13.9881" TargetMode="External"/><Relationship Id="rId181" Type="http://schemas.openxmlformats.org/officeDocument/2006/relationships/hyperlink" Target="https://www.ncbi.nlm.nih.gov/pmc/articles/PMC4302214/" TargetMode="External"/><Relationship Id="rId180" Type="http://schemas.openxmlformats.org/officeDocument/2006/relationships/hyperlink" Target="https://jamanetwork.com/journals/jamaoncology/article-abstract/2597278" TargetMode="External"/><Relationship Id="rId176" Type="http://schemas.openxmlformats.org/officeDocument/2006/relationships/hyperlink" Target="https://jamanetwork.com/journals/jama/fullarticle/10.1001/jama.299.3.289" TargetMode="External"/><Relationship Id="rId175" Type="http://schemas.openxmlformats.org/officeDocument/2006/relationships/hyperlink" Target="https://www.nejm.org/doi/10.1056/NEJMoa1012348" TargetMode="External"/><Relationship Id="rId174" Type="http://schemas.openxmlformats.org/officeDocument/2006/relationships/hyperlink" Target="https://www.europeanurology.com/article/S0302-2838(13)00257-1/fulltext" TargetMode="External"/><Relationship Id="rId173" Type="http://schemas.openxmlformats.org/officeDocument/2006/relationships/hyperlink" Target="https://www.redjournal.org/article/S0360-3016(12)00856-5/fulltext" TargetMode="External"/><Relationship Id="rId179" Type="http://schemas.openxmlformats.org/officeDocument/2006/relationships/hyperlink" Target="https://www.ncbi.nlm.nih.gov/pubmed/19864082" TargetMode="External"/><Relationship Id="rId178" Type="http://schemas.openxmlformats.org/officeDocument/2006/relationships/hyperlink" Target="https://jamanetwork.com/journals/jama/fullarticle/2442924" TargetMode="External"/><Relationship Id="rId177" Type="http://schemas.openxmlformats.org/officeDocument/2006/relationships/hyperlink" Target="https://jamanetwork.com/journals/jama/fullarticle/10.1001/jama.299.3.289" TargetMode="External"/><Relationship Id="rId198" Type="http://schemas.openxmlformats.org/officeDocument/2006/relationships/hyperlink" Target="http://www.quadshotnews.com/2019/01/sweet-18.html" TargetMode="External"/><Relationship Id="rId197" Type="http://schemas.openxmlformats.org/officeDocument/2006/relationships/hyperlink" Target="https://www.ncbi.nlm.nih.gov/pubmed/32092343" TargetMode="External"/><Relationship Id="rId196" Type="http://schemas.openxmlformats.org/officeDocument/2006/relationships/hyperlink" Target="https://www.thelancet.com/journals/lanonc/article/PIIS1470-2045(18)30757-5/fulltext" TargetMode="External"/><Relationship Id="rId195" Type="http://schemas.openxmlformats.org/officeDocument/2006/relationships/hyperlink" Target="https://www.sciencedirect.com/science/article/pii/S0302283818304433?via%3Dihub" TargetMode="External"/><Relationship Id="rId199" Type="http://schemas.openxmlformats.org/officeDocument/2006/relationships/hyperlink" Target="http://www.quadshotnews.com/2020/02/under-radar.html" TargetMode="External"/><Relationship Id="rId150" Type="http://schemas.openxmlformats.org/officeDocument/2006/relationships/hyperlink" Target="https://www.nejm.org/doi/full/10.1056/NEJMoa043739" TargetMode="External"/><Relationship Id="rId392" Type="http://schemas.openxmlformats.org/officeDocument/2006/relationships/hyperlink" Target="http://ascopubs.org/doi/full/10.1200/JCO.2006.10.4067" TargetMode="External"/><Relationship Id="rId391" Type="http://schemas.openxmlformats.org/officeDocument/2006/relationships/hyperlink" Target="http://ascopubs.org/doi/full/10.1200/JCO.2006.10.4067" TargetMode="External"/><Relationship Id="rId390" Type="http://schemas.openxmlformats.org/officeDocument/2006/relationships/hyperlink" Target="http://ascopubs.org/doi/full/10.1200/JCO.2006.10.406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nejm.org/doi/full/10.1056/NEJMoa043739" TargetMode="External"/><Relationship Id="rId4" Type="http://schemas.openxmlformats.org/officeDocument/2006/relationships/fontTable" Target="fontTable.xml"/><Relationship Id="rId148" Type="http://schemas.openxmlformats.org/officeDocument/2006/relationships/hyperlink" Target="https://onlinelibrary.wiley.com/doi/full/10.1111/j.1464-410X.2012.11434.x" TargetMode="External"/><Relationship Id="rId9" Type="http://schemas.openxmlformats.org/officeDocument/2006/relationships/hyperlink" Target="http://bit.ly/CNSandPeds" TargetMode="External"/><Relationship Id="rId143" Type="http://schemas.openxmlformats.org/officeDocument/2006/relationships/hyperlink" Target="http://ascopubs.org/doi/abs/10.1200/JCO.2009.24.2180?url_ver=Z39.88-2003&amp;rfr_id=ori:rid:crossref.org&amp;rfr_dat=cr_pub%3dpubmed" TargetMode="External"/><Relationship Id="rId385" Type="http://schemas.openxmlformats.org/officeDocument/2006/relationships/hyperlink" Target="https://www.ncbi.nlm.nih.gov/pmc/articles/PMC3510761/" TargetMode="External"/><Relationship Id="rId142" Type="http://schemas.openxmlformats.org/officeDocument/2006/relationships/hyperlink" Target="https://www.ssa.gov/OACT/population/longevity.html" TargetMode="External"/><Relationship Id="rId384" Type="http://schemas.openxmlformats.org/officeDocument/2006/relationships/hyperlink" Target="https://www.frontiersin.org/articles/10.3389/fonc.2016.00117/full" TargetMode="External"/><Relationship Id="rId141" Type="http://schemas.openxmlformats.org/officeDocument/2006/relationships/hyperlink" Target="https://www.ncbi.nlm.nih.gov/pmc/articles/PMC4863946/" TargetMode="External"/><Relationship Id="rId383" Type="http://schemas.openxmlformats.org/officeDocument/2006/relationships/hyperlink" Target="https://www.sciencedirect.com/science/article/pii/S0360301611034778?via%3Dihub" TargetMode="External"/><Relationship Id="rId140" Type="http://schemas.openxmlformats.org/officeDocument/2006/relationships/hyperlink" Target="http://ascopubs.org/doi/full/10.1200/JCO.2010.32.8112" TargetMode="External"/><Relationship Id="rId382" Type="http://schemas.openxmlformats.org/officeDocument/2006/relationships/hyperlink" Target="https://www.sciencedirect.com/science/article/pii/S0360301611034778?via%3Dihub" TargetMode="External"/><Relationship Id="rId5" Type="http://schemas.openxmlformats.org/officeDocument/2006/relationships/numbering" Target="numbering.xml"/><Relationship Id="rId147" Type="http://schemas.openxmlformats.org/officeDocument/2006/relationships/hyperlink" Target="https://www.ncbi.nlm.nih.gov/pmc/articles/PMC4863946/" TargetMode="External"/><Relationship Id="rId389" Type="http://schemas.openxmlformats.org/officeDocument/2006/relationships/hyperlink" Target="https://www.ncbi.nlm.nih.gov/pubmed/23084481" TargetMode="External"/><Relationship Id="rId6" Type="http://schemas.openxmlformats.org/officeDocument/2006/relationships/styles" Target="styles.xml"/><Relationship Id="rId146" Type="http://schemas.openxmlformats.org/officeDocument/2006/relationships/hyperlink" Target="http://ascopubs.org/doi/full/10.1200/JCO.2010.32.8112" TargetMode="External"/><Relationship Id="rId388" Type="http://schemas.openxmlformats.org/officeDocument/2006/relationships/hyperlink" Target="https://www.sciencedirect.com/science/article/pii/S0140673605671012?via%3Dihub" TargetMode="External"/><Relationship Id="rId7" Type="http://schemas.openxmlformats.org/officeDocument/2006/relationships/hyperlink" Target="https://bit.ly/PalliativeRoR" TargetMode="External"/><Relationship Id="rId145" Type="http://schemas.openxmlformats.org/officeDocument/2006/relationships/hyperlink" Target="http://ascopubs.org/doi/abs/10.1200/jco.2014.55.1192" TargetMode="External"/><Relationship Id="rId387" Type="http://schemas.openxmlformats.org/officeDocument/2006/relationships/hyperlink" Target="https://www.sciencedirect.com/science/article/pii/S1078143908001890" TargetMode="External"/><Relationship Id="rId8" Type="http://schemas.openxmlformats.org/officeDocument/2006/relationships/hyperlink" Target="https://bit.ly/BreastRoR" TargetMode="External"/><Relationship Id="rId144" Type="http://schemas.openxmlformats.org/officeDocument/2006/relationships/hyperlink" Target="http://ascopubs.org/doi/abs/10.1200/JCO.2009.24.2180?url_ver=Z39.88-2003&amp;rfr_id=ori:rid:crossref.org&amp;rfr_dat=cr_pub%3dpubmed" TargetMode="External"/><Relationship Id="rId386" Type="http://schemas.openxmlformats.org/officeDocument/2006/relationships/hyperlink" Target="http://ascopubs.org/doi/abs/10.1200/JCO.2006.09.6495?url_ver=Z39.88-2003&amp;rfr_id=ori:rid:crossref.org&amp;rfr_dat=cr_pub%3dpubmed" TargetMode="External"/><Relationship Id="rId381" Type="http://schemas.openxmlformats.org/officeDocument/2006/relationships/hyperlink" Target="https://twitter.com/NicholasZaorsky/status/1228330423283068929?s=20" TargetMode="External"/><Relationship Id="rId380" Type="http://schemas.openxmlformats.org/officeDocument/2006/relationships/hyperlink" Target="https://www.mskcc.org/nomograms/prostate/salvage_radiation_therapy" TargetMode="External"/><Relationship Id="rId139" Type="http://schemas.openxmlformats.org/officeDocument/2006/relationships/hyperlink" Target="http://ascopubs.org/doi/full/10.1200/JCO.2014.55.1192" TargetMode="External"/><Relationship Id="rId138" Type="http://schemas.openxmlformats.org/officeDocument/2006/relationships/hyperlink" Target="http://ascopubs.org/doi/full/10.1200/JCO.2009.24.2180" TargetMode="External"/><Relationship Id="rId137" Type="http://schemas.openxmlformats.org/officeDocument/2006/relationships/hyperlink" Target="https://jamanetwork.com/journals/jama/fullarticle/2724897" TargetMode="External"/><Relationship Id="rId379" Type="http://schemas.openxmlformats.org/officeDocument/2006/relationships/hyperlink" Target="https://ctep.cancer.gov/initiativesPrograms/docs/nctn_trials/NCTN_GU_Trials.pdf" TargetMode="External"/><Relationship Id="rId132" Type="http://schemas.openxmlformats.org/officeDocument/2006/relationships/hyperlink" Target="https://ascopubs.org/doi/10.1200/JCO.19.02267" TargetMode="External"/><Relationship Id="rId374" Type="http://schemas.openxmlformats.org/officeDocument/2006/relationships/hyperlink" Target="https://www.ncbi.nlm.nih.gov/pmc/articles/PMC5718052/" TargetMode="External"/><Relationship Id="rId131" Type="http://schemas.openxmlformats.org/officeDocument/2006/relationships/hyperlink" Target="https://ascopubs.org/doi/full/10.1200/JCO.2017.74.2940" TargetMode="External"/><Relationship Id="rId373" Type="http://schemas.openxmlformats.org/officeDocument/2006/relationships/hyperlink" Target="https://www.sciencedirect.com/science/article/pii/S0360301609010153?via%3Dihub" TargetMode="External"/><Relationship Id="rId130" Type="http://schemas.openxmlformats.org/officeDocument/2006/relationships/hyperlink" Target="https://www.ncbi.nlm.nih.gov/pmc/articles/PMC4859922/" TargetMode="External"/><Relationship Id="rId372" Type="http://schemas.openxmlformats.org/officeDocument/2006/relationships/hyperlink" Target="https://read.qxmd.com/read/31629838/retreatment-for-local-recurrence-of-prostatic-carcinoma-after-prior-therapeutic-irradiation-efficacy-and-toxicity-of-hdr-like-sbrt/pubmed" TargetMode="External"/><Relationship Id="rId371" Type="http://schemas.openxmlformats.org/officeDocument/2006/relationships/hyperlink" Target="https://www.redjournal.org/article/S0360-3016(19)33494-7/abstract" TargetMode="External"/><Relationship Id="rId136" Type="http://schemas.openxmlformats.org/officeDocument/2006/relationships/hyperlink" Target="https://www.europeanurology.com/article/S0302-2838(16)30520-6/fulltext" TargetMode="External"/><Relationship Id="rId378" Type="http://schemas.openxmlformats.org/officeDocument/2006/relationships/hyperlink" Target="https://www.ncbi.nlm.nih.gov/pubmed/30312717" TargetMode="External"/><Relationship Id="rId135" Type="http://schemas.openxmlformats.org/officeDocument/2006/relationships/hyperlink" Target="https://www.ncbi.nlm.nih.gov/pubmed/26524087" TargetMode="External"/><Relationship Id="rId377" Type="http://schemas.openxmlformats.org/officeDocument/2006/relationships/hyperlink" Target="https://www.eventscribe.com/2019/ASTRO/fsPopup.asp?Mode=presInfo&amp;PresentationID=596233" TargetMode="External"/><Relationship Id="rId134" Type="http://schemas.openxmlformats.org/officeDocument/2006/relationships/hyperlink" Target="https://www.asco.org/research-guidelines/quality-guidelines/guidelines/genitourinary-cancer#/9336" TargetMode="External"/><Relationship Id="rId376" Type="http://schemas.openxmlformats.org/officeDocument/2006/relationships/hyperlink" Target="https://www.brachyjournal.com/article/S1538-4721(16)30652-3/fulltext" TargetMode="External"/><Relationship Id="rId133" Type="http://schemas.openxmlformats.org/officeDocument/2006/relationships/hyperlink" Target="http://www.quadshotnews.com/2020/03/free-pass.html" TargetMode="External"/><Relationship Id="rId375" Type="http://schemas.openxmlformats.org/officeDocument/2006/relationships/hyperlink" Target="https://www.ncbi.nlm.nih.gov/pubmed/28838648" TargetMode="External"/><Relationship Id="rId172" Type="http://schemas.openxmlformats.org/officeDocument/2006/relationships/hyperlink" Target="https://www.redjournal.org/article/S0360-3016(12)00856-5/fulltext" TargetMode="External"/><Relationship Id="rId171" Type="http://schemas.openxmlformats.org/officeDocument/2006/relationships/hyperlink" Target="http://ascopubs.org/doi/full/10.1200/JCO.2014.57.7510" TargetMode="External"/><Relationship Id="rId170" Type="http://schemas.openxmlformats.org/officeDocument/2006/relationships/hyperlink" Target="https://www.ncbi.nlm.nih.gov/pmc/articles/PMC3243932/" TargetMode="External"/><Relationship Id="rId165" Type="http://schemas.openxmlformats.org/officeDocument/2006/relationships/hyperlink" Target="http://cancerres.aacrjournals.org/content/canres/1/4/293.full.pdf" TargetMode="External"/><Relationship Id="rId164" Type="http://schemas.openxmlformats.org/officeDocument/2006/relationships/hyperlink" Target="https://www.ncbi.nlm.nih.gov/pmc/articles/PMC4836804/" TargetMode="External"/><Relationship Id="rId163" Type="http://schemas.openxmlformats.org/officeDocument/2006/relationships/hyperlink" Target="https://www.ncbi.nlm.nih.gov/pmc/articles/PMC5134995/" TargetMode="External"/><Relationship Id="rId162" Type="http://schemas.openxmlformats.org/officeDocument/2006/relationships/hyperlink" Target="http://www.quadshotnews.com/2019/12/protect-yoself.html" TargetMode="External"/><Relationship Id="rId169" Type="http://schemas.openxmlformats.org/officeDocument/2006/relationships/hyperlink" Target="https://www.ncbi.nlm.nih.gov/pubmed/31786279" TargetMode="External"/><Relationship Id="rId168" Type="http://schemas.openxmlformats.org/officeDocument/2006/relationships/hyperlink" Target="https://www.sciencedirect.com/science/article/pii/S0140673608618152?via%3Dihub#fig1" TargetMode="External"/><Relationship Id="rId167" Type="http://schemas.openxmlformats.org/officeDocument/2006/relationships/hyperlink" Target="http://www.quadshotnews.com/2020/06/be-hero.html" TargetMode="External"/><Relationship Id="rId166" Type="http://schemas.openxmlformats.org/officeDocument/2006/relationships/hyperlink" Target="https://www.nejm.org/doi/full/10.1056/NEJMoa2004325" TargetMode="External"/><Relationship Id="rId161" Type="http://schemas.openxmlformats.org/officeDocument/2006/relationships/hyperlink" Target="https://www.europeanurology.com/article/S0302-2838(19)30837-1/abstract" TargetMode="External"/><Relationship Id="rId160" Type="http://schemas.openxmlformats.org/officeDocument/2006/relationships/hyperlink" Target="https://www.nejm.org/doi/full/10.1056/NEJMoa1606220" TargetMode="External"/><Relationship Id="rId159" Type="http://schemas.openxmlformats.org/officeDocument/2006/relationships/hyperlink" Target="https://www.ncbi.nlm.nih.gov/pubmed/32089359" TargetMode="External"/><Relationship Id="rId154" Type="http://schemas.openxmlformats.org/officeDocument/2006/relationships/hyperlink" Target="https://www.ncbi.nlm.nih.gov/pubmed/32089359" TargetMode="External"/><Relationship Id="rId396" Type="http://schemas.openxmlformats.org/officeDocument/2006/relationships/hyperlink" Target="https://www.sciencedirect.com/science/article/pii/S0360301614041923?via%3Dihub" TargetMode="External"/><Relationship Id="rId153" Type="http://schemas.openxmlformats.org/officeDocument/2006/relationships/hyperlink" Target="http://www.quadshotnews.com/2018/12/why-is-6-afraid-of-7.html" TargetMode="External"/><Relationship Id="rId395" Type="http://schemas.openxmlformats.org/officeDocument/2006/relationships/hyperlink" Target="https://www.sciencedirect.com/science/article/pii/S0302283814002474?via%3Dihub" TargetMode="External"/><Relationship Id="rId152" Type="http://schemas.openxmlformats.org/officeDocument/2006/relationships/hyperlink" Target="https://www.nejm.org/doi/full/10.1056/NEJMoa1807801" TargetMode="External"/><Relationship Id="rId394" Type="http://schemas.openxmlformats.org/officeDocument/2006/relationships/hyperlink" Target="https://www.sciencedirect.com/science/article/pii/S0360301614041923?via%3Dihub" TargetMode="External"/><Relationship Id="rId151" Type="http://schemas.openxmlformats.org/officeDocument/2006/relationships/hyperlink" Target="https://www.nejm.org/doi/full/10.1056/nejmoa1311593" TargetMode="External"/><Relationship Id="rId393" Type="http://schemas.openxmlformats.org/officeDocument/2006/relationships/hyperlink" Target="https://www.sciencedirect.com/science/article/pii/S0360301614041923?via%3Dihub" TargetMode="External"/><Relationship Id="rId158" Type="http://schemas.openxmlformats.org/officeDocument/2006/relationships/hyperlink" Target="https://www.nejm.org/doi/full/10.1056/NEJMoa1615869" TargetMode="External"/><Relationship Id="rId157" Type="http://schemas.openxmlformats.org/officeDocument/2006/relationships/hyperlink" Target="https://www.nejm.org/doi/full/10.1056/NEJMoa1113162" TargetMode="External"/><Relationship Id="rId399" Type="http://schemas.openxmlformats.org/officeDocument/2006/relationships/hyperlink" Target="https://www.sciencedirect.com/science/article/pii/S0302283819305251?via%3Dihub" TargetMode="External"/><Relationship Id="rId156" Type="http://schemas.openxmlformats.org/officeDocument/2006/relationships/hyperlink" Target="https://www.sciencedirect.com/science/article/pii/S1551714408001092?via%3Dihub" TargetMode="External"/><Relationship Id="rId398" Type="http://schemas.openxmlformats.org/officeDocument/2006/relationships/hyperlink" Target="https://www.sciencedirect.com/science/article/pii/S0302283814002474?via%3Dihub" TargetMode="External"/><Relationship Id="rId155" Type="http://schemas.openxmlformats.org/officeDocument/2006/relationships/hyperlink" Target="https://www.nejm.org/doi/10.1056/NEJMoa1606220" TargetMode="External"/><Relationship Id="rId397" Type="http://schemas.openxmlformats.org/officeDocument/2006/relationships/hyperlink" Target="https://www.sciencedirect.com/science/article/pii/S0360301614041923?via%3Dihub" TargetMode="External"/><Relationship Id="rId808" Type="http://schemas.openxmlformats.org/officeDocument/2006/relationships/hyperlink" Target="https://www.clinicaloncologyonline.net/article/S0936-6555(19)30322-X/fulltext#appsec1" TargetMode="External"/><Relationship Id="rId807" Type="http://schemas.openxmlformats.org/officeDocument/2006/relationships/hyperlink" Target="https://www.sciencedirect.com/science/article/abs/pii/S0936655514003744" TargetMode="External"/><Relationship Id="rId806" Type="http://schemas.openxmlformats.org/officeDocument/2006/relationships/hyperlink" Target="http://ascopubs.org/doi/abs/10.1200/JCO.2017.35.6_suppl.280" TargetMode="External"/><Relationship Id="rId805" Type="http://schemas.openxmlformats.org/officeDocument/2006/relationships/hyperlink" Target="https://www.ncbi.nlm.nih.gov/pmc/articles/PMC3753507/" TargetMode="External"/><Relationship Id="rId809" Type="http://schemas.openxmlformats.org/officeDocument/2006/relationships/hyperlink" Target="https://www.ncbi.nlm.nih.gov/pubmed/28586948" TargetMode="External"/><Relationship Id="rId800" Type="http://schemas.openxmlformats.org/officeDocument/2006/relationships/hyperlink" Target="https://www.sciencedirect.com/science/article/pii/S0302283816309241?via%3Dihub" TargetMode="External"/><Relationship Id="rId804" Type="http://schemas.openxmlformats.org/officeDocument/2006/relationships/hyperlink" Target="https://www.nejm.org/doi/10.1056/NEJMoa1106106" TargetMode="External"/><Relationship Id="rId803" Type="http://schemas.openxmlformats.org/officeDocument/2006/relationships/hyperlink" Target="https://www.nejm.org/doi/10.1056/NEJMoa1106106" TargetMode="External"/><Relationship Id="rId802" Type="http://schemas.openxmlformats.org/officeDocument/2006/relationships/hyperlink" Target="https://www.nejm.org/doi/10.1056/NEJMoa1106106" TargetMode="External"/><Relationship Id="rId801" Type="http://schemas.openxmlformats.org/officeDocument/2006/relationships/hyperlink" Target="https://www.jurology.com/article/S0022-5347(05)62930-8/fulltext" TargetMode="External"/><Relationship Id="rId40" Type="http://schemas.openxmlformats.org/officeDocument/2006/relationships/hyperlink" Target="https://www.astro.org/uploadedFiles/_MAIN_SITE/Affiliate/ARRO/Resident_Resources/Educational_Resources/ARROcase/Content_Pieces/ARROCaseProstatebrachy.pdf" TargetMode="External"/><Relationship Id="rId42" Type="http://schemas.openxmlformats.org/officeDocument/2006/relationships/hyperlink" Target="https://econtour.org/fundamentals" TargetMode="External"/><Relationship Id="rId41" Type="http://schemas.openxmlformats.org/officeDocument/2006/relationships/hyperlink" Target="https://www.astro.org/uploadedFiles/_MAIN_SITE/Affiliate/ARRO/Resident_Resources/Educational_Resources/Content_Pieces/PostopProstate.pdf" TargetMode="External"/><Relationship Id="rId44" Type="http://schemas.openxmlformats.org/officeDocument/2006/relationships/hyperlink" Target="http://econtour.org/cases/86" TargetMode="External"/><Relationship Id="rId43" Type="http://schemas.openxmlformats.org/officeDocument/2006/relationships/hyperlink" Target="https://econtour.org/fundamentals" TargetMode="External"/><Relationship Id="rId46" Type="http://schemas.openxmlformats.org/officeDocument/2006/relationships/hyperlink" Target="http://econtour.org/cases/34" TargetMode="External"/><Relationship Id="rId45" Type="http://schemas.openxmlformats.org/officeDocument/2006/relationships/hyperlink" Target="http://econtour.org/cases/35" TargetMode="External"/><Relationship Id="rId509" Type="http://schemas.openxmlformats.org/officeDocument/2006/relationships/image" Target="media/image3.png"/><Relationship Id="rId508" Type="http://schemas.openxmlformats.org/officeDocument/2006/relationships/hyperlink" Target="https://www.instagram.com/p/CAA0PtMgOVl/?utm_source=ig_web_copy_link" TargetMode="External"/><Relationship Id="rId503" Type="http://schemas.openxmlformats.org/officeDocument/2006/relationships/hyperlink" Target="https://docs.google.com/document/d/1WGO0ms-uutSies98CoG31NpD2aBpzX8ffUS5auOgYW4/edit#bookmark=id.wisgerfvt7s3" TargetMode="External"/><Relationship Id="rId745" Type="http://schemas.openxmlformats.org/officeDocument/2006/relationships/hyperlink" Target="https://twitter.com/NicholasZaorsky/status/1219387727524827138?s=20" TargetMode="External"/><Relationship Id="rId987" Type="http://schemas.openxmlformats.org/officeDocument/2006/relationships/hyperlink" Target="https://clinicaltrials.gov/ct2/show/NCT03067181" TargetMode="External"/><Relationship Id="rId502" Type="http://schemas.openxmlformats.org/officeDocument/2006/relationships/hyperlink" Target="https://www.ncbi.nlm.nih.gov/pubmed/31830211" TargetMode="External"/><Relationship Id="rId744" Type="http://schemas.openxmlformats.org/officeDocument/2006/relationships/hyperlink" Target="https://www.ncbi.nlm.nih.gov/books/NBK536923/" TargetMode="External"/><Relationship Id="rId986" Type="http://schemas.openxmlformats.org/officeDocument/2006/relationships/hyperlink" Target="https://clinicaltrials.gov/ct2/show/NCT02375204" TargetMode="External"/><Relationship Id="rId501" Type="http://schemas.openxmlformats.org/officeDocument/2006/relationships/hyperlink" Target="http://www.quadshotnews.com/2019/11/double-cross.html" TargetMode="External"/><Relationship Id="rId743" Type="http://schemas.openxmlformats.org/officeDocument/2006/relationships/image" Target="media/image8.png"/><Relationship Id="rId985" Type="http://schemas.openxmlformats.org/officeDocument/2006/relationships/hyperlink" Target="https://docs.google.com/document/d/17O0LOemBhckXGuuPBCh6u8vqBfc6lg88r46B8YctMXU/edit#heading=h.4ub44tk80n2c" TargetMode="External"/><Relationship Id="rId500" Type="http://schemas.openxmlformats.org/officeDocument/2006/relationships/hyperlink" Target="https://doi.org/10.1016/S1470-2045(19)30688-6" TargetMode="External"/><Relationship Id="rId742" Type="http://schemas.openxmlformats.org/officeDocument/2006/relationships/header" Target="header1.xml"/><Relationship Id="rId984" Type="http://schemas.openxmlformats.org/officeDocument/2006/relationships/hyperlink" Target="https://docs.google.com/document/d/1X-MmBeoIl3IECEGIUVV4sFz_AR_s5AEQb8Xsx4szmJg/edit#heading=h.8x13k543bzeq" TargetMode="External"/><Relationship Id="rId507" Type="http://schemas.openxmlformats.org/officeDocument/2006/relationships/hyperlink" Target="http://www.quadshotnews.com/2020/05/profound-defects.html" TargetMode="External"/><Relationship Id="rId749" Type="http://schemas.openxmlformats.org/officeDocument/2006/relationships/hyperlink" Target="http://econtour.org/cases/63" TargetMode="External"/><Relationship Id="rId506" Type="http://schemas.openxmlformats.org/officeDocument/2006/relationships/hyperlink" Target="https://www.nejm.org/doi/full/10.1056/NEJMoa1911440" TargetMode="External"/><Relationship Id="rId748" Type="http://schemas.openxmlformats.org/officeDocument/2006/relationships/hyperlink" Target="https://www.astro.org/uploadedFiles/_MAIN_SITE/Affiliate/ARRO/Resident_Resources/Educational_Resources/Content_Pieces/Bladder.pdf" TargetMode="External"/><Relationship Id="rId505" Type="http://schemas.openxmlformats.org/officeDocument/2006/relationships/hyperlink" Target="http://www.quadshotnews.com/2019/12/descend-into-parpicular.html" TargetMode="External"/><Relationship Id="rId747" Type="http://schemas.openxmlformats.org/officeDocument/2006/relationships/hyperlink" Target="https://twitter.com/NicholasZaorsky/status/1217886710794784770?s=20" TargetMode="External"/><Relationship Id="rId989" Type="http://schemas.openxmlformats.org/officeDocument/2006/relationships/image" Target="media/image12.png"/><Relationship Id="rId504" Type="http://schemas.openxmlformats.org/officeDocument/2006/relationships/hyperlink" Target="https://www.sciencedirect.com/science/article/pii/S1470204519306849?via%3Dihub" TargetMode="External"/><Relationship Id="rId746" Type="http://schemas.openxmlformats.org/officeDocument/2006/relationships/hyperlink" Target="https://twitter.com/NicholasZaorsky/status/1217887052269789185?s=20" TargetMode="External"/><Relationship Id="rId988" Type="http://schemas.openxmlformats.org/officeDocument/2006/relationships/hyperlink" Target="https://clinicaltrials.gov/ct2/show/NCT02582697" TargetMode="External"/><Relationship Id="rId48" Type="http://schemas.openxmlformats.org/officeDocument/2006/relationships/hyperlink" Target="https://www.ncbi.nlm.nih.gov/pubmed/22483697" TargetMode="External"/><Relationship Id="rId47" Type="http://schemas.openxmlformats.org/officeDocument/2006/relationships/hyperlink" Target="http://econtour.org/cases/109" TargetMode="External"/><Relationship Id="rId49" Type="http://schemas.openxmlformats.org/officeDocument/2006/relationships/hyperlink" Target="https://www.nrgoncology.org/Scientific-Program/Center-for-Innovation-in-Radiation-Oncology/Male-RTOG-Normal-Pelvis" TargetMode="External"/><Relationship Id="rId741" Type="http://schemas.openxmlformats.org/officeDocument/2006/relationships/hyperlink" Target="https://clinicaltrials.gov/ct2/show/NCT03419234" TargetMode="External"/><Relationship Id="rId983" Type="http://schemas.openxmlformats.org/officeDocument/2006/relationships/hyperlink" Target="https://ctep.cancer.gov/initiativesPrograms/docs/nctn_trials/NCTN_GU_Trials.pdf" TargetMode="External"/><Relationship Id="rId740" Type="http://schemas.openxmlformats.org/officeDocument/2006/relationships/hyperlink" Target="https://pubmed.ncbi.nlm.nih.gov/32487038/" TargetMode="External"/><Relationship Id="rId982" Type="http://schemas.openxmlformats.org/officeDocument/2006/relationships/hyperlink" Target="https://academic.oup.com/jnci/article/103/3/241/2517208" TargetMode="External"/><Relationship Id="rId981" Type="http://schemas.openxmlformats.org/officeDocument/2006/relationships/hyperlink" Target="https://twitter.com/NicholasZaorsky/status/1219392914285047809?s=20" TargetMode="External"/><Relationship Id="rId980" Type="http://schemas.openxmlformats.org/officeDocument/2006/relationships/hyperlink" Target="https://twitter.com/NicholasZaorsky/status/1219395565936615430?s=20" TargetMode="External"/><Relationship Id="rId31" Type="http://schemas.openxmlformats.org/officeDocument/2006/relationships/hyperlink" Target="https://eprognosis.ucsf.edu/" TargetMode="External"/><Relationship Id="rId30" Type="http://schemas.openxmlformats.org/officeDocument/2006/relationships/hyperlink" Target="https://www.ssa.gov/OACT/population/longevity.html" TargetMode="External"/><Relationship Id="rId33" Type="http://schemas.openxmlformats.org/officeDocument/2006/relationships/hyperlink" Target="https://www.ncbi.nlm.nih.gov/books/NBK470550/" TargetMode="External"/><Relationship Id="rId32" Type="http://schemas.openxmlformats.org/officeDocument/2006/relationships/hyperlink" Target="https://grandroundsinurology.com/radium-223-abiraterone/" TargetMode="External"/><Relationship Id="rId35" Type="http://schemas.openxmlformats.org/officeDocument/2006/relationships/hyperlink" Target="https://twitter.com/NicholasZaorsky/status/1226862227078164480?s=20" TargetMode="External"/><Relationship Id="rId34" Type="http://schemas.openxmlformats.org/officeDocument/2006/relationships/hyperlink" Target="http://www.prostatecancerfree.org" TargetMode="External"/><Relationship Id="rId739" Type="http://schemas.openxmlformats.org/officeDocument/2006/relationships/hyperlink" Target="https://clinicaltrials.gov/ct2/show/NCT04037358" TargetMode="External"/><Relationship Id="rId734" Type="http://schemas.openxmlformats.org/officeDocument/2006/relationships/hyperlink" Target="https://www.nrgoncology.org/ciro-genitourinary" TargetMode="External"/><Relationship Id="rId976" Type="http://schemas.openxmlformats.org/officeDocument/2006/relationships/hyperlink" Target="http://ascopubs.org/doi/full/10.1200/JCO.2007.12.0899?url_ver=Z39.88-2003&amp;rfr_id=ori:rid:crossref.org&amp;rfr_dat=cr_pub%3dpubmed" TargetMode="External"/><Relationship Id="rId733" Type="http://schemas.openxmlformats.org/officeDocument/2006/relationships/hyperlink" Target="https://clinicaltrials.gov/ct2/show/NCT03070886" TargetMode="External"/><Relationship Id="rId975" Type="http://schemas.openxmlformats.org/officeDocument/2006/relationships/hyperlink" Target="http://ascopubs.org/doi/full/10.1200/JCO.2006.08.4889?url_ver=Z39.88-2003&amp;rfr_id=ori:rid:crossref.org&amp;rfr_dat=cr_pub%3dpubmed" TargetMode="External"/><Relationship Id="rId732" Type="http://schemas.openxmlformats.org/officeDocument/2006/relationships/hyperlink" Target="https://clinicaltrials.gov/ct2/show/NCT03678025" TargetMode="External"/><Relationship Id="rId974" Type="http://schemas.openxmlformats.org/officeDocument/2006/relationships/hyperlink" Target="https://www.europeanurology.com/article/S0302-2838(04)00071-5/fulltext" TargetMode="External"/><Relationship Id="rId731" Type="http://schemas.openxmlformats.org/officeDocument/2006/relationships/hyperlink" Target="https://clinicaltrials.gov/ct2/show/NCT04037254" TargetMode="External"/><Relationship Id="rId973" Type="http://schemas.openxmlformats.org/officeDocument/2006/relationships/hyperlink" Target="https://www.thegreenjournal.com/article/S0167-8140(05)00337-3/fulltext" TargetMode="External"/><Relationship Id="rId738" Type="http://schemas.openxmlformats.org/officeDocument/2006/relationships/hyperlink" Target="https://clinicaltrials.gov/ct2/show/NCT03569241" TargetMode="External"/><Relationship Id="rId737" Type="http://schemas.openxmlformats.org/officeDocument/2006/relationships/hyperlink" Target="https://www.ncbi.nlm.nih.gov/pubmed/32398040" TargetMode="External"/><Relationship Id="rId979" Type="http://schemas.openxmlformats.org/officeDocument/2006/relationships/hyperlink" Target="https://twitter.com/NicholasZaorsky/status/1219395983844478976?s=20" TargetMode="External"/><Relationship Id="rId736" Type="http://schemas.openxmlformats.org/officeDocument/2006/relationships/hyperlink" Target="https://clinicaltrials.gov/ct2/show/NCT01957436" TargetMode="External"/><Relationship Id="rId978" Type="http://schemas.openxmlformats.org/officeDocument/2006/relationships/hyperlink" Target="https://www.ncbi.nlm.nih.gov/pubmed/31877087" TargetMode="External"/><Relationship Id="rId735" Type="http://schemas.openxmlformats.org/officeDocument/2006/relationships/hyperlink" Target="https://www.nrgoncology.org/ciro-genitourinary" TargetMode="External"/><Relationship Id="rId977" Type="http://schemas.openxmlformats.org/officeDocument/2006/relationships/hyperlink" Target="https://www.ncbi.nlm.nih.gov/pubmed/31901440" TargetMode="External"/><Relationship Id="rId37" Type="http://schemas.openxmlformats.org/officeDocument/2006/relationships/hyperlink" Target="https://twitter.com/NicholasZaorsky/status/1215670456130441216?s=20" TargetMode="External"/><Relationship Id="rId36" Type="http://schemas.openxmlformats.org/officeDocument/2006/relationships/hyperlink" Target="https://twitter.com/NicholasZaorsky/status/1217886128193376257?s=20" TargetMode="External"/><Relationship Id="rId39" Type="http://schemas.openxmlformats.org/officeDocument/2006/relationships/hyperlink" Target="https://twitter.com/NicholasZaorsky/status/1228330423283068929?s=20" TargetMode="External"/><Relationship Id="rId38" Type="http://schemas.openxmlformats.org/officeDocument/2006/relationships/hyperlink" Target="https://twitter.com/NicholasZaorsky/status/1215669203887382531?s=20" TargetMode="External"/><Relationship Id="rId730" Type="http://schemas.openxmlformats.org/officeDocument/2006/relationships/hyperlink" Target="https://clinicaltrials.gov/ct2/show/NCT02102477" TargetMode="External"/><Relationship Id="rId972" Type="http://schemas.openxmlformats.org/officeDocument/2006/relationships/hyperlink" Target="http://econtour.org/cases/62" TargetMode="External"/><Relationship Id="rId971" Type="http://schemas.openxmlformats.org/officeDocument/2006/relationships/hyperlink" Target="https://www.tandfonline.com/doi/abs/10.1080/02841860510029581" TargetMode="External"/><Relationship Id="rId970" Type="http://schemas.openxmlformats.org/officeDocument/2006/relationships/hyperlink" Target="https://academic.oup.com/jnci/article/103/3/241/2517208"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536923/" TargetMode="External"/><Relationship Id="rId21" Type="http://schemas.openxmlformats.org/officeDocument/2006/relationships/hyperlink" Target="https://ctep.cancer.gov/initiativesPrograms/docs/nctn_trials/NCTN_GU_Trials.pdf" TargetMode="External"/><Relationship Id="rId24" Type="http://schemas.openxmlformats.org/officeDocument/2006/relationships/hyperlink" Target="https://www.ncbi.nlm.nih.gov/books/NBK470336/" TargetMode="External"/><Relationship Id="rId23" Type="http://schemas.openxmlformats.org/officeDocument/2006/relationships/hyperlink" Target="https://www.ncbi.nlm.nih.gov/books/NBK470550/" TargetMode="External"/><Relationship Id="rId525" Type="http://schemas.openxmlformats.org/officeDocument/2006/relationships/hyperlink" Target="https://www.redjournal.org/article/S0360-3016(98)00438-6/fulltext" TargetMode="External"/><Relationship Id="rId767" Type="http://schemas.openxmlformats.org/officeDocument/2006/relationships/hyperlink" Target="https://www.nejm.org/doi/full/10.1056/nejmoa022148" TargetMode="External"/><Relationship Id="rId524" Type="http://schemas.openxmlformats.org/officeDocument/2006/relationships/hyperlink" Target="https://ascopubs.org/doi/full/10.1200/JCO.2018.78.6236" TargetMode="External"/><Relationship Id="rId766" Type="http://schemas.openxmlformats.org/officeDocument/2006/relationships/hyperlink" Target="https://www.sciencedirect.com/science/article/pii/S0360301614000042?via%3Dihub" TargetMode="External"/><Relationship Id="rId523" Type="http://schemas.openxmlformats.org/officeDocument/2006/relationships/hyperlink" Target="https://www.asco.org/research-guidelines/quality-guidelines/guidelines/genitourinary-cancer#/24836" TargetMode="External"/><Relationship Id="rId765" Type="http://schemas.openxmlformats.org/officeDocument/2006/relationships/hyperlink" Target="https://twitter.com/NicholasZaorsky/status/1217886710794784770?s=20" TargetMode="External"/><Relationship Id="rId522" Type="http://schemas.openxmlformats.org/officeDocument/2006/relationships/hyperlink" Target="https://www.sciencedirect.com/science/article/pii/S0167814013002004?via%3Dihub" TargetMode="External"/><Relationship Id="rId764" Type="http://schemas.openxmlformats.org/officeDocument/2006/relationships/hyperlink" Target="https://twitter.com/NicholasZaorsky/status/1217887052269789185?s=20" TargetMode="External"/><Relationship Id="rId529" Type="http://schemas.openxmlformats.org/officeDocument/2006/relationships/hyperlink" Target="https://www.sciencedirect.com/science/article/pii/S0360301603007843?via%3Dihub" TargetMode="External"/><Relationship Id="rId528" Type="http://schemas.openxmlformats.org/officeDocument/2006/relationships/hyperlink" Target="https://www.astro.org/uploadedFiles/_MAIN_SITE/Affiliate/ARRO/Resident_Resources/Educational_Resources/ARROcase/Content_Pieces/ARROCaseProstatebrachy.pdf" TargetMode="External"/><Relationship Id="rId527" Type="http://schemas.openxmlformats.org/officeDocument/2006/relationships/hyperlink" Target="https://twitter.com/NicholasZaorsky/status/1217886128193376257?s=20" TargetMode="External"/><Relationship Id="rId769" Type="http://schemas.openxmlformats.org/officeDocument/2006/relationships/image" Target="media/image14.png"/><Relationship Id="rId526" Type="http://schemas.openxmlformats.org/officeDocument/2006/relationships/hyperlink" Target="https://www.ncbi.nlm.nih.gov/pmc/articles/PMC3556929/" TargetMode="External"/><Relationship Id="rId768" Type="http://schemas.openxmlformats.org/officeDocument/2006/relationships/hyperlink" Target="https://twitter.com/NicholasZaorsky/status/1217887052269789185?s=20" TargetMode="External"/><Relationship Id="rId26" Type="http://schemas.openxmlformats.org/officeDocument/2006/relationships/hyperlink" Target="https://www.ncbi.nlm.nih.gov/pmc/articles/PMC4575375/" TargetMode="External"/><Relationship Id="rId25" Type="http://schemas.openxmlformats.org/officeDocument/2006/relationships/hyperlink" Target="https://www.ncbi.nlm.nih.gov/books/NBK448137/" TargetMode="External"/><Relationship Id="rId28" Type="http://schemas.openxmlformats.org/officeDocument/2006/relationships/hyperlink" Target="https://clinicaltrials.gov/ct2/show/NCT03866382" TargetMode="External"/><Relationship Id="rId27" Type="http://schemas.openxmlformats.org/officeDocument/2006/relationships/hyperlink" Target="https://ctep.cancer.gov/initiativesPrograms/docs/nctn_trials/NCTN_GU_Trials.pdf" TargetMode="External"/><Relationship Id="rId521" Type="http://schemas.openxmlformats.org/officeDocument/2006/relationships/hyperlink" Target="https://www.americanbrachytherapy.org/consensus-statements/prostate/" TargetMode="External"/><Relationship Id="rId763" Type="http://schemas.openxmlformats.org/officeDocument/2006/relationships/image" Target="media/image15.png"/><Relationship Id="rId29" Type="http://schemas.openxmlformats.org/officeDocument/2006/relationships/image" Target="media/image5.png"/><Relationship Id="rId520" Type="http://schemas.openxmlformats.org/officeDocument/2006/relationships/hyperlink" Target="http://ascopubs.org/doi/abs/10.1200/JCO.1998.16.4.1574?url_ver=Z39.88-2003&amp;rfr_id=ori:rid:crossref.org&amp;rfr_dat=cr_pub%3dpubmed" TargetMode="External"/><Relationship Id="rId762" Type="http://schemas.openxmlformats.org/officeDocument/2006/relationships/hyperlink" Target="https://twitter.com/NicholasZaorsky/status/1217886710794784770?s=20" TargetMode="External"/><Relationship Id="rId761" Type="http://schemas.openxmlformats.org/officeDocument/2006/relationships/hyperlink" Target="https://www.ncbi.nlm.nih.gov/pmc/articles/PMC4035150/" TargetMode="External"/><Relationship Id="rId760" Type="http://schemas.openxmlformats.org/officeDocument/2006/relationships/hyperlink" Target="https://www.sciencedirect.com/science/article/pii/S0022534705622550?via%3Dihub"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grandroundsinurology.com/radium-223-abiraterone/" TargetMode="External"/><Relationship Id="rId514" Type="http://schemas.openxmlformats.org/officeDocument/2006/relationships/hyperlink" Target="https://meetinglibrary.asco.org/record/187000/abstract" TargetMode="External"/><Relationship Id="rId756" Type="http://schemas.openxmlformats.org/officeDocument/2006/relationships/hyperlink" Target="https://www.instagram.com/p/CBDO1jvAgS3/?utm_source=ig_web_copy_link" TargetMode="External"/><Relationship Id="rId998" Type="http://schemas.openxmlformats.org/officeDocument/2006/relationships/hyperlink" Target="https://www.jurology.com/article/S0022-5347(12)03710-X/fulltext" TargetMode="External"/><Relationship Id="rId513" Type="http://schemas.openxmlformats.org/officeDocument/2006/relationships/hyperlink" Target="https://www.nejm.org/doi/10.1056/NEJMoa1213755?url_ver=Z39.88-2003&amp;rfr_id=ori:rid:crossref.org&amp;rfr_dat=cr_pub%3dwww.ncbi.nlm.nih.gov" TargetMode="External"/><Relationship Id="rId755" Type="http://schemas.openxmlformats.org/officeDocument/2006/relationships/hyperlink" Target="https://www.asco.org/research-guidelines/quality-guidelines/guidelines/genitourinary-cancer#/25246" TargetMode="External"/><Relationship Id="rId997" Type="http://schemas.openxmlformats.org/officeDocument/2006/relationships/hyperlink" Target="https://onlinelibrary.wiley.com/doi/abs/10.1111/j.1464-410X.2005.05769.x" TargetMode="External"/><Relationship Id="rId512" Type="http://schemas.openxmlformats.org/officeDocument/2006/relationships/hyperlink" Target="https://ascopubs.org/doi/full/10.1200/JCO.18.02031" TargetMode="External"/><Relationship Id="rId754" Type="http://schemas.openxmlformats.org/officeDocument/2006/relationships/hyperlink" Target="https://www.asco.org/research-guidelines/quality-guidelines/guidelines/genitourinary-cancer#/10691" TargetMode="External"/><Relationship Id="rId996" Type="http://schemas.openxmlformats.org/officeDocument/2006/relationships/hyperlink" Target="https://www.jurology.com/article/S0022-5347(06)02740-6/fulltext" TargetMode="External"/><Relationship Id="rId511" Type="http://schemas.openxmlformats.org/officeDocument/2006/relationships/hyperlink" Target="http://www.quadshotnews.com/2019/03/prostvac.html" TargetMode="External"/><Relationship Id="rId753" Type="http://schemas.openxmlformats.org/officeDocument/2006/relationships/hyperlink" Target="https://www.ncbi.nlm.nih.gov/pubmed/32360052" TargetMode="External"/><Relationship Id="rId995" Type="http://schemas.openxmlformats.org/officeDocument/2006/relationships/hyperlink" Target="https://www.jurology.com/article/S0022-5347(06)02740-6/fulltext" TargetMode="External"/><Relationship Id="rId518" Type="http://schemas.openxmlformats.org/officeDocument/2006/relationships/hyperlink" Target="https://www.ncbi.nlm.nih.gov/pubmed/31830233" TargetMode="External"/><Relationship Id="rId517" Type="http://schemas.openxmlformats.org/officeDocument/2006/relationships/hyperlink" Target="https://www.astro.org/ASTRO/media/ASTRO/Patient%20Care%20and%20Research/PDFs/PracPara_Radium223.pdf" TargetMode="External"/><Relationship Id="rId759" Type="http://schemas.openxmlformats.org/officeDocument/2006/relationships/hyperlink" Target="https://www.sciencedirect.com/science/article/pii/S0090429502021362?via%3Dihub" TargetMode="External"/><Relationship Id="rId516" Type="http://schemas.openxmlformats.org/officeDocument/2006/relationships/hyperlink" Target="https://www.nejm.org/doi/full/10.1056/NEJMoa0809003" TargetMode="External"/><Relationship Id="rId758" Type="http://schemas.openxmlformats.org/officeDocument/2006/relationships/hyperlink" Target="http://ascopubs.org/doi/abs/10.1200/jco.2012.30.5_suppl.272" TargetMode="External"/><Relationship Id="rId515" Type="http://schemas.openxmlformats.org/officeDocument/2006/relationships/hyperlink" Target="http://www.quadshotnews.com/2020/06/select-outcomes.html" TargetMode="External"/><Relationship Id="rId757" Type="http://schemas.openxmlformats.org/officeDocument/2006/relationships/image" Target="media/image13.png"/><Relationship Id="rId999" Type="http://schemas.openxmlformats.org/officeDocument/2006/relationships/hyperlink" Target="https://www.redjournal.org/article/S0360-3016(08)03552-9/fulltext" TargetMode="External"/><Relationship Id="rId15" Type="http://schemas.openxmlformats.org/officeDocument/2006/relationships/hyperlink" Target="https://bit.ly/RoRHeme" TargetMode="External"/><Relationship Id="rId990" Type="http://schemas.openxmlformats.org/officeDocument/2006/relationships/hyperlink" Target="https://www.ncbi.nlm.nih.gov/books/NBK499930/"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nejm.org/doi/full/10.1056/nejmoa1001294" TargetMode="External"/><Relationship Id="rId752" Type="http://schemas.openxmlformats.org/officeDocument/2006/relationships/hyperlink" Target="https://www.nrgoncology.org/Portals/0/Contouring%20guidelines%20for%20adjuvant%20RT%20for%20bladder%20Ca-%20NRG%20GU001%202016Aug21%20%5BRead-Only%5D.pdf" TargetMode="External"/><Relationship Id="rId994" Type="http://schemas.openxmlformats.org/officeDocument/2006/relationships/hyperlink" Target="https://www.jurology.com/article/S0022-5347(06)02740-6/fulltext" TargetMode="External"/><Relationship Id="rId18" Type="http://schemas.openxmlformats.org/officeDocument/2006/relationships/hyperlink" Target="https://bit.ly/RORPhysBio" TargetMode="External"/><Relationship Id="rId751" Type="http://schemas.openxmlformats.org/officeDocument/2006/relationships/hyperlink" Target="https://www.nrgoncology.org/Scientific-Program/Center-for-Innovation-in-Radiation-Oncology/Male-RTOG-Normal-Pelvis" TargetMode="External"/><Relationship Id="rId993" Type="http://schemas.openxmlformats.org/officeDocument/2006/relationships/hyperlink" Target="https://www.jurology.com/article/S0022-5347(06)02740-6/fulltext" TargetMode="External"/><Relationship Id="rId750" Type="http://schemas.openxmlformats.org/officeDocument/2006/relationships/hyperlink" Target="https://www.ncbi.nlm.nih.gov/pubmed/22483697" TargetMode="External"/><Relationship Id="rId992" Type="http://schemas.openxmlformats.org/officeDocument/2006/relationships/hyperlink" Target="https://www.sciencedirect.com/science/article/pii/S0090429510005091?via%3Dihub" TargetMode="External"/><Relationship Id="rId991" Type="http://schemas.openxmlformats.org/officeDocument/2006/relationships/hyperlink" Target="https://www.sciencedirect.com/science/article/pii/S0302283810007463?via%3Dihub" TargetMode="External"/><Relationship Id="rId84" Type="http://schemas.openxmlformats.org/officeDocument/2006/relationships/hyperlink" Target="http://www.quadshotnews.com/2020/03/common-cores.html" TargetMode="External"/><Relationship Id="rId83" Type="http://schemas.openxmlformats.org/officeDocument/2006/relationships/hyperlink" Target="https://www.sciencedirect.com/science/article/pii/S0090429502024111?via%3Dihub" TargetMode="External"/><Relationship Id="rId86" Type="http://schemas.openxmlformats.org/officeDocument/2006/relationships/hyperlink" Target="https://www.nejm.org/doi/full/10.1056/NEJMoa1910038" TargetMode="External"/><Relationship Id="rId85" Type="http://schemas.openxmlformats.org/officeDocument/2006/relationships/hyperlink" Target="http://www.quadshotnews.com/2020/03/common-cores.html" TargetMode="External"/><Relationship Id="rId88" Type="http://schemas.openxmlformats.org/officeDocument/2006/relationships/hyperlink" Target="https://www.ncbi.nlm.nih.gov/pmc/articles/PMC5645081/" TargetMode="External"/><Relationship Id="rId87" Type="http://schemas.openxmlformats.org/officeDocument/2006/relationships/hyperlink" Target="https://www.ncbi.nlm.nih.gov/pmc/articles/PMC5645081/" TargetMode="External"/><Relationship Id="rId89" Type="http://schemas.openxmlformats.org/officeDocument/2006/relationships/hyperlink" Target="https://www.ncbi.nlm.nih.gov/pubmed/30179618" TargetMode="External"/><Relationship Id="rId709" Type="http://schemas.openxmlformats.org/officeDocument/2006/relationships/hyperlink" Target="http://www.quadshotnews.com/2019/06/inclusion.html" TargetMode="External"/><Relationship Id="rId708" Type="http://schemas.openxmlformats.org/officeDocument/2006/relationships/hyperlink" Target="https://www.redjournal.org/article/S0360-3016(16)33484-8/abstract" TargetMode="External"/><Relationship Id="rId707" Type="http://schemas.openxmlformats.org/officeDocument/2006/relationships/hyperlink" Target="https://www.sciencedirect.com/science/article/pii/S1470204519305698?via%3Dihub" TargetMode="External"/><Relationship Id="rId949" Type="http://schemas.openxmlformats.org/officeDocument/2006/relationships/hyperlink" Target="http://ascopubs.org/doi/abs/10.1200/JCO.2009.26.4655?url_ver=Z39.88-2003&amp;rfr_id=ori:rid:crossref.org&amp;rfr_dat=cr_pub%3dpubmed" TargetMode="External"/><Relationship Id="rId706" Type="http://schemas.openxmlformats.org/officeDocument/2006/relationships/hyperlink" Target="https://www.sciencedirect.com/science/article/pii/S0360301618309611?via%3Dihub" TargetMode="External"/><Relationship Id="rId948" Type="http://schemas.openxmlformats.org/officeDocument/2006/relationships/hyperlink" Target="http://ascopubs.org/doi/abs/10.1200/JCO.2009.26.4655?url_ver=Z39.88-2003&amp;rfr_id=ori:rid:crossref.org&amp;rfr_dat=cr_pub%3dpubmed" TargetMode="External"/><Relationship Id="rId80" Type="http://schemas.openxmlformats.org/officeDocument/2006/relationships/hyperlink" Target="https://jamanetwork.com/journals/jama/fullarticle/2091987" TargetMode="External"/><Relationship Id="rId82" Type="http://schemas.openxmlformats.org/officeDocument/2006/relationships/hyperlink" Target="https://www.jurology.com/article/S0022-5347(01)62545-X/abstract" TargetMode="External"/><Relationship Id="rId81" Type="http://schemas.openxmlformats.org/officeDocument/2006/relationships/hyperlink" Target="https://www.sciencedirect.com/science/article/pii/S0022534713043577" TargetMode="External"/><Relationship Id="rId701" Type="http://schemas.openxmlformats.org/officeDocument/2006/relationships/hyperlink" Target="https://www.umu.se/en/research/groups/hypo-rt-pc/" TargetMode="External"/><Relationship Id="rId943" Type="http://schemas.openxmlformats.org/officeDocument/2006/relationships/hyperlink" Target="http://ascopubs.org/doi/abs/10.1200/JCO.2011.36.0503?url_ver=Z39.88-2003&amp;rfr_id=ori:rid:crossref.org&amp;rfr_dat=cr_pub%3dpubmed" TargetMode="External"/><Relationship Id="rId700" Type="http://schemas.openxmlformats.org/officeDocument/2006/relationships/hyperlink" Target="https://www.sciencedirect.com/science/article/pii/S0167814019300854" TargetMode="External"/><Relationship Id="rId942" Type="http://schemas.openxmlformats.org/officeDocument/2006/relationships/hyperlink" Target="http://ascopubs.org/doi/abs/10.1200/JCO.2014.56.2116?url_ver=Z39.88-2003&amp;rfr_id=ori:rid:crossref.org&amp;rfr_dat=cr_pub%3dpubmed" TargetMode="External"/><Relationship Id="rId941" Type="http://schemas.openxmlformats.org/officeDocument/2006/relationships/hyperlink" Target="http://ascopubs.org/doi/abs/10.1200/JCO.2014.56.2116?url_ver=Z39.88-2003&amp;rfr_id=ori:rid:crossref.org&amp;rfr_dat=cr_pub%3dpubmed" TargetMode="External"/><Relationship Id="rId940" Type="http://schemas.openxmlformats.org/officeDocument/2006/relationships/hyperlink" Target="https://www.ncbi.nlm.nih.gov/pmc/articles/PMC4312129/" TargetMode="External"/><Relationship Id="rId705" Type="http://schemas.openxmlformats.org/officeDocument/2006/relationships/hyperlink" Target="https://www.rtog.org/ClinicalTrials/ProtocolTable/StudyDetails.aspx?action=openFile&amp;FileID=8416" TargetMode="External"/><Relationship Id="rId947" Type="http://schemas.openxmlformats.org/officeDocument/2006/relationships/hyperlink" Target="http://ascopubs.org/doi/full/10.1200/JCO.2005.08.003" TargetMode="External"/><Relationship Id="rId704" Type="http://schemas.openxmlformats.org/officeDocument/2006/relationships/hyperlink" Target="https://www.redjournal.org/article/S0360-3016(19)30957-5/fulltext" TargetMode="External"/><Relationship Id="rId946" Type="http://schemas.openxmlformats.org/officeDocument/2006/relationships/hyperlink" Target="https://www.tandfonline.com/doi/abs/10.1080/02841860510029581" TargetMode="External"/><Relationship Id="rId703" Type="http://schemas.openxmlformats.org/officeDocument/2006/relationships/hyperlink" Target="https://www.thelancet.com/journals/lancet/article/PIIS0140-6736(19)31131-6/fulltext" TargetMode="External"/><Relationship Id="rId945" Type="http://schemas.openxmlformats.org/officeDocument/2006/relationships/hyperlink" Target="http://ascopubs.org/doi/full/10.1200/JCO.1999.17.4.1146" TargetMode="External"/><Relationship Id="rId702" Type="http://schemas.openxmlformats.org/officeDocument/2006/relationships/hyperlink" Target="https://www.redjournal.org/article/S0360-3016(16)33267-9/fulltext" TargetMode="External"/><Relationship Id="rId944" Type="http://schemas.openxmlformats.org/officeDocument/2006/relationships/hyperlink" Target="https://academic.oup.com/annonc/article/25/11/2173/140329" TargetMode="External"/><Relationship Id="rId73" Type="http://schemas.openxmlformats.org/officeDocument/2006/relationships/hyperlink" Target="https://www.sciencedirect.com/science/article/pii/S014067361630592X" TargetMode="External"/><Relationship Id="rId72" Type="http://schemas.openxmlformats.org/officeDocument/2006/relationships/hyperlink" Target="https://www.mskcc.org/nomograms/prostate" TargetMode="External"/><Relationship Id="rId75" Type="http://schemas.openxmlformats.org/officeDocument/2006/relationships/hyperlink" Target="https://www.ssa.gov/OACT/population/longevity.html" TargetMode="External"/><Relationship Id="rId74" Type="http://schemas.openxmlformats.org/officeDocument/2006/relationships/hyperlink" Target="https://www.cochranelibrary.com/cdsr/doi/10.1002/14651858.CD006019.pub2/full" TargetMode="External"/><Relationship Id="rId77" Type="http://schemas.openxmlformats.org/officeDocument/2006/relationships/hyperlink" Target="https://www.ncbi.nlm.nih.gov/pubmed/31926806" TargetMode="External"/><Relationship Id="rId76" Type="http://schemas.openxmlformats.org/officeDocument/2006/relationships/hyperlink" Target="https://www.hindawi.com/journals/isrn/2012/456821/" TargetMode="External"/><Relationship Id="rId79" Type="http://schemas.openxmlformats.org/officeDocument/2006/relationships/hyperlink" Target="https://www.thelancet.com/journals/lancet/article/PIIS0140-6736(16)32401-1/fulltext" TargetMode="External"/><Relationship Id="rId78" Type="http://schemas.openxmlformats.org/officeDocument/2006/relationships/hyperlink" Target="https://pubmed.ncbi.nlm.nih.gov/32444265/" TargetMode="External"/><Relationship Id="rId939" Type="http://schemas.openxmlformats.org/officeDocument/2006/relationships/hyperlink" Target="http://ascopubs.org/doi/abs/10.1200/JCO.2002.01.038?url_ver=Z39.88-2003&amp;rfr_id=ori:rid:crossref.org&amp;rfr_dat=cr_pub%3dpubmed" TargetMode="External"/><Relationship Id="rId938" Type="http://schemas.openxmlformats.org/officeDocument/2006/relationships/hyperlink" Target="https://www.europeanurology.com/article/S0302-2838(16)30418-3/fulltext" TargetMode="External"/><Relationship Id="rId937" Type="http://schemas.openxmlformats.org/officeDocument/2006/relationships/hyperlink" Target="http://ascopubs.org/doi/abs/10.1200/JCO.1995.13.9.2255?url_ver=Z39.88-2003&amp;rfr_id=ori:rid:crossref.org&amp;rfr_dat=cr_pub%3dpubmed" TargetMode="External"/><Relationship Id="rId71" Type="http://schemas.openxmlformats.org/officeDocument/2006/relationships/hyperlink" Target="https://prostate.predict.nhs.uk/tool" TargetMode="External"/><Relationship Id="rId70" Type="http://schemas.openxmlformats.org/officeDocument/2006/relationships/hyperlink" Target="http://www.prostatecancerfree.org" TargetMode="External"/><Relationship Id="rId932" Type="http://schemas.openxmlformats.org/officeDocument/2006/relationships/hyperlink" Target="http://ascopubs.org/doi/abs/10.1200/JCO.2014.56.2116?url_ver=Z39.88-2003&amp;rfr_id=ori:rid:crossref.org&amp;rfr_dat=cr_pub%3dpubmed" TargetMode="External"/><Relationship Id="rId931" Type="http://schemas.openxmlformats.org/officeDocument/2006/relationships/hyperlink" Target="http://ascopubs.org/doi/abs/10.1200/JCO.2002.07.062?url_ver=Z39.88-2003&amp;rfr_id=ori:rid:crossref.org&amp;rfr_dat=cr_pub%3dpubmed" TargetMode="External"/><Relationship Id="rId930" Type="http://schemas.openxmlformats.org/officeDocument/2006/relationships/hyperlink" Target="https://docs.google.com/document/d/17O0LOemBhckXGuuPBCh6u8vqBfc6lg88r46B8YctMXU/edit#heading=h.2oxs7n6nf0a5" TargetMode="External"/><Relationship Id="rId936" Type="http://schemas.openxmlformats.org/officeDocument/2006/relationships/hyperlink" Target="https://www.redjournal.org/article/S0360-3016(04)01273-8/fulltext" TargetMode="External"/><Relationship Id="rId935" Type="http://schemas.openxmlformats.org/officeDocument/2006/relationships/hyperlink" Target="https://twitter.com/NicholasZaorsky/status/1219392914285047809?s=20" TargetMode="External"/><Relationship Id="rId934" Type="http://schemas.openxmlformats.org/officeDocument/2006/relationships/hyperlink" Target="https://twitter.com/NicholasZaorsky/status/1219395565936615430?s=20" TargetMode="External"/><Relationship Id="rId933" Type="http://schemas.openxmlformats.org/officeDocument/2006/relationships/hyperlink" Target="https://twitter.com/NicholasZaorsky/status/1219395983844478976?s=20" TargetMode="External"/><Relationship Id="rId62" Type="http://schemas.openxmlformats.org/officeDocument/2006/relationships/hyperlink" Target="https://www.nejm.org/doi/full/10.1056/NEJMoa1215932" TargetMode="External"/><Relationship Id="rId61" Type="http://schemas.openxmlformats.org/officeDocument/2006/relationships/hyperlink" Target="https://academic.oup.com/jnci/article/99/18/1375/923438" TargetMode="External"/><Relationship Id="rId64" Type="http://schemas.openxmlformats.org/officeDocument/2006/relationships/hyperlink" Target="https://onlinelibrary.wiley.com/doi/full/10.1111/j.1464-410X.2011.10124.x" TargetMode="External"/><Relationship Id="rId63" Type="http://schemas.openxmlformats.org/officeDocument/2006/relationships/hyperlink" Target="https://www.ncbi.nlm.nih.gov/pmc/articles/PMC3502695/" TargetMode="External"/><Relationship Id="rId66" Type="http://schemas.openxmlformats.org/officeDocument/2006/relationships/image" Target="media/image1.png"/><Relationship Id="rId65" Type="http://schemas.openxmlformats.org/officeDocument/2006/relationships/hyperlink" Target="https://onlinelibrary.wiley.com/doi/pdf/10.1002/1097-0142(19950401)75:7%2B%3C1778::AID-CNCR2820751605%3E3.0.CO;2-J" TargetMode="External"/><Relationship Id="rId68" Type="http://schemas.openxmlformats.org/officeDocument/2006/relationships/hyperlink" Target="https://www.sciencedirect.com/science/article/pii/S0302283811012309?via%3Dihub" TargetMode="External"/><Relationship Id="rId67" Type="http://schemas.openxmlformats.org/officeDocument/2006/relationships/hyperlink" Target="https://www.ncbi.nlm.nih.gov/pmc/articles/PMC3876476/" TargetMode="External"/><Relationship Id="rId729" Type="http://schemas.openxmlformats.org/officeDocument/2006/relationships/hyperlink" Target="https://www.tandfonline.com/doi/full/10.1080/21681805.2018.1520295" TargetMode="External"/><Relationship Id="rId728" Type="http://schemas.openxmlformats.org/officeDocument/2006/relationships/hyperlink" Target="https://clinicaltrials.gov/ct2/show/NCT03697148" TargetMode="External"/><Relationship Id="rId60" Type="http://schemas.openxmlformats.org/officeDocument/2006/relationships/hyperlink" Target="https://www.nejm.org/doi/full/10.1056/NEJMoa030660" TargetMode="External"/><Relationship Id="rId723" Type="http://schemas.openxmlformats.org/officeDocument/2006/relationships/hyperlink" Target="https://www.thegreenjournal.com/article/S0167-8140(19)33091-9/fulltext" TargetMode="External"/><Relationship Id="rId965" Type="http://schemas.openxmlformats.org/officeDocument/2006/relationships/hyperlink" Target="https://twitter.com/NicholasZaorsky/status/1219392914285047809?s=20" TargetMode="External"/><Relationship Id="rId722" Type="http://schemas.openxmlformats.org/officeDocument/2006/relationships/hyperlink" Target="https://www.jurology.com/article/S0022-5347(15)04327-X/fulltext" TargetMode="External"/><Relationship Id="rId964" Type="http://schemas.openxmlformats.org/officeDocument/2006/relationships/hyperlink" Target="https://twitter.com/NicholasZaorsky/status/1219395565936615430?s=20" TargetMode="External"/><Relationship Id="rId721" Type="http://schemas.openxmlformats.org/officeDocument/2006/relationships/hyperlink" Target="http://www.quadshotnews.com/2018/05/now-what.html" TargetMode="External"/><Relationship Id="rId963" Type="http://schemas.openxmlformats.org/officeDocument/2006/relationships/hyperlink" Target="https://twitter.com/NicholasZaorsky/status/1219395983844478976?s=20" TargetMode="External"/><Relationship Id="rId720" Type="http://schemas.openxmlformats.org/officeDocument/2006/relationships/hyperlink" Target="https://onlinelibrary.wiley.com/doi/full/10.1002/cncr.31400" TargetMode="External"/><Relationship Id="rId962" Type="http://schemas.openxmlformats.org/officeDocument/2006/relationships/hyperlink" Target="https://www.birpublications.org/doi/abs/10.1259/0007-1285-53-628-271?journalCode=bjr" TargetMode="External"/><Relationship Id="rId727" Type="http://schemas.openxmlformats.org/officeDocument/2006/relationships/hyperlink" Target="https://clinicaltrials.gov/ct2/show/NCT03644303" TargetMode="External"/><Relationship Id="rId969" Type="http://schemas.openxmlformats.org/officeDocument/2006/relationships/hyperlink" Target="https://www.sciencedirect.com/science/article/pii/S036030161200096X?via%3Dihub" TargetMode="External"/><Relationship Id="rId726" Type="http://schemas.openxmlformats.org/officeDocument/2006/relationships/hyperlink" Target="https://ctep.cancer.gov/initiativesPrograms/docs/nctn_trials/NCTN_GU_Trials.pdf" TargetMode="External"/><Relationship Id="rId968" Type="http://schemas.openxmlformats.org/officeDocument/2006/relationships/hyperlink" Target="http://ascopubs.org/doi/abs/10.1200/JCO.2014.56.2116?url_ver=Z39.88-2003&amp;rfr_id=ori:rid:crossref.org&amp;rfr_dat=cr_pub%3dpubmed" TargetMode="External"/><Relationship Id="rId725" Type="http://schemas.openxmlformats.org/officeDocument/2006/relationships/hyperlink" Target="https://www.ncbi.nlm.nih.gov/pmc/articles/PMC5134995/" TargetMode="External"/><Relationship Id="rId967" Type="http://schemas.openxmlformats.org/officeDocument/2006/relationships/hyperlink" Target="https://www.sciencedirect.com/science/article/pii/S036030161200096X?via%3Dihub" TargetMode="External"/><Relationship Id="rId724" Type="http://schemas.openxmlformats.org/officeDocument/2006/relationships/hyperlink" Target="http://ascopubs.org/doi/full/10.1200/JCO.1999.17.4.1155" TargetMode="External"/><Relationship Id="rId966" Type="http://schemas.openxmlformats.org/officeDocument/2006/relationships/hyperlink" Target="http://econtour.org/cases/62" TargetMode="External"/><Relationship Id="rId69" Type="http://schemas.openxmlformats.org/officeDocument/2006/relationships/hyperlink" Target="https://www.mskcc.org/nomograms/prostate/pre_op" TargetMode="External"/><Relationship Id="rId961" Type="http://schemas.openxmlformats.org/officeDocument/2006/relationships/hyperlink" Target="https://www.sciencedirect.com/science/article/pii/S0167814099000237?via%3Dihub" TargetMode="External"/><Relationship Id="rId960" Type="http://schemas.openxmlformats.org/officeDocument/2006/relationships/hyperlink" Target="https://www.ncbi.nlm.nih.gov/pubmed/31821065" TargetMode="External"/><Relationship Id="rId51" Type="http://schemas.openxmlformats.org/officeDocument/2006/relationships/hyperlink" Target="https://www.nrgoncology.org/Portals/0/Scientific%20Program/CIRO/Atlases/Prostate%20Pelvic%20Lymph%20Nodes.ppt" TargetMode="External"/><Relationship Id="rId50" Type="http://schemas.openxmlformats.org/officeDocument/2006/relationships/hyperlink" Target="https://www.ncbi.nlm.nih.gov/pubmed/26104940" TargetMode="External"/><Relationship Id="rId53" Type="http://schemas.openxmlformats.org/officeDocument/2006/relationships/hyperlink" Target="https://www.rtog.org/CoreLab/ContouringAtlases.aspx" TargetMode="External"/><Relationship Id="rId52" Type="http://schemas.openxmlformats.org/officeDocument/2006/relationships/hyperlink" Target="https://www.ncbi.nlm.nih.gov/pubmed/19394158" TargetMode="External"/><Relationship Id="rId55" Type="http://schemas.openxmlformats.org/officeDocument/2006/relationships/hyperlink" Target="https://www.astro.org/Patient-Care-and-Research/Clinical-Practice-Statements/ASTRO-39;s-evidence-based-guideline-on-clinically" TargetMode="External"/><Relationship Id="rId54" Type="http://schemas.openxmlformats.org/officeDocument/2006/relationships/hyperlink" Target="https://www.asco.org/research-guidelines/quality-guidelines/guidelines/genitourinary-cancer#/32796" TargetMode="External"/><Relationship Id="rId57" Type="http://schemas.openxmlformats.org/officeDocument/2006/relationships/hyperlink" Target="https://www.sciencedirect.com/science/article/pii/S0022534707028327?via%3Dihub" TargetMode="External"/><Relationship Id="rId56" Type="http://schemas.openxmlformats.org/officeDocument/2006/relationships/hyperlink" Target="https://www.asco.org/research-guidelines/quality-guidelines/guidelines/genitourinary-cancer#/142641" TargetMode="External"/><Relationship Id="rId719" Type="http://schemas.openxmlformats.org/officeDocument/2006/relationships/hyperlink" Target="https://www.asco.org/research-guidelines/quality-guidelines/guidelines/genitourinary-cancer#/9426" TargetMode="External"/><Relationship Id="rId718" Type="http://schemas.openxmlformats.org/officeDocument/2006/relationships/hyperlink" Target="https://twitter.com/NicholasZaorsky/status/1228330423283068929?s=20" TargetMode="External"/><Relationship Id="rId717" Type="http://schemas.openxmlformats.org/officeDocument/2006/relationships/hyperlink" Target="https://www.sciencedirect.com/science/article/pii/S0360301608004793?via%3Dihub" TargetMode="External"/><Relationship Id="rId959" Type="http://schemas.openxmlformats.org/officeDocument/2006/relationships/hyperlink" Target="https://www.ncbi.nlm.nih.gov/pubmed/31821065" TargetMode="External"/><Relationship Id="rId712" Type="http://schemas.openxmlformats.org/officeDocument/2006/relationships/hyperlink" Target="https://www.ncbi.nlm.nih.gov/pmc/articles/PMC4961874/" TargetMode="External"/><Relationship Id="rId954" Type="http://schemas.openxmlformats.org/officeDocument/2006/relationships/hyperlink" Target="https://twitter.com/NicholasZaorsky/status/1219392914285047809?s=20" TargetMode="External"/><Relationship Id="rId711" Type="http://schemas.openxmlformats.org/officeDocument/2006/relationships/hyperlink" Target="https://jamanetwork.com/journals/jamanetworkopen/fullarticle/2723641" TargetMode="External"/><Relationship Id="rId953" Type="http://schemas.openxmlformats.org/officeDocument/2006/relationships/hyperlink" Target="https://twitter.com/NicholasZaorsky/status/1219395565936615430?s=20" TargetMode="External"/><Relationship Id="rId710" Type="http://schemas.openxmlformats.org/officeDocument/2006/relationships/hyperlink" Target="https://ascopubs.org/doi/full/10.1200/JCO.18.02237" TargetMode="External"/><Relationship Id="rId952" Type="http://schemas.openxmlformats.org/officeDocument/2006/relationships/hyperlink" Target="https://twitter.com/NicholasZaorsky/status/1219395983844478976?s=20" TargetMode="External"/><Relationship Id="rId951" Type="http://schemas.openxmlformats.org/officeDocument/2006/relationships/hyperlink" Target="http://ascopubs.org/doi/abs/10.1200/jco.2005.23.16_suppl.4572" TargetMode="External"/><Relationship Id="rId716" Type="http://schemas.openxmlformats.org/officeDocument/2006/relationships/hyperlink" Target="https://www.sciencedirect.com/science/article/pii/S0360301617300081?via%3Dihub" TargetMode="External"/><Relationship Id="rId958" Type="http://schemas.openxmlformats.org/officeDocument/2006/relationships/hyperlink" Target="https://jamanetwork.com/journals/jamaoncology/fullarticle/2565155" TargetMode="External"/><Relationship Id="rId715" Type="http://schemas.openxmlformats.org/officeDocument/2006/relationships/hyperlink" Target="https://www.sciencedirect.com/science/article/pii/S0360301618309611?via%3Dihub" TargetMode="External"/><Relationship Id="rId957" Type="http://schemas.openxmlformats.org/officeDocument/2006/relationships/hyperlink" Target="https://www.ncbi.nlm.nih.gov/pmc/articles/PMC3887279/" TargetMode="External"/><Relationship Id="rId714" Type="http://schemas.openxmlformats.org/officeDocument/2006/relationships/hyperlink" Target="https://www.sciencedirect.com/science/article/pii/S0360301616327808?via%3Dihub" TargetMode="External"/><Relationship Id="rId956" Type="http://schemas.openxmlformats.org/officeDocument/2006/relationships/hyperlink" Target="https://www.ncbi.nlm.nih.gov/pubmed/16174857" TargetMode="External"/><Relationship Id="rId713" Type="http://schemas.openxmlformats.org/officeDocument/2006/relationships/hyperlink" Target="https://www.ncbi.nlm.nih.gov/pubmed/18354103/" TargetMode="External"/><Relationship Id="rId955" Type="http://schemas.openxmlformats.org/officeDocument/2006/relationships/hyperlink" Target="https://academic.oup.com/annonc/article/17/2/276/164765" TargetMode="External"/><Relationship Id="rId59" Type="http://schemas.openxmlformats.org/officeDocument/2006/relationships/hyperlink" Target="https://insights.ovid.com/pubmed?pmid=16096414" TargetMode="External"/><Relationship Id="rId58" Type="http://schemas.openxmlformats.org/officeDocument/2006/relationships/hyperlink" Target="https://www.nejm.org/doi/full/10.1056/NEJMoa0810696" TargetMode="External"/><Relationship Id="rId950" Type="http://schemas.openxmlformats.org/officeDocument/2006/relationships/hyperlink" Target="http://ascopubs.org/doi/abs/10.1200/JCO.2009.26.4655?url_ver=Z39.88-2003&amp;rfr_id=ori:rid:crossref.org&amp;rfr_dat=cr_pub%3dpubmed" TargetMode="External"/><Relationship Id="rId590" Type="http://schemas.openxmlformats.org/officeDocument/2006/relationships/hyperlink" Target="https://www.ncbi.nlm.nih.gov/pubmed/31959519" TargetMode="External"/><Relationship Id="rId107" Type="http://schemas.openxmlformats.org/officeDocument/2006/relationships/hyperlink" Target="https://www.ssa.gov/OACT/population/longevity.html" TargetMode="External"/><Relationship Id="rId349" Type="http://schemas.openxmlformats.org/officeDocument/2006/relationships/hyperlink" Target="https://pubmed.ncbi.nlm.nih.gov/32442822/" TargetMode="External"/><Relationship Id="rId106" Type="http://schemas.openxmlformats.org/officeDocument/2006/relationships/hyperlink" Target="https://www.asco.org/research-guidelines/quality-guidelines/guidelines/genitourinary-cancer#/9501" TargetMode="External"/><Relationship Id="rId348" Type="http://schemas.openxmlformats.org/officeDocument/2006/relationships/hyperlink" Target="https://www.ncbi.nlm.nih.gov/pmc/articles/PMC5002994/" TargetMode="External"/><Relationship Id="rId105" Type="http://schemas.openxmlformats.org/officeDocument/2006/relationships/hyperlink" Target="http://ascopubs.org/doi/full/10.1200/JCO.2006.06.9351" TargetMode="External"/><Relationship Id="rId347" Type="http://schemas.openxmlformats.org/officeDocument/2006/relationships/hyperlink" Target="https://www.ncbi.nlm.nih.gov/pmc/articles/PMC3204323/" TargetMode="External"/><Relationship Id="rId589" Type="http://schemas.openxmlformats.org/officeDocument/2006/relationships/hyperlink" Target="https://www.europeanurology.com/article/S0302-2838(17)30096-9/fulltext" TargetMode="External"/><Relationship Id="rId104" Type="http://schemas.openxmlformats.org/officeDocument/2006/relationships/hyperlink" Target="https://www.cancer.org/cancer/prostate-cancer/early-detection/acs-recommendations.html" TargetMode="External"/><Relationship Id="rId346" Type="http://schemas.openxmlformats.org/officeDocument/2006/relationships/hyperlink" Target="https://jamanetwork.com/journals/jama/fullarticle/201291" TargetMode="External"/><Relationship Id="rId588" Type="http://schemas.openxmlformats.org/officeDocument/2006/relationships/hyperlink" Target="https://www.ncbi.nlm.nih.gov/pubmed/24603102" TargetMode="External"/><Relationship Id="rId109" Type="http://schemas.openxmlformats.org/officeDocument/2006/relationships/hyperlink" Target="https://annals.org/aim/article-abstract/2652567/reconciling-effects-screening-prostate-cancer-mortality-erspc-plco-trials" TargetMode="External"/><Relationship Id="rId108" Type="http://schemas.openxmlformats.org/officeDocument/2006/relationships/hyperlink" Target="https://eprognosis.ucsf.edu/" TargetMode="External"/><Relationship Id="rId341" Type="http://schemas.openxmlformats.org/officeDocument/2006/relationships/hyperlink" Target="https://twitter.com/NicholasZaorsky/status/1228330423283068929?s=20" TargetMode="External"/><Relationship Id="rId583" Type="http://schemas.openxmlformats.org/officeDocument/2006/relationships/hyperlink" Target="https://www.sciencedirect.com/science/article/pii/S0022534706013711?via%3Dihub" TargetMode="External"/><Relationship Id="rId340" Type="http://schemas.openxmlformats.org/officeDocument/2006/relationships/hyperlink" Target="https://www.sciencedirect.com/science/article/pii/S0360301618310320?via%3Dihub" TargetMode="External"/><Relationship Id="rId582" Type="http://schemas.openxmlformats.org/officeDocument/2006/relationships/hyperlink" Target="https://onlinelibrary-wiley-com.library1.unmc.edu/doi/abs/10.1002/cncr.25467" TargetMode="External"/><Relationship Id="rId581" Type="http://schemas.openxmlformats.org/officeDocument/2006/relationships/hyperlink" Target="https://www.sciencedirect.com/science/article/pii/S0167814099001000?via%3Dihub" TargetMode="External"/><Relationship Id="rId580" Type="http://schemas.openxmlformats.org/officeDocument/2006/relationships/hyperlink" Target="http://www.quadshotnews.com/2019/06/inclusion.html" TargetMode="External"/><Relationship Id="rId103" Type="http://schemas.openxmlformats.org/officeDocument/2006/relationships/hyperlink" Target="https://screeningforprostatecancer.org/" TargetMode="External"/><Relationship Id="rId345" Type="http://schemas.openxmlformats.org/officeDocument/2006/relationships/hyperlink" Target="https://jamanetwork.com/journals/jama/fullarticle/189741" TargetMode="External"/><Relationship Id="rId587" Type="http://schemas.openxmlformats.org/officeDocument/2006/relationships/hyperlink" Target="https://www.ncbi.nlm.nih.gov/pmc/articles/PMC4669050/" TargetMode="External"/><Relationship Id="rId102" Type="http://schemas.openxmlformats.org/officeDocument/2006/relationships/hyperlink" Target="https://www.auanet.org/guidelines/prostate-cancer-early-detection-(2013-reviewed-for-currency-2018)" TargetMode="External"/><Relationship Id="rId344" Type="http://schemas.openxmlformats.org/officeDocument/2006/relationships/hyperlink" Target="https://www.astro.org/uploadedFiles/_MAIN_SITE/Affiliate/ARRO/Resident_Resources/Educational_Resources/Content_Pieces/PostopProstate.pdf" TargetMode="External"/><Relationship Id="rId586" Type="http://schemas.openxmlformats.org/officeDocument/2006/relationships/hyperlink" Target="https://www.europeanurology.com/article/S0302-2838(17)30096-9/fulltext" TargetMode="External"/><Relationship Id="rId101" Type="http://schemas.openxmlformats.org/officeDocument/2006/relationships/hyperlink" Target="https://www.ncbi.nlm.nih.gov/pmc/articles/PMC2582974/" TargetMode="External"/><Relationship Id="rId343" Type="http://schemas.openxmlformats.org/officeDocument/2006/relationships/hyperlink" Target="http://econtour.org/cases/35" TargetMode="External"/><Relationship Id="rId585" Type="http://schemas.openxmlformats.org/officeDocument/2006/relationships/hyperlink" Target="https://www.sciencedirect.com/science/article/pii/S0360301611036042?via%3Dihub" TargetMode="External"/><Relationship Id="rId100" Type="http://schemas.openxmlformats.org/officeDocument/2006/relationships/hyperlink" Target="https://www.sciencedirect.com/science/article/pii/S0022534705678093" TargetMode="External"/><Relationship Id="rId342" Type="http://schemas.openxmlformats.org/officeDocument/2006/relationships/hyperlink" Target="https://econtour.org/fundamentals" TargetMode="External"/><Relationship Id="rId584" Type="http://schemas.openxmlformats.org/officeDocument/2006/relationships/hyperlink" Target="https://www.ncbi.nlm.nih.gov/pmc/articles/PMC5705018/" TargetMode="External"/><Relationship Id="rId338" Type="http://schemas.openxmlformats.org/officeDocument/2006/relationships/hyperlink" Target="https://www.sciencedirect.com/science/article/pii/S1879850019301201" TargetMode="External"/><Relationship Id="rId337" Type="http://schemas.openxmlformats.org/officeDocument/2006/relationships/hyperlink" Target="https://www.astro.org/Patient-Care-and-Research/Clinical-Practice-Statements/ASTRO-39;s-guideline-on-adjuvant-and-salvage-RT-af" TargetMode="External"/><Relationship Id="rId579" Type="http://schemas.openxmlformats.org/officeDocument/2006/relationships/hyperlink" Target="https://ascopubs.org/doi/full/10.1200/JCO.18.02237" TargetMode="External"/><Relationship Id="rId336" Type="http://schemas.openxmlformats.org/officeDocument/2006/relationships/hyperlink" Target="https://docs.google.com/document/d/1j15zXLBPWwqty60Slm2jnHEiqaoT2iw5Gapp4iMWJsw/edit#bhttps://docs.google.com/document/d/1j15zXLBPWwqty60Slm2jnHEiqaoT2iw5Gapp4iMWJsw/edit#bookmark=id.mxrme29wdq30ookmark=id.mxrme29wdq30" TargetMode="External"/><Relationship Id="rId578" Type="http://schemas.openxmlformats.org/officeDocument/2006/relationships/hyperlink" Target="https://www.ncbi.nlm.nih.gov/pubmed/31673659" TargetMode="External"/><Relationship Id="rId335" Type="http://schemas.openxmlformats.org/officeDocument/2006/relationships/hyperlink" Target="https://www.asco.org/research-guidelines/quality-guidelines/guidelines/genitourinary-cancer#/9486" TargetMode="External"/><Relationship Id="rId577" Type="http://schemas.openxmlformats.org/officeDocument/2006/relationships/hyperlink" Target="https://www.redjournal.org/article/S0360-3016(16)33598-2/abstract" TargetMode="External"/><Relationship Id="rId339" Type="http://schemas.openxmlformats.org/officeDocument/2006/relationships/hyperlink" Target="http://www.quadshotnews.com/2019/07/easy-a.html" TargetMode="External"/><Relationship Id="rId330" Type="http://schemas.openxmlformats.org/officeDocument/2006/relationships/hyperlink" Target="http://www.quadshotnews.com/2018/10/whole-d-it-right-there.html" TargetMode="External"/><Relationship Id="rId572" Type="http://schemas.openxmlformats.org/officeDocument/2006/relationships/hyperlink" Target="https://www.ncbi.nlm.nih.gov/pubmed/31964600" TargetMode="External"/><Relationship Id="rId571" Type="http://schemas.openxmlformats.org/officeDocument/2006/relationships/hyperlink" Target="https://www.ncbi.nlm.nih.gov/pmc/articles/PMC6043740/#r22" TargetMode="External"/><Relationship Id="rId570" Type="http://schemas.openxmlformats.org/officeDocument/2006/relationships/hyperlink" Target="https://www.ncbi.nlm.nih.gov/pmc/articles/PMC6043740/#r22" TargetMode="External"/><Relationship Id="rId334" Type="http://schemas.openxmlformats.org/officeDocument/2006/relationships/hyperlink" Target="http://www.quadshotnews.com/2018/10/whole-d-it-right-there.html" TargetMode="External"/><Relationship Id="rId576" Type="http://schemas.openxmlformats.org/officeDocument/2006/relationships/hyperlink" Target="https://www.sciencedirect.com/science/article/pii/S1470204518309318" TargetMode="External"/><Relationship Id="rId333" Type="http://schemas.openxmlformats.org/officeDocument/2006/relationships/hyperlink" Target="https://clinicaltrials.gov/ct2/show/NCT01368588." TargetMode="External"/><Relationship Id="rId575" Type="http://schemas.openxmlformats.org/officeDocument/2006/relationships/hyperlink" Target="https://www.ncbi.nlm.nih.gov/pmc/articles/PMC6043748/" TargetMode="External"/><Relationship Id="rId332" Type="http://schemas.openxmlformats.org/officeDocument/2006/relationships/hyperlink" Target="http://rpc.mdanderson.org/rpc/credentialing/files/0924.pdf" TargetMode="External"/><Relationship Id="rId574" Type="http://schemas.openxmlformats.org/officeDocument/2006/relationships/hyperlink" Target="https://www.ncbi.nlm.nih.gov/pubmed/31964600" TargetMode="External"/><Relationship Id="rId331" Type="http://schemas.openxmlformats.org/officeDocument/2006/relationships/hyperlink" Target="https://www.sciencedirect.com/science/article/pii/S0360301616328061?via%3Dihub" TargetMode="External"/><Relationship Id="rId573" Type="http://schemas.openxmlformats.org/officeDocument/2006/relationships/hyperlink" Target="https://www.sciencedirect.com/science/article/pii/S1538472114005054" TargetMode="External"/><Relationship Id="rId370" Type="http://schemas.openxmlformats.org/officeDocument/2006/relationships/hyperlink" Target="https://www.ncbi.nlm.nih.gov/pubmed/30379566" TargetMode="External"/><Relationship Id="rId129" Type="http://schemas.openxmlformats.org/officeDocument/2006/relationships/hyperlink" Target="https://www.cell.com/cancer-cell/fulltext/S1535-6108(11)00155-3" TargetMode="External"/><Relationship Id="rId128" Type="http://schemas.openxmlformats.org/officeDocument/2006/relationships/hyperlink" Target="http://cancerres.aacrjournals.org/content/78/13_Supplement/5420" TargetMode="External"/><Relationship Id="rId127" Type="http://schemas.openxmlformats.org/officeDocument/2006/relationships/hyperlink" Target="https://www.ncbi.nlm.nih.gov/pubmed/32294481" TargetMode="External"/><Relationship Id="rId369" Type="http://schemas.openxmlformats.org/officeDocument/2006/relationships/hyperlink" Target="https://onlinelibrary.wiley.com/doi/full/10.1002/cncr.22941" TargetMode="External"/><Relationship Id="rId126" Type="http://schemas.openxmlformats.org/officeDocument/2006/relationships/hyperlink" Target="https://med.noridianmedicare.com/web/jeb/policies/moldx/covered-tests" TargetMode="External"/><Relationship Id="rId368" Type="http://schemas.openxmlformats.org/officeDocument/2006/relationships/hyperlink" Target="https://www.ncbi.nlm.nih.gov/pubmed/27743920" TargetMode="External"/><Relationship Id="rId121" Type="http://schemas.openxmlformats.org/officeDocument/2006/relationships/hyperlink" Target="https://www.tandfonline.com/doi/full/10.1080/21681805.2017.1411392" TargetMode="External"/><Relationship Id="rId363" Type="http://schemas.openxmlformats.org/officeDocument/2006/relationships/hyperlink" Target="http://ascopubs.org/doi/abs/10.1200/JCO.2016.67.9647" TargetMode="External"/><Relationship Id="rId120" Type="http://schemas.openxmlformats.org/officeDocument/2006/relationships/hyperlink" Target="https://www.ncbi.nlm.nih.gov/pmc/articles/PMC4089887/" TargetMode="External"/><Relationship Id="rId362" Type="http://schemas.openxmlformats.org/officeDocument/2006/relationships/hyperlink" Target="http://ascopubs.org/doi/full/10.1200/JCO.2006.08.9607" TargetMode="External"/><Relationship Id="rId361" Type="http://schemas.openxmlformats.org/officeDocument/2006/relationships/hyperlink" Target="http://ascopubs.org/doi/full/10.1200/JCO.2007.14.9021" TargetMode="External"/><Relationship Id="rId360" Type="http://schemas.openxmlformats.org/officeDocument/2006/relationships/hyperlink" Target="https://jamanetwork.com/journals/jama/fullarticle/198392" TargetMode="External"/><Relationship Id="rId125" Type="http://schemas.openxmlformats.org/officeDocument/2006/relationships/hyperlink" Target="https://www.sfmn.org/images/pdf/GroupesDeTravail/GT_BiologieSpecialisee/Prognostic-Biomarkers-Used-for-Localised-Prostate-Cancer-Management-2017.pdf" TargetMode="External"/><Relationship Id="rId367" Type="http://schemas.openxmlformats.org/officeDocument/2006/relationships/hyperlink" Target="https://ascopubs.org/doi/10.1200/JCO.2014.59.0026" TargetMode="External"/><Relationship Id="rId124" Type="http://schemas.openxmlformats.org/officeDocument/2006/relationships/hyperlink" Target="https://www.ncbi.nlm.nih.gov/pmc/articles/PMC4821699/" TargetMode="External"/><Relationship Id="rId366" Type="http://schemas.openxmlformats.org/officeDocument/2006/relationships/hyperlink" Target="https://www.ncbi.nlm.nih.gov/pmc/articles/PMC2948569/" TargetMode="External"/><Relationship Id="rId123" Type="http://schemas.openxmlformats.org/officeDocument/2006/relationships/hyperlink" Target="https://www.asco.org/research-guidelines/quality-guidelines/guidelines/genitourinary-cancer#/142256" TargetMode="External"/><Relationship Id="rId365" Type="http://schemas.openxmlformats.org/officeDocument/2006/relationships/hyperlink" Target="https://www.eventscribe.com/2019/ASTRO/fsPopup.asp?Mode=presInfo&amp;PresentationID=559444" TargetMode="External"/><Relationship Id="rId122" Type="http://schemas.openxmlformats.org/officeDocument/2006/relationships/hyperlink" Target="https://www.ajronline.org/doi/full/10.2214/AJR.11.7146" TargetMode="External"/><Relationship Id="rId364" Type="http://schemas.openxmlformats.org/officeDocument/2006/relationships/hyperlink" Target="http://ascopubs.org/doi/full/10.1200/JCO.2016.68.3425" TargetMode="External"/><Relationship Id="rId95" Type="http://schemas.openxmlformats.org/officeDocument/2006/relationships/hyperlink" Target="https://www.practicalradonc.org/article/S1879-8500(17)30206-0/fulltext" TargetMode="External"/><Relationship Id="rId94" Type="http://schemas.openxmlformats.org/officeDocument/2006/relationships/hyperlink" Target="https://meetinglibrary.asco.org/record/187017/abstract" TargetMode="External"/><Relationship Id="rId97" Type="http://schemas.openxmlformats.org/officeDocument/2006/relationships/hyperlink" Target="http://www.quadshotnews.com/2019/08/will-recognise-but-not-apologise.html#more" TargetMode="External"/><Relationship Id="rId96" Type="http://schemas.openxmlformats.org/officeDocument/2006/relationships/hyperlink" Target="https://www.sciencedirect.com/science/article/pii/S1470204519304152" TargetMode="External"/><Relationship Id="rId99" Type="http://schemas.openxmlformats.org/officeDocument/2006/relationships/hyperlink" Target="https://link.springer.com/article/10.1007/BF01300179" TargetMode="External"/><Relationship Id="rId98" Type="http://schemas.openxmlformats.org/officeDocument/2006/relationships/hyperlink" Target="https://jamanetwork.com/journals/jamaoncology/fullarticle/2729065" TargetMode="External"/><Relationship Id="rId91" Type="http://schemas.openxmlformats.org/officeDocument/2006/relationships/hyperlink" Target="http://www.quadshotnews.com/2020/03/psma-ya.html" TargetMode="External"/><Relationship Id="rId90" Type="http://schemas.openxmlformats.org/officeDocument/2006/relationships/hyperlink" Target="https://www.thelancet.com/journals/lancet/article/PIIS0140-6736(20)30314-7/fulltext" TargetMode="External"/><Relationship Id="rId93" Type="http://schemas.openxmlformats.org/officeDocument/2006/relationships/hyperlink" Target="https://meetinglibrary.asco.org/record/187068/abstract" TargetMode="External"/><Relationship Id="rId92" Type="http://schemas.openxmlformats.org/officeDocument/2006/relationships/hyperlink" Target="https://www.ncbi.nlm.nih.gov/pubmed/31668514" TargetMode="External"/><Relationship Id="rId118" Type="http://schemas.openxmlformats.org/officeDocument/2006/relationships/hyperlink" Target="http://www.quadshotnews.com/2019/05/public-service-announcement.html" TargetMode="External"/><Relationship Id="rId117" Type="http://schemas.openxmlformats.org/officeDocument/2006/relationships/hyperlink" Target="https://www.sciencedirect.com/science/article/pii/S0302283819301964" TargetMode="External"/><Relationship Id="rId359" Type="http://schemas.openxmlformats.org/officeDocument/2006/relationships/hyperlink" Target="https://www.europeanurology.com/article/S0302-2838(19)30202-7/fulltext" TargetMode="External"/><Relationship Id="rId116" Type="http://schemas.openxmlformats.org/officeDocument/2006/relationships/hyperlink" Target="https://www.ncbi.nlm.nih.gov/pmc/articles/PMC4427906/" TargetMode="External"/><Relationship Id="rId358" Type="http://schemas.openxmlformats.org/officeDocument/2006/relationships/hyperlink" Target="https://jamanetwork.com/journals/jamaoncology/article-abstract/2597278" TargetMode="External"/><Relationship Id="rId115" Type="http://schemas.openxmlformats.org/officeDocument/2006/relationships/hyperlink" Target="https://www.nejm.org/doi/10.1056/NEJMoa1113135?url_ver=Z39.88-2003&amp;rfr_id=ori:rid:crossref.org&amp;rfr_dat=cr_pub%3dwww.ncbi.nlm.nih.gov" TargetMode="External"/><Relationship Id="rId357" Type="http://schemas.openxmlformats.org/officeDocument/2006/relationships/hyperlink" Target="https://www.sciencedirect.com/science/article/pii/S0094014305701634" TargetMode="External"/><Relationship Id="rId599" Type="http://schemas.openxmlformats.org/officeDocument/2006/relationships/hyperlink" Target="https://www.thelancet.com/journals/lanonc/article/PIIS1470-2045(18)30528-X/fulltext" TargetMode="External"/><Relationship Id="rId119" Type="http://schemas.openxmlformats.org/officeDocument/2006/relationships/hyperlink" Target="https://academic.oup.com/jnci/article/95/12/868/2520278" TargetMode="External"/><Relationship Id="rId110" Type="http://schemas.openxmlformats.org/officeDocument/2006/relationships/hyperlink" Target="http://www.quadshotnews.com/2017/09/screen-time.html" TargetMode="External"/><Relationship Id="rId352" Type="http://schemas.openxmlformats.org/officeDocument/2006/relationships/hyperlink" Target="http://ascopubs.org/doi/full/10.1200/JCO.2005.01.2906" TargetMode="External"/><Relationship Id="rId594" Type="http://schemas.openxmlformats.org/officeDocument/2006/relationships/hyperlink" Target="https://www.ncbi.nlm.nih.gov/pmc/articles/PMC5134995/" TargetMode="External"/><Relationship Id="rId351" Type="http://schemas.openxmlformats.org/officeDocument/2006/relationships/hyperlink" Target="https://jamanetwork.com/journals/jama/fullarticle/198392" TargetMode="External"/><Relationship Id="rId593" Type="http://schemas.openxmlformats.org/officeDocument/2006/relationships/hyperlink" Target="https://jamanetwork.com/journals/jama/fullarticle/1104401" TargetMode="External"/><Relationship Id="rId350" Type="http://schemas.openxmlformats.org/officeDocument/2006/relationships/hyperlink" Target="https://www.ncbi.nlm.nih.gov/pubmed/13130113" TargetMode="External"/><Relationship Id="rId592" Type="http://schemas.openxmlformats.org/officeDocument/2006/relationships/hyperlink" Target="https://jamanetwork.com/journals/jama/fullarticle/2612617" TargetMode="External"/><Relationship Id="rId591" Type="http://schemas.openxmlformats.org/officeDocument/2006/relationships/hyperlink" Target="https://www.sciencedirect.com/science/article/pii/S0360301609036177?via%3Dihub" TargetMode="External"/><Relationship Id="rId114" Type="http://schemas.openxmlformats.org/officeDocument/2006/relationships/hyperlink" Target="https://www.nejm.org/doi/10.1056/NEJMoa0810084?url_ver=Z39.88-2003&amp;rfr_id=ori:rid:crossref.org&amp;rfr_dat=cr_pub%3dwww.ncbi.nlm.nih.gov" TargetMode="External"/><Relationship Id="rId356" Type="http://schemas.openxmlformats.org/officeDocument/2006/relationships/hyperlink" Target="https://www.sciencedirect.com/science/article/pii/S0022534705655310?via%3Dihub" TargetMode="External"/><Relationship Id="rId598" Type="http://schemas.openxmlformats.org/officeDocument/2006/relationships/hyperlink" Target="https://www.europeanurology.com/article/S0302-2838(19)30415-4/fulltext" TargetMode="External"/><Relationship Id="rId113" Type="http://schemas.openxmlformats.org/officeDocument/2006/relationships/hyperlink" Target="https://www.nejm.org/doi/10.1056/NEJMc1515131" TargetMode="External"/><Relationship Id="rId355" Type="http://schemas.openxmlformats.org/officeDocument/2006/relationships/hyperlink" Target="http://ascopubs.org/doi/full/10.1200/JCO.2005.01.2906" TargetMode="External"/><Relationship Id="rId597" Type="http://schemas.openxmlformats.org/officeDocument/2006/relationships/hyperlink" Target="https://www.jurology.com/article/S0022-5347(17)31092-3/abstract" TargetMode="External"/><Relationship Id="rId112" Type="http://schemas.openxmlformats.org/officeDocument/2006/relationships/hyperlink" Target="https://www.ncbi.nlm.nih.gov/pmc/articles/PMC3260132/" TargetMode="External"/><Relationship Id="rId354" Type="http://schemas.openxmlformats.org/officeDocument/2006/relationships/hyperlink" Target="https://www.ncbi.nlm.nih.gov/pubmed/13130113" TargetMode="External"/><Relationship Id="rId596" Type="http://schemas.openxmlformats.org/officeDocument/2006/relationships/hyperlink" Target="https://www.ncbi.nlm.nih.gov/pmc/articles/PMC5501938/" TargetMode="External"/><Relationship Id="rId111" Type="http://schemas.openxmlformats.org/officeDocument/2006/relationships/hyperlink" Target="https://www.nejm.org/doi/10.1056/NEJMoa0810696?url_ver=Z39.88-2003&amp;rfr_id=ori:rid:crossref.org&amp;rfr_dat=cr_pub%3dwww.ncbi.nlm.nih.gov" TargetMode="External"/><Relationship Id="rId353" Type="http://schemas.openxmlformats.org/officeDocument/2006/relationships/hyperlink" Target="http://ascopubs.org/doi/full/10.1200/JCO.2007.14.9021" TargetMode="External"/><Relationship Id="rId595" Type="http://schemas.openxmlformats.org/officeDocument/2006/relationships/hyperlink" Target="https://jamanetwork.com/journals/jama/fullarticle/1104401" TargetMode="External"/><Relationship Id="rId305" Type="http://schemas.openxmlformats.org/officeDocument/2006/relationships/hyperlink" Target="https://insights.ovid.com/pubmed?pmid=26523442" TargetMode="External"/><Relationship Id="rId547" Type="http://schemas.openxmlformats.org/officeDocument/2006/relationships/hyperlink" Target="https://jamanetwork.com/journals/jamaoncology/fullarticle/2713856" TargetMode="External"/><Relationship Id="rId789" Type="http://schemas.openxmlformats.org/officeDocument/2006/relationships/hyperlink" Target="http://ascopubs.org/doi/pdf/10.1200/JCO.1998.16.11.3576" TargetMode="External"/><Relationship Id="rId304" Type="http://schemas.openxmlformats.org/officeDocument/2006/relationships/hyperlink" Target="https://www.redjournal.org/article/S0360-3016(19)30957-5/fulltext" TargetMode="External"/><Relationship Id="rId546" Type="http://schemas.openxmlformats.org/officeDocument/2006/relationships/hyperlink" Target="https://www.ncbi.nlm.nih.gov/pubmed/29509865" TargetMode="External"/><Relationship Id="rId788" Type="http://schemas.openxmlformats.org/officeDocument/2006/relationships/hyperlink" Target="https://www.ncbi.nlm.nih.gov/pmc/articles/PMC2734419/" TargetMode="External"/><Relationship Id="rId303" Type="http://schemas.openxmlformats.org/officeDocument/2006/relationships/hyperlink" Target="http://www.quadshotnews.com/2020/02/stiff-constraints.html" TargetMode="External"/><Relationship Id="rId545" Type="http://schemas.openxmlformats.org/officeDocument/2006/relationships/hyperlink" Target="https://www.sciencedirect.com/science/article/pii/S0090429519309434?via%3Dihub" TargetMode="External"/><Relationship Id="rId787" Type="http://schemas.openxmlformats.org/officeDocument/2006/relationships/hyperlink" Target="https://www.ncbi.nlm.nih.gov/pmc/articles/PMC4239302/" TargetMode="External"/><Relationship Id="rId302" Type="http://schemas.openxmlformats.org/officeDocument/2006/relationships/hyperlink" Target="http://www.quadshotnews.com/2019/06/how-lutefisk-is-made.html" TargetMode="External"/><Relationship Id="rId544" Type="http://schemas.openxmlformats.org/officeDocument/2006/relationships/hyperlink" Target="http://www.quadshotnews.com/2019/11/brachy-beat-down.html" TargetMode="External"/><Relationship Id="rId786" Type="http://schemas.openxmlformats.org/officeDocument/2006/relationships/hyperlink" Target="https://www.ncbi.nlm.nih.gov/pmc/articles/PMC4239302/" TargetMode="External"/><Relationship Id="rId309" Type="http://schemas.openxmlformats.org/officeDocument/2006/relationships/hyperlink" Target="https://www.ncbi.nlm.nih.gov/pmc/articles/PMC5679773/" TargetMode="External"/><Relationship Id="rId308" Type="http://schemas.openxmlformats.org/officeDocument/2006/relationships/hyperlink" Target="https://www.ncbi.nlm.nih.gov/pmc/articles/PMC4937020/" TargetMode="External"/><Relationship Id="rId307" Type="http://schemas.openxmlformats.org/officeDocument/2006/relationships/hyperlink" Target="https://www.sciencedirect.com/science/article/pii/S0167814013004301?via%3Dihub" TargetMode="External"/><Relationship Id="rId549" Type="http://schemas.openxmlformats.org/officeDocument/2006/relationships/hyperlink" Target="https://www.ncbi.nlm.nih.gov/pubmed/31610249" TargetMode="External"/><Relationship Id="rId306" Type="http://schemas.openxmlformats.org/officeDocument/2006/relationships/hyperlink" Target="http://ascopubs.org/doi/abs/10.1200/JCO.2017.35.6_suppl.48" TargetMode="External"/><Relationship Id="rId548" Type="http://schemas.openxmlformats.org/officeDocument/2006/relationships/hyperlink" Target="https://www.ncbi.nlm.nih.gov/pubmed/32146018" TargetMode="External"/><Relationship Id="rId781" Type="http://schemas.openxmlformats.org/officeDocument/2006/relationships/hyperlink" Target="https://pubmed.ncbi.nlm.nih.gov/32416780/" TargetMode="External"/><Relationship Id="rId780" Type="http://schemas.openxmlformats.org/officeDocument/2006/relationships/hyperlink" Target="http://www.quadshotnews.com/2020/06/alls-well-with-avel.html" TargetMode="External"/><Relationship Id="rId301" Type="http://schemas.openxmlformats.org/officeDocument/2006/relationships/hyperlink" Target="https://www.redjournal.org/article/S0360-3016(19)30957-5/fulltext" TargetMode="External"/><Relationship Id="rId543" Type="http://schemas.openxmlformats.org/officeDocument/2006/relationships/hyperlink" Target="https://onlinelibrary.wiley.com/doi/full/10.1111/bju.12514" TargetMode="External"/><Relationship Id="rId785" Type="http://schemas.openxmlformats.org/officeDocument/2006/relationships/hyperlink" Target="https://www.ncbi.nlm.nih.gov/pmc/articles/PMC4239302/" TargetMode="External"/><Relationship Id="rId300" Type="http://schemas.openxmlformats.org/officeDocument/2006/relationships/hyperlink" Target="https://www.redjournal.org/article/S0360-3016(19)30957-5/fulltext" TargetMode="External"/><Relationship Id="rId542" Type="http://schemas.openxmlformats.org/officeDocument/2006/relationships/hyperlink" Target="http://www.prostatecancerfree.org" TargetMode="External"/><Relationship Id="rId784" Type="http://schemas.openxmlformats.org/officeDocument/2006/relationships/hyperlink" Target="https://www.nejm.org/doi/full/10.1056/nejmoa022148" TargetMode="External"/><Relationship Id="rId541" Type="http://schemas.openxmlformats.org/officeDocument/2006/relationships/hyperlink" Target="https://onlinelibrary.wiley.com/doi/abs/10.1111/j.1464-410X.2011.10827.x" TargetMode="External"/><Relationship Id="rId783" Type="http://schemas.openxmlformats.org/officeDocument/2006/relationships/hyperlink" Target="https://www.cochranelibrary.com/cdsr/doi/10.1002/14651858.CD001986/full" TargetMode="External"/><Relationship Id="rId540" Type="http://schemas.openxmlformats.org/officeDocument/2006/relationships/hyperlink" Target="https://www.ncbi.nlm.nih.gov/pubmed/30638912" TargetMode="External"/><Relationship Id="rId782" Type="http://schemas.openxmlformats.org/officeDocument/2006/relationships/hyperlink" Target="http://www.quadshotnews.com/2020/05/add-atez.html" TargetMode="External"/><Relationship Id="rId536" Type="http://schemas.openxmlformats.org/officeDocument/2006/relationships/hyperlink" Target="https://www.redjournal.org/article/S0360-3016(16)30352-2/abstract" TargetMode="External"/><Relationship Id="rId778" Type="http://schemas.openxmlformats.org/officeDocument/2006/relationships/hyperlink" Target="http://www.quadshotnews.com/2019/05/no-pain-no-gain.html" TargetMode="External"/><Relationship Id="rId535" Type="http://schemas.openxmlformats.org/officeDocument/2006/relationships/hyperlink" Target="https://www.sciencedirect.com/science/article/pii/S0167814012000102?via%3Dihub" TargetMode="External"/><Relationship Id="rId777" Type="http://schemas.openxmlformats.org/officeDocument/2006/relationships/hyperlink" Target="https://ascopubs.org/doi/full/10.1200/JCO.19.00538" TargetMode="External"/><Relationship Id="rId534" Type="http://schemas.openxmlformats.org/officeDocument/2006/relationships/hyperlink" Target="https://www.ncbi.nlm.nih.gov/pubmed/28816169" TargetMode="External"/><Relationship Id="rId776" Type="http://schemas.openxmlformats.org/officeDocument/2006/relationships/hyperlink" Target="http://ascopubs.org/doi/abs/10.1200/JCO.2018.36.6_suppl.410" TargetMode="External"/><Relationship Id="rId533" Type="http://schemas.openxmlformats.org/officeDocument/2006/relationships/hyperlink" Target="http://ascopubs.org/doi/full/10.1200/JCO.2005.06.154" TargetMode="External"/><Relationship Id="rId775" Type="http://schemas.openxmlformats.org/officeDocument/2006/relationships/hyperlink" Target="https://www.nejm.org/doi/full/10.1056/NEJMoa1613683" TargetMode="External"/><Relationship Id="rId539" Type="http://schemas.openxmlformats.org/officeDocument/2006/relationships/hyperlink" Target="https://www.sciencedirect.com/science/article/pii/S0360301617300081?via%3Dihub" TargetMode="External"/><Relationship Id="rId538" Type="http://schemas.openxmlformats.org/officeDocument/2006/relationships/hyperlink" Target="https://www.redjournal.org/article/S0360-3016(16)33484-8/abstract" TargetMode="External"/><Relationship Id="rId537" Type="http://schemas.openxmlformats.org/officeDocument/2006/relationships/hyperlink" Target="https://www.sciencedirect.com/science/article/pii/S0360301618311040?via%3Dihub" TargetMode="External"/><Relationship Id="rId779" Type="http://schemas.openxmlformats.org/officeDocument/2006/relationships/hyperlink" Target="https://meetinglibrary.asco.org/record/186872/abstract" TargetMode="External"/><Relationship Id="rId770" Type="http://schemas.openxmlformats.org/officeDocument/2006/relationships/hyperlink" Target="https://www.nejm.org/doi/full/10.1056/nejmoa022148" TargetMode="External"/><Relationship Id="rId532" Type="http://schemas.openxmlformats.org/officeDocument/2006/relationships/hyperlink" Target="https://www-sciencedirect-com.library1.unmc.edu/science/article/pii/S0022534709026251" TargetMode="External"/><Relationship Id="rId774" Type="http://schemas.openxmlformats.org/officeDocument/2006/relationships/hyperlink" Target="https://www.sciencedirect.com/science/article/pii/S1470204510702758" TargetMode="External"/><Relationship Id="rId531" Type="http://schemas.openxmlformats.org/officeDocument/2006/relationships/hyperlink" Target="https://www.redjournal.org/article/S0360-3016(02)03504-6/fulltext" TargetMode="External"/><Relationship Id="rId773" Type="http://schemas.openxmlformats.org/officeDocument/2006/relationships/hyperlink" Target="http://ascopubs.org/doi/full/10.1200/JCO.2001.19.10.2638" TargetMode="External"/><Relationship Id="rId530" Type="http://schemas.openxmlformats.org/officeDocument/2006/relationships/hyperlink" Target="https://www.sciencedirect.com/science/article/pii/S1538472119301084" TargetMode="External"/><Relationship Id="rId772" Type="http://schemas.openxmlformats.org/officeDocument/2006/relationships/hyperlink" Target="http://ascopubs.org/doi/full/10.1200/JCO.2005.07.757" TargetMode="External"/><Relationship Id="rId771" Type="http://schemas.openxmlformats.org/officeDocument/2006/relationships/hyperlink" Target="https://www.sciencedirect.com/science/article/pii/S0302283805002137?via%3Dihub" TargetMode="External"/><Relationship Id="rId327" Type="http://schemas.openxmlformats.org/officeDocument/2006/relationships/hyperlink" Target="http://ascopubs.org/doi/full/10.1200/JCO.2003.05.004" TargetMode="External"/><Relationship Id="rId569" Type="http://schemas.openxmlformats.org/officeDocument/2006/relationships/hyperlink" Target="https://twitter.com/NicholasZaorsky/status/1217886128193376257?s=20" TargetMode="External"/><Relationship Id="rId326" Type="http://schemas.openxmlformats.org/officeDocument/2006/relationships/hyperlink" Target="https://www.sciencedirect.com/science/article/pii/S0302283811012309?via%3Dihub" TargetMode="External"/><Relationship Id="rId568" Type="http://schemas.openxmlformats.org/officeDocument/2006/relationships/hyperlink" Target="https://docs.google.com/document/d/1WGO0ms-uutSies98CoG31NpD2aBpzX8ffUS5auOgYW4/edit#bookmark=id.lmu2eaw96rhp" TargetMode="External"/><Relationship Id="rId325" Type="http://schemas.openxmlformats.org/officeDocument/2006/relationships/hyperlink" Target="https://www.sciencedirect.com/science/article/pii/S0360301616333363?via%3Dihub" TargetMode="External"/><Relationship Id="rId567" Type="http://schemas.openxmlformats.org/officeDocument/2006/relationships/hyperlink" Target="https://www.ncbi.nlm.nih.gov/pubmed/16242258" TargetMode="External"/><Relationship Id="rId324" Type="http://schemas.openxmlformats.org/officeDocument/2006/relationships/hyperlink" Target="https://clinicaltrials.gov/ct2/show/NCT02772588" TargetMode="External"/><Relationship Id="rId566" Type="http://schemas.openxmlformats.org/officeDocument/2006/relationships/hyperlink" Target="https://www.ncbi.nlm.nih.gov/pubmed/31673655" TargetMode="External"/><Relationship Id="rId329" Type="http://schemas.openxmlformats.org/officeDocument/2006/relationships/hyperlink" Target="https://www.thelancet.com/journals/lanonc/article/PIIS1470-2045(18)30528-X/fulltext" TargetMode="External"/><Relationship Id="rId328" Type="http://schemas.openxmlformats.org/officeDocument/2006/relationships/hyperlink" Target="http://ascopubs.org/doi/10.1200/jco.2012.30.5_suppl.96" TargetMode="External"/><Relationship Id="rId561" Type="http://schemas.openxmlformats.org/officeDocument/2006/relationships/hyperlink" Target="https://www.ncbi.nlm.nih.gov/pubmed/17084551?dopt=Abstract" TargetMode="External"/><Relationship Id="rId560" Type="http://schemas.openxmlformats.org/officeDocument/2006/relationships/hyperlink" Target="https://www.redjournal.org/article/S0360-3016(15)03101-6/fulltext" TargetMode="External"/><Relationship Id="rId323" Type="http://schemas.openxmlformats.org/officeDocument/2006/relationships/hyperlink" Target="https://ctep.cancer.gov/initiativesPrograms/docs/nctn_trials/NCTN_GU_Trials.pdf" TargetMode="External"/><Relationship Id="rId565" Type="http://schemas.openxmlformats.org/officeDocument/2006/relationships/hyperlink" Target="http://www.quadshotnews.com/2019/10/ablative-arbitration.html" TargetMode="External"/><Relationship Id="rId322" Type="http://schemas.openxmlformats.org/officeDocument/2006/relationships/hyperlink" Target="https://clinicaltrials.gov/ct2/show/NCT03367702" TargetMode="External"/><Relationship Id="rId564" Type="http://schemas.openxmlformats.org/officeDocument/2006/relationships/hyperlink" Target="https://www.ncbi.nlm.nih.gov/pubmed/31604131" TargetMode="External"/><Relationship Id="rId321" Type="http://schemas.openxmlformats.org/officeDocument/2006/relationships/hyperlink" Target="http://www.quadshotnews.com/2019/09/keeping-pace.html" TargetMode="External"/><Relationship Id="rId563" Type="http://schemas.openxmlformats.org/officeDocument/2006/relationships/hyperlink" Target="https://www.ncbi.nlm.nih.gov/pubmed/31813740" TargetMode="External"/><Relationship Id="rId320" Type="http://schemas.openxmlformats.org/officeDocument/2006/relationships/hyperlink" Target="http://www.quadshotnews.com/2019/09/sbrt-d-up.html" TargetMode="External"/><Relationship Id="rId562" Type="http://schemas.openxmlformats.org/officeDocument/2006/relationships/hyperlink" Target="https://www.redjournal.org/article/S0360-3016(17)33968-8/abstract" TargetMode="External"/><Relationship Id="rId316" Type="http://schemas.openxmlformats.org/officeDocument/2006/relationships/hyperlink" Target="https://www.sciencedirect.com/science/article/pii/S1470204519305698?via%3Dihub" TargetMode="External"/><Relationship Id="rId558" Type="http://schemas.openxmlformats.org/officeDocument/2006/relationships/hyperlink" Target="https://www.ncbi.nlm.nih.gov/pubmed/32044166" TargetMode="External"/><Relationship Id="rId315" Type="http://schemas.openxmlformats.org/officeDocument/2006/relationships/hyperlink" Target="http://ascopubs.org/doi/abs/10.1200/JCO.2018.36.6_suppl.TPS153" TargetMode="External"/><Relationship Id="rId557" Type="http://schemas.openxmlformats.org/officeDocument/2006/relationships/hyperlink" Target="https://www-sciencedirect-com.library1.unmc.edu/science/article/pii/S0167814016310404" TargetMode="External"/><Relationship Id="rId799" Type="http://schemas.openxmlformats.org/officeDocument/2006/relationships/hyperlink" Target="https://www.ncbi.nlm.nih.gov/pubmed/12100923" TargetMode="External"/><Relationship Id="rId314" Type="http://schemas.openxmlformats.org/officeDocument/2006/relationships/hyperlink" Target="https://www.sciencedirect.com/science/article/pii/S0360301618309611?via%3Dihub" TargetMode="External"/><Relationship Id="rId556" Type="http://schemas.openxmlformats.org/officeDocument/2006/relationships/hyperlink" Target="https://www.redjournal.org/article/S0360-3016(19)30205-6/abstract" TargetMode="External"/><Relationship Id="rId798" Type="http://schemas.openxmlformats.org/officeDocument/2006/relationships/hyperlink" Target="https://www.ncbi.nlm.nih.gov/pubmed/12100923" TargetMode="External"/><Relationship Id="rId313" Type="http://schemas.openxmlformats.org/officeDocument/2006/relationships/hyperlink" Target="https://www.rtog.org/ClinicalTrials/ProtocolTable/StudyDetails.aspx?action=openFile&amp;FileID=8416" TargetMode="External"/><Relationship Id="rId555" Type="http://schemas.openxmlformats.org/officeDocument/2006/relationships/hyperlink" Target="https://www.redjournal.org/article/S0360-3016(16)33096-6/fulltext" TargetMode="External"/><Relationship Id="rId797" Type="http://schemas.openxmlformats.org/officeDocument/2006/relationships/hyperlink" Target="https://www.sciencedirect.com/science/article/pii/S0090429512008679?via%3Dihub" TargetMode="External"/><Relationship Id="rId319" Type="http://schemas.openxmlformats.org/officeDocument/2006/relationships/hyperlink" Target="https://www.sciencedirect.com/science/article/pii/S1470204519305698?via%3Dihub" TargetMode="External"/><Relationship Id="rId318" Type="http://schemas.openxmlformats.org/officeDocument/2006/relationships/hyperlink" Target="https://www.sciencedirect.com/science/article/pii/S1470204519305698?via%3Dihub" TargetMode="External"/><Relationship Id="rId317" Type="http://schemas.openxmlformats.org/officeDocument/2006/relationships/hyperlink" Target="https://www.sciencedirect.com/science/article/pii/S1470204519305698?via%3Dihub" TargetMode="External"/><Relationship Id="rId559" Type="http://schemas.openxmlformats.org/officeDocument/2006/relationships/hyperlink" Target="https://www.redjournal.org/article/S0360-3016(15)00606-9/fulltext" TargetMode="External"/><Relationship Id="rId550" Type="http://schemas.openxmlformats.org/officeDocument/2006/relationships/hyperlink" Target="http://www.quadshotnews.com/2019/10/pelverizing-prostate-cancer.html" TargetMode="External"/><Relationship Id="rId792" Type="http://schemas.openxmlformats.org/officeDocument/2006/relationships/hyperlink" Target="https://www.ncbi.nlm.nih.gov/pmc/articles/PMC3955198/" TargetMode="External"/><Relationship Id="rId791" Type="http://schemas.openxmlformats.org/officeDocument/2006/relationships/hyperlink" Target="https://twitter.com/NicholasZaorsky/status/1219387727524827138?s=20" TargetMode="External"/><Relationship Id="rId790" Type="http://schemas.openxmlformats.org/officeDocument/2006/relationships/hyperlink" Target="https://twitter.com/NicholasZaorsky/status/1219387727524827138?s=20" TargetMode="External"/><Relationship Id="rId312" Type="http://schemas.openxmlformats.org/officeDocument/2006/relationships/hyperlink" Target="https://www.redjournal.org/article/S0360-3016(18)34227-5/pdf" TargetMode="External"/><Relationship Id="rId554" Type="http://schemas.openxmlformats.org/officeDocument/2006/relationships/hyperlink" Target="https://www.ncbi.nlm.nih.gov/pubmed/32146259" TargetMode="External"/><Relationship Id="rId796" Type="http://schemas.openxmlformats.org/officeDocument/2006/relationships/hyperlink" Target="https://www.jurology.com/article/S0022-5347(05)66821-8/fulltext" TargetMode="External"/><Relationship Id="rId311" Type="http://schemas.openxmlformats.org/officeDocument/2006/relationships/hyperlink" Target="https://www.sciencedirect.com/science/article/pii/S0360301614003095" TargetMode="External"/><Relationship Id="rId553" Type="http://schemas.openxmlformats.org/officeDocument/2006/relationships/hyperlink" Target="https://www.thegreenjournal.com/article/S0167-8140(16)34366-3/fulltext" TargetMode="External"/><Relationship Id="rId795" Type="http://schemas.openxmlformats.org/officeDocument/2006/relationships/hyperlink" Target="https://www.beachbodyondemand.com/programs/insanity/overview" TargetMode="External"/><Relationship Id="rId310" Type="http://schemas.openxmlformats.org/officeDocument/2006/relationships/hyperlink" Target="https://www.sciencedirect.com/science/article/pii/S0959804916001295" TargetMode="External"/><Relationship Id="rId552" Type="http://schemas.openxmlformats.org/officeDocument/2006/relationships/hyperlink" Target="https://www.thegreenjournal.com/article/S0167-8140(17)30414-0/fulltext" TargetMode="External"/><Relationship Id="rId794" Type="http://schemas.openxmlformats.org/officeDocument/2006/relationships/hyperlink" Target="https://www.ncbi.nlm.nih.gov/pubmed/30433852" TargetMode="External"/><Relationship Id="rId551" Type="http://schemas.openxmlformats.org/officeDocument/2006/relationships/hyperlink" Target="https://www.sciencedirect.com/science/article/pii/S1538472118306275" TargetMode="External"/><Relationship Id="rId793" Type="http://schemas.openxmlformats.org/officeDocument/2006/relationships/hyperlink" Target="https://www.rtog.org/ClinicalTrials/ProtocolTable/StudyDetails.aspx?action=openFile&amp;FileID=4659" TargetMode="External"/><Relationship Id="rId297" Type="http://schemas.openxmlformats.org/officeDocument/2006/relationships/hyperlink" Target="https://www.redjournal.org/article/S0360-3016(16)33267-9/fulltext" TargetMode="External"/><Relationship Id="rId296" Type="http://schemas.openxmlformats.org/officeDocument/2006/relationships/hyperlink" Target="https://www.umu.se/en/research/groups/hypo-rt-pc/" TargetMode="External"/><Relationship Id="rId295" Type="http://schemas.openxmlformats.org/officeDocument/2006/relationships/hyperlink" Target="http://www.quadshotnews.com/2019/04/strength-in-numbers.html" TargetMode="External"/><Relationship Id="rId294" Type="http://schemas.openxmlformats.org/officeDocument/2006/relationships/hyperlink" Target="https://www.redjournal.org/article/S0360-3016(19)30612-1/pdf" TargetMode="External"/><Relationship Id="rId299" Type="http://schemas.openxmlformats.org/officeDocument/2006/relationships/hyperlink" Target="https://www.redjournal.org/article/S0360-3016(19)30957-5/fulltext" TargetMode="External"/><Relationship Id="rId298" Type="http://schemas.openxmlformats.org/officeDocument/2006/relationships/hyperlink" Target="https://www.thelancet.com/journals/lancet/article/PIIS0140-6736(19)31131-6/fulltext" TargetMode="External"/><Relationship Id="rId271" Type="http://schemas.openxmlformats.org/officeDocument/2006/relationships/hyperlink" Target="https://www.eventscribe.com/2018/ASTRO/fsPopup.asp?Mode=presInfo&amp;PresentationID=411642" TargetMode="External"/><Relationship Id="rId270" Type="http://schemas.openxmlformats.org/officeDocument/2006/relationships/hyperlink" Target="https://www.ncbi.nlm.nih.gov/pubmed/32072028" TargetMode="External"/><Relationship Id="rId269" Type="http://schemas.openxmlformats.org/officeDocument/2006/relationships/hyperlink" Target="https://www.ncbi.nlm.nih.gov/pubmed/31987974" TargetMode="External"/><Relationship Id="rId264" Type="http://schemas.openxmlformats.org/officeDocument/2006/relationships/hyperlink" Target="https://www.ncbi.nlm.nih.gov/pubmed/31987974" TargetMode="External"/><Relationship Id="rId263" Type="http://schemas.openxmlformats.org/officeDocument/2006/relationships/hyperlink" Target="https://www.sciencedirect.com/science/article/pii/S0360301618300543?via%3Dihub" TargetMode="External"/><Relationship Id="rId262" Type="http://schemas.openxmlformats.org/officeDocument/2006/relationships/hyperlink" Target="https://www.ncbi.nlm.nih.gov/pmc/articles/PMC4961874/" TargetMode="External"/><Relationship Id="rId261" Type="http://schemas.openxmlformats.org/officeDocument/2006/relationships/hyperlink" Target="https://www.ncbi.nlm.nih.gov/pmc/articles/PMC4961874/" TargetMode="External"/><Relationship Id="rId268" Type="http://schemas.openxmlformats.org/officeDocument/2006/relationships/hyperlink" Target="https://www.ncbi.nlm.nih.gov/pubmed/31767473" TargetMode="External"/><Relationship Id="rId267" Type="http://schemas.openxmlformats.org/officeDocument/2006/relationships/hyperlink" Target="http://www.quadshotnews.com/2020/02/stricter-laws.html" TargetMode="External"/><Relationship Id="rId266" Type="http://schemas.openxmlformats.org/officeDocument/2006/relationships/hyperlink" Target="https://www.rcr.ac.uk/publication/radiotherapy-dose-fractionation-third-edition" TargetMode="External"/><Relationship Id="rId265" Type="http://schemas.openxmlformats.org/officeDocument/2006/relationships/hyperlink" Target="https://docs.google.com/document/d/1DnTzXxvgAsnW9eR7Br-W7ajBAFXL2IIZhvoRNcLYTK0/edit#" TargetMode="External"/><Relationship Id="rId260" Type="http://schemas.openxmlformats.org/officeDocument/2006/relationships/hyperlink" Target="https://www.ncbi.nlm.nih.gov/pmc/articles/PMC4961874/" TargetMode="External"/><Relationship Id="rId259" Type="http://schemas.openxmlformats.org/officeDocument/2006/relationships/image" Target="media/image2.png"/><Relationship Id="rId258" Type="http://schemas.openxmlformats.org/officeDocument/2006/relationships/hyperlink" Target="https://www.instagram.com/p/B7i3w0hJ_bx/?utm_source=ig_web_copy_link" TargetMode="External"/><Relationship Id="rId253" Type="http://schemas.openxmlformats.org/officeDocument/2006/relationships/hyperlink" Target="http://ascopubs.org/doi/full/10.1200/JCO.2016.67.0448" TargetMode="External"/><Relationship Id="rId495" Type="http://schemas.openxmlformats.org/officeDocument/2006/relationships/hyperlink" Target="https://www.nejm.org/doi/full/10.1056/NEJMoa1815671" TargetMode="External"/><Relationship Id="rId252" Type="http://schemas.openxmlformats.org/officeDocument/2006/relationships/hyperlink" Target="http://ascopubs.org/doi/full/10.1200/JCO.2016.67.0448" TargetMode="External"/><Relationship Id="rId494" Type="http://schemas.openxmlformats.org/officeDocument/2006/relationships/hyperlink" Target="https://www.nejm.org/doi/10.1056/NEJMoa1715546" TargetMode="External"/><Relationship Id="rId251" Type="http://schemas.openxmlformats.org/officeDocument/2006/relationships/hyperlink" Target="http://ascopubs.org/doi/full/10.1200/JCO.2016.70.4189" TargetMode="External"/><Relationship Id="rId493" Type="http://schemas.openxmlformats.org/officeDocument/2006/relationships/hyperlink" Target="http://www.quadshotnews.com/2020/06/road-to-prosperity.html" TargetMode="External"/><Relationship Id="rId250" Type="http://schemas.openxmlformats.org/officeDocument/2006/relationships/hyperlink" Target="https://www.redjournal.org/article/S0360-3016(12)01324-7/abstract" TargetMode="External"/><Relationship Id="rId492" Type="http://schemas.openxmlformats.org/officeDocument/2006/relationships/hyperlink" Target="http://www.quadshotnews.com/2018/06/live-long-without-mets-and-prosper.html" TargetMode="External"/><Relationship Id="rId257" Type="http://schemas.openxmlformats.org/officeDocument/2006/relationships/hyperlink" Target="https://clinicaltrials.gov/ct2/show/NCT01444820" TargetMode="External"/><Relationship Id="rId499" Type="http://schemas.openxmlformats.org/officeDocument/2006/relationships/hyperlink" Target="http://www.quadshotnews.com/2018/07/prostate-philosophy.html" TargetMode="External"/><Relationship Id="rId256" Type="http://schemas.openxmlformats.org/officeDocument/2006/relationships/hyperlink" Target="https://www.redjournal.org/article/S0360-3016(17)31357-3/abstract" TargetMode="External"/><Relationship Id="rId498" Type="http://schemas.openxmlformats.org/officeDocument/2006/relationships/hyperlink" Target="https://ascopubs.org/doi/full/10.1200/JCO.2018.77.9827" TargetMode="External"/><Relationship Id="rId255" Type="http://schemas.openxmlformats.org/officeDocument/2006/relationships/hyperlink" Target="https://www.sciencedirect.com/science/article/pii/S0167814019300854" TargetMode="External"/><Relationship Id="rId497" Type="http://schemas.openxmlformats.org/officeDocument/2006/relationships/hyperlink" Target="https://apnews.com/Business%20Wire/fa3bcd43f65c433b818b9d70f46135d6" TargetMode="External"/><Relationship Id="rId254" Type="http://schemas.openxmlformats.org/officeDocument/2006/relationships/hyperlink" Target="http://ascopubs.org/doi/full/10.1200/JCO.2016.67.0448" TargetMode="External"/><Relationship Id="rId496" Type="http://schemas.openxmlformats.org/officeDocument/2006/relationships/hyperlink" Target="http://www.quadshotnews.com/2019/02/gimme-loot.html" TargetMode="External"/><Relationship Id="rId293" Type="http://schemas.openxmlformats.org/officeDocument/2006/relationships/hyperlink" Target="https://jamanetwork.com/journals/jamanetworkopen/fullarticle/2723641" TargetMode="External"/><Relationship Id="rId292" Type="http://schemas.openxmlformats.org/officeDocument/2006/relationships/hyperlink" Target="https://www.sciencedirect.com/science/article/pii/S036030161833462X" TargetMode="External"/><Relationship Id="rId291" Type="http://schemas.openxmlformats.org/officeDocument/2006/relationships/hyperlink" Target="http://www.quadshotnews.com/2019/04/artsy-phartsy.html" TargetMode="External"/><Relationship Id="rId290" Type="http://schemas.openxmlformats.org/officeDocument/2006/relationships/hyperlink" Target="https://www.sciencedirect.com/science/article/pii/S036030161833997X" TargetMode="External"/><Relationship Id="rId286" Type="http://schemas.openxmlformats.org/officeDocument/2006/relationships/hyperlink" Target="https://www.ncbi.nlm.nih.gov/pubmed/31812718" TargetMode="External"/><Relationship Id="rId285" Type="http://schemas.openxmlformats.org/officeDocument/2006/relationships/hyperlink" Target="https://ascopubs.org/doi/10.1200/JCO.2018.77.9868" TargetMode="External"/><Relationship Id="rId284" Type="http://schemas.openxmlformats.org/officeDocument/2006/relationships/hyperlink" Target="https://insights.ovid.com/pubmed?pmid=27635624" TargetMode="External"/><Relationship Id="rId283" Type="http://schemas.openxmlformats.org/officeDocument/2006/relationships/hyperlink" Target="https://www-sciencedirect-com.library1.unmc.edu/science/article/pii/S036030161400073X" TargetMode="External"/><Relationship Id="rId289" Type="http://schemas.openxmlformats.org/officeDocument/2006/relationships/hyperlink" Target="https://www.sciencedirect.com/science/article/abs/pii/S1879850019301043" TargetMode="External"/><Relationship Id="rId288" Type="http://schemas.openxmlformats.org/officeDocument/2006/relationships/hyperlink" Target="https://pubmed.ncbi.nlm.nih.gov/32416376/" TargetMode="External"/><Relationship Id="rId287" Type="http://schemas.openxmlformats.org/officeDocument/2006/relationships/hyperlink" Target="https://www.eventscribe.com/2019/ASTRO/fsPopup.asp?Mode=presInfo&amp;PresentationID=559453" TargetMode="External"/><Relationship Id="rId282" Type="http://schemas.openxmlformats.org/officeDocument/2006/relationships/hyperlink" Target="https://www.ncbi.nlm.nih.gov/pubmed/32119599" TargetMode="External"/><Relationship Id="rId281" Type="http://schemas.openxmlformats.org/officeDocument/2006/relationships/hyperlink" Target="https://www.redjournal.org/article/S0360-3016(16)33619-7/fulltext" TargetMode="External"/><Relationship Id="rId280" Type="http://schemas.openxmlformats.org/officeDocument/2006/relationships/hyperlink" Target="http://ascopubs.org/doi/full/10.1200/JCO.2013.51.1972" TargetMode="External"/><Relationship Id="rId275" Type="http://schemas.openxmlformats.org/officeDocument/2006/relationships/hyperlink" Target="https://www.sciencedirect.com/science/article/pii/S1470204516300705?via%3Dihub" TargetMode="External"/><Relationship Id="rId274" Type="http://schemas.openxmlformats.org/officeDocument/2006/relationships/hyperlink" Target="http://ascopubs.org/doi/full/10.1200/JCO.2016.71.7397" TargetMode="External"/><Relationship Id="rId273" Type="http://schemas.openxmlformats.org/officeDocument/2006/relationships/hyperlink" Target="http://ascopubs.org/doi/full/10.1200/JCO.2016.71.7397" TargetMode="External"/><Relationship Id="rId272" Type="http://schemas.openxmlformats.org/officeDocument/2006/relationships/hyperlink" Target="http://ascopubs.org/doi/full/10.1200/JCO.2016.71.7397" TargetMode="External"/><Relationship Id="rId279" Type="http://schemas.openxmlformats.org/officeDocument/2006/relationships/hyperlink" Target="http://www.quadshotnews.com/2019/10/seven-year-itch.html" TargetMode="External"/><Relationship Id="rId278" Type="http://schemas.openxmlformats.org/officeDocument/2006/relationships/hyperlink" Target="https://www.ncbi.nlm.nih.gov/pubmed/31593756" TargetMode="External"/><Relationship Id="rId277" Type="http://schemas.openxmlformats.org/officeDocument/2006/relationships/hyperlink" Target="https://www.sciencedirect.com/science/article/pii/S1470204515005677" TargetMode="External"/><Relationship Id="rId276" Type="http://schemas.openxmlformats.org/officeDocument/2006/relationships/hyperlink" Target="https://www.sciencedirect.com/science/article/pii/S1470204514704826?via%3Dihub" TargetMode="External"/><Relationship Id="rId907" Type="http://schemas.openxmlformats.org/officeDocument/2006/relationships/hyperlink" Target="https://www.auajournals.org/doi/10.1097/JU.0000000000000111" TargetMode="External"/><Relationship Id="rId906" Type="http://schemas.openxmlformats.org/officeDocument/2006/relationships/hyperlink" Target="https://twitter.com/NicholasZaorsky/status/1219390416388313090?s=20" TargetMode="External"/><Relationship Id="rId905" Type="http://schemas.openxmlformats.org/officeDocument/2006/relationships/hyperlink" Target="https://meetinglibrary.asco.org/record/191148/abstract" TargetMode="External"/><Relationship Id="rId904" Type="http://schemas.openxmlformats.org/officeDocument/2006/relationships/hyperlink" Target="http://www.quadshotnews.com/2019/04/solid-as-rock.html" TargetMode="External"/><Relationship Id="rId909" Type="http://schemas.openxmlformats.org/officeDocument/2006/relationships/hyperlink" Target="https://ctep.cancer.gov/initiativesPrograms/docs/nctn_trials/NCTN_GU_Trials.pdf" TargetMode="External"/><Relationship Id="rId908" Type="http://schemas.openxmlformats.org/officeDocument/2006/relationships/hyperlink" Target="https://www.asco.org/research-guidelines/quality-guidelines/guidelines/genitourinary-cancer#/15516" TargetMode="External"/><Relationship Id="rId903" Type="http://schemas.openxmlformats.org/officeDocument/2006/relationships/hyperlink" Target="https://www.auajournals.org/doi/10.1097/JU.0000000000000111" TargetMode="External"/><Relationship Id="rId902" Type="http://schemas.openxmlformats.org/officeDocument/2006/relationships/hyperlink" Target="https://onlinelibrary.wiley.com/doi/full/10.1002/cncr.31156" TargetMode="External"/><Relationship Id="rId901" Type="http://schemas.openxmlformats.org/officeDocument/2006/relationships/hyperlink" Target="https://www.futuremedicine.com/doi/abs/10.2217/fon.16.2" TargetMode="External"/><Relationship Id="rId900" Type="http://schemas.openxmlformats.org/officeDocument/2006/relationships/hyperlink" Target="https://www.nature.com/articles/nrurol.2017.87" TargetMode="External"/><Relationship Id="rId929" Type="http://schemas.openxmlformats.org/officeDocument/2006/relationships/hyperlink" Target="https://www.asco.org/research-guidelines/quality-guidelines/guidelines/assays-and-predictive-markers#/9506" TargetMode="External"/><Relationship Id="rId928" Type="http://schemas.openxmlformats.org/officeDocument/2006/relationships/hyperlink" Target="http://econtour.org/cases/62" TargetMode="External"/><Relationship Id="rId927" Type="http://schemas.openxmlformats.org/officeDocument/2006/relationships/hyperlink" Target="https://twitter.com/NicholasZaorsky/status/1219392914285047809?s=20" TargetMode="External"/><Relationship Id="rId926" Type="http://schemas.openxmlformats.org/officeDocument/2006/relationships/hyperlink" Target="https://twitter.com/NicholasZaorsky/status/1219395565936615430?s=20" TargetMode="External"/><Relationship Id="rId921" Type="http://schemas.openxmlformats.org/officeDocument/2006/relationships/image" Target="media/image4.png"/><Relationship Id="rId920" Type="http://schemas.openxmlformats.org/officeDocument/2006/relationships/image" Target="media/image11.png"/><Relationship Id="rId925" Type="http://schemas.openxmlformats.org/officeDocument/2006/relationships/hyperlink" Target="https://twitter.com/NicholasZaorsky/status/1219395983844478976?s=20" TargetMode="External"/><Relationship Id="rId924" Type="http://schemas.openxmlformats.org/officeDocument/2006/relationships/hyperlink" Target="https://www.ncbi.nlm.nih.gov/books/NBK549800/" TargetMode="External"/><Relationship Id="rId923" Type="http://schemas.openxmlformats.org/officeDocument/2006/relationships/hyperlink" Target="https://www.ncbi.nlm.nih.gov/books/NBK431099/" TargetMode="External"/><Relationship Id="rId922" Type="http://schemas.openxmlformats.org/officeDocument/2006/relationships/hyperlink" Target="https://www.ncbi.nlm.nih.gov/books/NBK448137/" TargetMode="External"/><Relationship Id="rId918" Type="http://schemas.openxmlformats.org/officeDocument/2006/relationships/hyperlink" Target="https://www.instagram.com/p/B9Z7rOPABkZ/?utm_source=ig_web_copy_link" TargetMode="External"/><Relationship Id="rId917" Type="http://schemas.openxmlformats.org/officeDocument/2006/relationships/hyperlink" Target="http://www.quadshotnews.com/2020/03/on-up-and-up.html" TargetMode="External"/><Relationship Id="rId916" Type="http://schemas.openxmlformats.org/officeDocument/2006/relationships/hyperlink" Target="https://www.thelancet.com/journals/lancet/article/PIIS0140-6736(20)30415-3/fulltext" TargetMode="External"/><Relationship Id="rId915" Type="http://schemas.openxmlformats.org/officeDocument/2006/relationships/hyperlink" Target="https://clinicaltrials.gov/ct2/show/NCT04071223" TargetMode="External"/><Relationship Id="rId919" Type="http://schemas.openxmlformats.org/officeDocument/2006/relationships/image" Target="media/image6.png"/><Relationship Id="rId910" Type="http://schemas.openxmlformats.org/officeDocument/2006/relationships/hyperlink" Target="https://clinicaltrials.gov/ct2/show/NCT02019576" TargetMode="External"/><Relationship Id="rId914" Type="http://schemas.openxmlformats.org/officeDocument/2006/relationships/hyperlink" Target="https://clinicaltrials.gov/ct2/show/NCT03595124" TargetMode="External"/><Relationship Id="rId913" Type="http://schemas.openxmlformats.org/officeDocument/2006/relationships/hyperlink" Target="https://clinicaltrials.gov/ct2/show/NCT03793166" TargetMode="External"/><Relationship Id="rId912" Type="http://schemas.openxmlformats.org/officeDocument/2006/relationships/hyperlink" Target="https://clinicaltrials.gov/ct2/show/NCT03055013" TargetMode="External"/><Relationship Id="rId911" Type="http://schemas.openxmlformats.org/officeDocument/2006/relationships/hyperlink" Target="https://clinicaltrials.gov/ct2/show/NCT03811665" TargetMode="External"/><Relationship Id="rId629" Type="http://schemas.openxmlformats.org/officeDocument/2006/relationships/hyperlink" Target="https://twitter.com/NicholasZaorsky/status/1228330423283068929?s=20" TargetMode="External"/><Relationship Id="rId624" Type="http://schemas.openxmlformats.org/officeDocument/2006/relationships/hyperlink" Target="https://www.ncbi.nlm.nih.gov/pubmed/32166452" TargetMode="External"/><Relationship Id="rId866" Type="http://schemas.openxmlformats.org/officeDocument/2006/relationships/hyperlink" Target="https://www.ncbi.nlm.nih.gov/books/NBK470336/" TargetMode="External"/><Relationship Id="rId623" Type="http://schemas.openxmlformats.org/officeDocument/2006/relationships/hyperlink" Target="https://www.sciencedirect.com/science/article/pii/S0360301612000806?via%3Dihub" TargetMode="External"/><Relationship Id="rId865" Type="http://schemas.openxmlformats.org/officeDocument/2006/relationships/hyperlink" Target="https://twitter.com/NicholasZaorsky/status/1219390416388313090?s=20" TargetMode="External"/><Relationship Id="rId622" Type="http://schemas.openxmlformats.org/officeDocument/2006/relationships/hyperlink" Target="https://www.sciencedirect.com/science/article/pii/S1470204505701030?via%3Dihub" TargetMode="External"/><Relationship Id="rId864" Type="http://schemas.openxmlformats.org/officeDocument/2006/relationships/image" Target="media/image7.png"/><Relationship Id="rId621" Type="http://schemas.openxmlformats.org/officeDocument/2006/relationships/hyperlink" Target="https://www.ncbi.nlm.nih.gov/pmc/articles/PMC5501938/" TargetMode="External"/><Relationship Id="rId863" Type="http://schemas.openxmlformats.org/officeDocument/2006/relationships/hyperlink" Target="https://clinicaltrials.gov/ct2/show/NCT03609216" TargetMode="External"/><Relationship Id="rId628" Type="http://schemas.openxmlformats.org/officeDocument/2006/relationships/hyperlink" Target="https://twitter.com/NicholasZaorsky/status/1215669203887382531?s=20" TargetMode="External"/><Relationship Id="rId627" Type="http://schemas.openxmlformats.org/officeDocument/2006/relationships/hyperlink" Target="https://twitter.com/NicholasZaorsky/status/1215670456130441216?s=20" TargetMode="External"/><Relationship Id="rId869" Type="http://schemas.openxmlformats.org/officeDocument/2006/relationships/hyperlink" Target="https://www.nejm.org/doi/full/10.1056/NEJMoa1611406" TargetMode="External"/><Relationship Id="rId626" Type="http://schemas.openxmlformats.org/officeDocument/2006/relationships/hyperlink" Target="https://twitter.com/NicholasZaorsky/status/1217886128193376257?s=20" TargetMode="External"/><Relationship Id="rId868" Type="http://schemas.openxmlformats.org/officeDocument/2006/relationships/hyperlink" Target="https://meetinglibrary.asco.org/record/185945/abstract" TargetMode="External"/><Relationship Id="rId625" Type="http://schemas.openxmlformats.org/officeDocument/2006/relationships/hyperlink" Target="https://twitter.com/NicholasZaorsky/status/1226862227078164480?s=20" TargetMode="External"/><Relationship Id="rId867" Type="http://schemas.openxmlformats.org/officeDocument/2006/relationships/hyperlink" Target="https://www.asco.org/research-guidelines/quality-guidelines/guidelines/genitourinary-cancer#/15516" TargetMode="External"/><Relationship Id="rId620" Type="http://schemas.openxmlformats.org/officeDocument/2006/relationships/hyperlink" Target="https://www.sciencedirect.com/science/article/pii/S0360301613001739?via%3Dihub" TargetMode="External"/><Relationship Id="rId862" Type="http://schemas.openxmlformats.org/officeDocument/2006/relationships/hyperlink" Target="https://clinicaltrials.gov/ct2/show/NCT03244384" TargetMode="External"/><Relationship Id="rId861" Type="http://schemas.openxmlformats.org/officeDocument/2006/relationships/hyperlink" Target="https://clinicaltrials.gov/ct2/show/NCT03775265" TargetMode="External"/><Relationship Id="rId860" Type="http://schemas.openxmlformats.org/officeDocument/2006/relationships/hyperlink" Target="https://clinicaltrials.gov/ct2/show/NCT04164082" TargetMode="External"/><Relationship Id="rId619" Type="http://schemas.openxmlformats.org/officeDocument/2006/relationships/hyperlink" Target="https://jamanetwork.com/journals/jama/fullarticle/1104401" TargetMode="External"/><Relationship Id="rId618" Type="http://schemas.openxmlformats.org/officeDocument/2006/relationships/hyperlink" Target="https://www.jurology.com/article/S0022-5347(17)31092-3/abstract" TargetMode="External"/><Relationship Id="rId613" Type="http://schemas.openxmlformats.org/officeDocument/2006/relationships/hyperlink" Target="https://docs.google.com/document/d/1X-MmBeoIl3IECEGIUVV4sFz_AR_s5AEQb8Xsx4szmJg/edit#bookmark=id.lnko79pxk5ba" TargetMode="External"/><Relationship Id="rId855" Type="http://schemas.openxmlformats.org/officeDocument/2006/relationships/hyperlink" Target="https://clinicaltrials.gov/ProvidedDocs/48/NCT02316548/Prot_SAP_000.pdf" TargetMode="External"/><Relationship Id="rId612" Type="http://schemas.openxmlformats.org/officeDocument/2006/relationships/hyperlink" Target="https://jamanetwork.com/journals/jama/fullarticle/2612617" TargetMode="External"/><Relationship Id="rId854" Type="http://schemas.openxmlformats.org/officeDocument/2006/relationships/hyperlink" Target="https://www.nejm.org/doi/10.1056/NEJMoa1106106" TargetMode="External"/><Relationship Id="rId611" Type="http://schemas.openxmlformats.org/officeDocument/2006/relationships/hyperlink" Target="http://www.quadshotnews.com/2019/06/trigger-happy.html" TargetMode="External"/><Relationship Id="rId853" Type="http://schemas.openxmlformats.org/officeDocument/2006/relationships/hyperlink" Target="https://www.redjournal.org/article/S0360-3016(09)00209-0/fulltext" TargetMode="External"/><Relationship Id="rId610" Type="http://schemas.openxmlformats.org/officeDocument/2006/relationships/hyperlink" Target="https://www.europeanurology.com/article/S0302-2838(19)30415-4/fulltext" TargetMode="External"/><Relationship Id="rId852" Type="http://schemas.openxmlformats.org/officeDocument/2006/relationships/hyperlink" Target="https://www.ncbi.nlm.nih.gov/pubmed/28586948" TargetMode="External"/><Relationship Id="rId617" Type="http://schemas.openxmlformats.org/officeDocument/2006/relationships/hyperlink" Target="https://www.ncbi.nlm.nih.gov/pubmed/18354103/" TargetMode="External"/><Relationship Id="rId859" Type="http://schemas.openxmlformats.org/officeDocument/2006/relationships/hyperlink" Target="https://clinicaltrials.gov/ct2/show/NCT03091660" TargetMode="External"/><Relationship Id="rId616" Type="http://schemas.openxmlformats.org/officeDocument/2006/relationships/hyperlink" Target="https://www.sciencedirect.com/science/article/pii/S0022534705606982?via%3Dihub" TargetMode="External"/><Relationship Id="rId858" Type="http://schemas.openxmlformats.org/officeDocument/2006/relationships/hyperlink" Target="https://ctep.cancer.gov/initiativesPrograms/docs/nctn_trials/NCTN_GU_Trials.pdf" TargetMode="External"/><Relationship Id="rId615" Type="http://schemas.openxmlformats.org/officeDocument/2006/relationships/hyperlink" Target="http://ascopubs.org/doi/10.1200/JCO.2005.03.1575" TargetMode="External"/><Relationship Id="rId857" Type="http://schemas.openxmlformats.org/officeDocument/2006/relationships/hyperlink" Target="https://www.sciencedirect.com/science/article/pii/S0360301616000365?via%3Dihub" TargetMode="External"/><Relationship Id="rId614" Type="http://schemas.openxmlformats.org/officeDocument/2006/relationships/hyperlink" Target="https://www.ncbi.nlm.nih.gov/pubmed/27887941" TargetMode="External"/><Relationship Id="rId856" Type="http://schemas.openxmlformats.org/officeDocument/2006/relationships/hyperlink" Target="https://www.sciencedirect.com/science/article/pii/S0360301615266485" TargetMode="External"/><Relationship Id="rId851" Type="http://schemas.openxmlformats.org/officeDocument/2006/relationships/hyperlink" Target="https://www.ncbi.nlm.nih.gov/pubmed/26343030" TargetMode="External"/><Relationship Id="rId850" Type="http://schemas.openxmlformats.org/officeDocument/2006/relationships/hyperlink" Target="https://www.ncbi.nlm.nih.gov/pubmed/20385453" TargetMode="External"/><Relationship Id="rId409" Type="http://schemas.openxmlformats.org/officeDocument/2006/relationships/hyperlink" Target="http://ascopubs.org/doi/full/10.1200/JCO.2015.63.3529" TargetMode="External"/><Relationship Id="rId404" Type="http://schemas.openxmlformats.org/officeDocument/2006/relationships/hyperlink" Target="https://www.esmo.org/Press-Office/Press-Releases/ESMO-Congress-prostate-cancer-surgery-radicals-artistic-Parker-Vale" TargetMode="External"/><Relationship Id="rId646" Type="http://schemas.openxmlformats.org/officeDocument/2006/relationships/hyperlink" Target="https://www.ncbi.nlm.nih.gov/pubmed/19394158" TargetMode="External"/><Relationship Id="rId888" Type="http://schemas.openxmlformats.org/officeDocument/2006/relationships/hyperlink" Target="https://www.nejm.org/doi/full/10.1056/NEJMoa1816714" TargetMode="External"/><Relationship Id="rId403" Type="http://schemas.openxmlformats.org/officeDocument/2006/relationships/hyperlink" Target="http://www.quadshotnews.com/2018/02/salvaging-adjuvant-prostate-radiation.html" TargetMode="External"/><Relationship Id="rId645" Type="http://schemas.openxmlformats.org/officeDocument/2006/relationships/hyperlink" Target="https://www.nrgoncology.org/Portals/0/Scientific%20Program/CIRO/Atlases/Prostate%20Pelvic%20Lymph%20Nodes.ppt" TargetMode="External"/><Relationship Id="rId887" Type="http://schemas.openxmlformats.org/officeDocument/2006/relationships/hyperlink" Target="https://meetinglibrary.asco.org/record/186053/abstract" TargetMode="External"/><Relationship Id="rId402" Type="http://schemas.openxmlformats.org/officeDocument/2006/relationships/hyperlink" Target="https://jamanetwork.com/journals/jamaoncology/fullarticle/2670381" TargetMode="External"/><Relationship Id="rId644" Type="http://schemas.openxmlformats.org/officeDocument/2006/relationships/hyperlink" Target="https://www.ncbi.nlm.nih.gov/pubmed/26104940" TargetMode="External"/><Relationship Id="rId886" Type="http://schemas.openxmlformats.org/officeDocument/2006/relationships/hyperlink" Target="https://meetinglibrary.asco.org/record/185939/abstract" TargetMode="External"/><Relationship Id="rId401" Type="http://schemas.openxmlformats.org/officeDocument/2006/relationships/hyperlink" Target="http://www.quadshotnews.com/2019/08/keep-waiting.html" TargetMode="External"/><Relationship Id="rId643" Type="http://schemas.openxmlformats.org/officeDocument/2006/relationships/hyperlink" Target="https://www.nrgoncology.org/Scientific-Program/Center-for-Innovation-in-Radiation-Oncology/Male-RTOG-Normal-Pelvis" TargetMode="External"/><Relationship Id="rId885" Type="http://schemas.openxmlformats.org/officeDocument/2006/relationships/hyperlink" Target="http://www.quadshotnews.com/2018/03/risky-business.html" TargetMode="External"/><Relationship Id="rId408" Type="http://schemas.openxmlformats.org/officeDocument/2006/relationships/hyperlink" Target="https://www.esmo.org/Press-Office/Press-Releases/ESMO-Congress-prostate-cancer-surgery-radicals-artistic-Parker-Vale" TargetMode="External"/><Relationship Id="rId407" Type="http://schemas.openxmlformats.org/officeDocument/2006/relationships/hyperlink" Target="https://www.eventscribe.com/2019/ASTRO/fsPopup.asp?Mode=presInfo&amp;PresentationID=559443" TargetMode="External"/><Relationship Id="rId649" Type="http://schemas.openxmlformats.org/officeDocument/2006/relationships/hyperlink" Target="http://ascopubs.org/doi/full/10.1200/JCO.2006.08.9607" TargetMode="External"/><Relationship Id="rId406" Type="http://schemas.openxmlformats.org/officeDocument/2006/relationships/hyperlink" Target="https://onlinelibrary.wiley.com/doi/full/10.1111/bju.12623" TargetMode="External"/><Relationship Id="rId648" Type="http://schemas.openxmlformats.org/officeDocument/2006/relationships/hyperlink" Target="https://www.ncbi.nlm.nih.gov/pmc/articles/PMC3204323/" TargetMode="External"/><Relationship Id="rId405" Type="http://schemas.openxmlformats.org/officeDocument/2006/relationships/hyperlink" Target="http://www.quadshotnews.com/2019/10/the-waiting-is-hardest-part.html" TargetMode="External"/><Relationship Id="rId647" Type="http://schemas.openxmlformats.org/officeDocument/2006/relationships/hyperlink" Target="https://www.rtog.org/CoreLab/ContouringAtlases.aspx" TargetMode="External"/><Relationship Id="rId889" Type="http://schemas.openxmlformats.org/officeDocument/2006/relationships/hyperlink" Target="https://meetinglibrary.asco.org/record/185941/abstract" TargetMode="External"/><Relationship Id="rId880" Type="http://schemas.openxmlformats.org/officeDocument/2006/relationships/hyperlink" Target="http://www.quadshotnews.com/2018/06/carmena.html" TargetMode="External"/><Relationship Id="rId400" Type="http://schemas.openxmlformats.org/officeDocument/2006/relationships/hyperlink" Target="https://www.sciencedirect.com/science/article/pii/S0302283819305950" TargetMode="External"/><Relationship Id="rId642" Type="http://schemas.openxmlformats.org/officeDocument/2006/relationships/hyperlink" Target="https://www.ncbi.nlm.nih.gov/pubmed/22483697" TargetMode="External"/><Relationship Id="rId884" Type="http://schemas.openxmlformats.org/officeDocument/2006/relationships/hyperlink" Target="https://www.nejm.org/doi/full/10.1056/NEJMoa1712126" TargetMode="External"/><Relationship Id="rId641" Type="http://schemas.openxmlformats.org/officeDocument/2006/relationships/hyperlink" Target="http://econtour.org/cases/35" TargetMode="External"/><Relationship Id="rId883" Type="http://schemas.openxmlformats.org/officeDocument/2006/relationships/hyperlink" Target="https://www.nejm.org/doi/full/10.1056/NEJMoa1510665" TargetMode="External"/><Relationship Id="rId640" Type="http://schemas.openxmlformats.org/officeDocument/2006/relationships/hyperlink" Target="https://econtour.org/fundamentals" TargetMode="External"/><Relationship Id="rId882" Type="http://schemas.openxmlformats.org/officeDocument/2006/relationships/hyperlink" Target="http://www.quadshotnews.com/2019/02/advanced-renal.html" TargetMode="External"/><Relationship Id="rId881" Type="http://schemas.openxmlformats.org/officeDocument/2006/relationships/hyperlink" Target="http://www.quadshotnews.com/2018/03/risky-business.html" TargetMode="External"/><Relationship Id="rId635" Type="http://schemas.openxmlformats.org/officeDocument/2006/relationships/hyperlink" Target="https://twitter.com/NicholasZaorsky/status/1215670456130441216?s=20" TargetMode="External"/><Relationship Id="rId877" Type="http://schemas.openxmlformats.org/officeDocument/2006/relationships/hyperlink" Target="https://www.nejm.org/doi/10.1056/NEJMoa003013" TargetMode="External"/><Relationship Id="rId634" Type="http://schemas.openxmlformats.org/officeDocument/2006/relationships/hyperlink" Target="https://twitter.com/NicholasZaorsky/status/1228330423283068929?s=20" TargetMode="External"/><Relationship Id="rId876" Type="http://schemas.openxmlformats.org/officeDocument/2006/relationships/hyperlink" Target="https://www.ncbi.nlm.nih.gov/pubmed/30416077" TargetMode="External"/><Relationship Id="rId633" Type="http://schemas.openxmlformats.org/officeDocument/2006/relationships/hyperlink" Target="https://www.auanet.org/guidelines/prostate-cancer-adjuvant-and-salvage-radiotherapy-guideline" TargetMode="External"/><Relationship Id="rId875" Type="http://schemas.openxmlformats.org/officeDocument/2006/relationships/hyperlink" Target="https://www.ncbi.nlm.nih.gov/pubmed/11773181" TargetMode="External"/><Relationship Id="rId632" Type="http://schemas.openxmlformats.org/officeDocument/2006/relationships/hyperlink" Target="https://www.sciencedirect.com/science/article/pii/S0360301613005713?via%3Dihub" TargetMode="External"/><Relationship Id="rId874" Type="http://schemas.openxmlformats.org/officeDocument/2006/relationships/hyperlink" Target="https://www.sciencedirect.com/science/article/pii/S0022534705660776" TargetMode="External"/><Relationship Id="rId639" Type="http://schemas.openxmlformats.org/officeDocument/2006/relationships/hyperlink" Target="https://www.astro.org/uploadedFiles/_MAIN_SITE/Affiliate/ARRO/Resident_Resources/Educational_Resources/Content_Pieces/PostopProstate.pdf" TargetMode="External"/><Relationship Id="rId638" Type="http://schemas.openxmlformats.org/officeDocument/2006/relationships/hyperlink" Target="http://www.acro.org/" TargetMode="External"/><Relationship Id="rId637" Type="http://schemas.openxmlformats.org/officeDocument/2006/relationships/hyperlink" Target="https://www.ncbi.nlm.nih.gov/pubmed/31619296" TargetMode="External"/><Relationship Id="rId879" Type="http://schemas.openxmlformats.org/officeDocument/2006/relationships/hyperlink" Target="https://www.nejm.org/doi/full/10.1056/NEJMoa1803675" TargetMode="External"/><Relationship Id="rId636" Type="http://schemas.openxmlformats.org/officeDocument/2006/relationships/hyperlink" Target="https://docs.google.com/document/d/1X-MmBeoIl3IECEGIUVV4sFz_AR_s5AEQb8Xsx4szmJg/edit#bookmark=id.ads0kr49lbg3" TargetMode="External"/><Relationship Id="rId878" Type="http://schemas.openxmlformats.org/officeDocument/2006/relationships/hyperlink" Target="http://www.quadshotnews.com/2018/06/carmena.html" TargetMode="External"/><Relationship Id="rId631" Type="http://schemas.openxmlformats.org/officeDocument/2006/relationships/hyperlink" Target="http://ascopubs.org/doi/full/10.1200/JCO.1999.17.4.1155" TargetMode="External"/><Relationship Id="rId873" Type="http://schemas.openxmlformats.org/officeDocument/2006/relationships/hyperlink" Target="https://www.ncbi.nlm.nih.gov/pubmed/30346481" TargetMode="External"/><Relationship Id="rId630" Type="http://schemas.openxmlformats.org/officeDocument/2006/relationships/hyperlink" Target="https://www.sciencedirect.com/science/article/pii/S0360301616331583?via%3Dihub" TargetMode="External"/><Relationship Id="rId872" Type="http://schemas.openxmlformats.org/officeDocument/2006/relationships/hyperlink" Target="https://www.ncbi.nlm.nih.gov/pubmed/28902533" TargetMode="External"/><Relationship Id="rId871" Type="http://schemas.openxmlformats.org/officeDocument/2006/relationships/hyperlink" Target="https://www.ncbi.nlm.nih.gov/pubmed/26969090" TargetMode="External"/><Relationship Id="rId870" Type="http://schemas.openxmlformats.org/officeDocument/2006/relationships/hyperlink" Target="https://www.nejm.org/doi/full/10.1056/NEJMoa1611406" TargetMode="External"/><Relationship Id="rId829" Type="http://schemas.openxmlformats.org/officeDocument/2006/relationships/hyperlink" Target="https://twitter.com/NicholasZaorsky/status/1217886710794784770?s=20" TargetMode="External"/><Relationship Id="rId828" Type="http://schemas.openxmlformats.org/officeDocument/2006/relationships/hyperlink" Target="https://twitter.com/NicholasZaorsky/status/1217887052269789185?s=20" TargetMode="External"/><Relationship Id="rId827" Type="http://schemas.openxmlformats.org/officeDocument/2006/relationships/hyperlink" Target="https://twitter.com/NicholasZaorsky/status/1219387727524827138?s=20" TargetMode="External"/><Relationship Id="rId822" Type="http://schemas.openxmlformats.org/officeDocument/2006/relationships/hyperlink" Target="https://www.sciencedirect.com/science/article/pii/S1470204519304942?via%3Dihub" TargetMode="External"/><Relationship Id="rId821" Type="http://schemas.openxmlformats.org/officeDocument/2006/relationships/hyperlink" Target="https://www.sciencedirect.com/science/article/pii/S0022534712022276?via%3Dihub" TargetMode="External"/><Relationship Id="rId820" Type="http://schemas.openxmlformats.org/officeDocument/2006/relationships/hyperlink" Target="https://www.sciencedirect.com/science/article/pii/S0360301616331352?via%3Dihub" TargetMode="External"/><Relationship Id="rId826" Type="http://schemas.openxmlformats.org/officeDocument/2006/relationships/hyperlink" Target="http://www.acro.org/" TargetMode="External"/><Relationship Id="rId825" Type="http://schemas.openxmlformats.org/officeDocument/2006/relationships/hyperlink" Target="https://www.sciencedirect.com/science/article/pii/S0936655514003744?via%3Dihub" TargetMode="External"/><Relationship Id="rId824" Type="http://schemas.openxmlformats.org/officeDocument/2006/relationships/hyperlink" Target="http://www.quadshotnews.com/2019/06/radical-savings.html" TargetMode="External"/><Relationship Id="rId823" Type="http://schemas.openxmlformats.org/officeDocument/2006/relationships/hyperlink" Target="https://jamanetwork.com/journals/jamasurgery/article-abstract/2735118" TargetMode="External"/><Relationship Id="rId819" Type="http://schemas.openxmlformats.org/officeDocument/2006/relationships/hyperlink" Target="https://www.ncbi.nlm.nih.gov/pubmed/26343030" TargetMode="External"/><Relationship Id="rId818" Type="http://schemas.openxmlformats.org/officeDocument/2006/relationships/hyperlink" Target="https://www.ncbi.nlm.nih.gov/pubmed/20385453" TargetMode="External"/><Relationship Id="rId817" Type="http://schemas.openxmlformats.org/officeDocument/2006/relationships/hyperlink" Target="https://www.jurology.com/article/S0022-5347(05)62930-8/fulltext" TargetMode="External"/><Relationship Id="rId816" Type="http://schemas.openxmlformats.org/officeDocument/2006/relationships/hyperlink" Target="https://www.ncbi.nlm.nih.gov/pmc/articles/PMC2734419/" TargetMode="External"/><Relationship Id="rId811" Type="http://schemas.openxmlformats.org/officeDocument/2006/relationships/hyperlink" Target="https://clinicaltrials.gov/ProvidedDocs/48/NCT02316548/Prot_SAP_000.pdf" TargetMode="External"/><Relationship Id="rId810" Type="http://schemas.openxmlformats.org/officeDocument/2006/relationships/hyperlink" Target="https://www.ncbi.nlm.nih.gov/pmc/articles/PMC5655733/" TargetMode="External"/><Relationship Id="rId815" Type="http://schemas.openxmlformats.org/officeDocument/2006/relationships/hyperlink" Target="https://www.clinical-genitourinary-cancer.com/article/S1558-7673(14)00254-7/abstract" TargetMode="External"/><Relationship Id="rId814" Type="http://schemas.openxmlformats.org/officeDocument/2006/relationships/hyperlink" Target="https://www.eventscribe.com/2019/ASTRO/fsPopup.asp?Mode=presInfo&amp;PresentationID=559471" TargetMode="External"/><Relationship Id="rId813" Type="http://schemas.openxmlformats.org/officeDocument/2006/relationships/hyperlink" Target="https://ctep.cancer.gov/initiativesPrograms/docs/nctn_trials/NCTN_GU_Trials.pdf" TargetMode="External"/><Relationship Id="rId812" Type="http://schemas.openxmlformats.org/officeDocument/2006/relationships/hyperlink" Target="https://clinicaltrials.gov/ct2/show/NCT02316548" TargetMode="External"/><Relationship Id="rId609" Type="http://schemas.openxmlformats.org/officeDocument/2006/relationships/hyperlink" Target="https://www.ncbi.nlm.nih.gov/pubmed/31935027" TargetMode="External"/><Relationship Id="rId608" Type="http://schemas.openxmlformats.org/officeDocument/2006/relationships/hyperlink" Target="https://www.ncbi.nlm.nih.gov/pubmed/27887941" TargetMode="External"/><Relationship Id="rId607" Type="http://schemas.openxmlformats.org/officeDocument/2006/relationships/hyperlink" Target="https://www.ncbi.nlm.nih.gov/pubmed/31935027" TargetMode="External"/><Relationship Id="rId849" Type="http://schemas.openxmlformats.org/officeDocument/2006/relationships/hyperlink" Target="https://www.ncbi.nlm.nih.gov/pmc/articles/PMC2734419/" TargetMode="External"/><Relationship Id="rId602" Type="http://schemas.openxmlformats.org/officeDocument/2006/relationships/hyperlink" Target="https://www.ncbi.nlm.nih.gov/pmc/articles/PMC5134995/" TargetMode="External"/><Relationship Id="rId844" Type="http://schemas.openxmlformats.org/officeDocument/2006/relationships/hyperlink" Target="https://www.ncbi.nlm.nih.gov/pubmed/28586948" TargetMode="External"/><Relationship Id="rId601" Type="http://schemas.openxmlformats.org/officeDocument/2006/relationships/hyperlink" Target="https://ascopubs.org/doi/full/10.1200/JCO.18.02237" TargetMode="External"/><Relationship Id="rId843" Type="http://schemas.openxmlformats.org/officeDocument/2006/relationships/hyperlink" Target="https://www.ncbi.nlm.nih.gov/pubmed/30433852" TargetMode="External"/><Relationship Id="rId600" Type="http://schemas.openxmlformats.org/officeDocument/2006/relationships/hyperlink" Target="http://rpc.mdanderson.org/rpc/credentialing/files/0924.pdf" TargetMode="External"/><Relationship Id="rId842" Type="http://schemas.openxmlformats.org/officeDocument/2006/relationships/hyperlink" Target="https://www.rtog.org/ClinicalTrials/ProtocolTable/StudyDetails.aspx?action=openFile&amp;FileID=4659" TargetMode="External"/><Relationship Id="rId841" Type="http://schemas.openxmlformats.org/officeDocument/2006/relationships/hyperlink" Target="https://www.nejm.org/doi/10.1056/NEJMoa1106106" TargetMode="External"/><Relationship Id="rId606" Type="http://schemas.openxmlformats.org/officeDocument/2006/relationships/hyperlink" Target="https://www.sciencedirect.com/science/article/pii/S0360301613001739?via%3Dihub" TargetMode="External"/><Relationship Id="rId848" Type="http://schemas.openxmlformats.org/officeDocument/2006/relationships/hyperlink" Target="http://ascopubs.org/doi/abs/10.1200/JCO.2017.35.6_suppl.280" TargetMode="External"/><Relationship Id="rId605" Type="http://schemas.openxmlformats.org/officeDocument/2006/relationships/hyperlink" Target="https://jamanetwork.com/journals/jama/fullarticle/2612617" TargetMode="External"/><Relationship Id="rId847" Type="http://schemas.openxmlformats.org/officeDocument/2006/relationships/hyperlink" Target="https://www.nejm.org/doi/10.1056/NEJMoa1106106" TargetMode="External"/><Relationship Id="rId604" Type="http://schemas.openxmlformats.org/officeDocument/2006/relationships/hyperlink" Target="https://www.ncbi.nlm.nih.gov/pmc/articles/PMC5134995/" TargetMode="External"/><Relationship Id="rId846" Type="http://schemas.openxmlformats.org/officeDocument/2006/relationships/hyperlink" Target="https://clinicaltrials.gov/ct2/show/NCT02316548" TargetMode="External"/><Relationship Id="rId603" Type="http://schemas.openxmlformats.org/officeDocument/2006/relationships/hyperlink" Target="https://jamanetwork.com/journals/jama/fullarticle/2612617" TargetMode="External"/><Relationship Id="rId845" Type="http://schemas.openxmlformats.org/officeDocument/2006/relationships/hyperlink" Target="https://clinicaltrials.gov/ProvidedDocs/48/NCT02316548/Prot_SAP_000.pdf" TargetMode="External"/><Relationship Id="rId840" Type="http://schemas.openxmlformats.org/officeDocument/2006/relationships/hyperlink" Target="https://www.jurology.com/article/S0022-5347(17)57836-2/fulltext" TargetMode="External"/><Relationship Id="rId839" Type="http://schemas.openxmlformats.org/officeDocument/2006/relationships/hyperlink" Target="https://www.sciencedirect.com/science/article/pii/S0360301616000365?via%3Dihub" TargetMode="External"/><Relationship Id="rId838" Type="http://schemas.openxmlformats.org/officeDocument/2006/relationships/hyperlink" Target="https://www.ncbi.nlm.nih.gov/pmc/articles/PMC4239302/" TargetMode="External"/><Relationship Id="rId833" Type="http://schemas.openxmlformats.org/officeDocument/2006/relationships/hyperlink" Target="https://www.nrgoncology.org/Scientific-Program/Center-for-Innovation-in-Radiation-Oncology/Male-RTOG-Normal-Pelvis" TargetMode="External"/><Relationship Id="rId832" Type="http://schemas.openxmlformats.org/officeDocument/2006/relationships/hyperlink" Target="https://www.ncbi.nlm.nih.gov/pubmed/22483697" TargetMode="External"/><Relationship Id="rId831" Type="http://schemas.openxmlformats.org/officeDocument/2006/relationships/hyperlink" Target="https://www.ncbi.nlm.nih.gov/pmc/articles/PMC5207044/" TargetMode="External"/><Relationship Id="rId830" Type="http://schemas.openxmlformats.org/officeDocument/2006/relationships/hyperlink" Target="https://www.astro.org/uploadedFiles/_MAIN_SITE/Affiliate/ARRO/Resident_Resources/Educational_Resources/Content_Pieces/Bladder.pdf" TargetMode="External"/><Relationship Id="rId837" Type="http://schemas.openxmlformats.org/officeDocument/2006/relationships/hyperlink" Target="https://www.ncbi.nlm.nih.gov/pmc/articles/PMC4239302/" TargetMode="External"/><Relationship Id="rId836" Type="http://schemas.openxmlformats.org/officeDocument/2006/relationships/hyperlink" Target="https://www.redjournal.org/article/S0360-3016(09)00209-0/fulltext" TargetMode="External"/><Relationship Id="rId835" Type="http://schemas.openxmlformats.org/officeDocument/2006/relationships/hyperlink" Target="http://econtour.org/cases/63" TargetMode="External"/><Relationship Id="rId834" Type="http://schemas.openxmlformats.org/officeDocument/2006/relationships/hyperlink" Target="https://www.nrgoncology.org/Portals/0/Contouring%20guidelines%20for%20adjuvant%20RT%20for%20bladder%20Ca-%20NRG%20GU001%202016Aug21%20%5BRead-Only%5D.pdf" TargetMode="External"/><Relationship Id="rId228" Type="http://schemas.openxmlformats.org/officeDocument/2006/relationships/hyperlink" Target="https://www.nejm.org/doi/full/10.1056/NEJMe2016433" TargetMode="External"/><Relationship Id="rId227" Type="http://schemas.openxmlformats.org/officeDocument/2006/relationships/hyperlink" Target="https://www.nejm.org/doi/10.1056/NEJMoa1207506?url_ver=Z39.88-2003&amp;rfr_id=ori:rid:crossref.org&amp;rfr_dat=cr_pub%3dwww.ncbi.nlm.nih.gov" TargetMode="External"/><Relationship Id="rId469" Type="http://schemas.openxmlformats.org/officeDocument/2006/relationships/hyperlink" Target="https://www.sciencedirect.com/science/article/pii/S0302283815011033" TargetMode="External"/><Relationship Id="rId226" Type="http://schemas.openxmlformats.org/officeDocument/2006/relationships/hyperlink" Target="https://www.nejm.org/doi/full/10.1056/NEJMoa1405095" TargetMode="External"/><Relationship Id="rId468" Type="http://schemas.openxmlformats.org/officeDocument/2006/relationships/hyperlink" Target="https://www.sciencedirect.com/science/article/pii/S1470204512705600" TargetMode="External"/><Relationship Id="rId225" Type="http://schemas.openxmlformats.org/officeDocument/2006/relationships/hyperlink" Target="https://www.ncbi.nlm.nih.gov/pmc/articles/PMC4836804/" TargetMode="External"/><Relationship Id="rId467" Type="http://schemas.openxmlformats.org/officeDocument/2006/relationships/hyperlink" Target="https://www.thelancet.com/journals/lanonc/article/PIIS1470-2045(17)30911-7/fulltext" TargetMode="External"/><Relationship Id="rId229" Type="http://schemas.openxmlformats.org/officeDocument/2006/relationships/hyperlink" Target="https://www.sciencedirect.com/science/article/pii/S0360301609036177?via%3Dihub" TargetMode="External"/><Relationship Id="rId220" Type="http://schemas.openxmlformats.org/officeDocument/2006/relationships/hyperlink" Target="https://www.sciencedirect.com/science/article/pii/S1470204506707008?via%3Dihub" TargetMode="External"/><Relationship Id="rId462" Type="http://schemas.openxmlformats.org/officeDocument/2006/relationships/hyperlink" Target="http://www.quadshotnews.com/2019/06/titan.html" TargetMode="External"/><Relationship Id="rId461" Type="http://schemas.openxmlformats.org/officeDocument/2006/relationships/hyperlink" Target="https://www.nejm.org/doi/full/10.1056/NEJMoa1903307" TargetMode="External"/><Relationship Id="rId460" Type="http://schemas.openxmlformats.org/officeDocument/2006/relationships/hyperlink" Target="http://www.quadshotnews.com/2019/06/enzamet.html" TargetMode="External"/><Relationship Id="rId224" Type="http://schemas.openxmlformats.org/officeDocument/2006/relationships/hyperlink" Target="https://www.nejm.org/doi/full/10.1056/nejmoa1201546" TargetMode="External"/><Relationship Id="rId466" Type="http://schemas.openxmlformats.org/officeDocument/2006/relationships/hyperlink" Target="https://www.nejm.org/doi/full/10.1056/nejmoa1704174" TargetMode="External"/><Relationship Id="rId223" Type="http://schemas.openxmlformats.org/officeDocument/2006/relationships/hyperlink" Target="https://www.nejm.org/doi/full/10.1056/NEJMoa1212299" TargetMode="External"/><Relationship Id="rId465" Type="http://schemas.openxmlformats.org/officeDocument/2006/relationships/hyperlink" Target="https://vimeo.com/171900048" TargetMode="External"/><Relationship Id="rId222" Type="http://schemas.openxmlformats.org/officeDocument/2006/relationships/hyperlink" Target="http://ascopubs.org/doi/abs/10.1200/JCO.2013.54.7893?url_ver=Z39.88-2003&amp;rfr_id=ori:rid:crossref.org&amp;rfr_dat=cr_pub%3dpubmed" TargetMode="External"/><Relationship Id="rId464" Type="http://schemas.openxmlformats.org/officeDocument/2006/relationships/hyperlink" Target="https://www.nejm.org/doi/full/10.1056/NEJMoa1702900" TargetMode="External"/><Relationship Id="rId221" Type="http://schemas.openxmlformats.org/officeDocument/2006/relationships/hyperlink" Target="https://www.sciencedirect.com/science/article/pii/S0302283811001564?via%3Dihub" TargetMode="External"/><Relationship Id="rId463" Type="http://schemas.openxmlformats.org/officeDocument/2006/relationships/image" Target="media/image9.png"/><Relationship Id="rId217" Type="http://schemas.openxmlformats.org/officeDocument/2006/relationships/hyperlink" Target="https://www.sciencedirect.com/science/article/pii/S0360301605001355?via%3Dihub" TargetMode="External"/><Relationship Id="rId459" Type="http://schemas.openxmlformats.org/officeDocument/2006/relationships/hyperlink" Target="https://meetinglibrary.asco.org/record/174531/abstract" TargetMode="External"/><Relationship Id="rId216" Type="http://schemas.openxmlformats.org/officeDocument/2006/relationships/hyperlink" Target="https://www.nejm.org/doi/10.1056/NEJMoa1607529?url_ver=Z39.88-2003&amp;rfr_id=ori:rid:crossref.org&amp;rfr_dat=cr_pub%3dwww.ncbi.nlm.nih.gov" TargetMode="External"/><Relationship Id="rId458" Type="http://schemas.openxmlformats.org/officeDocument/2006/relationships/hyperlink" Target="https://www.ncbi.nlm.nih.gov/pmc/articles/PMC4836804/" TargetMode="External"/><Relationship Id="rId215" Type="http://schemas.openxmlformats.org/officeDocument/2006/relationships/hyperlink" Target="https://www.sciencedirect.com/science/article/pii/S1470204506707008?via%3Dihub" TargetMode="External"/><Relationship Id="rId457" Type="http://schemas.openxmlformats.org/officeDocument/2006/relationships/hyperlink" Target="https://apnews.com/Business%20Wire/fa3bcd43f65c433b818b9d70f46135d6" TargetMode="External"/><Relationship Id="rId699" Type="http://schemas.openxmlformats.org/officeDocument/2006/relationships/hyperlink" Target="http://ascopubs.org/doi/full/10.1200/JCO.2016.67.0448" TargetMode="External"/><Relationship Id="rId214" Type="http://schemas.openxmlformats.org/officeDocument/2006/relationships/hyperlink" Target="https://www.sciencedirect.com/science/article/pii/S0302283811001564?via%3Dihub" TargetMode="External"/><Relationship Id="rId456" Type="http://schemas.openxmlformats.org/officeDocument/2006/relationships/hyperlink" Target="https://www.nejm.org/doi/full/10.1056/nejmoa1201546" TargetMode="External"/><Relationship Id="rId698" Type="http://schemas.openxmlformats.org/officeDocument/2006/relationships/hyperlink" Target="http://ascopubs.org/doi/full/10.1200/JCO.2016.71.7397" TargetMode="External"/><Relationship Id="rId219" Type="http://schemas.openxmlformats.org/officeDocument/2006/relationships/hyperlink" Target="https://www.nejm.org/doi/10.1056/NEJM199912093412401?url_ver=Z39.88-2003&amp;rfr_id=ori:rid:crossref.org&amp;rfr_dat=cr_pub%3dwww.ncbi.nlm.nih.gov" TargetMode="External"/><Relationship Id="rId218" Type="http://schemas.openxmlformats.org/officeDocument/2006/relationships/hyperlink" Target="https://www.sciencedirect.com/science/article/pii/S1470204516001078?via%3Dihub" TargetMode="External"/><Relationship Id="rId451" Type="http://schemas.openxmlformats.org/officeDocument/2006/relationships/hyperlink" Target="https://www.asco.org/research-guidelines/quality-guidelines/guidelines/genitourinary-cancer#/30651" TargetMode="External"/><Relationship Id="rId693" Type="http://schemas.openxmlformats.org/officeDocument/2006/relationships/hyperlink" Target="https://www.sciencedirect.com/science/article/pii/S093665551730434X" TargetMode="External"/><Relationship Id="rId450" Type="http://schemas.openxmlformats.org/officeDocument/2006/relationships/hyperlink" Target="https://www.asco.org/research-guidelines/quality-guidelines/guidelines/genitourinary-cancer#/9521" TargetMode="External"/><Relationship Id="rId692" Type="http://schemas.openxmlformats.org/officeDocument/2006/relationships/hyperlink" Target="https://www.asco.org/research-guidelines/quality-guidelines/guidelines/genitourinary-cancer#/24836" TargetMode="External"/><Relationship Id="rId691" Type="http://schemas.openxmlformats.org/officeDocument/2006/relationships/hyperlink" Target="https://www.sciencedirect.com/science/article/pii/S0167814013002004?via%3Dihub" TargetMode="External"/><Relationship Id="rId690" Type="http://schemas.openxmlformats.org/officeDocument/2006/relationships/hyperlink" Target="https://www.americanbrachytherapy.org/consensus-statements/prostate/" TargetMode="External"/><Relationship Id="rId213" Type="http://schemas.openxmlformats.org/officeDocument/2006/relationships/hyperlink" Target="https://www.sciencedirect.com/science/article/pii/S1470204506707008?via%3Dihub" TargetMode="External"/><Relationship Id="rId455" Type="http://schemas.openxmlformats.org/officeDocument/2006/relationships/hyperlink" Target="https://www.nejm.org/doi/full/10.1056/NEJMoa1212299" TargetMode="External"/><Relationship Id="rId697" Type="http://schemas.openxmlformats.org/officeDocument/2006/relationships/hyperlink" Target="https://www.ncbi.nlm.nih.gov/pubmed/32072028" TargetMode="External"/><Relationship Id="rId212" Type="http://schemas.openxmlformats.org/officeDocument/2006/relationships/hyperlink" Target="https://www.nejm.org/doi/10.1056/NEJM199912093412401?url_ver=Z39.88-2003&amp;rfr_id=ori:rid:crossref.org&amp;rfr_dat=cr_pub%3dwww.ncbi.nlm.nih.gov" TargetMode="External"/><Relationship Id="rId454" Type="http://schemas.openxmlformats.org/officeDocument/2006/relationships/hyperlink" Target="https://www.asco.org/practice-guidelines/quality-guidelines/guidelines/genitourinary-cancer#/25251" TargetMode="External"/><Relationship Id="rId696" Type="http://schemas.openxmlformats.org/officeDocument/2006/relationships/hyperlink" Target="https://www.ncbi.nlm.nih.gov/pubmed/31987974" TargetMode="External"/><Relationship Id="rId211" Type="http://schemas.openxmlformats.org/officeDocument/2006/relationships/hyperlink" Target="https://clinicaltrials.gov/ct2/show/NCT01717053" TargetMode="External"/><Relationship Id="rId453" Type="http://schemas.openxmlformats.org/officeDocument/2006/relationships/hyperlink" Target="https://www.asco.org/research-guidelines/quality-guidelines/guidelines/genitourinary-cancer#/9496" TargetMode="External"/><Relationship Id="rId695" Type="http://schemas.openxmlformats.org/officeDocument/2006/relationships/hyperlink" Target="http://rpc.mdanderson.org/rpc/credentialing/files/0924.pdf" TargetMode="External"/><Relationship Id="rId210" Type="http://schemas.openxmlformats.org/officeDocument/2006/relationships/hyperlink" Target="https://www.urotoday.com/conference-highlights/asco-gu-2018/asco-gu-2018-prostate-cancer/102040-asco-gu-2018-phase-ii-trial-of-6-months-adt-abiraterone-acetate-plus-prednisone-and-definitive-radiotherapy-intermediate-to-high-risk-localized-prostate-cancer.html" TargetMode="External"/><Relationship Id="rId452" Type="http://schemas.openxmlformats.org/officeDocument/2006/relationships/hyperlink" Target="http://www.quadshotnews.com/2018/04/official-prostate-pointers.html" TargetMode="External"/><Relationship Id="rId694" Type="http://schemas.openxmlformats.org/officeDocument/2006/relationships/hyperlink" Target="https://www.rtog.org/ClinicalTrials/ProtocolTable/StudyDetails.aspx?action=openFile&amp;FileID=13149" TargetMode="External"/><Relationship Id="rId491" Type="http://schemas.openxmlformats.org/officeDocument/2006/relationships/hyperlink" Target="https://www.nejm.org/doi/full/10.1056/NEJMoa2003892" TargetMode="External"/><Relationship Id="rId490" Type="http://schemas.openxmlformats.org/officeDocument/2006/relationships/hyperlink" Target="https://www.nejm.org/doi/full/10.1056/NEJMoa1800536" TargetMode="External"/><Relationship Id="rId249" Type="http://schemas.openxmlformats.org/officeDocument/2006/relationships/hyperlink" Target="http://econtour.org/cases/109" TargetMode="External"/><Relationship Id="rId248" Type="http://schemas.openxmlformats.org/officeDocument/2006/relationships/hyperlink" Target="https://www.redjournal.org/article/S0360-3016(06)00365-8/fulltext" TargetMode="External"/><Relationship Id="rId247" Type="http://schemas.openxmlformats.org/officeDocument/2006/relationships/hyperlink" Target="https://www.sciencedirect.com/science/article/pii/S0360301602030110?via%3Dihub" TargetMode="External"/><Relationship Id="rId489" Type="http://schemas.openxmlformats.org/officeDocument/2006/relationships/hyperlink" Target="https://www.nejm.org/doi/10.1056/NEJMoa1207506?url_ver=Z39.88-2003&amp;rfr_id=ori:rid:crossref.org&amp;rfr_dat=cr_pub%3dwww.ncbi.nlm.nih.gov" TargetMode="External"/><Relationship Id="rId242" Type="http://schemas.openxmlformats.org/officeDocument/2006/relationships/hyperlink" Target="https://www.redjournal.org/article/S0360-3016(14)04305-3/fulltext" TargetMode="External"/><Relationship Id="rId484" Type="http://schemas.openxmlformats.org/officeDocument/2006/relationships/hyperlink" Target="https://twitter.com/drlw2309/status/1268612253877706756?s=20" TargetMode="External"/><Relationship Id="rId241" Type="http://schemas.openxmlformats.org/officeDocument/2006/relationships/hyperlink" Target="https://www.ncbi.nlm.nih.gov/pmc/articles/PMC3361689/" TargetMode="External"/><Relationship Id="rId483" Type="http://schemas.openxmlformats.org/officeDocument/2006/relationships/hyperlink" Target="https://www.thelancet.com/article/S0140-6736(10)61389-X/abstract" TargetMode="External"/><Relationship Id="rId240" Type="http://schemas.openxmlformats.org/officeDocument/2006/relationships/hyperlink" Target="https://www.sciencedirect.com/science/article/pii/S1470204514700403?via%3Dihub" TargetMode="External"/><Relationship Id="rId482" Type="http://schemas.openxmlformats.org/officeDocument/2006/relationships/hyperlink" Target="https://www.nature.com/articles/s41585-019-0237-8" TargetMode="External"/><Relationship Id="rId481" Type="http://schemas.openxmlformats.org/officeDocument/2006/relationships/hyperlink" Target="http://www.quadshotnews.com/2019/10/treatment-sequence.html" TargetMode="External"/><Relationship Id="rId246" Type="http://schemas.openxmlformats.org/officeDocument/2006/relationships/hyperlink" Target="https://www.redjournal.org/article/S0360-3016(17)33605-2/fulltext" TargetMode="External"/><Relationship Id="rId488" Type="http://schemas.openxmlformats.org/officeDocument/2006/relationships/hyperlink" Target="https://www.nejm.org/doi/full/10.1056/NEJMoa1405095" TargetMode="External"/><Relationship Id="rId245" Type="http://schemas.openxmlformats.org/officeDocument/2006/relationships/hyperlink" Target="https://www.practicalradonc.org/article/S1879-8500(18)30247-9/fulltext" TargetMode="External"/><Relationship Id="rId487" Type="http://schemas.openxmlformats.org/officeDocument/2006/relationships/hyperlink" Target="http://www.quadshotnews.com/2019/10/which-switch.html" TargetMode="External"/><Relationship Id="rId244" Type="http://schemas.openxmlformats.org/officeDocument/2006/relationships/hyperlink" Target="https://www.asco.org/research-guidelines/quality-guidelines/guidelines/genitourinary-cancer#/33301" TargetMode="External"/><Relationship Id="rId486" Type="http://schemas.openxmlformats.org/officeDocument/2006/relationships/hyperlink" Target="https://www.ncbi.nlm.nih.gov/pubmed/31566937" TargetMode="External"/><Relationship Id="rId243" Type="http://schemas.openxmlformats.org/officeDocument/2006/relationships/hyperlink" Target="https://jamanetwork.com/journals/jamaoncology/fullarticle/2675014" TargetMode="External"/><Relationship Id="rId485" Type="http://schemas.openxmlformats.org/officeDocument/2006/relationships/image" Target="media/image10.png"/><Relationship Id="rId480" Type="http://schemas.openxmlformats.org/officeDocument/2006/relationships/hyperlink" Target="https://pubmed.ncbi.nlm.nih.gov/32451180/" TargetMode="External"/><Relationship Id="rId239" Type="http://schemas.openxmlformats.org/officeDocument/2006/relationships/hyperlink" Target="https://www.sciencedirect.com/science/article/pii/S1470204507701432?via%3Dihub" TargetMode="External"/><Relationship Id="rId238" Type="http://schemas.openxmlformats.org/officeDocument/2006/relationships/hyperlink" Target="https://www.ncbi.nlm.nih.gov/pmc/articles/PMC2834463/" TargetMode="External"/><Relationship Id="rId237" Type="http://schemas.openxmlformats.org/officeDocument/2006/relationships/hyperlink" Target="https://jamanetwork.com/journals/jama/fullarticle/201516" TargetMode="External"/><Relationship Id="rId479" Type="http://schemas.openxmlformats.org/officeDocument/2006/relationships/hyperlink" Target="https://www.redjournal.org/article/S0360-3016(15)00552-0/fulltext" TargetMode="External"/><Relationship Id="rId236" Type="http://schemas.openxmlformats.org/officeDocument/2006/relationships/hyperlink" Target="https://www.ncbi.nlm.nih.gov/pubmed/30836166" TargetMode="External"/><Relationship Id="rId478" Type="http://schemas.openxmlformats.org/officeDocument/2006/relationships/hyperlink" Target="https://www.sciencedirect.com/science/article/pii/S147020451500011X" TargetMode="External"/><Relationship Id="rId231" Type="http://schemas.openxmlformats.org/officeDocument/2006/relationships/hyperlink" Target="https://academic.oup.com/jnci/article/99/20/1516/2544263" TargetMode="External"/><Relationship Id="rId473" Type="http://schemas.openxmlformats.org/officeDocument/2006/relationships/hyperlink" Target="https://www.ncbi.nlm.nih.gov/pmc/articles/PMC4800035/" TargetMode="External"/><Relationship Id="rId230" Type="http://schemas.openxmlformats.org/officeDocument/2006/relationships/hyperlink" Target="https://jamanetwork.com/journals/jama/fullarticle/1104697" TargetMode="External"/><Relationship Id="rId472" Type="http://schemas.openxmlformats.org/officeDocument/2006/relationships/hyperlink" Target="https://www.ncbi.nlm.nih.gov/pmc/articles/PMC5891129/" TargetMode="External"/><Relationship Id="rId471" Type="http://schemas.openxmlformats.org/officeDocument/2006/relationships/hyperlink" Target="https://academic.oup.com/annonc/article/27/suppl_6/720PD/2799458" TargetMode="External"/><Relationship Id="rId470" Type="http://schemas.openxmlformats.org/officeDocument/2006/relationships/hyperlink" Target="https://www.nejm.org/doi/10.1056/NEJMoa1503747" TargetMode="External"/><Relationship Id="rId235" Type="http://schemas.openxmlformats.org/officeDocument/2006/relationships/hyperlink" Target="https://www.sciencedirect.com/science/article/pii/S036030160701173X?via%3Dihub" TargetMode="External"/><Relationship Id="rId477" Type="http://schemas.openxmlformats.org/officeDocument/2006/relationships/hyperlink" Target="http://www.quadshotnews.com/2019/03/its-taxane-season.html" TargetMode="External"/><Relationship Id="rId234" Type="http://schemas.openxmlformats.org/officeDocument/2006/relationships/hyperlink" Target="http://ascopubs.org/doi/abs/10.1200/JCO.2000.18.23.3904?url_ver=Z39.88-2003&amp;rfr_id=ori:rid:crossref.org&amp;rfr_dat=cr_pub%3dpubmed" TargetMode="External"/><Relationship Id="rId476" Type="http://schemas.openxmlformats.org/officeDocument/2006/relationships/hyperlink" Target="http://ascopubs.org/doi/full/10.1200/JCO.18.02158" TargetMode="External"/><Relationship Id="rId233" Type="http://schemas.openxmlformats.org/officeDocument/2006/relationships/hyperlink" Target="https://www.ncbi.nlm.nih.gov/pmc/articles/PMC4836804/" TargetMode="External"/><Relationship Id="rId475" Type="http://schemas.openxmlformats.org/officeDocument/2006/relationships/hyperlink" Target="http://ascopubs.org/doi/abs/10.1200/jco.2015.33.18_suppl.lba5002" TargetMode="External"/><Relationship Id="rId232" Type="http://schemas.openxmlformats.org/officeDocument/2006/relationships/hyperlink" Target="http://ascopubs.org/doi/full/10.1200/JCO.2014.59.1792" TargetMode="External"/><Relationship Id="rId474" Type="http://schemas.openxmlformats.org/officeDocument/2006/relationships/hyperlink" Target="https://vimeo.com/171900048" TargetMode="External"/><Relationship Id="rId426" Type="http://schemas.openxmlformats.org/officeDocument/2006/relationships/hyperlink" Target="https://www.ncbi.nlm.nih.gov/pubmed/31629656" TargetMode="External"/><Relationship Id="rId668" Type="http://schemas.openxmlformats.org/officeDocument/2006/relationships/hyperlink" Target="https://twitter.com/NicholasZaorsky/status/1228330423283068929?s=20" TargetMode="External"/><Relationship Id="rId425" Type="http://schemas.openxmlformats.org/officeDocument/2006/relationships/hyperlink" Target="https://ascopubs.org/doi/abs/10.1200/JCO.2019.37.15_suppl.5001" TargetMode="External"/><Relationship Id="rId667" Type="http://schemas.openxmlformats.org/officeDocument/2006/relationships/hyperlink" Target="https://twitter.com/NicholasZaorsky/status/1215669203887382531?s=20" TargetMode="External"/><Relationship Id="rId424" Type="http://schemas.openxmlformats.org/officeDocument/2006/relationships/hyperlink" Target="https://www.sciencedirect.com/science/article/pii/S147020451600111X?via%3Dihub" TargetMode="External"/><Relationship Id="rId666" Type="http://schemas.openxmlformats.org/officeDocument/2006/relationships/hyperlink" Target="https://twitter.com/NicholasZaorsky/status/1215670456130441216?s=20" TargetMode="External"/><Relationship Id="rId423" Type="http://schemas.openxmlformats.org/officeDocument/2006/relationships/hyperlink" Target="https://www.redjournal.org/article/S0360-3016(16)30579-X/fulltext" TargetMode="External"/><Relationship Id="rId665" Type="http://schemas.openxmlformats.org/officeDocument/2006/relationships/hyperlink" Target="https://twitter.com/NicholasZaorsky/status/1217886128193376257?s=20" TargetMode="External"/><Relationship Id="rId429" Type="http://schemas.openxmlformats.org/officeDocument/2006/relationships/hyperlink" Target="https://www.eventscribe.com/2018/ASTRO/fsPopup.asp?Mode=presInfo&amp;PresentationID=449001" TargetMode="External"/><Relationship Id="rId428" Type="http://schemas.openxmlformats.org/officeDocument/2006/relationships/hyperlink" Target="https://www.rtog.org/ClinicalTrials/ProtocolTable/StudyDetails.aspx?study=0534" TargetMode="External"/><Relationship Id="rId427" Type="http://schemas.openxmlformats.org/officeDocument/2006/relationships/hyperlink" Target="http://www.quadshotnews.com/2019/10/bering-straight.html" TargetMode="External"/><Relationship Id="rId669" Type="http://schemas.openxmlformats.org/officeDocument/2006/relationships/hyperlink" Target="https://www.astro.org/uploadedFiles/_MAIN_SITE/Affiliate/ARRO/Resident_Resources/Educational_Resources/ARROcase/Content_Pieces/ARROCaseProstatebrachy.pdf" TargetMode="External"/><Relationship Id="rId660" Type="http://schemas.openxmlformats.org/officeDocument/2006/relationships/hyperlink" Target="http://ascopubs.org/doi/full/10.1200/JCO.2015.63.3529" TargetMode="External"/><Relationship Id="rId422" Type="http://schemas.openxmlformats.org/officeDocument/2006/relationships/hyperlink" Target="http://www.quadshotnews.com/2020/03/early-early-early.html" TargetMode="External"/><Relationship Id="rId664" Type="http://schemas.openxmlformats.org/officeDocument/2006/relationships/hyperlink" Target="https://twitter.com/NicholasZaorsky/status/1226862227078164480?s=20" TargetMode="External"/><Relationship Id="rId421" Type="http://schemas.openxmlformats.org/officeDocument/2006/relationships/hyperlink" Target="http://www.quadshotnews.com/2019/09/killin-it.html" TargetMode="External"/><Relationship Id="rId663" Type="http://schemas.openxmlformats.org/officeDocument/2006/relationships/hyperlink" Target="http://www.acro.org/" TargetMode="External"/><Relationship Id="rId420" Type="http://schemas.openxmlformats.org/officeDocument/2006/relationships/hyperlink" Target="http://www.quadshotnews.com/2019/07/easy-a.html" TargetMode="External"/><Relationship Id="rId662" Type="http://schemas.openxmlformats.org/officeDocument/2006/relationships/hyperlink" Target="https://www.europeanurology.com/article/S0302-2838(19)30415-4/fulltext" TargetMode="External"/><Relationship Id="rId661" Type="http://schemas.openxmlformats.org/officeDocument/2006/relationships/hyperlink" Target="https://www.ncbi.nlm.nih.gov/pubmed/27887941" TargetMode="External"/><Relationship Id="rId1004" Type="http://schemas.openxmlformats.org/officeDocument/2006/relationships/hyperlink" Target="https://www.sciencedirect.com/science/article/pii/S1538472113002043?via%3Dihub" TargetMode="External"/><Relationship Id="rId1005" Type="http://schemas.openxmlformats.org/officeDocument/2006/relationships/hyperlink" Target="https://ctep.cancer.gov/initiativesPrograms/docs/nctn_trials/NCTN_GU_Trials.pdf" TargetMode="External"/><Relationship Id="rId1006" Type="http://schemas.openxmlformats.org/officeDocument/2006/relationships/hyperlink" Target="https://clinicaltrials.gov/ct2/show/NCT02305654" TargetMode="External"/><Relationship Id="rId1007" Type="http://schemas.openxmlformats.org/officeDocument/2006/relationships/hyperlink" Target="https://link.springer.com/article/10.1007%2Fs00066-015-0818-2" TargetMode="External"/><Relationship Id="rId415" Type="http://schemas.openxmlformats.org/officeDocument/2006/relationships/hyperlink" Target="https://jamanetwork.com/journals/jamaoncology/fullarticle/2729065" TargetMode="External"/><Relationship Id="rId657" Type="http://schemas.openxmlformats.org/officeDocument/2006/relationships/hyperlink" Target="https://www.rtog.org/clinicaltrials/protocoltable/studydetails.aspx?action=openFile&amp;FileID=13044" TargetMode="External"/><Relationship Id="rId899" Type="http://schemas.openxmlformats.org/officeDocument/2006/relationships/hyperlink" Target="https://meetinglibrary.asco.org/record/183203/abstract" TargetMode="External"/><Relationship Id="rId414" Type="http://schemas.openxmlformats.org/officeDocument/2006/relationships/hyperlink" Target="https://www.sciencedirect.com/science/article/pii/S0360301618310320?via%3Dihub" TargetMode="External"/><Relationship Id="rId656" Type="http://schemas.openxmlformats.org/officeDocument/2006/relationships/hyperlink" Target="https://www.sciencedirect.com/science/article/pii/S1879850019301201" TargetMode="External"/><Relationship Id="rId898" Type="http://schemas.openxmlformats.org/officeDocument/2006/relationships/hyperlink" Target="https://clinicaltrials.gov/ct2/show/NCT04090710" TargetMode="External"/><Relationship Id="rId413" Type="http://schemas.openxmlformats.org/officeDocument/2006/relationships/hyperlink" Target="http://www.quadshotnews.com/2019/11/no-question-left-answered.html#more" TargetMode="External"/><Relationship Id="rId655" Type="http://schemas.openxmlformats.org/officeDocument/2006/relationships/hyperlink" Target="http://www.quadshotnews.com/2019/07/easy-a.html" TargetMode="External"/><Relationship Id="rId897" Type="http://schemas.openxmlformats.org/officeDocument/2006/relationships/hyperlink" Target="https://ascopubs.org/doi/abs/10.1200/JCO.2020.38.6_suppl.TPS761" TargetMode="External"/><Relationship Id="rId412" Type="http://schemas.openxmlformats.org/officeDocument/2006/relationships/hyperlink" Target="https://www.ncbi.nlm.nih.gov/pubmed/31669564" TargetMode="External"/><Relationship Id="rId654" Type="http://schemas.openxmlformats.org/officeDocument/2006/relationships/hyperlink" Target="https://www.astro.org/Patient-Care-and-Research/Clinical-Practice-Statements/ASTRO-39;s-guideline-on-adjuvant-and-salvage-RT-af" TargetMode="External"/><Relationship Id="rId896" Type="http://schemas.openxmlformats.org/officeDocument/2006/relationships/hyperlink" Target="https://meetinglibrary.asco.org/record/183202/abstract" TargetMode="External"/><Relationship Id="rId419" Type="http://schemas.openxmlformats.org/officeDocument/2006/relationships/hyperlink" Target="https://www.eventscribe.com/2019/ASTRO/fsPopup.asp?Mode=presinfo&amp;PresentationID=599233" TargetMode="External"/><Relationship Id="rId418" Type="http://schemas.openxmlformats.org/officeDocument/2006/relationships/hyperlink" Target="https://jamanetwork.com/journals/jamaoncology/article-abstract/2763311" TargetMode="External"/><Relationship Id="rId417" Type="http://schemas.openxmlformats.org/officeDocument/2006/relationships/hyperlink" Target="https://www.eventscribe.com/2019/ASTRO/fsPopup.asp?Mode=presinfo&amp;PresentationID=599233" TargetMode="External"/><Relationship Id="rId659" Type="http://schemas.openxmlformats.org/officeDocument/2006/relationships/hyperlink" Target="https://www.sciencedirect.com/science/article/pii/S1078143908001890" TargetMode="External"/><Relationship Id="rId416" Type="http://schemas.openxmlformats.org/officeDocument/2006/relationships/hyperlink" Target="https://www.nejm.org/doi/10.1056/NEJMoa1607529?url_ver=Z39.88-2003&amp;rfr_id=ori:rid:crossref.org&amp;rfr_dat=cr_pub%3dwww.ncbi.nlm.nih.gov" TargetMode="External"/><Relationship Id="rId658" Type="http://schemas.openxmlformats.org/officeDocument/2006/relationships/hyperlink" Target="https://www.eventscribe.com/2018/ASTRO/fsPopup.asp?Mode=presInfo&amp;PresentationID=449001" TargetMode="External"/><Relationship Id="rId891" Type="http://schemas.openxmlformats.org/officeDocument/2006/relationships/hyperlink" Target="https://www.nejm.org/doi/full/10.1056/NEJMoa1816047" TargetMode="External"/><Relationship Id="rId890" Type="http://schemas.openxmlformats.org/officeDocument/2006/relationships/hyperlink" Target="http://www.quadshotnews.com/2019/02/advanced-renal.html" TargetMode="External"/><Relationship Id="rId411" Type="http://schemas.openxmlformats.org/officeDocument/2006/relationships/hyperlink" Target="http://ascopubs.org/doi/full/10.1200/JCO.2015.63.3529" TargetMode="External"/><Relationship Id="rId653" Type="http://schemas.openxmlformats.org/officeDocument/2006/relationships/hyperlink" Target="https://www.thegreenjournal.com/article/S0167-8140(19)33091-9/fulltext" TargetMode="External"/><Relationship Id="rId895" Type="http://schemas.openxmlformats.org/officeDocument/2006/relationships/hyperlink" Target="https://clinicaltrials.gov/ct2/show/NCT03469713" TargetMode="External"/><Relationship Id="rId1000" Type="http://schemas.openxmlformats.org/officeDocument/2006/relationships/hyperlink" Target="https://www.redjournal.org/article/S0360-3016(04)02806-8/fulltext" TargetMode="External"/><Relationship Id="rId410" Type="http://schemas.openxmlformats.org/officeDocument/2006/relationships/hyperlink" Target="https://www.sciencedirect.com/science/article/pii/S0167814017326658?via%3Dihub" TargetMode="External"/><Relationship Id="rId652" Type="http://schemas.openxmlformats.org/officeDocument/2006/relationships/hyperlink" Target="https://www.europeanurology.com/article/S0302-2838(19)30202-7/fulltext" TargetMode="External"/><Relationship Id="rId894" Type="http://schemas.openxmlformats.org/officeDocument/2006/relationships/hyperlink" Target="https://ascopubs.org/doi/abs/10.1200/JCO.2018.36.15_suppl.TPS4602" TargetMode="External"/><Relationship Id="rId1001" Type="http://schemas.openxmlformats.org/officeDocument/2006/relationships/hyperlink" Target="https://www.sciencedirect.com/science/article/pii/S1538472115004560" TargetMode="External"/><Relationship Id="rId651" Type="http://schemas.openxmlformats.org/officeDocument/2006/relationships/hyperlink" Target="https://www.eventscribe.com/2019/ASTRO/fsPopup.asp?Mode=presInfo&amp;PresentationID=559444" TargetMode="External"/><Relationship Id="rId893" Type="http://schemas.openxmlformats.org/officeDocument/2006/relationships/hyperlink" Target="http://www.quadshotnews.com/2018/03/javelin-throw.html" TargetMode="External"/><Relationship Id="rId1002" Type="http://schemas.openxmlformats.org/officeDocument/2006/relationships/hyperlink" Target="https://onlinelibrary.wiley.com/doi/full/10.1111/bju.12946" TargetMode="External"/><Relationship Id="rId650" Type="http://schemas.openxmlformats.org/officeDocument/2006/relationships/hyperlink" Target="http://ascopubs.org/doi/abs/10.1200/JCO.2016.67.9647" TargetMode="External"/><Relationship Id="rId892" Type="http://schemas.openxmlformats.org/officeDocument/2006/relationships/hyperlink" Target="http://www.quadshotnews.com/2019/02/advanced-renal.html" TargetMode="External"/><Relationship Id="rId1003" Type="http://schemas.openxmlformats.org/officeDocument/2006/relationships/hyperlink" Target="https://www.sciencedirect.com/science/article/pii/S0360301697000680?via%3Dihub" TargetMode="External"/><Relationship Id="rId206" Type="http://schemas.openxmlformats.org/officeDocument/2006/relationships/hyperlink" Target="https://www.sciencedirect.com/science/article/pii/S0360301616327808?via%3Dihub" TargetMode="External"/><Relationship Id="rId448" Type="http://schemas.openxmlformats.org/officeDocument/2006/relationships/hyperlink" Target="https://www.sciencedirect.com/science/article/pii/S0360301619336417?via%3Dihub" TargetMode="External"/><Relationship Id="rId205" Type="http://schemas.openxmlformats.org/officeDocument/2006/relationships/hyperlink" Target="https://www.ncbi.nlm.nih.gov/pubmed/27598804" TargetMode="External"/><Relationship Id="rId447" Type="http://schemas.openxmlformats.org/officeDocument/2006/relationships/hyperlink" Target="https://www.eventscribe.com/2019/ASTRO/fsPopup.asp?Mode=presInfo&amp;PresentationID=559610" TargetMode="External"/><Relationship Id="rId689" Type="http://schemas.openxmlformats.org/officeDocument/2006/relationships/hyperlink" Target="https://www.practicalradonc.org/article/S1879-8500(18)30247-9/fulltext" TargetMode="External"/><Relationship Id="rId204" Type="http://schemas.openxmlformats.org/officeDocument/2006/relationships/hyperlink" Target="https://www.thelancet.com/journals/lanonc/article/PIIS1470-2045(15)70045-8/fulltext" TargetMode="External"/><Relationship Id="rId446" Type="http://schemas.openxmlformats.org/officeDocument/2006/relationships/hyperlink" Target="http://www.quadshotnews.com/2020/03/the-power-of-psma.html" TargetMode="External"/><Relationship Id="rId688" Type="http://schemas.openxmlformats.org/officeDocument/2006/relationships/hyperlink" Target="https://www.asco.org/research-guidelines/quality-guidelines/guidelines/genitourinary-cancer#/33301" TargetMode="External"/><Relationship Id="rId203" Type="http://schemas.openxmlformats.org/officeDocument/2006/relationships/hyperlink" Target="https://www.rtog.org/ClinicalTrials/ProtocolTable/StudyDetails.aspx?action=openFile&amp;FileID=13149" TargetMode="External"/><Relationship Id="rId445" Type="http://schemas.openxmlformats.org/officeDocument/2006/relationships/hyperlink" Target="http://www.quadshotnews.com/2019/09/the-baltimore-oriole.html" TargetMode="External"/><Relationship Id="rId687" Type="http://schemas.openxmlformats.org/officeDocument/2006/relationships/hyperlink" Target="https://www.asco.org/research-guidelines/quality-guidelines/guidelines/genitourinary-cancer#/142641" TargetMode="External"/><Relationship Id="rId209" Type="http://schemas.openxmlformats.org/officeDocument/2006/relationships/hyperlink" Target="https://clinicaltrials.gov/ct2/show/NCT02531516" TargetMode="External"/><Relationship Id="rId208" Type="http://schemas.openxmlformats.org/officeDocument/2006/relationships/hyperlink" Target="https://www.ncbi.nlm.nih.gov/pmc/articles/PMC4836804/" TargetMode="External"/><Relationship Id="rId207" Type="http://schemas.openxmlformats.org/officeDocument/2006/relationships/hyperlink" Target="http://ascopubs.org/doi/abs/10.1200/JCO.2017.35.15_suppl.TPS5096" TargetMode="External"/><Relationship Id="rId449" Type="http://schemas.openxmlformats.org/officeDocument/2006/relationships/hyperlink" Target="http://www.quadshotnews.com/2019/08/triple.html" TargetMode="External"/><Relationship Id="rId440" Type="http://schemas.openxmlformats.org/officeDocument/2006/relationships/hyperlink" Target="https://docs.google.com/document/d/1CfbqB4YnaPB8U3r2LykLv2v3bRLJyYQV0tvX4Js2Mog/edit#bookmark=kix.7v620793i97" TargetMode="External"/><Relationship Id="rId682" Type="http://schemas.openxmlformats.org/officeDocument/2006/relationships/hyperlink" Target="https://ascopubs.org/doi/full/10.1200/JCO.2018.78.6236" TargetMode="External"/><Relationship Id="rId681" Type="http://schemas.openxmlformats.org/officeDocument/2006/relationships/hyperlink" Target="https://www.ncbi.nlm.nih.gov/pmc/articles/PMC6043748/" TargetMode="External"/><Relationship Id="rId680" Type="http://schemas.openxmlformats.org/officeDocument/2006/relationships/hyperlink" Target="https://www.sciencedirect.com/science/article/pii/S1538472114005054" TargetMode="External"/><Relationship Id="rId202" Type="http://schemas.openxmlformats.org/officeDocument/2006/relationships/hyperlink" Target="http://ascopubs.org/doi/full/10.1200/JCO.2015.64.8055" TargetMode="External"/><Relationship Id="rId444" Type="http://schemas.openxmlformats.org/officeDocument/2006/relationships/hyperlink" Target="https://www.ncbi.nlm.nih.gov/pubmed/32215577" TargetMode="External"/><Relationship Id="rId686" Type="http://schemas.openxmlformats.org/officeDocument/2006/relationships/hyperlink" Target="https://www.asco.org/research-guidelines/quality-guidelines/guidelines/genitourinary-cancer#/32796" TargetMode="External"/><Relationship Id="rId201" Type="http://schemas.openxmlformats.org/officeDocument/2006/relationships/hyperlink" Target="https://www.ncbi.nlm.nih.gov/pmc/articles/PMC3876476/" TargetMode="External"/><Relationship Id="rId443" Type="http://schemas.openxmlformats.org/officeDocument/2006/relationships/hyperlink" Target="https://www.eventscribe.com/2019/ASTRO/fsPopup.asp?Mode=presinfo&amp;PresentationID=599235" TargetMode="External"/><Relationship Id="rId685" Type="http://schemas.openxmlformats.org/officeDocument/2006/relationships/hyperlink" Target="https://www.astro.org/Patient-Care-and-Research/Clinical-Practice-Statements/ASTRO-39;s-evidence-based-guideline-on-clinically" TargetMode="External"/><Relationship Id="rId200" Type="http://schemas.openxmlformats.org/officeDocument/2006/relationships/hyperlink" Target="https://ascopubs.org/doi/abs/10.1200/JCO.2016.34.15_suppl.5021" TargetMode="External"/><Relationship Id="rId442" Type="http://schemas.openxmlformats.org/officeDocument/2006/relationships/hyperlink" Target="https://bmccancer.biomedcentral.com/articles/10.1186/s12885-017-3455-6" TargetMode="External"/><Relationship Id="rId684" Type="http://schemas.openxmlformats.org/officeDocument/2006/relationships/hyperlink" Target="https://www.jurology.com/article/S0022-5347(15)04327-X/fulltext" TargetMode="External"/><Relationship Id="rId441" Type="http://schemas.openxmlformats.org/officeDocument/2006/relationships/hyperlink" Target="http://ascopubs.org/doi/full/10.1200/JCO.2017.75.4853" TargetMode="External"/><Relationship Id="rId683" Type="http://schemas.openxmlformats.org/officeDocument/2006/relationships/hyperlink" Target="https://www.ncbi.nlm.nih.gov/pmc/articles/PMC5002994/" TargetMode="External"/><Relationship Id="rId437" Type="http://schemas.openxmlformats.org/officeDocument/2006/relationships/hyperlink" Target="http://www.quadshotnews.com/2018/11/stampeding-caravan.html" TargetMode="External"/><Relationship Id="rId679" Type="http://schemas.openxmlformats.org/officeDocument/2006/relationships/hyperlink" Target="https://www.ncbi.nlm.nih.gov/pmc/articles/PMC6043740/#r22" TargetMode="External"/><Relationship Id="rId436" Type="http://schemas.openxmlformats.org/officeDocument/2006/relationships/hyperlink" Target="https://vimeo.com/171900048" TargetMode="External"/><Relationship Id="rId678" Type="http://schemas.openxmlformats.org/officeDocument/2006/relationships/hyperlink" Target="https://www.ncbi.nlm.nih.gov/pubmed/26104940" TargetMode="External"/><Relationship Id="rId435" Type="http://schemas.openxmlformats.org/officeDocument/2006/relationships/hyperlink" Target="https://www.thelancet.com/journals/lancet/article/PIIS0140-6736(18)32486-3/fulltext" TargetMode="External"/><Relationship Id="rId677" Type="http://schemas.openxmlformats.org/officeDocument/2006/relationships/hyperlink" Target="https://www.nrgoncology.org/Portals/0/Scientific%20Program/CIRO/Atlases/Prostate%20Pelvic%20Lymph%20Nodes.ppt" TargetMode="External"/><Relationship Id="rId434" Type="http://schemas.openxmlformats.org/officeDocument/2006/relationships/hyperlink" Target="http://www.quadshotnews.com/2018/10/oh-horrad_9.html" TargetMode="External"/><Relationship Id="rId676" Type="http://schemas.openxmlformats.org/officeDocument/2006/relationships/hyperlink" Target="https://www.ncbi.nlm.nih.gov/pubmed/26104940" TargetMode="External"/><Relationship Id="rId439" Type="http://schemas.openxmlformats.org/officeDocument/2006/relationships/hyperlink" Target="http://www.quadshotnews.com/2019/03/stop-gap.html" TargetMode="External"/><Relationship Id="rId438" Type="http://schemas.openxmlformats.org/officeDocument/2006/relationships/hyperlink" Target="https://www.europeanurology.com/article/S0302-2838(19)30111-3/fulltext" TargetMode="External"/><Relationship Id="rId671" Type="http://schemas.openxmlformats.org/officeDocument/2006/relationships/hyperlink" Target="http://econtour.org/cases/86" TargetMode="External"/><Relationship Id="rId670" Type="http://schemas.openxmlformats.org/officeDocument/2006/relationships/hyperlink" Target="https://econtour.org/fundamentals" TargetMode="External"/><Relationship Id="rId433" Type="http://schemas.openxmlformats.org/officeDocument/2006/relationships/hyperlink" Target="https://www.jurology.com/article/S0022-5347(18)39930-0/fulltext" TargetMode="External"/><Relationship Id="rId675" Type="http://schemas.openxmlformats.org/officeDocument/2006/relationships/hyperlink" Target="https://www.nrgoncology.org/Scientific-Program/Center-for-Innovation-in-Radiation-Oncology/Male-RTOG-Normal-Pelvis" TargetMode="External"/><Relationship Id="rId432" Type="http://schemas.openxmlformats.org/officeDocument/2006/relationships/hyperlink" Target="http://ascopubs.org/doi/abs/10.1200/jco.2016.67.4788" TargetMode="External"/><Relationship Id="rId674" Type="http://schemas.openxmlformats.org/officeDocument/2006/relationships/hyperlink" Target="https://www.ncbi.nlm.nih.gov/pubmed/22483697" TargetMode="External"/><Relationship Id="rId431" Type="http://schemas.openxmlformats.org/officeDocument/2006/relationships/hyperlink" Target="https://www.sciencedirect.com/science/article/pii/S0302283813012098?via%3Dihub" TargetMode="External"/><Relationship Id="rId673" Type="http://schemas.openxmlformats.org/officeDocument/2006/relationships/hyperlink" Target="http://econtour.org/cases/109" TargetMode="External"/><Relationship Id="rId430" Type="http://schemas.openxmlformats.org/officeDocument/2006/relationships/hyperlink" Target="http://www.quadshotnews.com/2018/10/good-sporrt.html" TargetMode="External"/><Relationship Id="rId672" Type="http://schemas.openxmlformats.org/officeDocument/2006/relationships/hyperlink" Target="http://econtour.org/cases/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